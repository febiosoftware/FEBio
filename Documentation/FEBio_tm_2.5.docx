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35236A2F"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ins w:id="0" w:author="David Rawlins" w:date="2016-06-10T16:14:00Z">
        <w:r w:rsidR="00B828F4">
          <w:rPr>
            <w:rFonts w:ascii="Arial Narrow" w:hAnsi="Arial Narrow"/>
            <w:i/>
            <w:iCs/>
          </w:rPr>
          <w:t>5</w:t>
        </w:r>
      </w:ins>
      <w:bookmarkStart w:id="1" w:name="_GoBack"/>
      <w:bookmarkEnd w:id="1"/>
      <w:del w:id="2" w:author="David Rawlins" w:date="2016-06-10T16:14:00Z">
        <w:r w:rsidR="00362FD7" w:rsidDel="00B828F4">
          <w:rPr>
            <w:rFonts w:ascii="Arial Narrow" w:hAnsi="Arial Narrow"/>
            <w:i/>
            <w:iCs/>
          </w:rPr>
          <w:delText>4</w:delText>
        </w:r>
      </w:del>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3" w:name="_Toc142743975"/>
      <w:bookmarkStart w:id="4" w:name="_Toc142744037"/>
      <w:bookmarkStart w:id="5" w:name="_Toc150242752"/>
      <w:bookmarkStart w:id="6" w:name="_Toc150246463"/>
      <w:bookmarkStart w:id="7" w:name="_Toc150246778"/>
      <w:bookmarkStart w:id="8" w:name="_Toc150247211"/>
      <w:bookmarkStart w:id="9" w:name="_Toc150325624"/>
      <w:bookmarkStart w:id="10" w:name="_Toc151872142"/>
      <w:bookmarkStart w:id="11" w:name="_Toc158898342"/>
      <w:bookmarkStart w:id="12" w:name="_Toc158898381"/>
      <w:bookmarkStart w:id="13" w:name="_Toc159492709"/>
      <w:bookmarkStart w:id="14" w:name="_Toc162086833"/>
      <w:bookmarkStart w:id="15" w:name="_Toc162086973"/>
      <w:bookmarkStart w:id="16" w:name="_Toc162157202"/>
      <w:bookmarkStart w:id="17" w:name="_Toc162162277"/>
      <w:bookmarkStart w:id="18" w:name="_Toc164497325"/>
      <w:bookmarkStart w:id="19" w:name="_Toc164578186"/>
      <w:bookmarkStart w:id="20" w:name="_Toc164778705"/>
      <w:r w:rsidRPr="00707FB1">
        <w:rPr>
          <w:b/>
          <w:sz w:val="44"/>
          <w:szCs w:val="44"/>
        </w:rPr>
        <w:t>Theory Manual</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49B151AF"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21" w:author="David Rawlins" w:date="2016-06-10T16:14:00Z">
        <w:r w:rsidR="00B828F4">
          <w:rPr>
            <w:b/>
            <w:noProof/>
          </w:rPr>
          <w:t>June 10, 2016</w:t>
        </w:r>
      </w:ins>
      <w:ins w:id="22" w:author="Gerard" w:date="2016-05-03T13:31:00Z">
        <w:del w:id="23" w:author="David Rawlins" w:date="2016-06-10T08:58:00Z">
          <w:r w:rsidR="00572445" w:rsidDel="00DF221F">
            <w:rPr>
              <w:b/>
              <w:noProof/>
            </w:rPr>
            <w:delText>May 3, 2016</w:delText>
          </w:r>
        </w:del>
      </w:ins>
      <w:del w:id="24" w:author="David Rawlins" w:date="2016-06-10T08:58:00Z">
        <w:r w:rsidR="00DD3484" w:rsidDel="00DF221F">
          <w:rPr>
            <w:b/>
            <w:noProof/>
          </w:rPr>
          <w:delText>October 5,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11B66559" w:rsidR="008C7882" w:rsidRPr="00C62631" w:rsidRDefault="008C7882" w:rsidP="008C7882">
      <w:r>
        <w:t xml:space="preserve">FEBio: </w:t>
      </w:r>
      <w:hyperlink r:id="rId14" w:history="1">
        <w:r w:rsidR="00940C78" w:rsidRPr="00231A39">
          <w:rPr>
            <w:rStyle w:val="Hyperlink"/>
          </w:rPr>
          <w:t>http://febio</w:t>
        </w:r>
      </w:hyperlink>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103CAD" w:rsidP="008C7882">
      <w:hyperlink r:id="rId15"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5" w:name="_Toc300826262"/>
      <w:bookmarkStart w:id="26"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7" w:name="_Toc162086974"/>
      <w:bookmarkStart w:id="28" w:name="_Toc162157203"/>
      <w:bookmarkStart w:id="29" w:name="_Toc162162278"/>
      <w:bookmarkStart w:id="30" w:name="_Toc164497326"/>
      <w:bookmarkStart w:id="31" w:name="_Toc164578187"/>
      <w:bookmarkStart w:id="32" w:name="_Toc164778706"/>
      <w:bookmarkStart w:id="33" w:name="_Toc302472633"/>
      <w:bookmarkStart w:id="34" w:name="_Toc302111972"/>
      <w:r w:rsidRPr="00362FD7">
        <w:rPr>
          <w:sz w:val="48"/>
          <w:szCs w:val="48"/>
        </w:rPr>
        <w:lastRenderedPageBreak/>
        <w:t>Table of Contents</w:t>
      </w:r>
      <w:bookmarkEnd w:id="25"/>
      <w:bookmarkEnd w:id="26"/>
      <w:bookmarkEnd w:id="27"/>
      <w:bookmarkEnd w:id="28"/>
      <w:bookmarkEnd w:id="29"/>
      <w:bookmarkEnd w:id="30"/>
      <w:bookmarkEnd w:id="31"/>
      <w:bookmarkEnd w:id="32"/>
      <w:bookmarkEnd w:id="33"/>
      <w:bookmarkEnd w:id="34"/>
    </w:p>
    <w:p w14:paraId="63A7DFA9" w14:textId="77777777" w:rsidR="008C7882" w:rsidRPr="00707FB1" w:rsidRDefault="008C7882" w:rsidP="008C7882">
      <w:pPr>
        <w:rPr>
          <w:b/>
          <w:sz w:val="44"/>
          <w:szCs w:val="44"/>
        </w:rPr>
      </w:pPr>
    </w:p>
    <w:p w14:paraId="7C772E84" w14:textId="77777777" w:rsidR="009F25FF"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9F25FF">
        <w:t>Table of Contents</w:t>
      </w:r>
      <w:r w:rsidR="009F25FF">
        <w:tab/>
      </w:r>
      <w:r w:rsidR="009F25FF">
        <w:fldChar w:fldCharType="begin"/>
      </w:r>
      <w:r w:rsidR="009F25FF">
        <w:instrText xml:space="preserve"> PAGEREF _Toc302111972 \h </w:instrText>
      </w:r>
      <w:r w:rsidR="009F25FF">
        <w:fldChar w:fldCharType="separate"/>
      </w:r>
      <w:r w:rsidR="00572445">
        <w:t>2</w:t>
      </w:r>
      <w:r w:rsidR="009F25FF">
        <w:fldChar w:fldCharType="end"/>
      </w:r>
    </w:p>
    <w:p w14:paraId="03407638" w14:textId="40D6BF4D" w:rsidR="009F25FF" w:rsidRDefault="009F25FF">
      <w:pPr>
        <w:pStyle w:val="TOC1"/>
        <w:rPr>
          <w:rFonts w:asciiTheme="minorHAnsi" w:eastAsiaTheme="minorEastAsia" w:hAnsiTheme="minorHAnsi" w:cstheme="minorBidi"/>
          <w:b w:val="0"/>
          <w:lang w:eastAsia="ja-JP"/>
        </w:rPr>
      </w:pPr>
      <w:r>
        <w:t>Chapter 1. Introduction</w:t>
      </w:r>
      <w:r>
        <w:tab/>
      </w:r>
      <w:r>
        <w:fldChar w:fldCharType="begin"/>
      </w:r>
      <w:r>
        <w:instrText xml:space="preserve"> PAGEREF _Toc302111973 \h </w:instrText>
      </w:r>
      <w:r>
        <w:fldChar w:fldCharType="separate"/>
      </w:r>
      <w:r w:rsidR="00572445">
        <w:t>6</w:t>
      </w:r>
      <w:r>
        <w:fldChar w:fldCharType="end"/>
      </w:r>
    </w:p>
    <w:p w14:paraId="5B03E3FC" w14:textId="0975C787" w:rsidR="009F25FF" w:rsidRDefault="009F25FF">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_Toc302111974 \h </w:instrText>
      </w:r>
      <w:r>
        <w:rPr>
          <w:noProof/>
        </w:rPr>
      </w:r>
      <w:r>
        <w:rPr>
          <w:noProof/>
        </w:rPr>
        <w:fldChar w:fldCharType="separate"/>
      </w:r>
      <w:r w:rsidR="00572445">
        <w:rPr>
          <w:noProof/>
        </w:rPr>
        <w:t>6</w:t>
      </w:r>
      <w:r>
        <w:rPr>
          <w:noProof/>
        </w:rPr>
        <w:fldChar w:fldCharType="end"/>
      </w:r>
    </w:p>
    <w:p w14:paraId="3F4E29BE" w14:textId="06743A0C" w:rsidR="009F25FF" w:rsidRDefault="009F25FF">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_Toc302111975 \h </w:instrText>
      </w:r>
      <w:r>
        <w:rPr>
          <w:noProof/>
        </w:rPr>
      </w:r>
      <w:r>
        <w:rPr>
          <w:noProof/>
        </w:rPr>
        <w:fldChar w:fldCharType="separate"/>
      </w:r>
      <w:r w:rsidR="00572445">
        <w:rPr>
          <w:noProof/>
        </w:rPr>
        <w:t>6</w:t>
      </w:r>
      <w:r>
        <w:rPr>
          <w:noProof/>
        </w:rPr>
        <w:fldChar w:fldCharType="end"/>
      </w:r>
    </w:p>
    <w:p w14:paraId="34A43DC8" w14:textId="33E39416" w:rsidR="009F25FF" w:rsidRDefault="009F25FF">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_Toc302111976 \h </w:instrText>
      </w:r>
      <w:r>
        <w:fldChar w:fldCharType="separate"/>
      </w:r>
      <w:r w:rsidR="00572445">
        <w:t>8</w:t>
      </w:r>
      <w:r>
        <w:fldChar w:fldCharType="end"/>
      </w:r>
    </w:p>
    <w:p w14:paraId="1BE300BE" w14:textId="3CB4CC89" w:rsidR="009F25FF" w:rsidRDefault="009F25FF">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_Toc302111977 \h </w:instrText>
      </w:r>
      <w:r>
        <w:rPr>
          <w:noProof/>
        </w:rPr>
      </w:r>
      <w:r>
        <w:rPr>
          <w:noProof/>
        </w:rPr>
        <w:fldChar w:fldCharType="separate"/>
      </w:r>
      <w:r w:rsidR="00572445">
        <w:rPr>
          <w:noProof/>
        </w:rPr>
        <w:t>8</w:t>
      </w:r>
      <w:r>
        <w:rPr>
          <w:noProof/>
        </w:rPr>
        <w:fldChar w:fldCharType="end"/>
      </w:r>
    </w:p>
    <w:p w14:paraId="6EA03FC1" w14:textId="7F17749D" w:rsidR="009F25FF" w:rsidRDefault="009F25FF">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_Toc302111978 \h </w:instrText>
      </w:r>
      <w:r>
        <w:rPr>
          <w:noProof/>
        </w:rPr>
      </w:r>
      <w:r>
        <w:rPr>
          <w:noProof/>
        </w:rPr>
        <w:fldChar w:fldCharType="separate"/>
      </w:r>
      <w:r w:rsidR="00572445">
        <w:rPr>
          <w:noProof/>
        </w:rPr>
        <w:t>11</w:t>
      </w:r>
      <w:r>
        <w:rPr>
          <w:noProof/>
        </w:rPr>
        <w:fldChar w:fldCharType="end"/>
      </w:r>
    </w:p>
    <w:p w14:paraId="14BABAF0" w14:textId="41E1AADD" w:rsidR="009F25FF" w:rsidRDefault="009F25FF">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_Toc302111979 \h </w:instrText>
      </w:r>
      <w:r>
        <w:rPr>
          <w:noProof/>
        </w:rPr>
      </w:r>
      <w:r>
        <w:rPr>
          <w:noProof/>
        </w:rPr>
        <w:fldChar w:fldCharType="separate"/>
      </w:r>
      <w:r w:rsidR="00572445">
        <w:rPr>
          <w:noProof/>
        </w:rPr>
        <w:t>12</w:t>
      </w:r>
      <w:r>
        <w:rPr>
          <w:noProof/>
        </w:rPr>
        <w:fldChar w:fldCharType="end"/>
      </w:r>
    </w:p>
    <w:p w14:paraId="5AA24B59" w14:textId="0964B5A2" w:rsidR="009F25FF" w:rsidRDefault="009F25FF">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_Toc302111980 \h </w:instrText>
      </w:r>
      <w:r>
        <w:rPr>
          <w:noProof/>
        </w:rPr>
      </w:r>
      <w:r>
        <w:rPr>
          <w:noProof/>
        </w:rPr>
        <w:fldChar w:fldCharType="separate"/>
      </w:r>
      <w:r w:rsidR="00572445">
        <w:rPr>
          <w:noProof/>
        </w:rPr>
        <w:t>12</w:t>
      </w:r>
      <w:r>
        <w:rPr>
          <w:noProof/>
        </w:rPr>
        <w:fldChar w:fldCharType="end"/>
      </w:r>
    </w:p>
    <w:p w14:paraId="1F317E16" w14:textId="7798B70E" w:rsidR="009F25FF" w:rsidRDefault="009F25FF">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_Toc302111981 \h </w:instrText>
      </w:r>
      <w:r>
        <w:rPr>
          <w:noProof/>
        </w:rPr>
      </w:r>
      <w:r>
        <w:rPr>
          <w:noProof/>
        </w:rPr>
        <w:fldChar w:fldCharType="separate"/>
      </w:r>
      <w:r w:rsidR="00572445">
        <w:rPr>
          <w:noProof/>
        </w:rPr>
        <w:t>13</w:t>
      </w:r>
      <w:r>
        <w:rPr>
          <w:noProof/>
        </w:rPr>
        <w:fldChar w:fldCharType="end"/>
      </w:r>
    </w:p>
    <w:p w14:paraId="48BEC2EC" w14:textId="38B37E8F" w:rsidR="009F25FF" w:rsidRDefault="009F25FF">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_Toc302111982 \h </w:instrText>
      </w:r>
      <w:r>
        <w:rPr>
          <w:noProof/>
        </w:rPr>
      </w:r>
      <w:r>
        <w:rPr>
          <w:noProof/>
        </w:rPr>
        <w:fldChar w:fldCharType="separate"/>
      </w:r>
      <w:ins w:id="35" w:author="Gerard" w:date="2016-05-03T13:31:00Z">
        <w:r w:rsidR="00572445">
          <w:rPr>
            <w:noProof/>
          </w:rPr>
          <w:t>14</w:t>
        </w:r>
      </w:ins>
      <w:del w:id="36" w:author="Gerard" w:date="2016-05-03T13:11:00Z">
        <w:r w:rsidR="00122ED6" w:rsidDel="004A222F">
          <w:rPr>
            <w:noProof/>
          </w:rPr>
          <w:delText>13</w:delText>
        </w:r>
      </w:del>
      <w:r>
        <w:rPr>
          <w:noProof/>
        </w:rPr>
        <w:fldChar w:fldCharType="end"/>
      </w:r>
    </w:p>
    <w:p w14:paraId="5948A2A9" w14:textId="590B1222" w:rsidR="009F25FF" w:rsidRDefault="009F25FF">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_Toc302111983 \h </w:instrText>
      </w:r>
      <w:r>
        <w:rPr>
          <w:noProof/>
        </w:rPr>
      </w:r>
      <w:r>
        <w:rPr>
          <w:noProof/>
        </w:rPr>
        <w:fldChar w:fldCharType="separate"/>
      </w:r>
      <w:ins w:id="37" w:author="Gerard" w:date="2016-05-03T13:31:00Z">
        <w:r w:rsidR="00572445">
          <w:rPr>
            <w:noProof/>
          </w:rPr>
          <w:t>15</w:t>
        </w:r>
      </w:ins>
      <w:del w:id="38" w:author="Gerard" w:date="2016-05-03T13:11:00Z">
        <w:r w:rsidR="00122ED6" w:rsidDel="004A222F">
          <w:rPr>
            <w:noProof/>
          </w:rPr>
          <w:delText>14</w:delText>
        </w:r>
      </w:del>
      <w:r>
        <w:rPr>
          <w:noProof/>
        </w:rPr>
        <w:fldChar w:fldCharType="end"/>
      </w:r>
    </w:p>
    <w:p w14:paraId="52951FCF" w14:textId="18C3888E" w:rsidR="009F25FF" w:rsidRDefault="009F25FF">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_Toc302111984 \h </w:instrText>
      </w:r>
      <w:r>
        <w:rPr>
          <w:noProof/>
        </w:rPr>
      </w:r>
      <w:r>
        <w:rPr>
          <w:noProof/>
        </w:rPr>
        <w:fldChar w:fldCharType="separate"/>
      </w:r>
      <w:r w:rsidR="00572445">
        <w:rPr>
          <w:noProof/>
        </w:rPr>
        <w:t>15</w:t>
      </w:r>
      <w:r>
        <w:rPr>
          <w:noProof/>
        </w:rPr>
        <w:fldChar w:fldCharType="end"/>
      </w:r>
    </w:p>
    <w:p w14:paraId="3DF2300D" w14:textId="205A8023" w:rsidR="009F25FF" w:rsidRDefault="009F25FF">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_Toc302111985 \h </w:instrText>
      </w:r>
      <w:r>
        <w:rPr>
          <w:noProof/>
        </w:rPr>
      </w:r>
      <w:r>
        <w:rPr>
          <w:noProof/>
        </w:rPr>
        <w:fldChar w:fldCharType="separate"/>
      </w:r>
      <w:r w:rsidR="00572445">
        <w:rPr>
          <w:noProof/>
        </w:rPr>
        <w:t>16</w:t>
      </w:r>
      <w:r>
        <w:rPr>
          <w:noProof/>
        </w:rPr>
        <w:fldChar w:fldCharType="end"/>
      </w:r>
    </w:p>
    <w:p w14:paraId="0F2A3320" w14:textId="4AF27C4E" w:rsidR="009F25FF" w:rsidRDefault="009F25FF">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_Toc302111986 \h </w:instrText>
      </w:r>
      <w:r>
        <w:rPr>
          <w:noProof/>
        </w:rPr>
      </w:r>
      <w:r>
        <w:rPr>
          <w:noProof/>
        </w:rPr>
        <w:fldChar w:fldCharType="separate"/>
      </w:r>
      <w:r w:rsidR="00572445">
        <w:rPr>
          <w:noProof/>
        </w:rPr>
        <w:t>17</w:t>
      </w:r>
      <w:r>
        <w:rPr>
          <w:noProof/>
        </w:rPr>
        <w:fldChar w:fldCharType="end"/>
      </w:r>
    </w:p>
    <w:p w14:paraId="60F80247" w14:textId="5397A203" w:rsidR="009F25FF" w:rsidRDefault="009F25FF">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_Toc302111987 \h </w:instrText>
      </w:r>
      <w:r>
        <w:rPr>
          <w:noProof/>
        </w:rPr>
      </w:r>
      <w:r>
        <w:rPr>
          <w:noProof/>
        </w:rPr>
        <w:fldChar w:fldCharType="separate"/>
      </w:r>
      <w:ins w:id="39" w:author="Gerard" w:date="2016-05-03T13:31:00Z">
        <w:r w:rsidR="00572445">
          <w:rPr>
            <w:noProof/>
          </w:rPr>
          <w:t>19</w:t>
        </w:r>
      </w:ins>
      <w:del w:id="40" w:author="Gerard" w:date="2016-05-03T13:11:00Z">
        <w:r w:rsidR="00122ED6" w:rsidDel="004A222F">
          <w:rPr>
            <w:noProof/>
          </w:rPr>
          <w:delText>18</w:delText>
        </w:r>
      </w:del>
      <w:r>
        <w:rPr>
          <w:noProof/>
        </w:rPr>
        <w:fldChar w:fldCharType="end"/>
      </w:r>
    </w:p>
    <w:p w14:paraId="257C4BB7" w14:textId="7B2F3995" w:rsidR="009F25FF" w:rsidRDefault="009F25FF">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_Toc302111988 \h </w:instrText>
      </w:r>
      <w:r>
        <w:rPr>
          <w:noProof/>
        </w:rPr>
      </w:r>
      <w:r>
        <w:rPr>
          <w:noProof/>
        </w:rPr>
        <w:fldChar w:fldCharType="separate"/>
      </w:r>
      <w:ins w:id="41" w:author="Gerard" w:date="2016-05-03T13:31:00Z">
        <w:r w:rsidR="00572445">
          <w:rPr>
            <w:noProof/>
          </w:rPr>
          <w:t>21</w:t>
        </w:r>
      </w:ins>
      <w:del w:id="42" w:author="Gerard" w:date="2016-05-03T13:11:00Z">
        <w:r w:rsidR="00122ED6" w:rsidDel="004A222F">
          <w:rPr>
            <w:noProof/>
          </w:rPr>
          <w:delText>20</w:delText>
        </w:r>
      </w:del>
      <w:r>
        <w:rPr>
          <w:noProof/>
        </w:rPr>
        <w:fldChar w:fldCharType="end"/>
      </w:r>
    </w:p>
    <w:p w14:paraId="2C7170DE" w14:textId="5DC109EE" w:rsidR="009F25FF" w:rsidRDefault="009F25FF">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_Toc302111989 \h </w:instrText>
      </w:r>
      <w:r>
        <w:rPr>
          <w:noProof/>
        </w:rPr>
      </w:r>
      <w:r>
        <w:rPr>
          <w:noProof/>
        </w:rPr>
        <w:fldChar w:fldCharType="separate"/>
      </w:r>
      <w:ins w:id="43" w:author="Gerard" w:date="2016-05-03T13:31:00Z">
        <w:r w:rsidR="00572445">
          <w:rPr>
            <w:noProof/>
          </w:rPr>
          <w:t>21</w:t>
        </w:r>
      </w:ins>
      <w:del w:id="44" w:author="Gerard" w:date="2016-05-03T13:11:00Z">
        <w:r w:rsidR="00122ED6" w:rsidDel="004A222F">
          <w:rPr>
            <w:noProof/>
          </w:rPr>
          <w:delText>20</w:delText>
        </w:r>
      </w:del>
      <w:r>
        <w:rPr>
          <w:noProof/>
        </w:rPr>
        <w:fldChar w:fldCharType="end"/>
      </w:r>
    </w:p>
    <w:p w14:paraId="1703AFC5" w14:textId="51A6D297" w:rsidR="009F25FF" w:rsidRDefault="009F25FF">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_Toc302111990 \h </w:instrText>
      </w:r>
      <w:r>
        <w:rPr>
          <w:noProof/>
        </w:rPr>
      </w:r>
      <w:r>
        <w:rPr>
          <w:noProof/>
        </w:rPr>
        <w:fldChar w:fldCharType="separate"/>
      </w:r>
      <w:ins w:id="45" w:author="Gerard" w:date="2016-05-03T13:31:00Z">
        <w:r w:rsidR="00572445">
          <w:rPr>
            <w:noProof/>
          </w:rPr>
          <w:t>23</w:t>
        </w:r>
      </w:ins>
      <w:del w:id="46" w:author="Gerard" w:date="2016-05-03T13:11:00Z">
        <w:r w:rsidR="00122ED6" w:rsidDel="004A222F">
          <w:rPr>
            <w:noProof/>
          </w:rPr>
          <w:delText>22</w:delText>
        </w:r>
      </w:del>
      <w:r>
        <w:rPr>
          <w:noProof/>
        </w:rPr>
        <w:fldChar w:fldCharType="end"/>
      </w:r>
    </w:p>
    <w:p w14:paraId="037AD81C" w14:textId="07E9D09D" w:rsidR="009F25FF" w:rsidRDefault="009F25FF">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_Toc302111991 \h </w:instrText>
      </w:r>
      <w:r>
        <w:rPr>
          <w:noProof/>
        </w:rPr>
      </w:r>
      <w:r>
        <w:rPr>
          <w:noProof/>
        </w:rPr>
        <w:fldChar w:fldCharType="separate"/>
      </w:r>
      <w:ins w:id="47" w:author="Gerard" w:date="2016-05-03T13:31:00Z">
        <w:r w:rsidR="00572445">
          <w:rPr>
            <w:noProof/>
          </w:rPr>
          <w:t>23</w:t>
        </w:r>
      </w:ins>
      <w:del w:id="48" w:author="Gerard" w:date="2016-05-03T13:11:00Z">
        <w:r w:rsidR="00122ED6" w:rsidDel="004A222F">
          <w:rPr>
            <w:noProof/>
          </w:rPr>
          <w:delText>22</w:delText>
        </w:r>
      </w:del>
      <w:r>
        <w:rPr>
          <w:noProof/>
        </w:rPr>
        <w:fldChar w:fldCharType="end"/>
      </w:r>
    </w:p>
    <w:p w14:paraId="1AC15ED9" w14:textId="2FF4BDC6" w:rsidR="009F25FF" w:rsidRDefault="009F25FF">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_Toc302111992 \h </w:instrText>
      </w:r>
      <w:r>
        <w:rPr>
          <w:noProof/>
        </w:rPr>
      </w:r>
      <w:r>
        <w:rPr>
          <w:noProof/>
        </w:rPr>
        <w:fldChar w:fldCharType="separate"/>
      </w:r>
      <w:ins w:id="49" w:author="Gerard" w:date="2016-05-03T13:31:00Z">
        <w:r w:rsidR="00572445">
          <w:rPr>
            <w:noProof/>
          </w:rPr>
          <w:t>26</w:t>
        </w:r>
      </w:ins>
      <w:del w:id="50" w:author="Gerard" w:date="2016-05-03T13:11:00Z">
        <w:r w:rsidR="00122ED6" w:rsidDel="004A222F">
          <w:rPr>
            <w:noProof/>
          </w:rPr>
          <w:delText>25</w:delText>
        </w:r>
      </w:del>
      <w:r>
        <w:rPr>
          <w:noProof/>
        </w:rPr>
        <w:fldChar w:fldCharType="end"/>
      </w:r>
    </w:p>
    <w:p w14:paraId="076078E9" w14:textId="5B212B3F" w:rsidR="009F25FF" w:rsidRDefault="009F25FF">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_Toc302111993 \h </w:instrText>
      </w:r>
      <w:r>
        <w:rPr>
          <w:noProof/>
        </w:rPr>
      </w:r>
      <w:r>
        <w:rPr>
          <w:noProof/>
        </w:rPr>
        <w:fldChar w:fldCharType="separate"/>
      </w:r>
      <w:ins w:id="51" w:author="Gerard" w:date="2016-05-03T13:31:00Z">
        <w:r w:rsidR="00572445">
          <w:rPr>
            <w:noProof/>
          </w:rPr>
          <w:t>27</w:t>
        </w:r>
      </w:ins>
      <w:del w:id="52" w:author="Gerard" w:date="2016-05-03T13:11:00Z">
        <w:r w:rsidR="00122ED6" w:rsidDel="004A222F">
          <w:rPr>
            <w:noProof/>
          </w:rPr>
          <w:delText>26</w:delText>
        </w:r>
      </w:del>
      <w:r>
        <w:rPr>
          <w:noProof/>
        </w:rPr>
        <w:fldChar w:fldCharType="end"/>
      </w:r>
    </w:p>
    <w:p w14:paraId="1B0B4077" w14:textId="2284F352" w:rsidR="009F25FF" w:rsidRDefault="009F25FF">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_Toc302111994 \h </w:instrText>
      </w:r>
      <w:r>
        <w:rPr>
          <w:noProof/>
        </w:rPr>
      </w:r>
      <w:r>
        <w:rPr>
          <w:noProof/>
        </w:rPr>
        <w:fldChar w:fldCharType="separate"/>
      </w:r>
      <w:ins w:id="53" w:author="Gerard" w:date="2016-05-03T13:31:00Z">
        <w:r w:rsidR="00572445">
          <w:rPr>
            <w:noProof/>
          </w:rPr>
          <w:t>28</w:t>
        </w:r>
      </w:ins>
      <w:del w:id="54" w:author="Gerard" w:date="2016-05-03T13:11:00Z">
        <w:r w:rsidR="00122ED6" w:rsidDel="004A222F">
          <w:rPr>
            <w:noProof/>
          </w:rPr>
          <w:delText>27</w:delText>
        </w:r>
      </w:del>
      <w:r>
        <w:rPr>
          <w:noProof/>
        </w:rPr>
        <w:fldChar w:fldCharType="end"/>
      </w:r>
    </w:p>
    <w:p w14:paraId="19B4C317" w14:textId="617745B0" w:rsidR="009F25FF" w:rsidRDefault="009F25FF">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_Toc302111995 \h </w:instrText>
      </w:r>
      <w:r>
        <w:rPr>
          <w:noProof/>
        </w:rPr>
      </w:r>
      <w:r>
        <w:rPr>
          <w:noProof/>
        </w:rPr>
        <w:fldChar w:fldCharType="separate"/>
      </w:r>
      <w:ins w:id="55" w:author="Gerard" w:date="2016-05-03T13:31:00Z">
        <w:r w:rsidR="00572445">
          <w:rPr>
            <w:noProof/>
          </w:rPr>
          <w:t>31</w:t>
        </w:r>
      </w:ins>
      <w:del w:id="56" w:author="Gerard" w:date="2016-05-03T13:11:00Z">
        <w:r w:rsidR="00122ED6" w:rsidDel="004A222F">
          <w:rPr>
            <w:noProof/>
          </w:rPr>
          <w:delText>30</w:delText>
        </w:r>
      </w:del>
      <w:r>
        <w:rPr>
          <w:noProof/>
        </w:rPr>
        <w:fldChar w:fldCharType="end"/>
      </w:r>
    </w:p>
    <w:p w14:paraId="46AD0320" w14:textId="37B953EB" w:rsidR="009F25FF" w:rsidRDefault="009F25FF">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_Toc302111996 \h </w:instrText>
      </w:r>
      <w:r>
        <w:rPr>
          <w:noProof/>
        </w:rPr>
      </w:r>
      <w:r>
        <w:rPr>
          <w:noProof/>
        </w:rPr>
        <w:fldChar w:fldCharType="separate"/>
      </w:r>
      <w:ins w:id="57" w:author="Gerard" w:date="2016-05-03T13:31:00Z">
        <w:r w:rsidR="00572445">
          <w:rPr>
            <w:noProof/>
          </w:rPr>
          <w:t>33</w:t>
        </w:r>
      </w:ins>
      <w:del w:id="58" w:author="Gerard" w:date="2016-05-03T13:11:00Z">
        <w:r w:rsidR="00122ED6" w:rsidDel="004A222F">
          <w:rPr>
            <w:noProof/>
          </w:rPr>
          <w:delText>32</w:delText>
        </w:r>
      </w:del>
      <w:r>
        <w:rPr>
          <w:noProof/>
        </w:rPr>
        <w:fldChar w:fldCharType="end"/>
      </w:r>
    </w:p>
    <w:p w14:paraId="765DBE2F" w14:textId="5BD53630" w:rsidR="009F25FF" w:rsidRDefault="009F25FF">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_Toc302111997 \h </w:instrText>
      </w:r>
      <w:r>
        <w:rPr>
          <w:noProof/>
        </w:rPr>
      </w:r>
      <w:r>
        <w:rPr>
          <w:noProof/>
        </w:rPr>
        <w:fldChar w:fldCharType="separate"/>
      </w:r>
      <w:ins w:id="59" w:author="Gerard" w:date="2016-05-03T13:31:00Z">
        <w:r w:rsidR="00572445">
          <w:rPr>
            <w:noProof/>
          </w:rPr>
          <w:t>34</w:t>
        </w:r>
      </w:ins>
      <w:del w:id="60" w:author="Gerard" w:date="2016-05-03T13:11:00Z">
        <w:r w:rsidR="00122ED6" w:rsidDel="004A222F">
          <w:rPr>
            <w:noProof/>
          </w:rPr>
          <w:delText>33</w:delText>
        </w:r>
      </w:del>
      <w:r>
        <w:rPr>
          <w:noProof/>
        </w:rPr>
        <w:fldChar w:fldCharType="end"/>
      </w:r>
    </w:p>
    <w:p w14:paraId="05560FEF" w14:textId="1D8CA4C9" w:rsidR="009F25FF" w:rsidRDefault="009F25FF">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_Toc302111998 \h </w:instrText>
      </w:r>
      <w:r>
        <w:rPr>
          <w:noProof/>
        </w:rPr>
      </w:r>
      <w:r>
        <w:rPr>
          <w:noProof/>
        </w:rPr>
        <w:fldChar w:fldCharType="separate"/>
      </w:r>
      <w:ins w:id="61" w:author="Gerard" w:date="2016-05-03T13:31:00Z">
        <w:r w:rsidR="00572445">
          <w:rPr>
            <w:noProof/>
          </w:rPr>
          <w:t>34</w:t>
        </w:r>
      </w:ins>
      <w:del w:id="62" w:author="Gerard" w:date="2016-05-03T13:11:00Z">
        <w:r w:rsidR="00122ED6" w:rsidDel="004A222F">
          <w:rPr>
            <w:noProof/>
          </w:rPr>
          <w:delText>33</w:delText>
        </w:r>
      </w:del>
      <w:r>
        <w:rPr>
          <w:noProof/>
        </w:rPr>
        <w:fldChar w:fldCharType="end"/>
      </w:r>
    </w:p>
    <w:p w14:paraId="51ADE4DE" w14:textId="379A623A" w:rsidR="009F25FF" w:rsidRDefault="009F25FF">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_Toc302111999 \h </w:instrText>
      </w:r>
      <w:r>
        <w:rPr>
          <w:noProof/>
        </w:rPr>
      </w:r>
      <w:r>
        <w:rPr>
          <w:noProof/>
        </w:rPr>
        <w:fldChar w:fldCharType="separate"/>
      </w:r>
      <w:ins w:id="63" w:author="Gerard" w:date="2016-05-03T13:31:00Z">
        <w:r w:rsidR="00572445">
          <w:rPr>
            <w:noProof/>
          </w:rPr>
          <w:t>35</w:t>
        </w:r>
      </w:ins>
      <w:del w:id="64" w:author="Gerard" w:date="2016-05-03T13:11:00Z">
        <w:r w:rsidR="00122ED6" w:rsidDel="004A222F">
          <w:rPr>
            <w:noProof/>
          </w:rPr>
          <w:delText>34</w:delText>
        </w:r>
      </w:del>
      <w:r>
        <w:rPr>
          <w:noProof/>
        </w:rPr>
        <w:fldChar w:fldCharType="end"/>
      </w:r>
    </w:p>
    <w:p w14:paraId="1731F676" w14:textId="38B70F2E" w:rsidR="009F25FF" w:rsidRDefault="009F25FF">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_Toc302112000 \h </w:instrText>
      </w:r>
      <w:r>
        <w:rPr>
          <w:noProof/>
        </w:rPr>
      </w:r>
      <w:r>
        <w:rPr>
          <w:noProof/>
        </w:rPr>
        <w:fldChar w:fldCharType="separate"/>
      </w:r>
      <w:ins w:id="65" w:author="Gerard" w:date="2016-05-03T13:31:00Z">
        <w:r w:rsidR="00572445">
          <w:rPr>
            <w:noProof/>
          </w:rPr>
          <w:t>37</w:t>
        </w:r>
      </w:ins>
      <w:del w:id="66" w:author="Gerard" w:date="2016-05-03T13:11:00Z">
        <w:r w:rsidR="00122ED6" w:rsidDel="004A222F">
          <w:rPr>
            <w:noProof/>
          </w:rPr>
          <w:delText>36</w:delText>
        </w:r>
      </w:del>
      <w:r>
        <w:rPr>
          <w:noProof/>
        </w:rPr>
        <w:fldChar w:fldCharType="end"/>
      </w:r>
    </w:p>
    <w:p w14:paraId="72C8D03A" w14:textId="61CE35D2" w:rsidR="009F25FF" w:rsidRDefault="009F25FF">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_Toc302112001 \h </w:instrText>
      </w:r>
      <w:r>
        <w:rPr>
          <w:noProof/>
        </w:rPr>
      </w:r>
      <w:r>
        <w:rPr>
          <w:noProof/>
        </w:rPr>
        <w:fldChar w:fldCharType="separate"/>
      </w:r>
      <w:ins w:id="67" w:author="Gerard" w:date="2016-05-03T13:31:00Z">
        <w:r w:rsidR="00572445">
          <w:rPr>
            <w:noProof/>
          </w:rPr>
          <w:t>37</w:t>
        </w:r>
      </w:ins>
      <w:del w:id="68" w:author="Gerard" w:date="2016-05-03T13:11:00Z">
        <w:r w:rsidR="00122ED6" w:rsidDel="004A222F">
          <w:rPr>
            <w:noProof/>
          </w:rPr>
          <w:delText>36</w:delText>
        </w:r>
      </w:del>
      <w:r>
        <w:rPr>
          <w:noProof/>
        </w:rPr>
        <w:fldChar w:fldCharType="end"/>
      </w:r>
    </w:p>
    <w:p w14:paraId="1CE9263A" w14:textId="3EF39886" w:rsidR="009F25FF" w:rsidRDefault="009F25FF">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_Toc302112002 \h </w:instrText>
      </w:r>
      <w:r>
        <w:rPr>
          <w:noProof/>
        </w:rPr>
      </w:r>
      <w:r>
        <w:rPr>
          <w:noProof/>
        </w:rPr>
        <w:fldChar w:fldCharType="separate"/>
      </w:r>
      <w:ins w:id="69" w:author="Gerard" w:date="2016-05-03T13:31:00Z">
        <w:r w:rsidR="00572445">
          <w:rPr>
            <w:noProof/>
          </w:rPr>
          <w:t>38</w:t>
        </w:r>
      </w:ins>
      <w:del w:id="70" w:author="Gerard" w:date="2016-05-03T13:11:00Z">
        <w:r w:rsidR="00122ED6" w:rsidDel="004A222F">
          <w:rPr>
            <w:noProof/>
          </w:rPr>
          <w:delText>37</w:delText>
        </w:r>
      </w:del>
      <w:r>
        <w:rPr>
          <w:noProof/>
        </w:rPr>
        <w:fldChar w:fldCharType="end"/>
      </w:r>
    </w:p>
    <w:p w14:paraId="376C3AF0" w14:textId="222F215A" w:rsidR="009F25FF" w:rsidRDefault="009F25FF">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_Toc302112003 \h </w:instrText>
      </w:r>
      <w:r>
        <w:rPr>
          <w:noProof/>
        </w:rPr>
      </w:r>
      <w:r>
        <w:rPr>
          <w:noProof/>
        </w:rPr>
        <w:fldChar w:fldCharType="separate"/>
      </w:r>
      <w:ins w:id="71" w:author="Gerard" w:date="2016-05-03T13:31:00Z">
        <w:r w:rsidR="00572445">
          <w:rPr>
            <w:noProof/>
          </w:rPr>
          <w:t>39</w:t>
        </w:r>
      </w:ins>
      <w:del w:id="72" w:author="Gerard" w:date="2016-05-03T13:11:00Z">
        <w:r w:rsidR="00122ED6" w:rsidDel="004A222F">
          <w:rPr>
            <w:noProof/>
          </w:rPr>
          <w:delText>38</w:delText>
        </w:r>
      </w:del>
      <w:r>
        <w:rPr>
          <w:noProof/>
        </w:rPr>
        <w:fldChar w:fldCharType="end"/>
      </w:r>
    </w:p>
    <w:p w14:paraId="4E1DE80C" w14:textId="051F36EA" w:rsidR="009F25FF" w:rsidRDefault="009F25FF">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_Toc302112004 \h </w:instrText>
      </w:r>
      <w:r>
        <w:rPr>
          <w:noProof/>
        </w:rPr>
      </w:r>
      <w:r>
        <w:rPr>
          <w:noProof/>
        </w:rPr>
        <w:fldChar w:fldCharType="separate"/>
      </w:r>
      <w:ins w:id="73" w:author="Gerard" w:date="2016-05-03T13:31:00Z">
        <w:r w:rsidR="00572445">
          <w:rPr>
            <w:noProof/>
          </w:rPr>
          <w:t>39</w:t>
        </w:r>
      </w:ins>
      <w:del w:id="74" w:author="Gerard" w:date="2016-05-03T13:11:00Z">
        <w:r w:rsidR="00122ED6" w:rsidDel="004A222F">
          <w:rPr>
            <w:noProof/>
          </w:rPr>
          <w:delText>38</w:delText>
        </w:r>
      </w:del>
      <w:r>
        <w:rPr>
          <w:noProof/>
        </w:rPr>
        <w:fldChar w:fldCharType="end"/>
      </w:r>
    </w:p>
    <w:p w14:paraId="6C5BEC8C" w14:textId="198A71D9" w:rsidR="009F25FF" w:rsidRDefault="009F25FF">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_Toc302112005 \h </w:instrText>
      </w:r>
      <w:r>
        <w:fldChar w:fldCharType="separate"/>
      </w:r>
      <w:ins w:id="75" w:author="Gerard" w:date="2016-05-03T13:31:00Z">
        <w:r w:rsidR="00572445">
          <w:t>41</w:t>
        </w:r>
      </w:ins>
      <w:del w:id="76" w:author="Gerard" w:date="2016-05-03T13:11:00Z">
        <w:r w:rsidR="00122ED6" w:rsidDel="004A222F">
          <w:delText>40</w:delText>
        </w:r>
      </w:del>
      <w:r>
        <w:fldChar w:fldCharType="end"/>
      </w:r>
    </w:p>
    <w:p w14:paraId="1D8EAF0C" w14:textId="6F3E4634" w:rsidR="009F25FF" w:rsidRDefault="009F25FF">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_Toc302112006 \h </w:instrText>
      </w:r>
      <w:r>
        <w:rPr>
          <w:noProof/>
        </w:rPr>
      </w:r>
      <w:r>
        <w:rPr>
          <w:noProof/>
        </w:rPr>
        <w:fldChar w:fldCharType="separate"/>
      </w:r>
      <w:ins w:id="77" w:author="Gerard" w:date="2016-05-03T13:31:00Z">
        <w:r w:rsidR="00572445">
          <w:rPr>
            <w:noProof/>
          </w:rPr>
          <w:t>41</w:t>
        </w:r>
      </w:ins>
      <w:del w:id="78" w:author="Gerard" w:date="2016-05-03T13:11:00Z">
        <w:r w:rsidR="00122ED6" w:rsidDel="004A222F">
          <w:rPr>
            <w:noProof/>
          </w:rPr>
          <w:delText>40</w:delText>
        </w:r>
      </w:del>
      <w:r>
        <w:rPr>
          <w:noProof/>
        </w:rPr>
        <w:fldChar w:fldCharType="end"/>
      </w:r>
    </w:p>
    <w:p w14:paraId="05DE2053" w14:textId="431837D2" w:rsidR="009F25FF" w:rsidRDefault="009F25FF">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_Toc302112007 \h </w:instrText>
      </w:r>
      <w:r>
        <w:rPr>
          <w:noProof/>
        </w:rPr>
      </w:r>
      <w:r>
        <w:rPr>
          <w:noProof/>
        </w:rPr>
        <w:fldChar w:fldCharType="separate"/>
      </w:r>
      <w:ins w:id="79" w:author="Gerard" w:date="2016-05-03T13:31:00Z">
        <w:r w:rsidR="00572445">
          <w:rPr>
            <w:noProof/>
          </w:rPr>
          <w:t>41</w:t>
        </w:r>
      </w:ins>
      <w:del w:id="80" w:author="Gerard" w:date="2016-05-03T13:11:00Z">
        <w:r w:rsidR="00122ED6" w:rsidDel="004A222F">
          <w:rPr>
            <w:noProof/>
          </w:rPr>
          <w:delText>40</w:delText>
        </w:r>
      </w:del>
      <w:r>
        <w:rPr>
          <w:noProof/>
        </w:rPr>
        <w:fldChar w:fldCharType="end"/>
      </w:r>
    </w:p>
    <w:p w14:paraId="358AD623" w14:textId="132241BE" w:rsidR="009F25FF" w:rsidRDefault="009F25FF">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_Toc302112008 \h </w:instrText>
      </w:r>
      <w:r>
        <w:rPr>
          <w:noProof/>
        </w:rPr>
      </w:r>
      <w:r>
        <w:rPr>
          <w:noProof/>
        </w:rPr>
        <w:fldChar w:fldCharType="separate"/>
      </w:r>
      <w:ins w:id="81" w:author="Gerard" w:date="2016-05-03T13:31:00Z">
        <w:r w:rsidR="00572445">
          <w:rPr>
            <w:noProof/>
          </w:rPr>
          <w:t>43</w:t>
        </w:r>
      </w:ins>
      <w:del w:id="82" w:author="Gerard" w:date="2016-05-03T13:11:00Z">
        <w:r w:rsidR="00122ED6" w:rsidDel="004A222F">
          <w:rPr>
            <w:noProof/>
          </w:rPr>
          <w:delText>41</w:delText>
        </w:r>
      </w:del>
      <w:r>
        <w:rPr>
          <w:noProof/>
        </w:rPr>
        <w:fldChar w:fldCharType="end"/>
      </w:r>
    </w:p>
    <w:p w14:paraId="2A45C938" w14:textId="2440D052" w:rsidR="009F25FF" w:rsidRDefault="009F25FF">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_Toc302112009 \h </w:instrText>
      </w:r>
      <w:r>
        <w:rPr>
          <w:noProof/>
        </w:rPr>
      </w:r>
      <w:r>
        <w:rPr>
          <w:noProof/>
        </w:rPr>
        <w:fldChar w:fldCharType="separate"/>
      </w:r>
      <w:ins w:id="83" w:author="Gerard" w:date="2016-05-03T13:31:00Z">
        <w:r w:rsidR="00572445">
          <w:rPr>
            <w:noProof/>
          </w:rPr>
          <w:t>45</w:t>
        </w:r>
      </w:ins>
      <w:del w:id="84" w:author="Gerard" w:date="2016-05-03T13:11:00Z">
        <w:r w:rsidR="00122ED6" w:rsidDel="004A222F">
          <w:rPr>
            <w:noProof/>
          </w:rPr>
          <w:delText>44</w:delText>
        </w:r>
      </w:del>
      <w:r>
        <w:rPr>
          <w:noProof/>
        </w:rPr>
        <w:fldChar w:fldCharType="end"/>
      </w:r>
    </w:p>
    <w:p w14:paraId="52452E47" w14:textId="65849967" w:rsidR="009F25FF" w:rsidRDefault="009F25FF">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_Toc302112010 \h </w:instrText>
      </w:r>
      <w:r>
        <w:rPr>
          <w:noProof/>
        </w:rPr>
      </w:r>
      <w:r>
        <w:rPr>
          <w:noProof/>
        </w:rPr>
        <w:fldChar w:fldCharType="separate"/>
      </w:r>
      <w:ins w:id="85" w:author="Gerard" w:date="2016-05-03T13:31:00Z">
        <w:r w:rsidR="00572445">
          <w:rPr>
            <w:noProof/>
          </w:rPr>
          <w:t>45</w:t>
        </w:r>
      </w:ins>
      <w:del w:id="86" w:author="Gerard" w:date="2016-05-03T13:11:00Z">
        <w:r w:rsidR="00122ED6" w:rsidDel="004A222F">
          <w:rPr>
            <w:noProof/>
          </w:rPr>
          <w:delText>44</w:delText>
        </w:r>
      </w:del>
      <w:r>
        <w:rPr>
          <w:noProof/>
        </w:rPr>
        <w:fldChar w:fldCharType="end"/>
      </w:r>
    </w:p>
    <w:p w14:paraId="430D37D4" w14:textId="2AFDE66D" w:rsidR="009F25FF" w:rsidRDefault="009F25FF">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_Toc302112011 \h </w:instrText>
      </w:r>
      <w:r>
        <w:rPr>
          <w:noProof/>
        </w:rPr>
      </w:r>
      <w:r>
        <w:rPr>
          <w:noProof/>
        </w:rPr>
        <w:fldChar w:fldCharType="separate"/>
      </w:r>
      <w:ins w:id="87" w:author="Gerard" w:date="2016-05-03T13:31:00Z">
        <w:r w:rsidR="00572445">
          <w:rPr>
            <w:noProof/>
          </w:rPr>
          <w:t>47</w:t>
        </w:r>
      </w:ins>
      <w:del w:id="88" w:author="Gerard" w:date="2016-05-03T13:11:00Z">
        <w:r w:rsidR="00122ED6" w:rsidDel="004A222F">
          <w:rPr>
            <w:noProof/>
          </w:rPr>
          <w:delText>46</w:delText>
        </w:r>
      </w:del>
      <w:r>
        <w:rPr>
          <w:noProof/>
        </w:rPr>
        <w:fldChar w:fldCharType="end"/>
      </w:r>
    </w:p>
    <w:p w14:paraId="6D239847" w14:textId="697DAD8D" w:rsidR="009F25FF" w:rsidRDefault="009F25FF">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_Toc302112012 \h </w:instrText>
      </w:r>
      <w:r>
        <w:rPr>
          <w:noProof/>
        </w:rPr>
      </w:r>
      <w:r>
        <w:rPr>
          <w:noProof/>
        </w:rPr>
        <w:fldChar w:fldCharType="separate"/>
      </w:r>
      <w:ins w:id="89" w:author="Gerard" w:date="2016-05-03T13:31:00Z">
        <w:r w:rsidR="00572445">
          <w:rPr>
            <w:noProof/>
          </w:rPr>
          <w:t>49</w:t>
        </w:r>
      </w:ins>
      <w:del w:id="90" w:author="Gerard" w:date="2016-05-03T13:11:00Z">
        <w:r w:rsidR="00122ED6" w:rsidDel="004A222F">
          <w:rPr>
            <w:noProof/>
          </w:rPr>
          <w:delText>48</w:delText>
        </w:r>
      </w:del>
      <w:r>
        <w:rPr>
          <w:noProof/>
        </w:rPr>
        <w:fldChar w:fldCharType="end"/>
      </w:r>
    </w:p>
    <w:p w14:paraId="0995DAF3" w14:textId="1577DEC8" w:rsidR="009F25FF" w:rsidRDefault="009F25FF">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_Toc302112013 \h </w:instrText>
      </w:r>
      <w:r>
        <w:rPr>
          <w:noProof/>
        </w:rPr>
      </w:r>
      <w:r>
        <w:rPr>
          <w:noProof/>
        </w:rPr>
        <w:fldChar w:fldCharType="separate"/>
      </w:r>
      <w:ins w:id="91" w:author="Gerard" w:date="2016-05-03T13:31:00Z">
        <w:r w:rsidR="00572445">
          <w:rPr>
            <w:noProof/>
          </w:rPr>
          <w:t>51</w:t>
        </w:r>
      </w:ins>
      <w:del w:id="92" w:author="Gerard" w:date="2016-05-03T13:11:00Z">
        <w:r w:rsidR="00122ED6" w:rsidDel="004A222F">
          <w:rPr>
            <w:noProof/>
          </w:rPr>
          <w:delText>50</w:delText>
        </w:r>
      </w:del>
      <w:r>
        <w:rPr>
          <w:noProof/>
        </w:rPr>
        <w:fldChar w:fldCharType="end"/>
      </w:r>
    </w:p>
    <w:p w14:paraId="54FD5931" w14:textId="32AA48FE" w:rsidR="009F25FF" w:rsidRDefault="009F25FF">
      <w:pPr>
        <w:pStyle w:val="TOC3"/>
        <w:tabs>
          <w:tab w:val="right" w:leader="dot" w:pos="9350"/>
        </w:tabs>
        <w:rPr>
          <w:rFonts w:asciiTheme="minorHAnsi" w:eastAsiaTheme="minorEastAsia" w:hAnsiTheme="minorHAnsi" w:cstheme="minorBidi"/>
          <w:noProof/>
          <w:lang w:eastAsia="ja-JP"/>
        </w:rPr>
      </w:pPr>
      <w:r>
        <w:rPr>
          <w:noProof/>
        </w:rPr>
        <w:lastRenderedPageBreak/>
        <w:t>3.3.2. Linearization of External Virtual Work</w:t>
      </w:r>
      <w:r>
        <w:rPr>
          <w:noProof/>
        </w:rPr>
        <w:tab/>
      </w:r>
      <w:r>
        <w:rPr>
          <w:noProof/>
        </w:rPr>
        <w:fldChar w:fldCharType="begin"/>
      </w:r>
      <w:r>
        <w:rPr>
          <w:noProof/>
        </w:rPr>
        <w:instrText xml:space="preserve"> PAGEREF _Toc302112014 \h </w:instrText>
      </w:r>
      <w:r>
        <w:rPr>
          <w:noProof/>
        </w:rPr>
      </w:r>
      <w:r>
        <w:rPr>
          <w:noProof/>
        </w:rPr>
        <w:fldChar w:fldCharType="separate"/>
      </w:r>
      <w:ins w:id="93" w:author="Gerard" w:date="2016-05-03T13:31:00Z">
        <w:r w:rsidR="00572445">
          <w:rPr>
            <w:noProof/>
          </w:rPr>
          <w:t>54</w:t>
        </w:r>
      </w:ins>
      <w:del w:id="94" w:author="Gerard" w:date="2016-05-03T13:11:00Z">
        <w:r w:rsidR="00122ED6" w:rsidDel="004A222F">
          <w:rPr>
            <w:noProof/>
          </w:rPr>
          <w:delText>53</w:delText>
        </w:r>
      </w:del>
      <w:r>
        <w:rPr>
          <w:noProof/>
        </w:rPr>
        <w:fldChar w:fldCharType="end"/>
      </w:r>
    </w:p>
    <w:p w14:paraId="1653A07E" w14:textId="49BF03CD" w:rsidR="009F25FF" w:rsidRDefault="009F25FF">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_Toc302112015 \h </w:instrText>
      </w:r>
      <w:r>
        <w:rPr>
          <w:noProof/>
        </w:rPr>
      </w:r>
      <w:r>
        <w:rPr>
          <w:noProof/>
        </w:rPr>
        <w:fldChar w:fldCharType="separate"/>
      </w:r>
      <w:ins w:id="95" w:author="Gerard" w:date="2016-05-03T13:31:00Z">
        <w:r w:rsidR="00572445">
          <w:rPr>
            <w:noProof/>
          </w:rPr>
          <w:t>55</w:t>
        </w:r>
      </w:ins>
      <w:del w:id="96" w:author="Gerard" w:date="2016-05-03T13:11:00Z">
        <w:r w:rsidR="00122ED6" w:rsidDel="004A222F">
          <w:rPr>
            <w:noProof/>
          </w:rPr>
          <w:delText>54</w:delText>
        </w:r>
      </w:del>
      <w:r>
        <w:rPr>
          <w:noProof/>
        </w:rPr>
        <w:fldChar w:fldCharType="end"/>
      </w:r>
    </w:p>
    <w:p w14:paraId="2140C6A2" w14:textId="4001ACE9" w:rsidR="009F25FF" w:rsidRDefault="009F25FF">
      <w:pPr>
        <w:pStyle w:val="TOC2"/>
        <w:tabs>
          <w:tab w:val="right" w:leader="dot" w:pos="9350"/>
        </w:tabs>
        <w:rPr>
          <w:rFonts w:asciiTheme="minorHAnsi" w:eastAsiaTheme="minorEastAsia" w:hAnsiTheme="minorHAnsi" w:cstheme="minorBidi"/>
          <w:noProof/>
          <w:lang w:eastAsia="ja-JP"/>
        </w:rPr>
      </w:pPr>
      <w:r>
        <w:rPr>
          <w:noProof/>
        </w:rPr>
        <w:t>3.4. Weak Formulation for Multiphasic Materials</w:t>
      </w:r>
      <w:r>
        <w:rPr>
          <w:noProof/>
        </w:rPr>
        <w:tab/>
      </w:r>
      <w:r>
        <w:rPr>
          <w:noProof/>
        </w:rPr>
        <w:fldChar w:fldCharType="begin"/>
      </w:r>
      <w:r>
        <w:rPr>
          <w:noProof/>
        </w:rPr>
        <w:instrText xml:space="preserve"> PAGEREF _Toc302112016 \h </w:instrText>
      </w:r>
      <w:r>
        <w:rPr>
          <w:noProof/>
        </w:rPr>
      </w:r>
      <w:r>
        <w:rPr>
          <w:noProof/>
        </w:rPr>
        <w:fldChar w:fldCharType="separate"/>
      </w:r>
      <w:ins w:id="97" w:author="Gerard" w:date="2016-05-03T13:31:00Z">
        <w:r w:rsidR="00572445">
          <w:rPr>
            <w:noProof/>
          </w:rPr>
          <w:t>59</w:t>
        </w:r>
      </w:ins>
      <w:del w:id="98" w:author="Gerard" w:date="2016-05-03T13:11:00Z">
        <w:r w:rsidR="00122ED6" w:rsidDel="004A222F">
          <w:rPr>
            <w:noProof/>
          </w:rPr>
          <w:delText>58</w:delText>
        </w:r>
      </w:del>
      <w:r>
        <w:rPr>
          <w:noProof/>
        </w:rPr>
        <w:fldChar w:fldCharType="end"/>
      </w:r>
    </w:p>
    <w:p w14:paraId="4D110BEB" w14:textId="1B532D87" w:rsidR="009F25FF" w:rsidRDefault="009F25FF">
      <w:pPr>
        <w:pStyle w:val="TOC3"/>
        <w:tabs>
          <w:tab w:val="right" w:leader="dot" w:pos="9350"/>
        </w:tabs>
        <w:rPr>
          <w:rFonts w:asciiTheme="minorHAnsi" w:eastAsiaTheme="minorEastAsia" w:hAnsiTheme="minorHAnsi" w:cstheme="minorBidi"/>
          <w:noProof/>
          <w:lang w:eastAsia="ja-JP"/>
        </w:rPr>
      </w:pPr>
      <w:r>
        <w:rPr>
          <w:noProof/>
        </w:rPr>
        <w:t>3.4.2. Linearization of External Virtual Work</w:t>
      </w:r>
      <w:r>
        <w:rPr>
          <w:noProof/>
        </w:rPr>
        <w:tab/>
      </w:r>
      <w:r>
        <w:rPr>
          <w:noProof/>
        </w:rPr>
        <w:fldChar w:fldCharType="begin"/>
      </w:r>
      <w:r>
        <w:rPr>
          <w:noProof/>
        </w:rPr>
        <w:instrText xml:space="preserve"> PAGEREF _Toc302112017 \h </w:instrText>
      </w:r>
      <w:r>
        <w:rPr>
          <w:noProof/>
        </w:rPr>
      </w:r>
      <w:r>
        <w:rPr>
          <w:noProof/>
        </w:rPr>
        <w:fldChar w:fldCharType="separate"/>
      </w:r>
      <w:ins w:id="99" w:author="Gerard" w:date="2016-05-03T13:31:00Z">
        <w:r w:rsidR="00572445">
          <w:rPr>
            <w:noProof/>
          </w:rPr>
          <w:t>63</w:t>
        </w:r>
      </w:ins>
      <w:del w:id="100" w:author="Gerard" w:date="2016-05-03T13:11:00Z">
        <w:r w:rsidR="00122ED6" w:rsidDel="004A222F">
          <w:rPr>
            <w:noProof/>
          </w:rPr>
          <w:delText>62</w:delText>
        </w:r>
      </w:del>
      <w:r>
        <w:rPr>
          <w:noProof/>
        </w:rPr>
        <w:fldChar w:fldCharType="end"/>
      </w:r>
    </w:p>
    <w:p w14:paraId="220312C3" w14:textId="61066770" w:rsidR="009F25FF" w:rsidRDefault="009F25FF">
      <w:pPr>
        <w:pStyle w:val="TOC3"/>
        <w:tabs>
          <w:tab w:val="right" w:leader="dot" w:pos="9350"/>
        </w:tabs>
        <w:rPr>
          <w:rFonts w:asciiTheme="minorHAnsi" w:eastAsiaTheme="minorEastAsia" w:hAnsiTheme="minorHAnsi" w:cstheme="minorBidi"/>
          <w:noProof/>
          <w:lang w:eastAsia="ja-JP"/>
        </w:rPr>
      </w:pPr>
      <w:r>
        <w:rPr>
          <w:noProof/>
        </w:rPr>
        <w:t>3.4.3. Discretization</w:t>
      </w:r>
      <w:r>
        <w:rPr>
          <w:noProof/>
        </w:rPr>
        <w:tab/>
      </w:r>
      <w:r>
        <w:rPr>
          <w:noProof/>
        </w:rPr>
        <w:fldChar w:fldCharType="begin"/>
      </w:r>
      <w:r>
        <w:rPr>
          <w:noProof/>
        </w:rPr>
        <w:instrText xml:space="preserve"> PAGEREF _Toc302112018 \h </w:instrText>
      </w:r>
      <w:r>
        <w:rPr>
          <w:noProof/>
        </w:rPr>
      </w:r>
      <w:r>
        <w:rPr>
          <w:noProof/>
        </w:rPr>
        <w:fldChar w:fldCharType="separate"/>
      </w:r>
      <w:ins w:id="101" w:author="Gerard" w:date="2016-05-03T13:31:00Z">
        <w:r w:rsidR="00572445">
          <w:rPr>
            <w:noProof/>
          </w:rPr>
          <w:t>64</w:t>
        </w:r>
      </w:ins>
      <w:del w:id="102" w:author="Gerard" w:date="2016-05-03T13:11:00Z">
        <w:r w:rsidR="00122ED6" w:rsidDel="004A222F">
          <w:rPr>
            <w:noProof/>
          </w:rPr>
          <w:delText>63</w:delText>
        </w:r>
      </w:del>
      <w:r>
        <w:rPr>
          <w:noProof/>
        </w:rPr>
        <w:fldChar w:fldCharType="end"/>
      </w:r>
    </w:p>
    <w:p w14:paraId="6AF374E4" w14:textId="4DBB13E5" w:rsidR="009F25FF" w:rsidRDefault="009F25FF">
      <w:pPr>
        <w:pStyle w:val="TOC3"/>
        <w:tabs>
          <w:tab w:val="right" w:leader="dot" w:pos="9350"/>
        </w:tabs>
        <w:rPr>
          <w:rFonts w:asciiTheme="minorHAnsi" w:eastAsiaTheme="minorEastAsia" w:hAnsiTheme="minorHAnsi" w:cstheme="minorBidi"/>
          <w:noProof/>
          <w:lang w:eastAsia="ja-JP"/>
        </w:rPr>
      </w:pPr>
      <w:r>
        <w:rPr>
          <w:noProof/>
        </w:rPr>
        <w:t>3.4.4. Electric Potential and Partition Coefficient Derivatives</w:t>
      </w:r>
      <w:r>
        <w:rPr>
          <w:noProof/>
        </w:rPr>
        <w:tab/>
      </w:r>
      <w:r>
        <w:rPr>
          <w:noProof/>
        </w:rPr>
        <w:fldChar w:fldCharType="begin"/>
      </w:r>
      <w:r>
        <w:rPr>
          <w:noProof/>
        </w:rPr>
        <w:instrText xml:space="preserve"> PAGEREF _Toc302112019 \h </w:instrText>
      </w:r>
      <w:r>
        <w:rPr>
          <w:noProof/>
        </w:rPr>
      </w:r>
      <w:r>
        <w:rPr>
          <w:noProof/>
        </w:rPr>
        <w:fldChar w:fldCharType="separate"/>
      </w:r>
      <w:ins w:id="103" w:author="Gerard" w:date="2016-05-03T13:31:00Z">
        <w:r w:rsidR="00572445">
          <w:rPr>
            <w:noProof/>
          </w:rPr>
          <w:t>67</w:t>
        </w:r>
      </w:ins>
      <w:del w:id="104" w:author="Gerard" w:date="2016-05-03T13:11:00Z">
        <w:r w:rsidR="00122ED6" w:rsidDel="004A222F">
          <w:rPr>
            <w:noProof/>
          </w:rPr>
          <w:delText>66</w:delText>
        </w:r>
      </w:del>
      <w:r>
        <w:rPr>
          <w:noProof/>
        </w:rPr>
        <w:fldChar w:fldCharType="end"/>
      </w:r>
    </w:p>
    <w:p w14:paraId="18D8358F" w14:textId="1CF71AB9" w:rsidR="009F25FF" w:rsidRDefault="009F25FF">
      <w:pPr>
        <w:pStyle w:val="TOC3"/>
        <w:tabs>
          <w:tab w:val="right" w:leader="dot" w:pos="9350"/>
        </w:tabs>
        <w:rPr>
          <w:rFonts w:asciiTheme="minorHAnsi" w:eastAsiaTheme="minorEastAsia" w:hAnsiTheme="minorHAnsi" w:cstheme="minorBidi"/>
          <w:noProof/>
          <w:lang w:eastAsia="ja-JP"/>
        </w:rPr>
      </w:pPr>
      <w:r>
        <w:rPr>
          <w:noProof/>
        </w:rPr>
        <w:t>3.4.5. Chemical Reactions</w:t>
      </w:r>
      <w:r>
        <w:rPr>
          <w:noProof/>
        </w:rPr>
        <w:tab/>
      </w:r>
      <w:r>
        <w:rPr>
          <w:noProof/>
        </w:rPr>
        <w:fldChar w:fldCharType="begin"/>
      </w:r>
      <w:r>
        <w:rPr>
          <w:noProof/>
        </w:rPr>
        <w:instrText xml:space="preserve"> PAGEREF _Toc302112020 \h </w:instrText>
      </w:r>
      <w:r>
        <w:rPr>
          <w:noProof/>
        </w:rPr>
      </w:r>
      <w:r>
        <w:rPr>
          <w:noProof/>
        </w:rPr>
        <w:fldChar w:fldCharType="separate"/>
      </w:r>
      <w:ins w:id="105" w:author="Gerard" w:date="2016-05-03T13:31:00Z">
        <w:r w:rsidR="00572445">
          <w:rPr>
            <w:noProof/>
          </w:rPr>
          <w:t>68</w:t>
        </w:r>
      </w:ins>
      <w:del w:id="106" w:author="Gerard" w:date="2016-05-03T13:11:00Z">
        <w:r w:rsidR="00122ED6" w:rsidDel="004A222F">
          <w:rPr>
            <w:noProof/>
          </w:rPr>
          <w:delText>67</w:delText>
        </w:r>
      </w:del>
      <w:r>
        <w:rPr>
          <w:noProof/>
        </w:rPr>
        <w:fldChar w:fldCharType="end"/>
      </w:r>
    </w:p>
    <w:p w14:paraId="398B63A0" w14:textId="4EC8FF93" w:rsidR="009F25FF" w:rsidRDefault="009F25FF">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_Toc302112021 \h </w:instrText>
      </w:r>
      <w:r>
        <w:rPr>
          <w:noProof/>
        </w:rPr>
      </w:r>
      <w:r>
        <w:rPr>
          <w:noProof/>
        </w:rPr>
        <w:fldChar w:fldCharType="separate"/>
      </w:r>
      <w:ins w:id="107" w:author="Gerard" w:date="2016-05-03T13:31:00Z">
        <w:r w:rsidR="00572445">
          <w:rPr>
            <w:noProof/>
          </w:rPr>
          <w:t>68</w:t>
        </w:r>
      </w:ins>
      <w:del w:id="108" w:author="Gerard" w:date="2016-05-03T13:11:00Z">
        <w:r w:rsidR="00122ED6" w:rsidDel="004A222F">
          <w:rPr>
            <w:noProof/>
          </w:rPr>
          <w:delText>67</w:delText>
        </w:r>
      </w:del>
      <w:r>
        <w:rPr>
          <w:noProof/>
        </w:rPr>
        <w:fldChar w:fldCharType="end"/>
      </w:r>
    </w:p>
    <w:p w14:paraId="3379BF34" w14:textId="1001987A" w:rsidR="009F25FF" w:rsidRDefault="009F25FF">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_Toc302112022 \h </w:instrText>
      </w:r>
      <w:r>
        <w:rPr>
          <w:noProof/>
        </w:rPr>
      </w:r>
      <w:r>
        <w:rPr>
          <w:noProof/>
        </w:rPr>
        <w:fldChar w:fldCharType="separate"/>
      </w:r>
      <w:ins w:id="109" w:author="Gerard" w:date="2016-05-03T13:31:00Z">
        <w:r w:rsidR="00572445">
          <w:rPr>
            <w:noProof/>
          </w:rPr>
          <w:t>69</w:t>
        </w:r>
      </w:ins>
      <w:del w:id="110" w:author="Gerard" w:date="2016-05-03T13:11:00Z">
        <w:r w:rsidR="00122ED6" w:rsidDel="004A222F">
          <w:rPr>
            <w:noProof/>
          </w:rPr>
          <w:delText>68</w:delText>
        </w:r>
      </w:del>
      <w:r>
        <w:rPr>
          <w:noProof/>
        </w:rPr>
        <w:fldChar w:fldCharType="end"/>
      </w:r>
    </w:p>
    <w:p w14:paraId="60A8EBB4" w14:textId="28432D47" w:rsidR="009F25FF" w:rsidRDefault="009F25FF">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_Toc302112023 \h </w:instrText>
      </w:r>
      <w:r>
        <w:rPr>
          <w:noProof/>
        </w:rPr>
      </w:r>
      <w:r>
        <w:rPr>
          <w:noProof/>
        </w:rPr>
        <w:fldChar w:fldCharType="separate"/>
      </w:r>
      <w:ins w:id="111" w:author="Gerard" w:date="2016-05-03T13:31:00Z">
        <w:r w:rsidR="00572445">
          <w:rPr>
            <w:noProof/>
          </w:rPr>
          <w:t>69</w:t>
        </w:r>
      </w:ins>
      <w:del w:id="112" w:author="Gerard" w:date="2016-05-03T13:11:00Z">
        <w:r w:rsidR="00122ED6" w:rsidDel="004A222F">
          <w:rPr>
            <w:noProof/>
          </w:rPr>
          <w:delText>68</w:delText>
        </w:r>
      </w:del>
      <w:r>
        <w:rPr>
          <w:noProof/>
        </w:rPr>
        <w:fldChar w:fldCharType="end"/>
      </w:r>
    </w:p>
    <w:p w14:paraId="4B6752F9" w14:textId="342CD609" w:rsidR="009F25FF" w:rsidRDefault="009F25FF">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_Toc302112024 \h </w:instrText>
      </w:r>
      <w:r>
        <w:rPr>
          <w:noProof/>
        </w:rPr>
      </w:r>
      <w:r>
        <w:rPr>
          <w:noProof/>
        </w:rPr>
        <w:fldChar w:fldCharType="separate"/>
      </w:r>
      <w:ins w:id="113" w:author="Gerard" w:date="2016-05-03T13:31:00Z">
        <w:r w:rsidR="00572445">
          <w:rPr>
            <w:noProof/>
          </w:rPr>
          <w:t>70</w:t>
        </w:r>
      </w:ins>
      <w:del w:id="114" w:author="Gerard" w:date="2016-05-03T13:11:00Z">
        <w:r w:rsidR="00122ED6" w:rsidDel="004A222F">
          <w:rPr>
            <w:noProof/>
          </w:rPr>
          <w:delText>69</w:delText>
        </w:r>
      </w:del>
      <w:r>
        <w:rPr>
          <w:noProof/>
        </w:rPr>
        <w:fldChar w:fldCharType="end"/>
      </w:r>
    </w:p>
    <w:p w14:paraId="55E6FA97" w14:textId="371BD78F" w:rsidR="009F25FF" w:rsidRDefault="009F25FF">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_Toc302112025 \h </w:instrText>
      </w:r>
      <w:r>
        <w:fldChar w:fldCharType="separate"/>
      </w:r>
      <w:ins w:id="115" w:author="Gerard" w:date="2016-05-03T13:31:00Z">
        <w:r w:rsidR="00572445">
          <w:t>72</w:t>
        </w:r>
      </w:ins>
      <w:del w:id="116" w:author="Gerard" w:date="2016-05-03T13:11:00Z">
        <w:r w:rsidR="00122ED6" w:rsidDel="004A222F">
          <w:delText>71</w:delText>
        </w:r>
      </w:del>
      <w:r>
        <w:fldChar w:fldCharType="end"/>
      </w:r>
    </w:p>
    <w:p w14:paraId="19284E6C" w14:textId="42295CF2" w:rsidR="009F25FF" w:rsidRDefault="009F25FF">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_Toc302112026 \h </w:instrText>
      </w:r>
      <w:r>
        <w:rPr>
          <w:noProof/>
        </w:rPr>
      </w:r>
      <w:r>
        <w:rPr>
          <w:noProof/>
        </w:rPr>
        <w:fldChar w:fldCharType="separate"/>
      </w:r>
      <w:ins w:id="117" w:author="Gerard" w:date="2016-05-03T13:31:00Z">
        <w:r w:rsidR="00572445">
          <w:rPr>
            <w:noProof/>
          </w:rPr>
          <w:t>72</w:t>
        </w:r>
      </w:ins>
      <w:del w:id="118" w:author="Gerard" w:date="2016-05-03T13:11:00Z">
        <w:r w:rsidR="00122ED6" w:rsidDel="004A222F">
          <w:rPr>
            <w:noProof/>
          </w:rPr>
          <w:delText>71</w:delText>
        </w:r>
      </w:del>
      <w:r>
        <w:rPr>
          <w:noProof/>
        </w:rPr>
        <w:fldChar w:fldCharType="end"/>
      </w:r>
    </w:p>
    <w:p w14:paraId="3A55375D" w14:textId="47DF7B24" w:rsidR="009F25FF" w:rsidRDefault="009F25FF">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_Toc302112027 \h </w:instrText>
      </w:r>
      <w:r>
        <w:rPr>
          <w:noProof/>
        </w:rPr>
      </w:r>
      <w:r>
        <w:rPr>
          <w:noProof/>
        </w:rPr>
        <w:fldChar w:fldCharType="separate"/>
      </w:r>
      <w:ins w:id="119" w:author="Gerard" w:date="2016-05-03T13:31:00Z">
        <w:r w:rsidR="00572445">
          <w:rPr>
            <w:noProof/>
          </w:rPr>
          <w:t>72</w:t>
        </w:r>
      </w:ins>
      <w:del w:id="120" w:author="Gerard" w:date="2016-05-03T13:11:00Z">
        <w:r w:rsidR="00122ED6" w:rsidDel="004A222F">
          <w:rPr>
            <w:noProof/>
          </w:rPr>
          <w:delText>71</w:delText>
        </w:r>
      </w:del>
      <w:r>
        <w:rPr>
          <w:noProof/>
        </w:rPr>
        <w:fldChar w:fldCharType="end"/>
      </w:r>
    </w:p>
    <w:p w14:paraId="7239B21D" w14:textId="6383FC00" w:rsidR="009F25FF" w:rsidRDefault="009F25FF">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_Toc302112028 \h </w:instrText>
      </w:r>
      <w:r>
        <w:rPr>
          <w:noProof/>
        </w:rPr>
      </w:r>
      <w:r>
        <w:rPr>
          <w:noProof/>
        </w:rPr>
        <w:fldChar w:fldCharType="separate"/>
      </w:r>
      <w:ins w:id="121" w:author="Gerard" w:date="2016-05-03T13:31:00Z">
        <w:r w:rsidR="00572445">
          <w:rPr>
            <w:noProof/>
          </w:rPr>
          <w:t>73</w:t>
        </w:r>
      </w:ins>
      <w:del w:id="122" w:author="Gerard" w:date="2016-05-03T13:11:00Z">
        <w:r w:rsidR="00122ED6" w:rsidDel="004A222F">
          <w:rPr>
            <w:noProof/>
          </w:rPr>
          <w:delText>72</w:delText>
        </w:r>
      </w:del>
      <w:r>
        <w:rPr>
          <w:noProof/>
        </w:rPr>
        <w:fldChar w:fldCharType="end"/>
      </w:r>
    </w:p>
    <w:p w14:paraId="2A72FFBE" w14:textId="596789BA" w:rsidR="009F25FF" w:rsidRDefault="009F25FF">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_Toc302112029 \h </w:instrText>
      </w:r>
      <w:r>
        <w:rPr>
          <w:noProof/>
        </w:rPr>
      </w:r>
      <w:r>
        <w:rPr>
          <w:noProof/>
        </w:rPr>
        <w:fldChar w:fldCharType="separate"/>
      </w:r>
      <w:ins w:id="123" w:author="Gerard" w:date="2016-05-03T13:31:00Z">
        <w:r w:rsidR="00572445">
          <w:rPr>
            <w:noProof/>
          </w:rPr>
          <w:t>74</w:t>
        </w:r>
      </w:ins>
      <w:del w:id="124" w:author="Gerard" w:date="2016-05-03T13:11:00Z">
        <w:r w:rsidR="00122ED6" w:rsidDel="004A222F">
          <w:rPr>
            <w:noProof/>
          </w:rPr>
          <w:delText>73</w:delText>
        </w:r>
      </w:del>
      <w:r>
        <w:rPr>
          <w:noProof/>
        </w:rPr>
        <w:fldChar w:fldCharType="end"/>
      </w:r>
    </w:p>
    <w:p w14:paraId="18C9E395" w14:textId="741B9CD4" w:rsidR="009F25FF" w:rsidRDefault="009F25FF">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_Toc302112030 \h </w:instrText>
      </w:r>
      <w:r>
        <w:rPr>
          <w:noProof/>
        </w:rPr>
      </w:r>
      <w:r>
        <w:rPr>
          <w:noProof/>
        </w:rPr>
        <w:fldChar w:fldCharType="separate"/>
      </w:r>
      <w:ins w:id="125" w:author="Gerard" w:date="2016-05-03T13:31:00Z">
        <w:r w:rsidR="00572445">
          <w:rPr>
            <w:noProof/>
          </w:rPr>
          <w:t>75</w:t>
        </w:r>
      </w:ins>
      <w:del w:id="126" w:author="Gerard" w:date="2016-05-03T13:11:00Z">
        <w:r w:rsidR="00122ED6" w:rsidDel="004A222F">
          <w:rPr>
            <w:noProof/>
          </w:rPr>
          <w:delText>74</w:delText>
        </w:r>
      </w:del>
      <w:r>
        <w:rPr>
          <w:noProof/>
        </w:rPr>
        <w:fldChar w:fldCharType="end"/>
      </w:r>
    </w:p>
    <w:p w14:paraId="142C9084" w14:textId="625C5F4F" w:rsidR="009F25FF" w:rsidRDefault="009F25FF">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_Toc302112031 \h </w:instrText>
      </w:r>
      <w:r>
        <w:rPr>
          <w:noProof/>
        </w:rPr>
      </w:r>
      <w:r>
        <w:rPr>
          <w:noProof/>
        </w:rPr>
        <w:fldChar w:fldCharType="separate"/>
      </w:r>
      <w:ins w:id="127" w:author="Gerard" w:date="2016-05-03T13:31:00Z">
        <w:r w:rsidR="00572445">
          <w:rPr>
            <w:noProof/>
          </w:rPr>
          <w:t>78</w:t>
        </w:r>
      </w:ins>
      <w:del w:id="128" w:author="Gerard" w:date="2016-05-03T13:11:00Z">
        <w:r w:rsidR="00122ED6" w:rsidDel="004A222F">
          <w:rPr>
            <w:noProof/>
          </w:rPr>
          <w:delText>77</w:delText>
        </w:r>
      </w:del>
      <w:r>
        <w:rPr>
          <w:noProof/>
        </w:rPr>
        <w:fldChar w:fldCharType="end"/>
      </w:r>
    </w:p>
    <w:p w14:paraId="0CB0D313" w14:textId="0CC141EE" w:rsidR="009F25FF" w:rsidRDefault="009F25FF">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_Toc302112032 \h </w:instrText>
      </w:r>
      <w:r>
        <w:rPr>
          <w:noProof/>
        </w:rPr>
      </w:r>
      <w:r>
        <w:rPr>
          <w:noProof/>
        </w:rPr>
        <w:fldChar w:fldCharType="separate"/>
      </w:r>
      <w:r w:rsidR="00572445">
        <w:rPr>
          <w:noProof/>
        </w:rPr>
        <w:t>78</w:t>
      </w:r>
      <w:r>
        <w:rPr>
          <w:noProof/>
        </w:rPr>
        <w:fldChar w:fldCharType="end"/>
      </w:r>
    </w:p>
    <w:p w14:paraId="769E3F70" w14:textId="6D0AEDF9" w:rsidR="009F25FF" w:rsidRDefault="009F25FF">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_Toc302112033 \h </w:instrText>
      </w:r>
      <w:r>
        <w:rPr>
          <w:noProof/>
        </w:rPr>
      </w:r>
      <w:r>
        <w:rPr>
          <w:noProof/>
        </w:rPr>
        <w:fldChar w:fldCharType="separate"/>
      </w:r>
      <w:ins w:id="129" w:author="Gerard" w:date="2016-05-03T13:31:00Z">
        <w:r w:rsidR="00572445">
          <w:rPr>
            <w:noProof/>
          </w:rPr>
          <w:t>82</w:t>
        </w:r>
      </w:ins>
      <w:del w:id="130" w:author="Gerard" w:date="2016-05-03T13:11:00Z">
        <w:r w:rsidR="00122ED6" w:rsidDel="004A222F">
          <w:rPr>
            <w:noProof/>
          </w:rPr>
          <w:delText>79</w:delText>
        </w:r>
      </w:del>
      <w:r>
        <w:rPr>
          <w:noProof/>
        </w:rPr>
        <w:fldChar w:fldCharType="end"/>
      </w:r>
    </w:p>
    <w:p w14:paraId="2FF4AD17" w14:textId="5758513B" w:rsidR="009F25FF" w:rsidRDefault="009F25FF">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_Toc302112034 \h </w:instrText>
      </w:r>
      <w:r>
        <w:rPr>
          <w:noProof/>
        </w:rPr>
      </w:r>
      <w:r>
        <w:rPr>
          <w:noProof/>
        </w:rPr>
        <w:fldChar w:fldCharType="separate"/>
      </w:r>
      <w:ins w:id="131" w:author="Gerard" w:date="2016-05-03T13:31:00Z">
        <w:r w:rsidR="00572445">
          <w:rPr>
            <w:noProof/>
          </w:rPr>
          <w:t>83</w:t>
        </w:r>
      </w:ins>
      <w:del w:id="132" w:author="Gerard" w:date="2016-05-03T13:11:00Z">
        <w:r w:rsidR="00122ED6" w:rsidDel="004A222F">
          <w:rPr>
            <w:noProof/>
          </w:rPr>
          <w:delText>80</w:delText>
        </w:r>
      </w:del>
      <w:r>
        <w:rPr>
          <w:noProof/>
        </w:rPr>
        <w:fldChar w:fldCharType="end"/>
      </w:r>
    </w:p>
    <w:p w14:paraId="58A11981" w14:textId="7231344C" w:rsidR="009F25FF" w:rsidRDefault="009F25FF">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_Toc302112035 \h </w:instrText>
      </w:r>
      <w:r>
        <w:fldChar w:fldCharType="separate"/>
      </w:r>
      <w:ins w:id="133" w:author="Gerard" w:date="2016-05-03T13:31:00Z">
        <w:r w:rsidR="00572445">
          <w:t>84</w:t>
        </w:r>
      </w:ins>
      <w:del w:id="134" w:author="Gerard" w:date="2016-05-03T13:11:00Z">
        <w:r w:rsidR="00122ED6" w:rsidDel="004A222F">
          <w:delText>81</w:delText>
        </w:r>
      </w:del>
      <w:r>
        <w:fldChar w:fldCharType="end"/>
      </w:r>
    </w:p>
    <w:p w14:paraId="375C5503" w14:textId="64B04F14" w:rsidR="009F25FF" w:rsidRDefault="009F25FF">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_Toc302112036 \h </w:instrText>
      </w:r>
      <w:r>
        <w:rPr>
          <w:noProof/>
        </w:rPr>
      </w:r>
      <w:r>
        <w:rPr>
          <w:noProof/>
        </w:rPr>
        <w:fldChar w:fldCharType="separate"/>
      </w:r>
      <w:ins w:id="135" w:author="Gerard" w:date="2016-05-03T13:31:00Z">
        <w:r w:rsidR="00572445">
          <w:rPr>
            <w:noProof/>
          </w:rPr>
          <w:t>84</w:t>
        </w:r>
      </w:ins>
      <w:del w:id="136" w:author="Gerard" w:date="2016-05-03T13:11:00Z">
        <w:r w:rsidR="00122ED6" w:rsidDel="004A222F">
          <w:rPr>
            <w:noProof/>
          </w:rPr>
          <w:delText>81</w:delText>
        </w:r>
      </w:del>
      <w:r>
        <w:rPr>
          <w:noProof/>
        </w:rPr>
        <w:fldChar w:fldCharType="end"/>
      </w:r>
    </w:p>
    <w:p w14:paraId="6C362430" w14:textId="5AD69BB0" w:rsidR="009F25FF" w:rsidRDefault="009F25FF">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_Toc302112037 \h </w:instrText>
      </w:r>
      <w:r>
        <w:rPr>
          <w:noProof/>
        </w:rPr>
      </w:r>
      <w:r>
        <w:rPr>
          <w:noProof/>
        </w:rPr>
        <w:fldChar w:fldCharType="separate"/>
      </w:r>
      <w:ins w:id="137" w:author="Gerard" w:date="2016-05-03T13:31:00Z">
        <w:r w:rsidR="00572445">
          <w:rPr>
            <w:noProof/>
          </w:rPr>
          <w:t>86</w:t>
        </w:r>
      </w:ins>
      <w:del w:id="138" w:author="Gerard" w:date="2016-05-03T13:11:00Z">
        <w:r w:rsidR="00122ED6" w:rsidDel="004A222F">
          <w:rPr>
            <w:noProof/>
          </w:rPr>
          <w:delText>83</w:delText>
        </w:r>
      </w:del>
      <w:r>
        <w:rPr>
          <w:noProof/>
        </w:rPr>
        <w:fldChar w:fldCharType="end"/>
      </w:r>
    </w:p>
    <w:p w14:paraId="741725F1" w14:textId="761F9E94" w:rsidR="009F25FF" w:rsidRDefault="009F25FF">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_Toc302112038 \h </w:instrText>
      </w:r>
      <w:r>
        <w:rPr>
          <w:noProof/>
        </w:rPr>
      </w:r>
      <w:r>
        <w:rPr>
          <w:noProof/>
        </w:rPr>
        <w:fldChar w:fldCharType="separate"/>
      </w:r>
      <w:ins w:id="139" w:author="Gerard" w:date="2016-05-03T13:31:00Z">
        <w:r w:rsidR="00572445">
          <w:rPr>
            <w:noProof/>
          </w:rPr>
          <w:t>86</w:t>
        </w:r>
      </w:ins>
      <w:del w:id="140" w:author="Gerard" w:date="2016-05-03T13:11:00Z">
        <w:r w:rsidR="00122ED6" w:rsidDel="004A222F">
          <w:rPr>
            <w:noProof/>
          </w:rPr>
          <w:delText>83</w:delText>
        </w:r>
      </w:del>
      <w:r>
        <w:rPr>
          <w:noProof/>
        </w:rPr>
        <w:fldChar w:fldCharType="end"/>
      </w:r>
    </w:p>
    <w:p w14:paraId="37178CF5" w14:textId="36138655" w:rsidR="009F25FF" w:rsidRDefault="009F25FF">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_Toc302112039 \h </w:instrText>
      </w:r>
      <w:r>
        <w:rPr>
          <w:noProof/>
        </w:rPr>
      </w:r>
      <w:r>
        <w:rPr>
          <w:noProof/>
        </w:rPr>
        <w:fldChar w:fldCharType="separate"/>
      </w:r>
      <w:ins w:id="141" w:author="Gerard" w:date="2016-05-03T13:31:00Z">
        <w:r w:rsidR="00572445">
          <w:rPr>
            <w:noProof/>
          </w:rPr>
          <w:t>86</w:t>
        </w:r>
      </w:ins>
      <w:del w:id="142" w:author="Gerard" w:date="2016-05-03T13:11:00Z">
        <w:r w:rsidR="00122ED6" w:rsidDel="004A222F">
          <w:rPr>
            <w:noProof/>
          </w:rPr>
          <w:delText>83</w:delText>
        </w:r>
      </w:del>
      <w:r>
        <w:rPr>
          <w:noProof/>
        </w:rPr>
        <w:fldChar w:fldCharType="end"/>
      </w:r>
    </w:p>
    <w:p w14:paraId="1D8756F7" w14:textId="26153A61" w:rsidR="009F25FF" w:rsidRDefault="009F25FF">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_Toc302112040 \h </w:instrText>
      </w:r>
      <w:r>
        <w:rPr>
          <w:noProof/>
        </w:rPr>
      </w:r>
      <w:r>
        <w:rPr>
          <w:noProof/>
        </w:rPr>
        <w:fldChar w:fldCharType="separate"/>
      </w:r>
      <w:ins w:id="143" w:author="Gerard" w:date="2016-05-03T13:31:00Z">
        <w:r w:rsidR="00572445">
          <w:rPr>
            <w:noProof/>
          </w:rPr>
          <w:t>88</w:t>
        </w:r>
      </w:ins>
      <w:del w:id="144" w:author="Gerard" w:date="2016-05-03T13:11:00Z">
        <w:r w:rsidR="00122ED6" w:rsidDel="004A222F">
          <w:rPr>
            <w:noProof/>
          </w:rPr>
          <w:delText>85</w:delText>
        </w:r>
      </w:del>
      <w:r>
        <w:rPr>
          <w:noProof/>
        </w:rPr>
        <w:fldChar w:fldCharType="end"/>
      </w:r>
    </w:p>
    <w:p w14:paraId="6C2011E7" w14:textId="176D6A5E" w:rsidR="009F25FF" w:rsidRDefault="009F25FF">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_Toc302112041 \h </w:instrText>
      </w:r>
      <w:r>
        <w:rPr>
          <w:noProof/>
        </w:rPr>
      </w:r>
      <w:r>
        <w:rPr>
          <w:noProof/>
        </w:rPr>
        <w:fldChar w:fldCharType="separate"/>
      </w:r>
      <w:ins w:id="145" w:author="Gerard" w:date="2016-05-03T13:31:00Z">
        <w:r w:rsidR="00572445">
          <w:rPr>
            <w:noProof/>
          </w:rPr>
          <w:t>88</w:t>
        </w:r>
      </w:ins>
      <w:del w:id="146" w:author="Gerard" w:date="2016-05-03T13:11:00Z">
        <w:r w:rsidR="00122ED6" w:rsidDel="004A222F">
          <w:rPr>
            <w:noProof/>
          </w:rPr>
          <w:delText>85</w:delText>
        </w:r>
      </w:del>
      <w:r>
        <w:rPr>
          <w:noProof/>
        </w:rPr>
        <w:fldChar w:fldCharType="end"/>
      </w:r>
    </w:p>
    <w:p w14:paraId="255BB265" w14:textId="5B96446E" w:rsidR="009F25FF" w:rsidRDefault="009F25FF">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_Toc302112042 \h </w:instrText>
      </w:r>
      <w:r>
        <w:rPr>
          <w:noProof/>
        </w:rPr>
      </w:r>
      <w:r>
        <w:rPr>
          <w:noProof/>
        </w:rPr>
        <w:fldChar w:fldCharType="separate"/>
      </w:r>
      <w:ins w:id="147" w:author="Gerard" w:date="2016-05-03T13:31:00Z">
        <w:r w:rsidR="00572445">
          <w:rPr>
            <w:noProof/>
          </w:rPr>
          <w:t>89</w:t>
        </w:r>
      </w:ins>
      <w:del w:id="148" w:author="Gerard" w:date="2016-05-03T13:11:00Z">
        <w:r w:rsidR="00122ED6" w:rsidDel="004A222F">
          <w:rPr>
            <w:noProof/>
          </w:rPr>
          <w:delText>86</w:delText>
        </w:r>
      </w:del>
      <w:r>
        <w:rPr>
          <w:noProof/>
        </w:rPr>
        <w:fldChar w:fldCharType="end"/>
      </w:r>
    </w:p>
    <w:p w14:paraId="49D7A0B0" w14:textId="2ECC1737" w:rsidR="009F25FF" w:rsidRDefault="009F25FF">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_Toc302112043 \h </w:instrText>
      </w:r>
      <w:r>
        <w:rPr>
          <w:noProof/>
        </w:rPr>
      </w:r>
      <w:r>
        <w:rPr>
          <w:noProof/>
        </w:rPr>
        <w:fldChar w:fldCharType="separate"/>
      </w:r>
      <w:ins w:id="149" w:author="Gerard" w:date="2016-05-03T13:31:00Z">
        <w:r w:rsidR="00572445">
          <w:rPr>
            <w:noProof/>
          </w:rPr>
          <w:t>89</w:t>
        </w:r>
      </w:ins>
      <w:del w:id="150" w:author="Gerard" w:date="2016-05-03T13:11:00Z">
        <w:r w:rsidR="00122ED6" w:rsidDel="004A222F">
          <w:rPr>
            <w:noProof/>
          </w:rPr>
          <w:delText>86</w:delText>
        </w:r>
      </w:del>
      <w:r>
        <w:rPr>
          <w:noProof/>
        </w:rPr>
        <w:fldChar w:fldCharType="end"/>
      </w:r>
    </w:p>
    <w:p w14:paraId="703C4B2A" w14:textId="66A357FE" w:rsidR="009F25FF" w:rsidRDefault="009F25FF">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_Toc302112044 \h </w:instrText>
      </w:r>
      <w:r>
        <w:rPr>
          <w:noProof/>
        </w:rPr>
      </w:r>
      <w:r>
        <w:rPr>
          <w:noProof/>
        </w:rPr>
        <w:fldChar w:fldCharType="separate"/>
      </w:r>
      <w:ins w:id="151" w:author="Gerard" w:date="2016-05-03T13:31:00Z">
        <w:r w:rsidR="00572445">
          <w:rPr>
            <w:noProof/>
          </w:rPr>
          <w:t>91</w:t>
        </w:r>
      </w:ins>
      <w:del w:id="152" w:author="Gerard" w:date="2016-05-03T13:11:00Z">
        <w:r w:rsidR="00122ED6" w:rsidDel="004A222F">
          <w:rPr>
            <w:noProof/>
          </w:rPr>
          <w:delText>88</w:delText>
        </w:r>
      </w:del>
      <w:r>
        <w:rPr>
          <w:noProof/>
        </w:rPr>
        <w:fldChar w:fldCharType="end"/>
      </w:r>
    </w:p>
    <w:p w14:paraId="541C722F" w14:textId="2373A243" w:rsidR="009F25FF" w:rsidRDefault="009F25FF">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_Toc302112045 \h </w:instrText>
      </w:r>
      <w:r>
        <w:rPr>
          <w:noProof/>
        </w:rPr>
      </w:r>
      <w:r>
        <w:rPr>
          <w:noProof/>
        </w:rPr>
        <w:fldChar w:fldCharType="separate"/>
      </w:r>
      <w:ins w:id="153" w:author="Gerard" w:date="2016-05-03T13:31:00Z">
        <w:r w:rsidR="00572445">
          <w:rPr>
            <w:noProof/>
          </w:rPr>
          <w:t>91</w:t>
        </w:r>
      </w:ins>
      <w:del w:id="154" w:author="Gerard" w:date="2016-05-03T13:11:00Z">
        <w:r w:rsidR="00122ED6" w:rsidDel="004A222F">
          <w:rPr>
            <w:noProof/>
          </w:rPr>
          <w:delText>88</w:delText>
        </w:r>
      </w:del>
      <w:r>
        <w:rPr>
          <w:noProof/>
        </w:rPr>
        <w:fldChar w:fldCharType="end"/>
      </w:r>
    </w:p>
    <w:p w14:paraId="62554C84" w14:textId="2624A8E7" w:rsidR="009F25FF" w:rsidRDefault="009F25FF">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_Toc302112046 \h </w:instrText>
      </w:r>
      <w:r>
        <w:rPr>
          <w:noProof/>
        </w:rPr>
      </w:r>
      <w:r>
        <w:rPr>
          <w:noProof/>
        </w:rPr>
        <w:fldChar w:fldCharType="separate"/>
      </w:r>
      <w:ins w:id="155" w:author="Gerard" w:date="2016-05-03T13:31:00Z">
        <w:r w:rsidR="00572445">
          <w:rPr>
            <w:noProof/>
          </w:rPr>
          <w:t>92</w:t>
        </w:r>
      </w:ins>
      <w:del w:id="156" w:author="Gerard" w:date="2016-05-03T13:11:00Z">
        <w:r w:rsidR="00122ED6" w:rsidDel="004A222F">
          <w:rPr>
            <w:noProof/>
          </w:rPr>
          <w:delText>89</w:delText>
        </w:r>
      </w:del>
      <w:r>
        <w:rPr>
          <w:noProof/>
        </w:rPr>
        <w:fldChar w:fldCharType="end"/>
      </w:r>
    </w:p>
    <w:p w14:paraId="7D653CD1" w14:textId="6770611C" w:rsidR="009F25FF" w:rsidRDefault="009F25FF">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_Toc302112047 \h </w:instrText>
      </w:r>
      <w:r>
        <w:rPr>
          <w:noProof/>
        </w:rPr>
      </w:r>
      <w:r>
        <w:rPr>
          <w:noProof/>
        </w:rPr>
        <w:fldChar w:fldCharType="separate"/>
      </w:r>
      <w:ins w:id="157" w:author="Gerard" w:date="2016-05-03T13:31:00Z">
        <w:r w:rsidR="00572445">
          <w:rPr>
            <w:noProof/>
          </w:rPr>
          <w:t>92</w:t>
        </w:r>
      </w:ins>
      <w:del w:id="158" w:author="Gerard" w:date="2016-05-03T13:11:00Z">
        <w:r w:rsidR="00122ED6" w:rsidDel="004A222F">
          <w:rPr>
            <w:noProof/>
          </w:rPr>
          <w:delText>89</w:delText>
        </w:r>
      </w:del>
      <w:r>
        <w:rPr>
          <w:noProof/>
        </w:rPr>
        <w:fldChar w:fldCharType="end"/>
      </w:r>
    </w:p>
    <w:p w14:paraId="2FDB081A" w14:textId="5D4A5C0B" w:rsidR="009F25FF" w:rsidRDefault="009F25FF">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_Toc302112048 \h </w:instrText>
      </w:r>
      <w:r>
        <w:rPr>
          <w:noProof/>
        </w:rPr>
      </w:r>
      <w:r>
        <w:rPr>
          <w:noProof/>
        </w:rPr>
        <w:fldChar w:fldCharType="separate"/>
      </w:r>
      <w:ins w:id="159" w:author="Gerard" w:date="2016-05-03T13:31:00Z">
        <w:r w:rsidR="00572445">
          <w:rPr>
            <w:noProof/>
          </w:rPr>
          <w:t>93</w:t>
        </w:r>
      </w:ins>
      <w:del w:id="160" w:author="Gerard" w:date="2016-05-03T13:11:00Z">
        <w:r w:rsidR="00122ED6" w:rsidDel="004A222F">
          <w:rPr>
            <w:noProof/>
          </w:rPr>
          <w:delText>90</w:delText>
        </w:r>
      </w:del>
      <w:r>
        <w:rPr>
          <w:noProof/>
        </w:rPr>
        <w:fldChar w:fldCharType="end"/>
      </w:r>
    </w:p>
    <w:p w14:paraId="00D28FC3" w14:textId="08B9E8EB" w:rsidR="009F25FF" w:rsidRDefault="009F25FF">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_Toc302112049 \h </w:instrText>
      </w:r>
      <w:r>
        <w:rPr>
          <w:noProof/>
        </w:rPr>
      </w:r>
      <w:r>
        <w:rPr>
          <w:noProof/>
        </w:rPr>
        <w:fldChar w:fldCharType="separate"/>
      </w:r>
      <w:ins w:id="161" w:author="Gerard" w:date="2016-05-03T13:31:00Z">
        <w:r w:rsidR="00572445">
          <w:rPr>
            <w:noProof/>
          </w:rPr>
          <w:t>93</w:t>
        </w:r>
      </w:ins>
      <w:del w:id="162" w:author="Gerard" w:date="2016-05-03T13:11:00Z">
        <w:r w:rsidR="00122ED6" w:rsidDel="004A222F">
          <w:rPr>
            <w:noProof/>
          </w:rPr>
          <w:delText>90</w:delText>
        </w:r>
      </w:del>
      <w:r>
        <w:rPr>
          <w:noProof/>
        </w:rPr>
        <w:fldChar w:fldCharType="end"/>
      </w:r>
    </w:p>
    <w:p w14:paraId="28E1D5CD" w14:textId="5F292775" w:rsidR="009F25FF" w:rsidRDefault="009F25FF">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_Toc302112050 \h </w:instrText>
      </w:r>
      <w:r>
        <w:rPr>
          <w:noProof/>
        </w:rPr>
      </w:r>
      <w:r>
        <w:rPr>
          <w:noProof/>
        </w:rPr>
        <w:fldChar w:fldCharType="separate"/>
      </w:r>
      <w:ins w:id="163" w:author="Gerard" w:date="2016-05-03T13:31:00Z">
        <w:r w:rsidR="00572445">
          <w:rPr>
            <w:noProof/>
          </w:rPr>
          <w:t>93</w:t>
        </w:r>
      </w:ins>
      <w:del w:id="164" w:author="Gerard" w:date="2016-05-03T13:11:00Z">
        <w:r w:rsidR="00122ED6" w:rsidDel="004A222F">
          <w:rPr>
            <w:noProof/>
          </w:rPr>
          <w:delText>90</w:delText>
        </w:r>
      </w:del>
      <w:r>
        <w:rPr>
          <w:noProof/>
        </w:rPr>
        <w:fldChar w:fldCharType="end"/>
      </w:r>
    </w:p>
    <w:p w14:paraId="7AD3E885" w14:textId="48DB9429" w:rsidR="009F25FF" w:rsidRDefault="009F25FF">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_Toc302112051 \h </w:instrText>
      </w:r>
      <w:r>
        <w:rPr>
          <w:noProof/>
        </w:rPr>
      </w:r>
      <w:r>
        <w:rPr>
          <w:noProof/>
        </w:rPr>
        <w:fldChar w:fldCharType="separate"/>
      </w:r>
      <w:ins w:id="165" w:author="Gerard" w:date="2016-05-03T13:31:00Z">
        <w:r w:rsidR="00572445">
          <w:rPr>
            <w:noProof/>
          </w:rPr>
          <w:t>94</w:t>
        </w:r>
      </w:ins>
      <w:del w:id="166" w:author="Gerard" w:date="2016-05-03T13:11:00Z">
        <w:r w:rsidR="00122ED6" w:rsidDel="004A222F">
          <w:rPr>
            <w:noProof/>
          </w:rPr>
          <w:delText>91</w:delText>
        </w:r>
      </w:del>
      <w:r>
        <w:rPr>
          <w:noProof/>
        </w:rPr>
        <w:fldChar w:fldCharType="end"/>
      </w:r>
    </w:p>
    <w:p w14:paraId="2E8C33DC" w14:textId="2ACFCEE0" w:rsidR="009F25FF" w:rsidRDefault="009F25FF">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_Toc302112052 \h </w:instrText>
      </w:r>
      <w:r>
        <w:rPr>
          <w:noProof/>
        </w:rPr>
      </w:r>
      <w:r>
        <w:rPr>
          <w:noProof/>
        </w:rPr>
        <w:fldChar w:fldCharType="separate"/>
      </w:r>
      <w:ins w:id="167" w:author="Gerard" w:date="2016-05-03T13:31:00Z">
        <w:r w:rsidR="00572445">
          <w:rPr>
            <w:noProof/>
          </w:rPr>
          <w:t>95</w:t>
        </w:r>
      </w:ins>
      <w:del w:id="168" w:author="Gerard" w:date="2016-05-03T13:11:00Z">
        <w:r w:rsidR="00122ED6" w:rsidDel="004A222F">
          <w:rPr>
            <w:noProof/>
          </w:rPr>
          <w:delText>92</w:delText>
        </w:r>
      </w:del>
      <w:r>
        <w:rPr>
          <w:noProof/>
        </w:rPr>
        <w:fldChar w:fldCharType="end"/>
      </w:r>
    </w:p>
    <w:p w14:paraId="53AE529E" w14:textId="01402306" w:rsidR="009F25FF" w:rsidRDefault="009F25FF">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_Toc302112053 \h </w:instrText>
      </w:r>
      <w:r>
        <w:rPr>
          <w:noProof/>
        </w:rPr>
      </w:r>
      <w:r>
        <w:rPr>
          <w:noProof/>
        </w:rPr>
        <w:fldChar w:fldCharType="separate"/>
      </w:r>
      <w:ins w:id="169" w:author="Gerard" w:date="2016-05-03T13:31:00Z">
        <w:r w:rsidR="00572445">
          <w:rPr>
            <w:noProof/>
          </w:rPr>
          <w:t>95</w:t>
        </w:r>
      </w:ins>
      <w:del w:id="170" w:author="Gerard" w:date="2016-05-03T13:11:00Z">
        <w:r w:rsidR="00122ED6" w:rsidDel="004A222F">
          <w:rPr>
            <w:noProof/>
          </w:rPr>
          <w:delText>92</w:delText>
        </w:r>
      </w:del>
      <w:r>
        <w:rPr>
          <w:noProof/>
        </w:rPr>
        <w:fldChar w:fldCharType="end"/>
      </w:r>
    </w:p>
    <w:p w14:paraId="61A44D1D" w14:textId="148C40C6" w:rsidR="009F25FF" w:rsidRDefault="009F25FF">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_Toc302112054 \h </w:instrText>
      </w:r>
      <w:r>
        <w:rPr>
          <w:noProof/>
        </w:rPr>
      </w:r>
      <w:r>
        <w:rPr>
          <w:noProof/>
        </w:rPr>
        <w:fldChar w:fldCharType="separate"/>
      </w:r>
      <w:ins w:id="171" w:author="Gerard" w:date="2016-05-03T13:31:00Z">
        <w:r w:rsidR="00572445">
          <w:rPr>
            <w:noProof/>
          </w:rPr>
          <w:t>96</w:t>
        </w:r>
      </w:ins>
      <w:del w:id="172" w:author="Gerard" w:date="2016-05-03T13:11:00Z">
        <w:r w:rsidR="00122ED6" w:rsidDel="004A222F">
          <w:rPr>
            <w:noProof/>
          </w:rPr>
          <w:delText>93</w:delText>
        </w:r>
      </w:del>
      <w:r>
        <w:rPr>
          <w:noProof/>
        </w:rPr>
        <w:fldChar w:fldCharType="end"/>
      </w:r>
    </w:p>
    <w:p w14:paraId="772F49F1" w14:textId="639DAA1F" w:rsidR="009F25FF" w:rsidRDefault="009F25FF">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_Toc302112055 \h </w:instrText>
      </w:r>
      <w:r>
        <w:rPr>
          <w:noProof/>
        </w:rPr>
      </w:r>
      <w:r>
        <w:rPr>
          <w:noProof/>
        </w:rPr>
        <w:fldChar w:fldCharType="separate"/>
      </w:r>
      <w:ins w:id="173" w:author="Gerard" w:date="2016-05-03T13:31:00Z">
        <w:r w:rsidR="00572445">
          <w:rPr>
            <w:noProof/>
          </w:rPr>
          <w:t>97</w:t>
        </w:r>
      </w:ins>
      <w:del w:id="174" w:author="Gerard" w:date="2016-05-03T13:11:00Z">
        <w:r w:rsidR="00122ED6" w:rsidDel="004A222F">
          <w:rPr>
            <w:noProof/>
          </w:rPr>
          <w:delText>94</w:delText>
        </w:r>
      </w:del>
      <w:r>
        <w:rPr>
          <w:noProof/>
        </w:rPr>
        <w:fldChar w:fldCharType="end"/>
      </w:r>
    </w:p>
    <w:p w14:paraId="6C349EC8" w14:textId="32944376" w:rsidR="009F25FF" w:rsidRDefault="009F25FF">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_Toc302112056 \h </w:instrText>
      </w:r>
      <w:r>
        <w:rPr>
          <w:noProof/>
        </w:rPr>
      </w:r>
      <w:r>
        <w:rPr>
          <w:noProof/>
        </w:rPr>
        <w:fldChar w:fldCharType="separate"/>
      </w:r>
      <w:ins w:id="175" w:author="Gerard" w:date="2016-05-03T13:31:00Z">
        <w:r w:rsidR="00572445">
          <w:rPr>
            <w:noProof/>
          </w:rPr>
          <w:t>97</w:t>
        </w:r>
      </w:ins>
      <w:del w:id="176" w:author="Gerard" w:date="2016-05-03T13:11:00Z">
        <w:r w:rsidR="00122ED6" w:rsidDel="004A222F">
          <w:rPr>
            <w:noProof/>
          </w:rPr>
          <w:delText>94</w:delText>
        </w:r>
      </w:del>
      <w:r>
        <w:rPr>
          <w:noProof/>
        </w:rPr>
        <w:fldChar w:fldCharType="end"/>
      </w:r>
    </w:p>
    <w:p w14:paraId="39BC3ECA" w14:textId="7CECE014" w:rsidR="009F25FF" w:rsidRDefault="009F25FF">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_Toc302112057 \h </w:instrText>
      </w:r>
      <w:r>
        <w:rPr>
          <w:noProof/>
        </w:rPr>
      </w:r>
      <w:r>
        <w:rPr>
          <w:noProof/>
        </w:rPr>
        <w:fldChar w:fldCharType="separate"/>
      </w:r>
      <w:ins w:id="177" w:author="Gerard" w:date="2016-05-03T13:31:00Z">
        <w:r w:rsidR="00572445">
          <w:rPr>
            <w:noProof/>
          </w:rPr>
          <w:t>100</w:t>
        </w:r>
      </w:ins>
      <w:del w:id="178" w:author="Gerard" w:date="2016-05-03T13:11:00Z">
        <w:r w:rsidR="00122ED6" w:rsidDel="004A222F">
          <w:rPr>
            <w:noProof/>
          </w:rPr>
          <w:delText>97</w:delText>
        </w:r>
      </w:del>
      <w:r>
        <w:rPr>
          <w:noProof/>
        </w:rPr>
        <w:fldChar w:fldCharType="end"/>
      </w:r>
    </w:p>
    <w:p w14:paraId="05C1A706" w14:textId="265D53C8" w:rsidR="009F25FF" w:rsidRDefault="009F25FF">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_Toc302112058 \h </w:instrText>
      </w:r>
      <w:r>
        <w:rPr>
          <w:noProof/>
        </w:rPr>
      </w:r>
      <w:r>
        <w:rPr>
          <w:noProof/>
        </w:rPr>
        <w:fldChar w:fldCharType="separate"/>
      </w:r>
      <w:ins w:id="179" w:author="Gerard" w:date="2016-05-03T13:31:00Z">
        <w:r w:rsidR="00572445">
          <w:rPr>
            <w:noProof/>
          </w:rPr>
          <w:t>102</w:t>
        </w:r>
      </w:ins>
      <w:del w:id="180" w:author="Gerard" w:date="2016-05-03T13:11:00Z">
        <w:r w:rsidR="00122ED6" w:rsidDel="004A222F">
          <w:rPr>
            <w:noProof/>
          </w:rPr>
          <w:delText>99</w:delText>
        </w:r>
      </w:del>
      <w:r>
        <w:rPr>
          <w:noProof/>
        </w:rPr>
        <w:fldChar w:fldCharType="end"/>
      </w:r>
    </w:p>
    <w:p w14:paraId="71314A46" w14:textId="6563E483" w:rsidR="009F25FF" w:rsidRDefault="009F25FF">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_Toc302112059 \h </w:instrText>
      </w:r>
      <w:r>
        <w:rPr>
          <w:noProof/>
        </w:rPr>
      </w:r>
      <w:r>
        <w:rPr>
          <w:noProof/>
        </w:rPr>
        <w:fldChar w:fldCharType="separate"/>
      </w:r>
      <w:ins w:id="181" w:author="Gerard" w:date="2016-05-03T13:31:00Z">
        <w:r w:rsidR="00572445">
          <w:rPr>
            <w:noProof/>
          </w:rPr>
          <w:t>102</w:t>
        </w:r>
      </w:ins>
      <w:del w:id="182" w:author="Gerard" w:date="2016-05-03T13:11:00Z">
        <w:r w:rsidR="00122ED6" w:rsidDel="004A222F">
          <w:rPr>
            <w:noProof/>
          </w:rPr>
          <w:delText>99</w:delText>
        </w:r>
      </w:del>
      <w:r>
        <w:rPr>
          <w:noProof/>
        </w:rPr>
        <w:fldChar w:fldCharType="end"/>
      </w:r>
    </w:p>
    <w:p w14:paraId="0AFB4902" w14:textId="44427305" w:rsidR="009F25FF" w:rsidRDefault="009F25FF">
      <w:pPr>
        <w:pStyle w:val="TOC3"/>
        <w:tabs>
          <w:tab w:val="right" w:leader="dot" w:pos="9350"/>
        </w:tabs>
        <w:rPr>
          <w:rFonts w:asciiTheme="minorHAnsi" w:eastAsiaTheme="minorEastAsia" w:hAnsiTheme="minorHAnsi" w:cstheme="minorBidi"/>
          <w:noProof/>
          <w:lang w:eastAsia="ja-JP"/>
        </w:rPr>
      </w:pPr>
      <w:r>
        <w:rPr>
          <w:noProof/>
        </w:rPr>
        <w:lastRenderedPageBreak/>
        <w:t>5.6.2. Holmes-Mow</w:t>
      </w:r>
      <w:r>
        <w:rPr>
          <w:noProof/>
        </w:rPr>
        <w:tab/>
      </w:r>
      <w:r>
        <w:rPr>
          <w:noProof/>
        </w:rPr>
        <w:fldChar w:fldCharType="begin"/>
      </w:r>
      <w:r>
        <w:rPr>
          <w:noProof/>
        </w:rPr>
        <w:instrText xml:space="preserve"> PAGEREF _Toc302112060 \h </w:instrText>
      </w:r>
      <w:r>
        <w:rPr>
          <w:noProof/>
        </w:rPr>
      </w:r>
      <w:r>
        <w:rPr>
          <w:noProof/>
        </w:rPr>
        <w:fldChar w:fldCharType="separate"/>
      </w:r>
      <w:ins w:id="183" w:author="Gerard" w:date="2016-05-03T13:31:00Z">
        <w:r w:rsidR="00572445">
          <w:rPr>
            <w:noProof/>
          </w:rPr>
          <w:t>102</w:t>
        </w:r>
      </w:ins>
      <w:del w:id="184" w:author="Gerard" w:date="2016-05-03T13:11:00Z">
        <w:r w:rsidR="00122ED6" w:rsidDel="004A222F">
          <w:rPr>
            <w:noProof/>
          </w:rPr>
          <w:delText>99</w:delText>
        </w:r>
      </w:del>
      <w:r>
        <w:rPr>
          <w:noProof/>
        </w:rPr>
        <w:fldChar w:fldCharType="end"/>
      </w:r>
    </w:p>
    <w:p w14:paraId="652C82A7" w14:textId="44436334" w:rsidR="009F25FF" w:rsidRDefault="009F25FF">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_Toc302112061 \h </w:instrText>
      </w:r>
      <w:r>
        <w:rPr>
          <w:noProof/>
        </w:rPr>
      </w:r>
      <w:r>
        <w:rPr>
          <w:noProof/>
        </w:rPr>
        <w:fldChar w:fldCharType="separate"/>
      </w:r>
      <w:ins w:id="185" w:author="Gerard" w:date="2016-05-03T13:31:00Z">
        <w:r w:rsidR="00572445">
          <w:rPr>
            <w:noProof/>
          </w:rPr>
          <w:t>102</w:t>
        </w:r>
      </w:ins>
      <w:del w:id="186" w:author="Gerard" w:date="2016-05-03T13:11:00Z">
        <w:r w:rsidR="00122ED6" w:rsidDel="004A222F">
          <w:rPr>
            <w:noProof/>
          </w:rPr>
          <w:delText>99</w:delText>
        </w:r>
      </w:del>
      <w:r>
        <w:rPr>
          <w:noProof/>
        </w:rPr>
        <w:fldChar w:fldCharType="end"/>
      </w:r>
    </w:p>
    <w:p w14:paraId="779D31F5" w14:textId="68419A4E" w:rsidR="009F25FF" w:rsidRDefault="009F25FF">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_Toc302112062 \h </w:instrText>
      </w:r>
      <w:r>
        <w:rPr>
          <w:noProof/>
        </w:rPr>
      </w:r>
      <w:r>
        <w:rPr>
          <w:noProof/>
        </w:rPr>
        <w:fldChar w:fldCharType="separate"/>
      </w:r>
      <w:ins w:id="187" w:author="Gerard" w:date="2016-05-03T13:31:00Z">
        <w:r w:rsidR="00572445">
          <w:rPr>
            <w:noProof/>
          </w:rPr>
          <w:t>102</w:t>
        </w:r>
      </w:ins>
      <w:del w:id="188" w:author="Gerard" w:date="2016-05-03T13:11:00Z">
        <w:r w:rsidR="00122ED6" w:rsidDel="004A222F">
          <w:rPr>
            <w:noProof/>
          </w:rPr>
          <w:delText>99</w:delText>
        </w:r>
      </w:del>
      <w:r>
        <w:rPr>
          <w:noProof/>
        </w:rPr>
        <w:fldChar w:fldCharType="end"/>
      </w:r>
    </w:p>
    <w:p w14:paraId="6492766B" w14:textId="37C98910" w:rsidR="009F25FF" w:rsidRDefault="009F25FF">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_Toc302112063 \h </w:instrText>
      </w:r>
      <w:r>
        <w:rPr>
          <w:noProof/>
        </w:rPr>
      </w:r>
      <w:r>
        <w:rPr>
          <w:noProof/>
        </w:rPr>
        <w:fldChar w:fldCharType="separate"/>
      </w:r>
      <w:ins w:id="189" w:author="Gerard" w:date="2016-05-03T13:31:00Z">
        <w:r w:rsidR="00572445">
          <w:rPr>
            <w:noProof/>
          </w:rPr>
          <w:t>103</w:t>
        </w:r>
      </w:ins>
      <w:del w:id="190" w:author="Gerard" w:date="2016-05-03T13:11:00Z">
        <w:r w:rsidR="00122ED6" w:rsidDel="004A222F">
          <w:rPr>
            <w:noProof/>
          </w:rPr>
          <w:delText>100</w:delText>
        </w:r>
      </w:del>
      <w:r>
        <w:rPr>
          <w:noProof/>
        </w:rPr>
        <w:fldChar w:fldCharType="end"/>
      </w:r>
    </w:p>
    <w:p w14:paraId="61D5CECB" w14:textId="499C05C6" w:rsidR="009F25FF" w:rsidRDefault="009F25FF">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_Toc302112064 \h </w:instrText>
      </w:r>
      <w:r>
        <w:rPr>
          <w:noProof/>
        </w:rPr>
      </w:r>
      <w:r>
        <w:rPr>
          <w:noProof/>
        </w:rPr>
        <w:fldChar w:fldCharType="separate"/>
      </w:r>
      <w:ins w:id="191" w:author="Gerard" w:date="2016-05-03T13:31:00Z">
        <w:r w:rsidR="00572445">
          <w:rPr>
            <w:noProof/>
          </w:rPr>
          <w:t>104</w:t>
        </w:r>
      </w:ins>
      <w:del w:id="192" w:author="Gerard" w:date="2016-05-03T13:11:00Z">
        <w:r w:rsidR="00122ED6" w:rsidDel="004A222F">
          <w:rPr>
            <w:noProof/>
          </w:rPr>
          <w:delText>101</w:delText>
        </w:r>
      </w:del>
      <w:r>
        <w:rPr>
          <w:noProof/>
        </w:rPr>
        <w:fldChar w:fldCharType="end"/>
      </w:r>
    </w:p>
    <w:p w14:paraId="626B3F79" w14:textId="01966A67" w:rsidR="009F25FF" w:rsidRDefault="009F25FF">
      <w:pPr>
        <w:pStyle w:val="TOC3"/>
        <w:tabs>
          <w:tab w:val="right" w:leader="dot" w:pos="9350"/>
        </w:tabs>
        <w:rPr>
          <w:rFonts w:asciiTheme="minorHAnsi" w:eastAsiaTheme="minorEastAsia" w:hAnsiTheme="minorHAnsi" w:cstheme="minorBidi"/>
          <w:noProof/>
          <w:lang w:eastAsia="ja-JP"/>
        </w:rPr>
      </w:pPr>
      <w:r>
        <w:rPr>
          <w:noProof/>
        </w:rPr>
        <w:t>5.7.1. Constant Isotropic Diffusivity</w:t>
      </w:r>
      <w:r>
        <w:rPr>
          <w:noProof/>
        </w:rPr>
        <w:tab/>
      </w:r>
      <w:r>
        <w:rPr>
          <w:noProof/>
        </w:rPr>
        <w:fldChar w:fldCharType="begin"/>
      </w:r>
      <w:r>
        <w:rPr>
          <w:noProof/>
        </w:rPr>
        <w:instrText xml:space="preserve"> PAGEREF _Toc302112065 \h </w:instrText>
      </w:r>
      <w:r>
        <w:rPr>
          <w:noProof/>
        </w:rPr>
      </w:r>
      <w:r>
        <w:rPr>
          <w:noProof/>
        </w:rPr>
        <w:fldChar w:fldCharType="separate"/>
      </w:r>
      <w:ins w:id="193" w:author="Gerard" w:date="2016-05-03T13:31:00Z">
        <w:r w:rsidR="00572445">
          <w:rPr>
            <w:noProof/>
          </w:rPr>
          <w:t>104</w:t>
        </w:r>
      </w:ins>
      <w:del w:id="194" w:author="Gerard" w:date="2016-05-03T13:11:00Z">
        <w:r w:rsidR="00122ED6" w:rsidDel="004A222F">
          <w:rPr>
            <w:noProof/>
          </w:rPr>
          <w:delText>101</w:delText>
        </w:r>
      </w:del>
      <w:r>
        <w:rPr>
          <w:noProof/>
        </w:rPr>
        <w:fldChar w:fldCharType="end"/>
      </w:r>
    </w:p>
    <w:p w14:paraId="476EFD38" w14:textId="027CB35C" w:rsidR="009F25FF" w:rsidRDefault="009F25FF">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_Toc302112066 \h </w:instrText>
      </w:r>
      <w:r>
        <w:rPr>
          <w:noProof/>
        </w:rPr>
      </w:r>
      <w:r>
        <w:rPr>
          <w:noProof/>
        </w:rPr>
        <w:fldChar w:fldCharType="separate"/>
      </w:r>
      <w:ins w:id="195" w:author="Gerard" w:date="2016-05-03T13:31:00Z">
        <w:r w:rsidR="00572445">
          <w:rPr>
            <w:noProof/>
          </w:rPr>
          <w:t>104</w:t>
        </w:r>
      </w:ins>
      <w:del w:id="196" w:author="Gerard" w:date="2016-05-03T13:11:00Z">
        <w:r w:rsidR="00122ED6" w:rsidDel="004A222F">
          <w:rPr>
            <w:noProof/>
          </w:rPr>
          <w:delText>101</w:delText>
        </w:r>
      </w:del>
      <w:r>
        <w:rPr>
          <w:noProof/>
        </w:rPr>
        <w:fldChar w:fldCharType="end"/>
      </w:r>
    </w:p>
    <w:p w14:paraId="07F51547" w14:textId="04F97DE9" w:rsidR="009F25FF" w:rsidRDefault="009F25FF">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_Toc302112067 \h </w:instrText>
      </w:r>
      <w:r>
        <w:rPr>
          <w:noProof/>
        </w:rPr>
      </w:r>
      <w:r>
        <w:rPr>
          <w:noProof/>
        </w:rPr>
        <w:fldChar w:fldCharType="separate"/>
      </w:r>
      <w:ins w:id="197" w:author="Gerard" w:date="2016-05-03T13:31:00Z">
        <w:r w:rsidR="00572445">
          <w:rPr>
            <w:noProof/>
          </w:rPr>
          <w:t>104</w:t>
        </w:r>
      </w:ins>
      <w:del w:id="198" w:author="Gerard" w:date="2016-05-03T13:11:00Z">
        <w:r w:rsidR="00122ED6" w:rsidDel="004A222F">
          <w:rPr>
            <w:noProof/>
          </w:rPr>
          <w:delText>101</w:delText>
        </w:r>
      </w:del>
      <w:r>
        <w:rPr>
          <w:noProof/>
        </w:rPr>
        <w:fldChar w:fldCharType="end"/>
      </w:r>
    </w:p>
    <w:p w14:paraId="603E06A7" w14:textId="725FF612" w:rsidR="009F25FF" w:rsidRDefault="009F25FF">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_Toc302112068 \h </w:instrText>
      </w:r>
      <w:r>
        <w:rPr>
          <w:noProof/>
        </w:rPr>
      </w:r>
      <w:r>
        <w:rPr>
          <w:noProof/>
        </w:rPr>
        <w:fldChar w:fldCharType="separate"/>
      </w:r>
      <w:ins w:id="199" w:author="Gerard" w:date="2016-05-03T13:31:00Z">
        <w:r w:rsidR="00572445">
          <w:rPr>
            <w:noProof/>
          </w:rPr>
          <w:t>104</w:t>
        </w:r>
      </w:ins>
      <w:del w:id="200" w:author="Gerard" w:date="2016-05-03T13:11:00Z">
        <w:r w:rsidR="00122ED6" w:rsidDel="004A222F">
          <w:rPr>
            <w:noProof/>
          </w:rPr>
          <w:delText>101</w:delText>
        </w:r>
      </w:del>
      <w:r>
        <w:rPr>
          <w:noProof/>
        </w:rPr>
        <w:fldChar w:fldCharType="end"/>
      </w:r>
    </w:p>
    <w:p w14:paraId="469227E8" w14:textId="666FF85C" w:rsidR="009F25FF" w:rsidRDefault="009F25FF">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_Toc302112069 \h </w:instrText>
      </w:r>
      <w:r>
        <w:rPr>
          <w:noProof/>
        </w:rPr>
      </w:r>
      <w:r>
        <w:rPr>
          <w:noProof/>
        </w:rPr>
        <w:fldChar w:fldCharType="separate"/>
      </w:r>
      <w:ins w:id="201" w:author="Gerard" w:date="2016-05-03T13:31:00Z">
        <w:r w:rsidR="00572445">
          <w:rPr>
            <w:noProof/>
          </w:rPr>
          <w:t>106</w:t>
        </w:r>
      </w:ins>
      <w:del w:id="202" w:author="Gerard" w:date="2016-05-03T13:11:00Z">
        <w:r w:rsidR="00122ED6" w:rsidDel="004A222F">
          <w:rPr>
            <w:noProof/>
          </w:rPr>
          <w:delText>103</w:delText>
        </w:r>
      </w:del>
      <w:r>
        <w:rPr>
          <w:noProof/>
        </w:rPr>
        <w:fldChar w:fldCharType="end"/>
      </w:r>
    </w:p>
    <w:p w14:paraId="7011D70E" w14:textId="7097D0D6" w:rsidR="009F25FF" w:rsidRDefault="009F25FF">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_Toc302112070 \h </w:instrText>
      </w:r>
      <w:r>
        <w:rPr>
          <w:noProof/>
        </w:rPr>
      </w:r>
      <w:r>
        <w:rPr>
          <w:noProof/>
        </w:rPr>
        <w:fldChar w:fldCharType="separate"/>
      </w:r>
      <w:ins w:id="203" w:author="Gerard" w:date="2016-05-03T13:31:00Z">
        <w:r w:rsidR="00572445">
          <w:rPr>
            <w:noProof/>
          </w:rPr>
          <w:t>106</w:t>
        </w:r>
      </w:ins>
      <w:del w:id="204" w:author="Gerard" w:date="2016-05-03T13:11:00Z">
        <w:r w:rsidR="00122ED6" w:rsidDel="004A222F">
          <w:rPr>
            <w:noProof/>
          </w:rPr>
          <w:delText>103</w:delText>
        </w:r>
      </w:del>
      <w:r>
        <w:rPr>
          <w:noProof/>
        </w:rPr>
        <w:fldChar w:fldCharType="end"/>
      </w:r>
    </w:p>
    <w:p w14:paraId="777423E0" w14:textId="0B33A5C5" w:rsidR="009F25FF" w:rsidRDefault="009F25FF">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_Toc302112071 \h </w:instrText>
      </w:r>
      <w:r>
        <w:rPr>
          <w:noProof/>
        </w:rPr>
      </w:r>
      <w:r>
        <w:rPr>
          <w:noProof/>
        </w:rPr>
        <w:fldChar w:fldCharType="separate"/>
      </w:r>
      <w:ins w:id="205" w:author="Gerard" w:date="2016-05-03T13:31:00Z">
        <w:r w:rsidR="00572445">
          <w:rPr>
            <w:noProof/>
          </w:rPr>
          <w:t>107</w:t>
        </w:r>
      </w:ins>
      <w:del w:id="206" w:author="Gerard" w:date="2016-05-03T13:11:00Z">
        <w:r w:rsidR="00122ED6" w:rsidDel="004A222F">
          <w:rPr>
            <w:noProof/>
          </w:rPr>
          <w:delText>104</w:delText>
        </w:r>
      </w:del>
      <w:r>
        <w:rPr>
          <w:noProof/>
        </w:rPr>
        <w:fldChar w:fldCharType="end"/>
      </w:r>
    </w:p>
    <w:p w14:paraId="3D9148E1" w14:textId="576B2C24" w:rsidR="009F25FF" w:rsidRDefault="009F25FF">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_Toc302112072 \h </w:instrText>
      </w:r>
      <w:r>
        <w:rPr>
          <w:noProof/>
        </w:rPr>
      </w:r>
      <w:r>
        <w:rPr>
          <w:noProof/>
        </w:rPr>
        <w:fldChar w:fldCharType="separate"/>
      </w:r>
      <w:ins w:id="207" w:author="Gerard" w:date="2016-05-03T13:31:00Z">
        <w:r w:rsidR="00572445">
          <w:rPr>
            <w:noProof/>
          </w:rPr>
          <w:t>107</w:t>
        </w:r>
      </w:ins>
      <w:del w:id="208" w:author="Gerard" w:date="2016-05-03T13:11:00Z">
        <w:r w:rsidR="00122ED6" w:rsidDel="004A222F">
          <w:rPr>
            <w:noProof/>
          </w:rPr>
          <w:delText>104</w:delText>
        </w:r>
      </w:del>
      <w:r>
        <w:rPr>
          <w:noProof/>
        </w:rPr>
        <w:fldChar w:fldCharType="end"/>
      </w:r>
    </w:p>
    <w:p w14:paraId="09A5A700" w14:textId="4589360C" w:rsidR="009F25FF" w:rsidRDefault="009F25FF">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_Toc302112073 \h </w:instrText>
      </w:r>
      <w:r>
        <w:rPr>
          <w:noProof/>
        </w:rPr>
      </w:r>
      <w:r>
        <w:rPr>
          <w:noProof/>
        </w:rPr>
        <w:fldChar w:fldCharType="separate"/>
      </w:r>
      <w:ins w:id="209" w:author="Gerard" w:date="2016-05-03T13:31:00Z">
        <w:r w:rsidR="00572445">
          <w:rPr>
            <w:noProof/>
          </w:rPr>
          <w:t>108</w:t>
        </w:r>
      </w:ins>
      <w:del w:id="210" w:author="Gerard" w:date="2016-05-03T13:11:00Z">
        <w:r w:rsidR="00122ED6" w:rsidDel="004A222F">
          <w:rPr>
            <w:noProof/>
          </w:rPr>
          <w:delText>105</w:delText>
        </w:r>
      </w:del>
      <w:r>
        <w:rPr>
          <w:noProof/>
        </w:rPr>
        <w:fldChar w:fldCharType="end"/>
      </w:r>
    </w:p>
    <w:p w14:paraId="33045483" w14:textId="3BEB4373" w:rsidR="009F25FF" w:rsidRDefault="009F25FF">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_Toc302112074 \h </w:instrText>
      </w:r>
      <w:r>
        <w:rPr>
          <w:noProof/>
        </w:rPr>
      </w:r>
      <w:r>
        <w:rPr>
          <w:noProof/>
        </w:rPr>
        <w:fldChar w:fldCharType="separate"/>
      </w:r>
      <w:ins w:id="211" w:author="Gerard" w:date="2016-05-03T13:31:00Z">
        <w:r w:rsidR="00572445">
          <w:rPr>
            <w:noProof/>
          </w:rPr>
          <w:t>109</w:t>
        </w:r>
      </w:ins>
      <w:del w:id="212" w:author="Gerard" w:date="2016-05-03T13:11:00Z">
        <w:r w:rsidR="00122ED6" w:rsidDel="004A222F">
          <w:rPr>
            <w:noProof/>
          </w:rPr>
          <w:delText>106</w:delText>
        </w:r>
      </w:del>
      <w:r>
        <w:rPr>
          <w:noProof/>
        </w:rPr>
        <w:fldChar w:fldCharType="end"/>
      </w:r>
    </w:p>
    <w:p w14:paraId="482AF131" w14:textId="4B876B7E" w:rsidR="009F25FF" w:rsidRDefault="009F25FF">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_Toc302112075 \h </w:instrText>
      </w:r>
      <w:r>
        <w:rPr>
          <w:noProof/>
        </w:rPr>
      </w:r>
      <w:r>
        <w:rPr>
          <w:noProof/>
        </w:rPr>
        <w:fldChar w:fldCharType="separate"/>
      </w:r>
      <w:ins w:id="213" w:author="Gerard" w:date="2016-05-03T13:31:00Z">
        <w:r w:rsidR="00572445">
          <w:rPr>
            <w:noProof/>
          </w:rPr>
          <w:t>109</w:t>
        </w:r>
      </w:ins>
      <w:del w:id="214" w:author="Gerard" w:date="2016-05-03T13:11:00Z">
        <w:r w:rsidR="00122ED6" w:rsidDel="004A222F">
          <w:rPr>
            <w:noProof/>
          </w:rPr>
          <w:delText>106</w:delText>
        </w:r>
      </w:del>
      <w:r>
        <w:rPr>
          <w:noProof/>
        </w:rPr>
        <w:fldChar w:fldCharType="end"/>
      </w:r>
    </w:p>
    <w:p w14:paraId="3273C935" w14:textId="25339D03" w:rsidR="009F25FF" w:rsidRDefault="009F25FF">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_Toc302112076 \h </w:instrText>
      </w:r>
      <w:r>
        <w:rPr>
          <w:noProof/>
        </w:rPr>
      </w:r>
      <w:r>
        <w:rPr>
          <w:noProof/>
        </w:rPr>
        <w:fldChar w:fldCharType="separate"/>
      </w:r>
      <w:ins w:id="215" w:author="Gerard" w:date="2016-05-03T13:31:00Z">
        <w:r w:rsidR="00572445">
          <w:rPr>
            <w:noProof/>
          </w:rPr>
          <w:t>109</w:t>
        </w:r>
      </w:ins>
      <w:del w:id="216" w:author="Gerard" w:date="2016-05-03T13:11:00Z">
        <w:r w:rsidR="00122ED6" w:rsidDel="004A222F">
          <w:rPr>
            <w:noProof/>
          </w:rPr>
          <w:delText>106</w:delText>
        </w:r>
      </w:del>
      <w:r>
        <w:rPr>
          <w:noProof/>
        </w:rPr>
        <w:fldChar w:fldCharType="end"/>
      </w:r>
    </w:p>
    <w:p w14:paraId="1EFAB904" w14:textId="481B4692" w:rsidR="009F25FF" w:rsidRDefault="009F25FF">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_Toc302112077 \h </w:instrText>
      </w:r>
      <w:r>
        <w:rPr>
          <w:noProof/>
        </w:rPr>
      </w:r>
      <w:r>
        <w:rPr>
          <w:noProof/>
        </w:rPr>
        <w:fldChar w:fldCharType="separate"/>
      </w:r>
      <w:ins w:id="217" w:author="Gerard" w:date="2016-05-03T13:31:00Z">
        <w:r w:rsidR="00572445">
          <w:rPr>
            <w:noProof/>
          </w:rPr>
          <w:t>109</w:t>
        </w:r>
      </w:ins>
      <w:del w:id="218" w:author="Gerard" w:date="2016-05-03T13:11:00Z">
        <w:r w:rsidR="00122ED6" w:rsidDel="004A222F">
          <w:rPr>
            <w:noProof/>
          </w:rPr>
          <w:delText>106</w:delText>
        </w:r>
      </w:del>
      <w:r>
        <w:rPr>
          <w:noProof/>
        </w:rPr>
        <w:fldChar w:fldCharType="end"/>
      </w:r>
    </w:p>
    <w:p w14:paraId="1398A23A" w14:textId="596F17A5" w:rsidR="009F25FF" w:rsidRDefault="009F25FF">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_Toc302112078 \h </w:instrText>
      </w:r>
      <w:r>
        <w:rPr>
          <w:noProof/>
        </w:rPr>
      </w:r>
      <w:r>
        <w:rPr>
          <w:noProof/>
        </w:rPr>
        <w:fldChar w:fldCharType="separate"/>
      </w:r>
      <w:ins w:id="219" w:author="Gerard" w:date="2016-05-03T13:31:00Z">
        <w:r w:rsidR="00572445">
          <w:rPr>
            <w:noProof/>
          </w:rPr>
          <w:t>110</w:t>
        </w:r>
      </w:ins>
      <w:del w:id="220" w:author="Gerard" w:date="2016-05-03T13:11:00Z">
        <w:r w:rsidR="00122ED6" w:rsidDel="004A222F">
          <w:rPr>
            <w:noProof/>
          </w:rPr>
          <w:delText>107</w:delText>
        </w:r>
      </w:del>
      <w:r>
        <w:rPr>
          <w:noProof/>
        </w:rPr>
        <w:fldChar w:fldCharType="end"/>
      </w:r>
    </w:p>
    <w:p w14:paraId="61944164" w14:textId="15EAEF28" w:rsidR="009F25FF" w:rsidRDefault="009F25FF">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_Toc302112079 \h </w:instrText>
      </w:r>
      <w:r>
        <w:rPr>
          <w:noProof/>
        </w:rPr>
      </w:r>
      <w:r>
        <w:rPr>
          <w:noProof/>
        </w:rPr>
        <w:fldChar w:fldCharType="separate"/>
      </w:r>
      <w:ins w:id="221" w:author="Gerard" w:date="2016-05-03T13:31:00Z">
        <w:r w:rsidR="00572445">
          <w:rPr>
            <w:noProof/>
          </w:rPr>
          <w:t>110</w:t>
        </w:r>
      </w:ins>
      <w:del w:id="222" w:author="Gerard" w:date="2016-05-03T13:11:00Z">
        <w:r w:rsidR="00122ED6" w:rsidDel="004A222F">
          <w:rPr>
            <w:noProof/>
          </w:rPr>
          <w:delText>107</w:delText>
        </w:r>
      </w:del>
      <w:r>
        <w:rPr>
          <w:noProof/>
        </w:rPr>
        <w:fldChar w:fldCharType="end"/>
      </w:r>
    </w:p>
    <w:p w14:paraId="0F9D8D9F" w14:textId="70E59FAE" w:rsidR="009F25FF" w:rsidRDefault="009F25FF">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_Toc302112080 \h </w:instrText>
      </w:r>
      <w:r>
        <w:rPr>
          <w:noProof/>
        </w:rPr>
      </w:r>
      <w:r>
        <w:rPr>
          <w:noProof/>
        </w:rPr>
        <w:fldChar w:fldCharType="separate"/>
      </w:r>
      <w:ins w:id="223" w:author="Gerard" w:date="2016-05-03T13:31:00Z">
        <w:r w:rsidR="00572445">
          <w:rPr>
            <w:noProof/>
          </w:rPr>
          <w:t>110</w:t>
        </w:r>
      </w:ins>
      <w:del w:id="224" w:author="Gerard" w:date="2016-05-03T13:11:00Z">
        <w:r w:rsidR="00122ED6" w:rsidDel="004A222F">
          <w:rPr>
            <w:noProof/>
          </w:rPr>
          <w:delText>107</w:delText>
        </w:r>
      </w:del>
      <w:r>
        <w:rPr>
          <w:noProof/>
        </w:rPr>
        <w:fldChar w:fldCharType="end"/>
      </w:r>
    </w:p>
    <w:p w14:paraId="2A4EBCA4" w14:textId="342BC15C" w:rsidR="009F25FF" w:rsidRDefault="009F25FF">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_Toc302112081 \h </w:instrText>
      </w:r>
      <w:r>
        <w:rPr>
          <w:noProof/>
        </w:rPr>
      </w:r>
      <w:r>
        <w:rPr>
          <w:noProof/>
        </w:rPr>
        <w:fldChar w:fldCharType="separate"/>
      </w:r>
      <w:ins w:id="225" w:author="Gerard" w:date="2016-05-03T13:31:00Z">
        <w:r w:rsidR="00572445">
          <w:rPr>
            <w:noProof/>
          </w:rPr>
          <w:t>110</w:t>
        </w:r>
      </w:ins>
      <w:del w:id="226" w:author="Gerard" w:date="2016-05-03T13:11:00Z">
        <w:r w:rsidR="00122ED6" w:rsidDel="004A222F">
          <w:rPr>
            <w:noProof/>
          </w:rPr>
          <w:delText>107</w:delText>
        </w:r>
      </w:del>
      <w:r>
        <w:rPr>
          <w:noProof/>
        </w:rPr>
        <w:fldChar w:fldCharType="end"/>
      </w:r>
    </w:p>
    <w:p w14:paraId="29A7BC0B" w14:textId="0DA5B6AC" w:rsidR="009F25FF" w:rsidRDefault="009F25FF">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_Toc302112082 \h </w:instrText>
      </w:r>
      <w:r>
        <w:rPr>
          <w:noProof/>
        </w:rPr>
      </w:r>
      <w:r>
        <w:rPr>
          <w:noProof/>
        </w:rPr>
        <w:fldChar w:fldCharType="separate"/>
      </w:r>
      <w:ins w:id="227" w:author="Gerard" w:date="2016-05-03T13:31:00Z">
        <w:r w:rsidR="00572445">
          <w:rPr>
            <w:noProof/>
          </w:rPr>
          <w:t>111</w:t>
        </w:r>
      </w:ins>
      <w:del w:id="228" w:author="Gerard" w:date="2016-05-03T13:11:00Z">
        <w:r w:rsidR="00122ED6" w:rsidDel="004A222F">
          <w:rPr>
            <w:noProof/>
          </w:rPr>
          <w:delText>108</w:delText>
        </w:r>
      </w:del>
      <w:r>
        <w:rPr>
          <w:noProof/>
        </w:rPr>
        <w:fldChar w:fldCharType="end"/>
      </w:r>
    </w:p>
    <w:p w14:paraId="22E5AB05" w14:textId="295DAC91" w:rsidR="009F25FF" w:rsidRDefault="009F25FF">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_Toc302112083 \h </w:instrText>
      </w:r>
      <w:r>
        <w:rPr>
          <w:noProof/>
        </w:rPr>
      </w:r>
      <w:r>
        <w:rPr>
          <w:noProof/>
        </w:rPr>
        <w:fldChar w:fldCharType="separate"/>
      </w:r>
      <w:ins w:id="229" w:author="Gerard" w:date="2016-05-03T13:31:00Z">
        <w:r w:rsidR="00572445">
          <w:rPr>
            <w:noProof/>
          </w:rPr>
          <w:t>111</w:t>
        </w:r>
      </w:ins>
      <w:del w:id="230" w:author="Gerard" w:date="2016-05-03T13:11:00Z">
        <w:r w:rsidR="00122ED6" w:rsidDel="004A222F">
          <w:rPr>
            <w:noProof/>
          </w:rPr>
          <w:delText>108</w:delText>
        </w:r>
      </w:del>
      <w:r>
        <w:rPr>
          <w:noProof/>
        </w:rPr>
        <w:fldChar w:fldCharType="end"/>
      </w:r>
    </w:p>
    <w:p w14:paraId="5FDE9B0F" w14:textId="09B2067A" w:rsidR="009F25FF" w:rsidRDefault="009F25FF">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_Toc302112084 \h </w:instrText>
      </w:r>
      <w:r>
        <w:rPr>
          <w:noProof/>
        </w:rPr>
      </w:r>
      <w:r>
        <w:rPr>
          <w:noProof/>
        </w:rPr>
        <w:fldChar w:fldCharType="separate"/>
      </w:r>
      <w:ins w:id="231" w:author="Gerard" w:date="2016-05-03T13:31:00Z">
        <w:r w:rsidR="00572445">
          <w:rPr>
            <w:noProof/>
          </w:rPr>
          <w:t>111</w:t>
        </w:r>
      </w:ins>
      <w:del w:id="232" w:author="Gerard" w:date="2016-05-03T13:11:00Z">
        <w:r w:rsidR="00122ED6" w:rsidDel="004A222F">
          <w:rPr>
            <w:noProof/>
          </w:rPr>
          <w:delText>108</w:delText>
        </w:r>
      </w:del>
      <w:r>
        <w:rPr>
          <w:noProof/>
        </w:rPr>
        <w:fldChar w:fldCharType="end"/>
      </w:r>
    </w:p>
    <w:p w14:paraId="79EF69C9" w14:textId="0DAF3AF5" w:rsidR="009F25FF" w:rsidRDefault="009F25FF">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_Toc302112085 \h </w:instrText>
      </w:r>
      <w:r>
        <w:fldChar w:fldCharType="separate"/>
      </w:r>
      <w:ins w:id="233" w:author="Gerard" w:date="2016-05-03T13:31:00Z">
        <w:r w:rsidR="00572445">
          <w:t>112</w:t>
        </w:r>
      </w:ins>
      <w:del w:id="234" w:author="Gerard" w:date="2016-05-03T13:11:00Z">
        <w:r w:rsidR="00122ED6" w:rsidDel="004A222F">
          <w:delText>109</w:delText>
        </w:r>
      </w:del>
      <w:r>
        <w:fldChar w:fldCharType="end"/>
      </w:r>
    </w:p>
    <w:p w14:paraId="70BA2DF7" w14:textId="16758B2B" w:rsidR="009F25FF" w:rsidRDefault="009F25FF">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_Toc302112086 \h </w:instrText>
      </w:r>
      <w:r>
        <w:rPr>
          <w:noProof/>
        </w:rPr>
      </w:r>
      <w:r>
        <w:rPr>
          <w:noProof/>
        </w:rPr>
        <w:fldChar w:fldCharType="separate"/>
      </w:r>
      <w:ins w:id="235" w:author="Gerard" w:date="2016-05-03T13:31:00Z">
        <w:r w:rsidR="00572445">
          <w:rPr>
            <w:noProof/>
          </w:rPr>
          <w:t>112</w:t>
        </w:r>
      </w:ins>
      <w:del w:id="236" w:author="Gerard" w:date="2016-05-03T13:11:00Z">
        <w:r w:rsidR="00122ED6" w:rsidDel="004A222F">
          <w:rPr>
            <w:noProof/>
          </w:rPr>
          <w:delText>109</w:delText>
        </w:r>
      </w:del>
      <w:r>
        <w:rPr>
          <w:noProof/>
        </w:rPr>
        <w:fldChar w:fldCharType="end"/>
      </w:r>
    </w:p>
    <w:p w14:paraId="318256F1" w14:textId="3668B302" w:rsidR="009F25FF" w:rsidRDefault="009F25FF">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_Toc302112087 \h </w:instrText>
      </w:r>
      <w:r>
        <w:rPr>
          <w:noProof/>
        </w:rPr>
      </w:r>
      <w:r>
        <w:rPr>
          <w:noProof/>
        </w:rPr>
        <w:fldChar w:fldCharType="separate"/>
      </w:r>
      <w:ins w:id="237" w:author="Gerard" w:date="2016-05-03T13:31:00Z">
        <w:r w:rsidR="00572445">
          <w:rPr>
            <w:noProof/>
          </w:rPr>
          <w:t>112</w:t>
        </w:r>
      </w:ins>
      <w:del w:id="238" w:author="Gerard" w:date="2016-05-03T13:11:00Z">
        <w:r w:rsidR="00122ED6" w:rsidDel="004A222F">
          <w:rPr>
            <w:noProof/>
          </w:rPr>
          <w:delText>109</w:delText>
        </w:r>
      </w:del>
      <w:r>
        <w:rPr>
          <w:noProof/>
        </w:rPr>
        <w:fldChar w:fldCharType="end"/>
      </w:r>
    </w:p>
    <w:p w14:paraId="704E18EA" w14:textId="69A82B04" w:rsidR="009F25FF" w:rsidRDefault="009F25FF">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_Toc302112088 \h </w:instrText>
      </w:r>
      <w:r>
        <w:rPr>
          <w:noProof/>
        </w:rPr>
      </w:r>
      <w:r>
        <w:rPr>
          <w:noProof/>
        </w:rPr>
        <w:fldChar w:fldCharType="separate"/>
      </w:r>
      <w:ins w:id="239" w:author="Gerard" w:date="2016-05-03T13:31:00Z">
        <w:r w:rsidR="00572445">
          <w:rPr>
            <w:noProof/>
          </w:rPr>
          <w:t>113</w:t>
        </w:r>
      </w:ins>
      <w:del w:id="240" w:author="Gerard" w:date="2016-05-03T13:11:00Z">
        <w:r w:rsidR="00122ED6" w:rsidDel="004A222F">
          <w:rPr>
            <w:noProof/>
          </w:rPr>
          <w:delText>110</w:delText>
        </w:r>
      </w:del>
      <w:r>
        <w:rPr>
          <w:noProof/>
        </w:rPr>
        <w:fldChar w:fldCharType="end"/>
      </w:r>
    </w:p>
    <w:p w14:paraId="7F1EC024" w14:textId="738729BE" w:rsidR="009F25FF" w:rsidRDefault="009F25FF">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_Toc302112089 \h </w:instrText>
      </w:r>
      <w:r>
        <w:rPr>
          <w:noProof/>
        </w:rPr>
      </w:r>
      <w:r>
        <w:rPr>
          <w:noProof/>
        </w:rPr>
        <w:fldChar w:fldCharType="separate"/>
      </w:r>
      <w:ins w:id="241" w:author="Gerard" w:date="2016-05-03T13:31:00Z">
        <w:r w:rsidR="00572445">
          <w:rPr>
            <w:noProof/>
          </w:rPr>
          <w:t>114</w:t>
        </w:r>
      </w:ins>
      <w:del w:id="242" w:author="Gerard" w:date="2016-05-03T13:11:00Z">
        <w:r w:rsidR="00122ED6" w:rsidDel="004A222F">
          <w:rPr>
            <w:noProof/>
          </w:rPr>
          <w:delText>111</w:delText>
        </w:r>
      </w:del>
      <w:r>
        <w:rPr>
          <w:noProof/>
        </w:rPr>
        <w:fldChar w:fldCharType="end"/>
      </w:r>
    </w:p>
    <w:p w14:paraId="59BE1E16" w14:textId="23595071" w:rsidR="009F25FF" w:rsidRDefault="009F25FF">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_Toc302112090 \h </w:instrText>
      </w:r>
      <w:r>
        <w:rPr>
          <w:noProof/>
        </w:rPr>
      </w:r>
      <w:r>
        <w:rPr>
          <w:noProof/>
        </w:rPr>
        <w:fldChar w:fldCharType="separate"/>
      </w:r>
      <w:ins w:id="243" w:author="Gerard" w:date="2016-05-03T13:31:00Z">
        <w:r w:rsidR="00572445">
          <w:rPr>
            <w:noProof/>
          </w:rPr>
          <w:t>115</w:t>
        </w:r>
      </w:ins>
      <w:del w:id="244" w:author="Gerard" w:date="2016-05-03T13:11:00Z">
        <w:r w:rsidR="00122ED6" w:rsidDel="004A222F">
          <w:rPr>
            <w:noProof/>
          </w:rPr>
          <w:delText>112</w:delText>
        </w:r>
      </w:del>
      <w:r>
        <w:rPr>
          <w:noProof/>
        </w:rPr>
        <w:fldChar w:fldCharType="end"/>
      </w:r>
    </w:p>
    <w:p w14:paraId="6D951951" w14:textId="346FC09D" w:rsidR="009F25FF" w:rsidRDefault="009F25FF">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_Toc302112091 \h </w:instrText>
      </w:r>
      <w:r>
        <w:rPr>
          <w:noProof/>
        </w:rPr>
      </w:r>
      <w:r>
        <w:rPr>
          <w:noProof/>
        </w:rPr>
        <w:fldChar w:fldCharType="separate"/>
      </w:r>
      <w:ins w:id="245" w:author="Gerard" w:date="2016-05-03T13:31:00Z">
        <w:r w:rsidR="00572445">
          <w:rPr>
            <w:noProof/>
          </w:rPr>
          <w:t>116</w:t>
        </w:r>
      </w:ins>
      <w:del w:id="246" w:author="Gerard" w:date="2016-05-03T13:11:00Z">
        <w:r w:rsidR="00122ED6" w:rsidDel="004A222F">
          <w:rPr>
            <w:noProof/>
          </w:rPr>
          <w:delText>113</w:delText>
        </w:r>
      </w:del>
      <w:r>
        <w:rPr>
          <w:noProof/>
        </w:rPr>
        <w:fldChar w:fldCharType="end"/>
      </w:r>
    </w:p>
    <w:p w14:paraId="0BF924C7" w14:textId="3E3D1E67" w:rsidR="009F25FF" w:rsidRDefault="009F25FF">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_Toc302112092 \h </w:instrText>
      </w:r>
      <w:r>
        <w:rPr>
          <w:noProof/>
        </w:rPr>
      </w:r>
      <w:r>
        <w:rPr>
          <w:noProof/>
        </w:rPr>
        <w:fldChar w:fldCharType="separate"/>
      </w:r>
      <w:ins w:id="247" w:author="Gerard" w:date="2016-05-03T13:31:00Z">
        <w:r w:rsidR="00572445">
          <w:rPr>
            <w:noProof/>
          </w:rPr>
          <w:t>116</w:t>
        </w:r>
      </w:ins>
      <w:del w:id="248" w:author="Gerard" w:date="2016-05-03T13:11:00Z">
        <w:r w:rsidR="00122ED6" w:rsidDel="004A222F">
          <w:rPr>
            <w:noProof/>
          </w:rPr>
          <w:delText>113</w:delText>
        </w:r>
      </w:del>
      <w:r>
        <w:rPr>
          <w:noProof/>
        </w:rPr>
        <w:fldChar w:fldCharType="end"/>
      </w:r>
    </w:p>
    <w:p w14:paraId="70048C94" w14:textId="49C42750" w:rsidR="009F25FF" w:rsidRDefault="009F25FF">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_Toc302112093 \h </w:instrText>
      </w:r>
      <w:r>
        <w:rPr>
          <w:noProof/>
        </w:rPr>
      </w:r>
      <w:r>
        <w:rPr>
          <w:noProof/>
        </w:rPr>
        <w:fldChar w:fldCharType="separate"/>
      </w:r>
      <w:ins w:id="249" w:author="Gerard" w:date="2016-05-03T13:31:00Z">
        <w:r w:rsidR="00572445">
          <w:rPr>
            <w:noProof/>
          </w:rPr>
          <w:t>118</w:t>
        </w:r>
      </w:ins>
      <w:del w:id="250" w:author="Gerard" w:date="2016-05-03T13:11:00Z">
        <w:r w:rsidR="00122ED6" w:rsidDel="004A222F">
          <w:rPr>
            <w:noProof/>
          </w:rPr>
          <w:delText>115</w:delText>
        </w:r>
      </w:del>
      <w:r>
        <w:rPr>
          <w:noProof/>
        </w:rPr>
        <w:fldChar w:fldCharType="end"/>
      </w:r>
    </w:p>
    <w:p w14:paraId="799202FF" w14:textId="0525165C" w:rsidR="009F25FF" w:rsidRDefault="009F25FF">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_Toc302112094 \h </w:instrText>
      </w:r>
      <w:r>
        <w:rPr>
          <w:noProof/>
        </w:rPr>
      </w:r>
      <w:r>
        <w:rPr>
          <w:noProof/>
        </w:rPr>
        <w:fldChar w:fldCharType="separate"/>
      </w:r>
      <w:ins w:id="251" w:author="Gerard" w:date="2016-05-03T13:31:00Z">
        <w:r w:rsidR="00572445">
          <w:rPr>
            <w:noProof/>
          </w:rPr>
          <w:t>119</w:t>
        </w:r>
      </w:ins>
      <w:del w:id="252" w:author="Gerard" w:date="2016-05-03T13:11:00Z">
        <w:r w:rsidR="00122ED6" w:rsidDel="004A222F">
          <w:rPr>
            <w:noProof/>
          </w:rPr>
          <w:delText>116</w:delText>
        </w:r>
      </w:del>
      <w:r>
        <w:rPr>
          <w:noProof/>
        </w:rPr>
        <w:fldChar w:fldCharType="end"/>
      </w:r>
    </w:p>
    <w:p w14:paraId="7189ECF1" w14:textId="7AD78948" w:rsidR="009F25FF" w:rsidRDefault="009F25FF">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_Toc302112095 \h </w:instrText>
      </w:r>
      <w:r>
        <w:rPr>
          <w:noProof/>
        </w:rPr>
      </w:r>
      <w:r>
        <w:rPr>
          <w:noProof/>
        </w:rPr>
        <w:fldChar w:fldCharType="separate"/>
      </w:r>
      <w:ins w:id="253" w:author="Gerard" w:date="2016-05-03T13:31:00Z">
        <w:r w:rsidR="00572445">
          <w:rPr>
            <w:noProof/>
          </w:rPr>
          <w:t>119</w:t>
        </w:r>
      </w:ins>
      <w:del w:id="254" w:author="Gerard" w:date="2016-05-03T13:11:00Z">
        <w:r w:rsidR="00122ED6" w:rsidDel="004A222F">
          <w:rPr>
            <w:noProof/>
          </w:rPr>
          <w:delText>116</w:delText>
        </w:r>
      </w:del>
      <w:r>
        <w:rPr>
          <w:noProof/>
        </w:rPr>
        <w:fldChar w:fldCharType="end"/>
      </w:r>
    </w:p>
    <w:p w14:paraId="5353C094" w14:textId="39BA8266" w:rsidR="009F25FF" w:rsidRDefault="009F25FF">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_Toc302112096 \h </w:instrText>
      </w:r>
      <w:r>
        <w:rPr>
          <w:noProof/>
        </w:rPr>
      </w:r>
      <w:r>
        <w:rPr>
          <w:noProof/>
        </w:rPr>
        <w:fldChar w:fldCharType="separate"/>
      </w:r>
      <w:ins w:id="255" w:author="Gerard" w:date="2016-05-03T13:31:00Z">
        <w:r w:rsidR="00572445">
          <w:rPr>
            <w:noProof/>
          </w:rPr>
          <w:t>120</w:t>
        </w:r>
      </w:ins>
      <w:del w:id="256" w:author="Gerard" w:date="2016-05-03T13:11:00Z">
        <w:r w:rsidR="00122ED6" w:rsidDel="004A222F">
          <w:rPr>
            <w:noProof/>
          </w:rPr>
          <w:delText>117</w:delText>
        </w:r>
      </w:del>
      <w:r>
        <w:rPr>
          <w:noProof/>
        </w:rPr>
        <w:fldChar w:fldCharType="end"/>
      </w:r>
    </w:p>
    <w:p w14:paraId="4F0FBE50" w14:textId="4329449E" w:rsidR="009F25FF" w:rsidRDefault="009F25FF">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_Toc302112097 \h </w:instrText>
      </w:r>
      <w:r>
        <w:rPr>
          <w:noProof/>
        </w:rPr>
      </w:r>
      <w:r>
        <w:rPr>
          <w:noProof/>
        </w:rPr>
        <w:fldChar w:fldCharType="separate"/>
      </w:r>
      <w:ins w:id="257" w:author="Gerard" w:date="2016-05-03T13:31:00Z">
        <w:r w:rsidR="00572445">
          <w:rPr>
            <w:noProof/>
          </w:rPr>
          <w:t>121</w:t>
        </w:r>
      </w:ins>
      <w:del w:id="258" w:author="Gerard" w:date="2016-05-03T13:11:00Z">
        <w:r w:rsidR="00122ED6" w:rsidDel="004A222F">
          <w:rPr>
            <w:noProof/>
          </w:rPr>
          <w:delText>118</w:delText>
        </w:r>
      </w:del>
      <w:r>
        <w:rPr>
          <w:noProof/>
        </w:rPr>
        <w:fldChar w:fldCharType="end"/>
      </w:r>
    </w:p>
    <w:p w14:paraId="2A04E705" w14:textId="213A38C4" w:rsidR="009F25FF" w:rsidRDefault="009F25FF">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_Toc302112098 \h </w:instrText>
      </w:r>
      <w:r>
        <w:rPr>
          <w:noProof/>
        </w:rPr>
      </w:r>
      <w:r>
        <w:rPr>
          <w:noProof/>
        </w:rPr>
        <w:fldChar w:fldCharType="separate"/>
      </w:r>
      <w:ins w:id="259" w:author="Gerard" w:date="2016-05-03T13:31:00Z">
        <w:r w:rsidR="00572445">
          <w:rPr>
            <w:noProof/>
          </w:rPr>
          <w:t>122</w:t>
        </w:r>
      </w:ins>
      <w:del w:id="260" w:author="Gerard" w:date="2016-05-03T13:11:00Z">
        <w:r w:rsidR="00122ED6" w:rsidDel="004A222F">
          <w:rPr>
            <w:noProof/>
          </w:rPr>
          <w:delText>119</w:delText>
        </w:r>
      </w:del>
      <w:r>
        <w:rPr>
          <w:noProof/>
        </w:rPr>
        <w:fldChar w:fldCharType="end"/>
      </w:r>
    </w:p>
    <w:p w14:paraId="191F6A22" w14:textId="51A08919" w:rsidR="009F25FF" w:rsidRDefault="009F25FF">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_Toc302112099 \h </w:instrText>
      </w:r>
      <w:r>
        <w:rPr>
          <w:noProof/>
        </w:rPr>
      </w:r>
      <w:r>
        <w:rPr>
          <w:noProof/>
        </w:rPr>
        <w:fldChar w:fldCharType="separate"/>
      </w:r>
      <w:ins w:id="261" w:author="Gerard" w:date="2016-05-03T13:31:00Z">
        <w:r w:rsidR="00572445">
          <w:rPr>
            <w:noProof/>
          </w:rPr>
          <w:t>122</w:t>
        </w:r>
      </w:ins>
      <w:del w:id="262" w:author="Gerard" w:date="2016-05-03T13:11:00Z">
        <w:r w:rsidR="00122ED6" w:rsidDel="004A222F">
          <w:rPr>
            <w:noProof/>
          </w:rPr>
          <w:delText>119</w:delText>
        </w:r>
      </w:del>
      <w:r>
        <w:rPr>
          <w:noProof/>
        </w:rPr>
        <w:fldChar w:fldCharType="end"/>
      </w:r>
    </w:p>
    <w:p w14:paraId="6537607C" w14:textId="16B87261" w:rsidR="009F25FF" w:rsidRDefault="009F25FF">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_Toc302112100 \h </w:instrText>
      </w:r>
      <w:r>
        <w:rPr>
          <w:noProof/>
        </w:rPr>
      </w:r>
      <w:r>
        <w:rPr>
          <w:noProof/>
        </w:rPr>
        <w:fldChar w:fldCharType="separate"/>
      </w:r>
      <w:ins w:id="263" w:author="Gerard" w:date="2016-05-03T13:31:00Z">
        <w:r w:rsidR="00572445">
          <w:rPr>
            <w:noProof/>
          </w:rPr>
          <w:t>124</w:t>
        </w:r>
      </w:ins>
      <w:del w:id="264" w:author="Gerard" w:date="2016-05-03T13:11:00Z">
        <w:r w:rsidR="00122ED6" w:rsidDel="004A222F">
          <w:rPr>
            <w:noProof/>
          </w:rPr>
          <w:delText>121</w:delText>
        </w:r>
      </w:del>
      <w:r>
        <w:rPr>
          <w:noProof/>
        </w:rPr>
        <w:fldChar w:fldCharType="end"/>
      </w:r>
    </w:p>
    <w:p w14:paraId="187D4F7D" w14:textId="12187353" w:rsidR="009F25FF" w:rsidRDefault="009F25FF">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_Toc302112101 \h </w:instrText>
      </w:r>
      <w:r>
        <w:rPr>
          <w:noProof/>
        </w:rPr>
      </w:r>
      <w:r>
        <w:rPr>
          <w:noProof/>
        </w:rPr>
        <w:fldChar w:fldCharType="separate"/>
      </w:r>
      <w:ins w:id="265" w:author="Gerard" w:date="2016-05-03T13:31:00Z">
        <w:r w:rsidR="00572445">
          <w:rPr>
            <w:noProof/>
          </w:rPr>
          <w:t>124</w:t>
        </w:r>
      </w:ins>
      <w:del w:id="266" w:author="Gerard" w:date="2016-05-03T13:11:00Z">
        <w:r w:rsidR="00122ED6" w:rsidDel="004A222F">
          <w:rPr>
            <w:noProof/>
          </w:rPr>
          <w:delText>121</w:delText>
        </w:r>
      </w:del>
      <w:r>
        <w:rPr>
          <w:noProof/>
        </w:rPr>
        <w:fldChar w:fldCharType="end"/>
      </w:r>
    </w:p>
    <w:p w14:paraId="1A5F2B1B" w14:textId="4F0CF890" w:rsidR="009F25FF" w:rsidRDefault="009F25FF">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_Toc302112102 \h </w:instrText>
      </w:r>
      <w:r>
        <w:rPr>
          <w:noProof/>
        </w:rPr>
      </w:r>
      <w:r>
        <w:rPr>
          <w:noProof/>
        </w:rPr>
        <w:fldChar w:fldCharType="separate"/>
      </w:r>
      <w:ins w:id="267" w:author="Gerard" w:date="2016-05-03T13:31:00Z">
        <w:r w:rsidR="00572445">
          <w:rPr>
            <w:noProof/>
          </w:rPr>
          <w:t>125</w:t>
        </w:r>
      </w:ins>
      <w:del w:id="268" w:author="Gerard" w:date="2016-05-03T13:11:00Z">
        <w:r w:rsidR="00122ED6" w:rsidDel="004A222F">
          <w:rPr>
            <w:noProof/>
          </w:rPr>
          <w:delText>121</w:delText>
        </w:r>
      </w:del>
      <w:r>
        <w:rPr>
          <w:noProof/>
        </w:rPr>
        <w:fldChar w:fldCharType="end"/>
      </w:r>
    </w:p>
    <w:p w14:paraId="5005633B" w14:textId="3FA89C1B" w:rsidR="009F25FF" w:rsidRDefault="009F25FF">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_Toc302112103 \h </w:instrText>
      </w:r>
      <w:r>
        <w:rPr>
          <w:noProof/>
        </w:rPr>
      </w:r>
      <w:r>
        <w:rPr>
          <w:noProof/>
        </w:rPr>
        <w:fldChar w:fldCharType="separate"/>
      </w:r>
      <w:ins w:id="269" w:author="Gerard" w:date="2016-05-03T13:31:00Z">
        <w:r w:rsidR="00572445">
          <w:rPr>
            <w:noProof/>
          </w:rPr>
          <w:t>125</w:t>
        </w:r>
      </w:ins>
      <w:del w:id="270" w:author="Gerard" w:date="2016-05-03T13:11:00Z">
        <w:r w:rsidR="00122ED6" w:rsidDel="004A222F">
          <w:rPr>
            <w:noProof/>
          </w:rPr>
          <w:delText>122</w:delText>
        </w:r>
      </w:del>
      <w:r>
        <w:rPr>
          <w:noProof/>
        </w:rPr>
        <w:fldChar w:fldCharType="end"/>
      </w:r>
    </w:p>
    <w:p w14:paraId="79BC9FA7" w14:textId="427991F3" w:rsidR="009F25FF" w:rsidRDefault="009F25FF">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_Toc302112104 \h </w:instrText>
      </w:r>
      <w:r>
        <w:rPr>
          <w:noProof/>
        </w:rPr>
      </w:r>
      <w:r>
        <w:rPr>
          <w:noProof/>
        </w:rPr>
        <w:fldChar w:fldCharType="separate"/>
      </w:r>
      <w:ins w:id="271" w:author="Gerard" w:date="2016-05-03T13:31:00Z">
        <w:r w:rsidR="00572445">
          <w:rPr>
            <w:noProof/>
          </w:rPr>
          <w:t>126</w:t>
        </w:r>
      </w:ins>
      <w:del w:id="272" w:author="Gerard" w:date="2016-05-03T13:11:00Z">
        <w:r w:rsidR="00122ED6" w:rsidDel="004A222F">
          <w:rPr>
            <w:noProof/>
          </w:rPr>
          <w:delText>123</w:delText>
        </w:r>
      </w:del>
      <w:r>
        <w:rPr>
          <w:noProof/>
        </w:rPr>
        <w:fldChar w:fldCharType="end"/>
      </w:r>
    </w:p>
    <w:p w14:paraId="5445C5F9" w14:textId="4CE0DE75" w:rsidR="009F25FF" w:rsidRDefault="009F25FF">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_Toc302112105 \h </w:instrText>
      </w:r>
      <w:r>
        <w:rPr>
          <w:noProof/>
        </w:rPr>
      </w:r>
      <w:r>
        <w:rPr>
          <w:noProof/>
        </w:rPr>
        <w:fldChar w:fldCharType="separate"/>
      </w:r>
      <w:ins w:id="273" w:author="Gerard" w:date="2016-05-03T13:31:00Z">
        <w:r w:rsidR="00572445">
          <w:rPr>
            <w:noProof/>
          </w:rPr>
          <w:t>128</w:t>
        </w:r>
      </w:ins>
      <w:del w:id="274" w:author="Gerard" w:date="2016-05-03T13:11:00Z">
        <w:r w:rsidR="00122ED6" w:rsidDel="004A222F">
          <w:rPr>
            <w:noProof/>
          </w:rPr>
          <w:delText>125</w:delText>
        </w:r>
      </w:del>
      <w:r>
        <w:rPr>
          <w:noProof/>
        </w:rPr>
        <w:fldChar w:fldCharType="end"/>
      </w:r>
    </w:p>
    <w:p w14:paraId="13C8C87D" w14:textId="69C31DC5" w:rsidR="009F25FF" w:rsidRDefault="009F25FF">
      <w:pPr>
        <w:pStyle w:val="TOC3"/>
        <w:tabs>
          <w:tab w:val="right" w:leader="dot" w:pos="9350"/>
        </w:tabs>
        <w:rPr>
          <w:rFonts w:asciiTheme="minorHAnsi" w:eastAsiaTheme="minorEastAsia" w:hAnsiTheme="minorHAnsi" w:cstheme="minorBidi"/>
          <w:noProof/>
          <w:lang w:eastAsia="ja-JP"/>
        </w:rPr>
      </w:pPr>
      <w:r>
        <w:rPr>
          <w:noProof/>
        </w:rPr>
        <w:lastRenderedPageBreak/>
        <w:t>6.5.1. Contact Integral</w:t>
      </w:r>
      <w:r>
        <w:rPr>
          <w:noProof/>
        </w:rPr>
        <w:tab/>
      </w:r>
      <w:r>
        <w:rPr>
          <w:noProof/>
        </w:rPr>
        <w:fldChar w:fldCharType="begin"/>
      </w:r>
      <w:r>
        <w:rPr>
          <w:noProof/>
        </w:rPr>
        <w:instrText xml:space="preserve"> PAGEREF _Toc302112106 \h </w:instrText>
      </w:r>
      <w:r>
        <w:rPr>
          <w:noProof/>
        </w:rPr>
      </w:r>
      <w:r>
        <w:rPr>
          <w:noProof/>
        </w:rPr>
        <w:fldChar w:fldCharType="separate"/>
      </w:r>
      <w:ins w:id="275" w:author="Gerard" w:date="2016-05-03T13:31:00Z">
        <w:r w:rsidR="00572445">
          <w:rPr>
            <w:noProof/>
          </w:rPr>
          <w:t>128</w:t>
        </w:r>
      </w:ins>
      <w:del w:id="276" w:author="Gerard" w:date="2016-05-03T13:11:00Z">
        <w:r w:rsidR="00122ED6" w:rsidDel="004A222F">
          <w:rPr>
            <w:noProof/>
          </w:rPr>
          <w:delText>125</w:delText>
        </w:r>
      </w:del>
      <w:r>
        <w:rPr>
          <w:noProof/>
        </w:rPr>
        <w:fldChar w:fldCharType="end"/>
      </w:r>
    </w:p>
    <w:p w14:paraId="18C00D86" w14:textId="7D5A04A6" w:rsidR="009F25FF" w:rsidRDefault="009F25FF">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_Toc302112107 \h </w:instrText>
      </w:r>
      <w:r>
        <w:rPr>
          <w:noProof/>
        </w:rPr>
      </w:r>
      <w:r>
        <w:rPr>
          <w:noProof/>
        </w:rPr>
        <w:fldChar w:fldCharType="separate"/>
      </w:r>
      <w:ins w:id="277" w:author="Gerard" w:date="2016-05-03T13:31:00Z">
        <w:r w:rsidR="00572445">
          <w:rPr>
            <w:noProof/>
          </w:rPr>
          <w:t>129</w:t>
        </w:r>
      </w:ins>
      <w:del w:id="278" w:author="Gerard" w:date="2016-05-03T13:11:00Z">
        <w:r w:rsidR="00122ED6" w:rsidDel="004A222F">
          <w:rPr>
            <w:noProof/>
          </w:rPr>
          <w:delText>126</w:delText>
        </w:r>
      </w:del>
      <w:r>
        <w:rPr>
          <w:noProof/>
        </w:rPr>
        <w:fldChar w:fldCharType="end"/>
      </w:r>
    </w:p>
    <w:p w14:paraId="1AD3844E" w14:textId="01715EB4" w:rsidR="009F25FF" w:rsidRDefault="009F25FF">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_Toc302112108 \h </w:instrText>
      </w:r>
      <w:r>
        <w:rPr>
          <w:noProof/>
        </w:rPr>
      </w:r>
      <w:r>
        <w:rPr>
          <w:noProof/>
        </w:rPr>
        <w:fldChar w:fldCharType="separate"/>
      </w:r>
      <w:ins w:id="279" w:author="Gerard" w:date="2016-05-03T13:31:00Z">
        <w:r w:rsidR="00572445">
          <w:rPr>
            <w:noProof/>
          </w:rPr>
          <w:t>130</w:t>
        </w:r>
      </w:ins>
      <w:del w:id="280" w:author="Gerard" w:date="2016-05-03T13:11:00Z">
        <w:r w:rsidR="00122ED6" w:rsidDel="004A222F">
          <w:rPr>
            <w:noProof/>
          </w:rPr>
          <w:delText>127</w:delText>
        </w:r>
      </w:del>
      <w:r>
        <w:rPr>
          <w:noProof/>
        </w:rPr>
        <w:fldChar w:fldCharType="end"/>
      </w:r>
    </w:p>
    <w:p w14:paraId="3F8767C6" w14:textId="754ABF62" w:rsidR="009F25FF" w:rsidRDefault="009F25FF">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_Toc302112109 \h </w:instrText>
      </w:r>
      <w:r>
        <w:rPr>
          <w:noProof/>
        </w:rPr>
      </w:r>
      <w:r>
        <w:rPr>
          <w:noProof/>
        </w:rPr>
        <w:fldChar w:fldCharType="separate"/>
      </w:r>
      <w:ins w:id="281" w:author="Gerard" w:date="2016-05-03T13:31:00Z">
        <w:r w:rsidR="00572445">
          <w:rPr>
            <w:noProof/>
          </w:rPr>
          <w:t>131</w:t>
        </w:r>
      </w:ins>
      <w:del w:id="282" w:author="Gerard" w:date="2016-05-03T13:11:00Z">
        <w:r w:rsidR="00122ED6" w:rsidDel="004A222F">
          <w:rPr>
            <w:noProof/>
          </w:rPr>
          <w:delText>128</w:delText>
        </w:r>
      </w:del>
      <w:r>
        <w:rPr>
          <w:noProof/>
        </w:rPr>
        <w:fldChar w:fldCharType="end"/>
      </w:r>
    </w:p>
    <w:p w14:paraId="48A4DCB0" w14:textId="4F9D01F2" w:rsidR="009F25FF" w:rsidRDefault="009F25FF">
      <w:pPr>
        <w:pStyle w:val="TOC2"/>
        <w:tabs>
          <w:tab w:val="right" w:leader="dot" w:pos="9350"/>
        </w:tabs>
        <w:rPr>
          <w:rFonts w:asciiTheme="minorHAnsi" w:eastAsiaTheme="minorEastAsia" w:hAnsiTheme="minorHAnsi" w:cstheme="minorBidi"/>
          <w:noProof/>
          <w:lang w:eastAsia="ja-JP"/>
        </w:rPr>
      </w:pPr>
      <w:r>
        <w:rPr>
          <w:noProof/>
        </w:rPr>
        <w:t>6.6. Multiphasic Contact</w:t>
      </w:r>
      <w:r>
        <w:rPr>
          <w:noProof/>
        </w:rPr>
        <w:tab/>
      </w:r>
      <w:r>
        <w:rPr>
          <w:noProof/>
        </w:rPr>
        <w:fldChar w:fldCharType="begin"/>
      </w:r>
      <w:r>
        <w:rPr>
          <w:noProof/>
        </w:rPr>
        <w:instrText xml:space="preserve"> PAGEREF _Toc302112110 \h </w:instrText>
      </w:r>
      <w:r>
        <w:rPr>
          <w:noProof/>
        </w:rPr>
      </w:r>
      <w:r>
        <w:rPr>
          <w:noProof/>
        </w:rPr>
        <w:fldChar w:fldCharType="separate"/>
      </w:r>
      <w:ins w:id="283" w:author="Gerard" w:date="2016-05-03T13:31:00Z">
        <w:r w:rsidR="00572445">
          <w:rPr>
            <w:noProof/>
          </w:rPr>
          <w:t>135</w:t>
        </w:r>
      </w:ins>
      <w:del w:id="284" w:author="Gerard" w:date="2016-05-03T13:11:00Z">
        <w:r w:rsidR="00122ED6" w:rsidDel="004A222F">
          <w:rPr>
            <w:noProof/>
          </w:rPr>
          <w:delText>132</w:delText>
        </w:r>
      </w:del>
      <w:r>
        <w:rPr>
          <w:noProof/>
        </w:rPr>
        <w:fldChar w:fldCharType="end"/>
      </w:r>
    </w:p>
    <w:p w14:paraId="77B329E5" w14:textId="55608325" w:rsidR="009F25FF" w:rsidRDefault="009F25FF">
      <w:pPr>
        <w:pStyle w:val="TOC3"/>
        <w:tabs>
          <w:tab w:val="right" w:leader="dot" w:pos="9350"/>
        </w:tabs>
        <w:rPr>
          <w:rFonts w:asciiTheme="minorHAnsi" w:eastAsiaTheme="minorEastAsia" w:hAnsiTheme="minorHAnsi" w:cstheme="minorBidi"/>
          <w:noProof/>
          <w:lang w:eastAsia="ja-JP"/>
        </w:rPr>
      </w:pPr>
      <w:r>
        <w:rPr>
          <w:noProof/>
        </w:rPr>
        <w:t>6.6.1. Contact Integral</w:t>
      </w:r>
      <w:r>
        <w:rPr>
          <w:noProof/>
        </w:rPr>
        <w:tab/>
      </w:r>
      <w:r>
        <w:rPr>
          <w:noProof/>
        </w:rPr>
        <w:fldChar w:fldCharType="begin"/>
      </w:r>
      <w:r>
        <w:rPr>
          <w:noProof/>
        </w:rPr>
        <w:instrText xml:space="preserve"> PAGEREF _Toc302112111 \h </w:instrText>
      </w:r>
      <w:r>
        <w:rPr>
          <w:noProof/>
        </w:rPr>
      </w:r>
      <w:r>
        <w:rPr>
          <w:noProof/>
        </w:rPr>
        <w:fldChar w:fldCharType="separate"/>
      </w:r>
      <w:ins w:id="285" w:author="Gerard" w:date="2016-05-03T13:31:00Z">
        <w:r w:rsidR="00572445">
          <w:rPr>
            <w:noProof/>
          </w:rPr>
          <w:t>135</w:t>
        </w:r>
      </w:ins>
      <w:del w:id="286" w:author="Gerard" w:date="2016-05-03T13:11:00Z">
        <w:r w:rsidR="00122ED6" w:rsidDel="004A222F">
          <w:rPr>
            <w:noProof/>
          </w:rPr>
          <w:delText>132</w:delText>
        </w:r>
      </w:del>
      <w:r>
        <w:rPr>
          <w:noProof/>
        </w:rPr>
        <w:fldChar w:fldCharType="end"/>
      </w:r>
    </w:p>
    <w:p w14:paraId="2F5B2DDA" w14:textId="7294014C" w:rsidR="009F25FF" w:rsidRDefault="009F25FF">
      <w:pPr>
        <w:pStyle w:val="TOC3"/>
        <w:tabs>
          <w:tab w:val="right" w:leader="dot" w:pos="9350"/>
        </w:tabs>
        <w:rPr>
          <w:rFonts w:asciiTheme="minorHAnsi" w:eastAsiaTheme="minorEastAsia" w:hAnsiTheme="minorHAnsi" w:cstheme="minorBidi"/>
          <w:noProof/>
          <w:lang w:eastAsia="ja-JP"/>
        </w:rPr>
      </w:pPr>
      <w:r>
        <w:rPr>
          <w:noProof/>
        </w:rPr>
        <w:t>6.6.2. Gap Function</w:t>
      </w:r>
      <w:r>
        <w:rPr>
          <w:noProof/>
        </w:rPr>
        <w:tab/>
      </w:r>
      <w:r>
        <w:rPr>
          <w:noProof/>
        </w:rPr>
        <w:fldChar w:fldCharType="begin"/>
      </w:r>
      <w:r>
        <w:rPr>
          <w:noProof/>
        </w:rPr>
        <w:instrText xml:space="preserve"> PAGEREF _Toc302112112 \h </w:instrText>
      </w:r>
      <w:r>
        <w:rPr>
          <w:noProof/>
        </w:rPr>
      </w:r>
      <w:r>
        <w:rPr>
          <w:noProof/>
        </w:rPr>
        <w:fldChar w:fldCharType="separate"/>
      </w:r>
      <w:ins w:id="287" w:author="Gerard" w:date="2016-05-03T13:31:00Z">
        <w:r w:rsidR="00572445">
          <w:rPr>
            <w:noProof/>
          </w:rPr>
          <w:t>136</w:t>
        </w:r>
      </w:ins>
      <w:del w:id="288" w:author="Gerard" w:date="2016-05-03T13:11:00Z">
        <w:r w:rsidR="00122ED6" w:rsidDel="004A222F">
          <w:rPr>
            <w:noProof/>
          </w:rPr>
          <w:delText>133</w:delText>
        </w:r>
      </w:del>
      <w:r>
        <w:rPr>
          <w:noProof/>
        </w:rPr>
        <w:fldChar w:fldCharType="end"/>
      </w:r>
    </w:p>
    <w:p w14:paraId="57FAE12E" w14:textId="3302BF2A" w:rsidR="009F25FF" w:rsidRDefault="009F25FF">
      <w:pPr>
        <w:pStyle w:val="TOC3"/>
        <w:tabs>
          <w:tab w:val="right" w:leader="dot" w:pos="9350"/>
        </w:tabs>
        <w:rPr>
          <w:rFonts w:asciiTheme="minorHAnsi" w:eastAsiaTheme="minorEastAsia" w:hAnsiTheme="minorHAnsi" w:cstheme="minorBidi"/>
          <w:noProof/>
          <w:lang w:eastAsia="ja-JP"/>
        </w:rPr>
      </w:pPr>
      <w:r>
        <w:rPr>
          <w:noProof/>
        </w:rPr>
        <w:t>6.6.3. Penalty Method</w:t>
      </w:r>
      <w:r>
        <w:rPr>
          <w:noProof/>
        </w:rPr>
        <w:tab/>
      </w:r>
      <w:r>
        <w:rPr>
          <w:noProof/>
        </w:rPr>
        <w:fldChar w:fldCharType="begin"/>
      </w:r>
      <w:r>
        <w:rPr>
          <w:noProof/>
        </w:rPr>
        <w:instrText xml:space="preserve"> PAGEREF _Toc302112113 \h </w:instrText>
      </w:r>
      <w:r>
        <w:rPr>
          <w:noProof/>
        </w:rPr>
      </w:r>
      <w:r>
        <w:rPr>
          <w:noProof/>
        </w:rPr>
        <w:fldChar w:fldCharType="separate"/>
      </w:r>
      <w:ins w:id="289" w:author="Gerard" w:date="2016-05-03T13:31:00Z">
        <w:r w:rsidR="00572445">
          <w:rPr>
            <w:noProof/>
          </w:rPr>
          <w:t>136</w:t>
        </w:r>
      </w:ins>
      <w:del w:id="290" w:author="Gerard" w:date="2016-05-03T13:11:00Z">
        <w:r w:rsidR="00122ED6" w:rsidDel="004A222F">
          <w:rPr>
            <w:noProof/>
          </w:rPr>
          <w:delText>133</w:delText>
        </w:r>
      </w:del>
      <w:r>
        <w:rPr>
          <w:noProof/>
        </w:rPr>
        <w:fldChar w:fldCharType="end"/>
      </w:r>
    </w:p>
    <w:p w14:paraId="4E9D8B82" w14:textId="0B6C8028" w:rsidR="009F25FF" w:rsidRDefault="009F25FF">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_Toc302112114 \h </w:instrText>
      </w:r>
      <w:r>
        <w:rPr>
          <w:noProof/>
        </w:rPr>
      </w:r>
      <w:r>
        <w:rPr>
          <w:noProof/>
        </w:rPr>
        <w:fldChar w:fldCharType="separate"/>
      </w:r>
      <w:ins w:id="291" w:author="Gerard" w:date="2016-05-03T13:31:00Z">
        <w:r w:rsidR="00572445">
          <w:rPr>
            <w:noProof/>
          </w:rPr>
          <w:t>138</w:t>
        </w:r>
      </w:ins>
      <w:del w:id="292" w:author="Gerard" w:date="2016-05-03T13:11:00Z">
        <w:r w:rsidR="00122ED6" w:rsidDel="004A222F">
          <w:rPr>
            <w:noProof/>
          </w:rPr>
          <w:delText>135</w:delText>
        </w:r>
      </w:del>
      <w:r>
        <w:rPr>
          <w:noProof/>
        </w:rPr>
        <w:fldChar w:fldCharType="end"/>
      </w:r>
    </w:p>
    <w:p w14:paraId="0CFDE65A" w14:textId="5C7D4676" w:rsidR="009F25FF" w:rsidRDefault="009F25FF">
      <w:pPr>
        <w:pStyle w:val="TOC2"/>
        <w:tabs>
          <w:tab w:val="right" w:leader="dot" w:pos="9350"/>
        </w:tabs>
        <w:rPr>
          <w:rFonts w:asciiTheme="minorHAnsi" w:eastAsiaTheme="minorEastAsia" w:hAnsiTheme="minorHAnsi" w:cstheme="minorBidi"/>
          <w:noProof/>
          <w:lang w:eastAsia="ja-JP"/>
        </w:rPr>
      </w:pPr>
      <w:r>
        <w:rPr>
          <w:noProof/>
        </w:rPr>
        <w:t>6.7. Tied Contact</w:t>
      </w:r>
      <w:r>
        <w:rPr>
          <w:noProof/>
        </w:rPr>
        <w:tab/>
      </w:r>
      <w:r>
        <w:rPr>
          <w:noProof/>
        </w:rPr>
        <w:fldChar w:fldCharType="begin"/>
      </w:r>
      <w:r>
        <w:rPr>
          <w:noProof/>
        </w:rPr>
        <w:instrText xml:space="preserve"> PAGEREF _Toc302112115 \h </w:instrText>
      </w:r>
      <w:r>
        <w:rPr>
          <w:noProof/>
        </w:rPr>
      </w:r>
      <w:r>
        <w:rPr>
          <w:noProof/>
        </w:rPr>
        <w:fldChar w:fldCharType="separate"/>
      </w:r>
      <w:ins w:id="293" w:author="Gerard" w:date="2016-05-03T13:31:00Z">
        <w:r w:rsidR="00572445">
          <w:rPr>
            <w:noProof/>
          </w:rPr>
          <w:t>141</w:t>
        </w:r>
      </w:ins>
      <w:del w:id="294" w:author="Gerard" w:date="2016-05-03T13:11:00Z">
        <w:r w:rsidR="00122ED6" w:rsidDel="004A222F">
          <w:rPr>
            <w:noProof/>
          </w:rPr>
          <w:delText>138</w:delText>
        </w:r>
      </w:del>
      <w:r>
        <w:rPr>
          <w:noProof/>
        </w:rPr>
        <w:fldChar w:fldCharType="end"/>
      </w:r>
    </w:p>
    <w:p w14:paraId="037AC24C" w14:textId="4D050518" w:rsidR="009F25FF" w:rsidRDefault="009F25FF">
      <w:pPr>
        <w:pStyle w:val="TOC3"/>
        <w:tabs>
          <w:tab w:val="right" w:leader="dot" w:pos="9350"/>
        </w:tabs>
        <w:rPr>
          <w:rFonts w:asciiTheme="minorHAnsi" w:eastAsiaTheme="minorEastAsia" w:hAnsiTheme="minorHAnsi" w:cstheme="minorBidi"/>
          <w:noProof/>
          <w:lang w:eastAsia="ja-JP"/>
        </w:rPr>
      </w:pPr>
      <w:r>
        <w:rPr>
          <w:noProof/>
        </w:rPr>
        <w:t>6.7.1. Gap Function</w:t>
      </w:r>
      <w:r>
        <w:rPr>
          <w:noProof/>
        </w:rPr>
        <w:tab/>
      </w:r>
      <w:r>
        <w:rPr>
          <w:noProof/>
        </w:rPr>
        <w:fldChar w:fldCharType="begin"/>
      </w:r>
      <w:r>
        <w:rPr>
          <w:noProof/>
        </w:rPr>
        <w:instrText xml:space="preserve"> PAGEREF _Toc302112116 \h </w:instrText>
      </w:r>
      <w:r>
        <w:rPr>
          <w:noProof/>
        </w:rPr>
      </w:r>
      <w:r>
        <w:rPr>
          <w:noProof/>
        </w:rPr>
        <w:fldChar w:fldCharType="separate"/>
      </w:r>
      <w:ins w:id="295" w:author="Gerard" w:date="2016-05-03T13:31:00Z">
        <w:r w:rsidR="00572445">
          <w:rPr>
            <w:noProof/>
          </w:rPr>
          <w:t>142</w:t>
        </w:r>
      </w:ins>
      <w:del w:id="296" w:author="Gerard" w:date="2016-05-03T13:11:00Z">
        <w:r w:rsidR="00122ED6" w:rsidDel="004A222F">
          <w:rPr>
            <w:noProof/>
          </w:rPr>
          <w:delText>139</w:delText>
        </w:r>
      </w:del>
      <w:r>
        <w:rPr>
          <w:noProof/>
        </w:rPr>
        <w:fldChar w:fldCharType="end"/>
      </w:r>
    </w:p>
    <w:p w14:paraId="177C888C" w14:textId="54A13698" w:rsidR="009F25FF" w:rsidRDefault="009F25FF">
      <w:pPr>
        <w:pStyle w:val="TOC3"/>
        <w:tabs>
          <w:tab w:val="right" w:leader="dot" w:pos="9350"/>
        </w:tabs>
        <w:rPr>
          <w:rFonts w:asciiTheme="minorHAnsi" w:eastAsiaTheme="minorEastAsia" w:hAnsiTheme="minorHAnsi" w:cstheme="minorBidi"/>
          <w:noProof/>
          <w:lang w:eastAsia="ja-JP"/>
        </w:rPr>
      </w:pPr>
      <w:r>
        <w:rPr>
          <w:noProof/>
        </w:rPr>
        <w:t>6.7.2. Tied Contact Integral</w:t>
      </w:r>
      <w:r>
        <w:rPr>
          <w:noProof/>
        </w:rPr>
        <w:tab/>
      </w:r>
      <w:r>
        <w:rPr>
          <w:noProof/>
        </w:rPr>
        <w:fldChar w:fldCharType="begin"/>
      </w:r>
      <w:r>
        <w:rPr>
          <w:noProof/>
        </w:rPr>
        <w:instrText xml:space="preserve"> PAGEREF _Toc302112117 \h </w:instrText>
      </w:r>
      <w:r>
        <w:rPr>
          <w:noProof/>
        </w:rPr>
      </w:r>
      <w:r>
        <w:rPr>
          <w:noProof/>
        </w:rPr>
        <w:fldChar w:fldCharType="separate"/>
      </w:r>
      <w:ins w:id="297" w:author="Gerard" w:date="2016-05-03T13:31:00Z">
        <w:r w:rsidR="00572445">
          <w:rPr>
            <w:noProof/>
          </w:rPr>
          <w:t>142</w:t>
        </w:r>
      </w:ins>
      <w:del w:id="298" w:author="Gerard" w:date="2016-05-03T13:11:00Z">
        <w:r w:rsidR="00122ED6" w:rsidDel="004A222F">
          <w:rPr>
            <w:noProof/>
          </w:rPr>
          <w:delText>139</w:delText>
        </w:r>
      </w:del>
      <w:r>
        <w:rPr>
          <w:noProof/>
        </w:rPr>
        <w:fldChar w:fldCharType="end"/>
      </w:r>
    </w:p>
    <w:p w14:paraId="1F8F1969" w14:textId="47B84CFF" w:rsidR="009F25FF" w:rsidRDefault="009F25FF">
      <w:pPr>
        <w:pStyle w:val="TOC3"/>
        <w:tabs>
          <w:tab w:val="right" w:leader="dot" w:pos="9350"/>
        </w:tabs>
        <w:rPr>
          <w:rFonts w:asciiTheme="minorHAnsi" w:eastAsiaTheme="minorEastAsia" w:hAnsiTheme="minorHAnsi" w:cstheme="minorBidi"/>
          <w:noProof/>
          <w:lang w:eastAsia="ja-JP"/>
        </w:rPr>
      </w:pPr>
      <w:r>
        <w:rPr>
          <w:noProof/>
        </w:rPr>
        <w:t>6.7.3. Linearization of the Contact Integral</w:t>
      </w:r>
      <w:r>
        <w:rPr>
          <w:noProof/>
        </w:rPr>
        <w:tab/>
      </w:r>
      <w:r>
        <w:rPr>
          <w:noProof/>
        </w:rPr>
        <w:fldChar w:fldCharType="begin"/>
      </w:r>
      <w:r>
        <w:rPr>
          <w:noProof/>
        </w:rPr>
        <w:instrText xml:space="preserve"> PAGEREF _Toc302112118 \h </w:instrText>
      </w:r>
      <w:r>
        <w:rPr>
          <w:noProof/>
        </w:rPr>
      </w:r>
      <w:r>
        <w:rPr>
          <w:noProof/>
        </w:rPr>
        <w:fldChar w:fldCharType="separate"/>
      </w:r>
      <w:ins w:id="299" w:author="Gerard" w:date="2016-05-03T13:31:00Z">
        <w:r w:rsidR="00572445">
          <w:rPr>
            <w:noProof/>
          </w:rPr>
          <w:t>142</w:t>
        </w:r>
      </w:ins>
      <w:del w:id="300" w:author="Gerard" w:date="2016-05-03T13:11:00Z">
        <w:r w:rsidR="00122ED6" w:rsidDel="004A222F">
          <w:rPr>
            <w:noProof/>
          </w:rPr>
          <w:delText>139</w:delText>
        </w:r>
      </w:del>
      <w:r>
        <w:rPr>
          <w:noProof/>
        </w:rPr>
        <w:fldChar w:fldCharType="end"/>
      </w:r>
    </w:p>
    <w:p w14:paraId="4FCE8D9C" w14:textId="046E9C12" w:rsidR="009F25FF" w:rsidRDefault="009F25FF">
      <w:pPr>
        <w:pStyle w:val="TOC3"/>
        <w:tabs>
          <w:tab w:val="right" w:leader="dot" w:pos="9350"/>
        </w:tabs>
        <w:rPr>
          <w:rFonts w:asciiTheme="minorHAnsi" w:eastAsiaTheme="minorEastAsia" w:hAnsiTheme="minorHAnsi" w:cstheme="minorBidi"/>
          <w:noProof/>
          <w:lang w:eastAsia="ja-JP"/>
        </w:rPr>
      </w:pPr>
      <w:r>
        <w:rPr>
          <w:noProof/>
        </w:rPr>
        <w:t>6.7.4. Discretization</w:t>
      </w:r>
      <w:r>
        <w:rPr>
          <w:noProof/>
        </w:rPr>
        <w:tab/>
      </w:r>
      <w:r>
        <w:rPr>
          <w:noProof/>
        </w:rPr>
        <w:fldChar w:fldCharType="begin"/>
      </w:r>
      <w:r>
        <w:rPr>
          <w:noProof/>
        </w:rPr>
        <w:instrText xml:space="preserve"> PAGEREF _Toc302112119 \h </w:instrText>
      </w:r>
      <w:r>
        <w:rPr>
          <w:noProof/>
        </w:rPr>
      </w:r>
      <w:r>
        <w:rPr>
          <w:noProof/>
        </w:rPr>
        <w:fldChar w:fldCharType="separate"/>
      </w:r>
      <w:ins w:id="301" w:author="Gerard" w:date="2016-05-03T13:31:00Z">
        <w:r w:rsidR="00572445">
          <w:rPr>
            <w:noProof/>
          </w:rPr>
          <w:t>143</w:t>
        </w:r>
      </w:ins>
      <w:del w:id="302" w:author="Gerard" w:date="2016-05-03T13:11:00Z">
        <w:r w:rsidR="00122ED6" w:rsidDel="004A222F">
          <w:rPr>
            <w:noProof/>
          </w:rPr>
          <w:delText>140</w:delText>
        </w:r>
      </w:del>
      <w:r>
        <w:rPr>
          <w:noProof/>
        </w:rPr>
        <w:fldChar w:fldCharType="end"/>
      </w:r>
    </w:p>
    <w:p w14:paraId="421B89EA" w14:textId="22661251" w:rsidR="009F25FF" w:rsidRDefault="009F25FF">
      <w:pPr>
        <w:pStyle w:val="TOC2"/>
        <w:tabs>
          <w:tab w:val="right" w:leader="dot" w:pos="9350"/>
        </w:tabs>
        <w:rPr>
          <w:rFonts w:asciiTheme="minorHAnsi" w:eastAsiaTheme="minorEastAsia" w:hAnsiTheme="minorHAnsi" w:cstheme="minorBidi"/>
          <w:noProof/>
          <w:lang w:eastAsia="ja-JP"/>
        </w:rPr>
      </w:pPr>
      <w:r>
        <w:rPr>
          <w:noProof/>
        </w:rPr>
        <w:t>6.8. Tied Biphasic Contact</w:t>
      </w:r>
      <w:r>
        <w:rPr>
          <w:noProof/>
        </w:rPr>
        <w:tab/>
      </w:r>
      <w:r>
        <w:rPr>
          <w:noProof/>
        </w:rPr>
        <w:fldChar w:fldCharType="begin"/>
      </w:r>
      <w:r>
        <w:rPr>
          <w:noProof/>
        </w:rPr>
        <w:instrText xml:space="preserve"> PAGEREF _Toc302112120 \h </w:instrText>
      </w:r>
      <w:r>
        <w:rPr>
          <w:noProof/>
        </w:rPr>
      </w:r>
      <w:r>
        <w:rPr>
          <w:noProof/>
        </w:rPr>
        <w:fldChar w:fldCharType="separate"/>
      </w:r>
      <w:ins w:id="303" w:author="Gerard" w:date="2016-05-03T13:31:00Z">
        <w:r w:rsidR="00572445">
          <w:rPr>
            <w:noProof/>
          </w:rPr>
          <w:t>144</w:t>
        </w:r>
      </w:ins>
      <w:del w:id="304" w:author="Gerard" w:date="2016-05-03T13:11:00Z">
        <w:r w:rsidR="00122ED6" w:rsidDel="004A222F">
          <w:rPr>
            <w:noProof/>
          </w:rPr>
          <w:delText>141</w:delText>
        </w:r>
      </w:del>
      <w:r>
        <w:rPr>
          <w:noProof/>
        </w:rPr>
        <w:fldChar w:fldCharType="end"/>
      </w:r>
    </w:p>
    <w:p w14:paraId="3586B398" w14:textId="40D9749C" w:rsidR="009F25FF" w:rsidRDefault="009F25FF">
      <w:pPr>
        <w:pStyle w:val="TOC3"/>
        <w:tabs>
          <w:tab w:val="right" w:leader="dot" w:pos="9350"/>
        </w:tabs>
        <w:rPr>
          <w:rFonts w:asciiTheme="minorHAnsi" w:eastAsiaTheme="minorEastAsia" w:hAnsiTheme="minorHAnsi" w:cstheme="minorBidi"/>
          <w:noProof/>
          <w:lang w:eastAsia="ja-JP"/>
        </w:rPr>
      </w:pPr>
      <w:r>
        <w:rPr>
          <w:noProof/>
        </w:rPr>
        <w:t>6.8.1. Contact Integral</w:t>
      </w:r>
      <w:r>
        <w:rPr>
          <w:noProof/>
        </w:rPr>
        <w:tab/>
      </w:r>
      <w:r>
        <w:rPr>
          <w:noProof/>
        </w:rPr>
        <w:fldChar w:fldCharType="begin"/>
      </w:r>
      <w:r>
        <w:rPr>
          <w:noProof/>
        </w:rPr>
        <w:instrText xml:space="preserve"> PAGEREF _Toc302112121 \h </w:instrText>
      </w:r>
      <w:r>
        <w:rPr>
          <w:noProof/>
        </w:rPr>
      </w:r>
      <w:r>
        <w:rPr>
          <w:noProof/>
        </w:rPr>
        <w:fldChar w:fldCharType="separate"/>
      </w:r>
      <w:ins w:id="305" w:author="Gerard" w:date="2016-05-03T13:31:00Z">
        <w:r w:rsidR="00572445">
          <w:rPr>
            <w:noProof/>
          </w:rPr>
          <w:t>144</w:t>
        </w:r>
      </w:ins>
      <w:del w:id="306" w:author="Gerard" w:date="2016-05-03T13:11:00Z">
        <w:r w:rsidR="00122ED6" w:rsidDel="004A222F">
          <w:rPr>
            <w:noProof/>
          </w:rPr>
          <w:delText>141</w:delText>
        </w:r>
      </w:del>
      <w:r>
        <w:rPr>
          <w:noProof/>
        </w:rPr>
        <w:fldChar w:fldCharType="end"/>
      </w:r>
    </w:p>
    <w:p w14:paraId="0BA4A30B" w14:textId="715B4D93" w:rsidR="009F25FF" w:rsidRDefault="009F25FF">
      <w:pPr>
        <w:pStyle w:val="TOC3"/>
        <w:tabs>
          <w:tab w:val="right" w:leader="dot" w:pos="9350"/>
        </w:tabs>
        <w:rPr>
          <w:rFonts w:asciiTheme="minorHAnsi" w:eastAsiaTheme="minorEastAsia" w:hAnsiTheme="minorHAnsi" w:cstheme="minorBidi"/>
          <w:noProof/>
          <w:lang w:eastAsia="ja-JP"/>
        </w:rPr>
      </w:pPr>
      <w:r>
        <w:rPr>
          <w:noProof/>
        </w:rPr>
        <w:t>6.8.2. Gap Function</w:t>
      </w:r>
      <w:r>
        <w:rPr>
          <w:noProof/>
        </w:rPr>
        <w:tab/>
      </w:r>
      <w:r>
        <w:rPr>
          <w:noProof/>
        </w:rPr>
        <w:fldChar w:fldCharType="begin"/>
      </w:r>
      <w:r>
        <w:rPr>
          <w:noProof/>
        </w:rPr>
        <w:instrText xml:space="preserve"> PAGEREF _Toc302112122 \h </w:instrText>
      </w:r>
      <w:r>
        <w:rPr>
          <w:noProof/>
        </w:rPr>
      </w:r>
      <w:r>
        <w:rPr>
          <w:noProof/>
        </w:rPr>
        <w:fldChar w:fldCharType="separate"/>
      </w:r>
      <w:ins w:id="307" w:author="Gerard" w:date="2016-05-03T13:31:00Z">
        <w:r w:rsidR="00572445">
          <w:rPr>
            <w:noProof/>
          </w:rPr>
          <w:t>144</w:t>
        </w:r>
      </w:ins>
      <w:del w:id="308" w:author="Gerard" w:date="2016-05-03T13:11:00Z">
        <w:r w:rsidR="00122ED6" w:rsidDel="004A222F">
          <w:rPr>
            <w:noProof/>
          </w:rPr>
          <w:delText>141</w:delText>
        </w:r>
      </w:del>
      <w:r>
        <w:rPr>
          <w:noProof/>
        </w:rPr>
        <w:fldChar w:fldCharType="end"/>
      </w:r>
    </w:p>
    <w:p w14:paraId="460F81C9" w14:textId="56BBF67D" w:rsidR="009F25FF" w:rsidRDefault="009F25FF">
      <w:pPr>
        <w:pStyle w:val="TOC3"/>
        <w:tabs>
          <w:tab w:val="right" w:leader="dot" w:pos="9350"/>
        </w:tabs>
        <w:rPr>
          <w:rFonts w:asciiTheme="minorHAnsi" w:eastAsiaTheme="minorEastAsia" w:hAnsiTheme="minorHAnsi" w:cstheme="minorBidi"/>
          <w:noProof/>
          <w:lang w:eastAsia="ja-JP"/>
        </w:rPr>
      </w:pPr>
      <w:r>
        <w:rPr>
          <w:noProof/>
        </w:rPr>
        <w:t>6.8.3. Penalty Method</w:t>
      </w:r>
      <w:r>
        <w:rPr>
          <w:noProof/>
        </w:rPr>
        <w:tab/>
      </w:r>
      <w:r>
        <w:rPr>
          <w:noProof/>
        </w:rPr>
        <w:fldChar w:fldCharType="begin"/>
      </w:r>
      <w:r>
        <w:rPr>
          <w:noProof/>
        </w:rPr>
        <w:instrText xml:space="preserve"> PAGEREF _Toc302112123 \h </w:instrText>
      </w:r>
      <w:r>
        <w:rPr>
          <w:noProof/>
        </w:rPr>
      </w:r>
      <w:r>
        <w:rPr>
          <w:noProof/>
        </w:rPr>
        <w:fldChar w:fldCharType="separate"/>
      </w:r>
      <w:ins w:id="309" w:author="Gerard" w:date="2016-05-03T13:31:00Z">
        <w:r w:rsidR="00572445">
          <w:rPr>
            <w:noProof/>
          </w:rPr>
          <w:t>145</w:t>
        </w:r>
      </w:ins>
      <w:del w:id="310" w:author="Gerard" w:date="2016-05-03T13:11:00Z">
        <w:r w:rsidR="00122ED6" w:rsidDel="004A222F">
          <w:rPr>
            <w:noProof/>
          </w:rPr>
          <w:delText>142</w:delText>
        </w:r>
      </w:del>
      <w:r>
        <w:rPr>
          <w:noProof/>
        </w:rPr>
        <w:fldChar w:fldCharType="end"/>
      </w:r>
    </w:p>
    <w:p w14:paraId="5BF2DCFA" w14:textId="03EBFD72" w:rsidR="009F25FF" w:rsidRDefault="009F25FF">
      <w:pPr>
        <w:pStyle w:val="TOC3"/>
        <w:tabs>
          <w:tab w:val="right" w:leader="dot" w:pos="9350"/>
        </w:tabs>
        <w:rPr>
          <w:rFonts w:asciiTheme="minorHAnsi" w:eastAsiaTheme="minorEastAsia" w:hAnsiTheme="minorHAnsi" w:cstheme="minorBidi"/>
          <w:noProof/>
          <w:lang w:eastAsia="ja-JP"/>
        </w:rPr>
      </w:pPr>
      <w:r>
        <w:rPr>
          <w:noProof/>
        </w:rPr>
        <w:t>6.8.4. Discretization</w:t>
      </w:r>
      <w:r>
        <w:rPr>
          <w:noProof/>
        </w:rPr>
        <w:tab/>
      </w:r>
      <w:r>
        <w:rPr>
          <w:noProof/>
        </w:rPr>
        <w:fldChar w:fldCharType="begin"/>
      </w:r>
      <w:r>
        <w:rPr>
          <w:noProof/>
        </w:rPr>
        <w:instrText xml:space="preserve"> PAGEREF _Toc302112124 \h </w:instrText>
      </w:r>
      <w:r>
        <w:rPr>
          <w:noProof/>
        </w:rPr>
      </w:r>
      <w:r>
        <w:rPr>
          <w:noProof/>
        </w:rPr>
        <w:fldChar w:fldCharType="separate"/>
      </w:r>
      <w:ins w:id="311" w:author="Gerard" w:date="2016-05-03T13:31:00Z">
        <w:r w:rsidR="00572445">
          <w:rPr>
            <w:noProof/>
          </w:rPr>
          <w:t>145</w:t>
        </w:r>
      </w:ins>
      <w:del w:id="312" w:author="Gerard" w:date="2016-05-03T13:11:00Z">
        <w:r w:rsidR="00122ED6" w:rsidDel="004A222F">
          <w:rPr>
            <w:noProof/>
          </w:rPr>
          <w:delText>142</w:delText>
        </w:r>
      </w:del>
      <w:r>
        <w:rPr>
          <w:noProof/>
        </w:rPr>
        <w:fldChar w:fldCharType="end"/>
      </w:r>
    </w:p>
    <w:p w14:paraId="0F143E50" w14:textId="0F669E56" w:rsidR="009F25FF" w:rsidRDefault="009F25FF">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_Toc302112125 \h </w:instrText>
      </w:r>
      <w:r>
        <w:fldChar w:fldCharType="separate"/>
      </w:r>
      <w:ins w:id="313" w:author="Gerard" w:date="2016-05-03T13:31:00Z">
        <w:r w:rsidR="00572445">
          <w:t>149</w:t>
        </w:r>
      </w:ins>
      <w:del w:id="314" w:author="Gerard" w:date="2016-05-03T13:11:00Z">
        <w:r w:rsidR="00122ED6" w:rsidDel="004A222F">
          <w:delText>146</w:delText>
        </w:r>
      </w:del>
      <w:r>
        <w:fldChar w:fldCharType="end"/>
      </w:r>
    </w:p>
    <w:p w14:paraId="16A72E39" w14:textId="6ED50B40" w:rsidR="009F25FF" w:rsidRDefault="009F25FF">
      <w:pPr>
        <w:pStyle w:val="TOC1"/>
        <w:rPr>
          <w:rFonts w:asciiTheme="minorHAnsi" w:eastAsiaTheme="minorEastAsia" w:hAnsiTheme="minorHAnsi" w:cstheme="minorBidi"/>
          <w:b w:val="0"/>
          <w:lang w:eastAsia="ja-JP"/>
        </w:rPr>
      </w:pPr>
      <w:r>
        <w:t>References</w:t>
      </w:r>
      <w:r>
        <w:tab/>
      </w:r>
      <w:r>
        <w:fldChar w:fldCharType="begin"/>
      </w:r>
      <w:r>
        <w:instrText xml:space="preserve"> PAGEREF _Toc302112126 \h </w:instrText>
      </w:r>
      <w:r>
        <w:fldChar w:fldCharType="separate"/>
      </w:r>
      <w:ins w:id="315" w:author="Gerard" w:date="2016-05-03T13:31:00Z">
        <w:r w:rsidR="00572445">
          <w:t>150</w:t>
        </w:r>
      </w:ins>
      <w:del w:id="316" w:author="Gerard" w:date="2016-05-03T13:11:00Z">
        <w:r w:rsidR="00122ED6" w:rsidDel="004A222F">
          <w:delText>147</w:delText>
        </w:r>
      </w:del>
      <w:r>
        <w:fldChar w:fldCharType="end"/>
      </w:r>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317" w:name="_Toc302111973"/>
      <w:r>
        <w:lastRenderedPageBreak/>
        <w:t>Introduction</w:t>
      </w:r>
      <w:bookmarkEnd w:id="317"/>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318" w:name="_Toc302111974"/>
      <w:r>
        <w:t>Overview of FEBio</w:t>
      </w:r>
      <w:bookmarkEnd w:id="318"/>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hyperlink r:id="rId17" w:history="1">
        <w:r w:rsidR="00E52B44" w:rsidRPr="00E52B44">
          <w:rPr>
            <w:rStyle w:val="Hyperlink"/>
          </w:rPr>
          <w:t>User’s Manual</w:t>
        </w:r>
      </w:hyperlink>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319" w:name="_Toc302111975"/>
      <w:r>
        <w:t>About this document</w:t>
      </w:r>
      <w:bookmarkEnd w:id="319"/>
    </w:p>
    <w:p w14:paraId="67A82022" w14:textId="66BF971A" w:rsidR="008C7882" w:rsidRDefault="008C7882" w:rsidP="008C7882">
      <w:r>
        <w:t xml:space="preserve">This document is a part of a set of three manuals that accompany FEBio: the </w:t>
      </w:r>
      <w:hyperlink r:id="rId18" w:history="1">
        <w:r w:rsidRPr="001D3771">
          <w:rPr>
            <w:rStyle w:val="Hyperlink"/>
            <w:i/>
          </w:rPr>
          <w:t>User’s Manual</w:t>
        </w:r>
        <w:r w:rsidRPr="001D3771">
          <w:rPr>
            <w:rStyle w:val="Hyperlink"/>
          </w:rPr>
          <w:t>,</w:t>
        </w:r>
      </w:hyperlink>
      <w:r>
        <w:t xml:space="preserve"> describing how to use FEBio, the </w:t>
      </w:r>
      <w:hyperlink r:id="rId19" w:history="1">
        <w:r w:rsidRPr="002F5EDE">
          <w:rPr>
            <w:rStyle w:val="Hyperlink"/>
          </w:rPr>
          <w:t>online</w:t>
        </w:r>
      </w:hyperlink>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572445">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572445">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572445">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572445">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572445">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320" w:name="_Ref300825912"/>
      <w:bookmarkStart w:id="321" w:name="_Toc302111976"/>
      <w:r>
        <w:lastRenderedPageBreak/>
        <w:t>Continuum Mechanics</w:t>
      </w:r>
      <w:bookmarkEnd w:id="320"/>
      <w:bookmarkEnd w:id="321"/>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322" w:name="_Toc302111977"/>
      <w:r>
        <w:t>Vectors and Tensors</w:t>
      </w:r>
      <w:bookmarkEnd w:id="322"/>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6939537E" w:rsidR="008C7882" w:rsidRDefault="008C7882" w:rsidP="008C7882">
      <w:r>
        <w:t xml:space="preserve">Vectors are denoted by small, bold letters, e.g. </w:t>
      </w:r>
      <w:r>
        <w:rPr>
          <w:b/>
        </w:rPr>
        <w:t>v</w:t>
      </w:r>
      <w:r>
        <w:t>. Their components will be denoted by</w:t>
      </w:r>
      <w:r>
        <w:rPr>
          <w:i/>
        </w:rPr>
        <w:t xml:space="preserve"> </w:t>
      </w:r>
      <w:r w:rsidR="00DF221F" w:rsidRPr="00DF221F">
        <w:rPr>
          <w:position w:val="-12"/>
        </w:rPr>
        <w:object w:dxaOrig="220" w:dyaOrig="360" w14:anchorId="06CAF3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8pt" o:ole="">
            <v:imagedata r:id="rId20" o:title=""/>
          </v:shape>
          <o:OLEObject Type="Embed" ProgID="Equation.DSMT4" ShapeID="_x0000_i1025" DrawAspect="Content" ObjectID="_1527084650" r:id="rId21"/>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4CAFAF12" w:rsidR="008C7882" w:rsidRDefault="008C7882" w:rsidP="008C7882">
      <w:pPr>
        <w:pStyle w:val="MTDisplayEquation"/>
      </w:pPr>
      <w:r>
        <w:tab/>
      </w:r>
      <w:bookmarkStart w:id="323" w:name="MTBlankEqn"/>
      <w:r w:rsidR="00DF221F" w:rsidRPr="00DF221F">
        <w:rPr>
          <w:position w:val="-50"/>
        </w:rPr>
        <w:object w:dxaOrig="2980" w:dyaOrig="1120" w14:anchorId="4303BBD7">
          <v:shape id="_x0000_i1026" type="#_x0000_t75" style="width:149.25pt;height:56.25pt" o:ole="">
            <v:imagedata r:id="rId22" o:title=""/>
          </v:shape>
          <o:OLEObject Type="Embed" ProgID="Equation.DSMT4" ShapeID="_x0000_i1026" DrawAspect="Content" ObjectID="_1527084651" r:id="rId23"/>
        </w:object>
      </w:r>
      <w:bookmarkEnd w:id="323"/>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\r 2 \h \* MERGEFORMAT </w:instrText>
      </w:r>
      <w:r w:rsidR="0050564A">
        <w:fldChar w:fldCharType="end"/>
      </w:r>
      <w:r w:rsidR="009B7404">
        <w:fldChar w:fldCharType="end"/>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r w:rsidR="009B7404">
        <w:instrText>(</w:instrText>
      </w:r>
      <w:fldSimple w:instr=" SEQ MTSec \c \* Arabic \* MERGEFORMAT ">
        <w:r w:rsidR="00572445">
          <w:rPr>
            <w:noProof/>
          </w:rPr>
          <w:instrText>2</w:instrText>
        </w:r>
      </w:fldSimple>
      <w:r w:rsidR="009B7404">
        <w:instrText>.</w:instrText>
      </w:r>
      <w:fldSimple w:instr=" SEQ MTEqn \c \* Arabic \* MERGEFORMAT ">
        <w:r w:rsidR="00572445">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255239E3" w:rsidR="008C7882" w:rsidRDefault="008C7882" w:rsidP="008C7882">
      <w:pPr>
        <w:pStyle w:val="MTDisplayEquation"/>
      </w:pPr>
      <w:r>
        <w:tab/>
      </w:r>
      <w:r w:rsidR="00DF221F" w:rsidRPr="00DF221F">
        <w:rPr>
          <w:position w:val="-12"/>
        </w:rPr>
        <w:object w:dxaOrig="999" w:dyaOrig="360" w14:anchorId="3D489797">
          <v:shape id="_x0000_i1027" type="#_x0000_t75" style="width:50.25pt;height:18pt" o:ole="">
            <v:imagedata r:id="rId24" o:title=""/>
          </v:shape>
          <o:OLEObject Type="Embed" ProgID="Equation.DSMT4" ShapeID="_x0000_i1027" DrawAspect="Content" ObjectID="_1527084652" r:id="rId25"/>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r w:rsidR="009B7404">
        <w:instrText>(</w:instrText>
      </w:r>
      <w:fldSimple w:instr=" SEQ MTSec \c \* Arabic \* MERGEFORMAT ">
        <w:r w:rsidR="00572445">
          <w:rPr>
            <w:noProof/>
          </w:rPr>
          <w:instrText>2</w:instrText>
        </w:r>
      </w:fldSimple>
      <w:r w:rsidR="009B7404">
        <w:instrText>.</w:instrText>
      </w:r>
      <w:fldSimple w:instr=" SEQ MTEqn \c \* Arabic \* MERGEFORMAT ">
        <w:r w:rsidR="00572445">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710D3D3A" w:rsidR="008C7882" w:rsidRDefault="008C7882" w:rsidP="008C7882">
      <w:pPr>
        <w:pStyle w:val="MTDisplayEquation"/>
      </w:pPr>
      <w:r>
        <w:tab/>
      </w:r>
      <w:r w:rsidR="00DF221F" w:rsidRPr="00DF221F">
        <w:rPr>
          <w:position w:val="-50"/>
        </w:rPr>
        <w:object w:dxaOrig="1960" w:dyaOrig="1120" w14:anchorId="4F8F8C8C">
          <v:shape id="_x0000_i1028" type="#_x0000_t75" style="width:98.25pt;height:56.25pt" o:ole="">
            <v:imagedata r:id="rId26" o:title=""/>
          </v:shape>
          <o:OLEObject Type="Embed" ProgID="Equation.DSMT4" ShapeID="_x0000_i1028" DrawAspect="Content" ObjectID="_1527084653" r:id="rId27"/>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r w:rsidR="009B7404">
        <w:instrText>(</w:instrText>
      </w:r>
      <w:fldSimple w:instr=" SEQ MTSec \c \* Arabic \* MERGEFORMAT ">
        <w:r w:rsidR="00572445">
          <w:rPr>
            <w:noProof/>
          </w:rPr>
          <w:instrText>2</w:instrText>
        </w:r>
      </w:fldSimple>
      <w:r w:rsidR="009B7404">
        <w:instrText>.</w:instrText>
      </w:r>
      <w:fldSimple w:instr=" SEQ MTEqn \c \* Arabic \* MERGEFORMAT ">
        <w:r w:rsidR="00572445">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152242C8" w:rsidR="008C7882" w:rsidRDefault="008C7882" w:rsidP="008C7882">
      <w:pPr>
        <w:pStyle w:val="MTDisplayEquation"/>
      </w:pPr>
      <w:r>
        <w:tab/>
      </w:r>
      <w:r w:rsidR="00DF221F" w:rsidRPr="00DF221F">
        <w:rPr>
          <w:position w:val="-18"/>
        </w:rPr>
        <w:object w:dxaOrig="1480" w:dyaOrig="440" w14:anchorId="62DBBF3C">
          <v:shape id="_x0000_i1029" type="#_x0000_t75" style="width:74.25pt;height:21.75pt" o:ole="">
            <v:imagedata r:id="rId28" o:title=""/>
          </v:shape>
          <o:OLEObject Type="Embed" ProgID="Equation.DSMT4" ShapeID="_x0000_i1029" DrawAspect="Content" ObjectID="_1527084654" r:id="rId29"/>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bookmarkStart w:id="324" w:name="ZEqnNum548927"/>
      <w:r w:rsidR="009B7404">
        <w:instrText>(</w:instrText>
      </w:r>
      <w:fldSimple w:instr=" SEQ MTSec \c \* Arabic \* MERGEFORMAT ">
        <w:r w:rsidR="00572445">
          <w:rPr>
            <w:noProof/>
          </w:rPr>
          <w:instrText>2</w:instrText>
        </w:r>
      </w:fldSimple>
      <w:r w:rsidR="009B7404">
        <w:instrText>.</w:instrText>
      </w:r>
      <w:fldSimple w:instr=" SEQ MTEqn \c \* Arabic \* MERGEFORMAT ">
        <w:r w:rsidR="00572445">
          <w:rPr>
            <w:noProof/>
          </w:rPr>
          <w:instrText>4</w:instrText>
        </w:r>
      </w:fldSimple>
      <w:r w:rsidR="009B7404">
        <w:instrText>)</w:instrText>
      </w:r>
      <w:bookmarkEnd w:id="324"/>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572445">
          <w:instrText>(2.4)</w:instrText>
        </w:r>
      </w:fldSimple>
      <w:r w:rsidR="009B7404">
        <w:fldChar w:fldCharType="end"/>
      </w:r>
      <w:r>
        <w:t>, is a second order tensor.</w:t>
      </w:r>
    </w:p>
    <w:p w14:paraId="69C2D97E" w14:textId="77777777" w:rsidR="008C7882" w:rsidRDefault="008C7882" w:rsidP="008C7882"/>
    <w:p w14:paraId="731EB22D" w14:textId="1F220F0A"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DF221F" w:rsidRPr="00DF221F">
        <w:rPr>
          <w:position w:val="-6"/>
        </w:rPr>
        <w:object w:dxaOrig="200" w:dyaOrig="220" w14:anchorId="571059ED">
          <v:shape id="_x0000_i1030" type="#_x0000_t75" style="width:9.75pt;height:11.25pt" o:ole="">
            <v:imagedata r:id="rId30" o:title=""/>
          </v:shape>
          <o:OLEObject Type="Embed" ProgID="Equation.DSMT4" ShapeID="_x0000_i1030" DrawAspect="Content" ObjectID="_1527084655" r:id="rId31"/>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7075344E" w:rsidR="008C7882" w:rsidRDefault="008C7882" w:rsidP="008C7882">
      <w:pPr>
        <w:pStyle w:val="MTDisplayEquation"/>
      </w:pPr>
      <w:r>
        <w:tab/>
      </w:r>
      <w:r w:rsidR="00DF221F" w:rsidRPr="00DF221F">
        <w:rPr>
          <w:position w:val="-14"/>
        </w:rPr>
        <w:object w:dxaOrig="1260" w:dyaOrig="380" w14:anchorId="37DFE699">
          <v:shape id="_x0000_i1031" type="#_x0000_t75" style="width:63pt;height:18.75pt" o:ole="">
            <v:imagedata r:id="rId32" o:title=""/>
          </v:shape>
          <o:OLEObject Type="Embed" ProgID="Equation.DSMT4" ShapeID="_x0000_i1031" DrawAspect="Content" ObjectID="_1527084656" r:id="rId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7CD7BFA8" w:rsidR="008C7882" w:rsidRDefault="008C7882" w:rsidP="008C7882">
      <w:pPr>
        <w:pStyle w:val="MTDisplayEquation"/>
      </w:pPr>
      <w:r>
        <w:tab/>
      </w:r>
      <w:r w:rsidR="00DF221F" w:rsidRPr="00DF221F">
        <w:rPr>
          <w:position w:val="-12"/>
        </w:rPr>
        <w:object w:dxaOrig="1579" w:dyaOrig="360" w14:anchorId="1E693556">
          <v:shape id="_x0000_i1032" type="#_x0000_t75" style="width:78.75pt;height:18pt" o:ole="">
            <v:imagedata r:id="rId34" o:title=""/>
          </v:shape>
          <o:OLEObject Type="Embed" ProgID="Equation.DSMT4" ShapeID="_x0000_i1032" DrawAspect="Content" ObjectID="_1527084657" r:id="rId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w:instrText>
        </w:r>
      </w:fldSimple>
      <w:r>
        <w:instrText>)</w:instrText>
      </w:r>
      <w:r>
        <w:fldChar w:fldCharType="end"/>
      </w:r>
    </w:p>
    <w:p w14:paraId="374581B2" w14:textId="526E51B0" w:rsidR="008C7882" w:rsidRDefault="008C7882" w:rsidP="008C7882">
      <w:r>
        <w:t xml:space="preserve">Here </w:t>
      </w:r>
      <w:r w:rsidRPr="00E41741">
        <w:rPr>
          <w:b/>
        </w:rPr>
        <w:t>1</w:t>
      </w:r>
      <w:r>
        <w:t xml:space="preserve"> is the second order identity tensor</w:t>
      </w:r>
      <w:r w:rsidR="00FA2BC4">
        <w:t xml:space="preserve"> with components </w:t>
      </w:r>
      <w:r w:rsidR="00DF221F" w:rsidRPr="00DF221F">
        <w:rPr>
          <w:position w:val="-14"/>
        </w:rPr>
        <w:object w:dxaOrig="279" w:dyaOrig="380" w14:anchorId="2EFDB83E">
          <v:shape id="_x0000_i1033" type="#_x0000_t75" style="width:14.25pt;height:18.75pt" o:ole="">
            <v:imagedata r:id="rId36" o:title=""/>
          </v:shape>
          <o:OLEObject Type="Embed" ProgID="Equation.DSMT4" ShapeID="_x0000_i1033" DrawAspect="Content" ObjectID="_1527084658" r:id="rId37"/>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21942C0" w:rsidR="008C7882" w:rsidRDefault="008C7882" w:rsidP="008C7882">
      <w:pPr>
        <w:pStyle w:val="MTDisplayEquation"/>
      </w:pPr>
      <w:r>
        <w:tab/>
      </w:r>
      <w:r w:rsidR="00DF221F" w:rsidRPr="00DF221F">
        <w:rPr>
          <w:position w:val="-60"/>
        </w:rPr>
        <w:object w:dxaOrig="2320" w:dyaOrig="1359" w14:anchorId="0723C1FC">
          <v:shape id="_x0000_i1034" type="#_x0000_t75" style="width:116.25pt;height:68.25pt" o:ole="">
            <v:imagedata r:id="rId38" o:title=""/>
          </v:shape>
          <o:OLEObject Type="Embed" ProgID="Equation.DSMT4" ShapeID="_x0000_i1034" DrawAspect="Content" ObjectID="_1527084659" r:id="rId3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38A26F9D" w:rsidR="008C7882" w:rsidRDefault="008C7882" w:rsidP="008C7882">
      <w:pPr>
        <w:pStyle w:val="MTDisplayEquation"/>
      </w:pPr>
      <w:r>
        <w:tab/>
      </w:r>
      <w:r w:rsidR="00DF221F" w:rsidRPr="00DF221F">
        <w:rPr>
          <w:position w:val="-6"/>
        </w:rPr>
        <w:object w:dxaOrig="680" w:dyaOrig="320" w14:anchorId="3E79A347">
          <v:shape id="_x0000_i1035" type="#_x0000_t75" style="width:33.75pt;height:15.75pt" o:ole="">
            <v:imagedata r:id="rId40" o:title=""/>
          </v:shape>
          <o:OLEObject Type="Embed" ProgID="Equation.DSMT4" ShapeID="_x0000_i1035" DrawAspect="Content" ObjectID="_1527084660" r:id="rId4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2F2FC90E" w:rsidR="008C7882" w:rsidRDefault="008C7882" w:rsidP="008C7882">
      <w:pPr>
        <w:pStyle w:val="MTDisplayEquation"/>
      </w:pPr>
      <w:r>
        <w:tab/>
      </w:r>
      <w:r w:rsidR="00DF221F" w:rsidRPr="00DF221F">
        <w:rPr>
          <w:position w:val="-6"/>
        </w:rPr>
        <w:object w:dxaOrig="1060" w:dyaOrig="320" w14:anchorId="40039B20">
          <v:shape id="_x0000_i1036" type="#_x0000_t75" style="width:53.25pt;height:15.75pt" o:ole="">
            <v:imagedata r:id="rId42" o:title=""/>
          </v:shape>
          <o:OLEObject Type="Embed" ProgID="Equation.DSMT4" ShapeID="_x0000_i1036" DrawAspect="Content" ObjectID="_1527084661" r:id="rId4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5779AB22" w:rsidR="008C7882" w:rsidRDefault="008C7882" w:rsidP="008C7882">
      <w:pPr>
        <w:pStyle w:val="MTDisplayEquation"/>
      </w:pPr>
      <w:r>
        <w:tab/>
      </w:r>
      <w:r w:rsidR="00DF221F" w:rsidRPr="00DF221F">
        <w:rPr>
          <w:position w:val="-6"/>
        </w:rPr>
        <w:object w:dxaOrig="1100" w:dyaOrig="279" w14:anchorId="24E8F6BB">
          <v:shape id="_x0000_i1037" type="#_x0000_t75" style="width:54.75pt;height:14.25pt" o:ole="">
            <v:imagedata r:id="rId44" o:title=""/>
          </v:shape>
          <o:OLEObject Type="Embed" ProgID="Equation.DSMT4" ShapeID="_x0000_i1037" DrawAspect="Content" ObjectID="_1527084662" r:id="rId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w:instrText>
        </w:r>
      </w:fldSimple>
      <w:r>
        <w:instrText>)</w:instrText>
      </w:r>
      <w:r>
        <w:fldChar w:fldCharType="end"/>
      </w:r>
    </w:p>
    <w:p w14:paraId="6D53E871" w14:textId="77777777" w:rsidR="008C7882" w:rsidRDefault="008C7882" w:rsidP="008C7882">
      <w:r>
        <w:t xml:space="preserve"> where</w:t>
      </w:r>
    </w:p>
    <w:p w14:paraId="47093155" w14:textId="751FA499" w:rsidR="008C7882" w:rsidRDefault="008C7882" w:rsidP="008C7882">
      <w:pPr>
        <w:pStyle w:val="MTDisplayEquation"/>
      </w:pPr>
      <w:r>
        <w:tab/>
      </w:r>
      <w:r w:rsidR="00DF221F" w:rsidRPr="00DF221F">
        <w:rPr>
          <w:position w:val="-24"/>
        </w:rPr>
        <w:object w:dxaOrig="3660" w:dyaOrig="620" w14:anchorId="1D1F088C">
          <v:shape id="_x0000_i1038" type="#_x0000_t75" style="width:183pt;height:30.75pt" o:ole="">
            <v:imagedata r:id="rId46" o:title=""/>
          </v:shape>
          <o:OLEObject Type="Embed" ProgID="Equation.DSMT4" ShapeID="_x0000_i1038" DrawAspect="Content" ObjectID="_1527084663" r:id="rId47"/>
        </w:object>
      </w:r>
      <w:r w:rsidR="00AB0BD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47CA3C03" w:rsidR="008C7882" w:rsidRDefault="008C7882" w:rsidP="008C7882">
      <w:pPr>
        <w:pStyle w:val="MTDisplayEquation"/>
      </w:pPr>
      <w:r>
        <w:tab/>
      </w:r>
      <w:r w:rsidR="00DF221F" w:rsidRPr="00DF221F">
        <w:rPr>
          <w:position w:val="-10"/>
        </w:rPr>
        <w:object w:dxaOrig="2420" w:dyaOrig="340" w14:anchorId="7AB72A32">
          <v:shape id="_x0000_i1039" type="#_x0000_t75" style="width:120.75pt;height:17.25pt" o:ole="">
            <v:imagedata r:id="rId48" o:title=""/>
          </v:shape>
          <o:OLEObject Type="Embed" ProgID="Equation.DSMT4" ShapeID="_x0000_i1039" DrawAspect="Content" ObjectID="_1527084664" r:id="rId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2BAA2B25" w:rsidR="008C7882" w:rsidRDefault="008C7882" w:rsidP="008C7882">
      <w:pPr>
        <w:pStyle w:val="MTDisplayEquation"/>
      </w:pPr>
      <w:r>
        <w:tab/>
      </w:r>
      <w:r w:rsidR="00DF221F" w:rsidRPr="00DF221F">
        <w:rPr>
          <w:position w:val="-6"/>
        </w:rPr>
        <w:object w:dxaOrig="1140" w:dyaOrig="279" w14:anchorId="0038CBC1">
          <v:shape id="_x0000_i1040" type="#_x0000_t75" style="width:57pt;height:14.25pt" o:ole="">
            <v:imagedata r:id="rId50" o:title=""/>
          </v:shape>
          <o:OLEObject Type="Embed" ProgID="Equation.DSMT4" ShapeID="_x0000_i1040" DrawAspect="Content" ObjectID="_1527084665" r:id="rId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w:instrText>
        </w:r>
      </w:fldSimple>
      <w:r>
        <w:instrText>)</w:instrText>
      </w:r>
      <w:r>
        <w:fldChar w:fldCharType="end"/>
      </w:r>
    </w:p>
    <w:p w14:paraId="1DFBF165" w14:textId="04872DF5" w:rsidR="008C7882" w:rsidRDefault="008C7882" w:rsidP="008C7882">
      <w:r>
        <w:t xml:space="preserve">where the second order tensor </w:t>
      </w:r>
      <w:r w:rsidR="00DF221F" w:rsidRPr="00DF221F">
        <w:rPr>
          <w:position w:val="-6"/>
        </w:rPr>
        <w:object w:dxaOrig="260" w:dyaOrig="279" w14:anchorId="2AC10F4C">
          <v:shape id="_x0000_i1041" type="#_x0000_t75" style="width:12.75pt;height:14.25pt" o:ole="">
            <v:imagedata r:id="rId52" o:title=""/>
          </v:shape>
          <o:OLEObject Type="Embed" ProgID="Equation.DSMT4" ShapeID="_x0000_i1041" DrawAspect="Content" ObjectID="_1527084666" r:id="rId53"/>
        </w:object>
      </w:r>
      <w:r w:rsidR="00EE0E0E">
        <w:t xml:space="preserve"> </w:t>
      </w:r>
      <w:r>
        <w:t>is defined as,</w:t>
      </w:r>
    </w:p>
    <w:p w14:paraId="656867D0" w14:textId="095AD1C5" w:rsidR="008C7882" w:rsidRDefault="008C7882" w:rsidP="008C7882">
      <w:pPr>
        <w:pStyle w:val="MTDisplayEquation"/>
      </w:pPr>
      <w:r>
        <w:tab/>
      </w:r>
      <w:r w:rsidR="00DF221F" w:rsidRPr="00DF221F">
        <w:rPr>
          <w:position w:val="-50"/>
        </w:rPr>
        <w:object w:dxaOrig="2299" w:dyaOrig="1120" w14:anchorId="0CBFF5EE">
          <v:shape id="_x0000_i1042" type="#_x0000_t75" style="width:114.75pt;height:56.25pt" o:ole="">
            <v:imagedata r:id="rId54" o:title=""/>
          </v:shape>
          <o:OLEObject Type="Embed" ProgID="Equation.DSMT4" ShapeID="_x0000_i1042" DrawAspect="Content" ObjectID="_1527084667" r:id="rId5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w:instrText>
        </w:r>
      </w:fldSimple>
      <w:r>
        <w:instrText>)</w:instrText>
      </w:r>
      <w:r>
        <w:fldChar w:fldCharType="end"/>
      </w:r>
    </w:p>
    <w:p w14:paraId="71637246" w14:textId="77777777" w:rsidR="008C7882" w:rsidRDefault="008C7882" w:rsidP="008C7882"/>
    <w:p w14:paraId="0F23CDDC" w14:textId="7218325F" w:rsidR="008C7882" w:rsidRDefault="008C7882" w:rsidP="008C7882">
      <w:r>
        <w:t xml:space="preserve">A second order </w:t>
      </w:r>
      <w:r>
        <w:rPr>
          <w:b/>
        </w:rPr>
        <w:t xml:space="preserve">Q </w:t>
      </w:r>
      <w:r>
        <w:t xml:space="preserve">tensor is called </w:t>
      </w:r>
      <w:r>
        <w:rPr>
          <w:i/>
        </w:rPr>
        <w:t xml:space="preserve">orthogonal </w:t>
      </w:r>
      <w:r>
        <w:t xml:space="preserve">if </w:t>
      </w:r>
      <w:r w:rsidR="00DF221F" w:rsidRPr="00DF221F">
        <w:rPr>
          <w:position w:val="-8"/>
        </w:rPr>
        <w:object w:dxaOrig="940" w:dyaOrig="340" w14:anchorId="2C5B4CAB">
          <v:shape id="_x0000_i1043" type="#_x0000_t75" style="width:47.25pt;height:17.25pt" o:ole="">
            <v:imagedata r:id="rId56" o:title=""/>
          </v:shape>
          <o:OLEObject Type="Embed" ProgID="Equation.DSMT4" ShapeID="_x0000_i1043" DrawAspect="Content" ObjectID="_1527084668" r:id="rId57"/>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25241628" w:rsidR="008C7882" w:rsidRDefault="008C7882" w:rsidP="008C7882">
      <w:pPr>
        <w:pStyle w:val="MTDisplayEquation"/>
      </w:pPr>
      <w:r>
        <w:lastRenderedPageBreak/>
        <w:tab/>
      </w:r>
      <w:r w:rsidR="00DF221F" w:rsidRPr="00DF221F">
        <w:rPr>
          <w:position w:val="-104"/>
        </w:rPr>
        <w:object w:dxaOrig="1180" w:dyaOrig="2200" w14:anchorId="3C68008D">
          <v:shape id="_x0000_i1044" type="#_x0000_t75" style="width:59.25pt;height:110.25pt" o:ole="">
            <v:imagedata r:id="rId58" o:title=""/>
          </v:shape>
          <o:OLEObject Type="Embed" ProgID="Equation.DSMT4" ShapeID="_x0000_i1044" DrawAspect="Content" ObjectID="_1527084669" r:id="rId5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15</w:instrText>
        </w:r>
      </w:fldSimple>
      <w:r>
        <w:instrText>)</w:instrText>
      </w:r>
      <w:r>
        <w:fldChar w:fldCharType="end"/>
      </w:r>
    </w:p>
    <w:p w14:paraId="7F4740F6" w14:textId="77777777" w:rsidR="008C7882" w:rsidRDefault="008C7882" w:rsidP="008C7882"/>
    <w:p w14:paraId="6B942150" w14:textId="55CFF9AC" w:rsidR="008C7882" w:rsidRDefault="008C7882" w:rsidP="008C7882">
      <w:r>
        <w:t xml:space="preserve">Higher order tensors will be denoted by bold, capital, script symbols, e.g. </w:t>
      </w:r>
      <w:r w:rsidR="00DF221F" w:rsidRPr="00DF221F">
        <w:rPr>
          <w:position w:val="-6"/>
        </w:rPr>
        <w:object w:dxaOrig="320" w:dyaOrig="279" w14:anchorId="5C815BA9">
          <v:shape id="_x0000_i1045" type="#_x0000_t75" style="width:15.75pt;height:14.25pt" o:ole="">
            <v:imagedata r:id="rId60" o:title=""/>
          </v:shape>
          <o:OLEObject Type="Embed" ProgID="Equation.DSMT4" ShapeID="_x0000_i1045" DrawAspect="Content" ObjectID="_1527084670" r:id="rId61"/>
        </w:object>
      </w:r>
      <w:r>
        <w:t xml:space="preserve">. An example of a third-order tensor is the </w:t>
      </w:r>
      <w:r>
        <w:rPr>
          <w:i/>
        </w:rPr>
        <w:t xml:space="preserve">permutation tensor </w:t>
      </w:r>
      <w:r w:rsidR="00DF221F" w:rsidRPr="00DF221F">
        <w:rPr>
          <w:position w:val="-14"/>
        </w:rPr>
        <w:object w:dxaOrig="340" w:dyaOrig="380" w14:anchorId="7B0E3DD9">
          <v:shape id="_x0000_i1046" type="#_x0000_t75" style="width:17.25pt;height:18.75pt" o:ole="">
            <v:imagedata r:id="rId62" o:title=""/>
          </v:shape>
          <o:OLEObject Type="Embed" ProgID="Equation.DSMT4" ShapeID="_x0000_i1046" DrawAspect="Content" ObjectID="_1527084671" r:id="rId63"/>
        </w:object>
      </w:r>
      <w:r>
        <w:t xml:space="preserve">, whose components are 1 for an even permutation of </w:t>
      </w:r>
      <w:r w:rsidR="00DF221F" w:rsidRPr="00DF221F">
        <w:rPr>
          <w:position w:val="-14"/>
        </w:rPr>
        <w:object w:dxaOrig="720" w:dyaOrig="400" w14:anchorId="20568600">
          <v:shape id="_x0000_i1047" type="#_x0000_t75" style="width:36pt;height:20.25pt" o:ole="">
            <v:imagedata r:id="rId64" o:title=""/>
          </v:shape>
          <o:OLEObject Type="Embed" ProgID="Equation.DSMT4" ShapeID="_x0000_i1047" DrawAspect="Content" ObjectID="_1527084672" r:id="rId65"/>
        </w:object>
      </w:r>
      <w:r>
        <w:t xml:space="preserve">, -1 for an odd permutation of </w:t>
      </w:r>
      <w:r w:rsidR="00DF221F" w:rsidRPr="00DF221F">
        <w:rPr>
          <w:position w:val="-14"/>
        </w:rPr>
        <w:object w:dxaOrig="720" w:dyaOrig="400" w14:anchorId="65FFCA61">
          <v:shape id="_x0000_i1048" type="#_x0000_t75" style="width:36pt;height:20.25pt" o:ole="">
            <v:imagedata r:id="rId66" o:title=""/>
          </v:shape>
          <o:OLEObject Type="Embed" ProgID="Equation.DSMT4" ShapeID="_x0000_i1048" DrawAspect="Content" ObjectID="_1527084673" r:id="rId67"/>
        </w:object>
      </w:r>
      <w:r w:rsidR="00EE0E0E">
        <w:t xml:space="preserve"> </w:t>
      </w:r>
      <w:r>
        <w:t>and zero otherwise. The permutation symbol is useful for expressing the cross-product of two vectors in index notation</w:t>
      </w:r>
      <w:r w:rsidR="004566B7">
        <w:t>:</w:t>
      </w:r>
    </w:p>
    <w:p w14:paraId="2CCEF552" w14:textId="22984AC3" w:rsidR="008C7882" w:rsidRDefault="008C7882" w:rsidP="008C7882">
      <w:pPr>
        <w:pStyle w:val="MTDisplayEquation"/>
      </w:pPr>
      <w:r>
        <w:tab/>
      </w:r>
      <w:r w:rsidR="00DF221F" w:rsidRPr="00DF221F">
        <w:rPr>
          <w:position w:val="-14"/>
        </w:rPr>
        <w:object w:dxaOrig="1680" w:dyaOrig="400" w14:anchorId="531E35D1">
          <v:shape id="_x0000_i1049" type="#_x0000_t75" style="width:84pt;height:20.25pt" o:ole="">
            <v:imagedata r:id="rId68" o:title=""/>
          </v:shape>
          <o:OLEObject Type="Embed" ProgID="Equation.DSMT4" ShapeID="_x0000_i1049" DrawAspect="Content" ObjectID="_1527084674" r:id="rId69"/>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16</w:instrText>
        </w:r>
      </w:fldSimple>
      <w:r>
        <w:instrText>)</w:instrText>
      </w:r>
      <w:r>
        <w:fldChar w:fldCharType="end"/>
      </w:r>
    </w:p>
    <w:p w14:paraId="1AA61CFD" w14:textId="77777777" w:rsidR="008C7882" w:rsidRPr="00FF53B2" w:rsidRDefault="008C7882" w:rsidP="008C7882"/>
    <w:p w14:paraId="71B2D359" w14:textId="7A88E788" w:rsidR="008C7882" w:rsidRDefault="008C7882" w:rsidP="008C7882">
      <w:r>
        <w:t xml:space="preserve">An example of a fourth order tensor is the elasticity tensor </w:t>
      </w:r>
      <w:r w:rsidR="00DF221F" w:rsidRPr="00DF221F">
        <w:rPr>
          <w:position w:val="-6"/>
        </w:rPr>
        <w:object w:dxaOrig="220" w:dyaOrig="279" w14:anchorId="50D0383B">
          <v:shape id="_x0000_i1050" type="#_x0000_t75" style="width:11.25pt;height:14.25pt" o:ole="">
            <v:imagedata r:id="rId70" o:title=""/>
          </v:shape>
          <o:OLEObject Type="Embed" ProgID="Equation.DSMT4" ShapeID="_x0000_i1050" DrawAspect="Content" ObjectID="_1527084675" r:id="rId71"/>
        </w:object>
      </w:r>
      <w:r>
        <w:t xml:space="preserve"> which, in linear elasticity theory, relates the small strain tensor </w:t>
      </w:r>
      <w:r w:rsidR="00DF221F" w:rsidRPr="00DF221F">
        <w:rPr>
          <w:position w:val="-6"/>
        </w:rPr>
        <w:object w:dxaOrig="180" w:dyaOrig="220" w14:anchorId="4B8A1CA9">
          <v:shape id="_x0000_i1051" type="#_x0000_t75" style="width:9pt;height:11.25pt" o:ole="">
            <v:imagedata r:id="rId72" o:title=""/>
          </v:shape>
          <o:OLEObject Type="Embed" ProgID="Equation.DSMT4" ShapeID="_x0000_i1051" DrawAspect="Content" ObjectID="_1527084676" r:id="rId73"/>
        </w:object>
      </w:r>
      <w:r w:rsidR="00EE0E0E">
        <w:t xml:space="preserve"> </w:t>
      </w:r>
      <w:r>
        <w:t xml:space="preserve">and the Cauchy stress tensor </w:t>
      </w:r>
      <w:r w:rsidR="00DF221F" w:rsidRPr="00DF221F">
        <w:rPr>
          <w:position w:val="-6"/>
        </w:rPr>
        <w:object w:dxaOrig="859" w:dyaOrig="279" w14:anchorId="086F5E27">
          <v:shape id="_x0000_i1052" type="#_x0000_t75" style="width:42.75pt;height:14.25pt" o:ole="">
            <v:imagedata r:id="rId74" o:title=""/>
          </v:shape>
          <o:OLEObject Type="Embed" ProgID="Equation.DSMT4" ShapeID="_x0000_i1052" DrawAspect="Content" ObjectID="_1527084677" r:id="rId75"/>
        </w:object>
      </w:r>
      <w:r>
        <w:t>.</w:t>
      </w:r>
    </w:p>
    <w:p w14:paraId="7462FB6F" w14:textId="77777777" w:rsidR="00B53B08" w:rsidRDefault="00B53B08" w:rsidP="008C7882"/>
    <w:p w14:paraId="1454C624" w14:textId="7BD5B0FF"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DF221F" w:rsidRPr="00025957">
        <w:rPr>
          <w:position w:val="-4"/>
        </w:rPr>
        <w:object w:dxaOrig="260" w:dyaOrig="260" w14:anchorId="7FF37677">
          <v:shape id="_x0000_i1053" type="#_x0000_t75" style="width:12.75pt;height:12.75pt" o:ole="">
            <v:imagedata r:id="rId76" o:title=""/>
          </v:shape>
          <o:OLEObject Type="Embed" ProgID="Equation.DSMT4" ShapeID="_x0000_i1053" DrawAspect="Content" ObjectID="_1527084678" r:id="rId77"/>
        </w:object>
      </w:r>
      <w:r w:rsidR="00512516">
        <w:t xml:space="preserve"> and </w:t>
      </w:r>
      <w:r w:rsidR="00DF221F" w:rsidRPr="00025957">
        <w:rPr>
          <w:position w:val="-4"/>
        </w:rPr>
        <w:object w:dxaOrig="240" w:dyaOrig="260" w14:anchorId="2858DD42">
          <v:shape id="_x0000_i1054" type="#_x0000_t75" style="width:12pt;height:12.75pt" o:ole="">
            <v:imagedata r:id="rId78" o:title=""/>
          </v:shape>
          <o:OLEObject Type="Embed" ProgID="Equation.DSMT4" ShapeID="_x0000_i1054" DrawAspect="Content" ObjectID="_1527084679" r:id="rId79"/>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DF221F" w:rsidRPr="00025957">
        <w:rPr>
          <w:position w:val="-4"/>
        </w:rPr>
        <w:object w:dxaOrig="260" w:dyaOrig="260" w14:anchorId="7610B9C6">
          <v:shape id="_x0000_i1055" type="#_x0000_t75" style="width:12.75pt;height:12.75pt" o:ole="">
            <v:imagedata r:id="rId80" o:title=""/>
          </v:shape>
          <o:OLEObject Type="Embed" ProgID="Equation.DSMT4" ShapeID="_x0000_i1055" DrawAspect="Content" ObjectID="_1527084680" r:id="rId81"/>
        </w:object>
      </w:r>
      <w:r w:rsidR="004566B7">
        <w:t>:</w:t>
      </w:r>
    </w:p>
    <w:p w14:paraId="13420D73" w14:textId="7F6D548B" w:rsidR="001520FC" w:rsidRDefault="001520FC" w:rsidP="001520FC">
      <w:pPr>
        <w:pStyle w:val="MTDisplayEquation"/>
      </w:pPr>
      <w:r>
        <w:tab/>
      </w:r>
      <w:r w:rsidR="00DF221F" w:rsidRPr="00DF221F">
        <w:rPr>
          <w:position w:val="-14"/>
        </w:rPr>
        <w:object w:dxaOrig="2299" w:dyaOrig="400" w14:anchorId="23956378">
          <v:shape id="_x0000_i1056" type="#_x0000_t75" style="width:114.75pt;height:20.25pt" o:ole="">
            <v:imagedata r:id="rId82" o:title=""/>
          </v:shape>
          <o:OLEObject Type="Embed" ProgID="Equation.DSMT4" ShapeID="_x0000_i1056" DrawAspect="Content" ObjectID="_1527084681" r:id="rId83"/>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17</w:instrText>
        </w:r>
      </w:fldSimple>
      <w:r>
        <w:instrText>)</w:instrText>
      </w:r>
      <w:r>
        <w:fldChar w:fldCharType="end"/>
      </w:r>
    </w:p>
    <w:p w14:paraId="680ABB5C" w14:textId="71F2FAB8" w:rsidR="001520FC" w:rsidRDefault="001520FC" w:rsidP="001520FC">
      <w:pPr>
        <w:pStyle w:val="MTDisplayEquation"/>
      </w:pPr>
      <w:r>
        <w:tab/>
      </w:r>
      <w:r w:rsidR="00DF221F" w:rsidRPr="00DF221F">
        <w:rPr>
          <w:position w:val="-14"/>
        </w:rPr>
        <w:object w:dxaOrig="2260" w:dyaOrig="400" w14:anchorId="23BD8CBC">
          <v:shape id="_x0000_i1057" type="#_x0000_t75" style="width:113.25pt;height:20.25pt" o:ole="">
            <v:imagedata r:id="rId84" o:title=""/>
          </v:shape>
          <o:OLEObject Type="Embed" ProgID="Equation.DSMT4" ShapeID="_x0000_i1057" DrawAspect="Content" ObjectID="_1527084682" r:id="rId8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18</w:instrText>
        </w:r>
      </w:fldSimple>
      <w:r>
        <w:instrText>)</w:instrText>
      </w:r>
      <w:r>
        <w:fldChar w:fldCharType="end"/>
      </w:r>
    </w:p>
    <w:p w14:paraId="7EC2964E" w14:textId="144E9900" w:rsidR="00EE0E0E" w:rsidRPr="00EE0E0E" w:rsidRDefault="00EE0E0E" w:rsidP="00EE0E0E">
      <w:pPr>
        <w:pStyle w:val="MTDisplayEquation"/>
      </w:pPr>
      <w:r>
        <w:tab/>
      </w:r>
      <w:r w:rsidR="00DF221F" w:rsidRPr="00DF221F">
        <w:rPr>
          <w:position w:val="-16"/>
        </w:rPr>
        <w:object w:dxaOrig="2400" w:dyaOrig="440" w14:anchorId="388738E1">
          <v:shape id="_x0000_i1058" type="#_x0000_t75" style="width:120pt;height:21.75pt" o:ole="">
            <v:imagedata r:id="rId86" o:title=""/>
          </v:shape>
          <o:OLEObject Type="Embed" ProgID="Equation.DSMT4" ShapeID="_x0000_i1058" DrawAspect="Content" ObjectID="_1527084683" r:id="rId87"/>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19</w:instrText>
        </w:r>
      </w:fldSimple>
      <w:r>
        <w:instrText>)</w:instrText>
      </w:r>
      <w:r>
        <w:fldChar w:fldCharType="end"/>
      </w:r>
    </w:p>
    <w:p w14:paraId="0A0D1F08" w14:textId="23058059" w:rsidR="001520FC" w:rsidRDefault="001520FC" w:rsidP="001520FC">
      <w:pPr>
        <w:pStyle w:val="MTDisplayEquation"/>
      </w:pPr>
      <w:r>
        <w:tab/>
      </w:r>
      <w:r w:rsidR="00DF221F" w:rsidRPr="00DF221F">
        <w:rPr>
          <w:position w:val="-24"/>
        </w:rPr>
        <w:object w:dxaOrig="3860" w:dyaOrig="620" w14:anchorId="0163F8EC">
          <v:shape id="_x0000_i1059" type="#_x0000_t75" style="width:192.75pt;height:30.75pt" o:ole="">
            <v:imagedata r:id="rId88" o:title=""/>
          </v:shape>
          <o:OLEObject Type="Embed" ProgID="Equation.DSMT4" ShapeID="_x0000_i1059" DrawAspect="Content" ObjectID="_1527084684" r:id="rId89"/>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20</w:instrText>
        </w:r>
      </w:fldSimple>
      <w:r>
        <w:instrText>)</w:instrText>
      </w:r>
      <w:r>
        <w:fldChar w:fldCharType="end"/>
      </w:r>
    </w:p>
    <w:p w14:paraId="346C3093" w14:textId="57F0A56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DF221F" w:rsidRPr="00DF221F">
        <w:rPr>
          <w:position w:val="-6"/>
        </w:rPr>
        <w:object w:dxaOrig="260" w:dyaOrig="279" w14:anchorId="096579FA">
          <v:shape id="_x0000_i1060" type="#_x0000_t75" style="width:12.75pt;height:14.25pt" o:ole="">
            <v:imagedata r:id="rId90" o:title=""/>
          </v:shape>
          <o:OLEObject Type="Embed" ProgID="Equation.DSMT4" ShapeID="_x0000_i1060" DrawAspect="Content" ObjectID="_1527084685" r:id="rId91"/>
        </w:object>
      </w:r>
      <w:r w:rsidR="00D17EAC">
        <w:t xml:space="preserve">, </w:t>
      </w:r>
      <w:r w:rsidR="00DF221F" w:rsidRPr="00DF221F">
        <w:rPr>
          <w:position w:val="-10"/>
        </w:rPr>
        <w:object w:dxaOrig="260" w:dyaOrig="320" w14:anchorId="037517EE">
          <v:shape id="_x0000_i1061" type="#_x0000_t75" style="width:12.75pt;height:15.75pt" o:ole="">
            <v:imagedata r:id="rId92" o:title=""/>
          </v:shape>
          <o:OLEObject Type="Embed" ProgID="Equation.DSMT4" ShapeID="_x0000_i1061" DrawAspect="Content" ObjectID="_1527084686" r:id="rId93"/>
        </w:object>
      </w:r>
      <w:r w:rsidR="00D17EAC">
        <w:t xml:space="preserve">, </w:t>
      </w:r>
      <w:r w:rsidR="00DF221F" w:rsidRPr="00DF221F">
        <w:rPr>
          <w:position w:val="-6"/>
        </w:rPr>
        <w:object w:dxaOrig="260" w:dyaOrig="320" w14:anchorId="304FC9A6">
          <v:shape id="_x0000_i1062" type="#_x0000_t75" style="width:12.75pt;height:15.75pt" o:ole="">
            <v:imagedata r:id="rId94" o:title=""/>
          </v:shape>
          <o:OLEObject Type="Embed" ProgID="Equation.DSMT4" ShapeID="_x0000_i1062" DrawAspect="Content" ObjectID="_1527084687" r:id="rId95"/>
        </w:object>
      </w:r>
      <w:r w:rsidR="00D17EAC">
        <w:t xml:space="preserve"> and </w:t>
      </w:r>
      <w:r w:rsidR="00DF221F" w:rsidRPr="00DF221F">
        <w:rPr>
          <w:position w:val="-10"/>
        </w:rPr>
        <w:object w:dxaOrig="260" w:dyaOrig="360" w14:anchorId="0FE4C730">
          <v:shape id="_x0000_i1063" type="#_x0000_t75" style="width:12.75pt;height:18pt" o:ole="">
            <v:imagedata r:id="rId96" o:title=""/>
          </v:shape>
          <o:OLEObject Type="Embed" ProgID="Equation.DSMT4" ShapeID="_x0000_i1063" DrawAspect="Content" ObjectID="_1527084688" r:id="rId97"/>
        </w:object>
      </w:r>
      <w:r w:rsidR="00D17EAC">
        <w:t xml:space="preserve"> </w:t>
      </w:r>
      <w:r>
        <w:t>are defined as follows:</w:t>
      </w:r>
    </w:p>
    <w:p w14:paraId="359059DC" w14:textId="7AD2B397" w:rsidR="00020B52" w:rsidRDefault="001520FC" w:rsidP="001520FC">
      <w:pPr>
        <w:pStyle w:val="MTDisplayEquation"/>
      </w:pPr>
      <w:r>
        <w:tab/>
      </w:r>
      <w:r w:rsidR="00DF221F" w:rsidRPr="00DF221F">
        <w:rPr>
          <w:position w:val="-18"/>
        </w:rPr>
        <w:object w:dxaOrig="1880" w:dyaOrig="440" w14:anchorId="4F8CBC97">
          <v:shape id="_x0000_i1064" type="#_x0000_t75" style="width:93.75pt;height:21.75pt" o:ole="">
            <v:imagedata r:id="rId98" o:title=""/>
          </v:shape>
          <o:OLEObject Type="Embed" ProgID="Equation.DSMT4" ShapeID="_x0000_i1064" DrawAspect="Content" ObjectID="_1527084689" r:id="rId99"/>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21</w:instrText>
        </w:r>
      </w:fldSimple>
      <w:r>
        <w:instrText>)</w:instrText>
      </w:r>
      <w:r>
        <w:fldChar w:fldCharType="end"/>
      </w:r>
    </w:p>
    <w:p w14:paraId="7DD41A52" w14:textId="60847979" w:rsidR="001520FC" w:rsidRDefault="001520FC" w:rsidP="001520FC">
      <w:pPr>
        <w:pStyle w:val="MTDisplayEquation"/>
      </w:pPr>
      <w:r>
        <w:tab/>
      </w:r>
      <w:r w:rsidR="00DF221F" w:rsidRPr="00DF221F">
        <w:rPr>
          <w:position w:val="-18"/>
        </w:rPr>
        <w:object w:dxaOrig="1900" w:dyaOrig="440" w14:anchorId="5F8C997A">
          <v:shape id="_x0000_i1065" type="#_x0000_t75" style="width:95.25pt;height:21.75pt" o:ole="">
            <v:imagedata r:id="rId100" o:title=""/>
          </v:shape>
          <o:OLEObject Type="Embed" ProgID="Equation.DSMT4" ShapeID="_x0000_i1065" DrawAspect="Content" ObjectID="_1527084690" r:id="rId101"/>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22</w:instrText>
        </w:r>
      </w:fldSimple>
      <w:r>
        <w:instrText>)</w:instrText>
      </w:r>
      <w:r>
        <w:fldChar w:fldCharType="end"/>
      </w:r>
    </w:p>
    <w:p w14:paraId="4D02ADFB" w14:textId="6513D178" w:rsidR="00D17EAC" w:rsidRPr="00D17EAC" w:rsidRDefault="00D17EAC" w:rsidP="00D17EAC">
      <w:pPr>
        <w:pStyle w:val="MTDisplayEquation"/>
      </w:pPr>
      <w:r>
        <w:tab/>
      </w:r>
      <w:r w:rsidR="00DF221F" w:rsidRPr="00DF221F">
        <w:rPr>
          <w:position w:val="-20"/>
        </w:rPr>
        <w:object w:dxaOrig="1840" w:dyaOrig="480" w14:anchorId="654C2FFA">
          <v:shape id="_x0000_i1066" type="#_x0000_t75" style="width:92.25pt;height:24pt" o:ole="">
            <v:imagedata r:id="rId102" o:title=""/>
          </v:shape>
          <o:OLEObject Type="Embed" ProgID="Equation.DSMT4" ShapeID="_x0000_i1066" DrawAspect="Content" ObjectID="_1527084691" r:id="rId103"/>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23</w:instrText>
        </w:r>
      </w:fldSimple>
      <w:r>
        <w:instrText>)</w:instrText>
      </w:r>
      <w:r>
        <w:fldChar w:fldCharType="end"/>
      </w:r>
    </w:p>
    <w:p w14:paraId="7AD94920" w14:textId="4F6CD446" w:rsidR="001520FC" w:rsidRPr="001520FC" w:rsidRDefault="001520FC" w:rsidP="001520FC">
      <w:pPr>
        <w:pStyle w:val="MTDisplayEquation"/>
      </w:pPr>
      <w:r>
        <w:tab/>
      </w:r>
      <w:r w:rsidR="00DF221F" w:rsidRPr="00DF221F">
        <w:rPr>
          <w:position w:val="-24"/>
        </w:rPr>
        <w:object w:dxaOrig="3120" w:dyaOrig="620" w14:anchorId="224E296F">
          <v:shape id="_x0000_i1067" type="#_x0000_t75" style="width:156pt;height:30.75pt" o:ole="">
            <v:imagedata r:id="rId104" o:title=""/>
          </v:shape>
          <o:OLEObject Type="Embed" ProgID="Equation.DSMT4" ShapeID="_x0000_i1067" DrawAspect="Content" ObjectID="_1527084692" r:id="rId10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FDF9EE2" w:rsidR="00876348" w:rsidRDefault="001520FC" w:rsidP="001520FC">
      <w:pPr>
        <w:pStyle w:val="MTDisplayEquation"/>
      </w:pPr>
      <w:r>
        <w:tab/>
      </w:r>
      <w:r w:rsidR="00DF221F" w:rsidRPr="00DF221F">
        <w:rPr>
          <w:position w:val="-30"/>
        </w:rPr>
        <w:object w:dxaOrig="1219" w:dyaOrig="720" w14:anchorId="7555EC26">
          <v:shape id="_x0000_i1068" type="#_x0000_t75" style="width:60.75pt;height:36pt" o:ole="">
            <v:imagedata r:id="rId106" o:title=""/>
          </v:shape>
          <o:OLEObject Type="Embed" ProgID="Equation.DSMT4" ShapeID="_x0000_i1068" DrawAspect="Content" ObjectID="_1527084693" r:id="rId10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25</w:instrText>
        </w:r>
      </w:fldSimple>
      <w:r>
        <w:instrText>)</w:instrText>
      </w:r>
      <w:r>
        <w:fldChar w:fldCharType="end"/>
      </w:r>
    </w:p>
    <w:p w14:paraId="69735B60" w14:textId="4F61EC83" w:rsidR="00876348" w:rsidRDefault="00D17EAC" w:rsidP="00876348">
      <w:r>
        <w:t xml:space="preserve">where </w:t>
      </w:r>
      <w:r w:rsidR="00DF221F" w:rsidRPr="00DF221F">
        <w:rPr>
          <w:position w:val="-10"/>
        </w:rPr>
        <w:object w:dxaOrig="960" w:dyaOrig="320" w14:anchorId="6BE1E3E1">
          <v:shape id="_x0000_i1069" type="#_x0000_t75" style="width:48pt;height:15.75pt" o:ole="">
            <v:imagedata r:id="rId108" o:title=""/>
          </v:shape>
          <o:OLEObject Type="Embed" ProgID="Equation.DSMT4" ShapeID="_x0000_i1069" DrawAspect="Content" ObjectID="_1527084694" r:id="rId109"/>
        </w:object>
      </w:r>
      <w:r>
        <w:t xml:space="preserve"> and </w:t>
      </w:r>
      <w:r w:rsidR="00DF221F" w:rsidRPr="00DF221F">
        <w:rPr>
          <w:position w:val="-6"/>
        </w:rPr>
        <w:object w:dxaOrig="960" w:dyaOrig="340" w14:anchorId="5BE5C2BD">
          <v:shape id="_x0000_i1070" type="#_x0000_t75" style="width:48pt;height:17.25pt" o:ole="">
            <v:imagedata r:id="rId110" o:title=""/>
          </v:shape>
          <o:OLEObject Type="Embed" ProgID="Equation.DSMT4" ShapeID="_x0000_i1070" DrawAspect="Content" ObjectID="_1527084695" r:id="rId111"/>
        </w:object>
      </w:r>
      <w:r>
        <w:t xml:space="preserve">.  </w:t>
      </w:r>
      <w:r w:rsidR="00876348">
        <w:t>The components are given by</w:t>
      </w:r>
      <w:r w:rsidR="004566B7">
        <w:t>:</w:t>
      </w:r>
    </w:p>
    <w:p w14:paraId="09855156" w14:textId="49FE7C91" w:rsidR="00876348" w:rsidRPr="00876348" w:rsidRDefault="001520FC" w:rsidP="001520FC">
      <w:pPr>
        <w:pStyle w:val="MTDisplayEquation"/>
      </w:pPr>
      <w:r>
        <w:lastRenderedPageBreak/>
        <w:tab/>
      </w:r>
      <w:r w:rsidR="00DF221F" w:rsidRPr="00DF221F">
        <w:rPr>
          <w:position w:val="-34"/>
        </w:rPr>
        <w:object w:dxaOrig="1280" w:dyaOrig="800" w14:anchorId="1805E31D">
          <v:shape id="_x0000_i1071" type="#_x0000_t75" style="width:63.75pt;height:39.75pt" o:ole="">
            <v:imagedata r:id="rId112" o:title=""/>
          </v:shape>
          <o:OLEObject Type="Embed" ProgID="Equation.DSMT4" ShapeID="_x0000_i1071" DrawAspect="Content" ObjectID="_1527084696" r:id="rId11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26</w:instrText>
        </w:r>
      </w:fldSimple>
      <w:r>
        <w:instrText>)</w:instrText>
      </w:r>
      <w:r>
        <w:fldChar w:fldCharType="end"/>
      </w:r>
    </w:p>
    <w:p w14:paraId="5A8E1374" w14:textId="77777777" w:rsidR="008C7882" w:rsidRDefault="008C7882" w:rsidP="008C7882">
      <w:pPr>
        <w:pStyle w:val="Heading2"/>
      </w:pPr>
      <w:bookmarkStart w:id="325" w:name="_Ref176056702"/>
      <w:bookmarkStart w:id="326" w:name="_Toc302111978"/>
      <w:r>
        <w:t>The Directional Derivative</w:t>
      </w:r>
      <w:bookmarkEnd w:id="325"/>
      <w:bookmarkEnd w:id="326"/>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229DF58B" w:rsidR="008C7882" w:rsidRDefault="008C7882" w:rsidP="008C7882">
      <w:r>
        <w:t xml:space="preserve">The directional derivative of a function </w:t>
      </w:r>
      <w:r w:rsidR="00DF221F" w:rsidRPr="00DF221F">
        <w:rPr>
          <w:position w:val="-14"/>
        </w:rPr>
        <w:object w:dxaOrig="580" w:dyaOrig="400" w14:anchorId="3BEA157C">
          <v:shape id="_x0000_i1072" type="#_x0000_t75" style="width:29.25pt;height:20.25pt" o:ole="">
            <v:imagedata r:id="rId114" o:title=""/>
          </v:shape>
          <o:OLEObject Type="Embed" ProgID="Equation.DSMT4" ShapeID="_x0000_i1072" DrawAspect="Content" ObjectID="_1527084697" r:id="rId115"/>
        </w:object>
      </w:r>
      <w:r>
        <w:t xml:space="preserve"> is defined as follows:</w:t>
      </w:r>
    </w:p>
    <w:p w14:paraId="34B50B68" w14:textId="685D3A78" w:rsidR="008C7882" w:rsidRDefault="008C7882" w:rsidP="008C7882">
      <w:pPr>
        <w:pStyle w:val="MTDisplayEquation"/>
      </w:pPr>
      <w:r>
        <w:tab/>
      </w:r>
      <w:r w:rsidR="00DF221F" w:rsidRPr="00DF221F">
        <w:rPr>
          <w:position w:val="-30"/>
        </w:rPr>
        <w:object w:dxaOrig="2880" w:dyaOrig="700" w14:anchorId="3CD1AC9D">
          <v:shape id="_x0000_i1073" type="#_x0000_t75" style="width:2in;height:35.25pt" o:ole="">
            <v:imagedata r:id="rId116" o:title=""/>
          </v:shape>
          <o:OLEObject Type="Embed" ProgID="Equation.DSMT4" ShapeID="_x0000_i1073" DrawAspect="Content" ObjectID="_1527084698" r:id="rId11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27</w:instrText>
        </w:r>
      </w:fldSimple>
      <w:r>
        <w:instrText>)</w:instrText>
      </w:r>
      <w:r>
        <w:fldChar w:fldCharType="end"/>
      </w:r>
    </w:p>
    <w:p w14:paraId="208368C7" w14:textId="0DE35270" w:rsidR="008C7882" w:rsidRDefault="008C7882" w:rsidP="008C7882">
      <w:r>
        <w:t xml:space="preserve">The quantity </w:t>
      </w:r>
      <w:r>
        <w:rPr>
          <w:b/>
        </w:rPr>
        <w:t xml:space="preserve">x </w:t>
      </w:r>
      <w:r>
        <w:t xml:space="preserve">may be a scalar, a vector or even a vector of unknown functions. For instance, consider a scalar function </w:t>
      </w:r>
      <w:r w:rsidR="00DF221F" w:rsidRPr="00DF221F">
        <w:rPr>
          <w:position w:val="-14"/>
        </w:rPr>
        <w:object w:dxaOrig="580" w:dyaOrig="400" w14:anchorId="7CFF42BC">
          <v:shape id="_x0000_i1074" type="#_x0000_t75" style="width:29.25pt;height:20.25pt" o:ole="">
            <v:imagedata r:id="rId118" o:title=""/>
          </v:shape>
          <o:OLEObject Type="Embed" ProgID="Equation.DSMT4" ShapeID="_x0000_i1074" DrawAspect="Content" ObjectID="_1527084699" r:id="rId119"/>
        </w:object>
      </w:r>
      <w:r>
        <w:t xml:space="preserve">, where </w:t>
      </w:r>
      <w:r>
        <w:rPr>
          <w:b/>
        </w:rPr>
        <w:t xml:space="preserve">x </w:t>
      </w:r>
      <w:r>
        <w:t xml:space="preserve">is the position vector in </w:t>
      </w:r>
      <w:r w:rsidR="00DF221F" w:rsidRPr="00025957">
        <w:rPr>
          <w:position w:val="-4"/>
        </w:rPr>
        <w:object w:dxaOrig="320" w:dyaOrig="300" w14:anchorId="267DD472">
          <v:shape id="_x0000_i1075" type="#_x0000_t75" style="width:15.75pt;height:15pt" o:ole="">
            <v:imagedata r:id="rId120" o:title=""/>
          </v:shape>
          <o:OLEObject Type="Embed" ProgID="Equation.DSMT4" ShapeID="_x0000_i1075" DrawAspect="Content" ObjectID="_1527084700" r:id="rId121"/>
        </w:object>
      </w:r>
      <w:r>
        <w:t>. In this case the directional derivative is given by</w:t>
      </w:r>
      <w:r w:rsidR="004566B7">
        <w:t>:</w:t>
      </w:r>
    </w:p>
    <w:p w14:paraId="6C576585" w14:textId="77777777" w:rsidR="008C7882" w:rsidRDefault="008C7882" w:rsidP="008C7882"/>
    <w:p w14:paraId="6FDE873D" w14:textId="20C8318D" w:rsidR="008C7882" w:rsidRDefault="008C7882" w:rsidP="008C7882">
      <w:pPr>
        <w:pStyle w:val="MTDisplayEquation"/>
      </w:pPr>
      <w:r>
        <w:tab/>
      </w:r>
      <w:r w:rsidR="00DF221F" w:rsidRPr="00DF221F">
        <w:rPr>
          <w:position w:val="-66"/>
        </w:rPr>
        <w:object w:dxaOrig="2880" w:dyaOrig="1760" w14:anchorId="10959360">
          <v:shape id="_x0000_i1076" type="#_x0000_t75" style="width:2in;height:87.75pt" o:ole="">
            <v:imagedata r:id="rId122" o:title=""/>
          </v:shape>
          <o:OLEObject Type="Embed" ProgID="Equation.DSMT4" ShapeID="_x0000_i1076" DrawAspect="Content" ObjectID="_1527084701" r:id="rId12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28</w:instrText>
        </w:r>
      </w:fldSimple>
      <w:r>
        <w:instrText>)</w:instrText>
      </w:r>
      <w:r>
        <w:fldChar w:fldCharType="end"/>
      </w:r>
    </w:p>
    <w:p w14:paraId="46F72CF7" w14:textId="015F42B7" w:rsidR="008C7882" w:rsidRDefault="008C7882" w:rsidP="008C7882">
      <w:r>
        <w:t xml:space="preserve">Here, the symbol </w:t>
      </w:r>
      <w:r w:rsidR="00DF221F" w:rsidRPr="00DF221F">
        <w:rPr>
          <w:position w:val="-6"/>
        </w:rPr>
        <w:object w:dxaOrig="240" w:dyaOrig="279" w14:anchorId="27B4CCEB">
          <v:shape id="_x0000_i1077" type="#_x0000_t75" style="width:12pt;height:14.25pt" o:ole="">
            <v:imagedata r:id="rId124" o:title=""/>
          </v:shape>
          <o:OLEObject Type="Embed" ProgID="Equation.DSMT4" ShapeID="_x0000_i1077" DrawAspect="Content" ObjectID="_1527084702" r:id="rId125"/>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0575B082" w:rsidR="008C7882" w:rsidRDefault="008C7882" w:rsidP="008C7882">
      <w:pPr>
        <w:pStyle w:val="MTDisplayEquation"/>
      </w:pPr>
      <w:r>
        <w:tab/>
      </w:r>
      <w:r w:rsidR="00DF221F" w:rsidRPr="00DF221F">
        <w:rPr>
          <w:position w:val="-14"/>
        </w:rPr>
        <w:object w:dxaOrig="2840" w:dyaOrig="400" w14:anchorId="1332CB64">
          <v:shape id="_x0000_i1078" type="#_x0000_t75" style="width:141.75pt;height:20.25pt" o:ole="">
            <v:imagedata r:id="rId126" o:title=""/>
          </v:shape>
          <o:OLEObject Type="Embed" ProgID="Equation.DSMT4" ShapeID="_x0000_i1078" DrawAspect="Content" ObjectID="_1527084703" r:id="rId127"/>
        </w:object>
      </w:r>
      <w:r>
        <w:t xml:space="preserve">. </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078DD333" w:rsidR="008C7882" w:rsidRDefault="008C7882" w:rsidP="008C7882">
      <w:r>
        <w:t xml:space="preserve">(a) </w:t>
      </w:r>
      <w:r>
        <w:rPr>
          <w:i/>
        </w:rPr>
        <w:t>sum rule</w:t>
      </w:r>
      <w:r>
        <w:t>:</w:t>
      </w:r>
      <w:r>
        <w:rPr>
          <w:i/>
        </w:rPr>
        <w:t xml:space="preserve"> </w:t>
      </w:r>
      <w:r w:rsidR="004566B7">
        <w:rPr>
          <w:i/>
        </w:rPr>
        <w:t xml:space="preserve"> </w:t>
      </w:r>
      <w:r>
        <w:t xml:space="preserve">If </w:t>
      </w:r>
      <w:r w:rsidR="00DF221F" w:rsidRPr="00DF221F">
        <w:rPr>
          <w:position w:val="-12"/>
        </w:rPr>
        <w:object w:dxaOrig="1080" w:dyaOrig="360" w14:anchorId="620D5D7B">
          <v:shape id="_x0000_i1079" type="#_x0000_t75" style="width:54pt;height:18pt" o:ole="">
            <v:imagedata r:id="rId128" o:title=""/>
          </v:shape>
          <o:OLEObject Type="Embed" ProgID="Equation.DSMT4" ShapeID="_x0000_i1079" DrawAspect="Content" ObjectID="_1527084704" r:id="rId129"/>
        </w:object>
      </w:r>
      <w:r>
        <w:t>, then</w:t>
      </w:r>
    </w:p>
    <w:p w14:paraId="0D91764B" w14:textId="1AC64482" w:rsidR="008C7882" w:rsidRDefault="008C7882" w:rsidP="008C7882">
      <w:pPr>
        <w:pStyle w:val="MTDisplayEquation"/>
      </w:pPr>
      <w:r>
        <w:tab/>
      </w:r>
      <w:r w:rsidR="00DF221F" w:rsidRPr="00DF221F">
        <w:rPr>
          <w:position w:val="-14"/>
        </w:rPr>
        <w:object w:dxaOrig="3460" w:dyaOrig="400" w14:anchorId="529CA6C7">
          <v:shape id="_x0000_i1080" type="#_x0000_t75" style="width:173.25pt;height:20.25pt" o:ole="">
            <v:imagedata r:id="rId130" o:title=""/>
          </v:shape>
          <o:OLEObject Type="Embed" ProgID="Equation.DSMT4" ShapeID="_x0000_i1080" DrawAspect="Content" ObjectID="_1527084705" r:id="rId13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30</w:instrText>
        </w:r>
      </w:fldSimple>
      <w:r>
        <w:instrText>)</w:instrText>
      </w:r>
      <w:r>
        <w:fldChar w:fldCharType="end"/>
      </w:r>
    </w:p>
    <w:p w14:paraId="2073E5A7" w14:textId="4937789D"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DF221F" w:rsidRPr="00DF221F">
        <w:rPr>
          <w:position w:val="-12"/>
        </w:rPr>
        <w:object w:dxaOrig="999" w:dyaOrig="360" w14:anchorId="79006C97">
          <v:shape id="_x0000_i1081" type="#_x0000_t75" style="width:50.25pt;height:18pt" o:ole="">
            <v:imagedata r:id="rId132" o:title=""/>
          </v:shape>
          <o:OLEObject Type="Embed" ProgID="Equation.DSMT4" ShapeID="_x0000_i1081" DrawAspect="Content" ObjectID="_1527084706" r:id="rId133"/>
        </w:object>
      </w:r>
      <w:r>
        <w:t>, then</w:t>
      </w:r>
    </w:p>
    <w:p w14:paraId="193DF94F" w14:textId="31DAF9B1" w:rsidR="008C7882" w:rsidRDefault="008C7882" w:rsidP="008C7882">
      <w:pPr>
        <w:pStyle w:val="MTDisplayEquation"/>
      </w:pPr>
      <w:r>
        <w:tab/>
      </w:r>
      <w:r w:rsidR="00DF221F" w:rsidRPr="00DF221F">
        <w:rPr>
          <w:position w:val="-14"/>
        </w:rPr>
        <w:object w:dxaOrig="4440" w:dyaOrig="400" w14:anchorId="24B6F7CB">
          <v:shape id="_x0000_i1082" type="#_x0000_t75" style="width:222pt;height:20.25pt" o:ole="">
            <v:imagedata r:id="rId134" o:title=""/>
          </v:shape>
          <o:OLEObject Type="Embed" ProgID="Equation.DSMT4" ShapeID="_x0000_i1082" DrawAspect="Content" ObjectID="_1527084707" r:id="rId1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31</w:instrText>
        </w:r>
      </w:fldSimple>
      <w:r>
        <w:instrText>)</w:instrText>
      </w:r>
      <w:r>
        <w:fldChar w:fldCharType="end"/>
      </w:r>
    </w:p>
    <w:p w14:paraId="799203AB" w14:textId="02B0F10B" w:rsidR="008C7882" w:rsidRDefault="008C7882" w:rsidP="008C7882">
      <w:r>
        <w:t xml:space="preserve">(c) </w:t>
      </w:r>
      <w:r w:rsidRPr="00E41741">
        <w:rPr>
          <w:i/>
        </w:rPr>
        <w:t>chain rule</w:t>
      </w:r>
      <w:r>
        <w:t xml:space="preserve">: </w:t>
      </w:r>
      <w:r w:rsidR="004566B7">
        <w:t xml:space="preserve"> </w:t>
      </w:r>
      <w:r>
        <w:t xml:space="preserve">If </w:t>
      </w:r>
      <w:r w:rsidR="00DF221F" w:rsidRPr="00DF221F">
        <w:rPr>
          <w:position w:val="-16"/>
        </w:rPr>
        <w:object w:dxaOrig="1300" w:dyaOrig="440" w14:anchorId="754B020C">
          <v:shape id="_x0000_i1083" type="#_x0000_t75" style="width:65.25pt;height:21.75pt" o:ole="">
            <v:imagedata r:id="rId136" o:title=""/>
          </v:shape>
          <o:OLEObject Type="Embed" ProgID="Equation.DSMT4" ShapeID="_x0000_i1083" DrawAspect="Content" ObjectID="_1527084708" r:id="rId137"/>
        </w:object>
      </w:r>
      <w:r>
        <w:t>, then</w:t>
      </w:r>
    </w:p>
    <w:p w14:paraId="71A3AB42" w14:textId="0A7FBEBD" w:rsidR="008C7882" w:rsidRDefault="008C7882" w:rsidP="008C7882">
      <w:pPr>
        <w:pStyle w:val="MTDisplayEquation"/>
      </w:pPr>
      <w:r>
        <w:tab/>
      </w:r>
      <w:r w:rsidR="00DF221F" w:rsidRPr="00DF221F">
        <w:rPr>
          <w:position w:val="-16"/>
        </w:rPr>
        <w:object w:dxaOrig="3460" w:dyaOrig="440" w14:anchorId="2717B46D">
          <v:shape id="_x0000_i1084" type="#_x0000_t75" style="width:173.25pt;height:21.75pt" o:ole="">
            <v:imagedata r:id="rId138" o:title=""/>
          </v:shape>
          <o:OLEObject Type="Embed" ProgID="Equation.DSMT4" ShapeID="_x0000_i1084" DrawAspect="Content" ObjectID="_1527084709" r:id="rId1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327" w:name="_Toc302111979"/>
      <w:r>
        <w:lastRenderedPageBreak/>
        <w:t>Deformation, Strain and Stress</w:t>
      </w:r>
      <w:bookmarkEnd w:id="327"/>
    </w:p>
    <w:p w14:paraId="3C92EB3A" w14:textId="77777777" w:rsidR="008C7882" w:rsidRDefault="008C7882" w:rsidP="008C7882">
      <w:pPr>
        <w:pStyle w:val="Heading3"/>
      </w:pPr>
      <w:bookmarkStart w:id="328" w:name="_Toc302111980"/>
      <w:r>
        <w:t>The deformation gradient tensor</w:t>
      </w:r>
      <w:bookmarkEnd w:id="328"/>
    </w:p>
    <w:p w14:paraId="6B56F67F" w14:textId="5CD95224"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DF221F" w:rsidRPr="00DF221F">
        <w:rPr>
          <w:position w:val="-10"/>
        </w:rPr>
        <w:object w:dxaOrig="220" w:dyaOrig="260" w14:anchorId="468BE302">
          <v:shape id="_x0000_i1085" type="#_x0000_t75" style="width:11.25pt;height:12.75pt" o:ole="">
            <v:imagedata r:id="rId140" o:title=""/>
          </v:shape>
          <o:OLEObject Type="Embed" ProgID="Equation.DSMT4" ShapeID="_x0000_i1085" DrawAspect="Content" ObjectID="_1527084710" r:id="rId141"/>
        </w:object>
      </w:r>
      <w:r>
        <w:t xml:space="preserve">, which is a mapping from </w:t>
      </w:r>
      <w:r w:rsidR="00DF221F" w:rsidRPr="00025957">
        <w:rPr>
          <w:position w:val="-4"/>
        </w:rPr>
        <w:object w:dxaOrig="320" w:dyaOrig="300" w14:anchorId="352DE438">
          <v:shape id="_x0000_i1086" type="#_x0000_t75" style="width:15.75pt;height:15pt" o:ole="">
            <v:imagedata r:id="rId142" o:title=""/>
          </v:shape>
          <o:OLEObject Type="Embed" ProgID="Equation.DSMT4" ShapeID="_x0000_i1086" DrawAspect="Content" ObjectID="_1527084711" r:id="rId143"/>
        </w:object>
      </w:r>
      <w:r>
        <w:t>to</w:t>
      </w:r>
      <w:r w:rsidR="00DF221F" w:rsidRPr="00025957">
        <w:rPr>
          <w:position w:val="-4"/>
        </w:rPr>
        <w:object w:dxaOrig="320" w:dyaOrig="300" w14:anchorId="12830751">
          <v:shape id="_x0000_i1087" type="#_x0000_t75" style="width:15.75pt;height:15pt" o:ole="">
            <v:imagedata r:id="rId144" o:title=""/>
          </v:shape>
          <o:OLEObject Type="Embed" ProgID="Equation.DSMT4" ShapeID="_x0000_i1087" DrawAspect="Content" ObjectID="_1527084712" r:id="rId145"/>
        </w:object>
      </w:r>
      <w:r>
        <w:t>, maps the coordinates of a material point to the spatial configuration:</w:t>
      </w:r>
    </w:p>
    <w:p w14:paraId="023B4B98" w14:textId="6BD0A4F6" w:rsidR="008C7882" w:rsidRDefault="008C7882" w:rsidP="008C7882">
      <w:pPr>
        <w:pStyle w:val="MTDisplayEquation"/>
      </w:pPr>
      <w:r>
        <w:tab/>
      </w:r>
      <w:r w:rsidR="00DF221F" w:rsidRPr="00DF221F">
        <w:rPr>
          <w:position w:val="-14"/>
        </w:rPr>
        <w:object w:dxaOrig="980" w:dyaOrig="400" w14:anchorId="322A53CC">
          <v:shape id="_x0000_i1088" type="#_x0000_t75" style="width:48.75pt;height:20.25pt" o:ole="">
            <v:imagedata r:id="rId146" o:title=""/>
          </v:shape>
          <o:OLEObject Type="Embed" ProgID="Equation.DSMT4" ShapeID="_x0000_i1088" DrawAspect="Content" ObjectID="_1527084713" r:id="rId14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fldSimple w:instr=" STYLEREF 1 \s ">
        <w:r w:rsidR="00572445">
          <w:rPr>
            <w:noProof/>
          </w:rPr>
          <w:t>2</w:t>
        </w:r>
      </w:fldSimple>
      <w:r w:rsidR="00AB0524">
        <w:noBreakHyphen/>
      </w:r>
      <w:fldSimple w:instr=" SEQ Figure \* ARABIC \s 1 ">
        <w:r w:rsidR="00572445">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4402E043" w:rsidR="008C7882" w:rsidRDefault="008C7882" w:rsidP="008C7882">
      <w:pPr>
        <w:pStyle w:val="MTDisplayEquation"/>
      </w:pPr>
      <w:r>
        <w:tab/>
      </w:r>
      <w:r w:rsidR="00DF221F" w:rsidRPr="00DF221F">
        <w:rPr>
          <w:position w:val="-14"/>
        </w:rPr>
        <w:object w:dxaOrig="1359" w:dyaOrig="400" w14:anchorId="437DE48C">
          <v:shape id="_x0000_i1089" type="#_x0000_t75" style="width:68.25pt;height:20.25pt" o:ole="">
            <v:imagedata r:id="rId149" o:title=""/>
          </v:shape>
          <o:OLEObject Type="Embed" ProgID="Equation.DSMT4" ShapeID="_x0000_i1089" DrawAspect="Content" ObjectID="_1527084714" r:id="rId15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7D8226C1" w:rsidR="008C7882" w:rsidRDefault="008C7882" w:rsidP="008C7882">
      <w:pPr>
        <w:pStyle w:val="MTDisplayEquation"/>
      </w:pPr>
      <w:r>
        <w:tab/>
      </w:r>
      <w:r w:rsidR="00DF221F" w:rsidRPr="00DF221F">
        <w:rPr>
          <w:position w:val="-24"/>
        </w:rPr>
        <w:object w:dxaOrig="800" w:dyaOrig="620" w14:anchorId="57D3C009">
          <v:shape id="_x0000_i1090" type="#_x0000_t75" style="width:39.75pt;height:30.75pt" o:ole="">
            <v:imagedata r:id="rId151" o:title=""/>
          </v:shape>
          <o:OLEObject Type="Embed" ProgID="Equation.DSMT4" ShapeID="_x0000_i1090" DrawAspect="Content" ObjectID="_1527084715" r:id="rId1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35</w:instrText>
        </w:r>
      </w:fldSimple>
      <w:r>
        <w:instrText>)</w:instrText>
      </w:r>
      <w:r>
        <w:fldChar w:fldCharType="end"/>
      </w:r>
    </w:p>
    <w:p w14:paraId="037FF9A5" w14:textId="3DF890A2" w:rsidR="008C7882" w:rsidRDefault="004566B7" w:rsidP="008C7882">
      <w:r>
        <w:t xml:space="preserve">The deformation gradient </w:t>
      </w:r>
      <w:r w:rsidR="008C7882">
        <w:t>relates an infinitesimal vector in the reference configuration</w:t>
      </w:r>
      <w:r w:rsidR="008C66E1">
        <w:t xml:space="preserve"> </w:t>
      </w:r>
      <w:r w:rsidR="00DF221F" w:rsidRPr="00DF221F">
        <w:rPr>
          <w:position w:val="-6"/>
        </w:rPr>
        <w:object w:dxaOrig="380" w:dyaOrig="279" w14:anchorId="188FC918">
          <v:shape id="_x0000_i1091" type="#_x0000_t75" style="width:18.75pt;height:14.25pt" o:ole="">
            <v:imagedata r:id="rId153" o:title=""/>
          </v:shape>
          <o:OLEObject Type="Embed" ProgID="Equation.DSMT4" ShapeID="_x0000_i1091" DrawAspect="Content" ObjectID="_1527084716" r:id="rId154"/>
        </w:object>
      </w:r>
      <w:r w:rsidR="008C7882">
        <w:t xml:space="preserve"> to the corresponding vector in the current configuration:</w:t>
      </w:r>
    </w:p>
    <w:p w14:paraId="5F98E1D1" w14:textId="2368433C" w:rsidR="008C7882" w:rsidRDefault="008C7882" w:rsidP="008C7882">
      <w:pPr>
        <w:pStyle w:val="MTDisplayEquation"/>
      </w:pPr>
      <w:r>
        <w:tab/>
      </w:r>
      <w:r w:rsidR="00DF221F" w:rsidRPr="00DF221F">
        <w:rPr>
          <w:position w:val="-6"/>
        </w:rPr>
        <w:object w:dxaOrig="1120" w:dyaOrig="279" w14:anchorId="092DBF96">
          <v:shape id="_x0000_i1092" type="#_x0000_t75" style="width:56.25pt;height:14.25pt" o:ole="">
            <v:imagedata r:id="rId155" o:title=""/>
          </v:shape>
          <o:OLEObject Type="Embed" ProgID="Equation.DSMT4" ShapeID="_x0000_i1092" DrawAspect="Content" ObjectID="_1527084717" r:id="rId1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36</w:instrText>
        </w:r>
      </w:fldSimple>
      <w:r>
        <w:instrText>)</w:instrText>
      </w:r>
      <w:r>
        <w:fldChar w:fldCharType="end"/>
      </w:r>
    </w:p>
    <w:p w14:paraId="071BF595" w14:textId="7080A93F" w:rsidR="008C7882" w:rsidRDefault="008C7882" w:rsidP="008C7882">
      <w:r>
        <w:t xml:space="preserve">The determinant of the deformation tensor </w:t>
      </w:r>
      <w:r w:rsidR="00DF221F" w:rsidRPr="00DF221F">
        <w:rPr>
          <w:position w:val="-6"/>
        </w:rPr>
        <w:object w:dxaOrig="940" w:dyaOrig="279" w14:anchorId="7EBAB2D7">
          <v:shape id="_x0000_i1093" type="#_x0000_t75" style="width:47.25pt;height:14.25pt" o:ole="">
            <v:imagedata r:id="rId157" o:title=""/>
          </v:shape>
          <o:OLEObject Type="Embed" ProgID="Equation.DSMT4" ShapeID="_x0000_i1093" DrawAspect="Content" ObjectID="_1527084718" r:id="rId158"/>
        </w:object>
      </w:r>
      <w:r>
        <w:t xml:space="preserve"> gives the volume change, or equivalently the change in density:</w:t>
      </w:r>
    </w:p>
    <w:p w14:paraId="56A902C2" w14:textId="396AEAB0" w:rsidR="008C7882" w:rsidRDefault="008C7882" w:rsidP="008C7882">
      <w:pPr>
        <w:pStyle w:val="MTDisplayEquation"/>
      </w:pPr>
      <w:r>
        <w:tab/>
      </w:r>
      <w:r w:rsidR="00DF221F" w:rsidRPr="00DF221F">
        <w:rPr>
          <w:position w:val="-12"/>
        </w:rPr>
        <w:object w:dxaOrig="859" w:dyaOrig="360" w14:anchorId="459A7010">
          <v:shape id="_x0000_i1094" type="#_x0000_t75" style="width:42.75pt;height:18pt" o:ole="">
            <v:imagedata r:id="rId159" o:title=""/>
          </v:shape>
          <o:OLEObject Type="Embed" ProgID="Equation.DSMT4" ShapeID="_x0000_i1094" DrawAspect="Content" ObjectID="_1527084719" r:id="rId1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37</w:instrText>
        </w:r>
      </w:fldSimple>
      <w:r>
        <w:instrText>)</w:instrText>
      </w:r>
      <w:r>
        <w:fldChar w:fldCharType="end"/>
      </w:r>
    </w:p>
    <w:p w14:paraId="2CDBBE12" w14:textId="6DD508C5" w:rsidR="008C7882" w:rsidRPr="00181B1A" w:rsidRDefault="008C7882" w:rsidP="008C7882">
      <w:r>
        <w:t>Here</w:t>
      </w:r>
      <w:r w:rsidR="008C66E1">
        <w:t xml:space="preserve"> </w:t>
      </w:r>
      <w:r w:rsidR="00DF221F" w:rsidRPr="00DF221F">
        <w:rPr>
          <w:position w:val="-12"/>
        </w:rPr>
        <w:object w:dxaOrig="300" w:dyaOrig="360" w14:anchorId="56B913EE">
          <v:shape id="_x0000_i1095" type="#_x0000_t75" style="width:15pt;height:18pt" o:ole="">
            <v:imagedata r:id="rId161" o:title=""/>
          </v:shape>
          <o:OLEObject Type="Embed" ProgID="Equation.DSMT4" ShapeID="_x0000_i1095" DrawAspect="Content" ObjectID="_1527084720" r:id="rId162"/>
        </w:object>
      </w:r>
      <w:r w:rsidR="008C66E1">
        <w:t xml:space="preserve"> </w:t>
      </w:r>
      <w:r>
        <w:t xml:space="preserve">is the density in the reference configuration and </w:t>
      </w:r>
      <w:r w:rsidR="00DF221F" w:rsidRPr="00DF221F">
        <w:rPr>
          <w:position w:val="-10"/>
        </w:rPr>
        <w:object w:dxaOrig="240" w:dyaOrig="260" w14:anchorId="31D7138E">
          <v:shape id="_x0000_i1096" type="#_x0000_t75" style="width:12pt;height:12.75pt" o:ole="">
            <v:imagedata r:id="rId163" o:title=""/>
          </v:shape>
          <o:OLEObject Type="Embed" ProgID="Equation.DSMT4" ShapeID="_x0000_i1096" DrawAspect="Content" ObjectID="_1527084721" r:id="rId164"/>
        </w:object>
      </w:r>
      <w:r w:rsidR="008C66E1">
        <w:t xml:space="preserve"> </w:t>
      </w:r>
      <w:r>
        <w:t>is the current density.</w:t>
      </w:r>
    </w:p>
    <w:p w14:paraId="05177A1B" w14:textId="77777777" w:rsidR="008C7882" w:rsidRDefault="008C7882" w:rsidP="008C7882"/>
    <w:p w14:paraId="70B40ECF" w14:textId="0437D3F6"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DF221F" w:rsidRPr="00025957">
        <w:rPr>
          <w:position w:val="-4"/>
        </w:rPr>
        <w:object w:dxaOrig="220" w:dyaOrig="300" w14:anchorId="62636F3F">
          <v:shape id="_x0000_i1097" type="#_x0000_t75" style="width:11.25pt;height:15pt" o:ole="">
            <v:imagedata r:id="rId165" o:title=""/>
          </v:shape>
          <o:OLEObject Type="Embed" ProgID="Equation.DSMT4" ShapeID="_x0000_i1097" DrawAspect="Content" ObjectID="_1527084722" r:id="rId166"/>
        </w:object>
      </w:r>
      <w:r>
        <w:t xml:space="preserve">, does not produce any change in volume. Noting that the determinant of the deformation gradient gives the volume ratio, the determinant of </w:t>
      </w:r>
      <w:r w:rsidR="00DF221F" w:rsidRPr="00025957">
        <w:rPr>
          <w:position w:val="-4"/>
        </w:rPr>
        <w:object w:dxaOrig="220" w:dyaOrig="300" w14:anchorId="1E805990">
          <v:shape id="_x0000_i1098" type="#_x0000_t75" style="width:11.25pt;height:15pt" o:ole="">
            <v:imagedata r:id="rId167" o:title=""/>
          </v:shape>
          <o:OLEObject Type="Embed" ProgID="Equation.DSMT4" ShapeID="_x0000_i1098" DrawAspect="Content" ObjectID="_1527084723" r:id="rId168"/>
        </w:object>
      </w:r>
      <w:r>
        <w:t xml:space="preserve"> must therefore satisfy,</w:t>
      </w:r>
    </w:p>
    <w:p w14:paraId="46A91376" w14:textId="37699B41" w:rsidR="008C7882" w:rsidRDefault="008C7882" w:rsidP="008C7882">
      <w:pPr>
        <w:pStyle w:val="MTDisplayEquation"/>
      </w:pPr>
      <w:r>
        <w:tab/>
      </w:r>
      <w:r w:rsidR="00DF221F" w:rsidRPr="00DF221F">
        <w:rPr>
          <w:position w:val="-6"/>
        </w:rPr>
        <w:object w:dxaOrig="859" w:dyaOrig="320" w14:anchorId="2DD6C28E">
          <v:shape id="_x0000_i1099" type="#_x0000_t75" style="width:42.75pt;height:15.75pt" o:ole="">
            <v:imagedata r:id="rId169" o:title=""/>
          </v:shape>
          <o:OLEObject Type="Embed" ProgID="Equation.DSMT4" ShapeID="_x0000_i1099" DrawAspect="Content" ObjectID="_1527084724" r:id="rId1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38</w:instrText>
        </w:r>
      </w:fldSimple>
      <w:r>
        <w:instrText>)</w:instrText>
      </w:r>
      <w:r>
        <w:fldChar w:fldCharType="end"/>
      </w:r>
    </w:p>
    <w:p w14:paraId="5F5C5DDF" w14:textId="443D7C2E" w:rsidR="008C7882" w:rsidRDefault="008C7882" w:rsidP="008C7882">
      <w:r>
        <w:lastRenderedPageBreak/>
        <w:t xml:space="preserve">This condition can be achieved by choosing </w:t>
      </w:r>
      <w:r w:rsidR="00DF221F" w:rsidRPr="00025957">
        <w:rPr>
          <w:position w:val="-4"/>
        </w:rPr>
        <w:object w:dxaOrig="220" w:dyaOrig="300" w14:anchorId="59BDBA47">
          <v:shape id="_x0000_i1100" type="#_x0000_t75" style="width:11.25pt;height:15pt" o:ole="">
            <v:imagedata r:id="rId171" o:title=""/>
          </v:shape>
          <o:OLEObject Type="Embed" ProgID="Equation.DSMT4" ShapeID="_x0000_i1100" DrawAspect="Content" ObjectID="_1527084725" r:id="rId172"/>
        </w:object>
      </w:r>
      <w:r w:rsidR="008C66E1">
        <w:t xml:space="preserve"> </w:t>
      </w:r>
      <w:r>
        <w:t>as,</w:t>
      </w:r>
    </w:p>
    <w:p w14:paraId="758A2334" w14:textId="08A196F6" w:rsidR="008C7882" w:rsidRDefault="008C7882" w:rsidP="008C7882">
      <w:pPr>
        <w:pStyle w:val="MTDisplayEquation"/>
      </w:pPr>
      <w:r>
        <w:tab/>
      </w:r>
      <w:r w:rsidR="00DF221F" w:rsidRPr="00DF221F">
        <w:rPr>
          <w:position w:val="-6"/>
        </w:rPr>
        <w:object w:dxaOrig="1040" w:dyaOrig="320" w14:anchorId="361E589A">
          <v:shape id="_x0000_i1101" type="#_x0000_t75" style="width:51.75pt;height:15.75pt" o:ole="">
            <v:imagedata r:id="rId173" o:title=""/>
          </v:shape>
          <o:OLEObject Type="Embed" ProgID="Equation.DSMT4" ShapeID="_x0000_i1101" DrawAspect="Content" ObjectID="_1527084726" r:id="rId1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29" w:name="ZEqnNum821413"/>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39</w:instrText>
        </w:r>
      </w:fldSimple>
      <w:r>
        <w:instrText>)</w:instrText>
      </w:r>
      <w:bookmarkEnd w:id="329"/>
      <w:r>
        <w:fldChar w:fldCharType="end"/>
      </w:r>
    </w:p>
    <w:p w14:paraId="4F757102" w14:textId="6A6DD6A0"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DF221F" w:rsidRPr="00DF221F">
        <w:rPr>
          <w:position w:val="-6"/>
        </w:rPr>
        <w:object w:dxaOrig="260" w:dyaOrig="279" w14:anchorId="4CB4516D">
          <v:shape id="_x0000_i1102" type="#_x0000_t75" style="width:12.75pt;height:14.25pt" o:ole="">
            <v:imagedata r:id="rId175" o:title=""/>
          </v:shape>
          <o:OLEObject Type="Embed" ProgID="Equation.DSMT4" ShapeID="_x0000_i1102" DrawAspect="Content" ObjectID="_1527084727" r:id="rId176"/>
        </w:object>
      </w:r>
      <w:r>
        <w:rPr>
          <w:b/>
        </w:rPr>
        <w:t xml:space="preserve"> </w:t>
      </w:r>
      <w:r w:rsidR="00B3790A">
        <w:rPr>
          <w:b/>
        </w:rPr>
        <w:t xml:space="preserve">(or </w:t>
      </w:r>
      <w:r w:rsidR="00DF221F" w:rsidRPr="00DF221F">
        <w:rPr>
          <w:position w:val="-6"/>
        </w:rPr>
        <w:object w:dxaOrig="260" w:dyaOrig="279" w14:anchorId="32104867">
          <v:shape id="_x0000_i1103" type="#_x0000_t75" style="width:12.75pt;height:14.25pt" o:ole="">
            <v:imagedata r:id="rId177" o:title=""/>
          </v:shape>
          <o:OLEObject Type="Embed" ProgID="Equation.DSMT4" ShapeID="_x0000_i1103" DrawAspect="Content" ObjectID="_1527084728" r:id="rId178"/>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6C9C95D8" w:rsidR="008C7882" w:rsidRDefault="008C7882" w:rsidP="008C7882">
      <w:pPr>
        <w:pStyle w:val="MTDisplayEquation"/>
      </w:pPr>
      <w:r>
        <w:tab/>
      </w:r>
      <w:r w:rsidR="00DF221F" w:rsidRPr="00DF221F">
        <w:rPr>
          <w:position w:val="-6"/>
        </w:rPr>
        <w:object w:dxaOrig="1420" w:dyaOrig="279" w14:anchorId="3AED095D">
          <v:shape id="_x0000_i1104" type="#_x0000_t75" style="width:71.25pt;height:14.25pt" o:ole="">
            <v:imagedata r:id="rId179" o:title=""/>
          </v:shape>
          <o:OLEObject Type="Embed" ProgID="Equation.DSMT4" ShapeID="_x0000_i1104" DrawAspect="Content" ObjectID="_1527084729" r:id="rId1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40</w:instrText>
        </w:r>
      </w:fldSimple>
      <w:r>
        <w:instrText>)</w:instrText>
      </w:r>
      <w:r>
        <w:fldChar w:fldCharType="end"/>
      </w:r>
    </w:p>
    <w:p w14:paraId="4B57FA84" w14:textId="731586E4" w:rsidR="008C7882" w:rsidRPr="00B34046" w:rsidRDefault="00DF221F" w:rsidP="008C7882">
      <w:r w:rsidRPr="00DF221F">
        <w:rPr>
          <w:position w:val="-6"/>
        </w:rPr>
        <w:object w:dxaOrig="260" w:dyaOrig="279" w14:anchorId="2C670652">
          <v:shape id="_x0000_i1105" type="#_x0000_t75" style="width:12.75pt;height:14.25pt" o:ole="">
            <v:imagedata r:id="rId181" o:title=""/>
          </v:shape>
          <o:OLEObject Type="Embed" ProgID="Equation.DSMT4" ShapeID="_x0000_i1105" DrawAspect="Content" ObjectID="_1527084730" r:id="rId182"/>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DF221F">
        <w:rPr>
          <w:position w:val="-6"/>
        </w:rPr>
        <w:object w:dxaOrig="260" w:dyaOrig="279" w14:anchorId="26722735">
          <v:shape id="_x0000_i1106" type="#_x0000_t75" style="width:12.75pt;height:14.25pt" o:ole="">
            <v:imagedata r:id="rId183" o:title=""/>
          </v:shape>
          <o:OLEObject Type="Embed" ProgID="Equation.DSMT4" ShapeID="_x0000_i1106" DrawAspect="Content" ObjectID="_1527084731" r:id="rId184"/>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025957">
        <w:rPr>
          <w:position w:val="-4"/>
        </w:rPr>
        <w:object w:dxaOrig="260" w:dyaOrig="260" w14:anchorId="3A1E09DD">
          <v:shape id="_x0000_i1107" type="#_x0000_t75" style="width:12.75pt;height:12.75pt" o:ole="">
            <v:imagedata r:id="rId185" o:title=""/>
          </v:shape>
          <o:OLEObject Type="Embed" ProgID="Equation.DSMT4" ShapeID="_x0000_i1107" DrawAspect="Content" ObjectID="_1527084732" r:id="rId186"/>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330" w:name="_Toc302111981"/>
      <w:r>
        <w:t>Strain</w:t>
      </w:r>
      <w:bookmarkEnd w:id="330"/>
    </w:p>
    <w:p w14:paraId="71A7AC5C" w14:textId="77777777" w:rsidR="008C7882" w:rsidRDefault="008C7882" w:rsidP="008C7882">
      <w:r>
        <w:t xml:space="preserve">The </w:t>
      </w:r>
      <w:r>
        <w:rPr>
          <w:i/>
        </w:rPr>
        <w:t>right Cauchy-Green deformation tensor</w:t>
      </w:r>
      <w:r>
        <w:t xml:space="preserve"> is defined as follows:</w:t>
      </w:r>
    </w:p>
    <w:p w14:paraId="488C45EC" w14:textId="128A60ED" w:rsidR="008C7882" w:rsidRDefault="008C7882" w:rsidP="008C7882">
      <w:pPr>
        <w:pStyle w:val="MTDisplayEquation"/>
      </w:pPr>
      <w:r>
        <w:tab/>
      </w:r>
      <w:r w:rsidR="00DF221F" w:rsidRPr="00DF221F">
        <w:rPr>
          <w:position w:val="-6"/>
        </w:rPr>
        <w:object w:dxaOrig="880" w:dyaOrig="320" w14:anchorId="2B487989">
          <v:shape id="_x0000_i1108" type="#_x0000_t75" style="width:44.25pt;height:15.75pt" o:ole="">
            <v:imagedata r:id="rId187" o:title=""/>
          </v:shape>
          <o:OLEObject Type="Embed" ProgID="Equation.DSMT4" ShapeID="_x0000_i1108" DrawAspect="Content" ObjectID="_1527084733" r:id="rId18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635BCB94" w:rsidR="008C7882" w:rsidRDefault="008C7882" w:rsidP="008C7882">
      <w:pPr>
        <w:pStyle w:val="MTDisplayEquation"/>
      </w:pPr>
      <w:r>
        <w:tab/>
      </w:r>
      <w:r w:rsidR="00DF221F" w:rsidRPr="00DF221F">
        <w:rPr>
          <w:position w:val="-6"/>
        </w:rPr>
        <w:object w:dxaOrig="840" w:dyaOrig="320" w14:anchorId="5BB01127">
          <v:shape id="_x0000_i1109" type="#_x0000_t75" style="width:42pt;height:15.75pt" o:ole="">
            <v:imagedata r:id="rId189" o:title=""/>
          </v:shape>
          <o:OLEObject Type="Embed" ProgID="Equation.DSMT4" ShapeID="_x0000_i1109" DrawAspect="Content" ObjectID="_1527084734" r:id="rId19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572445">
          <w:instrText>(2.39)</w:instrText>
        </w:r>
      </w:fldSimple>
      <w:r w:rsidR="003B102D">
        <w:fldChar w:fldCharType="end"/>
      </w:r>
      <w:r>
        <w:t xml:space="preserve"> the deviatoric deformation tensors are:</w:t>
      </w:r>
    </w:p>
    <w:p w14:paraId="1AF11879" w14:textId="3C425E09" w:rsidR="008C7882" w:rsidRDefault="008C7882" w:rsidP="008C7882">
      <w:pPr>
        <w:pStyle w:val="MTDisplayEquation"/>
      </w:pPr>
      <w:r>
        <w:tab/>
      </w:r>
      <w:r w:rsidR="00DF221F" w:rsidRPr="00DF221F">
        <w:rPr>
          <w:position w:val="-32"/>
        </w:rPr>
        <w:object w:dxaOrig="1820" w:dyaOrig="760" w14:anchorId="65170511">
          <v:shape id="_x0000_i1110" type="#_x0000_t75" style="width:90.75pt;height:38.25pt" o:ole="">
            <v:imagedata r:id="rId191" o:title=""/>
          </v:shape>
          <o:OLEObject Type="Embed" ProgID="Equation.DSMT4" ShapeID="_x0000_i1110" DrawAspect="Content" ObjectID="_1527084735" r:id="rId19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43</w:instrText>
        </w:r>
      </w:fldSimple>
      <w:r>
        <w:instrText>)</w:instrText>
      </w:r>
      <w:r>
        <w:fldChar w:fldCharType="end"/>
      </w:r>
    </w:p>
    <w:p w14:paraId="2E449740" w14:textId="64FBDAF7"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DF221F" w:rsidRPr="00025957">
        <w:rPr>
          <w:position w:val="-4"/>
        </w:rPr>
        <w:object w:dxaOrig="180" w:dyaOrig="260" w14:anchorId="3CC4B8DB">
          <v:shape id="_x0000_i1111" type="#_x0000_t75" style="width:9pt;height:12.75pt" o:ole="">
            <v:imagedata r:id="rId193" o:title=""/>
          </v:shape>
          <o:OLEObject Type="Embed" ProgID="Equation.DSMT4" ShapeID="_x0000_i1111" DrawAspect="Content" ObjectID="_1527084736" r:id="rId194"/>
        </w:object>
      </w:r>
      <w:r>
        <w:t xml:space="preserve">. However, they can be used to define strain measures. The </w:t>
      </w:r>
      <w:r>
        <w:rPr>
          <w:i/>
        </w:rPr>
        <w:t>Green-Lagrange strain tensor</w:t>
      </w:r>
      <w:r>
        <w:t xml:space="preserve"> is defined as:</w:t>
      </w:r>
    </w:p>
    <w:p w14:paraId="186B3C0F" w14:textId="2A8CB1A2" w:rsidR="008C7882" w:rsidRDefault="008C7882" w:rsidP="008C7882">
      <w:pPr>
        <w:pStyle w:val="MTDisplayEquation"/>
      </w:pPr>
      <w:r>
        <w:tab/>
      </w:r>
      <w:r w:rsidR="00DF221F" w:rsidRPr="00DF221F">
        <w:rPr>
          <w:position w:val="-24"/>
        </w:rPr>
        <w:object w:dxaOrig="1320" w:dyaOrig="620" w14:anchorId="7580445D">
          <v:shape id="_x0000_i1112" type="#_x0000_t75" style="width:66pt;height:30.75pt" o:ole="">
            <v:imagedata r:id="rId195" o:title=""/>
          </v:shape>
          <o:OLEObject Type="Embed" ProgID="Equation.DSMT4" ShapeID="_x0000_i1112" DrawAspect="Content" ObjectID="_1527084737" r:id="rId19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5650AC98" w:rsidR="008C7882" w:rsidRDefault="008C7882" w:rsidP="008C7882">
      <w:pPr>
        <w:pStyle w:val="MTDisplayEquation"/>
      </w:pPr>
      <w:r>
        <w:tab/>
      </w:r>
      <w:r w:rsidR="00DF221F" w:rsidRPr="00DF221F">
        <w:rPr>
          <w:position w:val="-24"/>
        </w:rPr>
        <w:object w:dxaOrig="1400" w:dyaOrig="620" w14:anchorId="57D7D2E9">
          <v:shape id="_x0000_i1113" type="#_x0000_t75" style="width:69.75pt;height:30.75pt" o:ole="">
            <v:imagedata r:id="rId197" o:title=""/>
          </v:shape>
          <o:OLEObject Type="Embed" ProgID="Equation.DSMT4" ShapeID="_x0000_i1113" DrawAspect="Content" ObjectID="_1527084738" r:id="rId19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30A066A1" w:rsidR="008C7882" w:rsidRDefault="008C7882" w:rsidP="008C7882">
      <w:pPr>
        <w:pStyle w:val="MTDisplayEquation"/>
      </w:pPr>
      <w:r>
        <w:tab/>
      </w:r>
      <w:r w:rsidR="00DF221F" w:rsidRPr="00DF221F">
        <w:rPr>
          <w:position w:val="-36"/>
        </w:rPr>
        <w:object w:dxaOrig="2000" w:dyaOrig="840" w14:anchorId="52F984DF">
          <v:shape id="_x0000_i1114" type="#_x0000_t75" style="width:99.75pt;height:42pt" o:ole="">
            <v:imagedata r:id="rId199" o:title=""/>
          </v:shape>
          <o:OLEObject Type="Embed" ProgID="Equation.DSMT4" ShapeID="_x0000_i1114" DrawAspect="Content" ObjectID="_1527084739" r:id="rId20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63F9A8F0" w:rsidR="008C7882" w:rsidRDefault="008C7882" w:rsidP="008C7882">
      <w:pPr>
        <w:pStyle w:val="MTDisplayEquation"/>
      </w:pPr>
      <w:r>
        <w:tab/>
      </w:r>
      <w:r w:rsidR="00DF221F" w:rsidRPr="00DF221F">
        <w:rPr>
          <w:position w:val="-14"/>
        </w:rPr>
        <w:object w:dxaOrig="1480" w:dyaOrig="400" w14:anchorId="7E0E6301">
          <v:shape id="_x0000_i1115" type="#_x0000_t75" style="width:74.25pt;height:20.25pt" o:ole="">
            <v:imagedata r:id="rId201" o:title=""/>
          </v:shape>
          <o:OLEObject Type="Embed" ProgID="Equation.DSMT4" ShapeID="_x0000_i1115" DrawAspect="Content" ObjectID="_1527084740" r:id="rId20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331" w:name="_Toc302111982"/>
      <w:r>
        <w:t>Stress</w:t>
      </w:r>
      <w:bookmarkEnd w:id="331"/>
    </w:p>
    <w:p w14:paraId="4B30363E" w14:textId="77777777" w:rsidR="008C7882" w:rsidRDefault="008C7882" w:rsidP="008C7882">
      <w:r>
        <w:t xml:space="preserve">The traction </w:t>
      </w:r>
      <w:r>
        <w:rPr>
          <w:b/>
        </w:rPr>
        <w:t>t</w:t>
      </w:r>
      <w:r>
        <w:t xml:space="preserve"> on a plane bisecting the body is given by,</w:t>
      </w:r>
    </w:p>
    <w:p w14:paraId="139DCDD4" w14:textId="283DB79F" w:rsidR="008C7882" w:rsidRDefault="008C7882" w:rsidP="008C7882">
      <w:pPr>
        <w:pStyle w:val="MTDisplayEquation"/>
      </w:pPr>
      <w:r>
        <w:tab/>
      </w:r>
      <w:r w:rsidR="00DF221F" w:rsidRPr="00DF221F">
        <w:rPr>
          <w:position w:val="-6"/>
        </w:rPr>
        <w:object w:dxaOrig="780" w:dyaOrig="260" w14:anchorId="38EAABBB">
          <v:shape id="_x0000_i1116" type="#_x0000_t75" style="width:39pt;height:12.75pt" o:ole="">
            <v:imagedata r:id="rId203" o:title=""/>
          </v:shape>
          <o:OLEObject Type="Embed" ProgID="Equation.DSMT4" ShapeID="_x0000_i1116" DrawAspect="Content" ObjectID="_1527084741" r:id="rId2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48</w:instrText>
        </w:r>
      </w:fldSimple>
      <w:r>
        <w:instrText>)</w:instrText>
      </w:r>
      <w:r>
        <w:fldChar w:fldCharType="end"/>
      </w:r>
    </w:p>
    <w:p w14:paraId="27EE07AC" w14:textId="3BEE8455" w:rsidR="008C7882" w:rsidRDefault="008C7882" w:rsidP="008C7882">
      <w:r>
        <w:lastRenderedPageBreak/>
        <w:t xml:space="preserve">where </w:t>
      </w:r>
      <w:r w:rsidR="00DF221F" w:rsidRPr="00DF221F">
        <w:rPr>
          <w:position w:val="-6"/>
        </w:rPr>
        <w:object w:dxaOrig="200" w:dyaOrig="220" w14:anchorId="1ABCED3E">
          <v:shape id="_x0000_i1117" type="#_x0000_t75" style="width:9.75pt;height:11.25pt" o:ole="">
            <v:imagedata r:id="rId205" o:title=""/>
          </v:shape>
          <o:OLEObject Type="Embed" ProgID="Equation.DSMT4" ShapeID="_x0000_i1117" DrawAspect="Content" ObjectID="_1527084742" r:id="rId206"/>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DF221F" w:rsidRPr="00DF221F">
        <w:rPr>
          <w:position w:val="-14"/>
        </w:rPr>
        <w:object w:dxaOrig="840" w:dyaOrig="380" w14:anchorId="57C5F73F">
          <v:shape id="_x0000_i1118" type="#_x0000_t75" style="width:42pt;height:18.75pt" o:ole="">
            <v:imagedata r:id="rId207" o:title=""/>
          </v:shape>
          <o:OLEObject Type="Embed" ProgID="Equation.DSMT4" ShapeID="_x0000_i1118" DrawAspect="Content" ObjectID="_1527084743" r:id="rId208"/>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0717F349" w:rsidR="008C7882" w:rsidRDefault="008C7882" w:rsidP="008C7882">
      <w:pPr>
        <w:pStyle w:val="MTDisplayEquation"/>
      </w:pPr>
      <w:r>
        <w:tab/>
      </w:r>
      <w:r w:rsidR="00DF221F" w:rsidRPr="00DF221F">
        <w:rPr>
          <w:position w:val="-6"/>
        </w:rPr>
        <w:object w:dxaOrig="700" w:dyaOrig="279" w14:anchorId="18680FE4">
          <v:shape id="_x0000_i1119" type="#_x0000_t75" style="width:35.25pt;height:14.25pt" o:ole="">
            <v:imagedata r:id="rId209" o:title=""/>
          </v:shape>
          <o:OLEObject Type="Embed" ProgID="Equation.DSMT4" ShapeID="_x0000_i1119" DrawAspect="Content" ObjectID="_1527084744" r:id="rId2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7C9FCB1A" w:rsidR="008C7882" w:rsidRDefault="008C7882" w:rsidP="008C7882">
      <w:pPr>
        <w:pStyle w:val="MTDisplayEquation"/>
      </w:pPr>
      <w:r>
        <w:tab/>
      </w:r>
      <w:r w:rsidR="00DF221F" w:rsidRPr="00DF221F">
        <w:rPr>
          <w:position w:val="-6"/>
        </w:rPr>
        <w:object w:dxaOrig="1060" w:dyaOrig="320" w14:anchorId="0A368E37">
          <v:shape id="_x0000_i1120" type="#_x0000_t75" style="width:53.25pt;height:15.75pt" o:ole="">
            <v:imagedata r:id="rId211" o:title=""/>
          </v:shape>
          <o:OLEObject Type="Embed" ProgID="Equation.DSMT4" ShapeID="_x0000_i1120" DrawAspect="Content" ObjectID="_1527084745" r:id="rId2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617C7384" w:rsidR="008C7882" w:rsidRDefault="008C7882" w:rsidP="008C7882">
      <w:pPr>
        <w:pStyle w:val="MTDisplayEquation"/>
      </w:pPr>
      <w:r>
        <w:tab/>
      </w:r>
      <w:r w:rsidR="00DF221F" w:rsidRPr="00DF221F">
        <w:rPr>
          <w:position w:val="-6"/>
        </w:rPr>
        <w:object w:dxaOrig="1340" w:dyaOrig="320" w14:anchorId="1C68C0F0">
          <v:shape id="_x0000_i1121" type="#_x0000_t75" style="width:66.75pt;height:15.75pt" o:ole="">
            <v:imagedata r:id="rId213" o:title=""/>
          </v:shape>
          <o:OLEObject Type="Embed" ProgID="Equation.DSMT4" ShapeID="_x0000_i1121" DrawAspect="Content" ObjectID="_1527084746" r:id="rId2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57B0368A" w:rsidR="008C7882" w:rsidRDefault="008C7882" w:rsidP="008C7882">
      <w:pPr>
        <w:pStyle w:val="MTDisplayEquation"/>
      </w:pPr>
      <w:r>
        <w:tab/>
      </w:r>
      <w:r w:rsidR="00DF221F" w:rsidRPr="00DF221F">
        <w:rPr>
          <w:position w:val="-24"/>
        </w:rPr>
        <w:object w:dxaOrig="3519" w:dyaOrig="620" w14:anchorId="24FB6F1F">
          <v:shape id="_x0000_i1122" type="#_x0000_t75" style="width:176.25pt;height:30.75pt" o:ole="">
            <v:imagedata r:id="rId215" o:title=""/>
          </v:shape>
          <o:OLEObject Type="Embed" ProgID="Equation.DSMT4" ShapeID="_x0000_i1122" DrawAspect="Content" ObjectID="_1527084747" r:id="rId21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32" w:name="ZEqnNum35611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52</w:instrText>
        </w:r>
      </w:fldSimple>
      <w:r>
        <w:instrText>)</w:instrText>
      </w:r>
      <w:bookmarkEnd w:id="332"/>
      <w:r>
        <w:fldChar w:fldCharType="end"/>
      </w:r>
    </w:p>
    <w:p w14:paraId="7FB0C318" w14:textId="2DDE54EB" w:rsidR="008C7882" w:rsidRDefault="008C7882" w:rsidP="008C7882">
      <w:r>
        <w:t xml:space="preserve">In many practical applications it is physically relevant to separate the hydrostatic stress and the deviatoric stress </w:t>
      </w:r>
      <w:r w:rsidR="00DF221F" w:rsidRPr="00DF221F">
        <w:rPr>
          <w:position w:val="-6"/>
        </w:rPr>
        <w:object w:dxaOrig="200" w:dyaOrig="279" w14:anchorId="161E9963">
          <v:shape id="_x0000_i1123" type="#_x0000_t75" style="width:9.75pt;height:14.25pt" o:ole="">
            <v:imagedata r:id="rId217" o:title=""/>
          </v:shape>
          <o:OLEObject Type="Embed" ProgID="Equation.DSMT4" ShapeID="_x0000_i1123" DrawAspect="Content" ObjectID="_1527084748" r:id="rId218"/>
        </w:object>
      </w:r>
      <w:r>
        <w:t xml:space="preserve"> of the Cauchy stress tensor</w:t>
      </w:r>
      <w:r w:rsidR="00AC1927">
        <w:t>:</w:t>
      </w:r>
    </w:p>
    <w:p w14:paraId="3B397EFB" w14:textId="2FF96A3C" w:rsidR="008C7882" w:rsidRDefault="008C7882" w:rsidP="008C7882">
      <w:pPr>
        <w:pStyle w:val="MTDisplayEquation"/>
      </w:pPr>
      <w:r>
        <w:tab/>
      </w:r>
      <w:r w:rsidR="00DF221F" w:rsidRPr="00DF221F">
        <w:rPr>
          <w:position w:val="-10"/>
        </w:rPr>
        <w:object w:dxaOrig="1040" w:dyaOrig="320" w14:anchorId="1CB86F93">
          <v:shape id="_x0000_i1124" type="#_x0000_t75" style="width:51.75pt;height:15.75pt" o:ole="">
            <v:imagedata r:id="rId219" o:title=""/>
          </v:shape>
          <o:OLEObject Type="Embed" ProgID="Equation.DSMT4" ShapeID="_x0000_i1124" DrawAspect="Content" ObjectID="_1527084749" r:id="rId220"/>
        </w:object>
      </w:r>
      <w:r w:rsidR="00AC192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53</w:instrText>
        </w:r>
      </w:fldSimple>
      <w:r>
        <w:instrText>)</w:instrText>
      </w:r>
      <w:r>
        <w:fldChar w:fldCharType="end"/>
      </w:r>
    </w:p>
    <w:p w14:paraId="27C9486A" w14:textId="14B14AC2" w:rsidR="008C7882" w:rsidRDefault="008C7882" w:rsidP="008C7882">
      <w:r>
        <w:t>Here, the pressure is defined as</w:t>
      </w:r>
      <w:r w:rsidR="008C66E1">
        <w:t xml:space="preserve"> </w:t>
      </w:r>
      <w:r w:rsidR="00DF221F" w:rsidRPr="00DF221F">
        <w:rPr>
          <w:position w:val="-24"/>
        </w:rPr>
        <w:object w:dxaOrig="960" w:dyaOrig="620" w14:anchorId="2190C2F4">
          <v:shape id="_x0000_i1125" type="#_x0000_t75" style="width:48pt;height:30.75pt" o:ole="">
            <v:imagedata r:id="rId221" o:title=""/>
          </v:shape>
          <o:OLEObject Type="Embed" ProgID="Equation.DSMT4" ShapeID="_x0000_i1125" DrawAspect="Content" ObjectID="_1527084750" r:id="rId222"/>
        </w:object>
      </w:r>
      <w:r>
        <w:t>. Note that the deviatoric Cauchy stress tensor satisfies</w:t>
      </w:r>
      <w:r w:rsidR="00AC1927">
        <w:t xml:space="preserve"> </w:t>
      </w:r>
      <w:r w:rsidR="00DF221F" w:rsidRPr="00DF221F">
        <w:rPr>
          <w:position w:val="-6"/>
        </w:rPr>
        <w:object w:dxaOrig="760" w:dyaOrig="279" w14:anchorId="3E7F5882">
          <v:shape id="_x0000_i1126" type="#_x0000_t75" style="width:38.25pt;height:14.25pt" o:ole="">
            <v:imagedata r:id="rId223" o:title=""/>
          </v:shape>
          <o:OLEObject Type="Embed" ProgID="Equation.DSMT4" ShapeID="_x0000_i1126" DrawAspect="Content" ObjectID="_1527084751" r:id="rId224"/>
        </w:object>
      </w:r>
      <w:r>
        <w:t>.</w:t>
      </w:r>
    </w:p>
    <w:p w14:paraId="6FEBCD31" w14:textId="77777777" w:rsidR="008C7882" w:rsidRDefault="008C7882" w:rsidP="008C7882"/>
    <w:p w14:paraId="442BC3F7" w14:textId="23764DBC"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DF221F" w:rsidRPr="00DF221F">
        <w:rPr>
          <w:position w:val="-6"/>
        </w:rPr>
        <w:object w:dxaOrig="200" w:dyaOrig="279" w14:anchorId="13DB3ED0">
          <v:shape id="_x0000_i1127" type="#_x0000_t75" style="width:9.75pt;height:14.25pt" o:ole="">
            <v:imagedata r:id="rId225" o:title=""/>
          </v:shape>
          <o:OLEObject Type="Embed" ProgID="Equation.DSMT4" ShapeID="_x0000_i1127" DrawAspect="Content" ObjectID="_1527084752" r:id="rId226"/>
        </w:object>
      </w:r>
      <w:r w:rsidR="008C7882">
        <w:rPr>
          <w:b/>
        </w:rPr>
        <w:t xml:space="preserve"> </w:t>
      </w:r>
      <w:r w:rsidR="008C7882">
        <w:t xml:space="preserve">and the linearized strain </w:t>
      </w:r>
      <w:r w:rsidR="00DF221F" w:rsidRPr="00DF221F">
        <w:rPr>
          <w:position w:val="-14"/>
        </w:rPr>
        <w:object w:dxaOrig="720" w:dyaOrig="400" w14:anchorId="06119549">
          <v:shape id="_x0000_i1128" type="#_x0000_t75" style="width:36pt;height:20.25pt" o:ole="">
            <v:imagedata r:id="rId227" o:title=""/>
          </v:shape>
          <o:OLEObject Type="Embed" ProgID="Equation.DSMT4" ShapeID="_x0000_i1128" DrawAspect="Content" ObjectID="_1527084753" r:id="rId228"/>
        </w:object>
      </w:r>
      <w:r w:rsidR="008C66E1">
        <w:t xml:space="preserve"> </w:t>
      </w:r>
      <w:r w:rsidR="008C7882">
        <w:t>can be obtained:</w:t>
      </w:r>
    </w:p>
    <w:p w14:paraId="5E09BB9C" w14:textId="11C21954" w:rsidR="008C7882" w:rsidRDefault="008C7882" w:rsidP="008C7882">
      <w:pPr>
        <w:pStyle w:val="MTDisplayEquation"/>
      </w:pPr>
      <w:r>
        <w:tab/>
      </w:r>
      <w:r w:rsidR="00DF221F" w:rsidRPr="00DF221F">
        <w:rPr>
          <w:position w:val="-14"/>
        </w:rPr>
        <w:object w:dxaOrig="1900" w:dyaOrig="400" w14:anchorId="16A83AB6">
          <v:shape id="_x0000_i1129" type="#_x0000_t75" style="width:95.25pt;height:20.25pt" o:ole="">
            <v:imagedata r:id="rId229" o:title=""/>
          </v:shape>
          <o:OLEObject Type="Embed" ProgID="Equation.DSMT4" ShapeID="_x0000_i1129" DrawAspect="Content" ObjectID="_1527084754" r:id="rId23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54</w:instrText>
        </w:r>
      </w:fldSimple>
      <w:r>
        <w:instrText>)</w:instrText>
      </w:r>
      <w:r>
        <w:fldChar w:fldCharType="end"/>
      </w:r>
    </w:p>
    <w:p w14:paraId="366F4A8E" w14:textId="4617E7AB" w:rsidR="008C7882" w:rsidRDefault="008C7882" w:rsidP="008C7882">
      <w:r>
        <w:t xml:space="preserve">Here, </w:t>
      </w:r>
      <w:r w:rsidR="00DF221F" w:rsidRPr="00DF221F">
        <w:rPr>
          <w:position w:val="-6"/>
        </w:rPr>
        <w:object w:dxaOrig="220" w:dyaOrig="279" w14:anchorId="4694D946">
          <v:shape id="_x0000_i1130" type="#_x0000_t75" style="width:11.25pt;height:14.25pt" o:ole="">
            <v:imagedata r:id="rId231" o:title=""/>
          </v:shape>
          <o:OLEObject Type="Embed" ProgID="Equation.DSMT4" ShapeID="_x0000_i1130" DrawAspect="Content" ObjectID="_1527084755" r:id="rId232"/>
        </w:object>
      </w:r>
      <w:r w:rsidR="00BA6622">
        <w:t xml:space="preserve"> </w:t>
      </w:r>
      <w:r>
        <w:t xml:space="preserve">is a fourth-order tensor known as the </w:t>
      </w:r>
      <w:r>
        <w:rPr>
          <w:i/>
        </w:rPr>
        <w:t>material elasticity tensor</w:t>
      </w:r>
      <w:r>
        <w:t>. Its components are given by,</w:t>
      </w:r>
    </w:p>
    <w:p w14:paraId="668BFF3A" w14:textId="4E4D287B" w:rsidR="008C7882" w:rsidRDefault="008C7882" w:rsidP="008C7882">
      <w:pPr>
        <w:pStyle w:val="MTDisplayEquation"/>
      </w:pPr>
      <w:r>
        <w:tab/>
      </w:r>
      <w:r w:rsidR="00DF221F" w:rsidRPr="00DF221F">
        <w:rPr>
          <w:position w:val="-30"/>
        </w:rPr>
        <w:object w:dxaOrig="2420" w:dyaOrig="720" w14:anchorId="289F63AE">
          <v:shape id="_x0000_i1131" type="#_x0000_t75" style="width:120.75pt;height:36pt" o:ole="">
            <v:imagedata r:id="rId233" o:title=""/>
          </v:shape>
          <o:OLEObject Type="Embed" ProgID="Equation.DSMT4" ShapeID="_x0000_i1131" DrawAspect="Content" ObjectID="_1527084756" r:id="rId2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55</w:instrText>
        </w:r>
      </w:fldSimple>
      <w:r>
        <w:instrText>)</w:instrText>
      </w:r>
      <w:r>
        <w:fldChar w:fldCharType="end"/>
      </w:r>
    </w:p>
    <w:p w14:paraId="23CB4584" w14:textId="1B2D0434" w:rsidR="008C7882" w:rsidRDefault="008C7882" w:rsidP="008C7882">
      <w:r>
        <w:t xml:space="preserve">where </w:t>
      </w:r>
      <w:r w:rsidR="00DF221F" w:rsidRPr="00025957">
        <w:rPr>
          <w:position w:val="-4"/>
        </w:rPr>
        <w:object w:dxaOrig="279" w:dyaOrig="260" w14:anchorId="1D5986BD">
          <v:shape id="_x0000_i1132" type="#_x0000_t75" style="width:14.25pt;height:12.75pt" o:ole="">
            <v:imagedata r:id="rId235" o:title=""/>
          </v:shape>
          <o:OLEObject Type="Embed" ProgID="Equation.DSMT4" ShapeID="_x0000_i1132" DrawAspect="Content" ObjectID="_1527084757" r:id="rId236"/>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2EC10959" w:rsidR="008C7882" w:rsidRDefault="008C7882" w:rsidP="008C7882">
      <w:pPr>
        <w:pStyle w:val="MTDisplayEquation"/>
      </w:pPr>
      <w:r>
        <w:tab/>
      </w:r>
      <w:r w:rsidR="00DF221F" w:rsidRPr="00DF221F">
        <w:rPr>
          <w:position w:val="-24"/>
        </w:rPr>
        <w:object w:dxaOrig="2360" w:dyaOrig="620" w14:anchorId="53098A42">
          <v:shape id="_x0000_i1133" type="#_x0000_t75" style="width:117.75pt;height:30.75pt" o:ole="">
            <v:imagedata r:id="rId237" o:title=""/>
          </v:shape>
          <o:OLEObject Type="Embed" ProgID="Equation.DSMT4" ShapeID="_x0000_i1133" DrawAspect="Content" ObjectID="_1527084758" r:id="rId23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56</w:instrText>
        </w:r>
      </w:fldSimple>
      <w:r>
        <w:instrText>)</w:instrText>
      </w:r>
      <w:r>
        <w:fldChar w:fldCharType="end"/>
      </w:r>
    </w:p>
    <w:p w14:paraId="6FBBE95F" w14:textId="77777777" w:rsidR="008C7882" w:rsidRDefault="008C7882" w:rsidP="008C7882">
      <w:pPr>
        <w:pStyle w:val="Heading2"/>
      </w:pPr>
      <w:bookmarkStart w:id="333" w:name="_Ref174423034"/>
      <w:bookmarkStart w:id="334" w:name="_Toc302111983"/>
      <w:r>
        <w:t>Hyperelasticity</w:t>
      </w:r>
      <w:bookmarkEnd w:id="333"/>
      <w:bookmarkEnd w:id="334"/>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4EA488DE" w:rsidR="008C7882" w:rsidRDefault="008C7882" w:rsidP="008C7882">
      <w:pPr>
        <w:pStyle w:val="MTDisplayEquation"/>
      </w:pPr>
      <w:r>
        <w:tab/>
      </w:r>
      <w:r w:rsidR="00DF221F" w:rsidRPr="00DF221F">
        <w:rPr>
          <w:position w:val="-34"/>
        </w:rPr>
        <w:object w:dxaOrig="3440" w:dyaOrig="760" w14:anchorId="57810C8C">
          <v:shape id="_x0000_i1134" type="#_x0000_t75" style="width:171.75pt;height:38.25pt" o:ole="">
            <v:imagedata r:id="rId239" o:title=""/>
          </v:shape>
          <o:OLEObject Type="Embed" ProgID="Equation.DSMT4" ShapeID="_x0000_i1134" DrawAspect="Content" ObjectID="_1527084759" r:id="rId2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35ABBD30" w:rsidR="008C7882" w:rsidRDefault="008C7882" w:rsidP="008C7882">
      <w:pPr>
        <w:pStyle w:val="MTDisplayEquation"/>
      </w:pPr>
      <w:r>
        <w:tab/>
      </w:r>
      <w:r w:rsidR="00DF221F" w:rsidRPr="00DF221F">
        <w:rPr>
          <w:position w:val="-16"/>
        </w:rPr>
        <w:object w:dxaOrig="2000" w:dyaOrig="440" w14:anchorId="47884407">
          <v:shape id="_x0000_i1135" type="#_x0000_t75" style="width:99.75pt;height:21.75pt" o:ole="">
            <v:imagedata r:id="rId241" o:title=""/>
          </v:shape>
          <o:OLEObject Type="Embed" ProgID="Equation.DSMT4" ShapeID="_x0000_i1135" DrawAspect="Content" ObjectID="_1527084760" r:id="rId2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35" w:name="ZEqnNum27487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58</w:instrText>
        </w:r>
      </w:fldSimple>
      <w:r>
        <w:instrText>)</w:instrText>
      </w:r>
      <w:bookmarkEnd w:id="335"/>
      <w:r>
        <w:fldChar w:fldCharType="end"/>
      </w:r>
    </w:p>
    <w:p w14:paraId="21DBEF80" w14:textId="77777777" w:rsidR="008C7882" w:rsidRDefault="008C7882" w:rsidP="008C7882">
      <w:r>
        <w:t>Or alternatively,</w:t>
      </w:r>
    </w:p>
    <w:p w14:paraId="0D7FD5A6" w14:textId="5CCF6306" w:rsidR="008C7882" w:rsidRDefault="008C7882" w:rsidP="008C7882">
      <w:pPr>
        <w:pStyle w:val="MTDisplayEquation"/>
      </w:pPr>
      <w:r>
        <w:tab/>
      </w:r>
      <w:r w:rsidR="00DF221F" w:rsidRPr="00DF221F">
        <w:rPr>
          <w:position w:val="-30"/>
        </w:rPr>
        <w:object w:dxaOrig="1640" w:dyaOrig="700" w14:anchorId="0734794B">
          <v:shape id="_x0000_i1136" type="#_x0000_t75" style="width:81.75pt;height:35.25pt" o:ole="">
            <v:imagedata r:id="rId243" o:title=""/>
          </v:shape>
          <o:OLEObject Type="Embed" ProgID="Equation.DSMT4" ShapeID="_x0000_i1136" DrawAspect="Content" ObjectID="_1527084761" r:id="rId24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36" w:name="ZEqnNum349382"/>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59</w:instrText>
        </w:r>
      </w:fldSimple>
      <w:r>
        <w:instrText>)</w:instrText>
      </w:r>
      <w:bookmarkEnd w:id="336"/>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572445">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572445">
          <w:instrText>(2.59)</w:instrText>
        </w:r>
      </w:fldSimple>
      <w:r>
        <w:fldChar w:fldCharType="end"/>
      </w:r>
      <w:r>
        <w:t xml:space="preserve"> reveals that</w:t>
      </w:r>
    </w:p>
    <w:p w14:paraId="70288F7D" w14:textId="0436B821" w:rsidR="008C7882" w:rsidRDefault="008C7882" w:rsidP="008C7882">
      <w:pPr>
        <w:pStyle w:val="MTDisplayEquation"/>
      </w:pPr>
      <w:r>
        <w:tab/>
      </w:r>
      <w:r w:rsidR="00DF221F" w:rsidRPr="00DF221F">
        <w:rPr>
          <w:position w:val="-24"/>
        </w:rPr>
        <w:object w:dxaOrig="2920" w:dyaOrig="700" w14:anchorId="71C81C37">
          <v:shape id="_x0000_i1137" type="#_x0000_t75" style="width:146.25pt;height:35.25pt" o:ole="">
            <v:imagedata r:id="rId245" o:title=""/>
          </v:shape>
          <o:OLEObject Type="Embed" ProgID="Equation.DSMT4" ShapeID="_x0000_i1137" DrawAspect="Content" ObjectID="_1527084762" r:id="rId2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60</w:instrText>
        </w:r>
      </w:fldSimple>
      <w:r>
        <w:instrText>)</w:instrText>
      </w:r>
      <w:r>
        <w:fldChar w:fldCharType="end"/>
      </w:r>
    </w:p>
    <w:p w14:paraId="5F15ACF6" w14:textId="6E77FF74"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DF221F" w:rsidRPr="00025957">
        <w:rPr>
          <w:position w:val="-4"/>
        </w:rPr>
        <w:object w:dxaOrig="279" w:dyaOrig="260" w14:anchorId="19BA8589">
          <v:shape id="_x0000_i1138" type="#_x0000_t75" style="width:14.25pt;height:12.75pt" o:ole="">
            <v:imagedata r:id="rId247" o:title=""/>
          </v:shape>
          <o:OLEObject Type="Embed" ProgID="Equation.DSMT4" ShapeID="_x0000_i1138" DrawAspect="Content" ObjectID="_1527084763" r:id="rId248"/>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DF221F" w:rsidRPr="00025957">
        <w:rPr>
          <w:position w:val="-4"/>
        </w:rPr>
        <w:object w:dxaOrig="279" w:dyaOrig="260" w14:anchorId="205D5505">
          <v:shape id="_x0000_i1139" type="#_x0000_t75" style="width:14.25pt;height:12.75pt" o:ole="">
            <v:imagedata r:id="rId249" o:title=""/>
          </v:shape>
          <o:OLEObject Type="Embed" ProgID="Equation.DSMT4" ShapeID="_x0000_i1139" DrawAspect="Content" ObjectID="_1527084764" r:id="rId250"/>
        </w:object>
      </w:r>
      <w:r>
        <w:t xml:space="preserve">is often expressed as a function of </w:t>
      </w:r>
      <w:r w:rsidR="00DF221F" w:rsidRPr="00DF221F">
        <w:rPr>
          <w:position w:val="-6"/>
        </w:rPr>
        <w:object w:dxaOrig="1400" w:dyaOrig="320" w14:anchorId="695A47C2">
          <v:shape id="_x0000_i1140" type="#_x0000_t75" style="width:69.75pt;height:15.75pt" o:ole="">
            <v:imagedata r:id="rId251" o:title=""/>
          </v:shape>
          <o:OLEObject Type="Embed" ProgID="Equation.DSMT4" ShapeID="_x0000_i1140" DrawAspect="Content" ObjectID="_1527084765" r:id="rId252"/>
        </w:object>
      </w:r>
      <w:r>
        <w:rPr>
          <w:b/>
        </w:rPr>
        <w:t>.</w:t>
      </w:r>
      <w:r>
        <w:t xml:space="preserve"> Noting that </w:t>
      </w:r>
      <w:r w:rsidR="00DF221F" w:rsidRPr="00DF221F">
        <w:rPr>
          <w:position w:val="-24"/>
        </w:rPr>
        <w:object w:dxaOrig="820" w:dyaOrig="620" w14:anchorId="04C3736E">
          <v:shape id="_x0000_i1141" type="#_x0000_t75" style="width:41.25pt;height:30.75pt" o:ole="">
            <v:imagedata r:id="rId253" o:title=""/>
          </v:shape>
          <o:OLEObject Type="Embed" ProgID="Equation.DSMT4" ShapeID="_x0000_i1141" DrawAspect="Content" ObjectID="_1527084766" r:id="rId254"/>
        </w:object>
      </w:r>
      <w:r>
        <w:t xml:space="preserve"> is work conjugate to the second Piola-Kirchhoff stress </w:t>
      </w:r>
      <w:r>
        <w:rPr>
          <w:b/>
        </w:rPr>
        <w:t>S</w:t>
      </w:r>
      <w:r>
        <w:t>, establishes the following general relationships for hyperelastic materials:</w:t>
      </w:r>
    </w:p>
    <w:p w14:paraId="5D9951A0" w14:textId="54EA91FF" w:rsidR="008C7882" w:rsidRDefault="008C7882" w:rsidP="008C7882">
      <w:pPr>
        <w:pStyle w:val="MTDisplayEquation"/>
      </w:pPr>
      <w:r>
        <w:tab/>
      </w:r>
      <w:r w:rsidR="00DF221F" w:rsidRPr="00DF221F">
        <w:rPr>
          <w:position w:val="-30"/>
        </w:rPr>
        <w:object w:dxaOrig="4959" w:dyaOrig="740" w14:anchorId="236AF975">
          <v:shape id="_x0000_i1142" type="#_x0000_t75" style="width:248.25pt;height:36.75pt" o:ole="">
            <v:imagedata r:id="rId255" o:title=""/>
          </v:shape>
          <o:OLEObject Type="Embed" ProgID="Equation.DSMT4" ShapeID="_x0000_i1142" DrawAspect="Content" ObjectID="_1527084767" r:id="rId256"/>
        </w:object>
      </w:r>
      <w:r w:rsidR="006D35C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337" w:name="_Toc302111984"/>
      <w:r>
        <w:t>Isotropic Hyperelasticity</w:t>
      </w:r>
      <w:bookmarkEnd w:id="337"/>
    </w:p>
    <w:p w14:paraId="45E2D5F5" w14:textId="6076D0A0"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DF221F" w:rsidRPr="00025957">
        <w:rPr>
          <w:position w:val="-4"/>
        </w:rPr>
        <w:object w:dxaOrig="279" w:dyaOrig="260" w14:anchorId="01DCFCC8">
          <v:shape id="_x0000_i1143" type="#_x0000_t75" style="width:14.25pt;height:12.75pt" o:ole="">
            <v:imagedata r:id="rId257" o:title=""/>
          </v:shape>
          <o:OLEObject Type="Embed" ProgID="Equation.DSMT4" ShapeID="_x0000_i1143" DrawAspect="Content" ObjectID="_1527084768" r:id="rId258"/>
        </w:object>
      </w:r>
      <w:r>
        <w:t xml:space="preserve"> must only be a function of the invariants of </w:t>
      </w:r>
      <w:r>
        <w:rPr>
          <w:b/>
        </w:rPr>
        <w:t>C</w:t>
      </w:r>
      <w:r>
        <w:t>,</w:t>
      </w:r>
    </w:p>
    <w:p w14:paraId="2A36FFC8" w14:textId="225C9859" w:rsidR="008C7882" w:rsidRDefault="008C7882" w:rsidP="008C7882">
      <w:pPr>
        <w:pStyle w:val="MTDisplayEquation"/>
      </w:pPr>
      <w:r>
        <w:tab/>
      </w:r>
      <w:r w:rsidR="00DF221F" w:rsidRPr="00DF221F">
        <w:rPr>
          <w:position w:val="-16"/>
        </w:rPr>
        <w:object w:dxaOrig="3000" w:dyaOrig="440" w14:anchorId="32DE9415">
          <v:shape id="_x0000_i1144" type="#_x0000_t75" style="width:150pt;height:21.75pt" o:ole="">
            <v:imagedata r:id="rId259" o:title=""/>
          </v:shape>
          <o:OLEObject Type="Embed" ProgID="Equation.DSMT4" ShapeID="_x0000_i1144" DrawAspect="Content" ObjectID="_1527084769" r:id="rId2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4EAAD66C" w:rsidR="008C7882" w:rsidRDefault="008C7882" w:rsidP="008C7882">
      <w:pPr>
        <w:pStyle w:val="MTDisplayEquation"/>
      </w:pPr>
      <w:r>
        <w:tab/>
      </w:r>
      <w:r w:rsidR="00DF221F" w:rsidRPr="00DF221F">
        <w:rPr>
          <w:position w:val="-24"/>
        </w:rPr>
        <w:object w:dxaOrig="5340" w:dyaOrig="620" w14:anchorId="586CE655">
          <v:shape id="_x0000_i1145" type="#_x0000_t75" style="width:267pt;height:30.75pt" o:ole="">
            <v:imagedata r:id="rId261" o:title=""/>
          </v:shape>
          <o:OLEObject Type="Embed" ProgID="Equation.DSMT4" ShapeID="_x0000_i1145" DrawAspect="Content" ObjectID="_1527084770" r:id="rId262"/>
        </w:object>
      </w:r>
      <w:r w:rsidR="00913D5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610DBA3B" w:rsidR="008C7882" w:rsidRDefault="008C7882" w:rsidP="008C7882">
      <w:pPr>
        <w:pStyle w:val="MTDisplayEquation"/>
      </w:pPr>
      <w:r>
        <w:tab/>
      </w:r>
      <w:r w:rsidR="00DF221F" w:rsidRPr="00DF221F">
        <w:rPr>
          <w:position w:val="-30"/>
        </w:rPr>
        <w:object w:dxaOrig="4220" w:dyaOrig="680" w14:anchorId="17A173EA">
          <v:shape id="_x0000_i1146" type="#_x0000_t75" style="width:210.75pt;height:33.75pt" o:ole="">
            <v:imagedata r:id="rId263" o:title=""/>
          </v:shape>
          <o:OLEObject Type="Embed" ProgID="Equation.DSMT4" ShapeID="_x0000_i1146" DrawAspect="Content" ObjectID="_1527084771" r:id="rId2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38" w:name="ZEqnNum929272"/>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64</w:instrText>
        </w:r>
      </w:fldSimple>
      <w:r>
        <w:instrText>)</w:instrText>
      </w:r>
      <w:bookmarkEnd w:id="338"/>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72859F7F" w:rsidR="008C7882" w:rsidRDefault="008C7882" w:rsidP="008C7882">
      <w:pPr>
        <w:pStyle w:val="MTDisplayEquation"/>
      </w:pPr>
      <w:r>
        <w:tab/>
      </w:r>
      <w:r w:rsidR="00DF221F" w:rsidRPr="00DF221F">
        <w:rPr>
          <w:position w:val="-24"/>
        </w:rPr>
        <w:object w:dxaOrig="3440" w:dyaOrig="620" w14:anchorId="7BC896A6">
          <v:shape id="_x0000_i1147" type="#_x0000_t75" style="width:171.75pt;height:30.75pt" o:ole="">
            <v:imagedata r:id="rId265" o:title=""/>
          </v:shape>
          <o:OLEObject Type="Embed" ProgID="Equation.DSMT4" ShapeID="_x0000_i1147" DrawAspect="Content" ObjectID="_1527084772" r:id="rId266"/>
        </w:object>
      </w:r>
      <w:r w:rsidR="00201B2F">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39" w:name="ZEqnNum94893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65</w:instrText>
        </w:r>
      </w:fldSimple>
      <w:r>
        <w:instrText>)</w:instrText>
      </w:r>
      <w:bookmarkEnd w:id="339"/>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572445">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572445">
          <w:instrText>(2.64)</w:instrText>
        </w:r>
      </w:fldSimple>
      <w:r>
        <w:fldChar w:fldCharType="end"/>
      </w:r>
      <w:r>
        <w:t xml:space="preserve"> enables the second Piola-Kirchhoff stress to be evaluated as,</w:t>
      </w:r>
    </w:p>
    <w:p w14:paraId="498A63DE" w14:textId="4C1B1FCA" w:rsidR="008C7882" w:rsidRDefault="008C7882" w:rsidP="008C7882">
      <w:pPr>
        <w:pStyle w:val="MTDisplayEquation"/>
      </w:pPr>
      <w:r>
        <w:tab/>
      </w:r>
      <w:r w:rsidR="00DF221F" w:rsidRPr="00DF221F">
        <w:rPr>
          <w:position w:val="-16"/>
        </w:rPr>
        <w:object w:dxaOrig="5120" w:dyaOrig="440" w14:anchorId="42D22BB6">
          <v:shape id="_x0000_i1148" type="#_x0000_t75" style="width:255.75pt;height:21.75pt" o:ole="">
            <v:imagedata r:id="rId267" o:title=""/>
          </v:shape>
          <o:OLEObject Type="Embed" ProgID="Equation.DSMT4" ShapeID="_x0000_i1148" DrawAspect="Content" ObjectID="_1527084773" r:id="rId26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66</w:instrText>
        </w:r>
      </w:fldSimple>
      <w:r>
        <w:instrText>)</w:instrText>
      </w:r>
      <w:r>
        <w:fldChar w:fldCharType="end"/>
      </w:r>
    </w:p>
    <w:p w14:paraId="5D2612F0" w14:textId="00F68E64" w:rsidR="008C7882" w:rsidRDefault="008C7882" w:rsidP="008C7882">
      <w:r>
        <w:lastRenderedPageBreak/>
        <w:t xml:space="preserve">where </w:t>
      </w:r>
      <w:r w:rsidR="00DF221F" w:rsidRPr="00DF221F">
        <w:rPr>
          <w:position w:val="-12"/>
        </w:rPr>
        <w:object w:dxaOrig="1340" w:dyaOrig="360" w14:anchorId="4A9DC280">
          <v:shape id="_x0000_i1149" type="#_x0000_t75" style="width:66.75pt;height:18pt" o:ole="">
            <v:imagedata r:id="rId269" o:title=""/>
          </v:shape>
          <o:OLEObject Type="Embed" ProgID="Equation.DSMT4" ShapeID="_x0000_i1149" DrawAspect="Content" ObjectID="_1527084774" r:id="rId270"/>
        </w:object>
      </w:r>
      <w:r>
        <w:t xml:space="preserve">, </w:t>
      </w:r>
      <w:r w:rsidR="00DF221F" w:rsidRPr="00DF221F">
        <w:rPr>
          <w:position w:val="-12"/>
        </w:rPr>
        <w:object w:dxaOrig="1380" w:dyaOrig="360" w14:anchorId="265AA1F8">
          <v:shape id="_x0000_i1150" type="#_x0000_t75" style="width:69pt;height:18pt" o:ole="">
            <v:imagedata r:id="rId271" o:title=""/>
          </v:shape>
          <o:OLEObject Type="Embed" ProgID="Equation.DSMT4" ShapeID="_x0000_i1150" DrawAspect="Content" ObjectID="_1527084775" r:id="rId272"/>
        </w:object>
      </w:r>
      <w:r>
        <w:t xml:space="preserve">, and </w:t>
      </w:r>
      <w:r w:rsidR="00DF221F" w:rsidRPr="00DF221F">
        <w:rPr>
          <w:position w:val="-12"/>
        </w:rPr>
        <w:object w:dxaOrig="1359" w:dyaOrig="360" w14:anchorId="7AC114BF">
          <v:shape id="_x0000_i1151" type="#_x0000_t75" style="width:68.25pt;height:18pt" o:ole="">
            <v:imagedata r:id="rId273" o:title=""/>
          </v:shape>
          <o:OLEObject Type="Embed" ProgID="Equation.DSMT4" ShapeID="_x0000_i1151" DrawAspect="Content" ObjectID="_1527084776" r:id="rId274"/>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572445">
          <w:instrText>(2.52)</w:instrText>
        </w:r>
      </w:fldSimple>
      <w:r>
        <w:fldChar w:fldCharType="end"/>
      </w:r>
      <w:r>
        <w:t>:</w:t>
      </w:r>
    </w:p>
    <w:p w14:paraId="0A99A827" w14:textId="07744132" w:rsidR="008C7882" w:rsidRDefault="008C7882" w:rsidP="008C7882">
      <w:pPr>
        <w:pStyle w:val="MTDisplayEquation"/>
      </w:pPr>
      <w:r>
        <w:tab/>
      </w:r>
      <w:r w:rsidR="00DF221F" w:rsidRPr="00DF221F">
        <w:rPr>
          <w:position w:val="-16"/>
        </w:rPr>
        <w:object w:dxaOrig="5179" w:dyaOrig="440" w14:anchorId="3C2F581F">
          <v:shape id="_x0000_i1152" type="#_x0000_t75" style="width:258.75pt;height:21.75pt" o:ole="">
            <v:imagedata r:id="rId275" o:title=""/>
          </v:shape>
          <o:OLEObject Type="Embed" ProgID="Equation.DSMT4" ShapeID="_x0000_i1152" DrawAspect="Content" ObjectID="_1527084777" r:id="rId2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67</w:instrText>
        </w:r>
      </w:fldSimple>
      <w:r>
        <w:instrText>)</w:instrText>
      </w:r>
      <w:r>
        <w:fldChar w:fldCharType="end"/>
      </w:r>
    </w:p>
    <w:p w14:paraId="43D48A34" w14:textId="305515C0" w:rsidR="008C7882" w:rsidRDefault="008C7882" w:rsidP="008C7882">
      <w:r>
        <w:t xml:space="preserve">Note that in this equation </w:t>
      </w:r>
      <w:r w:rsidR="00DF221F" w:rsidRPr="00DF221F">
        <w:rPr>
          <w:position w:val="-12"/>
        </w:rPr>
        <w:object w:dxaOrig="340" w:dyaOrig="360" w14:anchorId="17A7C315">
          <v:shape id="_x0000_i1153" type="#_x0000_t75" style="width:17.25pt;height:18pt" o:ole="">
            <v:imagedata r:id="rId277" o:title=""/>
          </v:shape>
          <o:OLEObject Type="Embed" ProgID="Equation.DSMT4" ShapeID="_x0000_i1153" DrawAspect="Content" ObjectID="_1527084778" r:id="rId278"/>
        </w:object>
      </w:r>
      <w:r>
        <w:t xml:space="preserve">, </w:t>
      </w:r>
      <w:r w:rsidR="00DF221F" w:rsidRPr="00DF221F">
        <w:rPr>
          <w:position w:val="-12"/>
        </w:rPr>
        <w:object w:dxaOrig="360" w:dyaOrig="360" w14:anchorId="1BA5744C">
          <v:shape id="_x0000_i1154" type="#_x0000_t75" style="width:18pt;height:18pt" o:ole="">
            <v:imagedata r:id="rId279" o:title=""/>
          </v:shape>
          <o:OLEObject Type="Embed" ProgID="Equation.DSMT4" ShapeID="_x0000_i1154" DrawAspect="Content" ObjectID="_1527084779" r:id="rId280"/>
        </w:object>
      </w:r>
      <w:r>
        <w:t xml:space="preserve">, and </w:t>
      </w:r>
      <w:r w:rsidR="00DF221F" w:rsidRPr="00DF221F">
        <w:rPr>
          <w:position w:val="-12"/>
        </w:rPr>
        <w:object w:dxaOrig="340" w:dyaOrig="360" w14:anchorId="3FBADB19">
          <v:shape id="_x0000_i1155" type="#_x0000_t75" style="width:17.25pt;height:18pt" o:ole="">
            <v:imagedata r:id="rId281" o:title=""/>
          </v:shape>
          <o:OLEObject Type="Embed" ProgID="Equation.DSMT4" ShapeID="_x0000_i1155" DrawAspect="Content" ObjectID="_1527084780" r:id="rId282"/>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DF221F" w:rsidRPr="00DF221F">
        <w:rPr>
          <w:position w:val="-12"/>
        </w:rPr>
        <w:object w:dxaOrig="340" w:dyaOrig="360" w14:anchorId="2ECD4CC2">
          <v:shape id="_x0000_i1156" type="#_x0000_t75" style="width:17.25pt;height:18pt" o:ole="">
            <v:imagedata r:id="rId283" o:title=""/>
          </v:shape>
          <o:OLEObject Type="Embed" ProgID="Equation.DSMT4" ShapeID="_x0000_i1156" DrawAspect="Content" ObjectID="_1527084781" r:id="rId284"/>
        </w:object>
      </w:r>
      <w:r>
        <w:t xml:space="preserve">, </w:t>
      </w:r>
      <w:r w:rsidR="00DF221F" w:rsidRPr="00DF221F">
        <w:rPr>
          <w:position w:val="-12"/>
        </w:rPr>
        <w:object w:dxaOrig="360" w:dyaOrig="360" w14:anchorId="1F0FE9DB">
          <v:shape id="_x0000_i1157" type="#_x0000_t75" style="width:18pt;height:18pt" o:ole="">
            <v:imagedata r:id="rId285" o:title=""/>
          </v:shape>
          <o:OLEObject Type="Embed" ProgID="Equation.DSMT4" ShapeID="_x0000_i1157" DrawAspect="Content" ObjectID="_1527084782" r:id="rId286"/>
        </w:object>
      </w:r>
      <w:r>
        <w:t xml:space="preserve"> and </w:t>
      </w:r>
      <w:r w:rsidR="00DF221F" w:rsidRPr="00DF221F">
        <w:rPr>
          <w:position w:val="-12"/>
        </w:rPr>
        <w:object w:dxaOrig="340" w:dyaOrig="360" w14:anchorId="11A1CF1C">
          <v:shape id="_x0000_i1158" type="#_x0000_t75" style="width:17.25pt;height:18pt" o:ole="">
            <v:imagedata r:id="rId287" o:title=""/>
          </v:shape>
          <o:OLEObject Type="Embed" ProgID="Equation.DSMT4" ShapeID="_x0000_i1158" DrawAspect="Content" ObjectID="_1527084783" r:id="rId288"/>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340" w:name="_Toc302111985"/>
      <w:r>
        <w:t>Isotropic Elasticity in Principal Directions</w:t>
      </w:r>
      <w:bookmarkEnd w:id="340"/>
    </w:p>
    <w:p w14:paraId="23302C34" w14:textId="399C0111" w:rsidR="008C7882" w:rsidRPr="00C1257B" w:rsidRDefault="008C7882" w:rsidP="008C7882">
      <w:r w:rsidRPr="00C1257B">
        <w:t xml:space="preserve">For isotropic materials, the principal directions of the strain and stress tensors are the same.  Let the eigenvalues of </w:t>
      </w:r>
      <w:r w:rsidR="00DF221F" w:rsidRPr="00DF221F">
        <w:rPr>
          <w:position w:val="-6"/>
        </w:rPr>
        <w:object w:dxaOrig="240" w:dyaOrig="279" w14:anchorId="280A1A6E">
          <v:shape id="_x0000_i1159" type="#_x0000_t75" style="width:12pt;height:14.25pt" o:ole="">
            <v:imagedata r:id="rId289" o:title=""/>
          </v:shape>
          <o:OLEObject Type="Embed" ProgID="Equation.DSMT4" ShapeID="_x0000_i1159" DrawAspect="Content" ObjectID="_1527084784" r:id="rId290"/>
        </w:object>
      </w:r>
      <w:r w:rsidRPr="00C1257B">
        <w:t xml:space="preserve"> be denoted by </w:t>
      </w:r>
      <w:r w:rsidR="00DF221F" w:rsidRPr="00DF221F">
        <w:rPr>
          <w:position w:val="-12"/>
        </w:rPr>
        <w:object w:dxaOrig="300" w:dyaOrig="380" w14:anchorId="358CEC76">
          <v:shape id="_x0000_i1160" type="#_x0000_t75" style="width:15pt;height:18.75pt" o:ole="">
            <v:imagedata r:id="rId291" o:title=""/>
          </v:shape>
          <o:OLEObject Type="Embed" ProgID="Equation.DSMT4" ShapeID="_x0000_i1160" DrawAspect="Content" ObjectID="_1527084785" r:id="rId292"/>
        </w:object>
      </w:r>
      <w:r w:rsidRPr="00C1257B">
        <w:t xml:space="preserve"> (</w:t>
      </w:r>
      <w:r w:rsidR="00DF221F" w:rsidRPr="00DF221F">
        <w:rPr>
          <w:position w:val="-10"/>
        </w:rPr>
        <w:object w:dxaOrig="859" w:dyaOrig="320" w14:anchorId="6C9D2E64">
          <v:shape id="_x0000_i1161" type="#_x0000_t75" style="width:42.75pt;height:15.75pt" o:ole="">
            <v:imagedata r:id="rId293" o:title=""/>
          </v:shape>
          <o:OLEObject Type="Embed" ProgID="Equation.DSMT4" ShapeID="_x0000_i1161" DrawAspect="Content" ObjectID="_1527084786" r:id="rId294"/>
        </w:object>
      </w:r>
      <w:r w:rsidRPr="00C1257B">
        <w:t xml:space="preserve">), then the strain energy density may be given as a function of these eigenvalues, </w:t>
      </w:r>
      <w:r w:rsidR="00DF221F" w:rsidRPr="00DF221F">
        <w:rPr>
          <w:position w:val="-16"/>
        </w:rPr>
        <w:object w:dxaOrig="1400" w:dyaOrig="440" w14:anchorId="54085D2D">
          <v:shape id="_x0000_i1162" type="#_x0000_t75" style="width:69.75pt;height:21.75pt" o:ole="">
            <v:imagedata r:id="rId295" o:title=""/>
          </v:shape>
          <o:OLEObject Type="Embed" ProgID="Equation.DSMT4" ShapeID="_x0000_i1162" DrawAspect="Content" ObjectID="_1527084787" r:id="rId296"/>
        </w:object>
      </w:r>
      <w:r w:rsidRPr="00C1257B">
        <w:t>.  To derive the expression for the stress, recognize that</w:t>
      </w:r>
    </w:p>
    <w:p w14:paraId="0A1C8C47" w14:textId="6EC57098" w:rsidR="008C7882" w:rsidRPr="00C1257B" w:rsidRDefault="008C7882" w:rsidP="008C7882">
      <w:pPr>
        <w:pStyle w:val="MTDisplayEquation"/>
      </w:pPr>
      <w:r w:rsidRPr="00C1257B">
        <w:tab/>
      </w:r>
      <w:r w:rsidR="00DF221F" w:rsidRPr="00DF221F">
        <w:rPr>
          <w:position w:val="-24"/>
        </w:rPr>
        <w:object w:dxaOrig="1939" w:dyaOrig="660" w14:anchorId="793DF6C0">
          <v:shape id="_x0000_i1163" type="#_x0000_t75" style="width:96.75pt;height:33pt" o:ole="">
            <v:imagedata r:id="rId297" o:title=""/>
          </v:shape>
          <o:OLEObject Type="Embed" ProgID="Equation.DSMT4" ShapeID="_x0000_i1163" DrawAspect="Content" ObjectID="_1527084788" r:id="rId298"/>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68</w:instrText>
        </w:r>
      </w:fldSimple>
      <w:r w:rsidRPr="00C1257B">
        <w:instrText>)</w:instrText>
      </w:r>
      <w:r w:rsidRPr="00C1257B">
        <w:fldChar w:fldCharType="end"/>
      </w:r>
    </w:p>
    <w:p w14:paraId="043E3AEA" w14:textId="4C3171CF" w:rsidR="008C7882" w:rsidRPr="00C1257B" w:rsidRDefault="008C7882" w:rsidP="008C7882">
      <w:r w:rsidRPr="00C1257B">
        <w:t xml:space="preserve">where </w:t>
      </w:r>
      <w:r w:rsidR="004D1047">
        <w:t xml:space="preserve">the </w:t>
      </w:r>
      <w:r w:rsidR="00DF221F" w:rsidRPr="00DF221F">
        <w:rPr>
          <w:position w:val="-12"/>
        </w:rPr>
        <w:object w:dxaOrig="300" w:dyaOrig="360" w14:anchorId="658FB867">
          <v:shape id="_x0000_i1164" type="#_x0000_t75" style="width:15pt;height:18pt" o:ole="">
            <v:imagedata r:id="rId299" o:title=""/>
          </v:shape>
          <o:OLEObject Type="Embed" ProgID="Equation.DSMT4" ShapeID="_x0000_i1164" DrawAspect="Content" ObjectID="_1527084789" r:id="rId300"/>
        </w:object>
      </w:r>
      <w:r w:rsidRPr="00C1257B">
        <w:t xml:space="preserve"> are the eigenvectors of </w:t>
      </w:r>
      <w:r w:rsidR="00DF221F" w:rsidRPr="00DF221F">
        <w:rPr>
          <w:position w:val="-6"/>
        </w:rPr>
        <w:object w:dxaOrig="240" w:dyaOrig="279" w14:anchorId="42512CAB">
          <v:shape id="_x0000_i1165" type="#_x0000_t75" style="width:12pt;height:14.25pt" o:ole="">
            <v:imagedata r:id="rId301" o:title=""/>
          </v:shape>
          <o:OLEObject Type="Embed" ProgID="Equation.DSMT4" ShapeID="_x0000_i1165" DrawAspect="Content" ObjectID="_1527084790" r:id="rId302"/>
        </w:object>
      </w:r>
      <w:r w:rsidRPr="00C1257B">
        <w:t>.  It follows that the second Piola-Kirchhoff stress may be represented as</w:t>
      </w:r>
    </w:p>
    <w:p w14:paraId="6266E28C" w14:textId="3CF9C021" w:rsidR="008C7882" w:rsidRPr="00C1257B" w:rsidRDefault="008C7882" w:rsidP="008C7882">
      <w:pPr>
        <w:pStyle w:val="MTDisplayEquation"/>
      </w:pPr>
      <w:r w:rsidRPr="00C1257B">
        <w:tab/>
      </w:r>
      <w:r w:rsidR="00DF221F" w:rsidRPr="00DF221F">
        <w:rPr>
          <w:position w:val="-28"/>
        </w:rPr>
        <w:object w:dxaOrig="1160" w:dyaOrig="680" w14:anchorId="53184D77">
          <v:shape id="_x0000_i1166" type="#_x0000_t75" style="width:57.75pt;height:33.75pt" o:ole="">
            <v:imagedata r:id="rId303" o:title=""/>
          </v:shape>
          <o:OLEObject Type="Embed" ProgID="Equation.DSMT4" ShapeID="_x0000_i1166" DrawAspect="Content" ObjectID="_1527084791" r:id="rId304"/>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6D33CD8D" w:rsidR="008C7882" w:rsidRPr="00C1257B" w:rsidRDefault="008C7882" w:rsidP="008C7882">
      <w:pPr>
        <w:pStyle w:val="MTDisplayEquation"/>
      </w:pPr>
      <w:r w:rsidRPr="00C1257B">
        <w:tab/>
      </w:r>
      <w:r w:rsidR="00DF221F" w:rsidRPr="00DF221F">
        <w:rPr>
          <w:position w:val="-30"/>
        </w:rPr>
        <w:object w:dxaOrig="1060" w:dyaOrig="680" w14:anchorId="0644E120">
          <v:shape id="_x0000_i1167" type="#_x0000_t75" style="width:53.25pt;height:33.75pt" o:ole="">
            <v:imagedata r:id="rId305" o:title=""/>
          </v:shape>
          <o:OLEObject Type="Embed" ProgID="Equation.DSMT4" ShapeID="_x0000_i1167" DrawAspect="Content" ObjectID="_1527084792" r:id="rId306"/>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01328896" w:rsidR="008C7882" w:rsidRPr="00C1257B" w:rsidRDefault="008C7882" w:rsidP="008C7882">
      <w:pPr>
        <w:pStyle w:val="MTDisplayEquation"/>
      </w:pPr>
      <w:r w:rsidRPr="00C1257B">
        <w:tab/>
      </w:r>
      <w:r w:rsidR="00DF221F" w:rsidRPr="00DF221F">
        <w:rPr>
          <w:position w:val="-32"/>
        </w:rPr>
        <w:object w:dxaOrig="6399" w:dyaOrig="700" w14:anchorId="44696162">
          <v:shape id="_x0000_i1168" type="#_x0000_t75" style="width:320.25pt;height:35.25pt" o:ole="">
            <v:imagedata r:id="rId307" o:title=""/>
          </v:shape>
          <o:OLEObject Type="Embed" ProgID="Equation.DSMT4" ShapeID="_x0000_i1168" DrawAspect="Content" ObjectID="_1527084793" r:id="rId308"/>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71</w:instrText>
        </w:r>
      </w:fldSimple>
      <w:r w:rsidRPr="00C1257B">
        <w:instrText>)</w:instrText>
      </w:r>
      <w:r w:rsidRPr="00C1257B">
        <w:fldChar w:fldCharType="end"/>
      </w:r>
    </w:p>
    <w:p w14:paraId="48ABA9BD" w14:textId="4958F660" w:rsidR="008C7882" w:rsidRPr="00C1257B" w:rsidRDefault="008C7882" w:rsidP="008C7882">
      <w:r w:rsidRPr="00C1257B">
        <w:t xml:space="preserve">where </w:t>
      </w:r>
      <w:r w:rsidR="00DF221F" w:rsidRPr="00DF221F">
        <w:rPr>
          <w:position w:val="-10"/>
        </w:rPr>
        <w:object w:dxaOrig="560" w:dyaOrig="320" w14:anchorId="07628B3F">
          <v:shape id="_x0000_i1169" type="#_x0000_t75" style="width:27.75pt;height:15.75pt" o:ole="">
            <v:imagedata r:id="rId309" o:title=""/>
          </v:shape>
          <o:OLEObject Type="Embed" ProgID="Equation.DSMT4" ShapeID="_x0000_i1169" DrawAspect="Content" ObjectID="_1527084794" r:id="rId310"/>
        </w:object>
      </w:r>
      <w:r w:rsidRPr="00C1257B">
        <w:t xml:space="preserve"> form a permutation over </w:t>
      </w:r>
      <w:r w:rsidR="00DF221F" w:rsidRPr="00DF221F">
        <w:rPr>
          <w:position w:val="-10"/>
        </w:rPr>
        <w:object w:dxaOrig="540" w:dyaOrig="320" w14:anchorId="4394FBE2">
          <v:shape id="_x0000_i1170" type="#_x0000_t75" style="width:27pt;height:15.75pt" o:ole="">
            <v:imagedata r:id="rId311" o:title=""/>
          </v:shape>
          <o:OLEObject Type="Embed" ProgID="Equation.DSMT4" ShapeID="_x0000_i1170" DrawAspect="Content" ObjectID="_1527084795" r:id="rId312"/>
        </w:object>
      </w:r>
      <w:r w:rsidRPr="00C1257B">
        <w:t>.  Then it can be shown that the material elasticity tensor is given by</w:t>
      </w:r>
    </w:p>
    <w:p w14:paraId="7C9B9338" w14:textId="169C43CC" w:rsidR="008C7882" w:rsidRPr="00C1257B" w:rsidRDefault="008C7882" w:rsidP="008C7882">
      <w:pPr>
        <w:pStyle w:val="MTDisplayEquation"/>
      </w:pPr>
      <w:r w:rsidRPr="00C1257B">
        <w:tab/>
      </w:r>
      <w:r w:rsidR="00DF221F" w:rsidRPr="00DF221F">
        <w:rPr>
          <w:position w:val="-110"/>
        </w:rPr>
        <w:object w:dxaOrig="4140" w:dyaOrig="2240" w14:anchorId="71FD66F5">
          <v:shape id="_x0000_i1171" type="#_x0000_t75" style="width:207pt;height:111.75pt" o:ole="">
            <v:imagedata r:id="rId313" o:title=""/>
          </v:shape>
          <o:OLEObject Type="Embed" ProgID="Equation.DSMT4" ShapeID="_x0000_i1171" DrawAspect="Content" ObjectID="_1527084796" r:id="rId314"/>
        </w:objec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bookmarkStart w:id="341" w:name="ZEqnNum326891"/>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72</w:instrText>
        </w:r>
      </w:fldSimple>
      <w:r w:rsidRPr="00C1257B">
        <w:instrText>)</w:instrText>
      </w:r>
      <w:bookmarkEnd w:id="341"/>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0BB07CB1" w:rsidR="008C7882" w:rsidRPr="00C1257B" w:rsidRDefault="008C7882" w:rsidP="008C7882">
      <w:pPr>
        <w:pStyle w:val="MTDisplayEquation"/>
      </w:pPr>
      <w:r w:rsidRPr="00C1257B">
        <w:tab/>
      </w:r>
      <w:r w:rsidR="00DF221F" w:rsidRPr="00DF221F">
        <w:rPr>
          <w:position w:val="-34"/>
        </w:rPr>
        <w:object w:dxaOrig="3800" w:dyaOrig="800" w14:anchorId="6103F64B">
          <v:shape id="_x0000_i1172" type="#_x0000_t75" style="width:189.75pt;height:39.75pt" o:ole="">
            <v:imagedata r:id="rId315" o:title=""/>
          </v:shape>
          <o:OLEObject Type="Embed" ProgID="Equation.DSMT4" ShapeID="_x0000_i1172" DrawAspect="Content" ObjectID="_1527084797" r:id="rId316"/>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73</w:instrText>
        </w:r>
      </w:fldSimple>
      <w:r w:rsidRPr="00C1257B">
        <w:instrText>)</w:instrText>
      </w:r>
      <w:r w:rsidRPr="00C1257B">
        <w:fldChar w:fldCharType="end"/>
      </w:r>
    </w:p>
    <w:p w14:paraId="074127B7" w14:textId="240F0278"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fldSimple w:instr=" REF ZEqnNum326891 \! \* MERGEFORMAT ">
        <w:ins w:id="342" w:author="Gerard" w:date="2016-05-03T13:31:00Z">
          <w:r w:rsidR="00572445" w:rsidRPr="00C1257B">
            <w:instrText>(</w:instrText>
          </w:r>
          <w:r w:rsidR="00572445">
            <w:instrText>2</w:instrText>
          </w:r>
          <w:r w:rsidR="00572445" w:rsidRPr="00C1257B">
            <w:instrText>.</w:instrText>
          </w:r>
          <w:r w:rsidR="00572445">
            <w:instrText>72</w:instrText>
          </w:r>
          <w:r w:rsidR="00572445" w:rsidRPr="00C1257B">
            <w:instrText>)</w:instrText>
          </w:r>
        </w:ins>
        <w:del w:id="343" w:author="Gerard" w:date="2016-05-03T13:11:00Z">
          <w:r w:rsidR="00122ED6" w:rsidRPr="00C1257B" w:rsidDel="004A222F">
            <w:delInstrText>(</w:delInstrText>
          </w:r>
          <w:r w:rsidR="00122ED6" w:rsidDel="004A222F">
            <w:delInstrText>2</w:delInstrText>
          </w:r>
          <w:r w:rsidR="00122ED6" w:rsidRPr="00C1257B" w:rsidDel="004A222F">
            <w:delInstrText>.</w:delInstrText>
          </w:r>
          <w:r w:rsidR="00122ED6" w:rsidDel="004A222F">
            <w:delInstrText>72</w:delInstrText>
          </w:r>
          <w:r w:rsidR="00122ED6" w:rsidRPr="00C1257B" w:rsidDel="004A222F">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0436EDC8" w:rsidR="008C7882" w:rsidRPr="00C1257B" w:rsidRDefault="008C7882" w:rsidP="008C7882">
      <w:pPr>
        <w:pStyle w:val="MTDisplayEquation"/>
      </w:pPr>
      <w:r w:rsidRPr="00C1257B">
        <w:tab/>
      </w:r>
      <w:r w:rsidR="00DF221F" w:rsidRPr="00DF221F">
        <w:rPr>
          <w:position w:val="-28"/>
        </w:rPr>
        <w:object w:dxaOrig="1140" w:dyaOrig="680" w14:anchorId="4497CC3B">
          <v:shape id="_x0000_i1173" type="#_x0000_t75" style="width:57pt;height:33.75pt" o:ole="">
            <v:imagedata r:id="rId317" o:title=""/>
          </v:shape>
          <o:OLEObject Type="Embed" ProgID="Equation.DSMT4" ShapeID="_x0000_i1173" DrawAspect="Content" ObjectID="_1527084798" r:id="rId318"/>
        </w:object>
      </w:r>
      <w:r w:rsidR="004B190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bookmarkStart w:id="344" w:name="ZEqnNum891122"/>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74</w:instrText>
        </w:r>
      </w:fldSimple>
      <w:r w:rsidRPr="00C1257B">
        <w:instrText>)</w:instrText>
      </w:r>
      <w:bookmarkEnd w:id="344"/>
      <w:r w:rsidRPr="00C1257B">
        <w:fldChar w:fldCharType="end"/>
      </w:r>
    </w:p>
    <w:p w14:paraId="5BCD12C2" w14:textId="77777777" w:rsidR="008C7882" w:rsidRPr="00C1257B" w:rsidRDefault="008C7882" w:rsidP="008C7882">
      <w:r w:rsidRPr="00C1257B">
        <w:t xml:space="preserve">where </w:t>
      </w:r>
    </w:p>
    <w:p w14:paraId="6555909D" w14:textId="2A5E4267" w:rsidR="008C7882" w:rsidRPr="00C1257B" w:rsidRDefault="008C7882" w:rsidP="008C7882">
      <w:pPr>
        <w:pStyle w:val="MTDisplayEquation"/>
      </w:pPr>
      <w:r w:rsidRPr="00C1257B">
        <w:tab/>
      </w:r>
      <w:r w:rsidR="00DF221F" w:rsidRPr="00DF221F">
        <w:rPr>
          <w:position w:val="-12"/>
        </w:rPr>
        <w:object w:dxaOrig="1140" w:dyaOrig="360" w14:anchorId="2AE95A80">
          <v:shape id="_x0000_i1174" type="#_x0000_t75" style="width:57pt;height:18pt" o:ole="">
            <v:imagedata r:id="rId319" o:title=""/>
          </v:shape>
          <o:OLEObject Type="Embed" ProgID="Equation.DSMT4" ShapeID="_x0000_i1174" DrawAspect="Content" ObjectID="_1527084799" r:id="rId320"/>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75</w:instrText>
        </w:r>
      </w:fldSimple>
      <w:r w:rsidRPr="00C1257B">
        <w:instrText>)</w:instrText>
      </w:r>
      <w:r w:rsidRPr="00C1257B">
        <w:fldChar w:fldCharType="end"/>
      </w:r>
    </w:p>
    <w:p w14:paraId="1E99C5B5" w14:textId="313963FE" w:rsidR="008C7882" w:rsidRPr="00C1257B" w:rsidRDefault="008C7882" w:rsidP="008C7882">
      <w:r w:rsidRPr="00C1257B">
        <w:t xml:space="preserve">and </w:t>
      </w:r>
      <w:r w:rsidR="00DF221F" w:rsidRPr="00DF221F">
        <w:rPr>
          <w:position w:val="-14"/>
        </w:rPr>
        <w:object w:dxaOrig="1520" w:dyaOrig="400" w14:anchorId="36C03793">
          <v:shape id="_x0000_i1175" type="#_x0000_t75" style="width:75.75pt;height:20.25pt" o:ole="">
            <v:imagedata r:id="rId321" o:title=""/>
          </v:shape>
          <o:OLEObject Type="Embed" ProgID="Equation.DSMT4" ShapeID="_x0000_i1175" DrawAspect="Content" ObjectID="_1527084800" r:id="rId322"/>
        </w:object>
      </w:r>
      <w:r w:rsidRPr="00C1257B">
        <w:t xml:space="preserve"> are the eigenvectors of </w:t>
      </w:r>
      <w:r w:rsidR="00DF221F" w:rsidRPr="00DF221F">
        <w:rPr>
          <w:position w:val="-6"/>
        </w:rPr>
        <w:object w:dxaOrig="200" w:dyaOrig="279" w14:anchorId="2EFED8BD">
          <v:shape id="_x0000_i1176" type="#_x0000_t75" style="width:9.75pt;height:14.25pt" o:ole="">
            <v:imagedata r:id="rId323" o:title=""/>
          </v:shape>
          <o:OLEObject Type="Embed" ProgID="Equation.DSMT4" ShapeID="_x0000_i1176" DrawAspect="Content" ObjectID="_1527084801" r:id="rId324"/>
        </w:object>
      </w:r>
      <w:r w:rsidRPr="00C1257B">
        <w:t>. The principal normal stresses are</w:t>
      </w:r>
    </w:p>
    <w:p w14:paraId="0C426F19" w14:textId="3E733FAB" w:rsidR="008C7882" w:rsidRPr="00C1257B" w:rsidRDefault="008C7882" w:rsidP="008C7882">
      <w:pPr>
        <w:pStyle w:val="MTDisplayEquation"/>
      </w:pPr>
      <w:r w:rsidRPr="00C1257B">
        <w:tab/>
      </w:r>
      <w:r w:rsidR="00DF221F" w:rsidRPr="00DF221F">
        <w:rPr>
          <w:position w:val="-30"/>
        </w:rPr>
        <w:object w:dxaOrig="1140" w:dyaOrig="680" w14:anchorId="5EF9099E">
          <v:shape id="_x0000_i1177" type="#_x0000_t75" style="width:57pt;height:33.75pt" o:ole="">
            <v:imagedata r:id="rId325" o:title=""/>
          </v:shape>
          <o:OLEObject Type="Embed" ProgID="Equation.DSMT4" ShapeID="_x0000_i1177" DrawAspect="Content" ObjectID="_1527084802" r:id="rId326"/>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07787331" w:rsidR="008C7882" w:rsidRPr="00C1257B" w:rsidRDefault="008C7882" w:rsidP="008C7882">
      <w:pPr>
        <w:pStyle w:val="MTDisplayEquation"/>
      </w:pPr>
      <w:r w:rsidRPr="00C1257B">
        <w:tab/>
      </w:r>
      <w:r w:rsidR="00DF221F" w:rsidRPr="00DF221F">
        <w:rPr>
          <w:position w:val="-112"/>
        </w:rPr>
        <w:object w:dxaOrig="4280" w:dyaOrig="2320" w14:anchorId="20F78CA5">
          <v:shape id="_x0000_i1178" type="#_x0000_t75" style="width:213.75pt;height:116.25pt" o:ole="">
            <v:imagedata r:id="rId327" o:title=""/>
          </v:shape>
          <o:OLEObject Type="Embed" ProgID="Equation.DSMT4" ShapeID="_x0000_i1178" DrawAspect="Content" ObjectID="_1527084803" r:id="rId328"/>
        </w:objec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345" w:name="_Ref176706100"/>
      <w:bookmarkStart w:id="346" w:name="_Toc302111986"/>
      <w:r>
        <w:t>Nearly-Incompressible Hyperelasticity</w:t>
      </w:r>
      <w:bookmarkEnd w:id="345"/>
      <w:bookmarkEnd w:id="346"/>
    </w:p>
    <w:p w14:paraId="7200CCD7" w14:textId="033FB747" w:rsidR="008C7882" w:rsidRDefault="008C7882" w:rsidP="008C7882">
      <w:r>
        <w:t>A material is considered incompressible if it shows no change in volume during deformation, or otherwise stated</w:t>
      </w:r>
      <w:r w:rsidR="002147C8">
        <w:t>,</w:t>
      </w:r>
      <w:r>
        <w:t xml:space="preserve"> if </w:t>
      </w:r>
      <w:r w:rsidR="00DF221F" w:rsidRPr="00DF221F">
        <w:rPr>
          <w:position w:val="-6"/>
        </w:rPr>
        <w:object w:dxaOrig="540" w:dyaOrig="279" w14:anchorId="43957610">
          <v:shape id="_x0000_i1179" type="#_x0000_t75" style="width:27pt;height:14.25pt" o:ole="">
            <v:imagedata r:id="rId329" o:title=""/>
          </v:shape>
          <o:OLEObject Type="Embed" ProgID="Equation.DSMT4" ShapeID="_x0000_i1179" DrawAspect="Content" ObjectID="_1527084804" r:id="rId330"/>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4F69B9A2" w:rsidR="008C7882" w:rsidRDefault="008C7882" w:rsidP="008C7882">
      <w:pPr>
        <w:pStyle w:val="MTDisplayEquation"/>
      </w:pPr>
      <w:r>
        <w:tab/>
      </w:r>
      <w:r w:rsidR="00DF221F" w:rsidRPr="00DF221F">
        <w:rPr>
          <w:position w:val="-24"/>
        </w:rPr>
        <w:object w:dxaOrig="1740" w:dyaOrig="660" w14:anchorId="0138473E">
          <v:shape id="_x0000_i1180" type="#_x0000_t75" style="width:87pt;height:33pt" o:ole="">
            <v:imagedata r:id="rId331" o:title=""/>
          </v:shape>
          <o:OLEObject Type="Embed" ProgID="Equation.DSMT4" ShapeID="_x0000_i1180" DrawAspect="Content" ObjectID="_1527084805" r:id="rId33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47" w:name="ZEqnNum517312"/>
      <w:r>
        <w:instrText>(</w:instrText>
      </w:r>
      <w:fldSimple w:instr=" SEQ MTSec \c \* Arabic \* MERGEFORMAT ">
        <w:r w:rsidR="00572445">
          <w:rPr>
            <w:noProof/>
          </w:rPr>
          <w:instrText>2</w:instrText>
        </w:r>
      </w:fldSimple>
      <w:r>
        <w:instrText>.</w:instrText>
      </w:r>
      <w:fldSimple w:instr=" SEQ MTEqn \c \* Arabic \* MERGEFORMAT ">
        <w:r w:rsidR="00572445">
          <w:rPr>
            <w:noProof/>
          </w:rPr>
          <w:instrText>78</w:instrText>
        </w:r>
      </w:fldSimple>
      <w:r>
        <w:instrText>)</w:instrText>
      </w:r>
      <w:bookmarkEnd w:id="347"/>
      <w:r>
        <w:fldChar w:fldCharType="end"/>
      </w:r>
    </w:p>
    <w:p w14:paraId="79F33BD5" w14:textId="58D2FF39" w:rsidR="008C7882" w:rsidRDefault="008C7882" w:rsidP="008C7882">
      <w:r>
        <w:t xml:space="preserve">where </w:t>
      </w:r>
      <w:r w:rsidR="00DF221F" w:rsidRPr="00DF221F">
        <w:rPr>
          <w:position w:val="-18"/>
        </w:rPr>
        <w:object w:dxaOrig="1100" w:dyaOrig="480" w14:anchorId="4DC556B0">
          <v:shape id="_x0000_i1181" type="#_x0000_t75" style="width:54.75pt;height:24pt" o:ole="">
            <v:imagedata r:id="rId333" o:title=""/>
          </v:shape>
          <o:OLEObject Type="Embed" ProgID="Equation.DSMT4" ShapeID="_x0000_i1181" DrawAspect="Content" ObjectID="_1527084806" r:id="rId334"/>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572445">
          <w:instrText>(2.78)</w:instrText>
        </w:r>
      </w:fldSimple>
      <w:r>
        <w:fldChar w:fldCharType="end"/>
      </w:r>
      <w:r>
        <w:t xml:space="preserve"> remains valid in the nearly incompressible case. Further, in practical terms, a finite element analysis rarely enforces </w:t>
      </w:r>
      <w:r w:rsidR="00DF221F" w:rsidRPr="00DF221F">
        <w:rPr>
          <w:position w:val="-6"/>
        </w:rPr>
        <w:object w:dxaOrig="540" w:dyaOrig="279" w14:anchorId="06BF0FFF">
          <v:shape id="_x0000_i1182" type="#_x0000_t75" style="width:27pt;height:14.25pt" o:ole="">
            <v:imagedata r:id="rId335" o:title=""/>
          </v:shape>
          <o:OLEObject Type="Embed" ProgID="Equation.DSMT4" ShapeID="_x0000_i1182" DrawAspect="Content" ObjectID="_1527084807" r:id="rId336"/>
        </w:object>
      </w:r>
      <w:r>
        <w:t xml:space="preserve"> in a pointwise manner, and hence its retention may be important for the evaluation of stresses.</w:t>
      </w:r>
    </w:p>
    <w:p w14:paraId="034B4408" w14:textId="77777777" w:rsidR="008C7882" w:rsidRDefault="008C7882" w:rsidP="008C7882"/>
    <w:p w14:paraId="797D9EE0" w14:textId="578E5A43" w:rsidR="008C7882" w:rsidRDefault="008C7882" w:rsidP="008C7882">
      <w:r>
        <w:t xml:space="preserve">The process of defining constitutive equations in the case of nearly incompressible hyperelasticity is simplified by adding a volumetric energy component </w:t>
      </w:r>
      <w:r w:rsidR="00DF221F" w:rsidRPr="00DF221F">
        <w:rPr>
          <w:position w:val="-14"/>
        </w:rPr>
        <w:object w:dxaOrig="620" w:dyaOrig="400" w14:anchorId="746BD080">
          <v:shape id="_x0000_i1183" type="#_x0000_t75" style="width:30.75pt;height:20.25pt" o:ole="">
            <v:imagedata r:id="rId337" o:title=""/>
          </v:shape>
          <o:OLEObject Type="Embed" ProgID="Equation.DSMT4" ShapeID="_x0000_i1183" DrawAspect="Content" ObjectID="_1527084808" r:id="rId338"/>
        </w:object>
      </w:r>
      <w:r>
        <w:t xml:space="preserve"> to the distortional component </w:t>
      </w:r>
      <w:r w:rsidR="00DF221F" w:rsidRPr="00DF221F">
        <w:rPr>
          <w:position w:val="-14"/>
        </w:rPr>
        <w:object w:dxaOrig="660" w:dyaOrig="400" w14:anchorId="7D0B2F71">
          <v:shape id="_x0000_i1184" type="#_x0000_t75" style="width:33pt;height:20.25pt" o:ole="">
            <v:imagedata r:id="rId339" o:title=""/>
          </v:shape>
          <o:OLEObject Type="Embed" ProgID="Equation.DSMT4" ShapeID="_x0000_i1184" DrawAspect="Content" ObjectID="_1527084809" r:id="rId340"/>
        </w:object>
      </w:r>
      <w:r>
        <w:t>:</w:t>
      </w:r>
    </w:p>
    <w:p w14:paraId="6344EB84" w14:textId="115FB4FA" w:rsidR="008C7882" w:rsidRDefault="008C7882" w:rsidP="008C7882">
      <w:pPr>
        <w:pStyle w:val="MTDisplayEquation"/>
      </w:pPr>
      <w:r>
        <w:tab/>
      </w:r>
      <w:r w:rsidR="00DF221F" w:rsidRPr="00DF221F">
        <w:rPr>
          <w:position w:val="-14"/>
        </w:rPr>
        <w:object w:dxaOrig="2240" w:dyaOrig="400" w14:anchorId="31D3B32D">
          <v:shape id="_x0000_i1185" type="#_x0000_t75" style="width:111.75pt;height:20.25pt" o:ole="">
            <v:imagedata r:id="rId341" o:title=""/>
          </v:shape>
          <o:OLEObject Type="Embed" ProgID="Equation.DSMT4" ShapeID="_x0000_i1185" DrawAspect="Content" ObjectID="_1527084810" r:id="rId3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48" w:name="ZEqnNum998550"/>
      <w:r>
        <w:instrText>(</w:instrText>
      </w:r>
      <w:fldSimple w:instr=" SEQ MTSec \c \* Arabic \* MERGEFORMAT ">
        <w:r w:rsidR="00572445">
          <w:rPr>
            <w:noProof/>
          </w:rPr>
          <w:instrText>2</w:instrText>
        </w:r>
      </w:fldSimple>
      <w:r>
        <w:instrText>.</w:instrText>
      </w:r>
      <w:fldSimple w:instr=" SEQ MTEqn \c \* Arabic \* MERGEFORMAT ">
        <w:r w:rsidR="00572445">
          <w:rPr>
            <w:noProof/>
          </w:rPr>
          <w:instrText>79</w:instrText>
        </w:r>
      </w:fldSimple>
      <w:r>
        <w:instrText>)</w:instrText>
      </w:r>
      <w:bookmarkEnd w:id="348"/>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fldSimple w:instr=" REF ZEqnNum998550 \! \* MERGEFORMAT ">
        <w:r w:rsidR="00572445">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572445">
          <w:instrText>(2.64)</w:instrText>
        </w:r>
      </w:fldSimple>
      <w:r>
        <w:fldChar w:fldCharType="end"/>
      </w:r>
      <w:r>
        <w:t>.</w:t>
      </w:r>
    </w:p>
    <w:p w14:paraId="765BF3D8" w14:textId="1803B0E7" w:rsidR="008C7882" w:rsidRDefault="008C7882" w:rsidP="008C7882">
      <w:pPr>
        <w:pStyle w:val="MTDisplayEquation"/>
      </w:pPr>
      <w:r>
        <w:lastRenderedPageBreak/>
        <w:tab/>
      </w:r>
      <w:r w:rsidR="00DF221F" w:rsidRPr="00DF221F">
        <w:rPr>
          <w:position w:val="-92"/>
        </w:rPr>
        <w:object w:dxaOrig="2040" w:dyaOrig="1980" w14:anchorId="63E3B33A">
          <v:shape id="_x0000_i1186" type="#_x0000_t75" style="width:102pt;height:99pt" o:ole="">
            <v:imagedata r:id="rId343" o:title=""/>
          </v:shape>
          <o:OLEObject Type="Embed" ProgID="Equation.DSMT4" ShapeID="_x0000_i1186" DrawAspect="Content" ObjectID="_1527084811" r:id="rId34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49" w:name="ZEqnNum91818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80</w:instrText>
        </w:r>
      </w:fldSimple>
      <w:r>
        <w:instrText>)</w:instrText>
      </w:r>
      <w:bookmarkEnd w:id="349"/>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2A376120" w:rsidR="008C7882" w:rsidRDefault="008C7882" w:rsidP="008C7882">
      <w:pPr>
        <w:pStyle w:val="MTDisplayEquation"/>
      </w:pPr>
      <w:r>
        <w:tab/>
      </w:r>
      <w:r w:rsidR="00DF221F" w:rsidRPr="00DF221F">
        <w:rPr>
          <w:position w:val="-24"/>
        </w:rPr>
        <w:object w:dxaOrig="840" w:dyaOrig="620" w14:anchorId="58B719B1">
          <v:shape id="_x0000_i1187" type="#_x0000_t75" style="width:42pt;height:30.75pt" o:ole="">
            <v:imagedata r:id="rId345" o:title=""/>
          </v:shape>
          <o:OLEObject Type="Embed" ProgID="Equation.DSMT4" ShapeID="_x0000_i1187" DrawAspect="Content" ObjectID="_1527084812" r:id="rId3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620B65A2" w:rsidR="008C7882" w:rsidRDefault="008C7882" w:rsidP="008C7882">
      <w:pPr>
        <w:pStyle w:val="MTDisplayEquation"/>
      </w:pPr>
      <w:r>
        <w:tab/>
      </w:r>
      <w:r w:rsidR="00DF221F" w:rsidRPr="00DF221F">
        <w:rPr>
          <w:position w:val="-24"/>
        </w:rPr>
        <w:object w:dxaOrig="1860" w:dyaOrig="620" w14:anchorId="5A60072D">
          <v:shape id="_x0000_i1188" type="#_x0000_t75" style="width:93pt;height:30.75pt" o:ole="">
            <v:imagedata r:id="rId347" o:title=""/>
          </v:shape>
          <o:OLEObject Type="Embed" ProgID="Equation.DSMT4" ShapeID="_x0000_i1188" DrawAspect="Content" ObjectID="_1527084813" r:id="rId3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50" w:name="ZEqnNum84445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82</w:instrText>
        </w:r>
      </w:fldSimple>
      <w:r>
        <w:instrText>)</w:instrText>
      </w:r>
      <w:bookmarkEnd w:id="350"/>
      <w:r>
        <w:fldChar w:fldCharType="end"/>
      </w:r>
    </w:p>
    <w:p w14:paraId="2866E7B4" w14:textId="5623DF13" w:rsidR="008C7882" w:rsidRDefault="008C7882" w:rsidP="008C7882">
      <w:r>
        <w:t xml:space="preserve">The parameter </w:t>
      </w:r>
      <w:r w:rsidR="00DF221F" w:rsidRPr="00025957">
        <w:rPr>
          <w:position w:val="-4"/>
        </w:rPr>
        <w:object w:dxaOrig="220" w:dyaOrig="200" w14:anchorId="057AE042">
          <v:shape id="_x0000_i1189" type="#_x0000_t75" style="width:11.25pt;height:9.75pt" o:ole="">
            <v:imagedata r:id="rId349" o:title=""/>
          </v:shape>
          <o:OLEObject Type="Embed" ProgID="Equation.DSMT4" ShapeID="_x0000_i1189" DrawAspect="Content" ObjectID="_1527084814" r:id="rId350"/>
        </w:object>
      </w:r>
      <w:r>
        <w:t xml:space="preserve"> will be used later as a penalty factor that will enforce the (nearly-) incompressible constraint. However, </w:t>
      </w:r>
      <w:r w:rsidR="00DF221F" w:rsidRPr="00025957">
        <w:rPr>
          <w:position w:val="-4"/>
        </w:rPr>
        <w:object w:dxaOrig="220" w:dyaOrig="200" w14:anchorId="5CB33F42">
          <v:shape id="_x0000_i1190" type="#_x0000_t75" style="width:11.25pt;height:9.75pt" o:ole="">
            <v:imagedata r:id="rId351" o:title=""/>
          </v:shape>
          <o:OLEObject Type="Embed" ProgID="Equation.DSMT4" ShapeID="_x0000_i1190" DrawAspect="Content" ObjectID="_1527084815" r:id="rId352"/>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572445">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572445">
          <w:instrText>(2.82)</w:instrText>
        </w:r>
      </w:fldSimple>
      <w:r>
        <w:fldChar w:fldCharType="end"/>
      </w:r>
      <w:r w:rsidR="004D1047">
        <w:t>,</w:t>
      </w:r>
      <w:r>
        <w:t xml:space="preserve"> the pressure is</w:t>
      </w:r>
    </w:p>
    <w:p w14:paraId="0ED3B6BD" w14:textId="539C6B3F" w:rsidR="008C7882" w:rsidRDefault="008C7882" w:rsidP="008C7882">
      <w:pPr>
        <w:pStyle w:val="MTDisplayEquation"/>
      </w:pPr>
      <w:r>
        <w:tab/>
      </w:r>
      <w:r w:rsidR="00DF221F" w:rsidRPr="00DF221F">
        <w:rPr>
          <w:position w:val="-24"/>
        </w:rPr>
        <w:object w:dxaOrig="1060" w:dyaOrig="620" w14:anchorId="79452FD4">
          <v:shape id="_x0000_i1191" type="#_x0000_t75" style="width:53.25pt;height:30.75pt" o:ole="">
            <v:imagedata r:id="rId353" o:title=""/>
          </v:shape>
          <o:OLEObject Type="Embed" ProgID="Equation.DSMT4" ShapeID="_x0000_i1191" DrawAspect="Content" ObjectID="_1527084816" r:id="rId35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572445">
          <w:instrText>(2.80)</w:instrText>
        </w:r>
      </w:fldSimple>
      <w:r>
        <w:fldChar w:fldCharType="end"/>
      </w:r>
      <w:r>
        <w:t xml:space="preserve"> can be further developed by applying the chain rule to the first term</w:t>
      </w:r>
      <w:r w:rsidR="004D1047">
        <w:t>:</w:t>
      </w:r>
    </w:p>
    <w:p w14:paraId="4F0A1B22" w14:textId="7755705D" w:rsidR="00EE136A" w:rsidRDefault="00EE136A" w:rsidP="008F4203">
      <w:pPr>
        <w:pStyle w:val="MTDisplayEquation"/>
      </w:pPr>
      <w:r>
        <w:tab/>
      </w:r>
      <w:r w:rsidR="00DF221F" w:rsidRPr="00DF221F">
        <w:rPr>
          <w:position w:val="-10"/>
        </w:rPr>
        <w:object w:dxaOrig="2299" w:dyaOrig="380" w14:anchorId="0F0A2FAD">
          <v:shape id="_x0000_i1192" type="#_x0000_t75" style="width:114.75pt;height:18.75pt" o:ole="">
            <v:imagedata r:id="rId355" o:title=""/>
          </v:shape>
          <o:OLEObject Type="Embed" ProgID="Equation.DSMT4" ShapeID="_x0000_i1192" DrawAspect="Content" ObjectID="_1527084817" r:id="rId356"/>
        </w:object>
      </w:r>
      <w:r w:rsidR="004D104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84</w:instrText>
        </w:r>
      </w:fldSimple>
      <w:r>
        <w:instrText>)</w:instrText>
      </w:r>
      <w:r>
        <w:fldChar w:fldCharType="end"/>
      </w:r>
    </w:p>
    <w:p w14:paraId="51BFB68D" w14:textId="618834C1" w:rsidR="002147C8" w:rsidRDefault="002147C8" w:rsidP="002147C8">
      <w:r>
        <w:t xml:space="preserve">where the </w:t>
      </w:r>
      <w:commentRangeStart w:id="351"/>
      <w:r>
        <w:rPr>
          <w:i/>
        </w:rPr>
        <w:t xml:space="preserve">fictitious second Piola-Kirchoff </w:t>
      </w:r>
      <w:commentRangeEnd w:id="351"/>
      <w:r w:rsidR="00FC5099">
        <w:rPr>
          <w:rStyle w:val="CommentReference"/>
        </w:rPr>
        <w:commentReference w:id="351"/>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01CC8A5B" w:rsidR="00EE136A" w:rsidRDefault="00EE136A" w:rsidP="008F4203">
      <w:pPr>
        <w:pStyle w:val="MTDisplayEquation"/>
      </w:pPr>
      <w:r>
        <w:tab/>
      </w:r>
      <w:r w:rsidR="00DF221F" w:rsidRPr="00DF221F">
        <w:rPr>
          <w:position w:val="-24"/>
        </w:rPr>
        <w:object w:dxaOrig="940" w:dyaOrig="660" w14:anchorId="28B98CA6">
          <v:shape id="_x0000_i1193" type="#_x0000_t75" style="width:47.25pt;height:33pt" o:ole="">
            <v:imagedata r:id="rId359" o:title=""/>
          </v:shape>
          <o:OLEObject Type="Embed" ProgID="Equation.DSMT4" ShapeID="_x0000_i1193" DrawAspect="Content" ObjectID="_1527084818" r:id="rId360"/>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2855C0B7" w:rsidR="00EE136A" w:rsidRDefault="00EE136A" w:rsidP="008F4203">
      <w:pPr>
        <w:pStyle w:val="MTDisplayEquation"/>
      </w:pPr>
      <w:r>
        <w:tab/>
      </w:r>
      <w:r w:rsidR="00DF221F" w:rsidRPr="00DF221F">
        <w:rPr>
          <w:position w:val="-24"/>
        </w:rPr>
        <w:object w:dxaOrig="2799" w:dyaOrig="620" w14:anchorId="7EBA59D7">
          <v:shape id="_x0000_i1194" type="#_x0000_t75" style="width:140.25pt;height:30.75pt" o:ole="">
            <v:imagedata r:id="rId361" o:title=""/>
          </v:shape>
          <o:OLEObject Type="Embed" ProgID="Equation.DSMT4" ShapeID="_x0000_i1194" DrawAspect="Content" ObjectID="_1527084819" r:id="rId362"/>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572445">
          <w:instrText>(2.52)</w:instrText>
        </w:r>
      </w:fldSimple>
      <w:r w:rsidR="00A30D09">
        <w:fldChar w:fldCharType="end"/>
      </w:r>
      <w:r w:rsidR="00A30D09">
        <w:rPr>
          <w:vertAlign w:val="subscript"/>
        </w:rPr>
        <w:t>3</w:t>
      </w:r>
      <w:r w:rsidR="00FC5099">
        <w:t>:</w:t>
      </w:r>
    </w:p>
    <w:p w14:paraId="7556AEBA" w14:textId="0B4E4034" w:rsidR="00A30D09" w:rsidRDefault="00EE136A" w:rsidP="008F4203">
      <w:pPr>
        <w:pStyle w:val="MTDisplayEquation"/>
      </w:pPr>
      <w:r>
        <w:tab/>
      </w:r>
      <w:r w:rsidR="00DF221F" w:rsidRPr="00DF221F">
        <w:rPr>
          <w:position w:val="-10"/>
        </w:rPr>
        <w:object w:dxaOrig="1460" w:dyaOrig="380" w14:anchorId="3A8A9DC9">
          <v:shape id="_x0000_i1195" type="#_x0000_t75" style="width:72.75pt;height:18.75pt" o:ole="">
            <v:imagedata r:id="rId363" o:title=""/>
          </v:shape>
          <o:OLEObject Type="Embed" ProgID="Equation.DSMT4" ShapeID="_x0000_i1195" DrawAspect="Content" ObjectID="_1527084820" r:id="rId364"/>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87</w:instrText>
        </w:r>
      </w:fldSimple>
      <w:r>
        <w:instrText>)</w:instrText>
      </w:r>
      <w:r>
        <w:fldChar w:fldCharType="end"/>
      </w:r>
    </w:p>
    <w:p w14:paraId="1979FFF9" w14:textId="77777777" w:rsidR="00C2754B" w:rsidRDefault="00C2754B" w:rsidP="00C2754B">
      <w:r>
        <w:t>where</w:t>
      </w:r>
    </w:p>
    <w:p w14:paraId="785DA43B" w14:textId="7ACF4A66" w:rsidR="00C2754B" w:rsidRPr="00C2754B" w:rsidRDefault="00C2754B" w:rsidP="00C2754B">
      <w:pPr>
        <w:pStyle w:val="MTDisplayEquation"/>
      </w:pPr>
      <w:r>
        <w:tab/>
      </w:r>
      <w:r w:rsidR="00DF221F" w:rsidRPr="00DF221F">
        <w:rPr>
          <w:position w:val="-24"/>
        </w:rPr>
        <w:object w:dxaOrig="1500" w:dyaOrig="660" w14:anchorId="021B8D5D">
          <v:shape id="_x0000_i1196" type="#_x0000_t75" style="width:75pt;height:33pt" o:ole="">
            <v:imagedata r:id="rId365" o:title=""/>
          </v:shape>
          <o:OLEObject Type="Embed" ProgID="Equation.DSMT4" ShapeID="_x0000_i1196" DrawAspect="Content" ObjectID="_1527084821" r:id="rId366"/>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88</w:instrText>
        </w:r>
      </w:fldSimple>
      <w:r>
        <w:instrText>)</w:instrText>
      </w:r>
      <w:r>
        <w:fldChar w:fldCharType="end"/>
      </w:r>
    </w:p>
    <w:p w14:paraId="3B727527" w14:textId="77777777" w:rsidR="008C7882" w:rsidRPr="00272B4D" w:rsidRDefault="008C7882" w:rsidP="008C7882">
      <w:pPr>
        <w:pStyle w:val="Heading3"/>
      </w:pPr>
      <w:bookmarkStart w:id="352" w:name="_Toc302111987"/>
      <w:r>
        <w:t>Transversely Isotropic Hyperelasticity</w:t>
      </w:r>
      <w:bookmarkEnd w:id="352"/>
    </w:p>
    <w:p w14:paraId="31052D9D" w14:textId="1979F066"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DF221F" w:rsidRPr="00025957">
        <w:rPr>
          <w:position w:val="-4"/>
        </w:rPr>
        <w:object w:dxaOrig="260" w:dyaOrig="260" w14:anchorId="76D8224E">
          <v:shape id="_x0000_i1197" type="#_x0000_t75" style="width:12.75pt;height:12.75pt" o:ole="">
            <v:imagedata r:id="rId367" o:title=""/>
          </v:shape>
          <o:OLEObject Type="Embed" ProgID="Equation.DSMT4" ShapeID="_x0000_i1197" DrawAspect="Content" ObjectID="_1527084822" r:id="rId368"/>
        </w:object>
      </w:r>
      <w:r>
        <w:t xml:space="preserve">, which describes the local fiber direction in the undeformed configuration. When the material undergoes deformation, the vector </w:t>
      </w:r>
      <w:r w:rsidR="00DF221F" w:rsidRPr="00DF221F">
        <w:rPr>
          <w:position w:val="-14"/>
        </w:rPr>
        <w:object w:dxaOrig="660" w:dyaOrig="400" w14:anchorId="296972E9">
          <v:shape id="_x0000_i1198" type="#_x0000_t75" style="width:33pt;height:20.25pt" o:ole="">
            <v:imagedata r:id="rId369" o:title=""/>
          </v:shape>
          <o:OLEObject Type="Embed" ProgID="Equation.DSMT4" ShapeID="_x0000_i1198" DrawAspect="Content" ObjectID="_1527084823" r:id="rId370"/>
        </w:object>
      </w:r>
      <w:r>
        <w:t xml:space="preserve"> may be described by a unit vector field </w:t>
      </w:r>
      <w:r w:rsidR="00DF221F" w:rsidRPr="00DF221F">
        <w:rPr>
          <w:position w:val="-16"/>
        </w:rPr>
        <w:object w:dxaOrig="940" w:dyaOrig="440" w14:anchorId="0196AC75">
          <v:shape id="_x0000_i1199" type="#_x0000_t75" style="width:47.25pt;height:21.75pt" o:ole="">
            <v:imagedata r:id="rId371" o:title=""/>
          </v:shape>
          <o:OLEObject Type="Embed" ProgID="Equation.DSMT4" ShapeID="_x0000_i1199" DrawAspect="Content" ObjectID="_1527084824" r:id="rId372"/>
        </w:object>
      </w:r>
      <w:r>
        <w:t xml:space="preserve">. In general, the fibers will also undergo length change. The fiber stretch, </w:t>
      </w:r>
      <w:r w:rsidR="00DF221F" w:rsidRPr="00DF221F">
        <w:rPr>
          <w:position w:val="-6"/>
        </w:rPr>
        <w:object w:dxaOrig="220" w:dyaOrig="279" w14:anchorId="248A5B50">
          <v:shape id="_x0000_i1200" type="#_x0000_t75" style="width:11.25pt;height:14.25pt" o:ole="">
            <v:imagedata r:id="rId373" o:title=""/>
          </v:shape>
          <o:OLEObject Type="Embed" ProgID="Equation.DSMT4" ShapeID="_x0000_i1200" DrawAspect="Content" ObjectID="_1527084825" r:id="rId374"/>
        </w:object>
      </w:r>
      <w:r>
        <w:t>, can be determined in terms of the deformation gradient and the fiber direction in the undeformed configuration,</w:t>
      </w:r>
    </w:p>
    <w:p w14:paraId="2EB3AEB6" w14:textId="7237106F" w:rsidR="008C7882" w:rsidRDefault="008C7882" w:rsidP="008C7882">
      <w:pPr>
        <w:pStyle w:val="MTDisplayEquation"/>
      </w:pPr>
      <w:r>
        <w:tab/>
      </w:r>
      <w:r w:rsidR="00DF221F" w:rsidRPr="00DF221F">
        <w:rPr>
          <w:position w:val="-6"/>
        </w:rPr>
        <w:object w:dxaOrig="1020" w:dyaOrig="279" w14:anchorId="203FFEEC">
          <v:shape id="_x0000_i1201" type="#_x0000_t75" style="width:51pt;height:14.25pt" o:ole="">
            <v:imagedata r:id="rId375" o:title=""/>
          </v:shape>
          <o:OLEObject Type="Embed" ProgID="Equation.DSMT4" ShapeID="_x0000_i1201" DrawAspect="Content" ObjectID="_1527084826" r:id="rId3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89</w:instrText>
        </w:r>
      </w:fldSimple>
      <w:r>
        <w:instrText>)</w:instrText>
      </w:r>
      <w:r>
        <w:fldChar w:fldCharType="end"/>
      </w:r>
    </w:p>
    <w:p w14:paraId="3E424B51" w14:textId="19431807" w:rsidR="008C7882" w:rsidRDefault="008C7882" w:rsidP="008C7882">
      <w:r>
        <w:lastRenderedPageBreak/>
        <w:t>Also, since</w:t>
      </w:r>
      <w:r w:rsidR="00C2754B">
        <w:t xml:space="preserve"> </w:t>
      </w:r>
      <w:r w:rsidR="00DF221F" w:rsidRPr="00DF221F">
        <w:rPr>
          <w:position w:val="-6"/>
        </w:rPr>
        <w:object w:dxaOrig="200" w:dyaOrig="220" w14:anchorId="7B3BE941">
          <v:shape id="_x0000_i1202" type="#_x0000_t75" style="width:9.75pt;height:11.25pt" o:ole="">
            <v:imagedata r:id="rId377" o:title=""/>
          </v:shape>
          <o:OLEObject Type="Embed" ProgID="Equation.DSMT4" ShapeID="_x0000_i1202" DrawAspect="Content" ObjectID="_1527084827" r:id="rId378"/>
        </w:object>
      </w:r>
      <w:r w:rsidRPr="00C2754B">
        <w:t xml:space="preserve"> </w:t>
      </w:r>
      <w:r>
        <w:t>is a unit vector,</w:t>
      </w:r>
    </w:p>
    <w:p w14:paraId="10503C0B" w14:textId="18A5024D" w:rsidR="008C7882" w:rsidRDefault="008C7882" w:rsidP="008C7882">
      <w:pPr>
        <w:pStyle w:val="MTDisplayEquation"/>
      </w:pPr>
      <w:r>
        <w:tab/>
      </w:r>
      <w:r w:rsidR="00DF221F" w:rsidRPr="00DF221F">
        <w:rPr>
          <w:position w:val="-6"/>
        </w:rPr>
        <w:object w:dxaOrig="1320" w:dyaOrig="320" w14:anchorId="15B05C2B">
          <v:shape id="_x0000_i1203" type="#_x0000_t75" style="width:66pt;height:15.75pt" o:ole="">
            <v:imagedata r:id="rId379" o:title=""/>
          </v:shape>
          <o:OLEObject Type="Embed" ProgID="Equation.DSMT4" ShapeID="_x0000_i1203" DrawAspect="Content" ObjectID="_1527084828" r:id="rId3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90</w:instrText>
        </w:r>
      </w:fldSimple>
      <w:r>
        <w:instrText>)</w:instrText>
      </w:r>
      <w:r>
        <w:fldChar w:fldCharType="end"/>
      </w:r>
    </w:p>
    <w:p w14:paraId="711C2EC3" w14:textId="6C74F2D0" w:rsidR="008C7882" w:rsidRDefault="008C7882" w:rsidP="008C7882">
      <w:r>
        <w:t xml:space="preserve">The strain energy function for a transversely isotropic material, </w:t>
      </w:r>
      <w:r w:rsidR="00DF221F" w:rsidRPr="00DF221F">
        <w:rPr>
          <w:position w:val="-14"/>
        </w:rPr>
        <w:object w:dxaOrig="1200" w:dyaOrig="400" w14:anchorId="4079B0D6">
          <v:shape id="_x0000_i1204" type="#_x0000_t75" style="width:60pt;height:20.25pt" o:ole="">
            <v:imagedata r:id="rId381" o:title=""/>
          </v:shape>
          <o:OLEObject Type="Embed" ProgID="Equation.DSMT4" ShapeID="_x0000_i1204" DrawAspect="Content" ObjectID="_1527084829" r:id="rId382"/>
        </w:object>
      </w:r>
      <w:r>
        <w:t xml:space="preserve"> is an isotropic function of</w:t>
      </w:r>
      <w:r w:rsidR="00C2754B" w:rsidRPr="00C2754B">
        <w:t xml:space="preserve"> </w:t>
      </w:r>
      <w:r w:rsidR="00DF221F" w:rsidRPr="00DF221F">
        <w:rPr>
          <w:position w:val="-6"/>
        </w:rPr>
        <w:object w:dxaOrig="240" w:dyaOrig="279" w14:anchorId="33987ADD">
          <v:shape id="_x0000_i1205" type="#_x0000_t75" style="width:12pt;height:14.25pt" o:ole="">
            <v:imagedata r:id="rId383" o:title=""/>
          </v:shape>
          <o:OLEObject Type="Embed" ProgID="Equation.DSMT4" ShapeID="_x0000_i1205" DrawAspect="Content" ObjectID="_1527084830" r:id="rId384"/>
        </w:object>
      </w:r>
      <w:r w:rsidRPr="00C2754B">
        <w:t xml:space="preserve"> </w:t>
      </w:r>
      <w:r>
        <w:t xml:space="preserve">and </w:t>
      </w:r>
      <w:r w:rsidR="00DF221F" w:rsidRPr="00DF221F">
        <w:rPr>
          <w:position w:val="-6"/>
        </w:rPr>
        <w:object w:dxaOrig="700" w:dyaOrig="279" w14:anchorId="2CD6BF84">
          <v:shape id="_x0000_i1206" type="#_x0000_t75" style="width:35.25pt;height:14.25pt" o:ole="">
            <v:imagedata r:id="rId385" o:title=""/>
          </v:shape>
          <o:OLEObject Type="Embed" ProgID="Equation.DSMT4" ShapeID="_x0000_i1206" DrawAspect="Content" ObjectID="_1527084831" r:id="rId38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715C57B2" w:rsidR="008C7882" w:rsidRDefault="008C7882" w:rsidP="008C7882">
      <w:pPr>
        <w:pStyle w:val="MTDisplayEquation"/>
      </w:pPr>
      <w:r>
        <w:tab/>
      </w:r>
      <w:r w:rsidR="00DF221F" w:rsidRPr="00DF221F">
        <w:rPr>
          <w:position w:val="-58"/>
        </w:rPr>
        <w:object w:dxaOrig="5060" w:dyaOrig="620" w14:anchorId="231AEC12">
          <v:shape id="_x0000_i1207" type="#_x0000_t75" style="width:252.75pt;height:30.75pt" o:ole="">
            <v:imagedata r:id="rId387" o:title=""/>
          </v:shape>
          <o:OLEObject Type="Embed" ProgID="Equation.DSMT4" ShapeID="_x0000_i1207" DrawAspect="Content" ObjectID="_1527084832" r:id="rId38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91</w:instrText>
        </w:r>
      </w:fldSimple>
      <w:r>
        <w:instrText>)</w:instrText>
      </w:r>
      <w:r>
        <w:fldChar w:fldCharType="end"/>
      </w:r>
    </w:p>
    <w:p w14:paraId="28FA9879" w14:textId="35215113" w:rsidR="008C7882" w:rsidRDefault="008C7882" w:rsidP="008C7882">
      <w:pPr>
        <w:pStyle w:val="MTDisplayEquation"/>
      </w:pPr>
      <w:r>
        <w:tab/>
      </w:r>
      <w:r w:rsidR="00DF221F" w:rsidRPr="00DF221F">
        <w:rPr>
          <w:position w:val="-32"/>
        </w:rPr>
        <w:object w:dxaOrig="2940" w:dyaOrig="360" w14:anchorId="00239A3E">
          <v:shape id="_x0000_i1208" type="#_x0000_t75" style="width:147pt;height:18pt" o:ole="">
            <v:imagedata r:id="rId389" o:title=""/>
          </v:shape>
          <o:OLEObject Type="Embed" ProgID="Equation.DSMT4" ShapeID="_x0000_i1208" DrawAspect="Content" ObjectID="_1527084833" r:id="rId39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6CD27494" w:rsidR="008C7882" w:rsidRDefault="008C7882" w:rsidP="008C7882">
      <w:pPr>
        <w:pStyle w:val="MTDisplayEquation"/>
      </w:pPr>
      <w:r>
        <w:tab/>
      </w:r>
      <w:r w:rsidR="00DF221F" w:rsidRPr="00DF221F">
        <w:rPr>
          <w:position w:val="-16"/>
        </w:rPr>
        <w:object w:dxaOrig="5679" w:dyaOrig="440" w14:anchorId="6E73B5AD">
          <v:shape id="_x0000_i1209" type="#_x0000_t75" style="width:284.25pt;height:21.75pt" o:ole="">
            <v:imagedata r:id="rId391" o:title=""/>
          </v:shape>
          <o:OLEObject Type="Embed" ProgID="Equation.DSMT4" ShapeID="_x0000_i1209" DrawAspect="Content" ObjectID="_1527084834" r:id="rId39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3459DC56" w:rsidR="008C7882" w:rsidRDefault="008C7882" w:rsidP="008C7882">
      <w:pPr>
        <w:pStyle w:val="MTDisplayEquation"/>
      </w:pPr>
      <w:r>
        <w:tab/>
      </w:r>
      <w:r w:rsidR="00DF221F" w:rsidRPr="00DF221F">
        <w:rPr>
          <w:position w:val="-30"/>
        </w:rPr>
        <w:object w:dxaOrig="2320" w:dyaOrig="700" w14:anchorId="4190CDC0">
          <v:shape id="_x0000_i1210" type="#_x0000_t75" style="width:116.25pt;height:35.25pt" o:ole="">
            <v:imagedata r:id="rId393" o:title=""/>
          </v:shape>
          <o:OLEObject Type="Embed" ProgID="Equation.DSMT4" ShapeID="_x0000_i1210" DrawAspect="Content" ObjectID="_1527084835" r:id="rId39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572445">
        <w:t>Chapter 5</w:t>
      </w:r>
      <w:r>
        <w:fldChar w:fldCharType="end"/>
      </w:r>
      <w:r>
        <w:t xml:space="preserve"> it is further assumed that the strain energy function can be split into the following terms:</w:t>
      </w:r>
    </w:p>
    <w:p w14:paraId="41963CC3" w14:textId="522E5BCC" w:rsidR="008C7882" w:rsidRDefault="008C7882" w:rsidP="008C7882">
      <w:pPr>
        <w:pStyle w:val="MTDisplayEquation"/>
      </w:pPr>
      <w:r>
        <w:tab/>
      </w:r>
      <w:r w:rsidR="00DF221F" w:rsidRPr="00DF221F">
        <w:rPr>
          <w:position w:val="-14"/>
        </w:rPr>
        <w:object w:dxaOrig="4940" w:dyaOrig="400" w14:anchorId="2BD0F984">
          <v:shape id="_x0000_i1211" type="#_x0000_t75" style="width:246.75pt;height:20.25pt" o:ole="">
            <v:imagedata r:id="rId395" o:title=""/>
          </v:shape>
          <o:OLEObject Type="Embed" ProgID="Equation.DSMT4" ShapeID="_x0000_i1211" DrawAspect="Content" ObjectID="_1527084836" r:id="rId39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53" w:name="ZEqnNum55044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95</w:instrText>
        </w:r>
      </w:fldSimple>
      <w:r>
        <w:instrText>)</w:instrText>
      </w:r>
      <w:bookmarkEnd w:id="353"/>
      <w:r>
        <w:fldChar w:fldCharType="end"/>
      </w:r>
    </w:p>
    <w:p w14:paraId="3BA5DD8E" w14:textId="514DD998" w:rsidR="008C7882" w:rsidRDefault="008C7882" w:rsidP="008C7882">
      <w:r>
        <w:t xml:space="preserve">The strain energy function </w:t>
      </w:r>
      <w:r w:rsidR="00DF221F" w:rsidRPr="00DF221F">
        <w:rPr>
          <w:position w:val="-12"/>
        </w:rPr>
        <w:object w:dxaOrig="340" w:dyaOrig="360" w14:anchorId="6A1085DD">
          <v:shape id="_x0000_i1212" type="#_x0000_t75" style="width:17.25pt;height:18pt" o:ole="">
            <v:imagedata r:id="rId397" o:title=""/>
          </v:shape>
          <o:OLEObject Type="Embed" ProgID="Equation.DSMT4" ShapeID="_x0000_i1212" DrawAspect="Content" ObjectID="_1527084837" r:id="rId398"/>
        </w:object>
      </w:r>
      <w:r w:rsidR="00BE2FD1">
        <w:t xml:space="preserve"> </w:t>
      </w:r>
      <w:r>
        <w:t xml:space="preserve">represents the material response of the isotropic ground substance matrix, </w:t>
      </w:r>
      <w:r w:rsidR="00DF221F" w:rsidRPr="00DF221F">
        <w:rPr>
          <w:position w:val="-12"/>
        </w:rPr>
        <w:object w:dxaOrig="360" w:dyaOrig="360" w14:anchorId="750682BA">
          <v:shape id="_x0000_i1213" type="#_x0000_t75" style="width:18pt;height:18pt" o:ole="">
            <v:imagedata r:id="rId399" o:title=""/>
          </v:shape>
          <o:OLEObject Type="Embed" ProgID="Equation.DSMT4" ShapeID="_x0000_i1213" DrawAspect="Content" ObjectID="_1527084838" r:id="rId400"/>
        </w:object>
      </w:r>
      <w:r w:rsidR="00BE2FD1">
        <w:t xml:space="preserve"> </w:t>
      </w:r>
      <w:r>
        <w:t xml:space="preserve">represents the contribution from the fiber family (e.g. collagen), and </w:t>
      </w:r>
      <w:r w:rsidR="00DF221F" w:rsidRPr="00DF221F">
        <w:rPr>
          <w:position w:val="-12"/>
        </w:rPr>
        <w:object w:dxaOrig="340" w:dyaOrig="360" w14:anchorId="2D294457">
          <v:shape id="_x0000_i1214" type="#_x0000_t75" style="width:17.25pt;height:18pt" o:ole="">
            <v:imagedata r:id="rId401" o:title=""/>
          </v:shape>
          <o:OLEObject Type="Embed" ProgID="Equation.DSMT4" ShapeID="_x0000_i1214" DrawAspect="Content" ObjectID="_1527084839" r:id="rId40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572445">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354" w:name="_Toc176704828"/>
      <w:bookmarkStart w:id="355" w:name="_Ref189743783"/>
      <w:bookmarkStart w:id="356" w:name="_Toc302111988"/>
      <w:r>
        <w:lastRenderedPageBreak/>
        <w:t>Biphasic Material</w:t>
      </w:r>
      <w:bookmarkEnd w:id="354"/>
      <w:bookmarkEnd w:id="355"/>
      <w:bookmarkEnd w:id="356"/>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357" w:name="_Toc176704829"/>
      <w:bookmarkStart w:id="358" w:name="_Toc302111989"/>
      <w:r>
        <w:t>Governing Equations</w:t>
      </w:r>
      <w:bookmarkEnd w:id="357"/>
      <w:bookmarkEnd w:id="358"/>
    </w:p>
    <w:p w14:paraId="2FB8F87F" w14:textId="0553944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DF221F" w:rsidRPr="00DF221F">
        <w:rPr>
          <w:position w:val="-6"/>
        </w:rPr>
        <w:object w:dxaOrig="240" w:dyaOrig="220" w14:anchorId="4EB69BC9">
          <v:shape id="_x0000_i1215" type="#_x0000_t75" style="width:12pt;height:11.25pt" o:ole="">
            <v:imagedata r:id="rId403" o:title=""/>
          </v:shape>
          <o:OLEObject Type="Embed" ProgID="Equation.DSMT4" ShapeID="_x0000_i1215" DrawAspect="Content" ObjectID="_1527084840" r:id="rId404"/>
        </w:object>
      </w:r>
      <w:r w:rsidRPr="000037DA">
        <w:t xml:space="preserve"> of a mixture (</w:t>
      </w:r>
      <w:r w:rsidR="00DF221F" w:rsidRPr="00DF221F">
        <w:rPr>
          <w:position w:val="-6"/>
        </w:rPr>
        <w:object w:dxaOrig="580" w:dyaOrig="220" w14:anchorId="0006F318">
          <v:shape id="_x0000_i1216" type="#_x0000_t75" style="width:29.25pt;height:11.25pt" o:ole="">
            <v:imagedata r:id="rId405" o:title=""/>
          </v:shape>
          <o:OLEObject Type="Embed" ProgID="Equation.DSMT4" ShapeID="_x0000_i1216" DrawAspect="Content" ObjectID="_1527084841" r:id="rId406"/>
        </w:object>
      </w:r>
      <w:r w:rsidRPr="000037DA">
        <w:t xml:space="preserve"> for the solid and </w:t>
      </w:r>
      <w:r w:rsidR="00DF221F" w:rsidRPr="00DF221F">
        <w:rPr>
          <w:position w:val="-6"/>
        </w:rPr>
        <w:object w:dxaOrig="639" w:dyaOrig="220" w14:anchorId="77645C4A">
          <v:shape id="_x0000_i1217" type="#_x0000_t75" style="width:32.25pt;height:11.25pt" o:ole="">
            <v:imagedata r:id="rId407" o:title=""/>
          </v:shape>
          <o:OLEObject Type="Embed" ProgID="Equation.DSMT4" ShapeID="_x0000_i1217" DrawAspect="Content" ObjectID="_1527084842" r:id="rId408"/>
        </w:object>
      </w:r>
      <w:r w:rsidRPr="000037DA">
        <w:t xml:space="preserve"> for the fluid) has a separate motion </w:t>
      </w:r>
      <w:r w:rsidR="00DF221F" w:rsidRPr="00DF221F">
        <w:rPr>
          <w:position w:val="-16"/>
        </w:rPr>
        <w:object w:dxaOrig="1020" w:dyaOrig="440" w14:anchorId="31E08414">
          <v:shape id="_x0000_i1218" type="#_x0000_t75" style="width:51pt;height:21.75pt" o:ole="">
            <v:imagedata r:id="rId409" o:title=""/>
          </v:shape>
          <o:OLEObject Type="Embed" ProgID="Equation.DSMT4" ShapeID="_x0000_i1218" DrawAspect="Content" ObjectID="_1527084843" r:id="rId410"/>
        </w:object>
      </w:r>
      <w:r w:rsidRPr="000037DA">
        <w:t xml:space="preserve"> which places particles of each mixture constituent, originally located at </w:t>
      </w:r>
      <w:r w:rsidR="00DF221F" w:rsidRPr="00025957">
        <w:rPr>
          <w:position w:val="-4"/>
        </w:rPr>
        <w:object w:dxaOrig="360" w:dyaOrig="300" w14:anchorId="243BC076">
          <v:shape id="_x0000_i1219" type="#_x0000_t75" style="width:18pt;height:15pt" o:ole="">
            <v:imagedata r:id="rId411" o:title=""/>
          </v:shape>
          <o:OLEObject Type="Embed" ProgID="Equation.DSMT4" ShapeID="_x0000_i1219" DrawAspect="Content" ObjectID="_1527084844" r:id="rId412"/>
        </w:object>
      </w:r>
      <w:r w:rsidRPr="000037DA">
        <w:t xml:space="preserve">, in the current configuration </w:t>
      </w:r>
      <w:r w:rsidR="00DF221F" w:rsidRPr="00025957">
        <w:rPr>
          <w:position w:val="-4"/>
        </w:rPr>
        <w:object w:dxaOrig="200" w:dyaOrig="200" w14:anchorId="6C733ACE">
          <v:shape id="_x0000_i1220" type="#_x0000_t75" style="width:9.75pt;height:9.75pt" o:ole="">
            <v:imagedata r:id="rId413" o:title=""/>
          </v:shape>
          <o:OLEObject Type="Embed" ProgID="Equation.DSMT4" ShapeID="_x0000_i1220" DrawAspect="Content" ObjectID="_1527084845" r:id="rId414"/>
        </w:object>
      </w:r>
      <w:r w:rsidRPr="000037DA">
        <w:t xml:space="preserve"> according to</w:t>
      </w:r>
    </w:p>
    <w:p w14:paraId="6621E4EB" w14:textId="1BE28411" w:rsidR="00FB6012" w:rsidRPr="000037DA" w:rsidRDefault="00FB6012" w:rsidP="00FB6012">
      <w:pPr>
        <w:pStyle w:val="MTDisplayEquation"/>
      </w:pPr>
      <w:r w:rsidRPr="000037DA">
        <w:tab/>
      </w:r>
      <w:r w:rsidR="00DF221F" w:rsidRPr="00DF221F">
        <w:rPr>
          <w:position w:val="-16"/>
        </w:rPr>
        <w:object w:dxaOrig="1400" w:dyaOrig="440" w14:anchorId="2FAEC03E">
          <v:shape id="_x0000_i1221" type="#_x0000_t75" style="width:69.75pt;height:21.75pt" o:ole="">
            <v:imagedata r:id="rId415" o:title=""/>
          </v:shape>
          <o:OLEObject Type="Embed" ProgID="Equation.DSMT4" ShapeID="_x0000_i1221" DrawAspect="Content" ObjectID="_1527084846" r:id="rId416"/>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96</w:instrText>
        </w:r>
      </w:fldSimple>
      <w:r>
        <w:instrText>)</w:instrText>
      </w:r>
      <w:r>
        <w:fldChar w:fldCharType="end"/>
      </w:r>
    </w:p>
    <w:p w14:paraId="3D5801D5" w14:textId="20020A02" w:rsidR="00FB6012" w:rsidRPr="000037DA" w:rsidRDefault="00FB6012" w:rsidP="00FB6012">
      <w:r w:rsidRPr="000037DA">
        <w:t xml:space="preserve">For the purpose of finite element analyses, the motion of the solid matrix, </w:t>
      </w:r>
      <w:r w:rsidR="00DF221F" w:rsidRPr="00DF221F">
        <w:rPr>
          <w:position w:val="-6"/>
        </w:rPr>
        <w:object w:dxaOrig="580" w:dyaOrig="220" w14:anchorId="774AE44C">
          <v:shape id="_x0000_i1222" type="#_x0000_t75" style="width:29.25pt;height:11.25pt" o:ole="">
            <v:imagedata r:id="rId417" o:title=""/>
          </v:shape>
          <o:OLEObject Type="Embed" ProgID="Equation.DSMT4" ShapeID="_x0000_i1222" DrawAspect="Content" ObjectID="_1527084847" r:id="rId418"/>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56B633C8" w:rsidR="00FB6012" w:rsidRDefault="00FB6012" w:rsidP="00FB6012">
      <w:pPr>
        <w:pStyle w:val="MTDisplayEquation"/>
      </w:pPr>
      <w:r>
        <w:tab/>
      </w:r>
      <w:r w:rsidR="00DF221F" w:rsidRPr="00DF221F">
        <w:rPr>
          <w:position w:val="-10"/>
        </w:rPr>
        <w:object w:dxaOrig="1420" w:dyaOrig="320" w14:anchorId="75C9D543">
          <v:shape id="_x0000_i1223" type="#_x0000_t75" style="width:71.25pt;height:15.75pt" o:ole="">
            <v:imagedata r:id="rId419" o:title=""/>
          </v:shape>
          <o:OLEObject Type="Embed" ProgID="Equation.DSMT4" ShapeID="_x0000_i1223" DrawAspect="Content" ObjectID="_1527084848" r:id="rId42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59" w:name="ZEqnNum90298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97</w:instrText>
        </w:r>
      </w:fldSimple>
      <w:r>
        <w:instrText>)</w:instrText>
      </w:r>
      <w:bookmarkEnd w:id="359"/>
      <w:r>
        <w:fldChar w:fldCharType="end"/>
      </w:r>
    </w:p>
    <w:p w14:paraId="13589331" w14:textId="3A0C5F02" w:rsidR="00FB6012" w:rsidRPr="000037DA" w:rsidRDefault="00FB6012" w:rsidP="00FB6012">
      <w:r w:rsidRPr="000037DA">
        <w:t xml:space="preserve">where </w:t>
      </w:r>
      <w:r w:rsidR="00DF221F" w:rsidRPr="00DF221F">
        <w:rPr>
          <w:position w:val="-6"/>
        </w:rPr>
        <w:object w:dxaOrig="220" w:dyaOrig="220" w14:anchorId="60374E06">
          <v:shape id="_x0000_i1224" type="#_x0000_t75" style="width:11.25pt;height:11.25pt" o:ole="">
            <v:imagedata r:id="rId421" o:title=""/>
          </v:shape>
          <o:OLEObject Type="Embed" ProgID="Equation.DSMT4" ShapeID="_x0000_i1224" DrawAspect="Content" ObjectID="_1527084849" r:id="rId422"/>
        </w:object>
      </w:r>
      <w:r w:rsidRPr="000037DA">
        <w:t xml:space="preserve"> is the Cauchy stress for the mixture</w:t>
      </w:r>
      <w:r w:rsidR="00FF69F4">
        <w:t xml:space="preserve">, </w:t>
      </w:r>
      <w:r w:rsidR="00DF221F" w:rsidRPr="00DF221F">
        <w:rPr>
          <w:position w:val="-10"/>
        </w:rPr>
        <w:object w:dxaOrig="240" w:dyaOrig="260" w14:anchorId="6D66AA1D">
          <v:shape id="_x0000_i1225" type="#_x0000_t75" style="width:12pt;height:12.75pt" o:ole="">
            <v:imagedata r:id="rId423" o:title=""/>
          </v:shape>
          <o:OLEObject Type="Embed" ProgID="Equation.DSMT4" ShapeID="_x0000_i1225" DrawAspect="Content" ObjectID="_1527084850" r:id="rId424"/>
        </w:object>
      </w:r>
      <w:r w:rsidR="00FF69F4">
        <w:t xml:space="preserve"> is the mixture density and </w:t>
      </w:r>
      <w:r w:rsidR="00DF221F" w:rsidRPr="00DF221F">
        <w:rPr>
          <w:position w:val="-6"/>
        </w:rPr>
        <w:object w:dxaOrig="200" w:dyaOrig="279" w14:anchorId="6087F764">
          <v:shape id="_x0000_i1226" type="#_x0000_t75" style="width:9.75pt;height:14.25pt" o:ole="">
            <v:imagedata r:id="rId425" o:title=""/>
          </v:shape>
          <o:OLEObject Type="Embed" ProgID="Equation.DSMT4" ShapeID="_x0000_i1226" DrawAspect="Content" ObjectID="_1527084851" r:id="rId426"/>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704398E4" w:rsidR="00FB6012" w:rsidRPr="000037DA" w:rsidRDefault="00FB6012" w:rsidP="00FB6012">
      <w:pPr>
        <w:pStyle w:val="MTDisplayEquation"/>
      </w:pPr>
      <w:r w:rsidRPr="000037DA">
        <w:tab/>
      </w:r>
      <w:r w:rsidR="00DF221F" w:rsidRPr="00DF221F">
        <w:rPr>
          <w:position w:val="-10"/>
        </w:rPr>
        <w:object w:dxaOrig="1280" w:dyaOrig="360" w14:anchorId="212B83B7">
          <v:shape id="_x0000_i1227" type="#_x0000_t75" style="width:63.75pt;height:18pt" o:ole="">
            <v:imagedata r:id="rId427" o:title=""/>
          </v:shape>
          <o:OLEObject Type="Embed" ProgID="Equation.DSMT4" ShapeID="_x0000_i1227" DrawAspect="Content" ObjectID="_1527084852" r:id="rId428"/>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60" w:name="ZEqnNum359393"/>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98</w:instrText>
        </w:r>
      </w:fldSimple>
      <w:r>
        <w:instrText>)</w:instrText>
      </w:r>
      <w:bookmarkEnd w:id="360"/>
      <w:r>
        <w:fldChar w:fldCharType="end"/>
      </w:r>
    </w:p>
    <w:p w14:paraId="2BA12727" w14:textId="605D5E62" w:rsidR="00FB6012" w:rsidRPr="000037DA" w:rsidRDefault="00FB6012" w:rsidP="00FB6012">
      <w:r w:rsidRPr="000037DA">
        <w:t xml:space="preserve">where </w:t>
      </w:r>
      <w:r w:rsidR="00DF221F" w:rsidRPr="00DF221F">
        <w:rPr>
          <w:position w:val="-10"/>
        </w:rPr>
        <w:object w:dxaOrig="240" w:dyaOrig="260" w14:anchorId="1BBB04EA">
          <v:shape id="_x0000_i1228" type="#_x0000_t75" style="width:12pt;height:12.75pt" o:ole="">
            <v:imagedata r:id="rId429" o:title=""/>
          </v:shape>
          <o:OLEObject Type="Embed" ProgID="Equation.DSMT4" ShapeID="_x0000_i1228" DrawAspect="Content" ObjectID="_1527084853" r:id="rId430"/>
        </w:object>
      </w:r>
      <w:r w:rsidRPr="000037DA">
        <w:t xml:space="preserve"> is the fluid pressure and </w:t>
      </w:r>
      <w:r w:rsidR="00DF221F" w:rsidRPr="00DF221F">
        <w:rPr>
          <w:position w:val="-6"/>
        </w:rPr>
        <w:object w:dxaOrig="300" w:dyaOrig="320" w14:anchorId="091BA8F1">
          <v:shape id="_x0000_i1229" type="#_x0000_t75" style="width:15pt;height:15.75pt" o:ole="">
            <v:imagedata r:id="rId431" o:title=""/>
          </v:shape>
          <o:OLEObject Type="Embed" ProgID="Equation.DSMT4" ShapeID="_x0000_i1229" DrawAspect="Content" ObjectID="_1527084854" r:id="rId43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16F43D07" w:rsidR="00FB6012" w:rsidRPr="000037DA" w:rsidRDefault="00FB6012" w:rsidP="00FB6012">
      <w:pPr>
        <w:pStyle w:val="MTDisplayEquation"/>
      </w:pPr>
      <w:r w:rsidRPr="000037DA">
        <w:tab/>
      </w:r>
      <w:r w:rsidR="00DF221F" w:rsidRPr="00DF221F">
        <w:rPr>
          <w:position w:val="-16"/>
        </w:rPr>
        <w:object w:dxaOrig="1579" w:dyaOrig="440" w14:anchorId="49349273">
          <v:shape id="_x0000_i1230" type="#_x0000_t75" style="width:78.75pt;height:21.75pt" o:ole="">
            <v:imagedata r:id="rId433" o:title=""/>
          </v:shape>
          <o:OLEObject Type="Embed" ProgID="Equation.DSMT4" ShapeID="_x0000_i1230" DrawAspect="Content" ObjectID="_1527084855" r:id="rId434"/>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61" w:name="ZEqnNum91685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99</w:instrText>
        </w:r>
      </w:fldSimple>
      <w:r>
        <w:instrText>)</w:instrText>
      </w:r>
      <w:bookmarkEnd w:id="361"/>
      <w:r>
        <w:fldChar w:fldCharType="end"/>
      </w:r>
    </w:p>
    <w:p w14:paraId="09578144" w14:textId="08BC3D0E" w:rsidR="00FB6012" w:rsidRPr="000037DA" w:rsidRDefault="00FB6012" w:rsidP="00FB6012">
      <w:r w:rsidRPr="000037DA">
        <w:t xml:space="preserve">where </w:t>
      </w:r>
      <w:r w:rsidR="00DF221F" w:rsidRPr="00DF221F">
        <w:rPr>
          <w:position w:val="-10"/>
        </w:rPr>
        <w:object w:dxaOrig="1200" w:dyaOrig="360" w14:anchorId="3DAFBFBD">
          <v:shape id="_x0000_i1231" type="#_x0000_t75" style="width:60pt;height:18pt" o:ole="">
            <v:imagedata r:id="rId435" o:title=""/>
          </v:shape>
          <o:OLEObject Type="Embed" ProgID="Equation.DSMT4" ShapeID="_x0000_i1231" DrawAspect="Content" ObjectID="_1527084856" r:id="rId436"/>
        </w:object>
      </w:r>
      <w:r w:rsidRPr="000037DA">
        <w:t xml:space="preserve"> is the solid matrix velocity and </w:t>
      </w:r>
      <w:r w:rsidR="00DF221F" w:rsidRPr="00DF221F">
        <w:rPr>
          <w:position w:val="-6"/>
        </w:rPr>
        <w:object w:dxaOrig="260" w:dyaOrig="220" w14:anchorId="08F9D0DD">
          <v:shape id="_x0000_i1232" type="#_x0000_t75" style="width:12.75pt;height:11.25pt" o:ole="">
            <v:imagedata r:id="rId437" o:title=""/>
          </v:shape>
          <o:OLEObject Type="Embed" ProgID="Equation.DSMT4" ShapeID="_x0000_i1232" DrawAspect="Content" ObjectID="_1527084857" r:id="rId438"/>
        </w:object>
      </w:r>
      <w:r w:rsidRPr="000037DA">
        <w:t xml:space="preserve"> is the flux of the fluid relative to the solid matrix.  Let the solid matrix displacement be denoted by </w:t>
      </w:r>
      <w:r w:rsidR="00DF221F" w:rsidRPr="00DF221F">
        <w:rPr>
          <w:position w:val="-6"/>
        </w:rPr>
        <w:object w:dxaOrig="200" w:dyaOrig="220" w14:anchorId="1C89A09D">
          <v:shape id="_x0000_i1233" type="#_x0000_t75" style="width:9.75pt;height:11.25pt" o:ole="">
            <v:imagedata r:id="rId439" o:title=""/>
          </v:shape>
          <o:OLEObject Type="Embed" ProgID="Equation.DSMT4" ShapeID="_x0000_i1233" DrawAspect="Content" ObjectID="_1527084858" r:id="rId440"/>
        </w:object>
      </w:r>
      <w:r w:rsidRPr="000037DA">
        <w:t xml:space="preserve">, then </w:t>
      </w:r>
      <w:r w:rsidR="00DF221F" w:rsidRPr="00DF221F">
        <w:rPr>
          <w:position w:val="-6"/>
        </w:rPr>
        <w:object w:dxaOrig="680" w:dyaOrig="320" w14:anchorId="5FABA715">
          <v:shape id="_x0000_i1234" type="#_x0000_t75" style="width:33.75pt;height:15.75pt" o:ole="">
            <v:imagedata r:id="rId441" o:title=""/>
          </v:shape>
          <o:OLEObject Type="Embed" ProgID="Equation.DSMT4" ShapeID="_x0000_i1234" DrawAspect="Content" ObjectID="_1527084859" r:id="rId442"/>
        </w:object>
      </w:r>
      <w:r w:rsidRPr="000037DA">
        <w:t>.</w:t>
      </w:r>
    </w:p>
    <w:p w14:paraId="7D06D34F" w14:textId="6CFF5F6D" w:rsidR="00FB6012" w:rsidRPr="000037DA" w:rsidRDefault="00FB6012" w:rsidP="00FB6012">
      <w:r w:rsidRPr="000037DA">
        <w:tab/>
        <w:t xml:space="preserve">To relate the relative fluid flux </w:t>
      </w:r>
      <w:r w:rsidR="00DF221F" w:rsidRPr="00DF221F">
        <w:rPr>
          <w:position w:val="-6"/>
        </w:rPr>
        <w:object w:dxaOrig="260" w:dyaOrig="220" w14:anchorId="291B6437">
          <v:shape id="_x0000_i1235" type="#_x0000_t75" style="width:12.75pt;height:11.25pt" o:ole="">
            <v:imagedata r:id="rId443" o:title=""/>
          </v:shape>
          <o:OLEObject Type="Embed" ProgID="Equation.DSMT4" ShapeID="_x0000_i1235" DrawAspect="Content" ObjectID="_1527084860" r:id="rId444"/>
        </w:object>
      </w:r>
      <w:r w:rsidRPr="000037DA">
        <w:t xml:space="preserve"> to the fluid pressure and solid deformation, it is necessary to employ the equation of conservation of </w:t>
      </w:r>
      <w:r>
        <w:t xml:space="preserve">linear </w:t>
      </w:r>
      <w:r w:rsidRPr="000037DA">
        <w:t>momentum for the fluid,</w:t>
      </w:r>
    </w:p>
    <w:p w14:paraId="09E57417" w14:textId="7098875E" w:rsidR="00FB6012" w:rsidRPr="000037DA" w:rsidRDefault="00FB6012" w:rsidP="00FB6012">
      <w:pPr>
        <w:pStyle w:val="MTDisplayEquation"/>
      </w:pPr>
      <w:r w:rsidRPr="000037DA">
        <w:tab/>
      </w:r>
      <w:r w:rsidR="00DF221F" w:rsidRPr="00DF221F">
        <w:rPr>
          <w:position w:val="-12"/>
        </w:rPr>
        <w:object w:dxaOrig="2700" w:dyaOrig="380" w14:anchorId="221EF341">
          <v:shape id="_x0000_i1236" type="#_x0000_t75" style="width:135pt;height:18.75pt" o:ole="">
            <v:imagedata r:id="rId445" o:title=""/>
          </v:shape>
          <o:OLEObject Type="Embed" ProgID="Equation.DSMT4" ShapeID="_x0000_i1236" DrawAspect="Content" ObjectID="_1527084861" r:id="rId446"/>
        </w:object>
      </w:r>
      <w:r w:rsidR="005D060C">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62" w:name="ZEqnNum63579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100</w:instrText>
        </w:r>
      </w:fldSimple>
      <w:r>
        <w:instrText>)</w:instrText>
      </w:r>
      <w:bookmarkEnd w:id="362"/>
      <w:r>
        <w:fldChar w:fldCharType="end"/>
      </w:r>
    </w:p>
    <w:p w14:paraId="42A34988" w14:textId="14FEF08F" w:rsidR="00FB6012" w:rsidRPr="000037DA" w:rsidRDefault="00FB6012" w:rsidP="00FB6012">
      <w:r w:rsidRPr="000037DA">
        <w:t xml:space="preserve">where </w:t>
      </w:r>
      <w:r w:rsidR="00DF221F" w:rsidRPr="00DF221F">
        <w:rPr>
          <w:position w:val="-10"/>
        </w:rPr>
        <w:object w:dxaOrig="320" w:dyaOrig="360" w14:anchorId="6EC07730">
          <v:shape id="_x0000_i1237" type="#_x0000_t75" style="width:15.75pt;height:18pt" o:ole="">
            <v:imagedata r:id="rId447" o:title=""/>
          </v:shape>
          <o:OLEObject Type="Embed" ProgID="Equation.DSMT4" ShapeID="_x0000_i1237" DrawAspect="Content" ObjectID="_1527084862" r:id="rId448"/>
        </w:object>
      </w:r>
      <w:r w:rsidRPr="000037DA">
        <w:t xml:space="preserve"> is the solid matrix porosity</w:t>
      </w:r>
      <w:r w:rsidR="00FF69F4">
        <w:t xml:space="preserve">, </w:t>
      </w:r>
      <w:r w:rsidR="00DF221F" w:rsidRPr="00DF221F">
        <w:rPr>
          <w:position w:val="-12"/>
        </w:rPr>
        <w:object w:dxaOrig="1120" w:dyaOrig="380" w14:anchorId="0A944461">
          <v:shape id="_x0000_i1238" type="#_x0000_t75" style="width:56.25pt;height:18.75pt" o:ole="">
            <v:imagedata r:id="rId449" o:title=""/>
          </v:shape>
          <o:OLEObject Type="Embed" ProgID="Equation.DSMT4" ShapeID="_x0000_i1238" DrawAspect="Content" ObjectID="_1527084863" r:id="rId450"/>
        </w:object>
      </w:r>
      <w:r w:rsidR="00FF69F4">
        <w:t xml:space="preserve"> is the apparent fluid density and </w:t>
      </w:r>
      <w:r w:rsidR="00DF221F" w:rsidRPr="00DF221F">
        <w:rPr>
          <w:position w:val="-12"/>
        </w:rPr>
        <w:object w:dxaOrig="340" w:dyaOrig="380" w14:anchorId="2D32EFEC">
          <v:shape id="_x0000_i1239" type="#_x0000_t75" style="width:17.25pt;height:18.75pt" o:ole="">
            <v:imagedata r:id="rId451" o:title=""/>
          </v:shape>
          <o:OLEObject Type="Embed" ProgID="Equation.DSMT4" ShapeID="_x0000_i1239" DrawAspect="Content" ObjectID="_1527084864" r:id="rId452"/>
        </w:object>
      </w:r>
      <w:r w:rsidR="00FF69F4">
        <w:t xml:space="preserve"> is the true fluid density, </w:t>
      </w:r>
      <w:r w:rsidR="00DF221F" w:rsidRPr="00DF221F">
        <w:rPr>
          <w:position w:val="-6"/>
        </w:rPr>
        <w:object w:dxaOrig="300" w:dyaOrig="320" w14:anchorId="1390C336">
          <v:shape id="_x0000_i1240" type="#_x0000_t75" style="width:15pt;height:15.75pt" o:ole="">
            <v:imagedata r:id="rId453" o:title=""/>
          </v:shape>
          <o:OLEObject Type="Embed" ProgID="Equation.DSMT4" ShapeID="_x0000_i1240" DrawAspect="Content" ObjectID="_1527084865" r:id="rId454"/>
        </w:object>
      </w:r>
      <w:r w:rsidR="00FF69F4">
        <w:t xml:space="preserve"> is the external body force per mass acting on the fluid</w:t>
      </w:r>
      <w:r w:rsidRPr="000037DA">
        <w:t xml:space="preserve">, and </w:t>
      </w:r>
      <w:r w:rsidR="00DF221F" w:rsidRPr="00DF221F">
        <w:rPr>
          <w:position w:val="-12"/>
        </w:rPr>
        <w:object w:dxaOrig="300" w:dyaOrig="380" w14:anchorId="4DFFB81C">
          <v:shape id="_x0000_i1241" type="#_x0000_t75" style="width:15pt;height:18.75pt" o:ole="">
            <v:imagedata r:id="rId455" o:title=""/>
          </v:shape>
          <o:OLEObject Type="Embed" ProgID="Equation.DSMT4" ShapeID="_x0000_i1241" DrawAspect="Content" ObjectID="_1527084866" r:id="rId45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DF221F" w:rsidRPr="00DF221F">
        <w:rPr>
          <w:position w:val="-12"/>
        </w:rPr>
        <w:object w:dxaOrig="300" w:dyaOrig="380" w14:anchorId="68EA7092">
          <v:shape id="_x0000_i1242" type="#_x0000_t75" style="width:15pt;height:18.75pt" o:ole="">
            <v:imagedata r:id="rId457" o:title=""/>
          </v:shape>
          <o:OLEObject Type="Embed" ProgID="Equation.DSMT4" ShapeID="_x0000_i1242" DrawAspect="Content" ObjectID="_1527084867" r:id="rId458"/>
        </w:object>
      </w:r>
      <w:r w:rsidRPr="000037DA">
        <w:t>.</w:t>
      </w:r>
      <w:r>
        <w:t xml:space="preserve"> </w:t>
      </w:r>
      <w:r w:rsidRPr="000037DA">
        <w:t xml:space="preserve"> The most common constitutive relation is </w:t>
      </w:r>
      <w:r w:rsidR="00DF221F" w:rsidRPr="00DF221F">
        <w:rPr>
          <w:position w:val="-12"/>
        </w:rPr>
        <w:object w:dxaOrig="1579" w:dyaOrig="380" w14:anchorId="6CD774FB">
          <v:shape id="_x0000_i1243" type="#_x0000_t75" style="width:78.75pt;height:18.75pt" o:ole="">
            <v:imagedata r:id="rId459" o:title=""/>
          </v:shape>
          <o:OLEObject Type="Embed" ProgID="Equation.DSMT4" ShapeID="_x0000_i1243" DrawAspect="Content" ObjectID="_1527084868" r:id="rId460"/>
        </w:object>
      </w:r>
      <w:r>
        <w:t>,</w:t>
      </w:r>
      <w:r w:rsidRPr="000037DA">
        <w:t xml:space="preserve"> where</w:t>
      </w:r>
      <w:r>
        <w:t xml:space="preserve"> the second order, symmetric tensor </w:t>
      </w:r>
      <w:r w:rsidR="00DF221F" w:rsidRPr="00025957">
        <w:rPr>
          <w:position w:val="-4"/>
        </w:rPr>
        <w:object w:dxaOrig="220" w:dyaOrig="260" w14:anchorId="12910451">
          <v:shape id="_x0000_i1244" type="#_x0000_t75" style="width:11.25pt;height:12.75pt" o:ole="">
            <v:imagedata r:id="rId461" o:title=""/>
          </v:shape>
          <o:OLEObject Type="Embed" ProgID="Equation.DSMT4" ShapeID="_x0000_i1244" DrawAspect="Content" ObjectID="_1527084869" r:id="rId46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572445">
          <w:instrText>(2.100)</w:instrText>
        </w:r>
      </w:fldSimple>
      <w:r w:rsidR="00FD5AC9">
        <w:fldChar w:fldCharType="end"/>
      </w:r>
      <w:r w:rsidRPr="000037DA">
        <w:t>, it produces</w:t>
      </w:r>
    </w:p>
    <w:p w14:paraId="0D48C292" w14:textId="2C73E7F8" w:rsidR="00FB6012" w:rsidRPr="000037DA" w:rsidRDefault="00FB6012" w:rsidP="00FB6012">
      <w:pPr>
        <w:pStyle w:val="MTDisplayEquation"/>
      </w:pPr>
      <w:r w:rsidRPr="000037DA">
        <w:lastRenderedPageBreak/>
        <w:tab/>
      </w:r>
      <w:r w:rsidR="00DF221F" w:rsidRPr="00DF221F">
        <w:rPr>
          <w:position w:val="-16"/>
        </w:rPr>
        <w:object w:dxaOrig="2439" w:dyaOrig="440" w14:anchorId="76FE79C3">
          <v:shape id="_x0000_i1245" type="#_x0000_t75" style="width:122.25pt;height:21.75pt" o:ole="">
            <v:imagedata r:id="rId463" o:title=""/>
          </v:shape>
          <o:OLEObject Type="Embed" ProgID="Equation.DSMT4" ShapeID="_x0000_i1245" DrawAspect="Content" ObjectID="_1527084870" r:id="rId464"/>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101</w:instrText>
        </w:r>
      </w:fldSimple>
      <w:r>
        <w:instrText>)</w:instrText>
      </w:r>
      <w:r>
        <w:fldChar w:fldCharType="end"/>
      </w:r>
    </w:p>
    <w:p w14:paraId="3B5D1E8D" w14:textId="0BF151DF" w:rsidR="00FB6012" w:rsidRPr="000037DA" w:rsidRDefault="00FB6012" w:rsidP="00FB6012">
      <w:r w:rsidRPr="000037DA">
        <w:t xml:space="preserve">which is equivalent to Darcy’s law.  In general, </w:t>
      </w:r>
      <w:r w:rsidR="00DF221F" w:rsidRPr="00025957">
        <w:rPr>
          <w:position w:val="-4"/>
        </w:rPr>
        <w:object w:dxaOrig="220" w:dyaOrig="260" w14:anchorId="44440556">
          <v:shape id="_x0000_i1246" type="#_x0000_t75" style="width:11.25pt;height:12.75pt" o:ole="">
            <v:imagedata r:id="rId465" o:title=""/>
          </v:shape>
          <o:OLEObject Type="Embed" ProgID="Equation.DSMT4" ShapeID="_x0000_i1246" DrawAspect="Content" ObjectID="_1527084871" r:id="rId46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363" w:name="_Ref176690994"/>
      <w:bookmarkStart w:id="364" w:name="_Toc176704830"/>
      <w:bookmarkStart w:id="365" w:name="_Toc302111990"/>
      <w:r>
        <w:lastRenderedPageBreak/>
        <w:t>Biphasic-Solute Material</w:t>
      </w:r>
      <w:bookmarkEnd w:id="363"/>
      <w:bookmarkEnd w:id="364"/>
      <w:bookmarkEnd w:id="365"/>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366" w:name="_Toc176704831"/>
      <w:bookmarkStart w:id="367" w:name="_Toc302111991"/>
      <w:r>
        <w:t>Governing Equations</w:t>
      </w:r>
      <w:bookmarkEnd w:id="366"/>
      <w:bookmarkEnd w:id="367"/>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506A031" w:rsidR="00FB6012" w:rsidRDefault="00FB6012" w:rsidP="00FB6012">
      <w:r>
        <w:t>The three constituents of the mixture are the porous-permeable solid matrix (</w:t>
      </w:r>
      <w:r w:rsidR="00DF221F" w:rsidRPr="00DF221F">
        <w:rPr>
          <w:position w:val="-6"/>
        </w:rPr>
        <w:object w:dxaOrig="580" w:dyaOrig="220" w14:anchorId="5913B233">
          <v:shape id="_x0000_i1247" type="#_x0000_t75" style="width:29.25pt;height:11.25pt" o:ole="">
            <v:imagedata r:id="rId467" o:title=""/>
          </v:shape>
          <o:OLEObject Type="Embed" ProgID="Equation.DSMT4" ShapeID="_x0000_i1247" DrawAspect="Content" ObjectID="_1527084872" r:id="rId468"/>
        </w:object>
      </w:r>
      <w:r>
        <w:t>), the solvent (</w:t>
      </w:r>
      <w:r w:rsidR="00DF221F" w:rsidRPr="00DF221F">
        <w:rPr>
          <w:position w:val="-6"/>
        </w:rPr>
        <w:object w:dxaOrig="639" w:dyaOrig="220" w14:anchorId="1D62387F">
          <v:shape id="_x0000_i1248" type="#_x0000_t75" style="width:32.25pt;height:11.25pt" o:ole="">
            <v:imagedata r:id="rId469" o:title=""/>
          </v:shape>
          <o:OLEObject Type="Embed" ProgID="Equation.DSMT4" ShapeID="_x0000_i1248" DrawAspect="Content" ObjectID="_1527084873" r:id="rId470"/>
        </w:object>
      </w:r>
      <w:r>
        <w:t>), and the solute (</w:t>
      </w:r>
      <w:r w:rsidR="00DF221F" w:rsidRPr="00DF221F">
        <w:rPr>
          <w:position w:val="-6"/>
        </w:rPr>
        <w:object w:dxaOrig="600" w:dyaOrig="220" w14:anchorId="1E30FD71">
          <v:shape id="_x0000_i1249" type="#_x0000_t75" style="width:30pt;height:11.25pt" o:ole="">
            <v:imagedata r:id="rId471" o:title=""/>
          </v:shape>
          <o:OLEObject Type="Embed" ProgID="Equation.DSMT4" ShapeID="_x0000_i1249" DrawAspect="Content" ObjectID="_1527084874" r:id="rId472"/>
        </w:object>
      </w:r>
      <w:r>
        <w:t xml:space="preserve">). The motion of the solid matrix is described by the displacement vector </w:t>
      </w:r>
      <w:r w:rsidR="00DF221F" w:rsidRPr="00DF221F">
        <w:rPr>
          <w:position w:val="-6"/>
        </w:rPr>
        <w:object w:dxaOrig="200" w:dyaOrig="220" w14:anchorId="03C1B9DA">
          <v:shape id="_x0000_i1250" type="#_x0000_t75" style="width:9.75pt;height:11.25pt" o:ole="">
            <v:imagedata r:id="rId473" o:title=""/>
          </v:shape>
          <o:OLEObject Type="Embed" ProgID="Equation.DSMT4" ShapeID="_x0000_i1250" DrawAspect="Content" ObjectID="_1527084875" r:id="rId474"/>
        </w:object>
      </w:r>
      <w:r w:rsidR="005D060C">
        <w:t>,</w:t>
      </w:r>
      <w:r>
        <w:t xml:space="preserve"> the pressure of the interstitial fluid (solvent+solute) is </w:t>
      </w:r>
      <w:r w:rsidR="00DF221F" w:rsidRPr="00DF221F">
        <w:rPr>
          <w:position w:val="-10"/>
        </w:rPr>
        <w:object w:dxaOrig="240" w:dyaOrig="260" w14:anchorId="054A0033">
          <v:shape id="_x0000_i1251" type="#_x0000_t75" style="width:12pt;height:12.75pt" o:ole="">
            <v:imagedata r:id="rId475" o:title=""/>
          </v:shape>
          <o:OLEObject Type="Embed" ProgID="Equation.DSMT4" ShapeID="_x0000_i1251" DrawAspect="Content" ObjectID="_1527084876" r:id="rId476"/>
        </w:object>
      </w:r>
      <w:r w:rsidR="005D060C">
        <w:t>,</w:t>
      </w:r>
      <w:r>
        <w:t xml:space="preserve"> and the solute concentration (on a solution-volume basis) is </w:t>
      </w:r>
      <w:r w:rsidR="00DF221F" w:rsidRPr="00DF221F">
        <w:rPr>
          <w:position w:val="-6"/>
        </w:rPr>
        <w:object w:dxaOrig="180" w:dyaOrig="220" w14:anchorId="55C25DD4">
          <v:shape id="_x0000_i1252" type="#_x0000_t75" style="width:9pt;height:11.25pt" o:ole="">
            <v:imagedata r:id="rId477" o:title=""/>
          </v:shape>
          <o:OLEObject Type="Embed" ProgID="Equation.DSMT4" ShapeID="_x0000_i1252" DrawAspect="Content" ObjectID="_1527084877" r:id="rId478"/>
        </w:object>
      </w:r>
      <w:r>
        <w:t xml:space="preserve">. The total (or mixture) stress may be described by the Cauchy stress tensor </w:t>
      </w:r>
      <w:r w:rsidR="00DF221F" w:rsidRPr="00DF221F">
        <w:rPr>
          <w:position w:val="-10"/>
        </w:rPr>
        <w:object w:dxaOrig="1280" w:dyaOrig="360" w14:anchorId="7F921EC5">
          <v:shape id="_x0000_i1253" type="#_x0000_t75" style="width:63.75pt;height:18pt" o:ole="">
            <v:imagedata r:id="rId479" o:title=""/>
          </v:shape>
          <o:OLEObject Type="Embed" ProgID="Equation.DSMT4" ShapeID="_x0000_i1253" DrawAspect="Content" ObjectID="_1527084878" r:id="rId480"/>
        </w:object>
      </w:r>
      <w:r>
        <w:t xml:space="preserve">, where </w:t>
      </w:r>
      <w:r w:rsidR="00DF221F" w:rsidRPr="00025957">
        <w:rPr>
          <w:position w:val="-4"/>
        </w:rPr>
        <w:object w:dxaOrig="180" w:dyaOrig="260" w14:anchorId="163E7EBE">
          <v:shape id="_x0000_i1254" type="#_x0000_t75" style="width:9pt;height:12.75pt" o:ole="">
            <v:imagedata r:id="rId481" o:title=""/>
          </v:shape>
          <o:OLEObject Type="Embed" ProgID="Equation.DSMT4" ShapeID="_x0000_i1254" DrawAspect="Content" ObjectID="_1527084879" r:id="rId482"/>
        </w:object>
      </w:r>
      <w:r>
        <w:t xml:space="preserve"> is the identity tensor and </w:t>
      </w:r>
      <w:r w:rsidR="00DF221F" w:rsidRPr="00DF221F">
        <w:rPr>
          <w:position w:val="-6"/>
        </w:rPr>
        <w:object w:dxaOrig="300" w:dyaOrig="320" w14:anchorId="78C8A433">
          <v:shape id="_x0000_i1255" type="#_x0000_t75" style="width:15pt;height:15.75pt" o:ole="">
            <v:imagedata r:id="rId483" o:title=""/>
          </v:shape>
          <o:OLEObject Type="Embed" ProgID="Equation.DSMT4" ShapeID="_x0000_i1255" DrawAspect="Content" ObjectID="_1527084880" r:id="rId48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113C2FAB" w:rsidR="00FB6012" w:rsidRDefault="00FB6012" w:rsidP="00FB6012">
      <w:pPr>
        <w:pStyle w:val="MTDisplayEquation"/>
      </w:pPr>
      <w:r>
        <w:tab/>
      </w:r>
      <w:r w:rsidR="00DF221F" w:rsidRPr="00DF221F">
        <w:rPr>
          <w:position w:val="-10"/>
        </w:rPr>
        <w:object w:dxaOrig="2740" w:dyaOrig="360" w14:anchorId="0F138BD2">
          <v:shape id="_x0000_i1256" type="#_x0000_t75" style="width:137.25pt;height:18pt" o:ole="">
            <v:imagedata r:id="rId485" o:title=""/>
          </v:shape>
          <o:OLEObject Type="Embed" ProgID="Equation.DSMT4" ShapeID="_x0000_i1256" DrawAspect="Content" ObjectID="_1527084881" r:id="rId4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68" w:name="ZEqnNum14665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102</w:instrText>
        </w:r>
      </w:fldSimple>
      <w:r>
        <w:instrText>)</w:instrText>
      </w:r>
      <w:bookmarkEnd w:id="368"/>
      <w:r>
        <w:fldChar w:fldCharType="end"/>
      </w:r>
    </w:p>
    <w:p w14:paraId="76376A81" w14:textId="77777777" w:rsidR="00FB6012" w:rsidRDefault="00FB6012" w:rsidP="00FB6012">
      <w:r>
        <w:t>Similarly, the equations of balance of linear momentum for the solvent and solute are given by</w:t>
      </w:r>
    </w:p>
    <w:p w14:paraId="46FDD1E5" w14:textId="54320DE5" w:rsidR="00FB6012" w:rsidRDefault="00FB6012" w:rsidP="00FB6012">
      <w:pPr>
        <w:pStyle w:val="MTDisplayEquation"/>
      </w:pPr>
      <w:r>
        <w:tab/>
      </w:r>
      <w:r w:rsidR="00DF221F" w:rsidRPr="00DF221F">
        <w:rPr>
          <w:position w:val="-86"/>
        </w:rPr>
        <w:object w:dxaOrig="4840" w:dyaOrig="900" w14:anchorId="6B050352">
          <v:shape id="_x0000_i1257" type="#_x0000_t75" style="width:242.25pt;height:45pt" o:ole="">
            <v:imagedata r:id="rId487" o:title=""/>
          </v:shape>
          <o:OLEObject Type="Embed" ProgID="Equation.DSMT4" ShapeID="_x0000_i1257" DrawAspect="Content" ObjectID="_1527084882" r:id="rId48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69" w:name="ZEqnNum429892"/>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103</w:instrText>
        </w:r>
      </w:fldSimple>
      <w:r>
        <w:instrText>)</w:instrText>
      </w:r>
      <w:bookmarkEnd w:id="369"/>
      <w:r>
        <w:fldChar w:fldCharType="end"/>
      </w:r>
    </w:p>
    <w:p w14:paraId="126A21ED" w14:textId="75C4EAA9" w:rsidR="00FB6012" w:rsidRDefault="00FB6012" w:rsidP="00FB6012">
      <w:r>
        <w:t xml:space="preserve">where </w:t>
      </w:r>
      <w:r w:rsidR="00DF221F" w:rsidRPr="00DF221F">
        <w:rPr>
          <w:position w:val="-10"/>
        </w:rPr>
        <w:object w:dxaOrig="340" w:dyaOrig="360" w14:anchorId="0A0C3E83">
          <v:shape id="_x0000_i1258" type="#_x0000_t75" style="width:17.25pt;height:18pt" o:ole="">
            <v:imagedata r:id="rId489" o:title=""/>
          </v:shape>
          <o:OLEObject Type="Embed" ProgID="Equation.DSMT4" ShapeID="_x0000_i1258" DrawAspect="Content" ObjectID="_1527084883" r:id="rId490"/>
        </w:object>
      </w:r>
      <w:r>
        <w:t xml:space="preserve"> is the apparent density (mass of </w:t>
      </w:r>
      <w:r w:rsidR="00DF221F" w:rsidRPr="00DF221F">
        <w:rPr>
          <w:position w:val="-6"/>
        </w:rPr>
        <w:object w:dxaOrig="240" w:dyaOrig="220" w14:anchorId="584CC31A">
          <v:shape id="_x0000_i1259" type="#_x0000_t75" style="width:12pt;height:11.25pt" o:ole="">
            <v:imagedata r:id="rId491" o:title=""/>
          </v:shape>
          <o:OLEObject Type="Embed" ProgID="Equation.DSMT4" ShapeID="_x0000_i1259" DrawAspect="Content" ObjectID="_1527084884" r:id="rId492"/>
        </w:object>
      </w:r>
      <w:r>
        <w:t xml:space="preserve"> per volume of the mixture), </w:t>
      </w:r>
      <w:r w:rsidR="00DF221F" w:rsidRPr="00DF221F">
        <w:rPr>
          <w:position w:val="-10"/>
        </w:rPr>
        <w:object w:dxaOrig="340" w:dyaOrig="360" w14:anchorId="0DFC83FB">
          <v:shape id="_x0000_i1260" type="#_x0000_t75" style="width:17.25pt;height:18pt" o:ole="">
            <v:imagedata r:id="rId493" o:title=""/>
          </v:shape>
          <o:OLEObject Type="Embed" ProgID="Equation.DSMT4" ShapeID="_x0000_i1260" DrawAspect="Content" ObjectID="_1527084885" r:id="rId494"/>
        </w:object>
      </w:r>
      <w:r>
        <w:t xml:space="preserve"> is the mechano-chemical potential and </w:t>
      </w:r>
      <w:r w:rsidR="00DF221F" w:rsidRPr="00DF221F">
        <w:rPr>
          <w:position w:val="-6"/>
        </w:rPr>
        <w:object w:dxaOrig="320" w:dyaOrig="320" w14:anchorId="7A8FFD97">
          <v:shape id="_x0000_i1261" type="#_x0000_t75" style="width:15.75pt;height:15.75pt" o:ole="">
            <v:imagedata r:id="rId495" o:title=""/>
          </v:shape>
          <o:OLEObject Type="Embed" ProgID="Equation.DSMT4" ShapeID="_x0000_i1261" DrawAspect="Content" ObjectID="_1527084886" r:id="rId496"/>
        </w:object>
      </w:r>
      <w:r>
        <w:t xml:space="preserve"> is the velocity of constituent </w:t>
      </w:r>
      <w:r w:rsidR="00DF221F" w:rsidRPr="00DF221F">
        <w:rPr>
          <w:position w:val="-6"/>
        </w:rPr>
        <w:object w:dxaOrig="240" w:dyaOrig="220" w14:anchorId="41153945">
          <v:shape id="_x0000_i1262" type="#_x0000_t75" style="width:12pt;height:11.25pt" o:ole="">
            <v:imagedata r:id="rId497" o:title=""/>
          </v:shape>
          <o:OLEObject Type="Embed" ProgID="Equation.DSMT4" ShapeID="_x0000_i1262" DrawAspect="Content" ObjectID="_1527084887" r:id="rId498"/>
        </w:object>
      </w:r>
      <w:r w:rsidR="005D060C">
        <w:t>.</w:t>
      </w:r>
      <w:r>
        <w:t xml:space="preserve"> </w:t>
      </w:r>
      <w:r w:rsidR="00DF221F" w:rsidRPr="00025957">
        <w:rPr>
          <w:position w:val="-4"/>
        </w:rPr>
        <w:object w:dxaOrig="360" w:dyaOrig="300" w14:anchorId="7156233F">
          <v:shape id="_x0000_i1263" type="#_x0000_t75" style="width:18pt;height:15pt" o:ole="">
            <v:imagedata r:id="rId499" o:title=""/>
          </v:shape>
          <o:OLEObject Type="Embed" ProgID="Equation.DSMT4" ShapeID="_x0000_i1263" DrawAspect="Content" ObjectID="_1527084888" r:id="rId500"/>
        </w:object>
      </w:r>
      <w:r>
        <w:t xml:space="preserve"> is the diffusive drag tensor between constituents </w:t>
      </w:r>
      <w:r w:rsidR="00DF221F" w:rsidRPr="00DF221F">
        <w:rPr>
          <w:position w:val="-6"/>
        </w:rPr>
        <w:object w:dxaOrig="240" w:dyaOrig="220" w14:anchorId="1D89F604">
          <v:shape id="_x0000_i1264" type="#_x0000_t75" style="width:12pt;height:11.25pt" o:ole="">
            <v:imagedata r:id="rId501" o:title=""/>
          </v:shape>
          <o:OLEObject Type="Embed" ProgID="Equation.DSMT4" ShapeID="_x0000_i1264" DrawAspect="Content" ObjectID="_1527084889" r:id="rId502"/>
        </w:object>
      </w:r>
      <w:r>
        <w:t xml:space="preserve"> and </w:t>
      </w:r>
      <w:r w:rsidR="00DF221F" w:rsidRPr="00DF221F">
        <w:rPr>
          <w:position w:val="-10"/>
        </w:rPr>
        <w:object w:dxaOrig="240" w:dyaOrig="320" w14:anchorId="3F75190D">
          <v:shape id="_x0000_i1265" type="#_x0000_t75" style="width:12pt;height:15.75pt" o:ole="">
            <v:imagedata r:id="rId503" o:title=""/>
          </v:shape>
          <o:OLEObject Type="Embed" ProgID="Equation.DSMT4" ShapeID="_x0000_i1265" DrawAspect="Content" ObjectID="_1527084890" r:id="rId504"/>
        </w:object>
      </w:r>
      <w:r>
        <w:t xml:space="preserve"> representing momentum exchange via frictional interactions, which satisfies </w:t>
      </w:r>
      <w:r w:rsidR="00DF221F" w:rsidRPr="00025957">
        <w:rPr>
          <w:position w:val="-4"/>
        </w:rPr>
        <w:object w:dxaOrig="920" w:dyaOrig="300" w14:anchorId="79B54324">
          <v:shape id="_x0000_i1266" type="#_x0000_t75" style="width:45.75pt;height:15pt" o:ole="">
            <v:imagedata r:id="rId505" o:title=""/>
          </v:shape>
          <o:OLEObject Type="Embed" ProgID="Equation.DSMT4" ShapeID="_x0000_i1266" DrawAspect="Content" ObjectID="_1527084891" r:id="rId50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DF221F" w:rsidRPr="00DF221F">
        <w:rPr>
          <w:position w:val="-16"/>
        </w:rPr>
        <w:object w:dxaOrig="1320" w:dyaOrig="440" w14:anchorId="5ADBC4B6">
          <v:shape id="_x0000_i1267" type="#_x0000_t75" style="width:66pt;height:21.75pt" o:ole="">
            <v:imagedata r:id="rId507" o:title=""/>
          </v:shape>
          <o:OLEObject Type="Embed" ProgID="Equation.DSMT4" ShapeID="_x0000_i1267" DrawAspect="Content" ObjectID="_1527084892" r:id="rId50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25798CB5" w:rsidR="00FB6012" w:rsidRDefault="00FB6012" w:rsidP="00FB6012">
      <w:r>
        <w:t xml:space="preserve">The mechano-chemical potential is the sum of the mechanical and chemical potentials. The chemical potential </w:t>
      </w:r>
      <w:r w:rsidR="00DF221F" w:rsidRPr="00DF221F">
        <w:rPr>
          <w:position w:val="-10"/>
        </w:rPr>
        <w:object w:dxaOrig="340" w:dyaOrig="360" w14:anchorId="4B48E8E2">
          <v:shape id="_x0000_i1268" type="#_x0000_t75" style="width:17.25pt;height:18pt" o:ole="">
            <v:imagedata r:id="rId509" o:title=""/>
          </v:shape>
          <o:OLEObject Type="Embed" ProgID="Equation.DSMT4" ShapeID="_x0000_i1268" DrawAspect="Content" ObjectID="_1527084893" r:id="rId510"/>
        </w:object>
      </w:r>
      <w:r>
        <w:t xml:space="preserve"> of </w:t>
      </w:r>
      <w:r w:rsidR="00DF221F" w:rsidRPr="00DF221F">
        <w:rPr>
          <w:position w:val="-6"/>
        </w:rPr>
        <w:object w:dxaOrig="240" w:dyaOrig="220" w14:anchorId="61CFBD85">
          <v:shape id="_x0000_i1269" type="#_x0000_t75" style="width:12pt;height:11.25pt" o:ole="">
            <v:imagedata r:id="rId511" o:title=""/>
          </v:shape>
          <o:OLEObject Type="Embed" ProgID="Equation.DSMT4" ShapeID="_x0000_i1269" DrawAspect="Content" ObjectID="_1527084894" r:id="rId512"/>
        </w:object>
      </w:r>
      <w:r>
        <w:t xml:space="preserve"> represents the rate at which the mixture free energy changes with increasing mass of </w:t>
      </w:r>
      <w:r w:rsidR="00DF221F" w:rsidRPr="00DF221F">
        <w:rPr>
          <w:position w:val="-6"/>
        </w:rPr>
        <w:object w:dxaOrig="240" w:dyaOrig="220" w14:anchorId="03D04920">
          <v:shape id="_x0000_i1270" type="#_x0000_t75" style="width:12pt;height:11.25pt" o:ole="">
            <v:imagedata r:id="rId513" o:title=""/>
          </v:shape>
          <o:OLEObject Type="Embed" ProgID="Equation.DSMT4" ShapeID="_x0000_i1270" DrawAspect="Content" ObjectID="_1527084895" r:id="rId514"/>
        </w:object>
      </w:r>
      <w:r>
        <w:t xml:space="preserve">. The mechanical potential represents the rate at which the mixture free energy density changes with increasing volumetric strain of </w:t>
      </w:r>
      <w:r w:rsidR="00DF221F" w:rsidRPr="00DF221F">
        <w:rPr>
          <w:position w:val="-6"/>
        </w:rPr>
        <w:object w:dxaOrig="240" w:dyaOrig="220" w14:anchorId="15277236">
          <v:shape id="_x0000_i1271" type="#_x0000_t75" style="width:12pt;height:11.25pt" o:ole="">
            <v:imagedata r:id="rId515" o:title=""/>
          </v:shape>
          <o:OLEObject Type="Embed" ProgID="Equation.DSMT4" ShapeID="_x0000_i1271" DrawAspect="Content" ObjectID="_1527084896" r:id="rId516"/>
        </w:object>
      </w:r>
      <w:r w:rsidR="005D060C">
        <w:t>.</w:t>
      </w:r>
      <w:r>
        <w:t xml:space="preserve"> </w:t>
      </w:r>
      <w:r w:rsidR="005D060C">
        <w:t>I</w:t>
      </w:r>
      <w:r>
        <w:t xml:space="preserve">n a mixture of intrinsically incompressible constituents, where the volumetric strain is idealized to be zero, this potential is given by </w:t>
      </w:r>
      <w:r w:rsidR="00DF221F" w:rsidRPr="00DF221F">
        <w:rPr>
          <w:position w:val="-14"/>
        </w:rPr>
        <w:object w:dxaOrig="1300" w:dyaOrig="400" w14:anchorId="72B021A6">
          <v:shape id="_x0000_i1272" type="#_x0000_t75" style="width:65.25pt;height:20.25pt" o:ole="">
            <v:imagedata r:id="rId517" o:title=""/>
          </v:shape>
          <o:OLEObject Type="Embed" ProgID="Equation.DSMT4" ShapeID="_x0000_i1272" DrawAspect="Content" ObjectID="_1527084897" r:id="rId518"/>
        </w:object>
      </w:r>
      <w:r>
        <w:t xml:space="preserve">, where </w:t>
      </w:r>
      <w:r w:rsidR="00DF221F" w:rsidRPr="00DF221F">
        <w:rPr>
          <w:position w:val="-12"/>
        </w:rPr>
        <w:object w:dxaOrig="340" w:dyaOrig="380" w14:anchorId="3F38A712">
          <v:shape id="_x0000_i1273" type="#_x0000_t75" style="width:17.25pt;height:18.75pt" o:ole="">
            <v:imagedata r:id="rId519" o:title=""/>
          </v:shape>
          <o:OLEObject Type="Embed" ProgID="Equation.DSMT4" ShapeID="_x0000_i1273" DrawAspect="Content" ObjectID="_1527084898" r:id="rId520"/>
        </w:object>
      </w:r>
      <w:r>
        <w:t xml:space="preserve"> is the true density of </w:t>
      </w:r>
      <w:r w:rsidR="00DF221F" w:rsidRPr="00DF221F">
        <w:rPr>
          <w:position w:val="-6"/>
        </w:rPr>
        <w:object w:dxaOrig="240" w:dyaOrig="220" w14:anchorId="0DEFD77D">
          <v:shape id="_x0000_i1274" type="#_x0000_t75" style="width:12pt;height:11.25pt" o:ole="">
            <v:imagedata r:id="rId521" o:title=""/>
          </v:shape>
          <o:OLEObject Type="Embed" ProgID="Equation.DSMT4" ShapeID="_x0000_i1274" DrawAspect="Content" ObjectID="_1527084899" r:id="rId522"/>
        </w:object>
      </w:r>
      <w:r>
        <w:t xml:space="preserve"> (mass of </w:t>
      </w:r>
      <w:r w:rsidR="00DF221F" w:rsidRPr="00DF221F">
        <w:rPr>
          <w:position w:val="-6"/>
        </w:rPr>
        <w:object w:dxaOrig="240" w:dyaOrig="220" w14:anchorId="5B13D6BE">
          <v:shape id="_x0000_i1275" type="#_x0000_t75" style="width:12pt;height:11.25pt" o:ole="">
            <v:imagedata r:id="rId523" o:title=""/>
          </v:shape>
          <o:OLEObject Type="Embed" ProgID="Equation.DSMT4" ShapeID="_x0000_i1275" DrawAspect="Content" ObjectID="_1527084900" r:id="rId524"/>
        </w:object>
      </w:r>
      <w:r>
        <w:t xml:space="preserve"> per volume of </w:t>
      </w:r>
      <w:r w:rsidR="00DF221F" w:rsidRPr="00DF221F">
        <w:rPr>
          <w:position w:val="-6"/>
        </w:rPr>
        <w:object w:dxaOrig="240" w:dyaOrig="220" w14:anchorId="0E1EEFA8">
          <v:shape id="_x0000_i1276" type="#_x0000_t75" style="width:12pt;height:11.25pt" o:ole="">
            <v:imagedata r:id="rId525" o:title=""/>
          </v:shape>
          <o:OLEObject Type="Embed" ProgID="Equation.DSMT4" ShapeID="_x0000_i1276" DrawAspect="Content" ObjectID="_1527084901" r:id="rId526"/>
        </w:object>
      </w:r>
      <w:r>
        <w:t xml:space="preserve">), which is invariant for incompressible constituents, and </w:t>
      </w:r>
      <w:r w:rsidR="00DF221F" w:rsidRPr="00DF221F">
        <w:rPr>
          <w:position w:val="-12"/>
        </w:rPr>
        <w:object w:dxaOrig="300" w:dyaOrig="360" w14:anchorId="3598D739">
          <v:shape id="_x0000_i1277" type="#_x0000_t75" style="width:15pt;height:18pt" o:ole="">
            <v:imagedata r:id="rId527" o:title=""/>
          </v:shape>
          <o:OLEObject Type="Embed" ProgID="Equation.DSMT4" ShapeID="_x0000_i1277" DrawAspect="Content" ObjectID="_1527084902" r:id="rId528"/>
        </w:object>
      </w:r>
      <w:r>
        <w:t xml:space="preserve"> is some arbitrarily set reference pressure (e.g., ambient pressure).</w:t>
      </w:r>
    </w:p>
    <w:p w14:paraId="76F74E85" w14:textId="77777777" w:rsidR="00FB6012" w:rsidRDefault="00FB6012" w:rsidP="00FB6012"/>
    <w:p w14:paraId="088C31F1" w14:textId="371CB26A" w:rsidR="00FB6012" w:rsidRDefault="00FB6012" w:rsidP="00FB6012">
      <w:r>
        <w:t xml:space="preserve">From classical physical chemistry, the general form of a constitutive relation for the chemical potential is </w:t>
      </w:r>
      <w:r w:rsidR="00DF221F" w:rsidRPr="00DF221F">
        <w:rPr>
          <w:position w:val="-16"/>
        </w:rPr>
        <w:object w:dxaOrig="2940" w:dyaOrig="440" w14:anchorId="41446C2F">
          <v:shape id="_x0000_i1278" type="#_x0000_t75" style="width:147pt;height:21.75pt" o:ole="">
            <v:imagedata r:id="rId529" o:title=""/>
          </v:shape>
          <o:OLEObject Type="Embed" ProgID="Equation.DSMT4" ShapeID="_x0000_i1278" DrawAspect="Content" ObjectID="_1527084903" r:id="rId53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DF221F" w:rsidRPr="00025957">
        <w:rPr>
          <w:position w:val="-4"/>
        </w:rPr>
        <w:object w:dxaOrig="240" w:dyaOrig="260" w14:anchorId="6B6E6A86">
          <v:shape id="_x0000_i1279" type="#_x0000_t75" style="width:12pt;height:12.75pt" o:ole="">
            <v:imagedata r:id="rId531" o:title=""/>
          </v:shape>
          <o:OLEObject Type="Embed" ProgID="Equation.DSMT4" ShapeID="_x0000_i1279" DrawAspect="Content" ObjectID="_1527084904" r:id="rId532"/>
        </w:object>
      </w:r>
      <w:r>
        <w:t xml:space="preserve"> is the universal gas constant, </w:t>
      </w:r>
      <w:r w:rsidR="00DF221F" w:rsidRPr="00DF221F">
        <w:rPr>
          <w:position w:val="-6"/>
        </w:rPr>
        <w:object w:dxaOrig="200" w:dyaOrig="279" w14:anchorId="78168ADB">
          <v:shape id="_x0000_i1280" type="#_x0000_t75" style="width:9.75pt;height:14.25pt" o:ole="">
            <v:imagedata r:id="rId533" o:title=""/>
          </v:shape>
          <o:OLEObject Type="Embed" ProgID="Equation.DSMT4" ShapeID="_x0000_i1280" DrawAspect="Content" ObjectID="_1527084905" r:id="rId534"/>
        </w:object>
      </w:r>
      <w:r>
        <w:t xml:space="preserve"> is the absolute temperature, </w:t>
      </w:r>
      <w:r w:rsidR="00DF221F" w:rsidRPr="00025957">
        <w:rPr>
          <w:position w:val="-4"/>
        </w:rPr>
        <w:object w:dxaOrig="420" w:dyaOrig="300" w14:anchorId="15BF08E6">
          <v:shape id="_x0000_i1281" type="#_x0000_t75" style="width:21pt;height:15pt" o:ole="">
            <v:imagedata r:id="rId535" o:title=""/>
          </v:shape>
          <o:OLEObject Type="Embed" ProgID="Equation.DSMT4" ShapeID="_x0000_i1281" DrawAspect="Content" ObjectID="_1527084906" r:id="rId536"/>
        </w:object>
      </w:r>
      <w:r>
        <w:t xml:space="preserve"> is the molecular weight (invariant) and </w:t>
      </w:r>
      <w:r w:rsidR="00DF221F" w:rsidRPr="00DF221F">
        <w:rPr>
          <w:position w:val="-6"/>
        </w:rPr>
        <w:object w:dxaOrig="300" w:dyaOrig="320" w14:anchorId="74E1116D">
          <v:shape id="_x0000_i1282" type="#_x0000_t75" style="width:15pt;height:15.75pt" o:ole="">
            <v:imagedata r:id="rId537" o:title=""/>
          </v:shape>
          <o:OLEObject Type="Embed" ProgID="Equation.DSMT4" ShapeID="_x0000_i1282" DrawAspect="Content" ObjectID="_1527084907" r:id="rId538"/>
        </w:object>
      </w:r>
      <w:r>
        <w:t xml:space="preserve"> is the activity of constituent </w:t>
      </w:r>
      <w:r w:rsidR="00DF221F" w:rsidRPr="00DF221F">
        <w:rPr>
          <w:position w:val="-6"/>
        </w:rPr>
        <w:object w:dxaOrig="240" w:dyaOrig="220" w14:anchorId="3429D1A7">
          <v:shape id="_x0000_i1283" type="#_x0000_t75" style="width:12pt;height:11.25pt" o:ole="">
            <v:imagedata r:id="rId539" o:title=""/>
          </v:shape>
          <o:OLEObject Type="Embed" ProgID="Equation.DSMT4" ShapeID="_x0000_i1283" DrawAspect="Content" ObjectID="_1527084908" r:id="rId540"/>
        </w:object>
      </w:r>
      <w:r>
        <w:t xml:space="preserve"> (a non-dimensional quantity); </w:t>
      </w:r>
      <w:r w:rsidR="00DF221F" w:rsidRPr="00DF221F">
        <w:rPr>
          <w:position w:val="-14"/>
        </w:rPr>
        <w:object w:dxaOrig="720" w:dyaOrig="400" w14:anchorId="2B99753B">
          <v:shape id="_x0000_i1284" type="#_x0000_t75" style="width:36pt;height:20.25pt" o:ole="">
            <v:imagedata r:id="rId541" o:title=""/>
          </v:shape>
          <o:OLEObject Type="Embed" ProgID="Equation.DSMT4" ShapeID="_x0000_i1284" DrawAspect="Content" ObjectID="_1527084909" r:id="rId542"/>
        </w:object>
      </w:r>
      <w:r>
        <w:t xml:space="preserve"> is the chemical potential at some arbitrary reference state, at a given temperature. For solutes, physical chemistry treatments let </w:t>
      </w:r>
      <w:r w:rsidR="00DF221F" w:rsidRPr="00DF221F">
        <w:rPr>
          <w:position w:val="-12"/>
        </w:rPr>
        <w:object w:dxaOrig="1120" w:dyaOrig="380" w14:anchorId="692192CA">
          <v:shape id="_x0000_i1285" type="#_x0000_t75" style="width:56.25pt;height:18.75pt" o:ole="">
            <v:imagedata r:id="rId543" o:title=""/>
          </v:shape>
          <o:OLEObject Type="Embed" ProgID="Equation.DSMT4" ShapeID="_x0000_i1285" DrawAspect="Content" ObjectID="_1527084910" r:id="rId544"/>
        </w:object>
      </w:r>
      <w:r>
        <w:t xml:space="preserve">, where </w:t>
      </w:r>
      <w:r w:rsidR="00DF221F" w:rsidRPr="00DF221F">
        <w:rPr>
          <w:position w:val="-12"/>
        </w:rPr>
        <w:object w:dxaOrig="240" w:dyaOrig="360" w14:anchorId="55B3B89B">
          <v:shape id="_x0000_i1286" type="#_x0000_t75" style="width:12pt;height:18pt" o:ole="">
            <v:imagedata r:id="rId545" o:title=""/>
          </v:shape>
          <o:OLEObject Type="Embed" ProgID="Equation.DSMT4" ShapeID="_x0000_i1286" DrawAspect="Content" ObjectID="_1527084911" r:id="rId546"/>
        </w:object>
      </w:r>
      <w:r>
        <w:t xml:space="preserve"> is the solute concentration in some standard reference state (an invariant, typically </w:t>
      </w:r>
      <w:r w:rsidR="00DF221F" w:rsidRPr="00DF221F">
        <w:rPr>
          <w:position w:val="-12"/>
        </w:rPr>
        <w:object w:dxaOrig="840" w:dyaOrig="360" w14:anchorId="65F1F9E5">
          <v:shape id="_x0000_i1287" type="#_x0000_t75" style="width:42pt;height:18pt" o:ole="">
            <v:imagedata r:id="rId547" o:title=""/>
          </v:shape>
          <o:OLEObject Type="Embed" ProgID="Equation.DSMT4" ShapeID="_x0000_i1287" DrawAspect="Content" ObjectID="_1527084912" r:id="rId548"/>
        </w:object>
      </w:r>
      <w:r>
        <w:t xml:space="preserve">), and </w:t>
      </w:r>
      <w:r w:rsidR="00DF221F" w:rsidRPr="00DF221F">
        <w:rPr>
          <w:position w:val="-10"/>
        </w:rPr>
        <w:object w:dxaOrig="200" w:dyaOrig="260" w14:anchorId="74D415AE">
          <v:shape id="_x0000_i1288" type="#_x0000_t75" style="width:9.75pt;height:12.75pt" o:ole="">
            <v:imagedata r:id="rId549" o:title=""/>
          </v:shape>
          <o:OLEObject Type="Embed" ProgID="Equation.DSMT4" ShapeID="_x0000_i1288" DrawAspect="Content" ObjectID="_1527084913" r:id="rId55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DF221F" w:rsidRPr="00DF221F">
        <w:rPr>
          <w:position w:val="-12"/>
        </w:rPr>
        <w:object w:dxaOrig="1260" w:dyaOrig="380" w14:anchorId="2FDC725A">
          <v:shape id="_x0000_i1289" type="#_x0000_t75" style="width:63pt;height:18.75pt" o:ole="">
            <v:imagedata r:id="rId551" o:title=""/>
          </v:shape>
          <o:OLEObject Type="Embed" ProgID="Equation.DSMT4" ShapeID="_x0000_i1289" DrawAspect="Content" ObjectID="_1527084914" r:id="rId552"/>
        </w:object>
      </w:r>
      <w:r>
        <w:t xml:space="preserve">, where the solubility </w:t>
      </w:r>
      <w:r w:rsidR="00DF221F" w:rsidRPr="00025957">
        <w:rPr>
          <w:position w:val="-4"/>
        </w:rPr>
        <w:object w:dxaOrig="220" w:dyaOrig="200" w14:anchorId="4C6C526B">
          <v:shape id="_x0000_i1290" type="#_x0000_t75" style="width:11.25pt;height:9.75pt" o:ole="">
            <v:imagedata r:id="rId553" o:title=""/>
          </v:shape>
          <o:OLEObject Type="Embed" ProgID="Equation.DSMT4" ShapeID="_x0000_i1290" DrawAspect="Content" ObjectID="_1527084915" r:id="rId554"/>
        </w:object>
      </w:r>
      <w:r>
        <w:t xml:space="preserve"> represents the fraction of the pore space which is accessible to the solute (</w:t>
      </w:r>
      <w:r w:rsidR="00DF221F" w:rsidRPr="00DF221F">
        <w:rPr>
          <w:position w:val="-6"/>
        </w:rPr>
        <w:object w:dxaOrig="880" w:dyaOrig="279" w14:anchorId="4D4E4C00">
          <v:shape id="_x0000_i1291" type="#_x0000_t75" style="width:44.25pt;height:14.25pt" o:ole="">
            <v:imagedata r:id="rId555" o:title=""/>
          </v:shape>
          <o:OLEObject Type="Embed" ProgID="Equation.DSMT4" ShapeID="_x0000_i1291" DrawAspect="Content" ObjectID="_1527084916" r:id="rId556"/>
        </w:object>
      </w:r>
      <w:r>
        <w:t>). In this extended form, it becomes clear that even under ideal behavior (</w:t>
      </w:r>
      <w:r w:rsidR="00DF221F" w:rsidRPr="00DF221F">
        <w:rPr>
          <w:position w:val="-10"/>
        </w:rPr>
        <w:object w:dxaOrig="520" w:dyaOrig="320" w14:anchorId="4325642A">
          <v:shape id="_x0000_i1292" type="#_x0000_t75" style="width:26.25pt;height:15.75pt" o:ole="">
            <v:imagedata r:id="rId557" o:title=""/>
          </v:shape>
          <o:OLEObject Type="Embed" ProgID="Equation.DSMT4" ShapeID="_x0000_i1292" DrawAspect="Content" ObjectID="_1527084917" r:id="rId55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6BD002AE"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DF221F" w:rsidRPr="00DF221F">
        <w:rPr>
          <w:position w:val="-10"/>
        </w:rPr>
        <w:object w:dxaOrig="340" w:dyaOrig="360" w14:anchorId="061C6911">
          <v:shape id="_x0000_i1293" type="#_x0000_t75" style="width:17.25pt;height:18pt" o:ole="">
            <v:imagedata r:id="rId559" o:title=""/>
          </v:shape>
          <o:OLEObject Type="Embed" ProgID="Equation.DSMT4" ShapeID="_x0000_i1293" DrawAspect="Content" ObjectID="_1527084918" r:id="rId560"/>
        </w:object>
      </w:r>
      <w:r>
        <w:t xml:space="preserve"> and </w:t>
      </w:r>
      <w:r w:rsidR="00DF221F" w:rsidRPr="00DF221F">
        <w:rPr>
          <w:position w:val="-10"/>
        </w:rPr>
        <w:object w:dxaOrig="320" w:dyaOrig="360" w14:anchorId="4F181DF5">
          <v:shape id="_x0000_i1294" type="#_x0000_t75" style="width:15.75pt;height:18pt" o:ole="">
            <v:imagedata r:id="rId561" o:title=""/>
          </v:shape>
          <o:OLEObject Type="Embed" ProgID="Equation.DSMT4" ShapeID="_x0000_i1294" DrawAspect="Content" ObjectID="_1527084919" r:id="rId562"/>
        </w:object>
      </w:r>
      <w:r>
        <w:t xml:space="preserve"> take the form</w:t>
      </w:r>
    </w:p>
    <w:p w14:paraId="086A31CE" w14:textId="22BD1AF9" w:rsidR="00FB6012" w:rsidRDefault="00FB6012" w:rsidP="00FB6012">
      <w:pPr>
        <w:pStyle w:val="MTDisplayEquation"/>
      </w:pPr>
      <w:r>
        <w:tab/>
      </w:r>
      <w:r w:rsidR="00DF221F" w:rsidRPr="00DF221F">
        <w:rPr>
          <w:position w:val="-64"/>
        </w:rPr>
        <w:object w:dxaOrig="3540" w:dyaOrig="1400" w14:anchorId="2A060BE1">
          <v:shape id="_x0000_i1295" type="#_x0000_t75" style="width:177pt;height:69.75pt" o:ole="">
            <v:imagedata r:id="rId563" o:title=""/>
          </v:shape>
          <o:OLEObject Type="Embed" ProgID="Equation.DSMT4" ShapeID="_x0000_i1295" DrawAspect="Content" ObjectID="_1527084920" r:id="rId56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70" w:name="ZEqnNum276818"/>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104</w:instrText>
        </w:r>
      </w:fldSimple>
      <w:r>
        <w:instrText>)</w:instrText>
      </w:r>
      <w:bookmarkEnd w:id="370"/>
      <w:r>
        <w:fldChar w:fldCharType="end"/>
      </w:r>
    </w:p>
    <w:p w14:paraId="6D056F0B" w14:textId="17B58F8A" w:rsidR="00FB6012" w:rsidRDefault="00FB6012" w:rsidP="00FB6012">
      <w:r>
        <w:t xml:space="preserve">where </w:t>
      </w:r>
      <w:r w:rsidR="00DF221F" w:rsidRPr="00025957">
        <w:rPr>
          <w:position w:val="-4"/>
        </w:rPr>
        <w:object w:dxaOrig="260" w:dyaOrig="240" w14:anchorId="13693FF4">
          <v:shape id="_x0000_i1296" type="#_x0000_t75" style="width:12.75pt;height:12pt" o:ole="">
            <v:imagedata r:id="rId565" o:title=""/>
          </v:shape>
          <o:OLEObject Type="Embed" ProgID="Equation.DSMT4" ShapeID="_x0000_i1296" DrawAspect="Content" ObjectID="_1527084921" r:id="rId56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DF221F" w:rsidRPr="00025957">
        <w:rPr>
          <w:position w:val="-4"/>
        </w:rPr>
        <w:object w:dxaOrig="260" w:dyaOrig="240" w14:anchorId="0CF1AFDC">
          <v:shape id="_x0000_i1297" type="#_x0000_t75" style="width:12.75pt;height:12pt" o:ole="">
            <v:imagedata r:id="rId567" o:title=""/>
          </v:shape>
          <o:OLEObject Type="Embed" ProgID="Equation.DSMT4" ShapeID="_x0000_i1297" DrawAspect="Content" ObjectID="_1527084922" r:id="rId568"/>
        </w:object>
      </w:r>
      <w:r>
        <w:t xml:space="preserve"> and the effective solubility </w:t>
      </w:r>
      <w:r w:rsidR="00DF221F" w:rsidRPr="00DF221F">
        <w:rPr>
          <w:position w:val="-10"/>
        </w:rPr>
        <w:object w:dxaOrig="900" w:dyaOrig="320" w14:anchorId="3C141034">
          <v:shape id="_x0000_i1298" type="#_x0000_t75" style="width:45pt;height:15.75pt" o:ole="">
            <v:imagedata r:id="rId569" o:title=""/>
          </v:shape>
          <o:OLEObject Type="Embed" ProgID="Equation.DSMT4" ShapeID="_x0000_i1298" DrawAspect="Content" ObjectID="_1527084923" r:id="rId570"/>
        </w:object>
      </w:r>
      <w:r>
        <w:t>, which should generally depend on the solid matrix strain and the solute concentration.</w:t>
      </w:r>
    </w:p>
    <w:p w14:paraId="0481F694" w14:textId="77777777" w:rsidR="00FB6012" w:rsidRDefault="00FB6012" w:rsidP="00FB6012"/>
    <w:p w14:paraId="08DD4FBB" w14:textId="5C242463"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DF221F" w:rsidRPr="00DF221F">
        <w:rPr>
          <w:position w:val="-6"/>
        </w:rPr>
        <w:object w:dxaOrig="240" w:dyaOrig="220" w14:anchorId="04911AEE">
          <v:shape id="_x0000_i1299" type="#_x0000_t75" style="width:12pt;height:11.25pt" o:ole="">
            <v:imagedata r:id="rId571" o:title=""/>
          </v:shape>
          <o:OLEObject Type="Embed" ProgID="Equation.DSMT4" ShapeID="_x0000_i1299" DrawAspect="Content" ObjectID="_1527084924" r:id="rId572"/>
        </w:object>
      </w:r>
      <w:r>
        <w:t xml:space="preserve"> reduces to</w:t>
      </w:r>
    </w:p>
    <w:p w14:paraId="2D4862BF" w14:textId="486924D8" w:rsidR="00FB6012" w:rsidRDefault="00FB6012" w:rsidP="00FB6012">
      <w:pPr>
        <w:pStyle w:val="MTDisplayEquation"/>
      </w:pPr>
      <w:r>
        <w:tab/>
      </w:r>
      <w:r w:rsidR="00DF221F" w:rsidRPr="00DF221F">
        <w:rPr>
          <w:position w:val="-24"/>
        </w:rPr>
        <w:object w:dxaOrig="2120" w:dyaOrig="660" w14:anchorId="7F008008">
          <v:shape id="_x0000_i1300" type="#_x0000_t75" style="width:105.75pt;height:33pt" o:ole="">
            <v:imagedata r:id="rId573" o:title=""/>
          </v:shape>
          <o:OLEObject Type="Embed" ProgID="Equation.DSMT4" ShapeID="_x0000_i1300" DrawAspect="Content" ObjectID="_1527084925" r:id="rId5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105</w:instrText>
        </w:r>
      </w:fldSimple>
      <w:r>
        <w:instrText>)</w:instrText>
      </w:r>
      <w:r>
        <w:fldChar w:fldCharType="end"/>
      </w:r>
    </w:p>
    <w:p w14:paraId="4D00FA80" w14:textId="2A7CE6BD" w:rsidR="00FB6012" w:rsidRDefault="00FB6012" w:rsidP="00FB6012">
      <w:r>
        <w:t xml:space="preserve">The apparent density may be related to the true density via </w:t>
      </w:r>
      <w:r w:rsidR="00DF221F" w:rsidRPr="00DF221F">
        <w:rPr>
          <w:position w:val="-12"/>
        </w:rPr>
        <w:object w:dxaOrig="1120" w:dyaOrig="380" w14:anchorId="01BD393F">
          <v:shape id="_x0000_i1301" type="#_x0000_t75" style="width:56.25pt;height:18.75pt" o:ole="">
            <v:imagedata r:id="rId575" o:title=""/>
          </v:shape>
          <o:OLEObject Type="Embed" ProgID="Equation.DSMT4" ShapeID="_x0000_i1301" DrawAspect="Content" ObjectID="_1527084926" r:id="rId576"/>
        </w:object>
      </w:r>
      <w:r>
        <w:t xml:space="preserve">, where </w:t>
      </w:r>
      <w:r w:rsidR="00DF221F" w:rsidRPr="00DF221F">
        <w:rPr>
          <w:position w:val="-10"/>
        </w:rPr>
        <w:object w:dxaOrig="320" w:dyaOrig="360" w14:anchorId="387086E6">
          <v:shape id="_x0000_i1302" type="#_x0000_t75" style="width:15.75pt;height:18pt" o:ole="">
            <v:imagedata r:id="rId577" o:title=""/>
          </v:shape>
          <o:OLEObject Type="Embed" ProgID="Equation.DSMT4" ShapeID="_x0000_i1302" DrawAspect="Content" ObjectID="_1527084927" r:id="rId578"/>
        </w:object>
      </w:r>
      <w:r>
        <w:t xml:space="preserve"> is the volume fraction of </w:t>
      </w:r>
      <w:r w:rsidR="00DF221F" w:rsidRPr="00DF221F">
        <w:rPr>
          <w:position w:val="-6"/>
        </w:rPr>
        <w:object w:dxaOrig="240" w:dyaOrig="220" w14:anchorId="6DDDCE17">
          <v:shape id="_x0000_i1303" type="#_x0000_t75" style="width:12pt;height:11.25pt" o:ole="">
            <v:imagedata r:id="rId579" o:title=""/>
          </v:shape>
          <o:OLEObject Type="Embed" ProgID="Equation.DSMT4" ShapeID="_x0000_i1303" DrawAspect="Content" ObjectID="_1527084928" r:id="rId58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DF221F" w:rsidRPr="00DF221F">
        <w:rPr>
          <w:position w:val="-10"/>
        </w:rPr>
        <w:object w:dxaOrig="1219" w:dyaOrig="360" w14:anchorId="060BB3DC">
          <v:shape id="_x0000_i1304" type="#_x0000_t75" style="width:60.75pt;height:18pt" o:ole="">
            <v:imagedata r:id="rId581" o:title=""/>
          </v:shape>
          <o:OLEObject Type="Embed" ProgID="Equation.DSMT4" ShapeID="_x0000_i1304" DrawAspect="Content" ObjectID="_1527084929" r:id="rId582"/>
        </w:object>
      </w:r>
      <w:r>
        <w:t xml:space="preserve">), it follows that </w:t>
      </w:r>
      <w:r w:rsidR="00DF221F" w:rsidRPr="00DF221F">
        <w:rPr>
          <w:position w:val="-16"/>
        </w:rPr>
        <w:object w:dxaOrig="2020" w:dyaOrig="420" w14:anchorId="485D8457">
          <v:shape id="_x0000_i1305" type="#_x0000_t75" style="width:101.25pt;height:21pt" o:ole="">
            <v:imagedata r:id="rId583" o:title=""/>
          </v:shape>
          <o:OLEObject Type="Embed" ProgID="Equation.DSMT4" ShapeID="_x0000_i1305" DrawAspect="Content" ObjectID="_1527084930" r:id="rId584"/>
        </w:object>
      </w:r>
      <w:r>
        <w:t xml:space="preserve">. Since </w:t>
      </w:r>
      <w:r w:rsidR="00DF221F" w:rsidRPr="00DF221F">
        <w:rPr>
          <w:position w:val="-12"/>
        </w:rPr>
        <w:object w:dxaOrig="340" w:dyaOrig="380" w14:anchorId="3147ABC9">
          <v:shape id="_x0000_i1306" type="#_x0000_t75" style="width:17.25pt;height:18.75pt" o:ole="">
            <v:imagedata r:id="rId585" o:title=""/>
          </v:shape>
          <o:OLEObject Type="Embed" ProgID="Equation.DSMT4" ShapeID="_x0000_i1306" DrawAspect="Content" ObjectID="_1527084931" r:id="rId586"/>
        </w:object>
      </w:r>
      <w:r>
        <w:t xml:space="preserve"> of an incompressible constituent is invariant in space and time, these relations may be combined to produce the mixture balance of mass relation,</w:t>
      </w:r>
    </w:p>
    <w:p w14:paraId="3996D46C" w14:textId="20E4C56B" w:rsidR="00FB6012" w:rsidRDefault="00FB6012" w:rsidP="00FB6012">
      <w:pPr>
        <w:pStyle w:val="MTDisplayEquation"/>
      </w:pPr>
      <w:r>
        <w:tab/>
      </w:r>
      <w:r w:rsidR="00DF221F" w:rsidRPr="00DF221F">
        <w:rPr>
          <w:position w:val="-16"/>
        </w:rPr>
        <w:object w:dxaOrig="1579" w:dyaOrig="440" w14:anchorId="25EC78A0">
          <v:shape id="_x0000_i1307" type="#_x0000_t75" style="width:78.75pt;height:21.75pt" o:ole="">
            <v:imagedata r:id="rId587" o:title=""/>
          </v:shape>
          <o:OLEObject Type="Embed" ProgID="Equation.DSMT4" ShapeID="_x0000_i1307" DrawAspect="Content" ObjectID="_1527084932" r:id="rId58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71" w:name="ZEqnNum59129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106</w:instrText>
        </w:r>
      </w:fldSimple>
      <w:r>
        <w:instrText>)</w:instrText>
      </w:r>
      <w:bookmarkEnd w:id="371"/>
      <w:r>
        <w:fldChar w:fldCharType="end"/>
      </w:r>
    </w:p>
    <w:p w14:paraId="6A5FF77E" w14:textId="6DDFE863" w:rsidR="00FB6012" w:rsidRDefault="00FB6012" w:rsidP="00FB6012">
      <w:r>
        <w:t xml:space="preserve">where </w:t>
      </w:r>
      <w:r w:rsidR="00DF221F" w:rsidRPr="00DF221F">
        <w:rPr>
          <w:position w:val="-16"/>
        </w:rPr>
        <w:object w:dxaOrig="1680" w:dyaOrig="440" w14:anchorId="7B1918E3">
          <v:shape id="_x0000_i1308" type="#_x0000_t75" style="width:84pt;height:21.75pt" o:ole="">
            <v:imagedata r:id="rId589" o:title=""/>
          </v:shape>
          <o:OLEObject Type="Embed" ProgID="Equation.DSMT4" ShapeID="_x0000_i1308" DrawAspect="Content" ObjectID="_1527084933" r:id="rId590"/>
        </w:object>
      </w:r>
      <w:r>
        <w:t xml:space="preserve"> is the volumetric flux of solvent relative to the solid. The balance of mass for the solute may also be written as</w:t>
      </w:r>
    </w:p>
    <w:p w14:paraId="7EA688D1" w14:textId="20AE68C9" w:rsidR="00FB6012" w:rsidRDefault="00FB6012" w:rsidP="00FB6012">
      <w:pPr>
        <w:pStyle w:val="MTDisplayEquation"/>
      </w:pPr>
      <w:r>
        <w:tab/>
      </w:r>
      <w:r w:rsidR="00DF221F" w:rsidRPr="00DF221F">
        <w:rPr>
          <w:position w:val="-24"/>
        </w:rPr>
        <w:object w:dxaOrig="2820" w:dyaOrig="720" w14:anchorId="2AA29ED5">
          <v:shape id="_x0000_i1309" type="#_x0000_t75" style="width:141pt;height:36pt" o:ole="">
            <v:imagedata r:id="rId591" o:title=""/>
          </v:shape>
          <o:OLEObject Type="Embed" ProgID="Equation.DSMT4" ShapeID="_x0000_i1309" DrawAspect="Content" ObjectID="_1527084934" r:id="rId592"/>
        </w:object>
      </w:r>
      <w:r w:rsidR="005D060C">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72" w:name="ZEqnNum536154"/>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107</w:instrText>
        </w:r>
      </w:fldSimple>
      <w:r>
        <w:instrText>)</w:instrText>
      </w:r>
      <w:bookmarkEnd w:id="372"/>
      <w:r>
        <w:fldChar w:fldCharType="end"/>
      </w:r>
    </w:p>
    <w:p w14:paraId="55DBB748" w14:textId="47581405" w:rsidR="00FB6012" w:rsidRDefault="00FB6012" w:rsidP="00FB6012">
      <w:r>
        <w:t xml:space="preserve">where </w:t>
      </w:r>
      <w:r w:rsidR="00DF221F" w:rsidRPr="00DF221F">
        <w:rPr>
          <w:position w:val="-16"/>
        </w:rPr>
        <w:object w:dxaOrig="1660" w:dyaOrig="440" w14:anchorId="667C5617">
          <v:shape id="_x0000_i1310" type="#_x0000_t75" style="width:83.25pt;height:21.75pt" o:ole="">
            <v:imagedata r:id="rId593" o:title=""/>
          </v:shape>
          <o:OLEObject Type="Embed" ProgID="Equation.DSMT4" ShapeID="_x0000_i1310" DrawAspect="Content" ObjectID="_1527084935" r:id="rId594"/>
        </w:object>
      </w:r>
      <w:r>
        <w:t xml:space="preserve"> is the molar flux of solute relative to the solid. This mass balance relation is obtained by recognizing that the solute apparent density (mass per mixture volume) is related to its concentration (moles per solution volume) via </w:t>
      </w:r>
      <w:r w:rsidR="00DF221F" w:rsidRPr="00DF221F">
        <w:rPr>
          <w:position w:val="-16"/>
        </w:rPr>
        <w:object w:dxaOrig="2439" w:dyaOrig="440" w14:anchorId="22D35814">
          <v:shape id="_x0000_i1311" type="#_x0000_t75" style="width:122.25pt;height:21.75pt" o:ole="">
            <v:imagedata r:id="rId595" o:title=""/>
          </v:shape>
          <o:OLEObject Type="Embed" ProgID="Equation.DSMT4" ShapeID="_x0000_i1311" DrawAspect="Content" ObjectID="_1527084936" r:id="rId596"/>
        </w:object>
      </w:r>
      <w:r>
        <w:t>. Finally, it can be shown via standard arguments that the mass balance for the solid matrix reduces to</w:t>
      </w:r>
    </w:p>
    <w:p w14:paraId="69131AA6" w14:textId="3B911607" w:rsidR="00FB6012" w:rsidRDefault="00FB6012" w:rsidP="00FB6012">
      <w:pPr>
        <w:pStyle w:val="MTDisplayEquation"/>
      </w:pPr>
      <w:r>
        <w:tab/>
      </w:r>
      <w:r w:rsidR="00DF221F" w:rsidRPr="00DF221F">
        <w:rPr>
          <w:position w:val="-24"/>
        </w:rPr>
        <w:object w:dxaOrig="840" w:dyaOrig="660" w14:anchorId="715B8ABE">
          <v:shape id="_x0000_i1312" type="#_x0000_t75" style="width:42pt;height:33pt" o:ole="">
            <v:imagedata r:id="rId597" o:title=""/>
          </v:shape>
          <o:OLEObject Type="Embed" ProgID="Equation.DSMT4" ShapeID="_x0000_i1312" DrawAspect="Content" ObjectID="_1527084937" r:id="rId59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73" w:name="ZEqnNum887820"/>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108</w:instrText>
        </w:r>
      </w:fldSimple>
      <w:r>
        <w:instrText>)</w:instrText>
      </w:r>
      <w:bookmarkEnd w:id="373"/>
      <w:r>
        <w:fldChar w:fldCharType="end"/>
      </w:r>
    </w:p>
    <w:p w14:paraId="1CF235D0" w14:textId="719FBB6A" w:rsidR="00FB6012" w:rsidRDefault="00FB6012" w:rsidP="00FB6012">
      <w:r>
        <w:t xml:space="preserve">where </w:t>
      </w:r>
      <w:r w:rsidR="00DF221F" w:rsidRPr="00DF221F">
        <w:rPr>
          <w:position w:val="-12"/>
        </w:rPr>
        <w:object w:dxaOrig="300" w:dyaOrig="380" w14:anchorId="413426B1">
          <v:shape id="_x0000_i1313" type="#_x0000_t75" style="width:15pt;height:18.75pt" o:ole="">
            <v:imagedata r:id="rId599" o:title=""/>
          </v:shape>
          <o:OLEObject Type="Embed" ProgID="Equation.DSMT4" ShapeID="_x0000_i1313" DrawAspect="Content" ObjectID="_1527084938" r:id="rId600"/>
        </w:object>
      </w:r>
      <w:r>
        <w:t xml:space="preserve"> is the solid volume fraction in the reference state, </w:t>
      </w:r>
      <w:r w:rsidR="00DF221F" w:rsidRPr="00DF221F">
        <w:rPr>
          <w:position w:val="-6"/>
        </w:rPr>
        <w:object w:dxaOrig="940" w:dyaOrig="279" w14:anchorId="03DF99EE">
          <v:shape id="_x0000_i1314" type="#_x0000_t75" style="width:47.25pt;height:14.25pt" o:ole="">
            <v:imagedata r:id="rId601" o:title=""/>
          </v:shape>
          <o:OLEObject Type="Embed" ProgID="Equation.DSMT4" ShapeID="_x0000_i1314" DrawAspect="Content" ObjectID="_1527084939" r:id="rId602"/>
        </w:object>
      </w:r>
      <w:r>
        <w:t xml:space="preserve"> and </w:t>
      </w:r>
      <w:r w:rsidR="00DF221F" w:rsidRPr="00DF221F">
        <w:rPr>
          <w:position w:val="-6"/>
        </w:rPr>
        <w:object w:dxaOrig="1420" w:dyaOrig="279" w14:anchorId="5CB2A800">
          <v:shape id="_x0000_i1315" type="#_x0000_t75" style="width:71.25pt;height:14.25pt" o:ole="">
            <v:imagedata r:id="rId603" o:title=""/>
          </v:shape>
          <o:OLEObject Type="Embed" ProgID="Equation.DSMT4" ShapeID="_x0000_i1315" DrawAspect="Content" ObjectID="_1527084940" r:id="rId60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572445">
          <w:instrText>(2.103)</w:instrText>
        </w:r>
      </w:fldSimple>
      <w:r w:rsidR="00D13FD3">
        <w:fldChar w:fldCharType="end"/>
      </w:r>
      <w:r>
        <w:t>, it is now possible to relate the solvent and solute fluxes to the driving forces according to</w:t>
      </w:r>
    </w:p>
    <w:p w14:paraId="61586A7A" w14:textId="51E0A35B" w:rsidR="00FB6012" w:rsidRDefault="00FB6012" w:rsidP="00FB6012">
      <w:pPr>
        <w:pStyle w:val="MTDisplayEquation"/>
      </w:pPr>
      <w:r>
        <w:tab/>
      </w:r>
      <w:r w:rsidR="00DF221F" w:rsidRPr="00DF221F">
        <w:rPr>
          <w:position w:val="-70"/>
        </w:rPr>
        <w:object w:dxaOrig="3879" w:dyaOrig="1520" w14:anchorId="3ADAAC1B">
          <v:shape id="_x0000_i1316" type="#_x0000_t75" style="width:194.25pt;height:75.75pt" o:ole="">
            <v:imagedata r:id="rId605" o:title=""/>
          </v:shape>
          <o:OLEObject Type="Embed" ProgID="Equation.DSMT4" ShapeID="_x0000_i1316" DrawAspect="Content" ObjectID="_1527084941" r:id="rId60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74" w:name="ZEqnNum146533"/>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109</w:instrText>
        </w:r>
      </w:fldSimple>
      <w:r>
        <w:instrText>)</w:instrText>
      </w:r>
      <w:bookmarkEnd w:id="374"/>
      <w:r>
        <w:fldChar w:fldCharType="end"/>
      </w:r>
    </w:p>
    <w:p w14:paraId="17F9C282" w14:textId="001F18C0" w:rsidR="00FB6012" w:rsidRDefault="00FB6012" w:rsidP="00FB6012">
      <w:r>
        <w:t xml:space="preserve">where </w:t>
      </w:r>
      <w:r w:rsidR="00DF221F" w:rsidRPr="00DF221F">
        <w:rPr>
          <w:position w:val="-6"/>
        </w:rPr>
        <w:object w:dxaOrig="200" w:dyaOrig="279" w14:anchorId="1BD5DD63">
          <v:shape id="_x0000_i1317" type="#_x0000_t75" style="width:9.75pt;height:14.25pt" o:ole="">
            <v:imagedata r:id="rId607" o:title=""/>
          </v:shape>
          <o:OLEObject Type="Embed" ProgID="Equation.DSMT4" ShapeID="_x0000_i1317" DrawAspect="Content" ObjectID="_1527084942" r:id="rId608"/>
        </w:object>
      </w:r>
      <w:r>
        <w:t xml:space="preserve"> is the solute diffusivity tensor in the mixture (solid+solution), </w:t>
      </w:r>
      <w:r w:rsidR="00DF221F" w:rsidRPr="00DF221F">
        <w:rPr>
          <w:position w:val="-12"/>
        </w:rPr>
        <w:object w:dxaOrig="279" w:dyaOrig="360" w14:anchorId="16DE632D">
          <v:shape id="_x0000_i1318" type="#_x0000_t75" style="width:14.25pt;height:18pt" o:ole="">
            <v:imagedata r:id="rId609" o:title=""/>
          </v:shape>
          <o:OLEObject Type="Embed" ProgID="Equation.DSMT4" ShapeID="_x0000_i1318" DrawAspect="Content" ObjectID="_1527084943" r:id="rId610"/>
        </w:object>
      </w:r>
      <w:r>
        <w:t xml:space="preserve"> is its (isotropic) diffusivity in free solution; </w:t>
      </w:r>
      <w:r w:rsidR="00DF221F" w:rsidRPr="00025957">
        <w:rPr>
          <w:position w:val="-4"/>
        </w:rPr>
        <w:object w:dxaOrig="220" w:dyaOrig="300" w14:anchorId="33557002">
          <v:shape id="_x0000_i1319" type="#_x0000_t75" style="width:11.25pt;height:15pt" o:ole="">
            <v:imagedata r:id="rId611" o:title=""/>
          </v:shape>
          <o:OLEObject Type="Embed" ProgID="Equation.DSMT4" ShapeID="_x0000_i1319" DrawAspect="Content" ObjectID="_1527084944" r:id="rId61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19B137B7" w:rsidR="00FB6012" w:rsidRDefault="00FB6012" w:rsidP="00FB6012">
      <w:pPr>
        <w:pStyle w:val="MTDisplayEquation"/>
      </w:pPr>
      <w:r>
        <w:tab/>
      </w:r>
      <w:r w:rsidR="00DF221F" w:rsidRPr="00DF221F">
        <w:rPr>
          <w:position w:val="-34"/>
        </w:rPr>
        <w:object w:dxaOrig="2700" w:dyaOrig="840" w14:anchorId="52BBE2BF">
          <v:shape id="_x0000_i1320" type="#_x0000_t75" style="width:135pt;height:42pt" o:ole="">
            <v:imagedata r:id="rId613" o:title=""/>
          </v:shape>
          <o:OLEObject Type="Embed" ProgID="Equation.DSMT4" ShapeID="_x0000_i1320" DrawAspect="Content" ObjectID="_1527084945" r:id="rId614"/>
        </w:object>
      </w:r>
      <w:r w:rsidR="00E77A8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110</w:instrText>
        </w:r>
      </w:fldSimple>
      <w:r>
        <w:instrText>)</w:instrText>
      </w:r>
      <w:r>
        <w:fldChar w:fldCharType="end"/>
      </w:r>
    </w:p>
    <w:p w14:paraId="47D35A85" w14:textId="624AAF7A" w:rsidR="00FB6012" w:rsidRDefault="00FB6012" w:rsidP="00FB6012">
      <w:r>
        <w:lastRenderedPageBreak/>
        <w:t xml:space="preserve">where </w:t>
      </w:r>
      <w:r w:rsidR="00DF221F" w:rsidRPr="00025957">
        <w:rPr>
          <w:position w:val="-4"/>
        </w:rPr>
        <w:object w:dxaOrig="220" w:dyaOrig="260" w14:anchorId="7F17AF22">
          <v:shape id="_x0000_i1321" type="#_x0000_t75" style="width:11.25pt;height:12.75pt" o:ole="">
            <v:imagedata r:id="rId615" o:title=""/>
          </v:shape>
          <o:OLEObject Type="Embed" ProgID="Equation.DSMT4" ShapeID="_x0000_i1321" DrawAspect="Content" ObjectID="_1527084946" r:id="rId61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572445">
          <w:instrText>(2.103)</w:instrText>
        </w:r>
      </w:fldSimple>
      <w:r w:rsidR="00D13FD3">
        <w:fldChar w:fldCharType="end"/>
      </w:r>
      <w:r>
        <w:t xml:space="preserve"> according to</w:t>
      </w:r>
    </w:p>
    <w:p w14:paraId="12448B9E" w14:textId="25D71EB4" w:rsidR="00FB6012" w:rsidRDefault="00FB6012" w:rsidP="00FB6012">
      <w:pPr>
        <w:pStyle w:val="MTDisplayEquation"/>
      </w:pPr>
      <w:r>
        <w:tab/>
      </w:r>
      <w:r w:rsidR="00DF221F" w:rsidRPr="00DF221F">
        <w:rPr>
          <w:position w:val="-68"/>
        </w:rPr>
        <w:object w:dxaOrig="2520" w:dyaOrig="1520" w14:anchorId="32B96D39">
          <v:shape id="_x0000_i1322" type="#_x0000_t75" style="width:126pt;height:75.75pt" o:ole="">
            <v:imagedata r:id="rId617" o:title=""/>
          </v:shape>
          <o:OLEObject Type="Embed" ProgID="Equation.DSMT4" ShapeID="_x0000_i1322" DrawAspect="Content" ObjectID="_1527084947" r:id="rId61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75" w:name="ZEqnNum49820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111</w:instrText>
        </w:r>
      </w:fldSimple>
      <w:r>
        <w:instrText>)</w:instrText>
      </w:r>
      <w:bookmarkEnd w:id="375"/>
      <w:r>
        <w:fldChar w:fldCharType="end"/>
      </w:r>
    </w:p>
    <w:p w14:paraId="6AACE411" w14:textId="49F42F83" w:rsidR="00FB6012" w:rsidRDefault="00FB6012" w:rsidP="00FB6012">
      <w:r>
        <w:t xml:space="preserve">though these explicit relationships are not needed here since </w:t>
      </w:r>
      <w:r w:rsidR="00DF221F" w:rsidRPr="00025957">
        <w:rPr>
          <w:position w:val="-4"/>
        </w:rPr>
        <w:object w:dxaOrig="220" w:dyaOrig="260" w14:anchorId="71623EC9">
          <v:shape id="_x0000_i1323" type="#_x0000_t75" style="width:11.25pt;height:12.75pt" o:ole="">
            <v:imagedata r:id="rId619" o:title=""/>
          </v:shape>
          <o:OLEObject Type="Embed" ProgID="Equation.DSMT4" ShapeID="_x0000_i1323" DrawAspect="Content" ObjectID="_1527084948" r:id="rId620"/>
        </w:object>
      </w:r>
      <w:r>
        <w:t xml:space="preserve">, </w:t>
      </w:r>
      <w:r w:rsidR="00DF221F" w:rsidRPr="00DF221F">
        <w:rPr>
          <w:position w:val="-6"/>
        </w:rPr>
        <w:object w:dxaOrig="200" w:dyaOrig="279" w14:anchorId="432D82F1">
          <v:shape id="_x0000_i1324" type="#_x0000_t75" style="width:9.75pt;height:14.25pt" o:ole="">
            <v:imagedata r:id="rId621" o:title=""/>
          </v:shape>
          <o:OLEObject Type="Embed" ProgID="Equation.DSMT4" ShapeID="_x0000_i1324" DrawAspect="Content" ObjectID="_1527084949" r:id="rId622"/>
        </w:object>
      </w:r>
      <w:r>
        <w:t xml:space="preserve"> and </w:t>
      </w:r>
      <w:r w:rsidR="00DF221F" w:rsidRPr="00DF221F">
        <w:rPr>
          <w:position w:val="-12"/>
        </w:rPr>
        <w:object w:dxaOrig="279" w:dyaOrig="360" w14:anchorId="6EDF72E8">
          <v:shape id="_x0000_i1325" type="#_x0000_t75" style="width:14.25pt;height:18pt" o:ole="">
            <v:imagedata r:id="rId623" o:title=""/>
          </v:shape>
          <o:OLEObject Type="Embed" ProgID="Equation.DSMT4" ShapeID="_x0000_i1325" DrawAspect="Content" ObjectID="_1527084950" r:id="rId624"/>
        </w:object>
      </w:r>
      <w:r>
        <w:t xml:space="preserve"> may be directly specified in a particular analysis. Since the axiom of entropy inequality requires that the tensors </w:t>
      </w:r>
      <w:r w:rsidR="00DF221F" w:rsidRPr="00025957">
        <w:rPr>
          <w:position w:val="-4"/>
        </w:rPr>
        <w:object w:dxaOrig="360" w:dyaOrig="300" w14:anchorId="33AA1149">
          <v:shape id="_x0000_i1326" type="#_x0000_t75" style="width:18pt;height:15pt" o:ole="">
            <v:imagedata r:id="rId625" o:title=""/>
          </v:shape>
          <o:OLEObject Type="Embed" ProgID="Equation.DSMT4" ShapeID="_x0000_i1326" DrawAspect="Content" ObjectID="_1527084951" r:id="rId62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DF221F" w:rsidRPr="00DF221F">
        <w:rPr>
          <w:position w:val="-12"/>
        </w:rPr>
        <w:object w:dxaOrig="279" w:dyaOrig="360" w14:anchorId="4EDADA18">
          <v:shape id="_x0000_i1327" type="#_x0000_t75" style="width:14.25pt;height:18pt" o:ole="">
            <v:imagedata r:id="rId627" o:title=""/>
          </v:shape>
          <o:OLEObject Type="Embed" ProgID="Equation.DSMT4" ShapeID="_x0000_i1327" DrawAspect="Content" ObjectID="_1527084952" r:id="rId628"/>
        </w:object>
      </w:r>
      <w:r>
        <w:t xml:space="preserve"> must be greater than or equal to the largest eigenvalue of </w:t>
      </w:r>
      <w:r w:rsidR="00DF221F" w:rsidRPr="00DF221F">
        <w:rPr>
          <w:position w:val="-6"/>
        </w:rPr>
        <w:object w:dxaOrig="200" w:dyaOrig="279" w14:anchorId="7ED7B962">
          <v:shape id="_x0000_i1328" type="#_x0000_t75" style="width:9.75pt;height:14.25pt" o:ole="">
            <v:imagedata r:id="rId629" o:title=""/>
          </v:shape>
          <o:OLEObject Type="Embed" ProgID="Equation.DSMT4" ShapeID="_x0000_i1328" DrawAspect="Content" ObjectID="_1527084953" r:id="rId63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572445">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376" w:name="_Toc176704832"/>
      <w:bookmarkStart w:id="377" w:name="_Ref191692787"/>
      <w:bookmarkStart w:id="378" w:name="_Toc302111992"/>
      <w:r>
        <w:t>Continuous Variables</w:t>
      </w:r>
      <w:bookmarkEnd w:id="376"/>
      <w:bookmarkEnd w:id="377"/>
      <w:bookmarkEnd w:id="378"/>
    </w:p>
    <w:p w14:paraId="38C62655" w14:textId="1683C3BC" w:rsidR="00FB6012" w:rsidRDefault="00FB6012" w:rsidP="00FB6012">
      <w:r>
        <w:t xml:space="preserve">In principle, the objective of the finite element analysis is to solve for the three unknowns, </w:t>
      </w:r>
      <w:r w:rsidR="00DF221F" w:rsidRPr="00DF221F">
        <w:rPr>
          <w:position w:val="-6"/>
        </w:rPr>
        <w:object w:dxaOrig="200" w:dyaOrig="220" w14:anchorId="7D6D4856">
          <v:shape id="_x0000_i1329" type="#_x0000_t75" style="width:9.75pt;height:11.25pt" o:ole="">
            <v:imagedata r:id="rId631" o:title=""/>
          </v:shape>
          <o:OLEObject Type="Embed" ProgID="Equation.DSMT4" ShapeID="_x0000_i1329" DrawAspect="Content" ObjectID="_1527084954" r:id="rId632"/>
        </w:object>
      </w:r>
      <w:r>
        <w:t xml:space="preserve">, </w:t>
      </w:r>
      <w:r w:rsidR="00DF221F" w:rsidRPr="00DF221F">
        <w:rPr>
          <w:position w:val="-10"/>
        </w:rPr>
        <w:object w:dxaOrig="240" w:dyaOrig="260" w14:anchorId="36E77D53">
          <v:shape id="_x0000_i1330" type="#_x0000_t75" style="width:12pt;height:12.75pt" o:ole="">
            <v:imagedata r:id="rId633" o:title=""/>
          </v:shape>
          <o:OLEObject Type="Embed" ProgID="Equation.DSMT4" ShapeID="_x0000_i1330" DrawAspect="Content" ObjectID="_1527084955" r:id="rId634"/>
        </w:object>
      </w:r>
      <w:r>
        <w:t xml:space="preserve"> and </w:t>
      </w:r>
      <w:r w:rsidR="00DF221F" w:rsidRPr="00DF221F">
        <w:rPr>
          <w:position w:val="-6"/>
        </w:rPr>
        <w:object w:dxaOrig="180" w:dyaOrig="220" w14:anchorId="055B59FD">
          <v:shape id="_x0000_i1331" type="#_x0000_t75" style="width:9pt;height:11.25pt" o:ole="">
            <v:imagedata r:id="rId635" o:title=""/>
          </v:shape>
          <o:OLEObject Type="Embed" ProgID="Equation.DSMT4" ShapeID="_x0000_i1331" DrawAspect="Content" ObjectID="_1527084956" r:id="rId63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572445">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572445">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572445">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572445">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572445">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DF221F" w:rsidRPr="00025957">
        <w:rPr>
          <w:position w:val="-4"/>
        </w:rPr>
        <w:object w:dxaOrig="200" w:dyaOrig="200" w14:anchorId="73B0F392">
          <v:shape id="_x0000_i1332" type="#_x0000_t75" style="width:9.75pt;height:9.75pt" o:ole="">
            <v:imagedata r:id="rId637" o:title=""/>
          </v:shape>
          <o:OLEObject Type="Embed" ProgID="Equation.DSMT4" ShapeID="_x0000_i1332" DrawAspect="Content" ObjectID="_1527084957" r:id="rId638"/>
        </w:object>
      </w:r>
      <w:r>
        <w:t xml:space="preserve">, mass and momentum balance relations demonstrate that the mixture traction </w:t>
      </w:r>
      <w:r w:rsidR="00DF221F" w:rsidRPr="00DF221F">
        <w:rPr>
          <w:position w:val="-6"/>
        </w:rPr>
        <w:object w:dxaOrig="800" w:dyaOrig="260" w14:anchorId="3341E94A">
          <v:shape id="_x0000_i1333" type="#_x0000_t75" style="width:39.75pt;height:12.75pt" o:ole="">
            <v:imagedata r:id="rId639" o:title=""/>
          </v:shape>
          <o:OLEObject Type="Embed" ProgID="Equation.DSMT4" ShapeID="_x0000_i1333" DrawAspect="Content" ObjectID="_1527084958" r:id="rId640"/>
        </w:object>
      </w:r>
      <w:r>
        <w:t xml:space="preserve"> and normal flux components </w:t>
      </w:r>
      <w:r w:rsidR="00DF221F" w:rsidRPr="00DF221F">
        <w:rPr>
          <w:position w:val="-12"/>
        </w:rPr>
        <w:object w:dxaOrig="999" w:dyaOrig="360" w14:anchorId="06036A81">
          <v:shape id="_x0000_i1334" type="#_x0000_t75" style="width:50.25pt;height:18pt" o:ole="">
            <v:imagedata r:id="rId641" o:title=""/>
          </v:shape>
          <o:OLEObject Type="Embed" ProgID="Equation.DSMT4" ShapeID="_x0000_i1334" DrawAspect="Content" ObjectID="_1527084959" r:id="rId642"/>
        </w:object>
      </w:r>
      <w:r>
        <w:t xml:space="preserve"> and </w:t>
      </w:r>
      <w:r w:rsidR="00DF221F" w:rsidRPr="00DF221F">
        <w:rPr>
          <w:position w:val="-12"/>
        </w:rPr>
        <w:object w:dxaOrig="859" w:dyaOrig="360" w14:anchorId="2144544C">
          <v:shape id="_x0000_i1335" type="#_x0000_t75" style="width:42.75pt;height:18pt" o:ole="">
            <v:imagedata r:id="rId643" o:title=""/>
          </v:shape>
          <o:OLEObject Type="Embed" ProgID="Equation.DSMT4" ShapeID="_x0000_i1335" DrawAspect="Content" ObjectID="_1527084960" r:id="rId64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DF221F" w:rsidRPr="00DF221F">
        <w:rPr>
          <w:position w:val="-6"/>
        </w:rPr>
        <w:object w:dxaOrig="160" w:dyaOrig="260" w14:anchorId="43EAB3A8">
          <v:shape id="_x0000_i1336" type="#_x0000_t75" style="width:8.25pt;height:12.75pt" o:ole="">
            <v:imagedata r:id="rId645" o:title=""/>
          </v:shape>
          <o:OLEObject Type="Embed" ProgID="Equation.DSMT4" ShapeID="_x0000_i1336" DrawAspect="Content" ObjectID="_1527084961" r:id="rId646"/>
        </w:object>
      </w:r>
      <w:r>
        <w:t xml:space="preserve">, </w:t>
      </w:r>
      <w:r w:rsidR="00DF221F" w:rsidRPr="00DF221F">
        <w:rPr>
          <w:position w:val="-12"/>
        </w:rPr>
        <w:object w:dxaOrig="300" w:dyaOrig="360" w14:anchorId="2C62094D">
          <v:shape id="_x0000_i1337" type="#_x0000_t75" style="width:15pt;height:18pt" o:ole="">
            <v:imagedata r:id="rId647" o:title=""/>
          </v:shape>
          <o:OLEObject Type="Embed" ProgID="Equation.DSMT4" ShapeID="_x0000_i1337" DrawAspect="Content" ObjectID="_1527084962" r:id="rId648"/>
        </w:object>
      </w:r>
      <w:r>
        <w:t xml:space="preserve"> and </w:t>
      </w:r>
      <w:r w:rsidR="00DF221F" w:rsidRPr="00DF221F">
        <w:rPr>
          <w:position w:val="-12"/>
        </w:rPr>
        <w:object w:dxaOrig="260" w:dyaOrig="360" w14:anchorId="00DD1CEA">
          <v:shape id="_x0000_i1338" type="#_x0000_t75" style="width:12.75pt;height:18pt" o:ole="">
            <v:imagedata r:id="rId649" o:title=""/>
          </v:shape>
          <o:OLEObject Type="Embed" ProgID="Equation.DSMT4" ShapeID="_x0000_i1338" DrawAspect="Content" ObjectID="_1527084963" r:id="rId650"/>
        </w:object>
      </w:r>
      <w:r>
        <w:t xml:space="preserve"> may be prescribed as boundary conditions.</w:t>
      </w:r>
    </w:p>
    <w:p w14:paraId="24B9513D" w14:textId="77777777" w:rsidR="00FB6012" w:rsidRDefault="00FB6012" w:rsidP="00FB6012"/>
    <w:p w14:paraId="746E5A23" w14:textId="5092D9FD" w:rsidR="00FB6012" w:rsidRDefault="00FB6012" w:rsidP="00FB6012">
      <w:r>
        <w:t xml:space="preserve">Combining momentum and energy balances across an interface also demonstrates that </w:t>
      </w:r>
      <w:r w:rsidR="00DF221F" w:rsidRPr="00DF221F">
        <w:rPr>
          <w:position w:val="-10"/>
        </w:rPr>
        <w:object w:dxaOrig="340" w:dyaOrig="360" w14:anchorId="701F134E">
          <v:shape id="_x0000_i1339" type="#_x0000_t75" style="width:17.25pt;height:18pt" o:ole="">
            <v:imagedata r:id="rId651" o:title=""/>
          </v:shape>
          <o:OLEObject Type="Embed" ProgID="Equation.DSMT4" ShapeID="_x0000_i1339" DrawAspect="Content" ObjectID="_1527084964" r:id="rId652"/>
        </w:object>
      </w:r>
      <w:r>
        <w:t xml:space="preserve"> and </w:t>
      </w:r>
      <w:r w:rsidR="00DF221F" w:rsidRPr="00DF221F">
        <w:rPr>
          <w:position w:val="-10"/>
        </w:rPr>
        <w:object w:dxaOrig="320" w:dyaOrig="360" w14:anchorId="2F4B8D28">
          <v:shape id="_x0000_i1340" type="#_x0000_t75" style="width:15.75pt;height:18pt" o:ole="">
            <v:imagedata r:id="rId653" o:title=""/>
          </v:shape>
          <o:OLEObject Type="Embed" ProgID="Equation.DSMT4" ShapeID="_x0000_i1340" DrawAspect="Content" ObjectID="_1527084965" r:id="rId65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DF221F" w:rsidRPr="00DF221F">
        <w:rPr>
          <w:position w:val="-12"/>
        </w:rPr>
        <w:object w:dxaOrig="340" w:dyaOrig="380" w14:anchorId="7EAE4271">
          <v:shape id="_x0000_i1341" type="#_x0000_t75" style="width:17.25pt;height:18.75pt" o:ole="">
            <v:imagedata r:id="rId655" o:title=""/>
          </v:shape>
          <o:OLEObject Type="Embed" ProgID="Equation.DSMT4" ShapeID="_x0000_i1341" DrawAspect="Content" ObjectID="_1527084966" r:id="rId656"/>
        </w:object>
      </w:r>
      <w:r>
        <w:t xml:space="preserve">, </w:t>
      </w:r>
      <w:r w:rsidR="00DF221F" w:rsidRPr="00DF221F">
        <w:rPr>
          <w:position w:val="-12"/>
        </w:rPr>
        <w:object w:dxaOrig="320" w:dyaOrig="380" w14:anchorId="56271E1D">
          <v:shape id="_x0000_i1342" type="#_x0000_t75" style="width:15.75pt;height:18.75pt" o:ole="">
            <v:imagedata r:id="rId657" o:title=""/>
          </v:shape>
          <o:OLEObject Type="Embed" ProgID="Equation.DSMT4" ShapeID="_x0000_i1342" DrawAspect="Content" ObjectID="_1527084967" r:id="rId658"/>
        </w:object>
      </w:r>
      <w:r>
        <w:t xml:space="preserve">, </w:t>
      </w:r>
      <w:r w:rsidR="00DF221F" w:rsidRPr="00DF221F">
        <w:rPr>
          <w:position w:val="-12"/>
        </w:rPr>
        <w:object w:dxaOrig="300" w:dyaOrig="360" w14:anchorId="25A309A7">
          <v:shape id="_x0000_i1343" type="#_x0000_t75" style="width:15pt;height:18pt" o:ole="">
            <v:imagedata r:id="rId659" o:title=""/>
          </v:shape>
          <o:OLEObject Type="Embed" ProgID="Equation.DSMT4" ShapeID="_x0000_i1343" DrawAspect="Content" ObjectID="_1527084968" r:id="rId660"/>
        </w:object>
      </w:r>
      <w:r>
        <w:t xml:space="preserve"> and </w:t>
      </w:r>
      <w:r w:rsidR="00DF221F" w:rsidRPr="00DF221F">
        <w:rPr>
          <w:position w:val="-12"/>
        </w:rPr>
        <w:object w:dxaOrig="240" w:dyaOrig="360" w14:anchorId="6285F66E">
          <v:shape id="_x0000_i1344" type="#_x0000_t75" style="width:12pt;height:18pt" o:ole="">
            <v:imagedata r:id="rId661" o:title=""/>
          </v:shape>
          <o:OLEObject Type="Embed" ProgID="Equation.DSMT4" ShapeID="_x0000_i1344" DrawAspect="Content" ObjectID="_1527084969" r:id="rId66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572445">
          <w:instrText>(2.104)</w:instrText>
        </w:r>
      </w:fldSimple>
      <w:r w:rsidR="009E0067">
        <w:fldChar w:fldCharType="end"/>
      </w:r>
      <w:r>
        <w:t xml:space="preserve"> also shows that continuity of these potentials across an interface does not imply continuity of the fluid pressure </w:t>
      </w:r>
      <w:r w:rsidR="00DF221F" w:rsidRPr="00DF221F">
        <w:rPr>
          <w:position w:val="-10"/>
        </w:rPr>
        <w:object w:dxaOrig="240" w:dyaOrig="260" w14:anchorId="58A17CA3">
          <v:shape id="_x0000_i1345" type="#_x0000_t75" style="width:12pt;height:12.75pt" o:ole="">
            <v:imagedata r:id="rId663" o:title=""/>
          </v:shape>
          <o:OLEObject Type="Embed" ProgID="Equation.DSMT4" ShapeID="_x0000_i1345" DrawAspect="Content" ObjectID="_1527084970" r:id="rId664"/>
        </w:object>
      </w:r>
      <w:r>
        <w:t xml:space="preserve"> or solute concentration </w:t>
      </w:r>
      <w:r w:rsidR="00DF221F" w:rsidRPr="00DF221F">
        <w:rPr>
          <w:position w:val="-6"/>
        </w:rPr>
        <w:object w:dxaOrig="180" w:dyaOrig="220" w14:anchorId="0117F817">
          <v:shape id="_x0000_i1346" type="#_x0000_t75" style="width:9pt;height:11.25pt" o:ole="">
            <v:imagedata r:id="rId665" o:title=""/>
          </v:shape>
          <o:OLEObject Type="Embed" ProgID="Equation.DSMT4" ShapeID="_x0000_i1346" DrawAspect="Content" ObjectID="_1527084971" r:id="rId66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572445">
          <w:instrText>(2.104)</w:instrText>
        </w:r>
      </w:fldSimple>
      <w:r w:rsidR="009E0067">
        <w:fldChar w:fldCharType="end"/>
      </w:r>
      <w:r>
        <w:t xml:space="preserve"> shows that continuity may be enforced by using</w:t>
      </w:r>
    </w:p>
    <w:p w14:paraId="4884EDC5" w14:textId="39EFB750" w:rsidR="00FB6012" w:rsidRDefault="00FB6012" w:rsidP="00FB6012">
      <w:pPr>
        <w:pStyle w:val="MTDisplayEquation"/>
      </w:pPr>
      <w:r>
        <w:lastRenderedPageBreak/>
        <w:tab/>
      </w:r>
      <w:r w:rsidR="00DF221F" w:rsidRPr="00DF221F">
        <w:rPr>
          <w:position w:val="-42"/>
        </w:rPr>
        <w:object w:dxaOrig="1540" w:dyaOrig="960" w14:anchorId="3BC85A98">
          <v:shape id="_x0000_i1347" type="#_x0000_t75" style="width:77.25pt;height:48pt" o:ole="">
            <v:imagedata r:id="rId667" o:title=""/>
          </v:shape>
          <o:OLEObject Type="Embed" ProgID="Equation.DSMT4" ShapeID="_x0000_i1347" DrawAspect="Content" ObjectID="_1527084972" r:id="rId66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79" w:name="ZEqnNum385284"/>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112</w:instrText>
        </w:r>
      </w:fldSimple>
      <w:r>
        <w:instrText>)</w:instrText>
      </w:r>
      <w:bookmarkEnd w:id="379"/>
      <w:r>
        <w:fldChar w:fldCharType="end"/>
      </w:r>
    </w:p>
    <w:p w14:paraId="2EA27E8D" w14:textId="20FAF2A1" w:rsidR="00FB6012" w:rsidRDefault="00FB6012" w:rsidP="00FB6012">
      <w:r>
        <w:t xml:space="preserve">where </w:t>
      </w:r>
      <w:r w:rsidR="00DF221F" w:rsidRPr="00DF221F">
        <w:rPr>
          <w:position w:val="-10"/>
        </w:rPr>
        <w:object w:dxaOrig="240" w:dyaOrig="320" w14:anchorId="5F789871">
          <v:shape id="_x0000_i1348" type="#_x0000_t75" style="width:12pt;height:15.75pt" o:ole="">
            <v:imagedata r:id="rId669" o:title=""/>
          </v:shape>
          <o:OLEObject Type="Embed" ProgID="Equation.DSMT4" ShapeID="_x0000_i1348" DrawAspect="Content" ObjectID="_1527084973" r:id="rId670"/>
        </w:object>
      </w:r>
      <w:r>
        <w:t xml:space="preserve"> is the effective fluid pressure and </w:t>
      </w:r>
      <w:r w:rsidR="00DF221F" w:rsidRPr="00DF221F">
        <w:rPr>
          <w:position w:val="-6"/>
        </w:rPr>
        <w:object w:dxaOrig="180" w:dyaOrig="279" w14:anchorId="0A66C8B6">
          <v:shape id="_x0000_i1349" type="#_x0000_t75" style="width:9pt;height:14.25pt" o:ole="">
            <v:imagedata r:id="rId671" o:title=""/>
          </v:shape>
          <o:OLEObject Type="Embed" ProgID="Equation.DSMT4" ShapeID="_x0000_i1349" DrawAspect="Content" ObjectID="_1527084974" r:id="rId672"/>
        </w:object>
      </w:r>
      <w:r>
        <w:t xml:space="preserve"> is the effective solute concentration in the mixture. Note that </w:t>
      </w:r>
      <w:r w:rsidR="00DF221F" w:rsidRPr="00DF221F">
        <w:rPr>
          <w:position w:val="-10"/>
        </w:rPr>
        <w:object w:dxaOrig="240" w:dyaOrig="320" w14:anchorId="41C5698D">
          <v:shape id="_x0000_i1350" type="#_x0000_t75" style="width:12pt;height:15.75pt" o:ole="">
            <v:imagedata r:id="rId673" o:title=""/>
          </v:shape>
          <o:OLEObject Type="Embed" ProgID="Equation.DSMT4" ShapeID="_x0000_i1350" DrawAspect="Content" ObjectID="_1527084975" r:id="rId674"/>
        </w:object>
      </w:r>
      <w:r>
        <w:t xml:space="preserve"> represents that part of the fluid pressure which does not result from osmotic effects (since the term </w:t>
      </w:r>
      <w:r w:rsidR="00DF221F" w:rsidRPr="00DF221F">
        <w:rPr>
          <w:position w:val="-10"/>
        </w:rPr>
        <w:object w:dxaOrig="720" w:dyaOrig="320" w14:anchorId="57A9738F">
          <v:shape id="_x0000_i1351" type="#_x0000_t75" style="width:36pt;height:15.75pt" o:ole="">
            <v:imagedata r:id="rId675" o:title=""/>
          </v:shape>
          <o:OLEObject Type="Embed" ProgID="Equation.DSMT4" ShapeID="_x0000_i1351" DrawAspect="Content" ObjectID="_1527084976" r:id="rId676"/>
        </w:object>
      </w:r>
      <w:r>
        <w:t xml:space="preserve"> may be viewed as the osmotic pressure contribution to </w:t>
      </w:r>
      <w:r w:rsidR="00DF221F" w:rsidRPr="00DF221F">
        <w:rPr>
          <w:position w:val="-10"/>
        </w:rPr>
        <w:object w:dxaOrig="240" w:dyaOrig="260" w14:anchorId="77DDA0F9">
          <v:shape id="_x0000_i1352" type="#_x0000_t75" style="width:12pt;height:12.75pt" o:ole="">
            <v:imagedata r:id="rId677" o:title=""/>
          </v:shape>
          <o:OLEObject Type="Embed" ProgID="Equation.DSMT4" ShapeID="_x0000_i1352" DrawAspect="Content" ObjectID="_1527084977" r:id="rId678"/>
        </w:object>
      </w:r>
      <w:r>
        <w:t>)</w:t>
      </w:r>
      <w:r w:rsidR="005D060C">
        <w:t>,</w:t>
      </w:r>
      <w:r>
        <w:t xml:space="preserve"> and </w:t>
      </w:r>
      <w:r w:rsidR="00DF221F" w:rsidRPr="00DF221F">
        <w:rPr>
          <w:position w:val="-6"/>
        </w:rPr>
        <w:object w:dxaOrig="180" w:dyaOrig="279" w14:anchorId="35E14662">
          <v:shape id="_x0000_i1353" type="#_x0000_t75" style="width:9pt;height:14.25pt" o:ole="">
            <v:imagedata r:id="rId679" o:title=""/>
          </v:shape>
          <o:OLEObject Type="Embed" ProgID="Equation.DSMT4" ShapeID="_x0000_i1353" DrawAspect="Content" ObjectID="_1527084978" r:id="rId680"/>
        </w:object>
      </w:r>
      <w:r>
        <w:t xml:space="preserve"> is a straightforward measure of the solute activity, since </w:t>
      </w:r>
      <w:r w:rsidR="00DF221F" w:rsidRPr="00DF221F">
        <w:rPr>
          <w:position w:val="-12"/>
        </w:rPr>
        <w:object w:dxaOrig="999" w:dyaOrig="380" w14:anchorId="56E4A8BE">
          <v:shape id="_x0000_i1354" type="#_x0000_t75" style="width:50.25pt;height:18.75pt" o:ole="">
            <v:imagedata r:id="rId681" o:title=""/>
          </v:shape>
          <o:OLEObject Type="Embed" ProgID="Equation.DSMT4" ShapeID="_x0000_i1354" DrawAspect="Content" ObjectID="_1527084979" r:id="rId682"/>
        </w:object>
      </w:r>
      <w:r>
        <w:t>. Therefore these alternative variables have clear physical meanings.</w:t>
      </w:r>
    </w:p>
    <w:p w14:paraId="2ADDB4DA" w14:textId="77777777" w:rsidR="00FB6012" w:rsidRDefault="00FB6012" w:rsidP="00FB6012"/>
    <w:p w14:paraId="166FC991" w14:textId="0F0CE7B5" w:rsidR="00FB6012" w:rsidRDefault="00FB6012" w:rsidP="00FB6012">
      <w:r>
        <w:t xml:space="preserve">Since the unknowns are now given by </w:t>
      </w:r>
      <w:r w:rsidR="00DF221F" w:rsidRPr="00DF221F">
        <w:rPr>
          <w:position w:val="-6"/>
        </w:rPr>
        <w:object w:dxaOrig="200" w:dyaOrig="220" w14:anchorId="4F0181EA">
          <v:shape id="_x0000_i1355" type="#_x0000_t75" style="width:9.75pt;height:11.25pt" o:ole="">
            <v:imagedata r:id="rId683" o:title=""/>
          </v:shape>
          <o:OLEObject Type="Embed" ProgID="Equation.DSMT4" ShapeID="_x0000_i1355" DrawAspect="Content" ObjectID="_1527084980" r:id="rId684"/>
        </w:object>
      </w:r>
      <w:r>
        <w:t xml:space="preserve">, </w:t>
      </w:r>
      <w:r w:rsidR="00DF221F" w:rsidRPr="00DF221F">
        <w:rPr>
          <w:position w:val="-10"/>
        </w:rPr>
        <w:object w:dxaOrig="240" w:dyaOrig="320" w14:anchorId="7EA47F33">
          <v:shape id="_x0000_i1356" type="#_x0000_t75" style="width:12pt;height:15.75pt" o:ole="">
            <v:imagedata r:id="rId685" o:title=""/>
          </v:shape>
          <o:OLEObject Type="Embed" ProgID="Equation.DSMT4" ShapeID="_x0000_i1356" DrawAspect="Content" ObjectID="_1527084981" r:id="rId686"/>
        </w:object>
      </w:r>
      <w:r>
        <w:t xml:space="preserve"> and </w:t>
      </w:r>
      <w:r w:rsidR="00DF221F" w:rsidRPr="00DF221F">
        <w:rPr>
          <w:position w:val="-6"/>
        </w:rPr>
        <w:object w:dxaOrig="180" w:dyaOrig="279" w14:anchorId="2017C117">
          <v:shape id="_x0000_i1357" type="#_x0000_t75" style="width:9pt;height:14.25pt" o:ole="">
            <v:imagedata r:id="rId687" o:title=""/>
          </v:shape>
          <o:OLEObject Type="Embed" ProgID="Equation.DSMT4" ShapeID="_x0000_i1357" DrawAspect="Content" ObjectID="_1527084982" r:id="rId688"/>
        </w:object>
      </w:r>
      <w:r>
        <w:t>, the governing partial differential equations may be rewritten in the form</w:t>
      </w:r>
    </w:p>
    <w:p w14:paraId="59948642" w14:textId="2E9A565F" w:rsidR="00FB6012" w:rsidRDefault="00FB6012" w:rsidP="00FB6012">
      <w:pPr>
        <w:pStyle w:val="MTDisplayEquation"/>
      </w:pPr>
      <w:r>
        <w:tab/>
      </w:r>
      <w:r w:rsidR="00DF221F" w:rsidRPr="00DF221F">
        <w:rPr>
          <w:position w:val="-90"/>
        </w:rPr>
        <w:object w:dxaOrig="3180" w:dyaOrig="1600" w14:anchorId="5AE0BA15">
          <v:shape id="_x0000_i1358" type="#_x0000_t75" style="width:159pt;height:80.25pt" o:ole="">
            <v:imagedata r:id="rId689" o:title=""/>
          </v:shape>
          <o:OLEObject Type="Embed" ProgID="Equation.DSMT4" ShapeID="_x0000_i1358" DrawAspect="Content" ObjectID="_1527084983" r:id="rId69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113</w:instrText>
        </w:r>
      </w:fldSimple>
      <w:r>
        <w:instrText>)</w:instrText>
      </w:r>
      <w:r>
        <w:fldChar w:fldCharType="end"/>
      </w:r>
    </w:p>
    <w:p w14:paraId="31EF6FDD" w14:textId="77777777" w:rsidR="00FB6012" w:rsidRDefault="00FB6012" w:rsidP="00FB6012">
      <w:r>
        <w:t>where</w:t>
      </w:r>
    </w:p>
    <w:p w14:paraId="49A33B9D" w14:textId="67F440F0" w:rsidR="00FB6012" w:rsidRDefault="00FB6012" w:rsidP="00FB6012">
      <w:pPr>
        <w:pStyle w:val="MTDisplayEquation"/>
      </w:pPr>
      <w:r>
        <w:tab/>
      </w:r>
      <w:r w:rsidR="00DF221F" w:rsidRPr="00DF221F">
        <w:rPr>
          <w:position w:val="-118"/>
        </w:rPr>
        <w:object w:dxaOrig="3480" w:dyaOrig="2400" w14:anchorId="07CE18C8">
          <v:shape id="_x0000_i1359" type="#_x0000_t75" style="width:174pt;height:120pt" o:ole="">
            <v:imagedata r:id="rId691" o:title=""/>
          </v:shape>
          <o:OLEObject Type="Embed" ProgID="Equation.DSMT4" ShapeID="_x0000_i1359" DrawAspect="Content" ObjectID="_1527084984" r:id="rId69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80" w:name="ZEqnNum915453"/>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114</w:instrText>
        </w:r>
      </w:fldSimple>
      <w:r>
        <w:instrText>)</w:instrText>
      </w:r>
      <w:bookmarkEnd w:id="380"/>
      <w:r>
        <w:fldChar w:fldCharType="end"/>
      </w:r>
    </w:p>
    <w:p w14:paraId="1632D712" w14:textId="7F713F20" w:rsidR="00FB6012" w:rsidRDefault="00FB6012" w:rsidP="00FB6012">
      <w:r>
        <w:t xml:space="preserve">Constitutive equations are needed to relate </w:t>
      </w:r>
      <w:r w:rsidR="00DF221F" w:rsidRPr="00DF221F">
        <w:rPr>
          <w:position w:val="-6"/>
        </w:rPr>
        <w:object w:dxaOrig="300" w:dyaOrig="320" w14:anchorId="5A846844">
          <v:shape id="_x0000_i1360" type="#_x0000_t75" style="width:15pt;height:15.75pt" o:ole="">
            <v:imagedata r:id="rId693" o:title=""/>
          </v:shape>
          <o:OLEObject Type="Embed" ProgID="Equation.DSMT4" ShapeID="_x0000_i1360" DrawAspect="Content" ObjectID="_1527084985" r:id="rId694"/>
        </w:object>
      </w:r>
      <w:r>
        <w:t xml:space="preserve">, </w:t>
      </w:r>
      <w:r w:rsidR="00DF221F" w:rsidRPr="00025957">
        <w:rPr>
          <w:position w:val="-4"/>
        </w:rPr>
        <w:object w:dxaOrig="220" w:dyaOrig="260" w14:anchorId="1E98D35F">
          <v:shape id="_x0000_i1361" type="#_x0000_t75" style="width:11.25pt;height:12.75pt" o:ole="">
            <v:imagedata r:id="rId695" o:title=""/>
          </v:shape>
          <o:OLEObject Type="Embed" ProgID="Equation.DSMT4" ShapeID="_x0000_i1361" DrawAspect="Content" ObjectID="_1527084986" r:id="rId696"/>
        </w:object>
      </w:r>
      <w:r>
        <w:t xml:space="preserve">, </w:t>
      </w:r>
      <w:r w:rsidR="00DF221F" w:rsidRPr="00DF221F">
        <w:rPr>
          <w:position w:val="-6"/>
        </w:rPr>
        <w:object w:dxaOrig="200" w:dyaOrig="279" w14:anchorId="3245C4C9">
          <v:shape id="_x0000_i1362" type="#_x0000_t75" style="width:9.75pt;height:14.25pt" o:ole="">
            <v:imagedata r:id="rId697" o:title=""/>
          </v:shape>
          <o:OLEObject Type="Embed" ProgID="Equation.DSMT4" ShapeID="_x0000_i1362" DrawAspect="Content" ObjectID="_1527084987" r:id="rId698"/>
        </w:object>
      </w:r>
      <w:r>
        <w:t xml:space="preserve">, </w:t>
      </w:r>
      <w:r w:rsidR="00DF221F" w:rsidRPr="00DF221F">
        <w:rPr>
          <w:position w:val="-12"/>
        </w:rPr>
        <w:object w:dxaOrig="279" w:dyaOrig="360" w14:anchorId="12378071">
          <v:shape id="_x0000_i1363" type="#_x0000_t75" style="width:14.25pt;height:18pt" o:ole="">
            <v:imagedata r:id="rId699" o:title=""/>
          </v:shape>
          <o:OLEObject Type="Embed" ProgID="Equation.DSMT4" ShapeID="_x0000_i1363" DrawAspect="Content" ObjectID="_1527084988" r:id="rId700"/>
        </w:object>
      </w:r>
      <w:r>
        <w:t xml:space="preserve">, </w:t>
      </w:r>
      <w:r w:rsidR="00DF221F" w:rsidRPr="00025957">
        <w:rPr>
          <w:position w:val="-4"/>
        </w:rPr>
        <w:object w:dxaOrig="220" w:dyaOrig="260" w14:anchorId="2EE41D65">
          <v:shape id="_x0000_i1364" type="#_x0000_t75" style="width:11.25pt;height:12.75pt" o:ole="">
            <v:imagedata r:id="rId701" o:title=""/>
          </v:shape>
          <o:OLEObject Type="Embed" ProgID="Equation.DSMT4" ShapeID="_x0000_i1364" DrawAspect="Content" ObjectID="_1527084989" r:id="rId702"/>
        </w:object>
      </w:r>
      <w:r>
        <w:t xml:space="preserve"> and </w:t>
      </w:r>
      <w:r w:rsidR="00DF221F" w:rsidRPr="00025957">
        <w:rPr>
          <w:position w:val="-4"/>
        </w:rPr>
        <w:object w:dxaOrig="260" w:dyaOrig="240" w14:anchorId="40697AD6">
          <v:shape id="_x0000_i1365" type="#_x0000_t75" style="width:12.75pt;height:12pt" o:ole="">
            <v:imagedata r:id="rId703" o:title=""/>
          </v:shape>
          <o:OLEObject Type="Embed" ProgID="Equation.DSMT4" ShapeID="_x0000_i1365" DrawAspect="Content" ObjectID="_1527084990" r:id="rId70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381" w:name="_Ref300857895"/>
      <w:bookmarkStart w:id="382" w:name="_Toc302111993"/>
      <w:bookmarkStart w:id="383" w:name="_Toc176704833"/>
      <w:r>
        <w:t>Triphasic and Multiphasic Materials</w:t>
      </w:r>
      <w:bookmarkEnd w:id="381"/>
      <w:bookmarkEnd w:id="382"/>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572445">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572445">
        <w:t>2.6</w:t>
      </w:r>
      <w:r w:rsidR="001A4C1F">
        <w:fldChar w:fldCharType="end"/>
      </w:r>
      <w:r w:rsidR="001A4C1F">
        <w:t>).</w:t>
      </w:r>
    </w:p>
    <w:p w14:paraId="19C3E800" w14:textId="77777777" w:rsidR="001A4C1F" w:rsidRDefault="001A4C1F" w:rsidP="00CB13D9">
      <w:pPr>
        <w:pStyle w:val="Heading3"/>
      </w:pPr>
      <w:bookmarkStart w:id="384" w:name="_Toc302111994"/>
      <w:r>
        <w:lastRenderedPageBreak/>
        <w:t>Governing Equations</w:t>
      </w:r>
      <w:bookmarkEnd w:id="384"/>
    </w:p>
    <w:p w14:paraId="0BA7FE67" w14:textId="39230E38"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DF221F" w:rsidRPr="00DF221F">
        <w:rPr>
          <w:position w:val="-6"/>
        </w:rPr>
        <w:object w:dxaOrig="220" w:dyaOrig="220" w14:anchorId="5E031938">
          <v:shape id="_x0000_i1366" type="#_x0000_t75" style="width:11.25pt;height:11.25pt" o:ole="">
            <v:imagedata r:id="rId705" o:title=""/>
          </v:shape>
          <o:OLEObject Type="Embed" ProgID="Equation.DSMT4" ShapeID="_x0000_i1366" DrawAspect="Content" ObjectID="_1527084991" r:id="rId706"/>
        </w:object>
      </w:r>
      <w:r w:rsidR="00236764">
        <w:t xml:space="preserve"> for the mixture includes only a contribution from the fluid pressure </w:t>
      </w:r>
      <w:r w:rsidR="00DF221F" w:rsidRPr="00DF221F">
        <w:rPr>
          <w:position w:val="-10"/>
        </w:rPr>
        <w:object w:dxaOrig="200" w:dyaOrig="260" w14:anchorId="6178D011">
          <v:shape id="_x0000_i1367" type="#_x0000_t75" style="width:9.75pt;height:12.75pt" o:ole="">
            <v:imagedata r:id="rId707" o:title=""/>
          </v:shape>
          <o:OLEObject Type="Embed" ProgID="Equation.DSMT4" ShapeID="_x0000_i1367" DrawAspect="Content" ObjectID="_1527084992" r:id="rId708"/>
        </w:object>
      </w:r>
      <w:r w:rsidR="00236764">
        <w:t xml:space="preserve"> and the stress </w:t>
      </w:r>
      <w:r w:rsidR="00DF221F" w:rsidRPr="00DF221F">
        <w:rPr>
          <w:position w:val="-6"/>
        </w:rPr>
        <w:object w:dxaOrig="300" w:dyaOrig="340" w14:anchorId="178096F6">
          <v:shape id="_x0000_i1368" type="#_x0000_t75" style="width:15pt;height:17.25pt" o:ole="">
            <v:imagedata r:id="rId709" o:title=""/>
          </v:shape>
          <o:OLEObject Type="Embed" ProgID="Equation.DSMT4" ShapeID="_x0000_i1368" DrawAspect="Content" ObjectID="_1527084993" r:id="rId710"/>
        </w:object>
      </w:r>
      <w:r w:rsidR="00236764">
        <w:t xml:space="preserve"> in the solid,</w:t>
      </w:r>
    </w:p>
    <w:p w14:paraId="46D763F3" w14:textId="6594A3E7" w:rsidR="00236764" w:rsidRDefault="00236764" w:rsidP="00CB13D9">
      <w:pPr>
        <w:pStyle w:val="MTDisplayEquation"/>
      </w:pPr>
      <w:r>
        <w:tab/>
      </w:r>
      <w:r w:rsidR="00DF221F" w:rsidRPr="00DF221F">
        <w:rPr>
          <w:position w:val="-10"/>
        </w:rPr>
        <w:object w:dxaOrig="1440" w:dyaOrig="380" w14:anchorId="5AFD0C89">
          <v:shape id="_x0000_i1369" type="#_x0000_t75" style="width:1in;height:18.75pt" o:ole="">
            <v:imagedata r:id="rId711" o:title=""/>
          </v:shape>
          <o:OLEObject Type="Embed" ProgID="Equation.DSMT4" ShapeID="_x0000_i1369" DrawAspect="Content" ObjectID="_1527084994" r:id="rId7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1A70D8FF" w:rsidR="001A4C1F" w:rsidRDefault="001A4C1F" w:rsidP="00CB13D9">
      <w:pPr>
        <w:pStyle w:val="MTDisplayEquation"/>
      </w:pPr>
      <w:r>
        <w:tab/>
      </w:r>
      <w:r w:rsidR="00DF221F" w:rsidRPr="00DF221F">
        <w:rPr>
          <w:position w:val="-34"/>
        </w:rPr>
        <w:object w:dxaOrig="3980" w:dyaOrig="760" w14:anchorId="59EF11C0">
          <v:shape id="_x0000_i1370" type="#_x0000_t75" style="width:198.75pt;height:38.25pt" o:ole="">
            <v:imagedata r:id="rId713" o:title=""/>
          </v:shape>
          <o:OLEObject Type="Embed" ProgID="Equation.DSMT4" ShapeID="_x0000_i1370" DrawAspect="Content" ObjectID="_1527084995" r:id="rId7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116</w:instrText>
        </w:r>
      </w:fldSimple>
      <w:r>
        <w:instrText>)</w:instrText>
      </w:r>
      <w:r>
        <w:fldChar w:fldCharType="end"/>
      </w:r>
    </w:p>
    <w:p w14:paraId="596782B0" w14:textId="69D0A953" w:rsidR="001A4C1F" w:rsidRDefault="001A4C1F" w:rsidP="001A4C1F">
      <w:r>
        <w:t xml:space="preserve">where </w:t>
      </w:r>
      <w:r w:rsidR="00DF221F" w:rsidRPr="00DF221F">
        <w:rPr>
          <w:position w:val="-16"/>
        </w:rPr>
        <w:object w:dxaOrig="660" w:dyaOrig="440" w14:anchorId="4FB1B609">
          <v:shape id="_x0000_i1371" type="#_x0000_t75" style="width:33pt;height:21.75pt" o:ole="">
            <v:imagedata r:id="rId715" o:title=""/>
          </v:shape>
          <o:OLEObject Type="Embed" ProgID="Equation.DSMT4" ShapeID="_x0000_i1371" DrawAspect="Content" ObjectID="_1527084996" r:id="rId716"/>
        </w:object>
      </w:r>
      <w:r>
        <w:t xml:space="preserve"> is the solvent chemical potential in the</w:t>
      </w:r>
      <w:r w:rsidR="00D000EA">
        <w:t xml:space="preserve"> solvent</w:t>
      </w:r>
      <w:r>
        <w:t xml:space="preserve"> standard state, </w:t>
      </w:r>
      <w:r w:rsidR="00DF221F" w:rsidRPr="00025957">
        <w:rPr>
          <w:position w:val="-4"/>
        </w:rPr>
        <w:object w:dxaOrig="200" w:dyaOrig="260" w14:anchorId="0AEA7AC0">
          <v:shape id="_x0000_i1372" type="#_x0000_t75" style="width:9.75pt;height:12.75pt" o:ole="">
            <v:imagedata r:id="rId717" o:title=""/>
          </v:shape>
          <o:OLEObject Type="Embed" ProgID="Equation.DSMT4" ShapeID="_x0000_i1372" DrawAspect="Content" ObjectID="_1527084997" r:id="rId718"/>
        </w:object>
      </w:r>
      <w:r>
        <w:t xml:space="preserve"> is the absolute temperature, </w:t>
      </w:r>
      <w:r w:rsidR="00DF221F" w:rsidRPr="00DF221F">
        <w:rPr>
          <w:position w:val="-14"/>
        </w:rPr>
        <w:object w:dxaOrig="320" w:dyaOrig="420" w14:anchorId="2D349275">
          <v:shape id="_x0000_i1373" type="#_x0000_t75" style="width:15.75pt;height:21pt" o:ole="">
            <v:imagedata r:id="rId719" o:title=""/>
          </v:shape>
          <o:OLEObject Type="Embed" ProgID="Equation.DSMT4" ShapeID="_x0000_i1373" DrawAspect="Content" ObjectID="_1527084998" r:id="rId720"/>
        </w:object>
      </w:r>
      <w:r>
        <w:t xml:space="preserve"> is the true density of the solvent (which is invariant since the solvent is assumed intrinsically incompressible), </w:t>
      </w:r>
      <w:r w:rsidR="00DF221F" w:rsidRPr="00DF221F">
        <w:rPr>
          <w:position w:val="-10"/>
        </w:rPr>
        <w:object w:dxaOrig="200" w:dyaOrig="260" w14:anchorId="74F6C5E3">
          <v:shape id="_x0000_i1374" type="#_x0000_t75" style="width:9.75pt;height:12.75pt" o:ole="">
            <v:imagedata r:id="rId721" o:title=""/>
          </v:shape>
          <o:OLEObject Type="Embed" ProgID="Equation.DSMT4" ShapeID="_x0000_i1374" DrawAspect="Content" ObjectID="_1527084999" r:id="rId722"/>
        </w:object>
      </w:r>
      <w:r>
        <w:t xml:space="preserve"> is the fluid pressure, </w:t>
      </w:r>
      <w:r w:rsidR="00DF221F" w:rsidRPr="00DF221F">
        <w:rPr>
          <w:position w:val="-14"/>
        </w:rPr>
        <w:object w:dxaOrig="279" w:dyaOrig="400" w14:anchorId="36670151">
          <v:shape id="_x0000_i1375" type="#_x0000_t75" style="width:14.25pt;height:20.25pt" o:ole="">
            <v:imagedata r:id="rId723" o:title=""/>
          </v:shape>
          <o:OLEObject Type="Embed" ProgID="Equation.DSMT4" ShapeID="_x0000_i1375" DrawAspect="Content" ObjectID="_1527085000" r:id="rId724"/>
        </w:object>
      </w:r>
      <w:r w:rsidR="00714B16">
        <w:t xml:space="preserve"> is the corresponding pressure in the standard state, </w:t>
      </w:r>
      <w:r w:rsidR="00DF221F" w:rsidRPr="00DF221F">
        <w:rPr>
          <w:position w:val="-6"/>
        </w:rPr>
        <w:object w:dxaOrig="240" w:dyaOrig="279" w14:anchorId="73D1E6B3">
          <v:shape id="_x0000_i1376" type="#_x0000_t75" style="width:12pt;height:14.25pt" o:ole="">
            <v:imagedata r:id="rId725" o:title=""/>
          </v:shape>
          <o:OLEObject Type="Embed" ProgID="Equation.DSMT4" ShapeID="_x0000_i1376" DrawAspect="Content" ObjectID="_1527085001" r:id="rId726"/>
        </w:object>
      </w:r>
      <w:r w:rsidR="00714B16">
        <w:t xml:space="preserve"> is the universal gas constant, </w:t>
      </w:r>
      <w:r w:rsidR="00DF221F" w:rsidRPr="00025957">
        <w:rPr>
          <w:position w:val="-4"/>
        </w:rPr>
        <w:object w:dxaOrig="240" w:dyaOrig="260" w14:anchorId="7FBE68B4">
          <v:shape id="_x0000_i1377" type="#_x0000_t75" style="width:12pt;height:12.75pt" o:ole="">
            <v:imagedata r:id="rId727" o:title=""/>
          </v:shape>
          <o:OLEObject Type="Embed" ProgID="Equation.DSMT4" ShapeID="_x0000_i1377" DrawAspect="Content" ObjectID="_1527085002" r:id="rId728"/>
        </w:object>
      </w:r>
      <w:r w:rsidR="00714B16">
        <w:t xml:space="preserve"> is the non-dimensional osmotic coefficient,</w:t>
      </w:r>
      <w:r w:rsidR="00D000EA">
        <w:t xml:space="preserve"> and</w:t>
      </w:r>
      <w:r w:rsidR="00714B16">
        <w:t xml:space="preserve"> </w:t>
      </w:r>
      <w:r w:rsidR="00DF221F" w:rsidRPr="00025957">
        <w:rPr>
          <w:position w:val="-4"/>
        </w:rPr>
        <w:object w:dxaOrig="279" w:dyaOrig="320" w14:anchorId="2EBD951D">
          <v:shape id="_x0000_i1378" type="#_x0000_t75" style="width:14.25pt;height:15.75pt" o:ole="">
            <v:imagedata r:id="rId729" o:title=""/>
          </v:shape>
          <o:OLEObject Type="Embed" ProgID="Equation.DSMT4" ShapeID="_x0000_i1378" DrawAspect="Content" ObjectID="_1527085003" r:id="rId730"/>
        </w:object>
      </w:r>
      <w:r w:rsidR="00714B16">
        <w:t xml:space="preserve"> is the solution volume-based concentration of solute </w:t>
      </w:r>
      <w:r w:rsidR="00DF221F" w:rsidRPr="00025957">
        <w:rPr>
          <w:position w:val="-4"/>
        </w:rPr>
        <w:object w:dxaOrig="220" w:dyaOrig="200" w14:anchorId="61E23E13">
          <v:shape id="_x0000_i1379" type="#_x0000_t75" style="width:11.25pt;height:9.75pt" o:ole="">
            <v:imagedata r:id="rId731" o:title=""/>
          </v:shape>
          <o:OLEObject Type="Embed" ProgID="Equation.DSMT4" ShapeID="_x0000_i1379" DrawAspect="Content" ObjectID="_1527085004" r:id="rId732"/>
        </w:object>
      </w:r>
      <w:r w:rsidR="00714B16">
        <w:t>. The summation is taken over all solutes in the mixture.  The mechano-electrochemical potential of each solute is similarly given by</w:t>
      </w:r>
    </w:p>
    <w:p w14:paraId="730D8E4C" w14:textId="2C099D72" w:rsidR="00834023" w:rsidRDefault="00834023" w:rsidP="00CB13D9">
      <w:pPr>
        <w:pStyle w:val="MTDisplayEquation"/>
      </w:pPr>
      <w:r>
        <w:tab/>
      </w:r>
      <w:r w:rsidR="00DF221F" w:rsidRPr="00DF221F">
        <w:rPr>
          <w:position w:val="-36"/>
        </w:rPr>
        <w:object w:dxaOrig="4540" w:dyaOrig="840" w14:anchorId="69E25E63">
          <v:shape id="_x0000_i1380" type="#_x0000_t75" style="width:227.25pt;height:42pt" o:ole="">
            <v:imagedata r:id="rId733" o:title=""/>
          </v:shape>
          <o:OLEObject Type="Embed" ProgID="Equation.DSMT4" ShapeID="_x0000_i1380" DrawAspect="Content" ObjectID="_1527085005" r:id="rId7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117</w:instrText>
        </w:r>
      </w:fldSimple>
      <w:r>
        <w:instrText>)</w:instrText>
      </w:r>
      <w:r>
        <w:fldChar w:fldCharType="end"/>
      </w:r>
    </w:p>
    <w:p w14:paraId="6A18FD2E" w14:textId="54BAF43F" w:rsidR="00834023" w:rsidRDefault="00834023" w:rsidP="00CB13D9">
      <w:r>
        <w:t xml:space="preserve">where </w:t>
      </w:r>
      <w:r w:rsidR="00DF221F" w:rsidRPr="00025957">
        <w:rPr>
          <w:position w:val="-4"/>
        </w:rPr>
        <w:object w:dxaOrig="420" w:dyaOrig="320" w14:anchorId="50657A7B">
          <v:shape id="_x0000_i1381" type="#_x0000_t75" style="width:21pt;height:15.75pt" o:ole="">
            <v:imagedata r:id="rId735" o:title=""/>
          </v:shape>
          <o:OLEObject Type="Embed" ProgID="Equation.DSMT4" ShapeID="_x0000_i1381" DrawAspect="Content" ObjectID="_1527085006" r:id="rId736"/>
        </w:object>
      </w:r>
      <w:r>
        <w:t xml:space="preserve"> is the molar mass of the solute, </w:t>
      </w:r>
      <w:r w:rsidR="00DF221F" w:rsidRPr="00DF221F">
        <w:rPr>
          <w:position w:val="-10"/>
        </w:rPr>
        <w:object w:dxaOrig="320" w:dyaOrig="380" w14:anchorId="036E7C9E">
          <v:shape id="_x0000_i1382" type="#_x0000_t75" style="width:15.75pt;height:18.75pt" o:ole="">
            <v:imagedata r:id="rId737" o:title=""/>
          </v:shape>
          <o:OLEObject Type="Embed" ProgID="Equation.DSMT4" ShapeID="_x0000_i1382" DrawAspect="Content" ObjectID="_1527085007" r:id="rId738"/>
        </w:object>
      </w:r>
      <w:r>
        <w:t xml:space="preserve"> is its activity coefficient, </w:t>
      </w:r>
      <w:r w:rsidR="00DF221F" w:rsidRPr="00025957">
        <w:rPr>
          <w:position w:val="-4"/>
        </w:rPr>
        <w:object w:dxaOrig="300" w:dyaOrig="320" w14:anchorId="02F647A8">
          <v:shape id="_x0000_i1383" type="#_x0000_t75" style="width:15pt;height:15.75pt" o:ole="">
            <v:imagedata r:id="rId739" o:title=""/>
          </v:shape>
          <o:OLEObject Type="Embed" ProgID="Equation.DSMT4" ShapeID="_x0000_i1383" DrawAspect="Content" ObjectID="_1527085008" r:id="rId740"/>
        </w:object>
      </w:r>
      <w:r>
        <w:t xml:space="preserve"> is its solubility, </w:t>
      </w:r>
      <w:r w:rsidR="00DF221F" w:rsidRPr="00025957">
        <w:rPr>
          <w:position w:val="-4"/>
        </w:rPr>
        <w:object w:dxaOrig="279" w:dyaOrig="320" w14:anchorId="76FE38A8">
          <v:shape id="_x0000_i1384" type="#_x0000_t75" style="width:14.25pt;height:15.75pt" o:ole="">
            <v:imagedata r:id="rId741" o:title=""/>
          </v:shape>
          <o:OLEObject Type="Embed" ProgID="Equation.DSMT4" ShapeID="_x0000_i1384" DrawAspect="Content" ObjectID="_1527085009" r:id="rId742"/>
        </w:object>
      </w:r>
      <w:r>
        <w:t xml:space="preserve"> is its charge number, </w:t>
      </w:r>
      <w:r w:rsidR="00D000EA">
        <w:t xml:space="preserve">and </w:t>
      </w:r>
      <w:r w:rsidR="00DF221F" w:rsidRPr="00DF221F">
        <w:rPr>
          <w:position w:val="-14"/>
        </w:rPr>
        <w:object w:dxaOrig="279" w:dyaOrig="420" w14:anchorId="47E075D6">
          <v:shape id="_x0000_i1385" type="#_x0000_t75" style="width:14.25pt;height:21pt" o:ole="">
            <v:imagedata r:id="rId743" o:title=""/>
          </v:shape>
          <o:OLEObject Type="Embed" ProgID="Equation.DSMT4" ShapeID="_x0000_i1385" DrawAspect="Content" ObjectID="_1527085010" r:id="rId744"/>
        </w:object>
      </w:r>
      <w:r w:rsidR="00D000EA">
        <w:t xml:space="preserve"> is its concentration in the solute standard state; </w:t>
      </w:r>
      <w:r w:rsidR="00DF221F" w:rsidRPr="00DF221F">
        <w:rPr>
          <w:position w:val="-14"/>
        </w:rPr>
        <w:object w:dxaOrig="260" w:dyaOrig="400" w14:anchorId="41FD8DAD">
          <v:shape id="_x0000_i1386" type="#_x0000_t75" style="width:12.75pt;height:20.25pt" o:ole="">
            <v:imagedata r:id="rId745" o:title=""/>
          </v:shape>
          <o:OLEObject Type="Embed" ProgID="Equation.DSMT4" ShapeID="_x0000_i1386" DrawAspect="Content" ObjectID="_1527085011" r:id="rId746"/>
        </w:object>
      </w:r>
      <w:r>
        <w:t xml:space="preserve"> is Faraday’s constant, </w:t>
      </w:r>
      <w:r w:rsidR="00DF221F" w:rsidRPr="00DF221F">
        <w:rPr>
          <w:position w:val="-10"/>
        </w:rPr>
        <w:object w:dxaOrig="240" w:dyaOrig="320" w14:anchorId="0386AFA2">
          <v:shape id="_x0000_i1387" type="#_x0000_t75" style="width:12pt;height:15.75pt" o:ole="">
            <v:imagedata r:id="rId747" o:title=""/>
          </v:shape>
          <o:OLEObject Type="Embed" ProgID="Equation.DSMT4" ShapeID="_x0000_i1387" DrawAspect="Content" ObjectID="_1527085012" r:id="rId748"/>
        </w:object>
      </w:r>
      <w:r>
        <w:t xml:space="preserve"> is the electrical potential of the mixture, and </w:t>
      </w:r>
      <w:r w:rsidR="00DF221F" w:rsidRPr="00DF221F">
        <w:rPr>
          <w:position w:val="-14"/>
        </w:rPr>
        <w:object w:dxaOrig="300" w:dyaOrig="400" w14:anchorId="5D2060C0">
          <v:shape id="_x0000_i1388" type="#_x0000_t75" style="width:15pt;height:20.25pt" o:ole="">
            <v:imagedata r:id="rId749" o:title=""/>
          </v:shape>
          <o:OLEObject Type="Embed" ProgID="Equation.DSMT4" ShapeID="_x0000_i1388" DrawAspect="Content" ObjectID="_1527085013" r:id="rId750"/>
        </w:object>
      </w:r>
      <w:r>
        <w:t xml:space="preserve"> is the corresponding potential in the standard state.</w:t>
      </w:r>
    </w:p>
    <w:p w14:paraId="5BB5CC6A" w14:textId="1480DEFB" w:rsidR="00834023" w:rsidRDefault="00834023" w:rsidP="00CB13D9">
      <w:r>
        <w:tab/>
      </w:r>
      <w:r w:rsidR="00F55CEE">
        <w:t xml:space="preserve">In these relations, </w:t>
      </w:r>
      <w:r w:rsidR="00DF221F" w:rsidRPr="00025957">
        <w:rPr>
          <w:position w:val="-4"/>
        </w:rPr>
        <w:object w:dxaOrig="240" w:dyaOrig="260" w14:anchorId="73BCCB3B">
          <v:shape id="_x0000_i1389" type="#_x0000_t75" style="width:12pt;height:12.75pt" o:ole="">
            <v:imagedata r:id="rId751" o:title=""/>
          </v:shape>
          <o:OLEObject Type="Embed" ProgID="Equation.DSMT4" ShapeID="_x0000_i1389" DrawAspect="Content" ObjectID="_1527085014" r:id="rId752"/>
        </w:object>
      </w:r>
      <w:r w:rsidR="00F55CEE">
        <w:t xml:space="preserve"> and </w:t>
      </w:r>
      <w:r w:rsidR="00DF221F" w:rsidRPr="00DF221F">
        <w:rPr>
          <w:position w:val="-10"/>
        </w:rPr>
        <w:object w:dxaOrig="320" w:dyaOrig="380" w14:anchorId="11EEC0EE">
          <v:shape id="_x0000_i1390" type="#_x0000_t75" style="width:15.75pt;height:18.75pt" o:ole="">
            <v:imagedata r:id="rId753" o:title=""/>
          </v:shape>
          <o:OLEObject Type="Embed" ProgID="Equation.DSMT4" ShapeID="_x0000_i1390" DrawAspect="Content" ObjectID="_1527085015" r:id="rId754"/>
        </w:object>
      </w:r>
      <w:r w:rsidR="00F55CEE">
        <w:t xml:space="preserve"> are functions of state that describe the deviation of the mixture from ideal physico-chemical behavior; </w:t>
      </w:r>
      <w:r w:rsidR="00DF221F" w:rsidRPr="00025957">
        <w:rPr>
          <w:position w:val="-4"/>
        </w:rPr>
        <w:object w:dxaOrig="300" w:dyaOrig="320" w14:anchorId="2E8ECA60">
          <v:shape id="_x0000_i1391" type="#_x0000_t75" style="width:15pt;height:15.75pt" o:ole="">
            <v:imagedata r:id="rId755" o:title=""/>
          </v:shape>
          <o:OLEObject Type="Embed" ProgID="Equation.DSMT4" ShapeID="_x0000_i1391" DrawAspect="Content" ObjectID="_1527085016" r:id="rId756"/>
        </w:object>
      </w:r>
      <w:r w:rsidR="00F55CEE">
        <w:t xml:space="preserve"> represents the fraction of the pore volume which may be occupied by solute </w:t>
      </w:r>
      <w:r w:rsidR="00DF221F" w:rsidRPr="00025957">
        <w:rPr>
          <w:position w:val="-4"/>
        </w:rPr>
        <w:object w:dxaOrig="220" w:dyaOrig="200" w14:anchorId="334A9BB0">
          <v:shape id="_x0000_i1392" type="#_x0000_t75" style="width:11.25pt;height:9.75pt" o:ole="">
            <v:imagedata r:id="rId757" o:title=""/>
          </v:shape>
          <o:OLEObject Type="Embed" ProgID="Equation.DSMT4" ShapeID="_x0000_i1392" DrawAspect="Content" ObjectID="_1527085017" r:id="rId75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DF221F" w:rsidRPr="00DF221F">
        <w:rPr>
          <w:position w:val="-16"/>
        </w:rPr>
        <w:object w:dxaOrig="660" w:dyaOrig="440" w14:anchorId="5BDFA179">
          <v:shape id="_x0000_i1393" type="#_x0000_t75" style="width:33pt;height:21.75pt" o:ole="">
            <v:imagedata r:id="rId759" o:title=""/>
          </v:shape>
          <o:OLEObject Type="Embed" ProgID="Equation.DSMT4" ShapeID="_x0000_i1393" DrawAspect="Content" ObjectID="_1527085018" r:id="rId760"/>
        </w:object>
      </w:r>
      <w:r w:rsidR="00F55CEE">
        <w:t xml:space="preserve">, </w:t>
      </w:r>
      <w:r w:rsidR="00DF221F" w:rsidRPr="00DF221F">
        <w:rPr>
          <w:position w:val="-14"/>
        </w:rPr>
        <w:object w:dxaOrig="279" w:dyaOrig="400" w14:anchorId="200274E0">
          <v:shape id="_x0000_i1394" type="#_x0000_t75" style="width:14.25pt;height:20.25pt" o:ole="">
            <v:imagedata r:id="rId761" o:title=""/>
          </v:shape>
          <o:OLEObject Type="Embed" ProgID="Equation.DSMT4" ShapeID="_x0000_i1394" DrawAspect="Content" ObjectID="_1527085019" r:id="rId762"/>
        </w:object>
      </w:r>
      <w:r w:rsidR="00F55CEE">
        <w:t xml:space="preserve">, </w:t>
      </w:r>
      <w:r w:rsidR="00DF221F" w:rsidRPr="00DF221F">
        <w:rPr>
          <w:position w:val="-14"/>
        </w:rPr>
        <w:object w:dxaOrig="300" w:dyaOrig="400" w14:anchorId="7B5828EF">
          <v:shape id="_x0000_i1395" type="#_x0000_t75" style="width:15pt;height:20.25pt" o:ole="">
            <v:imagedata r:id="rId763" o:title=""/>
          </v:shape>
          <o:OLEObject Type="Embed" ProgID="Equation.DSMT4" ShapeID="_x0000_i1395" DrawAspect="Content" ObjectID="_1527085020" r:id="rId764"/>
        </w:object>
      </w:r>
      <w:r w:rsidR="00F55CEE">
        <w:t xml:space="preserve">, </w:t>
      </w:r>
      <w:r w:rsidR="00DF221F" w:rsidRPr="00DF221F">
        <w:rPr>
          <w:position w:val="-16"/>
        </w:rPr>
        <w:object w:dxaOrig="660" w:dyaOrig="440" w14:anchorId="0D03698D">
          <v:shape id="_x0000_i1396" type="#_x0000_t75" style="width:33pt;height:21.75pt" o:ole="">
            <v:imagedata r:id="rId765" o:title=""/>
          </v:shape>
          <o:OLEObject Type="Embed" ProgID="Equation.DSMT4" ShapeID="_x0000_i1396" DrawAspect="Content" ObjectID="_1527085021" r:id="rId766"/>
        </w:object>
      </w:r>
      <w:r w:rsidR="00F55CEE">
        <w:t xml:space="preserve">, and </w:t>
      </w:r>
      <w:r w:rsidR="00DF221F" w:rsidRPr="00DF221F">
        <w:rPr>
          <w:position w:val="-14"/>
        </w:rPr>
        <w:object w:dxaOrig="279" w:dyaOrig="420" w14:anchorId="5B4A7831">
          <v:shape id="_x0000_i1397" type="#_x0000_t75" style="width:14.25pt;height:21pt" o:ole="">
            <v:imagedata r:id="rId767" o:title=""/>
          </v:shape>
          <o:OLEObject Type="Embed" ProgID="Equation.DSMT4" ShapeID="_x0000_i1397" DrawAspect="Content" ObjectID="_1527085022" r:id="rId768"/>
        </w:object>
      </w:r>
      <w:r w:rsidR="00F55CEE">
        <w:t>, remain invariant over the entire domain of definition of an analysis.</w:t>
      </w:r>
      <w:r w:rsidR="004F2D16">
        <w:t xml:space="preserve"> Since </w:t>
      </w:r>
      <w:r w:rsidR="00DF221F" w:rsidRPr="00025957">
        <w:rPr>
          <w:position w:val="-4"/>
        </w:rPr>
        <w:object w:dxaOrig="300" w:dyaOrig="320" w14:anchorId="4CACF6DE">
          <v:shape id="_x0000_i1398" type="#_x0000_t75" style="width:15pt;height:15.75pt" o:ole="">
            <v:imagedata r:id="rId769" o:title=""/>
          </v:shape>
          <o:OLEObject Type="Embed" ProgID="Equation.DSMT4" ShapeID="_x0000_i1398" DrawAspect="Content" ObjectID="_1527085023" r:id="rId770"/>
        </w:object>
      </w:r>
      <w:r w:rsidR="004F2D16">
        <w:t xml:space="preserve"> and </w:t>
      </w:r>
      <w:r w:rsidR="00DF221F" w:rsidRPr="00DF221F">
        <w:rPr>
          <w:position w:val="-10"/>
        </w:rPr>
        <w:object w:dxaOrig="320" w:dyaOrig="380" w14:anchorId="1DE71D00">
          <v:shape id="_x0000_i1399" type="#_x0000_t75" style="width:15.75pt;height:18.75pt" o:ole="">
            <v:imagedata r:id="rId771" o:title=""/>
          </v:shape>
          <o:OLEObject Type="Embed" ProgID="Equation.DSMT4" ShapeID="_x0000_i1399" DrawAspect="Content" ObjectID="_1527085024" r:id="rId772"/>
        </w:object>
      </w:r>
      <w:r w:rsidR="004F2D16">
        <w:t xml:space="preserve"> appear together as a ratio, they may be combined into a single material function, </w:t>
      </w:r>
      <w:r w:rsidR="00DF221F" w:rsidRPr="00DF221F">
        <w:rPr>
          <w:position w:val="-10"/>
        </w:rPr>
        <w:object w:dxaOrig="1380" w:dyaOrig="380" w14:anchorId="065F715F">
          <v:shape id="_x0000_i1400" type="#_x0000_t75" style="width:69pt;height:18.75pt" o:ole="">
            <v:imagedata r:id="rId773" o:title=""/>
          </v:shape>
          <o:OLEObject Type="Embed" ProgID="Equation.DSMT4" ShapeID="_x0000_i1400" DrawAspect="Content" ObjectID="_1527085025" r:id="rId774"/>
        </w:object>
      </w:r>
      <w:r w:rsidR="004F2D16">
        <w:t>, called the effective solubility.</w:t>
      </w:r>
    </w:p>
    <w:p w14:paraId="686FDE44" w14:textId="6C00926F"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DF221F" w:rsidRPr="00025957">
        <w:rPr>
          <w:position w:val="-4"/>
        </w:rPr>
        <w:object w:dxaOrig="279" w:dyaOrig="320" w14:anchorId="7303C929">
          <v:shape id="_x0000_i1401" type="#_x0000_t75" style="width:14.25pt;height:15.75pt" o:ole="">
            <v:imagedata r:id="rId775" o:title=""/>
          </v:shape>
          <o:OLEObject Type="Embed" ProgID="Equation.DSMT4" ShapeID="_x0000_i1401" DrawAspect="Content" ObjectID="_1527085026" r:id="rId776"/>
        </w:object>
      </w:r>
      <w:r>
        <w:t xml:space="preserve"> (moles of equivalent charge per solution volume), and recognizing that the solvent is always considered neutral, the electroneutrality condition may be written as</w:t>
      </w:r>
    </w:p>
    <w:p w14:paraId="26AEB5CA" w14:textId="24AE0FF5" w:rsidR="00D000EA" w:rsidRDefault="00D000EA" w:rsidP="00CB13D9">
      <w:pPr>
        <w:pStyle w:val="MTDisplayEquation"/>
      </w:pPr>
      <w:r>
        <w:tab/>
      </w:r>
      <w:r w:rsidR="00DF221F" w:rsidRPr="00DF221F">
        <w:rPr>
          <w:position w:val="-28"/>
        </w:rPr>
        <w:object w:dxaOrig="1820" w:dyaOrig="560" w14:anchorId="0816229A">
          <v:shape id="_x0000_i1402" type="#_x0000_t75" style="width:90.75pt;height:27.75pt" o:ole="">
            <v:imagedata r:id="rId777" o:title=""/>
          </v:shape>
          <o:OLEObject Type="Embed" ProgID="Equation.DSMT4" ShapeID="_x0000_i1402" DrawAspect="Content" ObjectID="_1527085027" r:id="rId77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85" w:name="ZEqnNum814726"/>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118</w:instrText>
        </w:r>
      </w:fldSimple>
      <w:r>
        <w:instrText>)</w:instrText>
      </w:r>
      <w:bookmarkEnd w:id="385"/>
      <w:r>
        <w:fldChar w:fldCharType="end"/>
      </w:r>
    </w:p>
    <w:p w14:paraId="1780CD1E" w14:textId="7FCF3846" w:rsidR="00D000EA" w:rsidRDefault="00D000EA" w:rsidP="00CB13D9">
      <w:r>
        <w:lastRenderedPageBreak/>
        <w:t>This condition represents a constraint on a mixture of charged constituents.  If none of the constituents are charged (</w:t>
      </w:r>
      <w:r w:rsidR="00DF221F" w:rsidRPr="00025957">
        <w:rPr>
          <w:position w:val="-4"/>
        </w:rPr>
        <w:object w:dxaOrig="740" w:dyaOrig="320" w14:anchorId="19210D14">
          <v:shape id="_x0000_i1403" type="#_x0000_t75" style="width:36.75pt;height:15.75pt" o:ole="">
            <v:imagedata r:id="rId779" o:title=""/>
          </v:shape>
          <o:OLEObject Type="Embed" ProgID="Equation.DSMT4" ShapeID="_x0000_i1403" DrawAspect="Content" ObjectID="_1527085028" r:id="rId780"/>
        </w:object>
      </w:r>
      <w:r>
        <w:t xml:space="preserve"> and </w:t>
      </w:r>
      <w:r w:rsidR="00DF221F" w:rsidRPr="00025957">
        <w:rPr>
          <w:position w:val="-4"/>
        </w:rPr>
        <w:object w:dxaOrig="740" w:dyaOrig="320" w14:anchorId="1AD35DDD">
          <v:shape id="_x0000_i1404" type="#_x0000_t75" style="width:36.75pt;height:15.75pt" o:ole="">
            <v:imagedata r:id="rId781" o:title=""/>
          </v:shape>
          <o:OLEObject Type="Embed" ProgID="Equation.DSMT4" ShapeID="_x0000_i1404" DrawAspect="Content" ObjectID="_1527085029" r:id="rId782"/>
        </w:object>
      </w:r>
      <w:r>
        <w:t xml:space="preserve"> for all </w:t>
      </w:r>
      <w:r w:rsidR="00DF221F" w:rsidRPr="00025957">
        <w:rPr>
          <w:position w:val="-4"/>
        </w:rPr>
        <w:object w:dxaOrig="220" w:dyaOrig="200" w14:anchorId="5A0AC8E0">
          <v:shape id="_x0000_i1405" type="#_x0000_t75" style="width:11.25pt;height:9.75pt" o:ole="">
            <v:imagedata r:id="rId783" o:title=""/>
          </v:shape>
          <o:OLEObject Type="Embed" ProgID="Equation.DSMT4" ShapeID="_x0000_i1405" DrawAspect="Content" ObjectID="_1527085030" r:id="rId784"/>
        </w:object>
      </w:r>
      <w:r>
        <w:t>)</w:t>
      </w:r>
      <w:r w:rsidR="00F46AF2">
        <w:t>, the constraint disappears.</w:t>
      </w:r>
    </w:p>
    <w:p w14:paraId="4349BD5B" w14:textId="78D6E8F4" w:rsidR="00F46AF2" w:rsidRDefault="004F2D16" w:rsidP="00D000EA">
      <w:r>
        <w:tab/>
        <w:t xml:space="preserve">Each constituent of the mixture must satisfy the axiom of mass balance.  In the absence of chemical reactions involving constituent </w:t>
      </w:r>
      <w:r w:rsidR="00DF221F" w:rsidRPr="00025957">
        <w:rPr>
          <w:position w:val="-4"/>
        </w:rPr>
        <w:object w:dxaOrig="220" w:dyaOrig="200" w14:anchorId="4AF3CC18">
          <v:shape id="_x0000_i1406" type="#_x0000_t75" style="width:11.25pt;height:9.75pt" o:ole="">
            <v:imagedata r:id="rId785" o:title=""/>
          </v:shape>
          <o:OLEObject Type="Embed" ProgID="Equation.DSMT4" ShapeID="_x0000_i1406" DrawAspect="Content" ObjectID="_1527085031" r:id="rId786"/>
        </w:object>
      </w:r>
      <w:r>
        <w:t>, its mass balance equation is</w:t>
      </w:r>
    </w:p>
    <w:p w14:paraId="7EF23481" w14:textId="5DDB26BB" w:rsidR="004F2D16" w:rsidRDefault="004F2D16" w:rsidP="00CB13D9">
      <w:pPr>
        <w:pStyle w:val="MTDisplayEquation"/>
      </w:pPr>
      <w:r>
        <w:tab/>
      </w:r>
      <w:r w:rsidR="00DF221F" w:rsidRPr="00DF221F">
        <w:rPr>
          <w:position w:val="-24"/>
        </w:rPr>
        <w:object w:dxaOrig="2260" w:dyaOrig="680" w14:anchorId="0F1E1723">
          <v:shape id="_x0000_i1407" type="#_x0000_t75" style="width:113.25pt;height:33.75pt" o:ole="">
            <v:imagedata r:id="rId787" o:title=""/>
          </v:shape>
          <o:OLEObject Type="Embed" ProgID="Equation.DSMT4" ShapeID="_x0000_i1407" DrawAspect="Content" ObjectID="_1527085032" r:id="rId78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119</w:instrText>
        </w:r>
      </w:fldSimple>
      <w:r>
        <w:instrText>)</w:instrText>
      </w:r>
      <w:r>
        <w:fldChar w:fldCharType="end"/>
      </w:r>
    </w:p>
    <w:p w14:paraId="2CD54102" w14:textId="24D4A315" w:rsidR="004F2D16" w:rsidRDefault="004F2D16" w:rsidP="004F2D16">
      <w:r>
        <w:t xml:space="preserve">where </w:t>
      </w:r>
      <w:r w:rsidR="00DF221F" w:rsidRPr="00DF221F">
        <w:rPr>
          <w:position w:val="-10"/>
        </w:rPr>
        <w:object w:dxaOrig="300" w:dyaOrig="380" w14:anchorId="271DC2B8">
          <v:shape id="_x0000_i1408" type="#_x0000_t75" style="width:15pt;height:18.75pt" o:ole="">
            <v:imagedata r:id="rId789" o:title=""/>
          </v:shape>
          <o:OLEObject Type="Embed" ProgID="Equation.DSMT4" ShapeID="_x0000_i1408" DrawAspect="Content" ObjectID="_1527085033" r:id="rId790"/>
        </w:object>
      </w:r>
      <w:r>
        <w:t xml:space="preserve"> is the apparent density and </w:t>
      </w:r>
      <w:r w:rsidR="00DF221F" w:rsidRPr="00025957">
        <w:rPr>
          <w:position w:val="-4"/>
        </w:rPr>
        <w:object w:dxaOrig="300" w:dyaOrig="320" w14:anchorId="63160C5A">
          <v:shape id="_x0000_i1409" type="#_x0000_t75" style="width:15pt;height:15.75pt" o:ole="">
            <v:imagedata r:id="rId791" o:title=""/>
          </v:shape>
          <o:OLEObject Type="Embed" ProgID="Equation.DSMT4" ShapeID="_x0000_i1409" DrawAspect="Content" ObjectID="_1527085034" r:id="rId792"/>
        </w:object>
      </w:r>
      <w:r>
        <w:t xml:space="preserve"> is the velocity of that constituent.  For solutes, the apparent density is related to the concentration according to </w:t>
      </w:r>
      <w:r w:rsidR="00DF221F" w:rsidRPr="00DF221F">
        <w:rPr>
          <w:position w:val="-18"/>
        </w:rPr>
        <w:object w:dxaOrig="2000" w:dyaOrig="480" w14:anchorId="5AF4969E">
          <v:shape id="_x0000_i1410" type="#_x0000_t75" style="width:99.75pt;height:24pt" o:ole="">
            <v:imagedata r:id="rId793" o:title=""/>
          </v:shape>
          <o:OLEObject Type="Embed" ProgID="Equation.DSMT4" ShapeID="_x0000_i1410" DrawAspect="Content" ObjectID="_1527085035" r:id="rId794"/>
        </w:object>
      </w:r>
      <w:r>
        <w:t xml:space="preserve">, where </w:t>
      </w:r>
      <w:r w:rsidR="00DF221F" w:rsidRPr="00DF221F">
        <w:rPr>
          <w:position w:val="-10"/>
        </w:rPr>
        <w:object w:dxaOrig="300" w:dyaOrig="380" w14:anchorId="08C43B6F">
          <v:shape id="_x0000_i1411" type="#_x0000_t75" style="width:15pt;height:18.75pt" o:ole="">
            <v:imagedata r:id="rId795" o:title=""/>
          </v:shape>
          <o:OLEObject Type="Embed" ProgID="Equation.DSMT4" ShapeID="_x0000_i1411" DrawAspect="Content" ObjectID="_1527085036" r:id="rId796"/>
        </w:object>
      </w:r>
      <w:r>
        <w:t xml:space="preserve"> is the volume fraction of the solid.</w:t>
      </w:r>
      <w:r w:rsidR="00E3488F">
        <w:t xml:space="preserve">  When the solute volume fractions are negligible, it follows that </w:t>
      </w:r>
      <w:r w:rsidR="00DF221F" w:rsidRPr="00DF221F">
        <w:rPr>
          <w:position w:val="-10"/>
        </w:rPr>
        <w:object w:dxaOrig="1260" w:dyaOrig="380" w14:anchorId="6467D9E6">
          <v:shape id="_x0000_i1412" type="#_x0000_t75" style="width:63pt;height:18.75pt" o:ole="">
            <v:imagedata r:id="rId797" o:title=""/>
          </v:shape>
          <o:OLEObject Type="Embed" ProgID="Equation.DSMT4" ShapeID="_x0000_i1412" DrawAspect="Content" ObjectID="_1527085037" r:id="rId798"/>
        </w:object>
      </w:r>
      <w:r w:rsidR="00E3488F">
        <w:t xml:space="preserve">, where </w:t>
      </w:r>
      <w:r w:rsidR="00DF221F" w:rsidRPr="00DF221F">
        <w:rPr>
          <w:position w:val="-10"/>
        </w:rPr>
        <w:object w:dxaOrig="340" w:dyaOrig="380" w14:anchorId="64921D8D">
          <v:shape id="_x0000_i1413" type="#_x0000_t75" style="width:17.25pt;height:18.75pt" o:ole="">
            <v:imagedata r:id="rId799" o:title=""/>
          </v:shape>
          <o:OLEObject Type="Embed" ProgID="Equation.DSMT4" ShapeID="_x0000_i1413" DrawAspect="Content" ObjectID="_1527085038" r:id="rId800"/>
        </w:object>
      </w:r>
      <w:r w:rsidR="00E3488F">
        <w:t xml:space="preserve"> is the solvent volume fraction. The molar flux of the solute relative to the solid is given by </w:t>
      </w:r>
      <w:r w:rsidR="00DF221F" w:rsidRPr="00DF221F">
        <w:rPr>
          <w:position w:val="-18"/>
        </w:rPr>
        <w:object w:dxaOrig="2040" w:dyaOrig="480" w14:anchorId="65204EDB">
          <v:shape id="_x0000_i1414" type="#_x0000_t75" style="width:102pt;height:24pt" o:ole="">
            <v:imagedata r:id="rId801" o:title=""/>
          </v:shape>
          <o:OLEObject Type="Embed" ProgID="Equation.DSMT4" ShapeID="_x0000_i1414" DrawAspect="Content" ObjectID="_1527085039" r:id="rId802"/>
        </w:object>
      </w:r>
      <w:r w:rsidR="00E3488F">
        <w:t xml:space="preserve">, where </w:t>
      </w:r>
      <w:r w:rsidR="00DF221F" w:rsidRPr="00025957">
        <w:rPr>
          <w:position w:val="-4"/>
        </w:rPr>
        <w:object w:dxaOrig="300" w:dyaOrig="320" w14:anchorId="3BC34BA9">
          <v:shape id="_x0000_i1415" type="#_x0000_t75" style="width:15pt;height:15.75pt" o:ole="">
            <v:imagedata r:id="rId803" o:title=""/>
          </v:shape>
          <o:OLEObject Type="Embed" ProgID="Equation.DSMT4" ShapeID="_x0000_i1415" DrawAspect="Content" ObjectID="_1527085040" r:id="rId804"/>
        </w:object>
      </w:r>
      <w:r w:rsidR="00E3488F">
        <w:t xml:space="preserve"> is the solute velocity. Using these relations, the mass balance relation for the solute may be rewritten as</w:t>
      </w:r>
    </w:p>
    <w:p w14:paraId="0C2BC538" w14:textId="2198ACAA" w:rsidR="00E3488F" w:rsidRDefault="00E3488F" w:rsidP="00CB13D9">
      <w:pPr>
        <w:pStyle w:val="MTDisplayEquation"/>
      </w:pPr>
      <w:r>
        <w:tab/>
      </w:r>
      <w:r w:rsidR="00DF221F" w:rsidRPr="00DF221F">
        <w:rPr>
          <w:position w:val="-24"/>
        </w:rPr>
        <w:object w:dxaOrig="2740" w:dyaOrig="680" w14:anchorId="47CD0E12">
          <v:shape id="_x0000_i1416" type="#_x0000_t75" style="width:137.25pt;height:33.75pt" o:ole="">
            <v:imagedata r:id="rId805" o:title=""/>
          </v:shape>
          <o:OLEObject Type="Embed" ProgID="Equation.DSMT4" ShapeID="_x0000_i1416" DrawAspect="Content" ObjectID="_1527085041" r:id="rId806"/>
        </w:object>
      </w:r>
      <w:r w:rsidR="0064700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120</w:instrText>
        </w:r>
      </w:fldSimple>
      <w:r>
        <w:instrText>)</w:instrText>
      </w:r>
      <w:r>
        <w:fldChar w:fldCharType="end"/>
      </w:r>
    </w:p>
    <w:p w14:paraId="0639A082" w14:textId="38312DD0" w:rsidR="0064700D" w:rsidRDefault="0064700D" w:rsidP="00CB13D9">
      <w:r>
        <w:t xml:space="preserve">where </w:t>
      </w:r>
      <w:r w:rsidR="00DF221F" w:rsidRPr="00DF221F">
        <w:rPr>
          <w:position w:val="-18"/>
        </w:rPr>
        <w:object w:dxaOrig="999" w:dyaOrig="460" w14:anchorId="7DBF07A2">
          <v:shape id="_x0000_i1417" type="#_x0000_t75" style="width:50.25pt;height:23.25pt" o:ole="">
            <v:imagedata r:id="rId807" o:title=""/>
          </v:shape>
          <o:OLEObject Type="Embed" ProgID="Equation.DSMT4" ShapeID="_x0000_i1417" DrawAspect="Content" ObjectID="_1527085042" r:id="rId808"/>
        </w:object>
      </w:r>
      <w:r>
        <w:t xml:space="preserve"> represents the material time derivative in the spatial frame, following the solid; </w:t>
      </w:r>
      <w:r w:rsidR="00DF221F" w:rsidRPr="00025957">
        <w:rPr>
          <w:position w:val="-4"/>
        </w:rPr>
        <w:object w:dxaOrig="1040" w:dyaOrig="260" w14:anchorId="6B15D96B">
          <v:shape id="_x0000_i1418" type="#_x0000_t75" style="width:51.75pt;height:12.75pt" o:ole="">
            <v:imagedata r:id="rId809" o:title=""/>
          </v:shape>
          <o:OLEObject Type="Embed" ProgID="Equation.DSMT4" ShapeID="_x0000_i1418" DrawAspect="Content" ObjectID="_1527085043" r:id="rId810"/>
        </w:object>
      </w:r>
      <w:r>
        <w:t xml:space="preserve">, where </w:t>
      </w:r>
      <w:r w:rsidR="00DF221F" w:rsidRPr="00025957">
        <w:rPr>
          <w:position w:val="-4"/>
        </w:rPr>
        <w:object w:dxaOrig="220" w:dyaOrig="260" w14:anchorId="560B475B">
          <v:shape id="_x0000_i1419" type="#_x0000_t75" style="width:11.25pt;height:12.75pt" o:ole="">
            <v:imagedata r:id="rId811" o:title=""/>
          </v:shape>
          <o:OLEObject Type="Embed" ProgID="Equation.DSMT4" ShapeID="_x0000_i1419" DrawAspect="Content" ObjectID="_1527085044" r:id="rId812"/>
        </w:object>
      </w:r>
      <w:r>
        <w:t xml:space="preserve"> is the deformation gradient of the solid.  This form of the mass balance for the solute is convenient for a finite element formulation where the mesh is defined on the solid matrix.</w:t>
      </w:r>
    </w:p>
    <w:p w14:paraId="6BCF4050" w14:textId="1D53D643" w:rsidR="0064700D" w:rsidRDefault="0064700D" w:rsidP="00CB13D9">
      <w:pPr>
        <w:pStyle w:val="MTDisplayEquation"/>
      </w:pPr>
      <w:r>
        <w:tab/>
        <w:t xml:space="preserve">The volume flux of solvent relative to the solid is given by </w:t>
      </w:r>
      <w:r w:rsidR="00DF221F" w:rsidRPr="00DF221F">
        <w:rPr>
          <w:position w:val="-18"/>
        </w:rPr>
        <w:object w:dxaOrig="1820" w:dyaOrig="480" w14:anchorId="3E90448A">
          <v:shape id="_x0000_i1420" type="#_x0000_t75" style="width:90.75pt;height:24pt" o:ole="">
            <v:imagedata r:id="rId813" o:title=""/>
          </v:shape>
          <o:OLEObject Type="Embed" ProgID="Equation.DSMT4" ShapeID="_x0000_i1420" DrawAspect="Content" ObjectID="_1527085045" r:id="rId814"/>
        </w:object>
      </w:r>
      <w:r>
        <w:t xml:space="preserve">, where </w:t>
      </w:r>
      <w:r w:rsidR="00DF221F" w:rsidRPr="00025957">
        <w:rPr>
          <w:position w:val="-4"/>
        </w:rPr>
        <w:object w:dxaOrig="320" w:dyaOrig="320" w14:anchorId="74E63E7D">
          <v:shape id="_x0000_i1421" type="#_x0000_t75" style="width:15.75pt;height:15.75pt" o:ole="">
            <v:imagedata r:id="rId815" o:title=""/>
          </v:shape>
          <o:OLEObject Type="Embed" ProgID="Equation.DSMT4" ShapeID="_x0000_i1421" DrawAspect="Content" ObjectID="_1527085046" r:id="rId816"/>
        </w:object>
      </w:r>
      <w:r>
        <w:t xml:space="preserve"> is the solvent velocity. When solute volume fractions are negligible, the mass balance equation for the mixture reduces to</w:t>
      </w:r>
      <w:r>
        <w:tab/>
      </w:r>
      <w:r w:rsidR="00DF221F" w:rsidRPr="00DF221F">
        <w:rPr>
          <w:position w:val="-18"/>
        </w:rPr>
        <w:object w:dxaOrig="1740" w:dyaOrig="480" w14:anchorId="13E9A215">
          <v:shape id="_x0000_i1422" type="#_x0000_t75" style="width:87pt;height:24pt" o:ole="">
            <v:imagedata r:id="rId817" o:title=""/>
          </v:shape>
          <o:OLEObject Type="Embed" ProgID="Equation.DSMT4" ShapeID="_x0000_i1422" DrawAspect="Content" ObjectID="_1527085047" r:id="rId81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121</w:instrText>
        </w:r>
      </w:fldSimple>
      <w:r>
        <w:instrText>)</w:instrText>
      </w:r>
      <w:r>
        <w:fldChar w:fldCharType="end"/>
      </w:r>
    </w:p>
    <w:p w14:paraId="08E339E6" w14:textId="171372B8" w:rsidR="0064700D" w:rsidRDefault="0064700D" w:rsidP="00CB13D9">
      <w:r>
        <w:t xml:space="preserve">Finally, the mass balance for the solid may be reduced to the form </w:t>
      </w:r>
      <w:r w:rsidR="00DF221F" w:rsidRPr="00DF221F">
        <w:rPr>
          <w:position w:val="-18"/>
        </w:rPr>
        <w:object w:dxaOrig="1780" w:dyaOrig="480" w14:anchorId="523277D5">
          <v:shape id="_x0000_i1423" type="#_x0000_t75" style="width:89.25pt;height:24pt" o:ole="">
            <v:imagedata r:id="rId819" o:title=""/>
          </v:shape>
          <o:OLEObject Type="Embed" ProgID="Equation.DSMT4" ShapeID="_x0000_i1423" DrawAspect="Content" ObjectID="_1527085048" r:id="rId820"/>
        </w:object>
      </w:r>
      <w:r>
        <w:t xml:space="preserve">, which may be integrated to produce the algebraic relation </w:t>
      </w:r>
      <w:r w:rsidR="00DF221F" w:rsidRPr="00DF221F">
        <w:rPr>
          <w:position w:val="-18"/>
        </w:rPr>
        <w:object w:dxaOrig="1140" w:dyaOrig="460" w14:anchorId="2835C053">
          <v:shape id="_x0000_i1424" type="#_x0000_t75" style="width:57pt;height:23.25pt" o:ole="">
            <v:imagedata r:id="rId821" o:title=""/>
          </v:shape>
          <o:OLEObject Type="Embed" ProgID="Equation.DSMT4" ShapeID="_x0000_i1424" DrawAspect="Content" ObjectID="_1527085049" r:id="rId822"/>
        </w:object>
      </w:r>
      <w:r>
        <w:t xml:space="preserve">, where </w:t>
      </w:r>
      <w:r w:rsidR="00DF221F" w:rsidRPr="00DF221F">
        <w:rPr>
          <w:position w:val="-14"/>
        </w:rPr>
        <w:object w:dxaOrig="300" w:dyaOrig="420" w14:anchorId="440F110F">
          <v:shape id="_x0000_i1425" type="#_x0000_t75" style="width:15pt;height:21pt" o:ole="">
            <v:imagedata r:id="rId823" o:title=""/>
          </v:shape>
          <o:OLEObject Type="Embed" ProgID="Equation.DSMT4" ShapeID="_x0000_i1425" DrawAspect="Content" ObjectID="_1527085050" r:id="rId82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572445">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35BEB989" w:rsidR="00D30784" w:rsidRDefault="00D30784" w:rsidP="00CB13D9">
      <w:pPr>
        <w:pStyle w:val="MTDisplayEquation"/>
      </w:pPr>
      <w:r>
        <w:tab/>
      </w:r>
      <w:r w:rsidR="00DF221F" w:rsidRPr="00DF221F">
        <w:rPr>
          <w:position w:val="-32"/>
        </w:rPr>
        <w:object w:dxaOrig="1740" w:dyaOrig="600" w14:anchorId="0875B44D">
          <v:shape id="_x0000_i1426" type="#_x0000_t75" style="width:87pt;height:30pt" o:ole="">
            <v:imagedata r:id="rId825" o:title=""/>
          </v:shape>
          <o:OLEObject Type="Embed" ProgID="Equation.DSMT4" ShapeID="_x0000_i1426" DrawAspect="Content" ObjectID="_1527085051" r:id="rId82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86" w:name="ZEqnNum35118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122</w:instrText>
        </w:r>
      </w:fldSimple>
      <w:r>
        <w:instrText>)</w:instrText>
      </w:r>
      <w:bookmarkEnd w:id="386"/>
      <w:r>
        <w:fldChar w:fldCharType="end"/>
      </w:r>
    </w:p>
    <w:p w14:paraId="01A94897" w14:textId="6D7786C2" w:rsidR="00D30784" w:rsidRDefault="00D30784" w:rsidP="00CB13D9">
      <w:pPr>
        <w:pStyle w:val="MTDisplayEquation"/>
      </w:pPr>
      <w:r>
        <w:t xml:space="preserve">Recognizing that </w:t>
      </w:r>
      <w:r w:rsidR="00DF221F" w:rsidRPr="00DF221F">
        <w:rPr>
          <w:position w:val="-18"/>
        </w:rPr>
        <w:object w:dxaOrig="1980" w:dyaOrig="460" w14:anchorId="36736988">
          <v:shape id="_x0000_i1427" type="#_x0000_t75" style="width:99pt;height:23.25pt" o:ole="">
            <v:imagedata r:id="rId827" o:title=""/>
          </v:shape>
          <o:OLEObject Type="Embed" ProgID="Equation.DSMT4" ShapeID="_x0000_i1427" DrawAspect="Content" ObjectID="_1527085052" r:id="rId828"/>
        </w:object>
      </w:r>
      <w:r w:rsidR="005C3A32">
        <w:t xml:space="preserve"> is the current density in the mixture, with </w:t>
      </w:r>
      <w:r w:rsidR="00DF221F" w:rsidRPr="00DF221F">
        <w:rPr>
          <w:position w:val="-14"/>
        </w:rPr>
        <w:object w:dxaOrig="260" w:dyaOrig="400" w14:anchorId="386A3250">
          <v:shape id="_x0000_i1428" type="#_x0000_t75" style="width:12.75pt;height:20.25pt" o:ole="">
            <v:imagedata r:id="rId829" o:title=""/>
          </v:shape>
          <o:OLEObject Type="Embed" ProgID="Equation.DSMT4" ShapeID="_x0000_i1428" DrawAspect="Content" ObjectID="_1527085053" r:id="rId830"/>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572445">
          <w:instrText>(2.122)</w:instrText>
        </w:r>
      </w:fldSimple>
      <w:r w:rsidR="005C3A32">
        <w:fldChar w:fldCharType="end"/>
      </w:r>
      <w:r w:rsidR="005C3A32">
        <w:t xml:space="preserve"> reduces to one of the Maxwell’s equation, </w:t>
      </w:r>
      <w:r w:rsidR="00DF221F" w:rsidRPr="00DF221F">
        <w:rPr>
          <w:position w:val="-14"/>
        </w:rPr>
        <w:object w:dxaOrig="1060" w:dyaOrig="400" w14:anchorId="004B6159">
          <v:shape id="_x0000_i1429" type="#_x0000_t75" style="width:53.25pt;height:20.25pt" o:ole="">
            <v:imagedata r:id="rId831" o:title=""/>
          </v:shape>
          <o:OLEObject Type="Embed" ProgID="Equation.DSMT4" ShapeID="_x0000_i1429" DrawAspect="Content" ObjectID="_1527085054" r:id="rId832"/>
        </w:object>
      </w:r>
      <w:r w:rsidR="005C3A32">
        <w:t>, in the special case when there can be no charge accumulation (electroneutrality).</w:t>
      </w:r>
    </w:p>
    <w:p w14:paraId="56527403" w14:textId="49F0A3E5" w:rsidR="00D30784" w:rsidRDefault="00D30784" w:rsidP="0064700D">
      <w:r>
        <w:tab/>
        <w:t>As described in Section </w:t>
      </w:r>
      <w:r>
        <w:fldChar w:fldCharType="begin"/>
      </w:r>
      <w:r>
        <w:instrText xml:space="preserve"> REF _Ref191692787 \r \h </w:instrText>
      </w:r>
      <w:r>
        <w:fldChar w:fldCharType="separate"/>
      </w:r>
      <w:r w:rsidR="00572445">
        <w:t>2.6.2</w:t>
      </w:r>
      <w:r>
        <w:fldChar w:fldCharType="end"/>
      </w:r>
      <w:r>
        <w:t xml:space="preserve">, the fluid pressure </w:t>
      </w:r>
      <w:r w:rsidR="00DF221F" w:rsidRPr="00DF221F">
        <w:rPr>
          <w:position w:val="-10"/>
        </w:rPr>
        <w:object w:dxaOrig="200" w:dyaOrig="260" w14:anchorId="46CAE318">
          <v:shape id="_x0000_i1430" type="#_x0000_t75" style="width:9.75pt;height:12.75pt" o:ole="">
            <v:imagedata r:id="rId833" o:title=""/>
          </v:shape>
          <o:OLEObject Type="Embed" ProgID="Equation.DSMT4" ShapeID="_x0000_i1430" DrawAspect="Content" ObjectID="_1527085055" r:id="rId834"/>
        </w:object>
      </w:r>
      <w:r>
        <w:t xml:space="preserve"> and solute concentrations </w:t>
      </w:r>
      <w:r w:rsidR="00DF221F" w:rsidRPr="00025957">
        <w:rPr>
          <w:position w:val="-4"/>
        </w:rPr>
        <w:object w:dxaOrig="279" w:dyaOrig="320" w14:anchorId="31FB11F3">
          <v:shape id="_x0000_i1431" type="#_x0000_t75" style="width:14.25pt;height:15.75pt" o:ole="">
            <v:imagedata r:id="rId835" o:title=""/>
          </v:shape>
          <o:OLEObject Type="Embed" ProgID="Equation.DSMT4" ShapeID="_x0000_i1431" DrawAspect="Content" ObjectID="_1527085056" r:id="rId836"/>
        </w:object>
      </w:r>
      <w:r>
        <w:t xml:space="preserve"> are not continuous</w:t>
      </w:r>
      <w:r w:rsidR="004E12EC">
        <w:t xml:space="preserve"> across boundaries of a mixture, whereas </w:t>
      </w:r>
      <w:r w:rsidR="00DF221F" w:rsidRPr="00DF221F">
        <w:rPr>
          <w:position w:val="-10"/>
        </w:rPr>
        <w:object w:dxaOrig="320" w:dyaOrig="380" w14:anchorId="29DFC48A">
          <v:shape id="_x0000_i1432" type="#_x0000_t75" style="width:15.75pt;height:18.75pt" o:ole="">
            <v:imagedata r:id="rId837" o:title=""/>
          </v:shape>
          <o:OLEObject Type="Embed" ProgID="Equation.DSMT4" ShapeID="_x0000_i1432" DrawAspect="Content" ObjectID="_1527085057" r:id="rId838"/>
        </w:object>
      </w:r>
      <w:r w:rsidR="004E12EC">
        <w:t xml:space="preserve"> and </w:t>
      </w:r>
      <w:r w:rsidR="00DF221F" w:rsidRPr="00DF221F">
        <w:rPr>
          <w:position w:val="-10"/>
        </w:rPr>
        <w:object w:dxaOrig="320" w:dyaOrig="380" w14:anchorId="05804C6F">
          <v:shape id="_x0000_i1433" type="#_x0000_t75" style="width:15.75pt;height:18.75pt" o:ole="">
            <v:imagedata r:id="rId839" o:title=""/>
          </v:shape>
          <o:OLEObject Type="Embed" ProgID="Equation.DSMT4" ShapeID="_x0000_i1433" DrawAspect="Content" ObjectID="_1527085058" r:id="rId840"/>
        </w:object>
      </w:r>
      <w:r w:rsidR="004E12EC">
        <w:t>’s for the solutes do satisfy continuity. Therefore, in a finite element implementation, the following continuous variables are u</w:t>
      </w:r>
      <w:r w:rsidR="00CF0A94">
        <w:t>sed as nodal degrees of freedom:</w:t>
      </w:r>
    </w:p>
    <w:p w14:paraId="343988E8" w14:textId="407ABE66" w:rsidR="00CF0A94" w:rsidRDefault="00CF0A94" w:rsidP="00CB13D9">
      <w:pPr>
        <w:pStyle w:val="MTDisplayEquation"/>
      </w:pPr>
      <w:r>
        <w:lastRenderedPageBreak/>
        <w:tab/>
      </w:r>
      <w:r w:rsidR="00DF221F" w:rsidRPr="00DF221F">
        <w:rPr>
          <w:position w:val="-32"/>
        </w:rPr>
        <w:object w:dxaOrig="2060" w:dyaOrig="600" w14:anchorId="399DDEE4">
          <v:shape id="_x0000_i1434" type="#_x0000_t75" style="width:102.75pt;height:30pt" o:ole="">
            <v:imagedata r:id="rId841" o:title=""/>
          </v:shape>
          <o:OLEObject Type="Embed" ProgID="Equation.DSMT4" ShapeID="_x0000_i1434" DrawAspect="Content" ObjectID="_1527085059" r:id="rId8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464FD841" w:rsidR="00CF0A94" w:rsidRDefault="00CF0A94" w:rsidP="00CB13D9">
      <w:pPr>
        <w:pStyle w:val="MTDisplayEquation"/>
      </w:pPr>
      <w:r>
        <w:tab/>
      </w:r>
      <w:r w:rsidR="00DF221F" w:rsidRPr="00DF221F">
        <w:rPr>
          <w:position w:val="-18"/>
        </w:rPr>
        <w:object w:dxaOrig="1219" w:dyaOrig="460" w14:anchorId="532A57B1">
          <v:shape id="_x0000_i1435" type="#_x0000_t75" style="width:60.75pt;height:23.25pt" o:ole="">
            <v:imagedata r:id="rId843" o:title=""/>
          </v:shape>
          <o:OLEObject Type="Embed" ProgID="Equation.DSMT4" ShapeID="_x0000_i1435" DrawAspect="Content" ObjectID="_1527085060" r:id="rId84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87" w:name="ZEqnNum56239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124</w:instrText>
        </w:r>
      </w:fldSimple>
      <w:r>
        <w:instrText>)</w:instrText>
      </w:r>
      <w:bookmarkEnd w:id="387"/>
      <w:r>
        <w:fldChar w:fldCharType="end"/>
      </w:r>
    </w:p>
    <w:p w14:paraId="7F29EA67" w14:textId="73ED4EC2" w:rsidR="00CF0A94" w:rsidRDefault="00CF0A94" w:rsidP="00CF0A94">
      <w:r>
        <w:t xml:space="preserve">which represents the effective solute concentration.  In the last expression, </w:t>
      </w:r>
      <w:r w:rsidR="00DF221F" w:rsidRPr="00025957">
        <w:rPr>
          <w:position w:val="-4"/>
        </w:rPr>
        <w:object w:dxaOrig="300" w:dyaOrig="320" w14:anchorId="4A32EC90">
          <v:shape id="_x0000_i1436" type="#_x0000_t75" style="width:15pt;height:15.75pt" o:ole="">
            <v:imagedata r:id="rId845" o:title=""/>
          </v:shape>
          <o:OLEObject Type="Embed" ProgID="Equation.DSMT4" ShapeID="_x0000_i1436" DrawAspect="Content" ObjectID="_1527085061" r:id="rId846"/>
        </w:object>
      </w:r>
      <w:r>
        <w:t xml:space="preserve"> is the partition coefficient of the solute, which is related to the effective solubility and electric potential according to</w:t>
      </w:r>
    </w:p>
    <w:p w14:paraId="0612681C" w14:textId="2387DA33" w:rsidR="00CF0A94" w:rsidRDefault="00CF0A94" w:rsidP="00CB13D9">
      <w:pPr>
        <w:pStyle w:val="MTDisplayEquation"/>
      </w:pPr>
      <w:r>
        <w:tab/>
      </w:r>
      <w:r w:rsidR="00DF221F" w:rsidRPr="00DF221F">
        <w:rPr>
          <w:position w:val="-36"/>
        </w:rPr>
        <w:object w:dxaOrig="2320" w:dyaOrig="840" w14:anchorId="323B24EB">
          <v:shape id="_x0000_i1437" type="#_x0000_t75" style="width:116.25pt;height:42pt" o:ole="">
            <v:imagedata r:id="rId847" o:title=""/>
          </v:shape>
          <o:OLEObject Type="Embed" ProgID="Equation.DSMT4" ShapeID="_x0000_i1437" DrawAspect="Content" ObjectID="_1527085062" r:id="rId8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88" w:name="ZEqnNum365724"/>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125</w:instrText>
        </w:r>
      </w:fldSimple>
      <w:r>
        <w:instrText>)</w:instrText>
      </w:r>
      <w:bookmarkEnd w:id="388"/>
      <w:r>
        <w:fldChar w:fldCharType="end"/>
      </w:r>
    </w:p>
    <w:p w14:paraId="0B30AE67" w14:textId="38A29B03" w:rsidR="00CF0A94" w:rsidRDefault="001B779A" w:rsidP="001B779A">
      <w:r w:rsidRPr="001B779A">
        <w:t xml:space="preserve">Physically, since </w:t>
      </w:r>
      <w:r w:rsidR="00DF221F" w:rsidRPr="00DF221F">
        <w:rPr>
          <w:position w:val="-18"/>
        </w:rPr>
        <w:object w:dxaOrig="1520" w:dyaOrig="440" w14:anchorId="61595539">
          <v:shape id="_x0000_i1438" type="#_x0000_t75" style="width:75.75pt;height:21.75pt" o:ole="">
            <v:imagedata r:id="rId849" o:title=""/>
          </v:shape>
          <o:OLEObject Type="Embed" ProgID="Equation.DSMT4" ShapeID="_x0000_i1438" DrawAspect="Content" ObjectID="_1527085063" r:id="rId850"/>
        </w:object>
      </w:r>
      <w:r w:rsidRPr="001B779A">
        <w:t xml:space="preserve"> is the osmotic (chemical) contribution to the fluid pressure, </w:t>
      </w:r>
      <w:r w:rsidR="00DF221F" w:rsidRPr="00DF221F">
        <w:rPr>
          <w:position w:val="-10"/>
        </w:rPr>
        <w:object w:dxaOrig="240" w:dyaOrig="320" w14:anchorId="106703C2">
          <v:shape id="_x0000_i1439" type="#_x0000_t75" style="width:12pt;height:15.75pt" o:ole="">
            <v:imagedata r:id="rId851" o:title=""/>
          </v:shape>
          <o:OLEObject Type="Embed" ProgID="Equation.DSMT4" ShapeID="_x0000_i1439" DrawAspect="Content" ObjectID="_1527085064" r:id="rId852"/>
        </w:object>
      </w:r>
      <w:r w:rsidRPr="001B779A">
        <w:t xml:space="preserve"> may be interpreted as that part of the total (mechano-chemical) fluid pressure which does not result from osmotic effects; thus, it is the mechanical contribution to </w:t>
      </w:r>
      <w:r w:rsidR="00DF221F" w:rsidRPr="00DF221F">
        <w:rPr>
          <w:position w:val="-10"/>
        </w:rPr>
        <w:object w:dxaOrig="240" w:dyaOrig="260" w14:anchorId="0B97A771">
          <v:shape id="_x0000_i1440" type="#_x0000_t75" style="width:12pt;height:12.75pt" o:ole="">
            <v:imagedata r:id="rId853" o:title=""/>
          </v:shape>
          <o:OLEObject Type="Embed" ProgID="Equation.DSMT4" ShapeID="_x0000_i1440" DrawAspect="Content" ObjectID="_1527085065" r:id="rId854"/>
        </w:object>
      </w:r>
      <w:r w:rsidRPr="001B779A">
        <w:t xml:space="preserve">. Similarly, the effective solute concentration </w:t>
      </w:r>
      <w:r w:rsidR="00DF221F" w:rsidRPr="00DF221F">
        <w:rPr>
          <w:position w:val="-6"/>
        </w:rPr>
        <w:object w:dxaOrig="300" w:dyaOrig="320" w14:anchorId="04074E3A">
          <v:shape id="_x0000_i1441" type="#_x0000_t75" style="width:15pt;height:15.75pt" o:ole="">
            <v:imagedata r:id="rId855" o:title=""/>
          </v:shape>
          <o:OLEObject Type="Embed" ProgID="Equation.DSMT4" ShapeID="_x0000_i1441" DrawAspect="Content" ObjectID="_1527085066" r:id="rId85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5945C097" w:rsidR="00FD0563" w:rsidRDefault="00FD0563" w:rsidP="00CB13D9">
      <w:pPr>
        <w:pStyle w:val="MTDisplayEquation"/>
      </w:pPr>
      <w:r>
        <w:tab/>
      </w:r>
      <w:r w:rsidR="00DF221F" w:rsidRPr="00DF221F">
        <w:rPr>
          <w:position w:val="-36"/>
        </w:rPr>
        <w:object w:dxaOrig="4220" w:dyaOrig="840" w14:anchorId="32B2B53C">
          <v:shape id="_x0000_i1442" type="#_x0000_t75" style="width:210.75pt;height:42pt" o:ole="">
            <v:imagedata r:id="rId857" o:title=""/>
          </v:shape>
          <o:OLEObject Type="Embed" ProgID="Equation.DSMT4" ShapeID="_x0000_i1442" DrawAspect="Content" ObjectID="_1527085067" r:id="rId85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126</w:instrText>
        </w:r>
      </w:fldSimple>
      <w:r>
        <w:instrText>)</w:instrText>
      </w:r>
      <w:r>
        <w:fldChar w:fldCharType="end"/>
      </w:r>
    </w:p>
    <w:p w14:paraId="1E9771DF" w14:textId="77777777" w:rsidR="00FD0563" w:rsidRDefault="00FD0563" w:rsidP="00FD0563">
      <w:r>
        <w:t>and</w:t>
      </w:r>
    </w:p>
    <w:p w14:paraId="32F846EA" w14:textId="390F5B12" w:rsidR="00FD0563" w:rsidRPr="00FD0563" w:rsidRDefault="00FD0563" w:rsidP="00CB13D9">
      <w:pPr>
        <w:pStyle w:val="MTDisplayEquation"/>
      </w:pPr>
      <w:r>
        <w:tab/>
      </w:r>
      <w:r w:rsidR="00DF221F" w:rsidRPr="00DF221F">
        <w:rPr>
          <w:position w:val="-36"/>
        </w:rPr>
        <w:object w:dxaOrig="3360" w:dyaOrig="840" w14:anchorId="78C604AE">
          <v:shape id="_x0000_i1443" type="#_x0000_t75" style="width:168pt;height:42pt" o:ole="">
            <v:imagedata r:id="rId859" o:title=""/>
          </v:shape>
          <o:OLEObject Type="Embed" ProgID="Equation.DSMT4" ShapeID="_x0000_i1443" DrawAspect="Content" ObjectID="_1527085068" r:id="rId8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127</w:instrText>
        </w:r>
      </w:fldSimple>
      <w:r>
        <w:instrText>)</w:instrText>
      </w:r>
      <w:r>
        <w:fldChar w:fldCharType="end"/>
      </w:r>
    </w:p>
    <w:p w14:paraId="79C53CBF" w14:textId="77777777" w:rsidR="0064700D" w:rsidRDefault="00FD0563" w:rsidP="0064700D">
      <w:r>
        <w:t>where</w:t>
      </w:r>
    </w:p>
    <w:p w14:paraId="1EB85F01" w14:textId="4C21341F" w:rsidR="00FD0563" w:rsidRDefault="00FD0563" w:rsidP="00CB13D9">
      <w:pPr>
        <w:pStyle w:val="MTDisplayEquation"/>
      </w:pPr>
      <w:r>
        <w:tab/>
      </w:r>
      <w:r w:rsidR="00DF221F" w:rsidRPr="00DF221F">
        <w:rPr>
          <w:position w:val="-38"/>
        </w:rPr>
        <w:object w:dxaOrig="3400" w:dyaOrig="940" w14:anchorId="48AE6B14">
          <v:shape id="_x0000_i1444" type="#_x0000_t75" style="width:170.25pt;height:47.25pt" o:ole="">
            <v:imagedata r:id="rId861" o:title=""/>
          </v:shape>
          <o:OLEObject Type="Embed" ProgID="Equation.DSMT4" ShapeID="_x0000_i1444" DrawAspect="Content" ObjectID="_1527085069" r:id="rId86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2D8D2EDD" w:rsidR="00236764" w:rsidRPr="00FD0563" w:rsidRDefault="00236764" w:rsidP="00CB13D9">
      <w:pPr>
        <w:pStyle w:val="MTDisplayEquation"/>
      </w:pPr>
      <w:r>
        <w:tab/>
      </w:r>
      <w:r w:rsidR="00DF221F" w:rsidRPr="00DF221F">
        <w:rPr>
          <w:position w:val="-6"/>
        </w:rPr>
        <w:object w:dxaOrig="1020" w:dyaOrig="279" w14:anchorId="2875D2B2">
          <v:shape id="_x0000_i1445" type="#_x0000_t75" style="width:51pt;height:14.25pt" o:ole="">
            <v:imagedata r:id="rId863" o:title=""/>
          </v:shape>
          <o:OLEObject Type="Embed" ProgID="Equation.DSMT4" ShapeID="_x0000_i1445" DrawAspect="Content" ObjectID="_1527085070" r:id="rId8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129</w:instrText>
        </w:r>
      </w:fldSimple>
      <w:r>
        <w:instrText>)</w:instrText>
      </w:r>
      <w:r>
        <w:fldChar w:fldCharType="end"/>
      </w:r>
    </w:p>
    <w:p w14:paraId="097C1561" w14:textId="77777777" w:rsidR="00FB6012" w:rsidRDefault="00FB6012" w:rsidP="00FB6012">
      <w:pPr>
        <w:pStyle w:val="Heading2"/>
      </w:pPr>
      <w:bookmarkStart w:id="389" w:name="_Toc302111995"/>
      <w:r>
        <w:t>Mixture of Solids</w:t>
      </w:r>
      <w:bookmarkEnd w:id="383"/>
      <w:bookmarkEnd w:id="389"/>
    </w:p>
    <w:p w14:paraId="784CE042" w14:textId="7B715E77" w:rsidR="00FB6012" w:rsidRDefault="00FB6012" w:rsidP="00FB6012">
      <w:r>
        <w:t xml:space="preserve">A solid material may consist of a heterogeneous mixture of various solid constituents that are constrained to move together. If each constituent is denoted by the superscript </w:t>
      </w:r>
      <w:r w:rsidR="00DF221F" w:rsidRPr="00DF221F">
        <w:rPr>
          <w:position w:val="-6"/>
        </w:rPr>
        <w:object w:dxaOrig="240" w:dyaOrig="220" w14:anchorId="35D0556E">
          <v:shape id="_x0000_i1446" type="#_x0000_t75" style="width:12pt;height:11.25pt" o:ole="">
            <v:imagedata r:id="rId865" o:title=""/>
          </v:shape>
          <o:OLEObject Type="Embed" ProgID="Equation.DSMT4" ShapeID="_x0000_i1446" DrawAspect="Content" ObjectID="_1527085071" r:id="rId866"/>
        </w:object>
      </w:r>
      <w:r>
        <w:t xml:space="preserve">, a constrained mixture satisfies </w:t>
      </w:r>
      <w:r w:rsidR="00DF221F" w:rsidRPr="00DF221F">
        <w:rPr>
          <w:position w:val="-6"/>
        </w:rPr>
        <w:object w:dxaOrig="780" w:dyaOrig="320" w14:anchorId="4442DDA1">
          <v:shape id="_x0000_i1447" type="#_x0000_t75" style="width:39pt;height:15.75pt" o:ole="">
            <v:imagedata r:id="rId867" o:title=""/>
          </v:shape>
          <o:OLEObject Type="Embed" ProgID="Equation.DSMT4" ShapeID="_x0000_i1447" DrawAspect="Content" ObjectID="_1527085072" r:id="rId868"/>
        </w:object>
      </w:r>
      <w:r>
        <w:t xml:space="preserve"> for all </w:t>
      </w:r>
      <w:r w:rsidR="00DF221F" w:rsidRPr="00DF221F">
        <w:rPr>
          <w:position w:val="-6"/>
        </w:rPr>
        <w:object w:dxaOrig="240" w:dyaOrig="220" w14:anchorId="22DCCBAB">
          <v:shape id="_x0000_i1448" type="#_x0000_t75" style="width:12pt;height:11.25pt" o:ole="">
            <v:imagedata r:id="rId869" o:title=""/>
          </v:shape>
          <o:OLEObject Type="Embed" ProgID="Equation.DSMT4" ShapeID="_x0000_i1448" DrawAspect="Content" ObjectID="_1527085073" r:id="rId870"/>
        </w:object>
      </w:r>
      <w:r>
        <w:t xml:space="preserve">, where </w:t>
      </w:r>
      <w:r w:rsidR="00DF221F" w:rsidRPr="00DF221F">
        <w:rPr>
          <w:position w:val="-6"/>
        </w:rPr>
        <w:object w:dxaOrig="279" w:dyaOrig="320" w14:anchorId="67E602F9">
          <v:shape id="_x0000_i1449" type="#_x0000_t75" style="width:14.25pt;height:15.75pt" o:ole="">
            <v:imagedata r:id="rId871" o:title=""/>
          </v:shape>
          <o:OLEObject Type="Embed" ProgID="Equation.DSMT4" ShapeID="_x0000_i1449" DrawAspect="Content" ObjectID="_1527085074" r:id="rId872"/>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DF221F" w:rsidRPr="00DF221F">
        <w:rPr>
          <w:position w:val="-12"/>
        </w:rPr>
        <w:object w:dxaOrig="340" w:dyaOrig="380" w14:anchorId="350FBDD8">
          <v:shape id="_x0000_i1450" type="#_x0000_t75" style="width:17.25pt;height:18.75pt" o:ole="">
            <v:imagedata r:id="rId873" o:title=""/>
          </v:shape>
          <o:OLEObject Type="Embed" ProgID="Equation.DSMT4" ShapeID="_x0000_i1450" DrawAspect="Content" ObjectID="_1527085075" r:id="rId874"/>
        </w:object>
      </w:r>
      <w:r>
        <w:t xml:space="preserve">, which is the ratio of the mass of </w:t>
      </w:r>
      <w:r w:rsidR="00DF221F" w:rsidRPr="00DF221F">
        <w:rPr>
          <w:position w:val="-6"/>
        </w:rPr>
        <w:object w:dxaOrig="240" w:dyaOrig="220" w14:anchorId="5FFE17C9">
          <v:shape id="_x0000_i1451" type="#_x0000_t75" style="width:12pt;height:11.25pt" o:ole="">
            <v:imagedata r:id="rId875" o:title=""/>
          </v:shape>
          <o:OLEObject Type="Embed" ProgID="Equation.DSMT4" ShapeID="_x0000_i1451" DrawAspect="Content" ObjectID="_1527085076" r:id="rId876"/>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74046BEF" w:rsidR="00FB6012" w:rsidRDefault="00FB6012" w:rsidP="00FB6012">
      <w:pPr>
        <w:pStyle w:val="MTDisplayEquation"/>
      </w:pPr>
      <w:r>
        <w:tab/>
      </w:r>
      <w:r w:rsidR="00DF221F" w:rsidRPr="00DF221F">
        <w:rPr>
          <w:position w:val="-18"/>
        </w:rPr>
        <w:object w:dxaOrig="3220" w:dyaOrig="480" w14:anchorId="5F2AFAC8">
          <v:shape id="_x0000_i1452" type="#_x0000_t75" style="width:161.25pt;height:24pt" o:ole="">
            <v:imagedata r:id="rId877" o:title=""/>
          </v:shape>
          <o:OLEObject Type="Embed" ProgID="Equation.DSMT4" ShapeID="_x0000_i1452" DrawAspect="Content" ObjectID="_1527085077" r:id="rId87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130</w:instrText>
        </w:r>
      </w:fldSimple>
      <w:r>
        <w:instrText>)</w:instrText>
      </w:r>
      <w:r>
        <w:fldChar w:fldCharType="end"/>
      </w:r>
    </w:p>
    <w:p w14:paraId="2DC1CCD7" w14:textId="3C574FF2" w:rsidR="00FB6012" w:rsidRDefault="00FB6012" w:rsidP="00FB6012">
      <w:r>
        <w:t xml:space="preserve">where </w:t>
      </w:r>
      <w:r w:rsidR="00DF221F" w:rsidRPr="00025957">
        <w:rPr>
          <w:position w:val="-4"/>
        </w:rPr>
        <w:object w:dxaOrig="340" w:dyaOrig="300" w14:anchorId="338C7DDB">
          <v:shape id="_x0000_i1453" type="#_x0000_t75" style="width:17.25pt;height:15pt" o:ole="">
            <v:imagedata r:id="rId879" o:title=""/>
          </v:shape>
          <o:OLEObject Type="Embed" ProgID="Equation.DSMT4" ShapeID="_x0000_i1453" DrawAspect="Content" ObjectID="_1527085078" r:id="rId880"/>
        </w:object>
      </w:r>
      <w:r>
        <w:t xml:space="preserve"> is the deformation gradient of constituent </w:t>
      </w:r>
      <w:r w:rsidR="00DF221F" w:rsidRPr="00DF221F">
        <w:rPr>
          <w:position w:val="-6"/>
        </w:rPr>
        <w:object w:dxaOrig="240" w:dyaOrig="220" w14:anchorId="0F0F1579">
          <v:shape id="_x0000_i1454" type="#_x0000_t75" style="width:12pt;height:11.25pt" o:ole="">
            <v:imagedata r:id="rId881" o:title=""/>
          </v:shape>
          <o:OLEObject Type="Embed" ProgID="Equation.DSMT4" ShapeID="_x0000_i1454" DrawAspect="Content" ObjectID="_1527085079" r:id="rId882"/>
        </w:object>
      </w:r>
      <w:r>
        <w:t xml:space="preserve"> and </w:t>
      </w:r>
      <w:r w:rsidR="00DF221F" w:rsidRPr="00DF221F">
        <w:rPr>
          <w:position w:val="-6"/>
        </w:rPr>
        <w:object w:dxaOrig="200" w:dyaOrig="220" w14:anchorId="3A3101DC">
          <v:shape id="_x0000_i1455" type="#_x0000_t75" style="width:9.75pt;height:11.25pt" o:ole="">
            <v:imagedata r:id="rId883" o:title=""/>
          </v:shape>
          <o:OLEObject Type="Embed" ProgID="Equation.DSMT4" ShapeID="_x0000_i1455" DrawAspect="Content" ObjectID="_1527085080" r:id="rId88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549E0EF2" w:rsidR="00FB6012" w:rsidRDefault="00FB6012" w:rsidP="00FB6012">
      <w:pPr>
        <w:pStyle w:val="MTDisplayEquation"/>
      </w:pPr>
      <w:r>
        <w:tab/>
      </w:r>
      <w:r w:rsidR="00DF221F" w:rsidRPr="00DF221F">
        <w:rPr>
          <w:position w:val="-28"/>
        </w:rPr>
        <w:object w:dxaOrig="6140" w:dyaOrig="680" w14:anchorId="6CF04A47">
          <v:shape id="_x0000_i1456" type="#_x0000_t75" style="width:306.75pt;height:33.75pt" o:ole="">
            <v:imagedata r:id="rId885" o:title=""/>
          </v:shape>
          <o:OLEObject Type="Embed" ProgID="Equation.DSMT4" ShapeID="_x0000_i1456" DrawAspect="Content" ObjectID="_1527085081" r:id="rId8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131</w:instrText>
        </w:r>
      </w:fldSimple>
      <w:r>
        <w:instrText>)</w:instrText>
      </w:r>
      <w:r>
        <w:fldChar w:fldCharType="end"/>
      </w:r>
    </w:p>
    <w:p w14:paraId="3C50C43D" w14:textId="6D5AD1D2" w:rsidR="00FB6012" w:rsidRDefault="00FB6012" w:rsidP="00FB6012">
      <w:r>
        <w:t xml:space="preserve">where </w:t>
      </w:r>
      <w:r w:rsidR="00DF221F" w:rsidRPr="00025957">
        <w:rPr>
          <w:position w:val="-4"/>
        </w:rPr>
        <w:object w:dxaOrig="380" w:dyaOrig="300" w14:anchorId="47B4596D">
          <v:shape id="_x0000_i1457" type="#_x0000_t75" style="width:18.75pt;height:15pt" o:ole="">
            <v:imagedata r:id="rId887" o:title=""/>
          </v:shape>
          <o:OLEObject Type="Embed" ProgID="Equation.DSMT4" ShapeID="_x0000_i1457" DrawAspect="Content" ObjectID="_1527085082" r:id="rId888"/>
        </w:object>
      </w:r>
      <w:r>
        <w:t xml:space="preserve"> is the strain energy density of constituent </w:t>
      </w:r>
      <w:r w:rsidR="00DF221F" w:rsidRPr="00DF221F">
        <w:rPr>
          <w:position w:val="-6"/>
        </w:rPr>
        <w:object w:dxaOrig="240" w:dyaOrig="220" w14:anchorId="066EF6B9">
          <v:shape id="_x0000_i1458" type="#_x0000_t75" style="width:12pt;height:11.25pt" o:ole="">
            <v:imagedata r:id="rId889" o:title=""/>
          </v:shape>
          <o:OLEObject Type="Embed" ProgID="Equation.DSMT4" ShapeID="_x0000_i1458" DrawAspect="Content" ObjectID="_1527085083" r:id="rId89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7CBDD36B" w:rsidR="00FB6012" w:rsidRDefault="00FB6012" w:rsidP="00FB6012">
      <w:pPr>
        <w:pStyle w:val="MTDisplayEquation"/>
      </w:pPr>
      <w:r>
        <w:tab/>
      </w:r>
      <w:r w:rsidR="00DF221F" w:rsidRPr="00DF221F">
        <w:rPr>
          <w:position w:val="-28"/>
        </w:rPr>
        <w:object w:dxaOrig="4500" w:dyaOrig="680" w14:anchorId="334878A8">
          <v:shape id="_x0000_i1459" type="#_x0000_t75" style="width:225pt;height:33.75pt" o:ole="">
            <v:imagedata r:id="rId891" o:title=""/>
          </v:shape>
          <o:OLEObject Type="Embed" ProgID="Equation.DSMT4" ShapeID="_x0000_i1459" DrawAspect="Content" ObjectID="_1527085084" r:id="rId89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132</w:instrText>
        </w:r>
      </w:fldSimple>
      <w:r>
        <w:instrText>)</w:instrText>
      </w:r>
      <w:r>
        <w:fldChar w:fldCharType="end"/>
      </w:r>
    </w:p>
    <w:p w14:paraId="1D7F10A0" w14:textId="21E61CF5" w:rsidR="00FB6012" w:rsidRDefault="00FB6012" w:rsidP="00FB6012">
      <w:r>
        <w:t xml:space="preserve">This special form assumes that there are no explicit dependencies among the various solid constituents of the mixture.  Thus, </w:t>
      </w:r>
      <w:r w:rsidR="00DF221F" w:rsidRPr="00025957">
        <w:rPr>
          <w:position w:val="-4"/>
        </w:rPr>
        <w:object w:dxaOrig="380" w:dyaOrig="300" w14:anchorId="5EB2029F">
          <v:shape id="_x0000_i1460" type="#_x0000_t75" style="width:18.75pt;height:15pt" o:ole="">
            <v:imagedata r:id="rId893" o:title=""/>
          </v:shape>
          <o:OLEObject Type="Embed" ProgID="Equation.DSMT4" ShapeID="_x0000_i1460" DrawAspect="Content" ObjectID="_1527085085" r:id="rId894"/>
        </w:object>
      </w:r>
      <w:r>
        <w:t xml:space="preserve"> depends only on the deformation gradient and mass content of </w:t>
      </w:r>
      <w:r w:rsidR="00DF221F" w:rsidRPr="00DF221F">
        <w:rPr>
          <w:position w:val="-6"/>
        </w:rPr>
        <w:object w:dxaOrig="240" w:dyaOrig="220" w14:anchorId="66DC945E">
          <v:shape id="_x0000_i1461" type="#_x0000_t75" style="width:12pt;height:11.25pt" o:ole="">
            <v:imagedata r:id="rId895" o:title=""/>
          </v:shape>
          <o:OLEObject Type="Embed" ProgID="Equation.DSMT4" ShapeID="_x0000_i1461" DrawAspect="Content" ObjectID="_1527085086" r:id="rId896"/>
        </w:object>
      </w:r>
      <w:r>
        <w:t>.</w:t>
      </w:r>
    </w:p>
    <w:p w14:paraId="2EAD9CB3" w14:textId="77777777" w:rsidR="00FB6012" w:rsidRDefault="00FB6012" w:rsidP="00FB6012"/>
    <w:p w14:paraId="556138F2" w14:textId="44F9E422" w:rsidR="00FB6012" w:rsidRDefault="00FB6012" w:rsidP="00FB6012">
      <w:r>
        <w:t xml:space="preserve">Furthermore, if we assume that </w:t>
      </w:r>
      <w:r w:rsidR="00DF221F" w:rsidRPr="00025957">
        <w:rPr>
          <w:position w:val="-4"/>
        </w:rPr>
        <w:object w:dxaOrig="740" w:dyaOrig="300" w14:anchorId="6C94548F">
          <v:shape id="_x0000_i1462" type="#_x0000_t75" style="width:36.75pt;height:15pt" o:ole="">
            <v:imagedata r:id="rId897" o:title=""/>
          </v:shape>
          <o:OLEObject Type="Embed" ProgID="Equation.DSMT4" ShapeID="_x0000_i1462" DrawAspect="Content" ObjectID="_1527085087" r:id="rId898"/>
        </w:object>
      </w:r>
      <w:r>
        <w:t xml:space="preserve"> for all </w:t>
      </w:r>
      <w:r w:rsidR="00DF221F" w:rsidRPr="00DF221F">
        <w:rPr>
          <w:position w:val="-6"/>
        </w:rPr>
        <w:object w:dxaOrig="240" w:dyaOrig="220" w14:anchorId="14C229BE">
          <v:shape id="_x0000_i1463" type="#_x0000_t75" style="width:12pt;height:11.25pt" o:ole="">
            <v:imagedata r:id="rId899" o:title=""/>
          </v:shape>
          <o:OLEObject Type="Embed" ProgID="Equation.DSMT4" ShapeID="_x0000_i1463" DrawAspect="Content" ObjectID="_1527085088" r:id="rId900"/>
        </w:object>
      </w:r>
      <w:r>
        <w:t xml:space="preserve"> (implying no residual stresses in the solid mixture), then the general form for </w:t>
      </w:r>
      <w:r w:rsidR="00DF221F" w:rsidRPr="00025957">
        <w:rPr>
          <w:position w:val="-4"/>
        </w:rPr>
        <w:object w:dxaOrig="279" w:dyaOrig="260" w14:anchorId="0B6DC280">
          <v:shape id="_x0000_i1464" type="#_x0000_t75" style="width:14.25pt;height:12.75pt" o:ole="">
            <v:imagedata r:id="rId901" o:title=""/>
          </v:shape>
          <o:OLEObject Type="Embed" ProgID="Equation.DSMT4" ShapeID="_x0000_i1464" DrawAspect="Content" ObjectID="_1527085089" r:id="rId902"/>
        </w:object>
      </w:r>
      <w:r>
        <w:t xml:space="preserve"> further reduces to</w:t>
      </w:r>
    </w:p>
    <w:p w14:paraId="0DD2856B" w14:textId="2BC5CD0E" w:rsidR="00FB6012" w:rsidRDefault="00FB6012" w:rsidP="00FB6012">
      <w:pPr>
        <w:pStyle w:val="MTDisplayEquation"/>
      </w:pPr>
      <w:r>
        <w:tab/>
      </w:r>
      <w:r w:rsidR="00DF221F" w:rsidRPr="00DF221F">
        <w:rPr>
          <w:position w:val="-28"/>
        </w:rPr>
        <w:object w:dxaOrig="1880" w:dyaOrig="680" w14:anchorId="3AE5246C">
          <v:shape id="_x0000_i1465" type="#_x0000_t75" style="width:93.75pt;height:33.75pt" o:ole="">
            <v:imagedata r:id="rId903" o:title=""/>
          </v:shape>
          <o:OLEObject Type="Embed" ProgID="Equation.DSMT4" ShapeID="_x0000_i1465" DrawAspect="Content" ObjectID="_1527085090" r:id="rId9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90" w:name="ZEqnNum493756"/>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133</w:instrText>
        </w:r>
      </w:fldSimple>
      <w:r>
        <w:instrText>)</w:instrText>
      </w:r>
      <w:bookmarkEnd w:id="390"/>
      <w:r>
        <w:fldChar w:fldCharType="end"/>
      </w:r>
    </w:p>
    <w:p w14:paraId="605503C1" w14:textId="77777777" w:rsidR="00FB6012" w:rsidRDefault="00FB6012" w:rsidP="00FB6012">
      <w:r>
        <w:t>Consequently, the stress tensor for the mixture becomes</w:t>
      </w:r>
    </w:p>
    <w:p w14:paraId="387DF18F" w14:textId="72BB4C96" w:rsidR="00FB6012" w:rsidRPr="00791193" w:rsidRDefault="00FB6012" w:rsidP="00FB6012">
      <w:pPr>
        <w:pStyle w:val="MTDisplayEquation"/>
      </w:pPr>
      <w:r>
        <w:tab/>
      </w:r>
      <w:r w:rsidR="00DF221F" w:rsidRPr="00DF221F">
        <w:rPr>
          <w:position w:val="-28"/>
        </w:rPr>
        <w:object w:dxaOrig="4099" w:dyaOrig="700" w14:anchorId="34C4DA31">
          <v:shape id="_x0000_i1466" type="#_x0000_t75" style="width:204.75pt;height:35.25pt" o:ole="">
            <v:imagedata r:id="rId905" o:title=""/>
          </v:shape>
          <o:OLEObject Type="Embed" ProgID="Equation.DSMT4" ShapeID="_x0000_i1466" DrawAspect="Content" ObjectID="_1527085091" r:id="rId9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134</w:instrText>
        </w:r>
      </w:fldSimple>
      <w:r>
        <w:instrText>)</w:instrText>
      </w:r>
      <w:r>
        <w:fldChar w:fldCharType="end"/>
      </w:r>
    </w:p>
    <w:p w14:paraId="52A8CABF" w14:textId="240E55D9"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DF221F" w:rsidRPr="00025957">
        <w:rPr>
          <w:position w:val="-4"/>
        </w:rPr>
        <w:object w:dxaOrig="380" w:dyaOrig="300" w14:anchorId="5F907E5D">
          <v:shape id="_x0000_i1467" type="#_x0000_t75" style="width:18.75pt;height:15pt" o:ole="">
            <v:imagedata r:id="rId907" o:title=""/>
          </v:shape>
          <o:OLEObject Type="Embed" ProgID="Equation.DSMT4" ShapeID="_x0000_i1467" DrawAspect="Content" ObjectID="_1527085092" r:id="rId908"/>
        </w:object>
      </w:r>
      <w:r>
        <w:t xml:space="preserve"> also depends on </w:t>
      </w:r>
      <w:r w:rsidR="00DF221F" w:rsidRPr="00DF221F">
        <w:rPr>
          <w:position w:val="-12"/>
        </w:rPr>
        <w:object w:dxaOrig="340" w:dyaOrig="380" w14:anchorId="6F3C58FC">
          <v:shape id="_x0000_i1468" type="#_x0000_t75" style="width:17.25pt;height:18.75pt" o:ole="">
            <v:imagedata r:id="rId909" o:title=""/>
          </v:shape>
          <o:OLEObject Type="Embed" ProgID="Equation.DSMT4" ShapeID="_x0000_i1468" DrawAspect="Content" ObjectID="_1527085093" r:id="rId910"/>
        </w:object>
      </w:r>
      <w:r>
        <w:t xml:space="preserve"> implies that the material properties appearing in the constitutive relation for </w:t>
      </w:r>
      <w:r w:rsidR="00DF221F" w:rsidRPr="00DF221F">
        <w:rPr>
          <w:position w:val="-6"/>
        </w:rPr>
        <w:object w:dxaOrig="340" w:dyaOrig="320" w14:anchorId="0A197904">
          <v:shape id="_x0000_i1469" type="#_x0000_t75" style="width:17.25pt;height:15.75pt" o:ole="">
            <v:imagedata r:id="rId911" o:title=""/>
          </v:shape>
          <o:OLEObject Type="Embed" ProgID="Equation.DSMT4" ShapeID="_x0000_i1469" DrawAspect="Content" ObjectID="_1527085094" r:id="rId912"/>
        </w:object>
      </w:r>
      <w:r>
        <w:t xml:space="preserve"> are dependent on the mass content of solid </w:t>
      </w:r>
      <w:r w:rsidR="00DF221F" w:rsidRPr="00DF221F">
        <w:rPr>
          <w:position w:val="-6"/>
        </w:rPr>
        <w:object w:dxaOrig="240" w:dyaOrig="220" w14:anchorId="52FC7A59">
          <v:shape id="_x0000_i1470" type="#_x0000_t75" style="width:12pt;height:11.25pt" o:ole="">
            <v:imagedata r:id="rId913" o:title=""/>
          </v:shape>
          <o:OLEObject Type="Embed" ProgID="Equation.DSMT4" ShapeID="_x0000_i1470" DrawAspect="Content" ObjectID="_1527085095" r:id="rId914"/>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572445">
          <w:instrText>(2.133)</w:instrText>
        </w:r>
      </w:fldSimple>
      <w:r>
        <w:fldChar w:fldCharType="end"/>
      </w:r>
      <w:r>
        <w:t>, the uncoupled strain energy density for the solid mixture may be of the form</w:t>
      </w:r>
    </w:p>
    <w:p w14:paraId="7A43385F" w14:textId="5BF4D8FB" w:rsidR="00FB6012" w:rsidRDefault="00FB6012" w:rsidP="00FB6012">
      <w:pPr>
        <w:pStyle w:val="MTDisplayEquation"/>
      </w:pPr>
      <w:r>
        <w:tab/>
      </w:r>
      <w:r w:rsidR="00DF221F" w:rsidRPr="00DF221F">
        <w:rPr>
          <w:position w:val="-28"/>
        </w:rPr>
        <w:object w:dxaOrig="2640" w:dyaOrig="680" w14:anchorId="5AC88E6D">
          <v:shape id="_x0000_i1471" type="#_x0000_t75" style="width:132pt;height:33.75pt" o:ole="">
            <v:imagedata r:id="rId915" o:title=""/>
          </v:shape>
          <o:OLEObject Type="Embed" ProgID="Equation.DSMT4" ShapeID="_x0000_i1471" DrawAspect="Content" ObjectID="_1527085096" r:id="rId91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135</w:instrText>
        </w:r>
      </w:fldSimple>
      <w:r>
        <w:instrText>)</w:instrText>
      </w:r>
      <w:r>
        <w:fldChar w:fldCharType="end"/>
      </w:r>
    </w:p>
    <w:p w14:paraId="7FD6922A" w14:textId="581A2D48" w:rsidR="00FB6012" w:rsidRPr="00772A74" w:rsidRDefault="00FB6012" w:rsidP="00FB6012">
      <w:r>
        <w:t xml:space="preserve">where </w:t>
      </w:r>
      <w:r w:rsidR="00DF221F" w:rsidRPr="00DF221F">
        <w:rPr>
          <w:position w:val="-14"/>
        </w:rPr>
        <w:object w:dxaOrig="620" w:dyaOrig="400" w14:anchorId="266AB749">
          <v:shape id="_x0000_i1472" type="#_x0000_t75" style="width:30.75pt;height:20.25pt" o:ole="">
            <v:imagedata r:id="rId917" o:title=""/>
          </v:shape>
          <o:OLEObject Type="Embed" ProgID="Equation.DSMT4" ShapeID="_x0000_i1472" DrawAspect="Content" ObjectID="_1527085097" r:id="rId918"/>
        </w:object>
      </w:r>
      <w:r>
        <w:t xml:space="preserve"> is the volumetric energy component, </w:t>
      </w:r>
      <w:r w:rsidR="00DF221F" w:rsidRPr="00DF221F">
        <w:rPr>
          <w:position w:val="-16"/>
        </w:rPr>
        <w:object w:dxaOrig="1260" w:dyaOrig="420" w14:anchorId="7B209830">
          <v:shape id="_x0000_i1473" type="#_x0000_t75" style="width:63pt;height:21pt" o:ole="">
            <v:imagedata r:id="rId919" o:title=""/>
          </v:shape>
          <o:OLEObject Type="Embed" ProgID="Equation.DSMT4" ShapeID="_x0000_i1473" DrawAspect="Content" ObjectID="_1527085098" r:id="rId920"/>
        </w:object>
      </w:r>
      <w:r>
        <w:t xml:space="preserve"> is the distortional energy component, and </w:t>
      </w:r>
      <w:r w:rsidR="00DF221F" w:rsidRPr="00025957">
        <w:rPr>
          <w:position w:val="-4"/>
        </w:rPr>
        <w:object w:dxaOrig="220" w:dyaOrig="300" w14:anchorId="4576AB8C">
          <v:shape id="_x0000_i1474" type="#_x0000_t75" style="width:11.25pt;height:15pt" o:ole="">
            <v:imagedata r:id="rId921" o:title=""/>
          </v:shape>
          <o:OLEObject Type="Embed" ProgID="Equation.DSMT4" ShapeID="_x0000_i1474" DrawAspect="Content" ObjectID="_1527085099" r:id="rId92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572445">
        <w:t>2.4.3</w:t>
      </w:r>
      <w:r w:rsidR="005265A8">
        <w:fldChar w:fldCharType="end"/>
      </w:r>
      <w:r>
        <w:t>.</w:t>
      </w:r>
    </w:p>
    <w:p w14:paraId="65B2469F" w14:textId="77777777" w:rsidR="00FB6012" w:rsidRDefault="00FB6012" w:rsidP="00FB6012"/>
    <w:p w14:paraId="034C3B39" w14:textId="77777777" w:rsidR="00FB6012" w:rsidRDefault="00FB6012" w:rsidP="00FB6012">
      <w:r>
        <w:lastRenderedPageBreak/>
        <w:br w:type="page"/>
      </w:r>
    </w:p>
    <w:p w14:paraId="1E88BE0B" w14:textId="77777777" w:rsidR="00FB6012" w:rsidRDefault="00FB6012" w:rsidP="00FB6012">
      <w:pPr>
        <w:pStyle w:val="Heading2"/>
      </w:pPr>
      <w:bookmarkStart w:id="391" w:name="_Toc176704834"/>
      <w:bookmarkStart w:id="392" w:name="_Toc302111996"/>
      <w:r>
        <w:lastRenderedPageBreak/>
        <w:t>Equilibrium Swelling</w:t>
      </w:r>
      <w:bookmarkEnd w:id="391"/>
      <w:bookmarkEnd w:id="392"/>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572445">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3EB17936" w:rsidR="00FB6012" w:rsidRDefault="00FB6012" w:rsidP="00FB6012">
      <w:pPr>
        <w:pStyle w:val="MTDisplayEquation"/>
      </w:pPr>
      <w:r>
        <w:tab/>
      </w:r>
      <w:r w:rsidR="00DF221F" w:rsidRPr="00DF221F">
        <w:rPr>
          <w:position w:val="-10"/>
        </w:rPr>
        <w:object w:dxaOrig="1280" w:dyaOrig="360" w14:anchorId="2A248D53">
          <v:shape id="_x0000_i1475" type="#_x0000_t75" style="width:63.75pt;height:18pt" o:ole="">
            <v:imagedata r:id="rId923" o:title=""/>
          </v:shape>
          <o:OLEObject Type="Embed" ProgID="Equation.DSMT4" ShapeID="_x0000_i1475" DrawAspect="Content" ObjectID="_1527085100" r:id="rId92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93" w:name="ZEqnNum905335"/>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136</w:instrText>
        </w:r>
      </w:fldSimple>
      <w:r>
        <w:instrText>)</w:instrText>
      </w:r>
      <w:bookmarkEnd w:id="393"/>
      <w:r>
        <w:fldChar w:fldCharType="end"/>
      </w:r>
    </w:p>
    <w:p w14:paraId="2AB0339B" w14:textId="095539D3" w:rsidR="00FB6012" w:rsidRDefault="00FB6012" w:rsidP="00FB6012">
      <w:r>
        <w:t xml:space="preserve">where </w:t>
      </w:r>
      <w:r w:rsidR="00DF221F" w:rsidRPr="00DF221F">
        <w:rPr>
          <w:position w:val="-10"/>
        </w:rPr>
        <w:object w:dxaOrig="240" w:dyaOrig="260" w14:anchorId="434F72C0">
          <v:shape id="_x0000_i1476" type="#_x0000_t75" style="width:12pt;height:12.75pt" o:ole="">
            <v:imagedata r:id="rId925" o:title=""/>
          </v:shape>
          <o:OLEObject Type="Embed" ProgID="Equation.DSMT4" ShapeID="_x0000_i1476" DrawAspect="Content" ObjectID="_1527085101" r:id="rId926"/>
        </w:object>
      </w:r>
      <w:r>
        <w:t xml:space="preserve"> is he fluid pressure and </w:t>
      </w:r>
      <w:r w:rsidR="00DF221F" w:rsidRPr="00DF221F">
        <w:rPr>
          <w:position w:val="-6"/>
        </w:rPr>
        <w:object w:dxaOrig="300" w:dyaOrig="320" w14:anchorId="7F1893E1">
          <v:shape id="_x0000_i1477" type="#_x0000_t75" style="width:15pt;height:15.75pt" o:ole="">
            <v:imagedata r:id="rId927" o:title=""/>
          </v:shape>
          <o:OLEObject Type="Embed" ProgID="Equation.DSMT4" ShapeID="_x0000_i1477" DrawAspect="Content" ObjectID="_1527085102" r:id="rId928"/>
        </w:object>
      </w:r>
      <w:r>
        <w:t xml:space="preserve"> is the stress in the solid matrix resulting from solid strain.  When steady-state conditions are achieved, the fluid pressure </w:t>
      </w:r>
      <w:r w:rsidR="00DF221F" w:rsidRPr="00DF221F">
        <w:rPr>
          <w:position w:val="-10"/>
        </w:rPr>
        <w:object w:dxaOrig="240" w:dyaOrig="260" w14:anchorId="492DDC0B">
          <v:shape id="_x0000_i1478" type="#_x0000_t75" style="width:12pt;height:12.75pt" o:ole="">
            <v:imagedata r:id="rId929" o:title=""/>
          </v:shape>
          <o:OLEObject Type="Embed" ProgID="Equation.DSMT4" ShapeID="_x0000_i1478" DrawAspect="Content" ObjectID="_1527085103" r:id="rId93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572445">
          <w:instrText>(2.112)</w:instrText>
        </w:r>
      </w:fldSimple>
      <w:r w:rsidR="00F71297">
        <w:fldChar w:fldCharType="end"/>
      </w:r>
      <w:r>
        <w:t xml:space="preserve">, </w:t>
      </w:r>
      <w:r w:rsidR="00DF221F" w:rsidRPr="00DF221F">
        <w:rPr>
          <w:position w:val="-10"/>
        </w:rPr>
        <w:object w:dxaOrig="1400" w:dyaOrig="320" w14:anchorId="0521D0B2">
          <v:shape id="_x0000_i1479" type="#_x0000_t75" style="width:69.75pt;height:15.75pt" o:ole="">
            <v:imagedata r:id="rId931" o:title=""/>
          </v:shape>
          <o:OLEObject Type="Embed" ProgID="Equation.DSMT4" ShapeID="_x0000_i1479" DrawAspect="Content" ObjectID="_1527085104" r:id="rId932"/>
        </w:object>
      </w:r>
      <w:r>
        <w:t xml:space="preserve"> where </w:t>
      </w:r>
      <w:r w:rsidR="00DF221F" w:rsidRPr="00DF221F">
        <w:rPr>
          <w:position w:val="-10"/>
        </w:rPr>
        <w:object w:dxaOrig="240" w:dyaOrig="320" w14:anchorId="6BD7C1D3">
          <v:shape id="_x0000_i1480" type="#_x0000_t75" style="width:12pt;height:15.75pt" o:ole="">
            <v:imagedata r:id="rId933" o:title=""/>
          </v:shape>
          <o:OLEObject Type="Embed" ProgID="Equation.DSMT4" ShapeID="_x0000_i1480" DrawAspect="Content" ObjectID="_1527085105" r:id="rId934"/>
        </w:object>
      </w:r>
      <w:r>
        <w:t xml:space="preserve"> is the mechanical pressure resulting from ambient conditions and </w:t>
      </w:r>
      <w:r w:rsidR="00DF221F" w:rsidRPr="00DF221F">
        <w:rPr>
          <w:position w:val="-6"/>
        </w:rPr>
        <w:object w:dxaOrig="639" w:dyaOrig="279" w14:anchorId="7E0F6959">
          <v:shape id="_x0000_i1481" type="#_x0000_t75" style="width:32.25pt;height:14.25pt" o:ole="">
            <v:imagedata r:id="rId935" o:title=""/>
          </v:shape>
          <o:OLEObject Type="Embed" ProgID="Equation.DSMT4" ShapeID="_x0000_i1481" DrawAspect="Content" ObjectID="_1527085106" r:id="rId936"/>
        </w:object>
      </w:r>
      <w:r>
        <w:t xml:space="preserve"> is the osmotic pressure resulting from the osmolarity </w:t>
      </w:r>
      <w:r w:rsidR="00DF221F" w:rsidRPr="00DF221F">
        <w:rPr>
          <w:position w:val="-6"/>
        </w:rPr>
        <w:object w:dxaOrig="180" w:dyaOrig="220" w14:anchorId="45CAD002">
          <v:shape id="_x0000_i1482" type="#_x0000_t75" style="width:9pt;height:11.25pt" o:ole="">
            <v:imagedata r:id="rId937" o:title=""/>
          </v:shape>
          <o:OLEObject Type="Embed" ProgID="Equation.DSMT4" ShapeID="_x0000_i1482" DrawAspect="Content" ObjectID="_1527085107" r:id="rId938"/>
        </w:object>
      </w:r>
      <w:r>
        <w:t xml:space="preserve"> of the solution.</w:t>
      </w:r>
    </w:p>
    <w:p w14:paraId="44B89B13" w14:textId="77777777" w:rsidR="00FB6012" w:rsidRDefault="00FB6012" w:rsidP="00FB6012"/>
    <w:p w14:paraId="7921F29A" w14:textId="188DC2FB" w:rsidR="00FB6012" w:rsidRDefault="00FB6012" w:rsidP="00FB6012">
      <w:r>
        <w:t xml:space="preserve">The osmotic pressure </w:t>
      </w:r>
      <w:r w:rsidR="00DF221F" w:rsidRPr="00DF221F">
        <w:rPr>
          <w:position w:val="-10"/>
        </w:rPr>
        <w:object w:dxaOrig="240" w:dyaOrig="260" w14:anchorId="324DF001">
          <v:shape id="_x0000_i1483" type="#_x0000_t75" style="width:12pt;height:12.75pt" o:ole="">
            <v:imagedata r:id="rId939" o:title=""/>
          </v:shape>
          <o:OLEObject Type="Embed" ProgID="Equation.DSMT4" ShapeID="_x0000_i1483" DrawAspect="Content" ObjectID="_1527085108" r:id="rId940"/>
        </w:object>
      </w:r>
      <w:r>
        <w:t xml:space="preserve"> may produce swelling of the solid matrix, which is opposed by the solid matrix stress.  This becomes more apparent when considering, for example, the case of a traction-free body.  The traction is given by </w:t>
      </w:r>
      <w:r w:rsidR="00DF221F" w:rsidRPr="00DF221F">
        <w:rPr>
          <w:position w:val="-6"/>
        </w:rPr>
        <w:object w:dxaOrig="800" w:dyaOrig="260" w14:anchorId="57731486">
          <v:shape id="_x0000_i1484" type="#_x0000_t75" style="width:39.75pt;height:12.75pt" o:ole="">
            <v:imagedata r:id="rId941" o:title=""/>
          </v:shape>
          <o:OLEObject Type="Embed" ProgID="Equation.DSMT4" ShapeID="_x0000_i1484" DrawAspect="Content" ObjectID="_1527085109" r:id="rId942"/>
        </w:object>
      </w:r>
      <w:r>
        <w:t xml:space="preserve">, where </w:t>
      </w:r>
      <w:r w:rsidR="00DF221F" w:rsidRPr="00025957">
        <w:rPr>
          <w:position w:val="-4"/>
        </w:rPr>
        <w:object w:dxaOrig="200" w:dyaOrig="200" w14:anchorId="4FF4E871">
          <v:shape id="_x0000_i1485" type="#_x0000_t75" style="width:9.75pt;height:9.75pt" o:ole="">
            <v:imagedata r:id="rId943" o:title=""/>
          </v:shape>
          <o:OLEObject Type="Embed" ProgID="Equation.DSMT4" ShapeID="_x0000_i1485" DrawAspect="Content" ObjectID="_1527085110" r:id="rId944"/>
        </w:object>
      </w:r>
      <w:r>
        <w:t xml:space="preserve"> is the unit outward normal to the boundary.  When </w:t>
      </w:r>
      <w:r w:rsidR="00DF221F" w:rsidRPr="00DF221F">
        <w:rPr>
          <w:position w:val="-6"/>
        </w:rPr>
        <w:object w:dxaOrig="520" w:dyaOrig="279" w14:anchorId="4032376B">
          <v:shape id="_x0000_i1486" type="#_x0000_t75" style="width:26.25pt;height:14.25pt" o:ole="">
            <v:imagedata r:id="rId945" o:title=""/>
          </v:shape>
          <o:OLEObject Type="Embed" ProgID="Equation.DSMT4" ShapeID="_x0000_i1486" DrawAspect="Content" ObjectID="_1527085111" r:id="rId946"/>
        </w:object>
      </w:r>
      <w:r w:rsidR="0077444B">
        <w:t>,</w:t>
      </w:r>
      <w:r>
        <w:t xml:space="preserve"> the relation of </w:t>
      </w:r>
      <w:r>
        <w:fldChar w:fldCharType="begin"/>
      </w:r>
      <w:r>
        <w:instrText xml:space="preserve"> GOTOBUTTON ZEqnNum905335  \* MERGEFORMAT </w:instrText>
      </w:r>
      <w:fldSimple w:instr=" REF ZEqnNum905335 \* Charformat \! \* MERGEFORMAT ">
        <w:r w:rsidR="00572445">
          <w:instrText>(2.136)</w:instrText>
        </w:r>
      </w:fldSimple>
      <w:r>
        <w:fldChar w:fldCharType="end"/>
      </w:r>
      <w:r>
        <w:t xml:space="preserve"> produces </w:t>
      </w:r>
      <w:r w:rsidR="00DF221F" w:rsidRPr="00DF221F">
        <w:rPr>
          <w:position w:val="-10"/>
        </w:rPr>
        <w:object w:dxaOrig="1219" w:dyaOrig="360" w14:anchorId="6E35348A">
          <v:shape id="_x0000_i1487" type="#_x0000_t75" style="width:60.75pt;height:18pt" o:ole="">
            <v:imagedata r:id="rId947" o:title=""/>
          </v:shape>
          <o:OLEObject Type="Embed" ProgID="Equation.DSMT4" ShapeID="_x0000_i1487" DrawAspect="Content" ObjectID="_1527085112" r:id="rId948"/>
        </w:object>
      </w:r>
      <w:r>
        <w:t xml:space="preserve">, clearly showing that the osmotic pressure </w:t>
      </w:r>
      <w:r w:rsidR="00DF221F" w:rsidRPr="00DF221F">
        <w:rPr>
          <w:position w:val="-10"/>
        </w:rPr>
        <w:object w:dxaOrig="240" w:dyaOrig="260" w14:anchorId="5EF25AA9">
          <v:shape id="_x0000_i1488" type="#_x0000_t75" style="width:12pt;height:12.75pt" o:ole="">
            <v:imagedata r:id="rId949" o:title=""/>
          </v:shape>
          <o:OLEObject Type="Embed" ProgID="Equation.DSMT4" ShapeID="_x0000_i1488" DrawAspect="Content" ObjectID="_1527085113" r:id="rId950"/>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56FC5DD7" w:rsidR="00FB6012" w:rsidRDefault="00FB6012" w:rsidP="00FB6012">
      <w:pPr>
        <w:pStyle w:val="MTDisplayEquation"/>
      </w:pPr>
      <w:r>
        <w:tab/>
      </w:r>
      <w:r w:rsidR="00DF221F" w:rsidRPr="00DF221F">
        <w:rPr>
          <w:position w:val="-30"/>
        </w:rPr>
        <w:object w:dxaOrig="1060" w:dyaOrig="680" w14:anchorId="520C5CD3">
          <v:shape id="_x0000_i1489" type="#_x0000_t75" style="width:53.25pt;height:33.75pt" o:ole="">
            <v:imagedata r:id="rId951" o:title=""/>
          </v:shape>
          <o:OLEObject Type="Embed" ProgID="Equation.DSMT4" ShapeID="_x0000_i1489" DrawAspect="Content" ObjectID="_1527085114" r:id="rId952"/>
        </w:object>
      </w:r>
      <w:r w:rsidR="0077444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94" w:name="ZEqnNum13091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137</w:instrText>
        </w:r>
      </w:fldSimple>
      <w:r>
        <w:instrText>)</w:instrText>
      </w:r>
      <w:bookmarkEnd w:id="394"/>
      <w:r>
        <w:fldChar w:fldCharType="end"/>
      </w:r>
    </w:p>
    <w:p w14:paraId="5FA13C47" w14:textId="73A7049B" w:rsidR="00FB6012" w:rsidRDefault="00FB6012" w:rsidP="00FB6012">
      <w:r>
        <w:t xml:space="preserve">where </w:t>
      </w:r>
      <w:r w:rsidR="00DF221F" w:rsidRPr="00DF221F">
        <w:rPr>
          <w:position w:val="-12"/>
        </w:rPr>
        <w:object w:dxaOrig="240" w:dyaOrig="360" w14:anchorId="6A0A539B">
          <v:shape id="_x0000_i1490" type="#_x0000_t75" style="width:12pt;height:18pt" o:ole="">
            <v:imagedata r:id="rId953" o:title=""/>
          </v:shape>
          <o:OLEObject Type="Embed" ProgID="Equation.DSMT4" ShapeID="_x0000_i1490" DrawAspect="Content" ObjectID="_1527085115" r:id="rId954"/>
        </w:object>
      </w:r>
      <w:r>
        <w:t xml:space="preserve"> is the number of moles of solute per volume of the mixture in the reference configuration, </w:t>
      </w:r>
      <w:r w:rsidR="00DF221F" w:rsidRPr="00DF221F">
        <w:rPr>
          <w:position w:val="-12"/>
        </w:rPr>
        <w:object w:dxaOrig="300" w:dyaOrig="380" w14:anchorId="29685C55">
          <v:shape id="_x0000_i1491" type="#_x0000_t75" style="width:15pt;height:18.75pt" o:ole="">
            <v:imagedata r:id="rId955" o:title=""/>
          </v:shape>
          <o:OLEObject Type="Embed" ProgID="Equation.DSMT4" ShapeID="_x0000_i1491" DrawAspect="Content" ObjectID="_1527085116" r:id="rId956"/>
        </w:object>
      </w:r>
      <w:r>
        <w:t xml:space="preserve"> is the volume fraction of the solid in the reference configuration, and </w:t>
      </w:r>
      <w:r w:rsidR="00DF221F" w:rsidRPr="00DF221F">
        <w:rPr>
          <w:position w:val="-6"/>
        </w:rPr>
        <w:object w:dxaOrig="940" w:dyaOrig="279" w14:anchorId="4AACBCF8">
          <v:shape id="_x0000_i1492" type="#_x0000_t75" style="width:47.25pt;height:14.25pt" o:ole="">
            <v:imagedata r:id="rId957" o:title=""/>
          </v:shape>
          <o:OLEObject Type="Embed" ProgID="Equation.DSMT4" ShapeID="_x0000_i1492" DrawAspect="Content" ObjectID="_1527085117" r:id="rId958"/>
        </w:object>
      </w:r>
      <w:r>
        <w:t xml:space="preserve"> is the relative volume of the porous solid matrix.  Neither </w:t>
      </w:r>
      <w:r w:rsidR="00DF221F" w:rsidRPr="00DF221F">
        <w:rPr>
          <w:position w:val="-12"/>
        </w:rPr>
        <w:object w:dxaOrig="240" w:dyaOrig="360" w14:anchorId="0A27F6C3">
          <v:shape id="_x0000_i1493" type="#_x0000_t75" style="width:12pt;height:18pt" o:ole="">
            <v:imagedata r:id="rId959" o:title=""/>
          </v:shape>
          <o:OLEObject Type="Embed" ProgID="Equation.DSMT4" ShapeID="_x0000_i1493" DrawAspect="Content" ObjectID="_1527085118" r:id="rId960"/>
        </w:object>
      </w:r>
      <w:r>
        <w:t xml:space="preserve"> nor </w:t>
      </w:r>
      <w:r w:rsidR="00DF221F" w:rsidRPr="00DF221F">
        <w:rPr>
          <w:position w:val="-12"/>
        </w:rPr>
        <w:object w:dxaOrig="300" w:dyaOrig="380" w14:anchorId="0CF849A7">
          <v:shape id="_x0000_i1494" type="#_x0000_t75" style="width:15pt;height:18.75pt" o:ole="">
            <v:imagedata r:id="rId961" o:title=""/>
          </v:shape>
          <o:OLEObject Type="Embed" ProgID="Equation.DSMT4" ShapeID="_x0000_i1494" DrawAspect="Content" ObjectID="_1527085119" r:id="rId962"/>
        </w:object>
      </w:r>
      <w:r>
        <w:t xml:space="preserve"> depend on the solid matrix deformation, thus </w:t>
      </w:r>
      <w:r>
        <w:fldChar w:fldCharType="begin"/>
      </w:r>
      <w:r>
        <w:instrText xml:space="preserve"> GOTOBUTTON ZEqnNum130917  \* MERGEFORMAT </w:instrText>
      </w:r>
      <w:fldSimple w:instr=" REF ZEqnNum130917 \* Charformat \! \* MERGEFORMAT ">
        <w:r w:rsidR="00572445">
          <w:instrText>(2.137)</w:instrText>
        </w:r>
      </w:fldSimple>
      <w:r>
        <w:fldChar w:fldCharType="end"/>
      </w:r>
      <w:r>
        <w:t xml:space="preserve"> provides the explicit dependence of </w:t>
      </w:r>
      <w:r w:rsidR="00DF221F" w:rsidRPr="00DF221F">
        <w:rPr>
          <w:position w:val="-6"/>
        </w:rPr>
        <w:object w:dxaOrig="180" w:dyaOrig="220" w14:anchorId="60A3E89E">
          <v:shape id="_x0000_i1495" type="#_x0000_t75" style="width:9pt;height:11.25pt" o:ole="">
            <v:imagedata r:id="rId963" o:title=""/>
          </v:shape>
          <o:OLEObject Type="Embed" ProgID="Equation.DSMT4" ShapeID="_x0000_i1495" DrawAspect="Content" ObjectID="_1527085120" r:id="rId964"/>
        </w:object>
      </w:r>
      <w:r>
        <w:t xml:space="preserve"> on </w:t>
      </w:r>
      <w:r w:rsidR="00DF221F" w:rsidRPr="00DF221F">
        <w:rPr>
          <w:position w:val="-6"/>
        </w:rPr>
        <w:object w:dxaOrig="220" w:dyaOrig="279" w14:anchorId="4976B842">
          <v:shape id="_x0000_i1496" type="#_x0000_t75" style="width:11.25pt;height:14.25pt" o:ole="">
            <v:imagedata r:id="rId965" o:title=""/>
          </v:shape>
          <o:OLEObject Type="Embed" ProgID="Equation.DSMT4" ShapeID="_x0000_i1496" DrawAspect="Content" ObjectID="_1527085121" r:id="rId966"/>
        </w:object>
      </w:r>
      <w:r>
        <w:t xml:space="preserve">.  This relation shows that the osmolarity of the interstitial fluid is dependent on the relative change in volume of the solid matrix with deformation.  Effectively, under equilibrium swelling conditions, the term </w:t>
      </w:r>
      <w:r w:rsidR="00DF221F" w:rsidRPr="00DF221F">
        <w:rPr>
          <w:position w:val="-10"/>
        </w:rPr>
        <w:object w:dxaOrig="460" w:dyaOrig="320" w14:anchorId="1CA7700E">
          <v:shape id="_x0000_i1497" type="#_x0000_t75" style="width:23.25pt;height:15.75pt" o:ole="">
            <v:imagedata r:id="rId967" o:title=""/>
          </v:shape>
          <o:OLEObject Type="Embed" ProgID="Equation.DSMT4" ShapeID="_x0000_i1497" DrawAspect="Content" ObjectID="_1527085122" r:id="rId968"/>
        </w:object>
      </w:r>
      <w:r>
        <w:t xml:space="preserve"> in </w:t>
      </w:r>
      <w:r>
        <w:fldChar w:fldCharType="begin"/>
      </w:r>
      <w:r>
        <w:instrText xml:space="preserve"> GOTOBUTTON ZEqnNum905335  \* MERGEFORMAT </w:instrText>
      </w:r>
      <w:fldSimple w:instr=" REF ZEqnNum905335 \* Charformat \! \* MERGEFORMAT ">
        <w:r w:rsidR="00572445">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0BBC9A31" w:rsidR="00FB6012" w:rsidRDefault="00FB6012" w:rsidP="00FB6012">
      <w:r>
        <w:t xml:space="preserve">Since </w:t>
      </w:r>
      <w:r w:rsidR="00DF221F" w:rsidRPr="00DF221F">
        <w:rPr>
          <w:position w:val="-10"/>
        </w:rPr>
        <w:object w:dxaOrig="240" w:dyaOrig="260" w14:anchorId="2DF178A8">
          <v:shape id="_x0000_i1498" type="#_x0000_t75" style="width:12pt;height:12.75pt" o:ole="">
            <v:imagedata r:id="rId969" o:title=""/>
          </v:shape>
          <o:OLEObject Type="Embed" ProgID="Equation.DSMT4" ShapeID="_x0000_i1498" DrawAspect="Content" ObjectID="_1527085123" r:id="rId970"/>
        </w:object>
      </w:r>
      <w:r>
        <w:t xml:space="preserve"> also depends on the osmotic coefficient, if we assume that </w:t>
      </w:r>
      <w:r w:rsidR="00DF221F" w:rsidRPr="00025957">
        <w:rPr>
          <w:position w:val="-4"/>
        </w:rPr>
        <w:object w:dxaOrig="260" w:dyaOrig="240" w14:anchorId="25EB0A60">
          <v:shape id="_x0000_i1499" type="#_x0000_t75" style="width:12.75pt;height:12pt" o:ole="">
            <v:imagedata r:id="rId971" o:title=""/>
          </v:shape>
          <o:OLEObject Type="Embed" ProgID="Equation.DSMT4" ShapeID="_x0000_i1499" DrawAspect="Content" ObjectID="_1527085124" r:id="rId972"/>
        </w:object>
      </w:r>
      <w:r>
        <w:t xml:space="preserve"> depends on the solid strain at most via a dependence on </w:t>
      </w:r>
      <w:r w:rsidR="00DF221F" w:rsidRPr="00DF221F">
        <w:rPr>
          <w:position w:val="-6"/>
        </w:rPr>
        <w:object w:dxaOrig="220" w:dyaOrig="279" w14:anchorId="560B113B">
          <v:shape id="_x0000_i1500" type="#_x0000_t75" style="width:11.25pt;height:14.25pt" o:ole="">
            <v:imagedata r:id="rId973" o:title=""/>
          </v:shape>
          <o:OLEObject Type="Embed" ProgID="Equation.DSMT4" ShapeID="_x0000_i1500" DrawAspect="Content" ObjectID="_1527085125" r:id="rId974"/>
        </w:object>
      </w:r>
      <w:r>
        <w:t xml:space="preserve">, we may thus state generically that </w:t>
      </w:r>
      <w:r w:rsidR="00DF221F" w:rsidRPr="00DF221F">
        <w:rPr>
          <w:position w:val="-14"/>
        </w:rPr>
        <w:object w:dxaOrig="999" w:dyaOrig="400" w14:anchorId="5D66E7E5">
          <v:shape id="_x0000_i1501" type="#_x0000_t75" style="width:50.25pt;height:20.25pt" o:ole="">
            <v:imagedata r:id="rId975" o:title=""/>
          </v:shape>
          <o:OLEObject Type="Embed" ProgID="Equation.DSMT4" ShapeID="_x0000_i1501" DrawAspect="Content" ObjectID="_1527085126" r:id="rId976"/>
        </w:object>
      </w:r>
      <w:r>
        <w:t xml:space="preserve"> under equilibrium swelling.  It follows that the elasticity tensor for </w:t>
      </w:r>
      <w:r w:rsidR="00DF221F" w:rsidRPr="00DF221F">
        <w:rPr>
          <w:position w:val="-6"/>
        </w:rPr>
        <w:object w:dxaOrig="220" w:dyaOrig="220" w14:anchorId="7F1454C1">
          <v:shape id="_x0000_i1502" type="#_x0000_t75" style="width:11.25pt;height:11.25pt" o:ole="">
            <v:imagedata r:id="rId977" o:title=""/>
          </v:shape>
          <o:OLEObject Type="Embed" ProgID="Equation.DSMT4" ShapeID="_x0000_i1502" DrawAspect="Content" ObjectID="_1527085127" r:id="rId978"/>
        </w:object>
      </w:r>
      <w:r>
        <w:t xml:space="preserve"> is</w:t>
      </w:r>
    </w:p>
    <w:p w14:paraId="5E57F9D2" w14:textId="5A03C6F7" w:rsidR="00FB6012" w:rsidRDefault="00FB6012" w:rsidP="00FB6012">
      <w:pPr>
        <w:pStyle w:val="MTDisplayEquation"/>
      </w:pPr>
      <w:r>
        <w:lastRenderedPageBreak/>
        <w:tab/>
      </w:r>
      <w:r w:rsidR="00DF221F" w:rsidRPr="00DF221F">
        <w:rPr>
          <w:position w:val="-28"/>
        </w:rPr>
        <w:object w:dxaOrig="3500" w:dyaOrig="680" w14:anchorId="7024A283">
          <v:shape id="_x0000_i1503" type="#_x0000_t75" style="width:174.75pt;height:33.75pt" o:ole="">
            <v:imagedata r:id="rId979" o:title=""/>
          </v:shape>
          <o:OLEObject Type="Embed" ProgID="Equation.DSMT4" ShapeID="_x0000_i1503" DrawAspect="Content" ObjectID="_1527085128" r:id="rId9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95" w:name="ZEqnNum689586"/>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138</w:instrText>
        </w:r>
      </w:fldSimple>
      <w:r>
        <w:instrText>)</w:instrText>
      </w:r>
      <w:bookmarkEnd w:id="395"/>
      <w:r>
        <w:fldChar w:fldCharType="end"/>
      </w:r>
    </w:p>
    <w:p w14:paraId="7017D630" w14:textId="1569C4FD" w:rsidR="00FB6012" w:rsidRDefault="00FB6012" w:rsidP="00FB6012">
      <w:r>
        <w:t xml:space="preserve">where </w:t>
      </w:r>
      <w:r w:rsidR="00DF221F" w:rsidRPr="00025957">
        <w:rPr>
          <w:position w:val="-4"/>
        </w:rPr>
        <w:object w:dxaOrig="260" w:dyaOrig="300" w14:anchorId="28DE3335">
          <v:shape id="_x0000_i1504" type="#_x0000_t75" style="width:12.75pt;height:15pt" o:ole="">
            <v:imagedata r:id="rId981" o:title=""/>
          </v:shape>
          <o:OLEObject Type="Embed" ProgID="Equation.DSMT4" ShapeID="_x0000_i1504" DrawAspect="Content" ObjectID="_1527085129" r:id="rId982"/>
        </w:object>
      </w:r>
      <w:r>
        <w:t xml:space="preserve"> is the elasticity tensor of </w:t>
      </w:r>
      <w:r w:rsidR="00DF221F" w:rsidRPr="00DF221F">
        <w:rPr>
          <w:position w:val="-6"/>
        </w:rPr>
        <w:object w:dxaOrig="300" w:dyaOrig="320" w14:anchorId="4529FBA1">
          <v:shape id="_x0000_i1505" type="#_x0000_t75" style="width:15pt;height:15.75pt" o:ole="">
            <v:imagedata r:id="rId983" o:title=""/>
          </v:shape>
          <o:OLEObject Type="Embed" ProgID="Equation.DSMT4" ShapeID="_x0000_i1505" DrawAspect="Content" ObjectID="_1527085130" r:id="rId984"/>
        </w:object>
      </w:r>
      <w:r>
        <w:t>.</w:t>
      </w:r>
    </w:p>
    <w:p w14:paraId="5D80D4AA" w14:textId="77777777" w:rsidR="00FB6012" w:rsidRDefault="00FB6012" w:rsidP="00FB6012"/>
    <w:p w14:paraId="326B66E2" w14:textId="77777777" w:rsidR="00FB6012" w:rsidRDefault="00FB6012" w:rsidP="00FB6012">
      <w:pPr>
        <w:pStyle w:val="Heading3"/>
      </w:pPr>
      <w:bookmarkStart w:id="396" w:name="_Toc176704835"/>
      <w:bookmarkStart w:id="397" w:name="_Toc302111997"/>
      <w:r>
        <w:t>Perfect Osmometer</w:t>
      </w:r>
      <w:bookmarkEnd w:id="396"/>
      <w:bookmarkEnd w:id="397"/>
    </w:p>
    <w:p w14:paraId="5D56BFDF" w14:textId="5FD17762"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DF221F" w:rsidRPr="00DF221F">
        <w:rPr>
          <w:position w:val="-12"/>
        </w:rPr>
        <w:object w:dxaOrig="240" w:dyaOrig="360" w14:anchorId="7C3BE6CA">
          <v:shape id="_x0000_i1506" type="#_x0000_t75" style="width:12pt;height:18pt" o:ole="">
            <v:imagedata r:id="rId985" o:title=""/>
          </v:shape>
          <o:OLEObject Type="Embed" ProgID="Equation.DSMT4" ShapeID="_x0000_i1506" DrawAspect="Content" ObjectID="_1527085131" r:id="rId986"/>
        </w:object>
      </w:r>
      <w:r>
        <w:t xml:space="preserve"> is a constant in this type of problem.  Since the boundary is permeable to the solvent, </w:t>
      </w:r>
      <w:r w:rsidR="00DF221F" w:rsidRPr="00DF221F">
        <w:rPr>
          <w:position w:val="-10"/>
        </w:rPr>
        <w:object w:dxaOrig="240" w:dyaOrig="320" w14:anchorId="27646319">
          <v:shape id="_x0000_i1507" type="#_x0000_t75" style="width:12pt;height:15.75pt" o:ole="">
            <v:imagedata r:id="rId987" o:title=""/>
          </v:shape>
          <o:OLEObject Type="Embed" ProgID="Equation.DSMT4" ShapeID="_x0000_i1507" DrawAspect="Content" ObjectID="_1527085132" r:id="rId988"/>
        </w:object>
      </w:r>
      <w:r>
        <w:t xml:space="preserve"> must be continuous across the boundary.  Assuming ideal physicochemical conditions, </w:t>
      </w:r>
      <w:r w:rsidR="00DF221F" w:rsidRPr="00025957">
        <w:rPr>
          <w:position w:val="-4"/>
        </w:rPr>
        <w:object w:dxaOrig="580" w:dyaOrig="260" w14:anchorId="3B555B3E">
          <v:shape id="_x0000_i1508" type="#_x0000_t75" style="width:29.25pt;height:12.75pt" o:ole="">
            <v:imagedata r:id="rId989" o:title=""/>
          </v:shape>
          <o:OLEObject Type="Embed" ProgID="Equation.DSMT4" ShapeID="_x0000_i1508" DrawAspect="Content" ObjectID="_1527085133" r:id="rId990"/>
        </w:object>
      </w:r>
      <w:r>
        <w:t xml:space="preserve">, and zero ambient pressure, this continuity requirement implies that </w:t>
      </w:r>
      <w:r w:rsidR="00DF221F" w:rsidRPr="00DF221F">
        <w:rPr>
          <w:position w:val="-16"/>
        </w:rPr>
        <w:object w:dxaOrig="1500" w:dyaOrig="440" w14:anchorId="579363C4">
          <v:shape id="_x0000_i1509" type="#_x0000_t75" style="width:75pt;height:21.75pt" o:ole="">
            <v:imagedata r:id="rId991" o:title=""/>
          </v:shape>
          <o:OLEObject Type="Embed" ProgID="Equation.DSMT4" ShapeID="_x0000_i1509" DrawAspect="Content" ObjectID="_1527085134" r:id="rId992"/>
        </w:object>
      </w:r>
      <w:r>
        <w:t xml:space="preserve">, where </w:t>
      </w:r>
      <w:r w:rsidR="00DF221F" w:rsidRPr="00DF221F">
        <w:rPr>
          <w:position w:val="-6"/>
        </w:rPr>
        <w:object w:dxaOrig="240" w:dyaOrig="320" w14:anchorId="06E498B7">
          <v:shape id="_x0000_i1510" type="#_x0000_t75" style="width:12pt;height:15.75pt" o:ole="">
            <v:imagedata r:id="rId993" o:title=""/>
          </v:shape>
          <o:OLEObject Type="Embed" ProgID="Equation.DSMT4" ShapeID="_x0000_i1510" DrawAspect="Content" ObjectID="_1527085135" r:id="rId994"/>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572445">
          <w:instrText>(2.137)</w:instrText>
        </w:r>
      </w:fldSimple>
      <w:r>
        <w:fldChar w:fldCharType="end"/>
      </w:r>
      <w:r>
        <w:t>, it follows that</w:t>
      </w:r>
    </w:p>
    <w:p w14:paraId="640BAAB2" w14:textId="6C56FAB6" w:rsidR="00FB6012" w:rsidRDefault="00FB6012" w:rsidP="00FB6012">
      <w:pPr>
        <w:pStyle w:val="MTDisplayEquation"/>
      </w:pPr>
      <w:r>
        <w:tab/>
      </w:r>
      <w:r w:rsidR="00DF221F" w:rsidRPr="00DF221F">
        <w:rPr>
          <w:position w:val="-32"/>
        </w:rPr>
        <w:object w:dxaOrig="2079" w:dyaOrig="760" w14:anchorId="7C03BE7C">
          <v:shape id="_x0000_i1511" type="#_x0000_t75" style="width:104.25pt;height:38.25pt" o:ole="">
            <v:imagedata r:id="rId995" o:title=""/>
          </v:shape>
          <o:OLEObject Type="Embed" ProgID="Equation.DSMT4" ShapeID="_x0000_i1511" DrawAspect="Content" ObjectID="_1527085136" r:id="rId996"/>
        </w:object>
      </w:r>
      <w:r w:rsidR="0077444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98" w:name="ZEqnNum81978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139</w:instrText>
        </w:r>
      </w:fldSimple>
      <w:r>
        <w:instrText>)</w:instrText>
      </w:r>
      <w:bookmarkEnd w:id="398"/>
      <w:r>
        <w:fldChar w:fldCharType="end"/>
      </w:r>
    </w:p>
    <w:p w14:paraId="2EA062F4" w14:textId="70347584" w:rsidR="00FB6012" w:rsidRDefault="00FB6012" w:rsidP="00FB6012">
      <w:r>
        <w:t xml:space="preserve">The reference configuration (the stress-free configuration of the solid) is achieved when </w:t>
      </w:r>
      <w:r w:rsidR="00DF221F" w:rsidRPr="00DF221F">
        <w:rPr>
          <w:position w:val="-6"/>
        </w:rPr>
        <w:object w:dxaOrig="540" w:dyaOrig="279" w14:anchorId="165041E5">
          <v:shape id="_x0000_i1512" type="#_x0000_t75" style="width:27pt;height:14.25pt" o:ole="">
            <v:imagedata r:id="rId997" o:title=""/>
          </v:shape>
          <o:OLEObject Type="Embed" ProgID="Equation.DSMT4" ShapeID="_x0000_i1512" DrawAspect="Content" ObjectID="_1527085137" r:id="rId998"/>
        </w:object>
      </w:r>
      <w:r>
        <w:t xml:space="preserve"> and </w:t>
      </w:r>
      <w:r w:rsidR="00DF221F" w:rsidRPr="00DF221F">
        <w:rPr>
          <w:position w:val="-10"/>
        </w:rPr>
        <w:object w:dxaOrig="580" w:dyaOrig="320" w14:anchorId="5A560854">
          <v:shape id="_x0000_i1513" type="#_x0000_t75" style="width:29.25pt;height:15.75pt" o:ole="">
            <v:imagedata r:id="rId999" o:title=""/>
          </v:shape>
          <o:OLEObject Type="Embed" ProgID="Equation.DSMT4" ShapeID="_x0000_i1513" DrawAspect="Content" ObjectID="_1527085138" r:id="rId1000"/>
        </w:object>
      </w:r>
      <w:r>
        <w:t xml:space="preserve">, from which it follows that </w:t>
      </w:r>
      <w:r w:rsidR="00DF221F" w:rsidRPr="00DF221F">
        <w:rPr>
          <w:position w:val="-16"/>
        </w:rPr>
        <w:object w:dxaOrig="1420" w:dyaOrig="440" w14:anchorId="2E393304">
          <v:shape id="_x0000_i1514" type="#_x0000_t75" style="width:71.25pt;height:21.75pt" o:ole="">
            <v:imagedata r:id="rId1001" o:title=""/>
          </v:shape>
          <o:OLEObject Type="Embed" ProgID="Equation.DSMT4" ShapeID="_x0000_i1514" DrawAspect="Content" ObjectID="_1527085139" r:id="rId1002"/>
        </w:object>
      </w:r>
      <w:r w:rsidR="0077444B">
        <w:t>,</w:t>
      </w:r>
      <w:r>
        <w:t xml:space="preserve"> where </w:t>
      </w:r>
      <w:r w:rsidR="00DF221F" w:rsidRPr="00DF221F">
        <w:rPr>
          <w:position w:val="-12"/>
        </w:rPr>
        <w:object w:dxaOrig="240" w:dyaOrig="380" w14:anchorId="705FAE64">
          <v:shape id="_x0000_i1515" type="#_x0000_t75" style="width:12pt;height:18.75pt" o:ole="">
            <v:imagedata r:id="rId1003" o:title=""/>
          </v:shape>
          <o:OLEObject Type="Embed" ProgID="Equation.DSMT4" ShapeID="_x0000_i1515" DrawAspect="Content" ObjectID="_1527085140" r:id="rId1004"/>
        </w:object>
      </w:r>
      <w:r>
        <w:t xml:space="preserve"> is the value of </w:t>
      </w:r>
      <w:r w:rsidR="00DF221F" w:rsidRPr="00DF221F">
        <w:rPr>
          <w:position w:val="-6"/>
        </w:rPr>
        <w:object w:dxaOrig="240" w:dyaOrig="320" w14:anchorId="73827A67">
          <v:shape id="_x0000_i1516" type="#_x0000_t75" style="width:12pt;height:15.75pt" o:ole="">
            <v:imagedata r:id="rId1005" o:title=""/>
          </v:shape>
          <o:OLEObject Type="Embed" ProgID="Equation.DSMT4" ShapeID="_x0000_i1516" DrawAspect="Content" ObjectID="_1527085141" r:id="rId1006"/>
        </w:object>
      </w:r>
      <w:r>
        <w:t xml:space="preserve"> in the reference state.  Therefore </w:t>
      </w:r>
      <w:r>
        <w:fldChar w:fldCharType="begin"/>
      </w:r>
      <w:r>
        <w:instrText xml:space="preserve"> GOTOBUTTON ZEqnNum819789  \* MERGEFORMAT </w:instrText>
      </w:r>
      <w:fldSimple w:instr=" REF ZEqnNum819789 \* Charformat \! \* MERGEFORMAT ">
        <w:r w:rsidR="00572445">
          <w:instrText>(2.139)</w:instrText>
        </w:r>
      </w:fldSimple>
      <w:r>
        <w:fldChar w:fldCharType="end"/>
      </w:r>
      <w:r>
        <w:t xml:space="preserve"> may also be written as</w:t>
      </w:r>
    </w:p>
    <w:p w14:paraId="5A0100E2" w14:textId="28FC6AAC" w:rsidR="00FB6012" w:rsidRDefault="00FB6012" w:rsidP="00FB6012">
      <w:pPr>
        <w:pStyle w:val="MTDisplayEquation"/>
      </w:pPr>
      <w:r>
        <w:tab/>
      </w:r>
      <w:r w:rsidR="00DF221F" w:rsidRPr="00DF221F">
        <w:rPr>
          <w:position w:val="-32"/>
        </w:rPr>
        <w:object w:dxaOrig="2400" w:dyaOrig="760" w14:anchorId="2915D433">
          <v:shape id="_x0000_i1517" type="#_x0000_t75" style="width:120pt;height:38.25pt" o:ole="">
            <v:imagedata r:id="rId1007" o:title=""/>
          </v:shape>
          <o:OLEObject Type="Embed" ProgID="Equation.DSMT4" ShapeID="_x0000_i1517" DrawAspect="Content" ObjectID="_1527085142" r:id="rId10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99" w:name="ZEqnNum21761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140</w:instrText>
        </w:r>
      </w:fldSimple>
      <w:r>
        <w:instrText>)</w:instrText>
      </w:r>
      <w:bookmarkEnd w:id="399"/>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572445">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6DC82783" w:rsidR="00FB6012" w:rsidRDefault="00FB6012" w:rsidP="00FB6012">
      <w:r>
        <w:t>A perfect osmometer is a porous material whose interstitial fluid behaves ideally and whose solid matrix exhibits negligible resistance to swelling (</w:t>
      </w:r>
      <w:r w:rsidR="00DF221F" w:rsidRPr="00DF221F">
        <w:rPr>
          <w:position w:val="-6"/>
        </w:rPr>
        <w:object w:dxaOrig="680" w:dyaOrig="320" w14:anchorId="51B62A3D">
          <v:shape id="_x0000_i1518" type="#_x0000_t75" style="width:33.75pt;height:15.75pt" o:ole="">
            <v:imagedata r:id="rId1009" o:title=""/>
          </v:shape>
          <o:OLEObject Type="Embed" ProgID="Equation.DSMT4" ShapeID="_x0000_i1518" DrawAspect="Content" ObjectID="_1527085143" r:id="rId1010"/>
        </w:object>
      </w:r>
      <w:r>
        <w:t xml:space="preserve">).  In that case </w:t>
      </w:r>
      <w:r w:rsidR="00DF221F" w:rsidRPr="00DF221F">
        <w:rPr>
          <w:position w:val="-10"/>
        </w:rPr>
        <w:object w:dxaOrig="580" w:dyaOrig="320" w14:anchorId="69E9AF54">
          <v:shape id="_x0000_i1519" type="#_x0000_t75" style="width:29.25pt;height:15.75pt" o:ole="">
            <v:imagedata r:id="rId1011" o:title=""/>
          </v:shape>
          <o:OLEObject Type="Embed" ProgID="Equation.DSMT4" ShapeID="_x0000_i1519" DrawAspect="Content" ObjectID="_1527085144" r:id="rId1012"/>
        </w:object>
      </w:r>
      <w:r>
        <w:t xml:space="preserve"> and </w:t>
      </w:r>
      <w:r>
        <w:fldChar w:fldCharType="begin"/>
      </w:r>
      <w:r>
        <w:instrText xml:space="preserve"> GOTOBUTTON ZEqnNum217617  \* MERGEFORMAT </w:instrText>
      </w:r>
      <w:fldSimple w:instr=" REF ZEqnNum217617 \* Charformat \! \* MERGEFORMAT ">
        <w:r w:rsidR="00572445">
          <w:instrText>(2.140)</w:instrText>
        </w:r>
      </w:fldSimple>
      <w:r>
        <w:fldChar w:fldCharType="end"/>
      </w:r>
      <w:r>
        <w:t xml:space="preserve"> may be rearranged to yield</w:t>
      </w:r>
    </w:p>
    <w:p w14:paraId="1AB0F247" w14:textId="0E4F32EB" w:rsidR="00FB6012" w:rsidRDefault="00FB6012" w:rsidP="00FB6012">
      <w:pPr>
        <w:pStyle w:val="MTDisplayEquation"/>
      </w:pPr>
      <w:r>
        <w:tab/>
      </w:r>
      <w:r w:rsidR="00DF221F" w:rsidRPr="00DF221F">
        <w:rPr>
          <w:position w:val="-24"/>
        </w:rPr>
        <w:object w:dxaOrig="1860" w:dyaOrig="660" w14:anchorId="79780CB6">
          <v:shape id="_x0000_i1520" type="#_x0000_t75" style="width:93pt;height:33pt" o:ole="">
            <v:imagedata r:id="rId1013" o:title=""/>
          </v:shape>
          <o:OLEObject Type="Embed" ProgID="Equation.DSMT4" ShapeID="_x0000_i1520" DrawAspect="Content" ObjectID="_1527085145" r:id="rId10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141</w:instrText>
        </w:r>
      </w:fldSimple>
      <w:r>
        <w:instrText>)</w:instrText>
      </w:r>
      <w:r>
        <w:fldChar w:fldCharType="end"/>
      </w:r>
    </w:p>
    <w:p w14:paraId="114B4D43" w14:textId="58E561AC" w:rsidR="00FB6012" w:rsidRDefault="00FB6012" w:rsidP="00FB6012">
      <w:r>
        <w:t xml:space="preserve">This equation is known as the Boyle-van’t Hoff relation for a perfect osmometer.  It predicts that variations in the relative volume of such as medium with changes in external osmolarity </w:t>
      </w:r>
      <w:r w:rsidR="00DF221F" w:rsidRPr="00DF221F">
        <w:rPr>
          <w:position w:val="-6"/>
        </w:rPr>
        <w:object w:dxaOrig="240" w:dyaOrig="320" w14:anchorId="3154027E">
          <v:shape id="_x0000_i1521" type="#_x0000_t75" style="width:12pt;height:15.75pt" o:ole="">
            <v:imagedata r:id="rId1015" o:title=""/>
          </v:shape>
          <o:OLEObject Type="Embed" ProgID="Equation.DSMT4" ShapeID="_x0000_i1521" DrawAspect="Content" ObjectID="_1527085146" r:id="rId1016"/>
        </w:object>
      </w:r>
      <w:r>
        <w:t xml:space="preserve"> is an affine function of </w:t>
      </w:r>
      <w:r w:rsidR="00DF221F" w:rsidRPr="00DF221F">
        <w:rPr>
          <w:position w:val="-12"/>
        </w:rPr>
        <w:object w:dxaOrig="580" w:dyaOrig="380" w14:anchorId="775B4D32">
          <v:shape id="_x0000_i1522" type="#_x0000_t75" style="width:29.25pt;height:18.75pt" o:ole="">
            <v:imagedata r:id="rId1017" o:title=""/>
          </v:shape>
          <o:OLEObject Type="Embed" ProgID="Equation.DSMT4" ShapeID="_x0000_i1522" DrawAspect="Content" ObjectID="_1527085147" r:id="rId101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5A0840A9"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572445">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DF221F" w:rsidRPr="00DF221F">
        <w:rPr>
          <w:position w:val="-6"/>
        </w:rPr>
        <w:object w:dxaOrig="680" w:dyaOrig="320" w14:anchorId="4B8398C0">
          <v:shape id="_x0000_i1523" type="#_x0000_t75" style="width:33.75pt;height:15.75pt" o:ole="">
            <v:imagedata r:id="rId1019" o:title=""/>
          </v:shape>
          <o:OLEObject Type="Embed" ProgID="Equation.DSMT4" ShapeID="_x0000_i1523" DrawAspect="Content" ObjectID="_1527085148" r:id="rId1020"/>
        </w:object>
      </w:r>
      <w:r>
        <w:t>.</w:t>
      </w:r>
    </w:p>
    <w:p w14:paraId="0F348A65" w14:textId="77777777" w:rsidR="00FB6012" w:rsidRDefault="00FB6012" w:rsidP="00FB6012">
      <w:pPr>
        <w:pStyle w:val="Heading3"/>
      </w:pPr>
      <w:bookmarkStart w:id="400" w:name="_Toc176704836"/>
      <w:bookmarkStart w:id="401" w:name="_Toc302111998"/>
      <w:r>
        <w:t>Cell Growth</w:t>
      </w:r>
      <w:bookmarkEnd w:id="400"/>
      <w:bookmarkEnd w:id="401"/>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640B3AD7"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572445">
          <w:instrText>(2.139)</w:instrText>
        </w:r>
      </w:fldSimple>
      <w:r>
        <w:fldChar w:fldCharType="end"/>
      </w:r>
      <w:r>
        <w:t xml:space="preserve"> to model the osmotic pressure and allowing the parameters </w:t>
      </w:r>
      <w:r w:rsidR="00DF221F" w:rsidRPr="00DF221F">
        <w:rPr>
          <w:position w:val="-12"/>
        </w:rPr>
        <w:object w:dxaOrig="300" w:dyaOrig="380" w14:anchorId="034DB2E3">
          <v:shape id="_x0000_i1524" type="#_x0000_t75" style="width:15pt;height:18.75pt" o:ole="">
            <v:imagedata r:id="rId1021" o:title=""/>
          </v:shape>
          <o:OLEObject Type="Embed" ProgID="Equation.DSMT4" ShapeID="_x0000_i1524" DrawAspect="Content" ObjectID="_1527085149" r:id="rId1022"/>
        </w:object>
      </w:r>
      <w:r>
        <w:t xml:space="preserve"> and </w:t>
      </w:r>
      <w:r w:rsidR="00DF221F" w:rsidRPr="00DF221F">
        <w:rPr>
          <w:position w:val="-12"/>
        </w:rPr>
        <w:object w:dxaOrig="240" w:dyaOrig="360" w14:anchorId="11539BC8">
          <v:shape id="_x0000_i1525" type="#_x0000_t75" style="width:12pt;height:18pt" o:ole="">
            <v:imagedata r:id="rId1023" o:title=""/>
          </v:shape>
          <o:OLEObject Type="Embed" ProgID="Equation.DSMT4" ShapeID="_x0000_i1525" DrawAspect="Content" ObjectID="_1527085150" r:id="rId102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DF221F" w:rsidRPr="00DF221F">
        <w:rPr>
          <w:position w:val="-12"/>
        </w:rPr>
        <w:object w:dxaOrig="300" w:dyaOrig="380" w14:anchorId="11498337">
          <v:shape id="_x0000_i1526" type="#_x0000_t75" style="width:15pt;height:18.75pt" o:ole="">
            <v:imagedata r:id="rId1025" o:title=""/>
          </v:shape>
          <o:OLEObject Type="Embed" ProgID="Equation.DSMT4" ShapeID="_x0000_i1526" DrawAspect="Content" ObjectID="_1527085151" r:id="rId1026"/>
        </w:object>
      </w:r>
      <w:r>
        <w:t xml:space="preserve"> and </w:t>
      </w:r>
      <w:r w:rsidR="00DF221F" w:rsidRPr="00DF221F">
        <w:rPr>
          <w:position w:val="-12"/>
        </w:rPr>
        <w:object w:dxaOrig="240" w:dyaOrig="360" w14:anchorId="5953BF78">
          <v:shape id="_x0000_i1527" type="#_x0000_t75" style="width:12pt;height:18pt" o:ole="">
            <v:imagedata r:id="rId1027" o:title=""/>
          </v:shape>
          <o:OLEObject Type="Embed" ProgID="Equation.DSMT4" ShapeID="_x0000_i1527" DrawAspect="Content" ObjectID="_1527085152" r:id="rId1028"/>
        </w:object>
      </w:r>
      <w:r>
        <w:t xml:space="preserve"> increase proportionally, though this is not an obligatory relationship.  To ensure that the initial configuration is a stress-free reference configuration, let </w:t>
      </w:r>
      <w:r w:rsidR="00DF221F" w:rsidRPr="00DF221F">
        <w:rPr>
          <w:position w:val="-16"/>
        </w:rPr>
        <w:object w:dxaOrig="1420" w:dyaOrig="440" w14:anchorId="2A58A96D">
          <v:shape id="_x0000_i1528" type="#_x0000_t75" style="width:71.25pt;height:21.75pt" o:ole="">
            <v:imagedata r:id="rId1029" o:title=""/>
          </v:shape>
          <o:OLEObject Type="Embed" ProgID="Equation.DSMT4" ShapeID="_x0000_i1528" DrawAspect="Content" ObjectID="_1527085153" r:id="rId103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402" w:name="_Toc176704837"/>
      <w:bookmarkStart w:id="403" w:name="_Toc302111999"/>
      <w:r>
        <w:t>Donnan Equilibrium Swelling</w:t>
      </w:r>
      <w:bookmarkEnd w:id="402"/>
      <w:bookmarkEnd w:id="403"/>
    </w:p>
    <w:p w14:paraId="5D4D97D6" w14:textId="10209A5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DF221F" w:rsidRPr="00DF221F">
        <w:rPr>
          <w:position w:val="-6"/>
        </w:rPr>
        <w:object w:dxaOrig="300" w:dyaOrig="320" w14:anchorId="3195AFEC">
          <v:shape id="_x0000_i1529" type="#_x0000_t75" style="width:15pt;height:15.75pt" o:ole="">
            <v:imagedata r:id="rId1031" o:title=""/>
          </v:shape>
          <o:OLEObject Type="Embed" ProgID="Equation.DSMT4" ShapeID="_x0000_i1529" DrawAspect="Content" ObjectID="_1527085154" r:id="rId103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6286BAC7" w:rsidR="00FB6012" w:rsidRDefault="00FB6012" w:rsidP="00FB6012">
      <w:pPr>
        <w:pStyle w:val="MTDisplayEquation"/>
      </w:pPr>
      <w:r>
        <w:tab/>
      </w:r>
      <w:r w:rsidR="00DF221F" w:rsidRPr="00DF221F">
        <w:rPr>
          <w:position w:val="-18"/>
        </w:rPr>
        <w:object w:dxaOrig="1960" w:dyaOrig="560" w14:anchorId="62638CB1">
          <v:shape id="_x0000_i1530" type="#_x0000_t75" style="width:98.25pt;height:27.75pt" o:ole="">
            <v:imagedata r:id="rId1033" o:title=""/>
          </v:shape>
          <o:OLEObject Type="Embed" ProgID="Equation.DSMT4" ShapeID="_x0000_i1530" DrawAspect="Content" ObjectID="_1527085155" r:id="rId1034"/>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142</w:instrText>
        </w:r>
      </w:fldSimple>
      <w:r>
        <w:instrText>)</w:instrText>
      </w:r>
      <w:r>
        <w:fldChar w:fldCharType="end"/>
      </w:r>
    </w:p>
    <w:p w14:paraId="5C6069E6" w14:textId="620CB03D" w:rsidR="00FB6012" w:rsidRDefault="00FB6012" w:rsidP="00FB6012">
      <w:r>
        <w:t xml:space="preserve">where </w:t>
      </w:r>
      <w:r w:rsidR="00DF221F" w:rsidRPr="00DF221F">
        <w:rPr>
          <w:position w:val="-6"/>
        </w:rPr>
        <w:object w:dxaOrig="240" w:dyaOrig="320" w14:anchorId="75555C4E">
          <v:shape id="_x0000_i1531" type="#_x0000_t75" style="width:12pt;height:15.75pt" o:ole="">
            <v:imagedata r:id="rId1035" o:title=""/>
          </v:shape>
          <o:OLEObject Type="Embed" ProgID="Equation.DSMT4" ShapeID="_x0000_i1531" DrawAspect="Content" ObjectID="_1527085156" r:id="rId1036"/>
        </w:object>
      </w:r>
      <w:r>
        <w:t xml:space="preserve"> is the salt concentration in the bath.  Alternatively, we note that the osmolarity of the bath is </w:t>
      </w:r>
      <w:r w:rsidR="00DF221F" w:rsidRPr="00DF221F">
        <w:rPr>
          <w:position w:val="-6"/>
        </w:rPr>
        <w:object w:dxaOrig="840" w:dyaOrig="320" w14:anchorId="5706B4FE">
          <v:shape id="_x0000_i1532" type="#_x0000_t75" style="width:42pt;height:15.75pt" o:ole="">
            <v:imagedata r:id="rId1037" o:title=""/>
          </v:shape>
          <o:OLEObject Type="Embed" ProgID="Equation.DSMT4" ShapeID="_x0000_i1532" DrawAspect="Content" ObjectID="_1527085157" r:id="rId1038"/>
        </w:object>
      </w:r>
      <w:r>
        <w:t xml:space="preserve">.  Though this expression may be equated with </w:t>
      </w:r>
      <w:r>
        <w:fldChar w:fldCharType="begin"/>
      </w:r>
      <w:r>
        <w:instrText xml:space="preserve"> GOTOBUTTON ZEqnNum130917  \* MERGEFORMAT </w:instrText>
      </w:r>
      <w:fldSimple w:instr=" REF ZEqnNum130917 \* Charformat \! \* MERGEFORMAT ">
        <w:r w:rsidR="00572445">
          <w:instrText>(2.137)</w:instrText>
        </w:r>
      </w:fldSimple>
      <w:r>
        <w:fldChar w:fldCharType="end"/>
      </w:r>
      <w:r>
        <w:t xml:space="preserve">, the resulting value of </w:t>
      </w:r>
      <w:r w:rsidR="00DF221F" w:rsidRPr="00DF221F">
        <w:rPr>
          <w:position w:val="-12"/>
        </w:rPr>
        <w:object w:dxaOrig="240" w:dyaOrig="360" w14:anchorId="7860A65A">
          <v:shape id="_x0000_i1533" type="#_x0000_t75" style="width:12pt;height:18pt" o:ole="">
            <v:imagedata r:id="rId1039" o:title=""/>
          </v:shape>
          <o:OLEObject Type="Embed" ProgID="Equation.DSMT4" ShapeID="_x0000_i1533" DrawAspect="Content" ObjectID="_1527085158" r:id="rId104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1D8ED1EE"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572445">
          <w:instrText>(2.137)</w:instrText>
        </w:r>
      </w:fldSimple>
      <w:r>
        <w:fldChar w:fldCharType="end"/>
      </w:r>
      <w:r>
        <w:t xml:space="preserve"> to produce a relation between the fixed charge density in the current configuration, </w:t>
      </w:r>
      <w:r w:rsidR="00DF221F" w:rsidRPr="00DF221F">
        <w:rPr>
          <w:position w:val="-6"/>
        </w:rPr>
        <w:object w:dxaOrig="300" w:dyaOrig="320" w14:anchorId="325C5201">
          <v:shape id="_x0000_i1534" type="#_x0000_t75" style="width:15pt;height:15.75pt" o:ole="">
            <v:imagedata r:id="rId1041" o:title=""/>
          </v:shape>
          <o:OLEObject Type="Embed" ProgID="Equation.DSMT4" ShapeID="_x0000_i1534" DrawAspect="Content" ObjectID="_1527085159" r:id="rId1042"/>
        </w:object>
      </w:r>
      <w:r>
        <w:t>, and the corresponding value in the reference configuration,</w:t>
      </w:r>
      <w:r w:rsidR="00DF221F" w:rsidRPr="00DF221F">
        <w:rPr>
          <w:position w:val="-12"/>
        </w:rPr>
        <w:object w:dxaOrig="300" w:dyaOrig="380" w14:anchorId="7D798BCB">
          <v:shape id="_x0000_i1535" type="#_x0000_t75" style="width:15pt;height:18.75pt" o:ole="">
            <v:imagedata r:id="rId1043" o:title=""/>
          </v:shape>
          <o:OLEObject Type="Embed" ProgID="Equation.DSMT4" ShapeID="_x0000_i1535" DrawAspect="Content" ObjectID="_1527085160" r:id="rId1044"/>
        </w:object>
      </w:r>
      <w:r>
        <w:t>,</w:t>
      </w:r>
    </w:p>
    <w:p w14:paraId="7932F4E5" w14:textId="66009632" w:rsidR="00FB6012" w:rsidRDefault="00FB6012" w:rsidP="00FB6012">
      <w:pPr>
        <w:pStyle w:val="MTDisplayEquation"/>
      </w:pPr>
      <w:r>
        <w:tab/>
      </w:r>
      <w:r w:rsidR="00DF221F" w:rsidRPr="00DF221F">
        <w:rPr>
          <w:position w:val="-30"/>
        </w:rPr>
        <w:object w:dxaOrig="1440" w:dyaOrig="720" w14:anchorId="5F77105C">
          <v:shape id="_x0000_i1536" type="#_x0000_t75" style="width:1in;height:36pt" o:ole="">
            <v:imagedata r:id="rId1045" o:title=""/>
          </v:shape>
          <o:OLEObject Type="Embed" ProgID="Equation.DSMT4" ShapeID="_x0000_i1536" DrawAspect="Content" ObjectID="_1527085161" r:id="rId10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5727FC65" w:rsidR="00FB6012" w:rsidRDefault="00FB6012" w:rsidP="00FB6012">
      <w:pPr>
        <w:pStyle w:val="MTDisplayEquation"/>
      </w:pPr>
      <w:r>
        <w:tab/>
      </w:r>
      <w:r w:rsidR="00DF221F" w:rsidRPr="00DF221F">
        <w:rPr>
          <w:position w:val="-44"/>
        </w:rPr>
        <w:object w:dxaOrig="3620" w:dyaOrig="999" w14:anchorId="529E4B6B">
          <v:shape id="_x0000_i1537" type="#_x0000_t75" style="width:180.75pt;height:50.25pt" o:ole="">
            <v:imagedata r:id="rId1047" o:title=""/>
          </v:shape>
          <o:OLEObject Type="Embed" ProgID="Equation.DSMT4" ShapeID="_x0000_i1537" DrawAspect="Content" ObjectID="_1527085162" r:id="rId10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572445">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404" w:name="_Toc302112000"/>
      <w:r>
        <w:t>Chemical Reactions</w:t>
      </w:r>
      <w:bookmarkEnd w:id="404"/>
    </w:p>
    <w:p w14:paraId="3BFAD49E" w14:textId="77777777" w:rsidR="00036EB2" w:rsidRDefault="00036EB2" w:rsidP="00036EB2">
      <w:r>
        <w:t>Chemical reactions may be incorportated into a multiphasic mixture by adding a mass supply term to the equation of mass balance,</w:t>
      </w:r>
    </w:p>
    <w:p w14:paraId="20BB90EF" w14:textId="6E651777" w:rsidR="00036EB2" w:rsidRDefault="00036EB2" w:rsidP="00036EB2">
      <w:pPr>
        <w:pStyle w:val="MTDisplayEquation"/>
      </w:pPr>
      <w:r>
        <w:tab/>
      </w:r>
      <w:r w:rsidR="00DF221F" w:rsidRPr="00DF221F">
        <w:rPr>
          <w:position w:val="-24"/>
        </w:rPr>
        <w:object w:dxaOrig="2280" w:dyaOrig="660" w14:anchorId="31CE30BC">
          <v:shape id="_x0000_i1538" type="#_x0000_t75" style="width:114pt;height:33pt" o:ole="">
            <v:imagedata r:id="rId1049" o:title=""/>
          </v:shape>
          <o:OLEObject Type="Embed" ProgID="Equation.DSMT4" ShapeID="_x0000_i1538" DrawAspect="Content" ObjectID="_1527085163" r:id="rId1050"/>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05" w:name="ZEqnNum719595"/>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145</w:instrText>
        </w:r>
      </w:fldSimple>
      <w:r w:rsidR="00F75A04">
        <w:instrText>)</w:instrText>
      </w:r>
      <w:bookmarkEnd w:id="405"/>
      <w:r w:rsidR="00F75A04">
        <w:fldChar w:fldCharType="end"/>
      </w:r>
    </w:p>
    <w:p w14:paraId="56B3EB01" w14:textId="2C1E6C6C" w:rsidR="00036EB2" w:rsidRDefault="00036EB2" w:rsidP="00036EB2">
      <w:r>
        <w:t xml:space="preserve">Where </w:t>
      </w:r>
      <w:r w:rsidR="00DF221F" w:rsidRPr="00DF221F">
        <w:rPr>
          <w:position w:val="-10"/>
        </w:rPr>
        <w:object w:dxaOrig="340" w:dyaOrig="360" w14:anchorId="6D6AF795">
          <v:shape id="_x0000_i1539" type="#_x0000_t75" style="width:17.25pt;height:18pt" o:ole="">
            <v:imagedata r:id="rId1051" o:title=""/>
          </v:shape>
          <o:OLEObject Type="Embed" ProgID="Equation.DSMT4" ShapeID="_x0000_i1539" DrawAspect="Content" ObjectID="_1527085164" r:id="rId1052"/>
        </w:object>
      </w:r>
      <w:r>
        <w:t xml:space="preserve">  is the volume density of mass supply to </w:t>
      </w:r>
      <w:r w:rsidR="00DF221F" w:rsidRPr="00DF221F">
        <w:rPr>
          <w:position w:val="-6"/>
        </w:rPr>
        <w:object w:dxaOrig="240" w:dyaOrig="220" w14:anchorId="6B428DCA">
          <v:shape id="_x0000_i1540" type="#_x0000_t75" style="width:12pt;height:11.25pt" o:ole="">
            <v:imagedata r:id="rId1053" o:title=""/>
          </v:shape>
          <o:OLEObject Type="Embed" ProgID="Equation.DSMT4" ShapeID="_x0000_i1540" DrawAspect="Content" ObjectID="_1527085165" r:id="rId105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65B3FF2C" w:rsidR="00036EB2" w:rsidRDefault="00036EB2" w:rsidP="00036EB2">
      <w:pPr>
        <w:pStyle w:val="MTDisplayEquation"/>
      </w:pPr>
      <w:r>
        <w:tab/>
      </w:r>
      <w:r w:rsidR="00DF221F" w:rsidRPr="00DF221F">
        <w:rPr>
          <w:position w:val="-28"/>
        </w:rPr>
        <w:object w:dxaOrig="999" w:dyaOrig="540" w14:anchorId="66377A54">
          <v:shape id="_x0000_i1541" type="#_x0000_t75" style="width:50.25pt;height:27pt" o:ole="">
            <v:imagedata r:id="rId1055" o:title=""/>
          </v:shape>
          <o:OLEObject Type="Embed" ProgID="Equation.DSMT4" ShapeID="_x0000_i1541" DrawAspect="Content" ObjectID="_1527085166" r:id="rId105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06" w:name="ZEqnNum534803"/>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146</w:instrText>
        </w:r>
      </w:fldSimple>
      <w:r w:rsidR="00F75A04">
        <w:instrText>)</w:instrText>
      </w:r>
      <w:bookmarkEnd w:id="406"/>
      <w:r w:rsidR="00F75A04">
        <w:fldChar w:fldCharType="end"/>
      </w:r>
    </w:p>
    <w:p w14:paraId="188D6B34" w14:textId="2232C5AC" w:rsidR="00036EB2" w:rsidRDefault="00036EB2" w:rsidP="00036EB2">
      <w:r>
        <w:t xml:space="preserve">In a mixture containing a solid constituent (denoted by </w:t>
      </w:r>
      <w:r w:rsidR="00DF221F" w:rsidRPr="00DF221F">
        <w:rPr>
          <w:position w:val="-6"/>
        </w:rPr>
        <w:object w:dxaOrig="580" w:dyaOrig="220" w14:anchorId="20939A2F">
          <v:shape id="_x0000_i1542" type="#_x0000_t75" style="width:29.25pt;height:11.25pt" o:ole="">
            <v:imagedata r:id="rId1057" o:title=""/>
          </v:shape>
          <o:OLEObject Type="Embed" ProgID="Equation.DSMT4" ShapeID="_x0000_i1542" DrawAspect="Content" ObjectID="_1527085167" r:id="rId1058"/>
        </w:object>
      </w:r>
      <w:r>
        <w:t xml:space="preserve"> ), it is conveniemt to define the mixture domain (and thus the finite element mesh) on the solid and evaluate mass fluxes of constituents relative to the solid,</w:t>
      </w:r>
    </w:p>
    <w:p w14:paraId="0456768C" w14:textId="3924A0F6" w:rsidR="00036EB2" w:rsidRDefault="00036EB2" w:rsidP="00036EB2">
      <w:pPr>
        <w:pStyle w:val="MTDisplayEquation"/>
      </w:pPr>
      <w:r>
        <w:tab/>
      </w:r>
      <w:r w:rsidR="00DF221F" w:rsidRPr="00DF221F">
        <w:rPr>
          <w:position w:val="-16"/>
        </w:rPr>
        <w:object w:dxaOrig="1840" w:dyaOrig="440" w14:anchorId="5C9412F2">
          <v:shape id="_x0000_i1543" type="#_x0000_t75" style="width:92.25pt;height:21.75pt" o:ole="">
            <v:imagedata r:id="rId1059" o:title=""/>
          </v:shape>
          <o:OLEObject Type="Embed" ProgID="Equation.DSMT4" ShapeID="_x0000_i1543" DrawAspect="Content" ObjectID="_1527085168" r:id="rId1060"/>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07" w:name="ZEqnNum888503"/>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147</w:instrText>
        </w:r>
      </w:fldSimple>
      <w:r w:rsidR="00F75A04">
        <w:instrText>)</w:instrText>
      </w:r>
      <w:bookmarkEnd w:id="407"/>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572445">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572445">
          <w:instrText>(2.145)</w:instrText>
        </w:r>
      </w:fldSimple>
      <w:r w:rsidR="008D24F9">
        <w:fldChar w:fldCharType="end"/>
      </w:r>
      <w:r>
        <w:t>, the differential form of the mass balance may be rewritten as</w:t>
      </w:r>
    </w:p>
    <w:p w14:paraId="3C1F3CF1" w14:textId="6188A21A" w:rsidR="00036EB2" w:rsidRDefault="00036EB2" w:rsidP="00036EB2">
      <w:pPr>
        <w:pStyle w:val="MTDisplayEquation"/>
      </w:pPr>
      <w:r>
        <w:tab/>
      </w:r>
      <w:r w:rsidR="00DF221F" w:rsidRPr="00DF221F">
        <w:rPr>
          <w:position w:val="-24"/>
        </w:rPr>
        <w:object w:dxaOrig="2220" w:dyaOrig="660" w14:anchorId="203C1465">
          <v:shape id="_x0000_i1544" type="#_x0000_t75" style="width:111pt;height:33pt" o:ole="">
            <v:imagedata r:id="rId1061" o:title=""/>
          </v:shape>
          <o:OLEObject Type="Embed" ProgID="Equation.DSMT4" ShapeID="_x0000_i1544" DrawAspect="Content" ObjectID="_1527085169" r:id="rId1062"/>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08" w:name="ZEqnNum431995"/>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148</w:instrText>
        </w:r>
      </w:fldSimple>
      <w:r w:rsidR="00F75A04">
        <w:instrText>)</w:instrText>
      </w:r>
      <w:bookmarkEnd w:id="408"/>
      <w:r w:rsidR="00F75A04">
        <w:fldChar w:fldCharType="end"/>
      </w:r>
    </w:p>
    <w:p w14:paraId="1571C292" w14:textId="3770A9F7" w:rsidR="00036EB2" w:rsidRDefault="00036EB2" w:rsidP="00036EB2">
      <w:r>
        <w:t xml:space="preserve">Where </w:t>
      </w:r>
      <w:r w:rsidR="00DF221F" w:rsidRPr="00DF221F">
        <w:rPr>
          <w:position w:val="-14"/>
        </w:rPr>
        <w:object w:dxaOrig="1040" w:dyaOrig="400" w14:anchorId="6E9DD253">
          <v:shape id="_x0000_i1545" type="#_x0000_t75" style="width:51.75pt;height:20.25pt" o:ole="">
            <v:imagedata r:id="rId1063" o:title=""/>
          </v:shape>
          <o:OLEObject Type="Embed" ProgID="Equation.DSMT4" ShapeID="_x0000_i1545" DrawAspect="Content" ObjectID="_1527085170" r:id="rId1064"/>
        </w:object>
      </w:r>
      <w:r>
        <w:t xml:space="preserve"> represents the material time derivative in the spatial frame, following the solid, </w:t>
      </w:r>
      <w:r w:rsidR="00DF221F" w:rsidRPr="00DF221F">
        <w:rPr>
          <w:position w:val="-6"/>
        </w:rPr>
        <w:object w:dxaOrig="940" w:dyaOrig="279" w14:anchorId="264A6564">
          <v:shape id="_x0000_i1546" type="#_x0000_t75" style="width:47.25pt;height:14.25pt" o:ole="">
            <v:imagedata r:id="rId1065" o:title=""/>
          </v:shape>
          <o:OLEObject Type="Embed" ProgID="Equation.DSMT4" ShapeID="_x0000_i1546" DrawAspect="Content" ObjectID="_1527085171" r:id="rId1066"/>
        </w:object>
      </w:r>
      <w:r>
        <w:t xml:space="preserve">, where </w:t>
      </w:r>
      <w:r w:rsidR="00DF221F" w:rsidRPr="00025957">
        <w:rPr>
          <w:position w:val="-4"/>
        </w:rPr>
        <w:object w:dxaOrig="220" w:dyaOrig="260" w14:anchorId="7990DA49">
          <v:shape id="_x0000_i1547" type="#_x0000_t75" style="width:11.25pt;height:12.75pt" o:ole="">
            <v:imagedata r:id="rId1067" o:title=""/>
          </v:shape>
          <o:OLEObject Type="Embed" ProgID="Equation.DSMT4" ShapeID="_x0000_i1547" DrawAspect="Content" ObjectID="_1527085172" r:id="rId1068"/>
        </w:object>
      </w:r>
      <w:r>
        <w:t xml:space="preserve"> is the deformation gradient of the solid matrix; </w:t>
      </w:r>
      <w:r w:rsidR="00DF221F" w:rsidRPr="00DF221F">
        <w:rPr>
          <w:position w:val="-12"/>
        </w:rPr>
        <w:object w:dxaOrig="340" w:dyaOrig="380" w14:anchorId="171D4D23">
          <v:shape id="_x0000_i1548" type="#_x0000_t75" style="width:17.25pt;height:18.75pt" o:ole="">
            <v:imagedata r:id="rId1069" o:title=""/>
          </v:shape>
          <o:OLEObject Type="Embed" ProgID="Equation.DSMT4" ShapeID="_x0000_i1548" DrawAspect="Content" ObjectID="_1527085173" r:id="rId1070"/>
        </w:object>
      </w:r>
      <w:r>
        <w:t xml:space="preserve"> is the apparent density and </w:t>
      </w:r>
      <w:r w:rsidR="00DF221F" w:rsidRPr="00DF221F">
        <w:rPr>
          <w:position w:val="-12"/>
        </w:rPr>
        <w:object w:dxaOrig="340" w:dyaOrig="380" w14:anchorId="5EFB6536">
          <v:shape id="_x0000_i1549" type="#_x0000_t75" style="width:17.25pt;height:18.75pt" o:ole="">
            <v:imagedata r:id="rId1071" o:title=""/>
          </v:shape>
          <o:OLEObject Type="Embed" ProgID="Equation.DSMT4" ShapeID="_x0000_i1549" DrawAspect="Content" ObjectID="_1527085174" r:id="rId1072"/>
        </w:object>
      </w:r>
      <w:r>
        <w:t xml:space="preserve"> is the volume density of mass supply to </w:t>
      </w:r>
      <w:r w:rsidR="00DF221F" w:rsidRPr="00DF221F">
        <w:rPr>
          <w:position w:val="-6"/>
        </w:rPr>
        <w:object w:dxaOrig="240" w:dyaOrig="220" w14:anchorId="72BB8C38">
          <v:shape id="_x0000_i1550" type="#_x0000_t75" style="width:12pt;height:11.25pt" o:ole="">
            <v:imagedata r:id="rId1073" o:title=""/>
          </v:shape>
          <o:OLEObject Type="Embed" ProgID="Equation.DSMT4" ShapeID="_x0000_i1550" DrawAspect="Content" ObjectID="_1527085175" r:id="rId1074"/>
        </w:object>
      </w:r>
      <w:r>
        <w:t xml:space="preserve"> normalized to the mixture volume in the reference configuration,</w:t>
      </w:r>
    </w:p>
    <w:p w14:paraId="4842066C" w14:textId="55C78459" w:rsidR="00036EB2" w:rsidRDefault="00036EB2" w:rsidP="00036EB2">
      <w:pPr>
        <w:pStyle w:val="MTDisplayEquation"/>
      </w:pPr>
      <w:r>
        <w:tab/>
      </w:r>
      <w:r w:rsidR="00DF221F" w:rsidRPr="00DF221F">
        <w:rPr>
          <w:position w:val="-12"/>
        </w:rPr>
        <w:object w:dxaOrig="2260" w:dyaOrig="380" w14:anchorId="57749292">
          <v:shape id="_x0000_i1551" type="#_x0000_t75" style="width:113.25pt;height:18.75pt" o:ole="">
            <v:imagedata r:id="rId1075" o:title=""/>
          </v:shape>
          <o:OLEObject Type="Embed" ProgID="Equation.DSMT4" ShapeID="_x0000_i1551" DrawAspect="Content" ObjectID="_1527085176" r:id="rId107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09" w:name="ZEqnNum466274"/>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149</w:instrText>
        </w:r>
      </w:fldSimple>
      <w:r w:rsidR="00F75A04">
        <w:instrText>)</w:instrText>
      </w:r>
      <w:bookmarkEnd w:id="409"/>
      <w:r w:rsidR="00F75A04">
        <w:fldChar w:fldCharType="end"/>
      </w:r>
    </w:p>
    <w:p w14:paraId="27FD3D98" w14:textId="718A3DB9" w:rsidR="00036EB2" w:rsidRDefault="00036EB2" w:rsidP="00036EB2">
      <w:r>
        <w:t xml:space="preserve">Since </w:t>
      </w:r>
      <w:r w:rsidR="00DF221F" w:rsidRPr="00DF221F">
        <w:rPr>
          <w:position w:val="-12"/>
        </w:rPr>
        <w:object w:dxaOrig="340" w:dyaOrig="380" w14:anchorId="5F9EA874">
          <v:shape id="_x0000_i1552" type="#_x0000_t75" style="width:17.25pt;height:18.75pt" o:ole="">
            <v:imagedata r:id="rId1077" o:title=""/>
          </v:shape>
          <o:OLEObject Type="Embed" ProgID="Equation.DSMT4" ShapeID="_x0000_i1552" DrawAspect="Content" ObjectID="_1527085177" r:id="rId1078"/>
        </w:object>
      </w:r>
      <w:r>
        <w:t xml:space="preserve"> is the mass of </w:t>
      </w:r>
      <w:r w:rsidR="00DF221F" w:rsidRPr="00DF221F">
        <w:rPr>
          <w:position w:val="-6"/>
        </w:rPr>
        <w:object w:dxaOrig="240" w:dyaOrig="220" w14:anchorId="44CF5B5F">
          <v:shape id="_x0000_i1553" type="#_x0000_t75" style="width:12pt;height:11.25pt" o:ole="">
            <v:imagedata r:id="rId1079" o:title=""/>
          </v:shape>
          <o:OLEObject Type="Embed" ProgID="Equation.DSMT4" ShapeID="_x0000_i1553" DrawAspect="Content" ObjectID="_1527085178" r:id="rId1080"/>
        </w:object>
      </w:r>
      <w:r>
        <w:t xml:space="preserve"> in the current configuration per volume of the mixture in the reference configuration (an invariant quantity), this parameter represents a direct measure of the mass content of </w:t>
      </w:r>
      <w:r w:rsidR="00DF221F" w:rsidRPr="00DF221F">
        <w:rPr>
          <w:position w:val="-6"/>
        </w:rPr>
        <w:object w:dxaOrig="240" w:dyaOrig="220" w14:anchorId="5DF61905">
          <v:shape id="_x0000_i1554" type="#_x0000_t75" style="width:12pt;height:11.25pt" o:ole="">
            <v:imagedata r:id="rId1081" o:title=""/>
          </v:shape>
          <o:OLEObject Type="Embed" ProgID="Equation.DSMT4" ShapeID="_x0000_i1554" DrawAspect="Content" ObjectID="_1527085179" r:id="rId108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410" w:name="_Toc302112001"/>
      <w:r>
        <w:t>Solid Matrix and Solid-Bound Molecular Constituents</w:t>
      </w:r>
      <w:bookmarkEnd w:id="410"/>
    </w:p>
    <w:p w14:paraId="1D68CE48" w14:textId="7BD85872" w:rsidR="002573A9" w:rsidRDefault="004B3FBC">
      <w:r>
        <w:t xml:space="preserve">For constituents constrained to move with the solid (denoted generically by </w:t>
      </w:r>
      <w:r w:rsidR="00DF221F" w:rsidRPr="00DF221F">
        <w:rPr>
          <w:position w:val="-6"/>
        </w:rPr>
        <w:object w:dxaOrig="639" w:dyaOrig="220" w14:anchorId="0CD1F6E0">
          <v:shape id="_x0000_i1555" type="#_x0000_t75" style="width:32.25pt;height:11.25pt" o:ole="">
            <v:imagedata r:id="rId1083" o:title=""/>
          </v:shape>
          <o:OLEObject Type="Embed" ProgID="Equation.DSMT4" ShapeID="_x0000_i1555" DrawAspect="Content" ObjectID="_1527085180" r:id="rId1084"/>
        </w:object>
      </w:r>
      <w:r>
        <w:t xml:space="preserve"> and satisfying </w:t>
      </w:r>
      <w:r w:rsidR="00DF221F" w:rsidRPr="00DF221F">
        <w:rPr>
          <w:position w:val="-6"/>
        </w:rPr>
        <w:object w:dxaOrig="780" w:dyaOrig="320" w14:anchorId="61727053">
          <v:shape id="_x0000_i1556" type="#_x0000_t75" style="width:39pt;height:15.75pt" o:ole="">
            <v:imagedata r:id="rId1085" o:title=""/>
          </v:shape>
          <o:OLEObject Type="Embed" ProgID="Equation.DSMT4" ShapeID="_x0000_i1556" DrawAspect="Content" ObjectID="_1527085181" r:id="rId1086"/>
        </w:object>
      </w:r>
      <w:r>
        <w:t xml:space="preserve"> , </w:t>
      </w:r>
      <w:r w:rsidR="00DF221F" w:rsidRPr="00DF221F">
        <w:rPr>
          <w:position w:val="-6"/>
        </w:rPr>
        <w:object w:dxaOrig="420" w:dyaOrig="279" w14:anchorId="0E2A1EFB">
          <v:shape id="_x0000_i1557" type="#_x0000_t75" style="width:21pt;height:14.25pt" o:ole="">
            <v:imagedata r:id="rId1087" o:title=""/>
          </v:shape>
          <o:OLEObject Type="Embed" ProgID="Equation.DSMT4" ShapeID="_x0000_i1557" DrawAspect="Content" ObjectID="_1527085182" r:id="rId1088"/>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572445">
          <w:instrText>(2.148)</w:instrText>
        </w:r>
      </w:fldSimple>
      <w:r w:rsidR="005F3B18">
        <w:fldChar w:fldCharType="end"/>
      </w:r>
      <w:r>
        <w:t xml:space="preserve"> reduces to the special form</w:t>
      </w:r>
    </w:p>
    <w:p w14:paraId="58BE689C" w14:textId="074C7992" w:rsidR="004B3FBC" w:rsidRPr="002573A9" w:rsidRDefault="004B3FBC" w:rsidP="00F75A04">
      <w:pPr>
        <w:pStyle w:val="MTDisplayEquation"/>
      </w:pPr>
      <w:r>
        <w:tab/>
      </w:r>
      <w:r w:rsidR="00DF221F" w:rsidRPr="00DF221F">
        <w:rPr>
          <w:position w:val="-12"/>
        </w:rPr>
        <w:object w:dxaOrig="1520" w:dyaOrig="380" w14:anchorId="3D76ADD5">
          <v:shape id="_x0000_i1558" type="#_x0000_t75" style="width:75.75pt;height:18.75pt" o:ole="">
            <v:imagedata r:id="rId1089" o:title=""/>
          </v:shape>
          <o:OLEObject Type="Embed" ProgID="Equation.DSMT4" ShapeID="_x0000_i1558" DrawAspect="Content" ObjectID="_1527085183" r:id="rId1090"/>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150</w:instrText>
        </w:r>
      </w:fldSimple>
      <w:r w:rsidR="00F75A04">
        <w:instrText>)</w:instrText>
      </w:r>
      <w:r w:rsidR="00F75A04">
        <w:fldChar w:fldCharType="end"/>
      </w:r>
    </w:p>
    <w:p w14:paraId="1BC01B51" w14:textId="181FBEFB" w:rsidR="00036EB2" w:rsidRDefault="004B3FBC" w:rsidP="00560235">
      <w:r>
        <w:t xml:space="preserve">This representation makes it easy to see that alterations in </w:t>
      </w:r>
      <w:r w:rsidR="00DF221F" w:rsidRPr="00DF221F">
        <w:rPr>
          <w:position w:val="-12"/>
        </w:rPr>
        <w:object w:dxaOrig="340" w:dyaOrig="380" w14:anchorId="19080923">
          <v:shape id="_x0000_i1559" type="#_x0000_t75" style="width:17.25pt;height:18.75pt" o:ole="">
            <v:imagedata r:id="rId1091" o:title=""/>
          </v:shape>
          <o:OLEObject Type="Embed" ProgID="Equation.DSMT4" ShapeID="_x0000_i1559" DrawAspect="Content" ObjectID="_1527085184" r:id="rId109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572445">
          <w:instrText>(2.148)</w:instrText>
        </w:r>
      </w:fldSimple>
      <w:r w:rsidR="005F3B18">
        <w:fldChar w:fldCharType="end"/>
      </w:r>
      <w:r>
        <w:t xml:space="preserve">, alterations in </w:t>
      </w:r>
      <w:r w:rsidR="00DF221F" w:rsidRPr="00DF221F">
        <w:rPr>
          <w:position w:val="-12"/>
        </w:rPr>
        <w:object w:dxaOrig="340" w:dyaOrig="380" w14:anchorId="698F22E4">
          <v:shape id="_x0000_i1560" type="#_x0000_t75" style="width:17.25pt;height:18.75pt" o:ole="">
            <v:imagedata r:id="rId1093" o:title=""/>
          </v:shape>
          <o:OLEObject Type="Embed" ProgID="Equation.DSMT4" ShapeID="_x0000_i1560" DrawAspect="Content" ObjectID="_1527085185" r:id="rId1094"/>
        </w:object>
      </w:r>
      <w:r>
        <w:t xml:space="preserve"> for solutes or solvent (</w:t>
      </w:r>
      <w:r w:rsidR="00DF221F" w:rsidRPr="00DF221F">
        <w:rPr>
          <w:position w:val="-6"/>
        </w:rPr>
        <w:object w:dxaOrig="639" w:dyaOrig="240" w14:anchorId="20CB0478">
          <v:shape id="_x0000_i1561" type="#_x0000_t75" style="width:32.25pt;height:12pt" o:ole="">
            <v:imagedata r:id="rId1095" o:title=""/>
          </v:shape>
          <o:OLEObject Type="Embed" ProgID="Equation.DSMT4" ShapeID="_x0000_i1561" DrawAspect="Content" ObjectID="_1527085186" r:id="rId1096"/>
        </w:object>
      </w:r>
      <w:r>
        <w:t>)</w:t>
      </w:r>
      <w:r w:rsidR="004D4ABA">
        <w:t xml:space="preserve"> may also occur as a result of mass transport into or out of the pore space of the solid matrix.</w:t>
      </w:r>
      <w:r w:rsidR="00560235">
        <w:t xml:space="preserve">  Therefore, </w:t>
      </w:r>
      <w:r w:rsidR="00DF221F" w:rsidRPr="00DF221F">
        <w:rPr>
          <w:position w:val="-12"/>
        </w:rPr>
        <w:object w:dxaOrig="340" w:dyaOrig="380" w14:anchorId="1EDBD6EE">
          <v:shape id="_x0000_i1562" type="#_x0000_t75" style="width:17.25pt;height:18.75pt" o:ole="">
            <v:imagedata r:id="rId1097" o:title=""/>
          </v:shape>
          <o:OLEObject Type="Embed" ProgID="Equation.DSMT4" ShapeID="_x0000_i1562" DrawAspect="Content" ObjectID="_1527085187" r:id="rId1098"/>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32CE60AC"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DF221F" w:rsidRPr="00DF221F">
        <w:rPr>
          <w:position w:val="-28"/>
        </w:rPr>
        <w:object w:dxaOrig="1140" w:dyaOrig="540" w14:anchorId="596B187B">
          <v:shape id="_x0000_i1563" type="#_x0000_t75" style="width:57pt;height:27pt" o:ole="">
            <v:imagedata r:id="rId1099" o:title=""/>
          </v:shape>
          <o:OLEObject Type="Embed" ProgID="Equation.DSMT4" ShapeID="_x0000_i1563" DrawAspect="Content" ObjectID="_1527085188" r:id="rId1100"/>
        </w:object>
      </w:r>
      <w:r w:rsidRPr="00AB7E22">
        <w:t xml:space="preserve"> whereas</w:t>
      </w:r>
      <w:r w:rsidR="00BC28B4">
        <w:t xml:space="preserve"> </w:t>
      </w:r>
      <w:r w:rsidRPr="00AB7E22">
        <w:t xml:space="preserve">the net mass supply of solid is </w:t>
      </w:r>
      <w:r w:rsidR="00DF221F" w:rsidRPr="00DF221F">
        <w:rPr>
          <w:position w:val="-28"/>
        </w:rPr>
        <w:object w:dxaOrig="1140" w:dyaOrig="540" w14:anchorId="168022A5">
          <v:shape id="_x0000_i1564" type="#_x0000_t75" style="width:57pt;height:27pt" o:ole="">
            <v:imagedata r:id="rId1101" o:title=""/>
          </v:shape>
          <o:OLEObject Type="Embed" ProgID="Equation.DSMT4" ShapeID="_x0000_i1564" DrawAspect="Content" ObjectID="_1527085189" r:id="rId1102"/>
        </w:object>
      </w:r>
      <w:r w:rsidR="00BC28B4">
        <w:t xml:space="preserve"> </w:t>
      </w:r>
      <w:r w:rsidRPr="00AB7E22">
        <w:t xml:space="preserve">such that </w:t>
      </w:r>
      <w:r w:rsidR="00DF221F" w:rsidRPr="00DF221F">
        <w:rPr>
          <w:position w:val="-12"/>
        </w:rPr>
        <w:object w:dxaOrig="1480" w:dyaOrig="380" w14:anchorId="71F4814C">
          <v:shape id="_x0000_i1565" type="#_x0000_t75" style="width:74.25pt;height:18.75pt" o:ole="">
            <v:imagedata r:id="rId1103" o:title=""/>
          </v:shape>
          <o:OLEObject Type="Embed" ProgID="Equation.DSMT4" ShapeID="_x0000_i1565" DrawAspect="Content" ObjectID="_1527085190" r:id="rId1104"/>
        </w:object>
      </w:r>
      <w:r w:rsidRPr="00AB7E22">
        <w:t>. The referential</w:t>
      </w:r>
      <w:r w:rsidR="00BC28B4">
        <w:t xml:space="preserve"> </w:t>
      </w:r>
      <w:r w:rsidRPr="00AB7E22">
        <w:t xml:space="preserve">solid volume fraction, </w:t>
      </w:r>
      <w:r w:rsidR="00DF221F" w:rsidRPr="00DF221F">
        <w:rPr>
          <w:position w:val="-12"/>
        </w:rPr>
        <w:object w:dxaOrig="300" w:dyaOrig="380" w14:anchorId="691CE33C">
          <v:shape id="_x0000_i1566" type="#_x0000_t75" style="width:15pt;height:18.75pt" o:ole="">
            <v:imagedata r:id="rId1105" o:title=""/>
          </v:shape>
          <o:OLEObject Type="Embed" ProgID="Equation.DSMT4" ShapeID="_x0000_i1566" DrawAspect="Content" ObjectID="_1527085191" r:id="rId1106"/>
        </w:object>
      </w:r>
      <w:r w:rsidRPr="00AB7E22">
        <w:t xml:space="preserve">, may be evaluated from </w:t>
      </w:r>
    </w:p>
    <w:p w14:paraId="5C885346" w14:textId="1EAFFBC7" w:rsidR="00BC28B4" w:rsidRDefault="00BC28B4" w:rsidP="00BC28B4">
      <w:pPr>
        <w:pStyle w:val="MTDisplayEquation"/>
      </w:pPr>
      <w:r>
        <w:tab/>
      </w:r>
      <w:r w:rsidR="00DF221F" w:rsidRPr="00DF221F">
        <w:rPr>
          <w:position w:val="-28"/>
        </w:rPr>
        <w:object w:dxaOrig="1560" w:dyaOrig="540" w14:anchorId="3D839A33">
          <v:shape id="_x0000_i1567" type="#_x0000_t75" style="width:78pt;height:27pt" o:ole="">
            <v:imagedata r:id="rId1107" o:title=""/>
          </v:shape>
          <o:OLEObject Type="Embed" ProgID="Equation.DSMT4" ShapeID="_x0000_i1567" DrawAspect="Content" ObjectID="_1527085192" r:id="rId1108"/>
        </w:object>
      </w:r>
      <w:r w:rsidR="00C32FBE">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11" w:name="ZEqnNum766291"/>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151</w:instrText>
        </w:r>
      </w:fldSimple>
      <w:r w:rsidR="00F75A04">
        <w:instrText>)</w:instrText>
      </w:r>
      <w:bookmarkEnd w:id="411"/>
      <w:r w:rsidR="00F75A04">
        <w:fldChar w:fldCharType="end"/>
      </w:r>
    </w:p>
    <w:p w14:paraId="74EF87C8" w14:textId="3859B17E" w:rsidR="00AB7E22" w:rsidRPr="00AB7E22" w:rsidRDefault="00AB7E22" w:rsidP="00F75A04">
      <w:r w:rsidRPr="00AB7E22">
        <w:t xml:space="preserve">where </w:t>
      </w:r>
      <w:r w:rsidR="00DF221F" w:rsidRPr="00DF221F">
        <w:rPr>
          <w:position w:val="-12"/>
        </w:rPr>
        <w:object w:dxaOrig="340" w:dyaOrig="380" w14:anchorId="522A42BF">
          <v:shape id="_x0000_i1568" type="#_x0000_t75" style="width:17.25pt;height:18.75pt" o:ole="">
            <v:imagedata r:id="rId1109" o:title=""/>
          </v:shape>
          <o:OLEObject Type="Embed" ProgID="Equation.DSMT4" ShapeID="_x0000_i1568" DrawAspect="Content" ObjectID="_1527085193" r:id="rId1110"/>
        </w:object>
      </w:r>
      <w:r w:rsidRPr="00AB7E22">
        <w:t xml:space="preserve"> is the true density of solid constituent</w:t>
      </w:r>
      <w:r w:rsidR="00BC28B4">
        <w:t xml:space="preserve"> </w:t>
      </w:r>
      <w:r w:rsidR="00DF221F" w:rsidRPr="00DF221F">
        <w:rPr>
          <w:position w:val="-6"/>
        </w:rPr>
        <w:object w:dxaOrig="240" w:dyaOrig="220" w14:anchorId="11033570">
          <v:shape id="_x0000_i1569" type="#_x0000_t75" style="width:12pt;height:11.25pt" o:ole="">
            <v:imagedata r:id="rId1111" o:title=""/>
          </v:shape>
          <o:OLEObject Type="Embed" ProgID="Equation.DSMT4" ShapeID="_x0000_i1569" DrawAspect="Content" ObjectID="_1527085194" r:id="rId1112"/>
        </w:object>
      </w:r>
      <w:r w:rsidRPr="00AB7E22">
        <w:t xml:space="preserve"> (mass of </w:t>
      </w:r>
      <w:r w:rsidR="00DF221F" w:rsidRPr="00DF221F">
        <w:rPr>
          <w:position w:val="-6"/>
        </w:rPr>
        <w:object w:dxaOrig="240" w:dyaOrig="220" w14:anchorId="399936DD">
          <v:shape id="_x0000_i1570" type="#_x0000_t75" style="width:12pt;height:11.25pt" o:ole="">
            <v:imagedata r:id="rId1113" o:title=""/>
          </v:shape>
          <o:OLEObject Type="Embed" ProgID="Equation.DSMT4" ShapeID="_x0000_i1570" DrawAspect="Content" ObjectID="_1527085195" r:id="rId1114"/>
        </w:object>
      </w:r>
      <w:r w:rsidRPr="00AB7E22">
        <w:t xml:space="preserve"> per volume of </w:t>
      </w:r>
      <w:r w:rsidR="00DF221F" w:rsidRPr="00DF221F">
        <w:rPr>
          <w:position w:val="-6"/>
        </w:rPr>
        <w:object w:dxaOrig="240" w:dyaOrig="220" w14:anchorId="3937925E">
          <v:shape id="_x0000_i1571" type="#_x0000_t75" style="width:12pt;height:11.25pt" o:ole="">
            <v:imagedata r:id="rId1115" o:title=""/>
          </v:shape>
          <o:OLEObject Type="Embed" ProgID="Equation.DSMT4" ShapeID="_x0000_i1571" DrawAspect="Content" ObjectID="_1527085196" r:id="rId1116"/>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572445">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DF221F" w:rsidRPr="00DF221F">
        <w:rPr>
          <w:position w:val="-12"/>
        </w:rPr>
        <w:object w:dxaOrig="1100" w:dyaOrig="380" w14:anchorId="563810D5">
          <v:shape id="_x0000_i1572" type="#_x0000_t75" style="width:54.75pt;height:18.75pt" o:ole="">
            <v:imagedata r:id="rId1117" o:title=""/>
          </v:shape>
          <o:OLEObject Type="Embed" ProgID="Equation.DSMT4" ShapeID="_x0000_i1572" DrawAspect="Content" ObjectID="_1527085197" r:id="rId1118"/>
        </w:object>
      </w:r>
      <w:r w:rsidRPr="00AB7E22">
        <w:t>.</w:t>
      </w:r>
      <w:r w:rsidR="00BC28B4">
        <w:t xml:space="preserve"> </w:t>
      </w:r>
      <w:r w:rsidRPr="00AB7E22">
        <w:t xml:space="preserve">Note that </w:t>
      </w:r>
      <w:r w:rsidR="00DF221F" w:rsidRPr="00DF221F">
        <w:rPr>
          <w:position w:val="-10"/>
        </w:rPr>
        <w:object w:dxaOrig="980" w:dyaOrig="360" w14:anchorId="78016127">
          <v:shape id="_x0000_i1573" type="#_x0000_t75" style="width:48.75pt;height:18pt" o:ole="">
            <v:imagedata r:id="rId1119" o:title=""/>
          </v:shape>
          <o:OLEObject Type="Embed" ProgID="Equation.DSMT4" ShapeID="_x0000_i1573" DrawAspect="Content" ObjectID="_1527085198" r:id="rId1120"/>
        </w:object>
      </w:r>
      <w:r w:rsidRPr="00AB7E22">
        <w:t xml:space="preserve"> under all circumstances, while </w:t>
      </w:r>
      <w:r w:rsidR="00DF221F" w:rsidRPr="00DF221F">
        <w:rPr>
          <w:position w:val="-12"/>
        </w:rPr>
        <w:object w:dxaOrig="1060" w:dyaOrig="380" w14:anchorId="3E7EC31E">
          <v:shape id="_x0000_i1574" type="#_x0000_t75" style="width:53.25pt;height:18.75pt" o:ole="">
            <v:imagedata r:id="rId1121" o:title=""/>
          </v:shape>
          <o:OLEObject Type="Embed" ProgID="Equation.DSMT4" ShapeID="_x0000_i1574" DrawAspect="Content" ObjectID="_1527085199" r:id="rId1122"/>
        </w:object>
      </w:r>
      <w:r w:rsidRPr="00AB7E22">
        <w:t>,</w:t>
      </w:r>
      <w:r w:rsidR="00BC28B4">
        <w:t xml:space="preserve"> </w:t>
      </w:r>
      <w:r w:rsidRPr="00AB7E22">
        <w:t xml:space="preserve">implying that </w:t>
      </w:r>
      <w:r w:rsidR="00DF221F" w:rsidRPr="00DF221F">
        <w:rPr>
          <w:position w:val="-12"/>
        </w:rPr>
        <w:object w:dxaOrig="300" w:dyaOrig="380" w14:anchorId="627B6300">
          <v:shape id="_x0000_i1575" type="#_x0000_t75" style="width:15pt;height:18.75pt" o:ole="">
            <v:imagedata r:id="rId1123" o:title=""/>
          </v:shape>
          <o:OLEObject Type="Embed" ProgID="Equation.DSMT4" ShapeID="_x0000_i1575" DrawAspect="Content" ObjectID="_1527085200" r:id="rId112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793BDAEF" w:rsidR="00743B89" w:rsidRPr="00743B89" w:rsidRDefault="00743B89" w:rsidP="00F75A04">
      <w:r w:rsidRPr="00743B89">
        <w:t>The various constituents of the solid matrix may be electrically charged.</w:t>
      </w:r>
      <w:r>
        <w:t xml:space="preserve">  </w:t>
      </w:r>
      <w:r w:rsidRPr="00743B89">
        <w:t xml:space="preserve">Let </w:t>
      </w:r>
      <w:r w:rsidR="00DF221F" w:rsidRPr="00025957">
        <w:rPr>
          <w:position w:val="-4"/>
        </w:rPr>
        <w:object w:dxaOrig="300" w:dyaOrig="300" w14:anchorId="530C3897">
          <v:shape id="_x0000_i1576" type="#_x0000_t75" style="width:15pt;height:15pt" o:ole="">
            <v:imagedata r:id="rId1125" o:title=""/>
          </v:shape>
          <o:OLEObject Type="Embed" ProgID="Equation.DSMT4" ShapeID="_x0000_i1576" DrawAspect="Content" ObjectID="_1527085201" r:id="rId1126"/>
        </w:object>
      </w:r>
      <w:r w:rsidRPr="00743B89">
        <w:t xml:space="preserve"> be the charge number (equivalent charge per mole)</w:t>
      </w:r>
      <w:r>
        <w:t xml:space="preserve"> </w:t>
      </w:r>
      <w:r w:rsidRPr="00743B89">
        <w:t xml:space="preserve">of solid constituent </w:t>
      </w:r>
      <w:r w:rsidR="00DF221F" w:rsidRPr="00DF221F">
        <w:rPr>
          <w:position w:val="-6"/>
        </w:rPr>
        <w:object w:dxaOrig="240" w:dyaOrig="220" w14:anchorId="45D43B18">
          <v:shape id="_x0000_i1577" type="#_x0000_t75" style="width:12pt;height:11.25pt" o:ole="">
            <v:imagedata r:id="rId1127" o:title=""/>
          </v:shape>
          <o:OLEObject Type="Embed" ProgID="Equation.DSMT4" ShapeID="_x0000_i1577" DrawAspect="Content" ObjectID="_1527085202" r:id="rId112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32894B41" w:rsidR="00743B89" w:rsidRDefault="00743B89" w:rsidP="00743B89">
      <w:pPr>
        <w:pStyle w:val="MTDisplayEquation"/>
      </w:pPr>
      <w:r>
        <w:tab/>
      </w:r>
      <w:r w:rsidR="00DF221F" w:rsidRPr="00DF221F">
        <w:rPr>
          <w:position w:val="-30"/>
        </w:rPr>
        <w:object w:dxaOrig="2000" w:dyaOrig="720" w14:anchorId="65161251">
          <v:shape id="_x0000_i1578" type="#_x0000_t75" style="width:99.75pt;height:36pt" o:ole="">
            <v:imagedata r:id="rId1129" o:title=""/>
          </v:shape>
          <o:OLEObject Type="Embed" ProgID="Equation.DSMT4" ShapeID="_x0000_i1578" DrawAspect="Content" ObjectID="_1527085203" r:id="rId1130"/>
        </w:object>
      </w:r>
      <w:r w:rsidR="00747431">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152</w:instrText>
        </w:r>
      </w:fldSimple>
      <w:r w:rsidR="00F75A04">
        <w:instrText>)</w:instrText>
      </w:r>
      <w:r w:rsidR="00F75A04">
        <w:fldChar w:fldCharType="end"/>
      </w:r>
    </w:p>
    <w:p w14:paraId="45BC0834" w14:textId="0DDC423A" w:rsidR="00743B89" w:rsidRPr="00743B89" w:rsidRDefault="00743B89" w:rsidP="00F75A04">
      <w:r w:rsidRPr="00743B89">
        <w:t xml:space="preserve">where </w:t>
      </w:r>
      <w:r w:rsidR="00DF221F" w:rsidRPr="00025957">
        <w:rPr>
          <w:position w:val="-4"/>
        </w:rPr>
        <w:object w:dxaOrig="420" w:dyaOrig="300" w14:anchorId="03EC137A">
          <v:shape id="_x0000_i1579" type="#_x0000_t75" style="width:21pt;height:15pt" o:ole="">
            <v:imagedata r:id="rId1131" o:title=""/>
          </v:shape>
          <o:OLEObject Type="Embed" ProgID="Equation.DSMT4" ShapeID="_x0000_i1579" DrawAspect="Content" ObjectID="_1527085204" r:id="rId1132"/>
        </w:object>
      </w:r>
      <w:r w:rsidRPr="00743B89">
        <w:t xml:space="preserve"> is the molar mass of </w:t>
      </w:r>
      <w:r w:rsidR="00DF221F" w:rsidRPr="00DF221F">
        <w:rPr>
          <w:position w:val="-6"/>
        </w:rPr>
        <w:object w:dxaOrig="240" w:dyaOrig="220" w14:anchorId="634F220E">
          <v:shape id="_x0000_i1580" type="#_x0000_t75" style="width:12pt;height:11.25pt" o:ole="">
            <v:imagedata r:id="rId1133" o:title=""/>
          </v:shape>
          <o:OLEObject Type="Embed" ProgID="Equation.DSMT4" ShapeID="_x0000_i1580" DrawAspect="Content" ObjectID="_1527085205" r:id="rId1134"/>
        </w:object>
      </w:r>
      <w:r w:rsidRPr="00743B89">
        <w:t xml:space="preserve"> (an invariant quantity)</w:t>
      </w:r>
      <w:r>
        <w:t xml:space="preserve"> </w:t>
      </w:r>
      <w:r w:rsidRPr="00743B89">
        <w:t xml:space="preserve">and </w:t>
      </w:r>
      <w:r w:rsidR="00DF221F" w:rsidRPr="00DF221F">
        <w:rPr>
          <w:position w:val="-12"/>
        </w:rPr>
        <w:object w:dxaOrig="580" w:dyaOrig="380" w14:anchorId="42DB254E">
          <v:shape id="_x0000_i1581" type="#_x0000_t75" style="width:29.25pt;height:18.75pt" o:ole="">
            <v:imagedata r:id="rId1135" o:title=""/>
          </v:shape>
          <o:OLEObject Type="Embed" ProgID="Equation.DSMT4" ShapeID="_x0000_i1581" DrawAspect="Content" ObjectID="_1527085206" r:id="rId113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2F8704CF" w:rsidR="00743B89" w:rsidRDefault="00743B89" w:rsidP="00743B89">
      <w:pPr>
        <w:pStyle w:val="MTDisplayEquation"/>
      </w:pPr>
      <w:r>
        <w:tab/>
      </w:r>
      <w:r w:rsidR="00DF221F" w:rsidRPr="00DF221F">
        <w:rPr>
          <w:position w:val="-30"/>
        </w:rPr>
        <w:object w:dxaOrig="1460" w:dyaOrig="720" w14:anchorId="0753EC71">
          <v:shape id="_x0000_i1582" type="#_x0000_t75" style="width:72.75pt;height:36pt" o:ole="">
            <v:imagedata r:id="rId1137" o:title=""/>
          </v:shape>
          <o:OLEObject Type="Embed" ProgID="Equation.DSMT4" ShapeID="_x0000_i1582" DrawAspect="Content" ObjectID="_1527085207" r:id="rId1138"/>
        </w:object>
      </w:r>
      <w:r w:rsidR="00535BE8">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412" w:name="_Toc302112002"/>
      <w:r>
        <w:t>Solutes</w:t>
      </w:r>
      <w:bookmarkEnd w:id="412"/>
    </w:p>
    <w:p w14:paraId="0CD911AC" w14:textId="069E8563" w:rsidR="004D70A8" w:rsidRDefault="004D70A8" w:rsidP="00F75A04">
      <w:r>
        <w:t xml:space="preserve">Solutes are denoted generically by </w:t>
      </w:r>
      <w:r w:rsidR="00DF221F" w:rsidRPr="00DF221F">
        <w:rPr>
          <w:position w:val="-6"/>
        </w:rPr>
        <w:object w:dxaOrig="540" w:dyaOrig="220" w14:anchorId="3136A250">
          <v:shape id="_x0000_i1583" type="#_x0000_t75" style="width:27pt;height:11.25pt" o:ole="">
            <v:imagedata r:id="rId1139" o:title=""/>
          </v:shape>
          <o:OLEObject Type="Embed" ProgID="Equation.DSMT4" ShapeID="_x0000_i1583" DrawAspect="Content" ObjectID="_1527085208" r:id="rId1140"/>
        </w:object>
      </w:r>
      <w:r>
        <w:t xml:space="preserve">. In chemistry solute content is often represented in units of molar concentration (moles per fluid volume). It follows that solute molar concentration </w:t>
      </w:r>
      <w:r w:rsidR="00DF221F" w:rsidRPr="00DF221F">
        <w:rPr>
          <w:position w:val="-6"/>
        </w:rPr>
        <w:object w:dxaOrig="240" w:dyaOrig="320" w14:anchorId="1F5BF60A">
          <v:shape id="_x0000_i1584" type="#_x0000_t75" style="width:12pt;height:15.75pt" o:ole="">
            <v:imagedata r:id="rId1141" o:title=""/>
          </v:shape>
          <o:OLEObject Type="Embed" ProgID="Equation.DSMT4" ShapeID="_x0000_i1584" DrawAspect="Content" ObjectID="_1527085209" r:id="rId1142"/>
        </w:object>
      </w:r>
      <w:r>
        <w:t xml:space="preserve"> and molar supply </w:t>
      </w:r>
      <w:r w:rsidR="00DF221F" w:rsidRPr="00DF221F">
        <w:rPr>
          <w:position w:val="-6"/>
        </w:rPr>
        <w:object w:dxaOrig="240" w:dyaOrig="320" w14:anchorId="63E8CF7D">
          <v:shape id="_x0000_i1585" type="#_x0000_t75" style="width:12pt;height:15.75pt" o:ole="">
            <v:imagedata r:id="rId1143" o:title=""/>
          </v:shape>
          <o:OLEObject Type="Embed" ProgID="Equation.DSMT4" ShapeID="_x0000_i1585" DrawAspect="Content" ObjectID="_1527085210" r:id="rId1144"/>
        </w:object>
      </w:r>
      <w:r>
        <w:t xml:space="preserve"> are related to </w:t>
      </w:r>
      <w:r w:rsidR="00DF221F" w:rsidRPr="00DF221F">
        <w:rPr>
          <w:position w:val="-10"/>
        </w:rPr>
        <w:object w:dxaOrig="279" w:dyaOrig="360" w14:anchorId="3C4CB93F">
          <v:shape id="_x0000_i1586" type="#_x0000_t75" style="width:14.25pt;height:18pt" o:ole="">
            <v:imagedata r:id="rId1145" o:title=""/>
          </v:shape>
          <o:OLEObject Type="Embed" ProgID="Equation.DSMT4" ShapeID="_x0000_i1586" DrawAspect="Content" ObjectID="_1527085211" r:id="rId1146"/>
        </w:object>
      </w:r>
      <w:r>
        <w:t xml:space="preserve"> and </w:t>
      </w:r>
      <w:r w:rsidR="00DF221F" w:rsidRPr="00DF221F">
        <w:rPr>
          <w:position w:val="-10"/>
        </w:rPr>
        <w:object w:dxaOrig="279" w:dyaOrig="360" w14:anchorId="18697884">
          <v:shape id="_x0000_i1587" type="#_x0000_t75" style="width:14.25pt;height:18pt" o:ole="">
            <v:imagedata r:id="rId1147" o:title=""/>
          </v:shape>
          <o:OLEObject Type="Embed" ProgID="Equation.DSMT4" ShapeID="_x0000_i1587" DrawAspect="Content" ObjectID="_1527085212" r:id="rId1148"/>
        </w:object>
      </w:r>
      <w:r>
        <w:t xml:space="preserve"> via</w:t>
      </w:r>
    </w:p>
    <w:p w14:paraId="7E87A1B6" w14:textId="375BFB21" w:rsidR="004D70A8" w:rsidRDefault="004D70A8" w:rsidP="004D70A8">
      <w:pPr>
        <w:pStyle w:val="MTDisplayEquation"/>
      </w:pPr>
      <w:r>
        <w:tab/>
      </w:r>
      <w:r w:rsidR="00DF221F" w:rsidRPr="00DF221F">
        <w:rPr>
          <w:position w:val="-38"/>
        </w:rPr>
        <w:object w:dxaOrig="3400" w:dyaOrig="800" w14:anchorId="79EE1A16">
          <v:shape id="_x0000_i1588" type="#_x0000_t75" style="width:170.25pt;height:39.75pt" o:ole="">
            <v:imagedata r:id="rId1149" o:title=""/>
          </v:shape>
          <o:OLEObject Type="Embed" ProgID="Equation.DSMT4" ShapeID="_x0000_i1588" DrawAspect="Content" ObjectID="_1527085213" r:id="rId1150"/>
        </w:object>
      </w:r>
      <w:r w:rsidR="00E976CC">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13" w:name="ZEqnNum560749"/>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154</w:instrText>
        </w:r>
      </w:fldSimple>
      <w:r w:rsidR="00F75A04">
        <w:instrText>)</w:instrText>
      </w:r>
      <w:bookmarkEnd w:id="413"/>
      <w:r w:rsidR="00F75A04">
        <w:fldChar w:fldCharType="end"/>
      </w:r>
    </w:p>
    <w:p w14:paraId="3453C618" w14:textId="07F5E560" w:rsidR="004D70A8" w:rsidRDefault="004D70A8" w:rsidP="00F75A04">
      <w:r>
        <w:t xml:space="preserve">The molar flux of constituent </w:t>
      </w:r>
      <w:r w:rsidR="00DF221F" w:rsidRPr="00DF221F">
        <w:rPr>
          <w:position w:val="-6"/>
        </w:rPr>
        <w:object w:dxaOrig="139" w:dyaOrig="220" w14:anchorId="4C892CB1">
          <v:shape id="_x0000_i1589" type="#_x0000_t75" style="width:6.75pt;height:11.25pt" o:ole="">
            <v:imagedata r:id="rId1151" o:title=""/>
          </v:shape>
          <o:OLEObject Type="Embed" ProgID="Equation.DSMT4" ShapeID="_x0000_i1589" DrawAspect="Content" ObjectID="_1527085214" r:id="rId1152"/>
        </w:object>
      </w:r>
      <w:r>
        <w:t xml:space="preserve"> relative to the solid is given by </w:t>
      </w:r>
    </w:p>
    <w:p w14:paraId="0CE34DAE" w14:textId="04DB5EB0" w:rsidR="004D70A8" w:rsidRDefault="004D70A8" w:rsidP="004D70A8">
      <w:pPr>
        <w:pStyle w:val="MTDisplayEquation"/>
      </w:pPr>
      <w:r>
        <w:tab/>
      </w:r>
      <w:r w:rsidR="00DF221F" w:rsidRPr="00DF221F">
        <w:rPr>
          <w:position w:val="-16"/>
        </w:rPr>
        <w:object w:dxaOrig="2240" w:dyaOrig="440" w14:anchorId="3BB1B521">
          <v:shape id="_x0000_i1590" type="#_x0000_t75" style="width:111.75pt;height:21.75pt" o:ole="">
            <v:imagedata r:id="rId1153" o:title=""/>
          </v:shape>
          <o:OLEObject Type="Embed" ProgID="Equation.DSMT4" ShapeID="_x0000_i1590" DrawAspect="Content" ObjectID="_1527085215" r:id="rId1154"/>
        </w:object>
      </w:r>
      <w:r w:rsidR="00D80579">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155</w:instrText>
        </w:r>
      </w:fldSimple>
      <w:r w:rsidR="00F75A04">
        <w:instrText>)</w:instrText>
      </w:r>
      <w:r w:rsidR="00F75A04">
        <w:fldChar w:fldCharType="end"/>
      </w:r>
    </w:p>
    <w:p w14:paraId="0727C037" w14:textId="71441C86" w:rsidR="004D70A8" w:rsidRDefault="004D70A8" w:rsidP="00F75A04">
      <w:r>
        <w:t xml:space="preserve">where it may be noted that </w:t>
      </w:r>
      <w:r w:rsidR="00DF221F" w:rsidRPr="00DF221F">
        <w:rPr>
          <w:position w:val="-10"/>
        </w:rPr>
        <w:object w:dxaOrig="1020" w:dyaOrig="360" w14:anchorId="1ED283A3">
          <v:shape id="_x0000_i1591" type="#_x0000_t75" style="width:51pt;height:18pt" o:ole="">
            <v:imagedata r:id="rId1155" o:title=""/>
          </v:shape>
          <o:OLEObject Type="Embed" ProgID="Equation.DSMT4" ShapeID="_x0000_i1591" DrawAspect="Content" ObjectID="_1527085216" r:id="rId1156"/>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572445">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572445">
          <w:instrText>(2.149)</w:instrText>
        </w:r>
      </w:fldSimple>
      <w:r w:rsidR="006F568B">
        <w:fldChar w:fldCharType="end"/>
      </w:r>
      <w:r>
        <w:t xml:space="preserve"> produces the desired form of the mass balance for the solutes,</w:t>
      </w:r>
    </w:p>
    <w:p w14:paraId="1B05B3B5" w14:textId="1B57623F" w:rsidR="004D70A8" w:rsidRDefault="004D70A8" w:rsidP="004D70A8">
      <w:pPr>
        <w:pStyle w:val="MTDisplayEquation"/>
      </w:pPr>
      <w:r>
        <w:tab/>
      </w:r>
      <w:r w:rsidR="00DF221F" w:rsidRPr="00DF221F">
        <w:rPr>
          <w:position w:val="-24"/>
        </w:rPr>
        <w:object w:dxaOrig="3760" w:dyaOrig="780" w14:anchorId="2E1FC232">
          <v:shape id="_x0000_i1592" type="#_x0000_t75" style="width:188.25pt;height:39pt" o:ole="">
            <v:imagedata r:id="rId1157" o:title=""/>
          </v:shape>
          <o:OLEObject Type="Embed" ProgID="Equation.DSMT4" ShapeID="_x0000_i1592" DrawAspect="Content" ObjectID="_1527085217" r:id="rId1158"/>
        </w:object>
      </w:r>
      <w:r w:rsidR="00CB173E">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14" w:name="ZEqnNum715998"/>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156</w:instrText>
        </w:r>
      </w:fldSimple>
      <w:r w:rsidR="00F75A04">
        <w:instrText>)</w:instrText>
      </w:r>
      <w:bookmarkEnd w:id="414"/>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415" w:name="_Toc302112003"/>
      <w:r w:rsidRPr="009F07AE">
        <w:t>Mixture with Negligible Solute Volume Fraction</w:t>
      </w:r>
      <w:bookmarkEnd w:id="415"/>
    </w:p>
    <w:p w14:paraId="22597F4A" w14:textId="6AC0DC95" w:rsidR="009F07AE" w:rsidRDefault="009F07AE" w:rsidP="00F75A04">
      <w:r>
        <w:t xml:space="preserve">The volume fraction of each constituent is given by </w:t>
      </w:r>
      <w:r w:rsidR="00DF221F" w:rsidRPr="00DF221F">
        <w:rPr>
          <w:position w:val="-12"/>
        </w:rPr>
        <w:object w:dxaOrig="1300" w:dyaOrig="380" w14:anchorId="6AE39E09">
          <v:shape id="_x0000_i1593" type="#_x0000_t75" style="width:65.25pt;height:18.75pt" o:ole="">
            <v:imagedata r:id="rId1159" o:title=""/>
          </v:shape>
          <o:OLEObject Type="Embed" ProgID="Equation.DSMT4" ShapeID="_x0000_i1593" DrawAspect="Content" ObjectID="_1527085218" r:id="rId1160"/>
        </w:object>
      </w:r>
      <w:r>
        <w:t xml:space="preserve">.  In a saturated mixture these volume fractions satisfy </w:t>
      </w:r>
      <w:r w:rsidR="00DF221F" w:rsidRPr="00DF221F">
        <w:rPr>
          <w:position w:val="-28"/>
        </w:rPr>
        <w:object w:dxaOrig="940" w:dyaOrig="540" w14:anchorId="7FB1BDFF">
          <v:shape id="_x0000_i1594" type="#_x0000_t75" style="width:47.25pt;height:27pt" o:ole="">
            <v:imagedata r:id="rId1161" o:title=""/>
          </v:shape>
          <o:OLEObject Type="Embed" ProgID="Equation.DSMT4" ShapeID="_x0000_i1594" DrawAspect="Content" ObjectID="_1527085219" r:id="rId1162"/>
        </w:object>
      </w:r>
      <w:r>
        <w:t xml:space="preserve">.  Substituting </w:t>
      </w:r>
      <w:r w:rsidR="00DF221F" w:rsidRPr="00DF221F">
        <w:rPr>
          <w:position w:val="-12"/>
        </w:rPr>
        <w:object w:dxaOrig="1120" w:dyaOrig="380" w14:anchorId="0A0417C9">
          <v:shape id="_x0000_i1595" type="#_x0000_t75" style="width:56.25pt;height:18.75pt" o:ole="">
            <v:imagedata r:id="rId1163" o:title=""/>
          </v:shape>
          <o:OLEObject Type="Embed" ProgID="Equation.DSMT4" ShapeID="_x0000_i1595" DrawAspect="Content" ObjectID="_1527085220" r:id="rId1164"/>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572445">
          <w:instrText>(2.145)</w:instrText>
        </w:r>
      </w:fldSimple>
      <w:r w:rsidR="006F568B">
        <w:fldChar w:fldCharType="end"/>
      </w:r>
      <w:r>
        <w:t xml:space="preserve">, dividing across by </w:t>
      </w:r>
      <w:r w:rsidR="00DF221F" w:rsidRPr="00DF221F">
        <w:rPr>
          <w:position w:val="-12"/>
        </w:rPr>
        <w:object w:dxaOrig="340" w:dyaOrig="380" w14:anchorId="075C3353">
          <v:shape id="_x0000_i1596" type="#_x0000_t75" style="width:17.25pt;height:18.75pt" o:ole="">
            <v:imagedata r:id="rId1165" o:title=""/>
          </v:shape>
          <o:OLEObject Type="Embed" ProgID="Equation.DSMT4" ShapeID="_x0000_i1596" DrawAspect="Content" ObjectID="_1527085221" r:id="rId1166"/>
        </w:object>
      </w:r>
      <w:r>
        <w:t xml:space="preserve"> (invariant for intrinsically incompressible constituents), and taking the sum of the resulting expression over all constituents produces</w:t>
      </w:r>
    </w:p>
    <w:p w14:paraId="5E750196" w14:textId="5D8AC3C5" w:rsidR="009F07AE" w:rsidRDefault="009F07AE" w:rsidP="009F07AE">
      <w:pPr>
        <w:pStyle w:val="MTDisplayEquation"/>
      </w:pPr>
      <w:r>
        <w:tab/>
      </w:r>
      <w:r w:rsidR="00DF221F" w:rsidRPr="00DF221F">
        <w:rPr>
          <w:position w:val="-30"/>
        </w:rPr>
        <w:object w:dxaOrig="2680" w:dyaOrig="720" w14:anchorId="22AA2643">
          <v:shape id="_x0000_i1597" type="#_x0000_t75" style="width:134.25pt;height:36pt" o:ole="">
            <v:imagedata r:id="rId1167" o:title=""/>
          </v:shape>
          <o:OLEObject Type="Embed" ProgID="Equation.DSMT4" ShapeID="_x0000_i1597" DrawAspect="Content" ObjectID="_1527085222" r:id="rId1168"/>
        </w:object>
      </w:r>
      <w:r w:rsidR="006D7B8B">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16" w:name="ZEqnNum661851"/>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157</w:instrText>
        </w:r>
      </w:fldSimple>
      <w:r w:rsidR="00F75A04">
        <w:instrText>)</w:instrText>
      </w:r>
      <w:bookmarkEnd w:id="416"/>
      <w:r w:rsidR="00F75A04">
        <w:fldChar w:fldCharType="end"/>
      </w:r>
    </w:p>
    <w:p w14:paraId="49CAD12D" w14:textId="2F2CA9B2"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DF221F" w:rsidRPr="00DF221F">
        <w:rPr>
          <w:position w:val="-12"/>
        </w:rPr>
        <w:object w:dxaOrig="340" w:dyaOrig="380" w14:anchorId="48E11FBC">
          <v:shape id="_x0000_i1598" type="#_x0000_t75" style="width:17.25pt;height:18.75pt" o:ole="">
            <v:imagedata r:id="rId1169" o:title=""/>
          </v:shape>
          <o:OLEObject Type="Embed" ProgID="Equation.DSMT4" ShapeID="_x0000_i1598" DrawAspect="Content" ObjectID="_1527085223" r:id="rId1170"/>
        </w:object>
      </w:r>
      <w:r>
        <w:t xml:space="preserve"> is the same for all </w:t>
      </w:r>
      <w:r w:rsidR="00DF221F" w:rsidRPr="00DF221F">
        <w:rPr>
          <w:position w:val="-6"/>
        </w:rPr>
        <w:object w:dxaOrig="240" w:dyaOrig="220" w14:anchorId="6D906827">
          <v:shape id="_x0000_i1599" type="#_x0000_t75" style="width:12pt;height:11.25pt" o:ole="">
            <v:imagedata r:id="rId1171" o:title=""/>
          </v:shape>
          <o:OLEObject Type="Embed" ProgID="Equation.DSMT4" ShapeID="_x0000_i1599" DrawAspect="Content" ObjectID="_1527085224" r:id="rId1172"/>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572445">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572445">
          <w:instrText>(2.146)</w:instrText>
        </w:r>
      </w:fldSimple>
      <w:r w:rsidR="006F568B">
        <w:fldChar w:fldCharType="end"/>
      </w:r>
      <w:r w:rsidR="00B12EEA">
        <w:t>.</w:t>
      </w:r>
      <w:r>
        <w:t xml:space="preserve">  We now adopt the assumption that solutes occupy a negligible volume fraction of the mixture (</w:t>
      </w:r>
      <w:r w:rsidR="00DF221F" w:rsidRPr="00DF221F">
        <w:rPr>
          <w:position w:val="-10"/>
        </w:rPr>
        <w:object w:dxaOrig="680" w:dyaOrig="360" w14:anchorId="336BBB91">
          <v:shape id="_x0000_i1600" type="#_x0000_t75" style="width:33.75pt;height:18pt" o:ole="">
            <v:imagedata r:id="rId1173" o:title=""/>
          </v:shape>
          <o:OLEObject Type="Embed" ProgID="Equation.DSMT4" ShapeID="_x0000_i1600" DrawAspect="Content" ObjectID="_1527085225" r:id="rId1174"/>
        </w:object>
      </w:r>
      <w:r>
        <w:t xml:space="preserve">), from which it follows that </w:t>
      </w:r>
      <w:r w:rsidR="00DF221F" w:rsidRPr="00DF221F">
        <w:rPr>
          <w:position w:val="-10"/>
        </w:rPr>
        <w:object w:dxaOrig="1120" w:dyaOrig="360" w14:anchorId="10C9CFBD">
          <v:shape id="_x0000_i1601" type="#_x0000_t75" style="width:56.25pt;height:18pt" o:ole="">
            <v:imagedata r:id="rId1175" o:title=""/>
          </v:shape>
          <o:OLEObject Type="Embed" ProgID="Equation.DSMT4" ShapeID="_x0000_i1601" DrawAspect="Content" ObjectID="_1527085226" r:id="rId1176"/>
        </w:object>
      </w:r>
      <w:r>
        <w:t xml:space="preserve"> and </w:t>
      </w:r>
      <w:r w:rsidR="00DF221F" w:rsidRPr="00DF221F">
        <w:rPr>
          <w:position w:val="-28"/>
        </w:rPr>
        <w:object w:dxaOrig="1740" w:dyaOrig="540" w14:anchorId="3DB53F9E">
          <v:shape id="_x0000_i1602" type="#_x0000_t75" style="width:87pt;height:27pt" o:ole="">
            <v:imagedata r:id="rId1177" o:title=""/>
          </v:shape>
          <o:OLEObject Type="Embed" ProgID="Equation.DSMT4" ShapeID="_x0000_i1602" DrawAspect="Content" ObjectID="_1527085227" r:id="rId1178"/>
        </w:object>
      </w:r>
      <w:r>
        <w:t xml:space="preserve">, where </w:t>
      </w:r>
      <w:r w:rsidR="00DF221F" w:rsidRPr="00DF221F">
        <w:rPr>
          <w:position w:val="-16"/>
        </w:rPr>
        <w:object w:dxaOrig="1680" w:dyaOrig="440" w14:anchorId="7DA0405F">
          <v:shape id="_x0000_i1603" type="#_x0000_t75" style="width:84pt;height:21.75pt" o:ole="">
            <v:imagedata r:id="rId1179" o:title=""/>
          </v:shape>
          <o:OLEObject Type="Embed" ProgID="Equation.DSMT4" ShapeID="_x0000_i1603" DrawAspect="Content" ObjectID="_1527085228" r:id="rId1180"/>
        </w:object>
      </w:r>
      <w:r>
        <w:t xml:space="preserve"> is the volumetrix flux of solvent relative to the solid. Thus, the mixture mass balance may be reduced to</w:t>
      </w:r>
    </w:p>
    <w:p w14:paraId="04C78497" w14:textId="1E6384B1" w:rsidR="009F07AE" w:rsidRDefault="009F07AE" w:rsidP="009F07AE">
      <w:pPr>
        <w:pStyle w:val="MTDisplayEquation"/>
      </w:pPr>
      <w:r>
        <w:tab/>
      </w:r>
      <w:r w:rsidR="00DF221F" w:rsidRPr="00DF221F">
        <w:rPr>
          <w:position w:val="-28"/>
        </w:rPr>
        <w:object w:dxaOrig="2460" w:dyaOrig="560" w14:anchorId="150D8977">
          <v:shape id="_x0000_i1604" type="#_x0000_t75" style="width:123pt;height:27.75pt" o:ole="">
            <v:imagedata r:id="rId1181" o:title=""/>
          </v:shape>
          <o:OLEObject Type="Embed" ProgID="Equation.DSMT4" ShapeID="_x0000_i1604" DrawAspect="Content" ObjectID="_1527085229" r:id="rId1182"/>
        </w:object>
      </w:r>
      <w:r w:rsidR="00F31C72">
        <w:t>.</w:t>
      </w:r>
      <w:r w:rsidR="008E2F3A">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17" w:name="ZEqnNum939122"/>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158</w:instrText>
        </w:r>
      </w:fldSimple>
      <w:r w:rsidR="00F75A04">
        <w:instrText>)</w:instrText>
      </w:r>
      <w:bookmarkEnd w:id="417"/>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418" w:name="_Toc302112004"/>
      <w:r w:rsidRPr="007E0937">
        <w:t>Chemical Kinetics</w:t>
      </w:r>
      <w:bookmarkEnd w:id="418"/>
    </w:p>
    <w:p w14:paraId="3A4DD3FE" w14:textId="44326D9B"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DF221F" w:rsidRPr="00DF221F">
        <w:rPr>
          <w:position w:val="-6"/>
        </w:rPr>
        <w:object w:dxaOrig="200" w:dyaOrig="279" w14:anchorId="1CFFC343">
          <v:shape id="_x0000_i1605" type="#_x0000_t75" style="width:9.75pt;height:14.25pt" o:ole="">
            <v:imagedata r:id="rId1183" o:title=""/>
          </v:shape>
          <o:OLEObject Type="Embed" ProgID="Equation.DSMT4" ShapeID="_x0000_i1605" DrawAspect="Content" ObjectID="_1527085230" r:id="rId1184"/>
        </w:object>
      </w:r>
      <w:r w:rsidR="00BB69E3" w:rsidRPr="00BB69E3">
        <w:t>,</w:t>
      </w:r>
      <w:r w:rsidR="00BB69E3">
        <w:t xml:space="preserve"> </w:t>
      </w:r>
      <w:r w:rsidR="00BB69E3" w:rsidRPr="00BB69E3">
        <w:t xml:space="preserve">the solid matrix deformation gradient </w:t>
      </w:r>
      <w:r w:rsidR="00DF221F" w:rsidRPr="00025957">
        <w:rPr>
          <w:position w:val="-4"/>
        </w:rPr>
        <w:object w:dxaOrig="220" w:dyaOrig="260" w14:anchorId="1AE4D002">
          <v:shape id="_x0000_i1606" type="#_x0000_t75" style="width:11.25pt;height:12.75pt" o:ole="">
            <v:imagedata r:id="rId1185" o:title=""/>
          </v:shape>
          <o:OLEObject Type="Embed" ProgID="Equation.DSMT4" ShapeID="_x0000_i1606" DrawAspect="Content" ObjectID="_1527085231" r:id="rId1186"/>
        </w:object>
      </w:r>
      <w:r w:rsidR="00BB69E3" w:rsidRPr="00BB69E3">
        <w:t xml:space="preserve"> (or related strain</w:t>
      </w:r>
      <w:r w:rsidR="00BB69E3">
        <w:t xml:space="preserve"> </w:t>
      </w:r>
      <w:r w:rsidR="00BB69E3" w:rsidRPr="00BB69E3">
        <w:t xml:space="preserve">measures), and the molar content </w:t>
      </w:r>
      <w:r w:rsidR="00DF221F" w:rsidRPr="00DF221F">
        <w:rPr>
          <w:position w:val="-6"/>
        </w:rPr>
        <w:object w:dxaOrig="279" w:dyaOrig="320" w14:anchorId="7DE23DC8">
          <v:shape id="_x0000_i1607" type="#_x0000_t75" style="width:14.25pt;height:15.75pt" o:ole="">
            <v:imagedata r:id="rId1187" o:title=""/>
          </v:shape>
          <o:OLEObject Type="Embed" ProgID="Equation.DSMT4" ShapeID="_x0000_i1607" DrawAspect="Content" ObjectID="_1527085232" r:id="rId118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DF221F" w:rsidRPr="00025957">
        <w:rPr>
          <w:position w:val="-4"/>
        </w:rPr>
        <w:object w:dxaOrig="220" w:dyaOrig="260" w14:anchorId="694AF797">
          <v:shape id="_x0000_i1608" type="#_x0000_t75" style="width:11.25pt;height:12.75pt" o:ole="">
            <v:imagedata r:id="rId1189" o:title=""/>
          </v:shape>
          <o:OLEObject Type="Embed" ProgID="Equation.DSMT4" ShapeID="_x0000_i1608" DrawAspect="Content" ObjectID="_1527085233" r:id="rId119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8D662D7" w:rsidR="00BB69E3" w:rsidRDefault="00BB69E3" w:rsidP="00BB69E3">
      <w:pPr>
        <w:pStyle w:val="MTDisplayEquation"/>
      </w:pPr>
      <w:r>
        <w:tab/>
      </w:r>
      <w:r w:rsidR="00DF221F" w:rsidRPr="00DF221F">
        <w:rPr>
          <w:position w:val="-38"/>
        </w:rPr>
        <w:object w:dxaOrig="3780" w:dyaOrig="800" w14:anchorId="375D2FB2">
          <v:shape id="_x0000_i1609" type="#_x0000_t75" style="width:189pt;height:39.75pt" o:ole="">
            <v:imagedata r:id="rId1191" o:title=""/>
          </v:shape>
          <o:OLEObject Type="Embed" ProgID="Equation.DSMT4" ShapeID="_x0000_i1609" DrawAspect="Content" ObjectID="_1527085234" r:id="rId1192"/>
        </w:object>
      </w:r>
      <w:r w:rsidR="00F11C2A">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19" w:name="ZEqnNum169221"/>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159</w:instrText>
        </w:r>
      </w:fldSimple>
      <w:r w:rsidR="00F75A04">
        <w:instrText>)</w:instrText>
      </w:r>
      <w:bookmarkEnd w:id="419"/>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2A90EF2D" w:rsidR="00FF6AD3" w:rsidRDefault="00FF6AD3" w:rsidP="00FF6AD3">
      <w:pPr>
        <w:pStyle w:val="MTDisplayEquation"/>
      </w:pPr>
      <w:r>
        <w:tab/>
      </w:r>
      <w:r w:rsidR="00DF221F" w:rsidRPr="00DF221F">
        <w:rPr>
          <w:position w:val="-28"/>
        </w:rPr>
        <w:object w:dxaOrig="1980" w:dyaOrig="540" w14:anchorId="2CE8FCBE">
          <v:shape id="_x0000_i1610" type="#_x0000_t75" style="width:99pt;height:27pt" o:ole="">
            <v:imagedata r:id="rId1193" o:title=""/>
          </v:shape>
          <o:OLEObject Type="Embed" ProgID="Equation.DSMT4" ShapeID="_x0000_i1610" DrawAspect="Content" ObjectID="_1527085235" r:id="rId1194"/>
        </w:object>
      </w:r>
      <w:r w:rsidR="00064AE0">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160</w:instrText>
        </w:r>
      </w:fldSimple>
      <w:r w:rsidR="00F75A04">
        <w:instrText>)</w:instrText>
      </w:r>
      <w:r w:rsidR="00F75A04">
        <w:fldChar w:fldCharType="end"/>
      </w:r>
    </w:p>
    <w:p w14:paraId="6B151C22" w14:textId="39F622BE" w:rsidR="00FF6AD3" w:rsidRDefault="00FF6AD3" w:rsidP="00F75A04">
      <w:r>
        <w:t xml:space="preserve">where </w:t>
      </w:r>
      <w:r w:rsidR="00DF221F" w:rsidRPr="00025957">
        <w:rPr>
          <w:position w:val="-4"/>
        </w:rPr>
        <w:object w:dxaOrig="320" w:dyaOrig="300" w14:anchorId="70B44177">
          <v:shape id="_x0000_i1611" type="#_x0000_t75" style="width:15.75pt;height:15pt" o:ole="">
            <v:imagedata r:id="rId1195" o:title=""/>
          </v:shape>
          <o:OLEObject Type="Embed" ProgID="Equation.DSMT4" ShapeID="_x0000_i1611" DrawAspect="Content" ObjectID="_1527085236" r:id="rId1196"/>
        </w:object>
      </w:r>
      <w:r>
        <w:t xml:space="preserve"> is the chemical species representing constituent </w:t>
      </w:r>
      <w:r w:rsidR="00DF221F" w:rsidRPr="00DF221F">
        <w:rPr>
          <w:position w:val="-6"/>
        </w:rPr>
        <w:object w:dxaOrig="240" w:dyaOrig="220" w14:anchorId="4A447CA1">
          <v:shape id="_x0000_i1612" type="#_x0000_t75" style="width:12pt;height:11.25pt" o:ole="">
            <v:imagedata r:id="rId1197" o:title=""/>
          </v:shape>
          <o:OLEObject Type="Embed" ProgID="Equation.DSMT4" ShapeID="_x0000_i1612" DrawAspect="Content" ObjectID="_1527085237" r:id="rId1198"/>
        </w:object>
      </w:r>
      <w:r>
        <w:t xml:space="preserve">; </w:t>
      </w:r>
      <w:r w:rsidR="00DF221F" w:rsidRPr="00DF221F">
        <w:rPr>
          <w:position w:val="-12"/>
        </w:rPr>
        <w:object w:dxaOrig="300" w:dyaOrig="380" w14:anchorId="1BC8B11F">
          <v:shape id="_x0000_i1613" type="#_x0000_t75" style="width:15pt;height:18.75pt" o:ole="">
            <v:imagedata r:id="rId1199" o:title=""/>
          </v:shape>
          <o:OLEObject Type="Embed" ProgID="Equation.DSMT4" ShapeID="_x0000_i1613" DrawAspect="Content" ObjectID="_1527085238" r:id="rId1200"/>
        </w:object>
      </w:r>
      <w:r>
        <w:t xml:space="preserve"> and </w:t>
      </w:r>
      <w:r w:rsidR="00DF221F" w:rsidRPr="00DF221F">
        <w:rPr>
          <w:position w:val="-12"/>
        </w:rPr>
        <w:object w:dxaOrig="300" w:dyaOrig="380" w14:anchorId="51B4FF70">
          <v:shape id="_x0000_i1614" type="#_x0000_t75" style="width:15pt;height:18.75pt" o:ole="">
            <v:imagedata r:id="rId1201" o:title=""/>
          </v:shape>
          <o:OLEObject Type="Embed" ProgID="Equation.DSMT4" ShapeID="_x0000_i1614" DrawAspect="Content" ObjectID="_1527085239" r:id="rId120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DF221F" w:rsidRPr="00DF221F">
        <w:rPr>
          <w:position w:val="-6"/>
        </w:rPr>
        <w:object w:dxaOrig="279" w:dyaOrig="320" w14:anchorId="01CA6B24">
          <v:shape id="_x0000_i1615" type="#_x0000_t75" style="width:14.25pt;height:15.75pt" o:ole="">
            <v:imagedata r:id="rId1203" o:title=""/>
          </v:shape>
          <o:OLEObject Type="Embed" ProgID="Equation.DSMT4" ShapeID="_x0000_i1615" DrawAspect="Content" ObjectID="_1527085240" r:id="rId1204"/>
        </w:object>
      </w:r>
      <w:r>
        <w:t xml:space="preserve"> in a specific chemical reaction may be related to a </w:t>
      </w:r>
      <w:r w:rsidR="006F2C9F">
        <w:t>production</w:t>
      </w:r>
      <w:r>
        <w:t xml:space="preserve"> rate </w:t>
      </w:r>
      <w:r w:rsidR="00DF221F" w:rsidRPr="00DF221F">
        <w:rPr>
          <w:position w:val="-10"/>
        </w:rPr>
        <w:object w:dxaOrig="240" w:dyaOrig="380" w14:anchorId="58008C52">
          <v:shape id="_x0000_i1616" type="#_x0000_t75" style="width:12pt;height:18.75pt" o:ole="">
            <v:imagedata r:id="rId1205" o:title=""/>
          </v:shape>
          <o:OLEObject Type="Embed" ProgID="Equation.DSMT4" ShapeID="_x0000_i1616" DrawAspect="Content" ObjectID="_1527085241" r:id="rId1206"/>
        </w:object>
      </w:r>
      <w:r>
        <w:t xml:space="preserve"> according to </w:t>
      </w:r>
    </w:p>
    <w:p w14:paraId="23E53977" w14:textId="35405BA3" w:rsidR="00FF6AD3" w:rsidRDefault="00FF6AD3" w:rsidP="00FF6AD3">
      <w:pPr>
        <w:pStyle w:val="MTDisplayEquation"/>
      </w:pPr>
      <w:r>
        <w:tab/>
      </w:r>
      <w:r w:rsidR="00DF221F" w:rsidRPr="00DF221F">
        <w:rPr>
          <w:position w:val="-10"/>
        </w:rPr>
        <w:object w:dxaOrig="940" w:dyaOrig="380" w14:anchorId="4E85F985">
          <v:shape id="_x0000_i1617" type="#_x0000_t75" style="width:47.25pt;height:18.75pt" o:ole="">
            <v:imagedata r:id="rId1207" o:title=""/>
          </v:shape>
          <o:OLEObject Type="Embed" ProgID="Equation.DSMT4" ShapeID="_x0000_i1617" DrawAspect="Content" ObjectID="_1527085242" r:id="rId1208"/>
        </w:object>
      </w:r>
      <w:r w:rsidR="00195FA3">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20" w:name="ZEqnNum937961"/>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161</w:instrText>
        </w:r>
      </w:fldSimple>
      <w:r w:rsidR="00F75A04">
        <w:instrText>)</w:instrText>
      </w:r>
      <w:bookmarkEnd w:id="420"/>
      <w:r w:rsidR="00F75A04">
        <w:fldChar w:fldCharType="end"/>
      </w:r>
    </w:p>
    <w:p w14:paraId="2BDA6079" w14:textId="6B0AFBAD" w:rsidR="00FF6AD3" w:rsidRDefault="00FF6AD3" w:rsidP="00F75A04">
      <w:r>
        <w:t xml:space="preserve">where </w:t>
      </w:r>
      <w:r w:rsidR="00DF221F" w:rsidRPr="00DF221F">
        <w:rPr>
          <w:position w:val="-6"/>
        </w:rPr>
        <w:object w:dxaOrig="300" w:dyaOrig="320" w14:anchorId="60949E82">
          <v:shape id="_x0000_i1618" type="#_x0000_t75" style="width:15pt;height:15.75pt" o:ole="">
            <v:imagedata r:id="rId1209" o:title=""/>
          </v:shape>
          <o:OLEObject Type="Embed" ProgID="Equation.DSMT4" ShapeID="_x0000_i1618" DrawAspect="Content" ObjectID="_1527085243" r:id="rId1210"/>
        </w:object>
      </w:r>
      <w:r>
        <w:t xml:space="preserve"> represents the net stoichiometric coefficient for </w:t>
      </w:r>
      <w:r w:rsidR="00DF221F" w:rsidRPr="00025957">
        <w:rPr>
          <w:position w:val="-4"/>
        </w:rPr>
        <w:object w:dxaOrig="320" w:dyaOrig="300" w14:anchorId="4F2E6163">
          <v:shape id="_x0000_i1619" type="#_x0000_t75" style="width:15.75pt;height:15pt" o:ole="">
            <v:imagedata r:id="rId1211" o:title=""/>
          </v:shape>
          <o:OLEObject Type="Embed" ProgID="Equation.DSMT4" ShapeID="_x0000_i1619" DrawAspect="Content" ObjectID="_1527085244" r:id="rId1212"/>
        </w:object>
      </w:r>
      <w:r>
        <w:t xml:space="preserve">, </w:t>
      </w:r>
    </w:p>
    <w:p w14:paraId="73B3DE6A" w14:textId="3D0E61AF" w:rsidR="00FF6AD3" w:rsidRDefault="00FF6AD3" w:rsidP="00FF6AD3">
      <w:pPr>
        <w:pStyle w:val="MTDisplayEquation"/>
      </w:pPr>
      <w:r>
        <w:tab/>
      </w:r>
      <w:r w:rsidR="00DF221F" w:rsidRPr="00DF221F">
        <w:rPr>
          <w:position w:val="-12"/>
        </w:rPr>
        <w:object w:dxaOrig="1260" w:dyaOrig="380" w14:anchorId="3BB451D7">
          <v:shape id="_x0000_i1620" type="#_x0000_t75" style="width:63pt;height:18.75pt" o:ole="">
            <v:imagedata r:id="rId1213" o:title=""/>
          </v:shape>
          <o:OLEObject Type="Embed" ProgID="Equation.DSMT4" ShapeID="_x0000_i1620" DrawAspect="Content" ObjectID="_1527085245" r:id="rId1214"/>
        </w:object>
      </w:r>
      <w:r w:rsidR="00495AFF">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21" w:name="ZEqnNum145872"/>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162</w:instrText>
        </w:r>
      </w:fldSimple>
      <w:r w:rsidR="00F75A04">
        <w:instrText>)</w:instrText>
      </w:r>
      <w:bookmarkEnd w:id="421"/>
      <w:r w:rsidR="00F75A04">
        <w:fldChar w:fldCharType="end"/>
      </w:r>
    </w:p>
    <w:p w14:paraId="56688E41" w14:textId="5D76933B" w:rsidR="00FF6AD3" w:rsidRDefault="00FF6AD3" w:rsidP="00F75A04">
      <w:r>
        <w:t xml:space="preserve">Thus, formulating constitutive relations for </w:t>
      </w:r>
      <w:r w:rsidR="00DF221F" w:rsidRPr="00DF221F">
        <w:rPr>
          <w:position w:val="-6"/>
        </w:rPr>
        <w:object w:dxaOrig="279" w:dyaOrig="320" w14:anchorId="72AF694F">
          <v:shape id="_x0000_i1621" type="#_x0000_t75" style="width:14.25pt;height:15.75pt" o:ole="">
            <v:imagedata r:id="rId1215" o:title=""/>
          </v:shape>
          <o:OLEObject Type="Embed" ProgID="Equation.DSMT4" ShapeID="_x0000_i1621" DrawAspect="Content" ObjectID="_1527085246" r:id="rId1216"/>
        </w:object>
      </w:r>
      <w:r>
        <w:t xml:space="preserve"> is equivalent to providing a single relation for </w:t>
      </w:r>
      <w:r w:rsidR="00DF221F" w:rsidRPr="00DF221F">
        <w:rPr>
          <w:position w:val="-16"/>
        </w:rPr>
        <w:object w:dxaOrig="1140" w:dyaOrig="440" w14:anchorId="1C48C3ED">
          <v:shape id="_x0000_i1622" type="#_x0000_t75" style="width:57pt;height:21.75pt" o:ole="">
            <v:imagedata r:id="rId1217" o:title=""/>
          </v:shape>
          <o:OLEObject Type="Embed" ProgID="Equation.DSMT4" ShapeID="_x0000_i1622" DrawAspect="Content" ObjectID="_1527085247" r:id="rId1218"/>
        </w:object>
      </w:r>
      <w:r>
        <w:t>. When the chemical reaction is reversible,</w:t>
      </w:r>
    </w:p>
    <w:p w14:paraId="0426364C" w14:textId="55835BDB" w:rsidR="00FF6AD3" w:rsidRDefault="00FF6AD3" w:rsidP="00FF6AD3">
      <w:pPr>
        <w:pStyle w:val="MTDisplayEquation"/>
      </w:pPr>
      <w:r>
        <w:tab/>
      </w:r>
      <w:r w:rsidR="00DF221F" w:rsidRPr="00DF221F">
        <w:rPr>
          <w:position w:val="-28"/>
        </w:rPr>
        <w:object w:dxaOrig="2040" w:dyaOrig="540" w14:anchorId="38283631">
          <v:shape id="_x0000_i1623" type="#_x0000_t75" style="width:102pt;height:27pt" o:ole="">
            <v:imagedata r:id="rId1219" o:title=""/>
          </v:shape>
          <o:OLEObject Type="Embed" ProgID="Equation.DSMT4" ShapeID="_x0000_i1623" DrawAspect="Content" ObjectID="_1527085248" r:id="rId1220"/>
        </w:object>
      </w:r>
      <w:r w:rsidR="000F1BF1">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163</w:instrText>
        </w:r>
      </w:fldSimple>
      <w:r w:rsidR="00F75A04">
        <w:instrText>)</w:instrText>
      </w:r>
      <w:r w:rsidR="00F75A04">
        <w:fldChar w:fldCharType="end"/>
      </w:r>
    </w:p>
    <w:p w14:paraId="48FDBD8D" w14:textId="5306D075"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572445">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572445">
          <w:instrText>(2.162)</w:instrText>
        </w:r>
      </w:fldSimple>
      <w:r w:rsidR="006F568B">
        <w:fldChar w:fldCharType="end"/>
      </w:r>
      <w:r>
        <w:t xml:space="preserve"> still apply but the form of </w:t>
      </w:r>
      <w:r w:rsidR="00DF221F" w:rsidRPr="00DF221F">
        <w:rPr>
          <w:position w:val="-10"/>
        </w:rPr>
        <w:object w:dxaOrig="240" w:dyaOrig="380" w14:anchorId="0FB35D11">
          <v:shape id="_x0000_i1624" type="#_x0000_t75" style="width:12pt;height:18.75pt" o:ole="">
            <v:imagedata r:id="rId1221" o:title=""/>
          </v:shape>
          <o:OLEObject Type="Embed" ProgID="Equation.DSMT4" ShapeID="_x0000_i1624" DrawAspect="Content" ObjectID="_1527085249" r:id="rId1222"/>
        </w:object>
      </w:r>
      <w:r>
        <w:t xml:space="preserve"> would be different.</w:t>
      </w:r>
    </w:p>
    <w:p w14:paraId="495DB00D" w14:textId="77777777" w:rsidR="00FF6AD3" w:rsidRPr="00BB69E3" w:rsidRDefault="00FF6AD3" w:rsidP="00F75A04"/>
    <w:p w14:paraId="2A37B6CB" w14:textId="61A769D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572445">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572445">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572445">
          <w:instrText>(2.161)</w:instrText>
        </w:r>
      </w:fldSimple>
      <w:r w:rsidR="006F568B">
        <w:fldChar w:fldCharType="end"/>
      </w:r>
      <w:r>
        <w:t xml:space="preserve">, it follows in general that </w:t>
      </w:r>
      <w:r w:rsidR="00DF221F" w:rsidRPr="00DF221F">
        <w:rPr>
          <w:position w:val="-16"/>
        </w:rPr>
        <w:object w:dxaOrig="2100" w:dyaOrig="440" w14:anchorId="7812A067">
          <v:shape id="_x0000_i1625" type="#_x0000_t75" style="width:105pt;height:21.75pt" o:ole="">
            <v:imagedata r:id="rId1223" o:title=""/>
          </v:shape>
          <o:OLEObject Type="Embed" ProgID="Equation.DSMT4" ShapeID="_x0000_i1625" DrawAspect="Content" ObjectID="_1527085250" r:id="rId1224"/>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572445">
          <w:instrText>(2.146)</w:instrText>
        </w:r>
      </w:fldSimple>
      <w:r w:rsidR="006F568B">
        <w:fldChar w:fldCharType="end"/>
      </w:r>
      <w:r>
        <w:t xml:space="preserve"> is equivalent to enforcing stoichiometry, namely,</w:t>
      </w:r>
    </w:p>
    <w:p w14:paraId="366C5BF1" w14:textId="2AF5B8F8" w:rsidR="00032843" w:rsidRDefault="00032843" w:rsidP="00032843">
      <w:pPr>
        <w:pStyle w:val="MTDisplayEquation"/>
      </w:pPr>
      <w:r>
        <w:tab/>
      </w:r>
      <w:r w:rsidR="00DF221F" w:rsidRPr="00DF221F">
        <w:rPr>
          <w:position w:val="-28"/>
        </w:rPr>
        <w:object w:dxaOrig="1320" w:dyaOrig="540" w14:anchorId="65F4D430">
          <v:shape id="_x0000_i1626" type="#_x0000_t75" style="width:66pt;height:27pt" o:ole="">
            <v:imagedata r:id="rId1225" o:title=""/>
          </v:shape>
          <o:OLEObject Type="Embed" ProgID="Equation.DSMT4" ShapeID="_x0000_i1626" DrawAspect="Content" ObjectID="_1527085251" r:id="rId1226"/>
        </w:object>
      </w:r>
      <w:r w:rsidR="00351D6C">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572445">
          <w:instrText>(2.158)</w:instrText>
        </w:r>
      </w:fldSimple>
      <w:r w:rsidR="006F568B">
        <w:fldChar w:fldCharType="end"/>
      </w:r>
      <w:r>
        <w:t xml:space="preserve"> may now be rewritten as</w:t>
      </w:r>
    </w:p>
    <w:p w14:paraId="54900664" w14:textId="75F9D3E6" w:rsidR="008B0E40" w:rsidRDefault="008B0E40" w:rsidP="008B0E40">
      <w:pPr>
        <w:pStyle w:val="MTDisplayEquation"/>
      </w:pPr>
      <w:r>
        <w:tab/>
      </w:r>
      <w:r w:rsidR="00DF221F" w:rsidRPr="00DF221F">
        <w:rPr>
          <w:position w:val="-16"/>
        </w:rPr>
        <w:object w:dxaOrig="2659" w:dyaOrig="440" w14:anchorId="54EDF26E">
          <v:shape id="_x0000_i1627" type="#_x0000_t75" style="width:132.75pt;height:21.75pt" o:ole="">
            <v:imagedata r:id="rId1227" o:title=""/>
          </v:shape>
          <o:OLEObject Type="Embed" ProgID="Equation.DSMT4" ShapeID="_x0000_i1627" DrawAspect="Content" ObjectID="_1527085252" r:id="rId1228"/>
        </w:object>
      </w:r>
      <w:r w:rsidR="001F3F5A">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165</w:instrText>
        </w:r>
      </w:fldSimple>
      <w:r w:rsidR="00F75A04">
        <w:instrText>)</w:instrText>
      </w:r>
      <w:r w:rsidR="00F75A04">
        <w:fldChar w:fldCharType="end"/>
      </w:r>
    </w:p>
    <w:p w14:paraId="3452104E" w14:textId="51D67A90" w:rsidR="008B0E40" w:rsidRDefault="008B0E40" w:rsidP="00F75A04">
      <w:r>
        <w:t xml:space="preserve">where </w:t>
      </w:r>
      <w:r w:rsidR="00DF221F" w:rsidRPr="00DF221F">
        <w:rPr>
          <w:position w:val="-28"/>
        </w:rPr>
        <w:object w:dxaOrig="1280" w:dyaOrig="560" w14:anchorId="1E802E2D">
          <v:shape id="_x0000_i1628" type="#_x0000_t75" style="width:63.75pt;height:27.75pt" o:ole="">
            <v:imagedata r:id="rId1229" o:title=""/>
          </v:shape>
          <o:OLEObject Type="Embed" ProgID="Equation.DSMT4" ShapeID="_x0000_i1628" DrawAspect="Content" ObjectID="_1527085253" r:id="rId1230"/>
        </w:object>
      </w:r>
      <w:r>
        <w:t xml:space="preserve"> and </w:t>
      </w:r>
      <w:r w:rsidR="00DF221F" w:rsidRPr="00DF221F">
        <w:rPr>
          <w:position w:val="-12"/>
        </w:rPr>
        <w:object w:dxaOrig="1400" w:dyaOrig="380" w14:anchorId="33CAA536">
          <v:shape id="_x0000_i1629" type="#_x0000_t75" style="width:69.75pt;height:18.75pt" o:ole="">
            <v:imagedata r:id="rId1231" o:title=""/>
          </v:shape>
          <o:OLEObject Type="Embed" ProgID="Equation.DSMT4" ShapeID="_x0000_i1629" DrawAspect="Content" ObjectID="_1527085254" r:id="rId1232"/>
        </w:object>
      </w:r>
      <w:r>
        <w:t xml:space="preserve"> is the molar volume of </w:t>
      </w:r>
      <w:r w:rsidR="00DF221F" w:rsidRPr="00DF221F">
        <w:rPr>
          <w:position w:val="-6"/>
        </w:rPr>
        <w:object w:dxaOrig="240" w:dyaOrig="220" w14:anchorId="0B0E9374">
          <v:shape id="_x0000_i1630" type="#_x0000_t75" style="width:12pt;height:11.25pt" o:ole="">
            <v:imagedata r:id="rId1233" o:title=""/>
          </v:shape>
          <o:OLEObject Type="Embed" ProgID="Equation.DSMT4" ShapeID="_x0000_i1630" DrawAspect="Content" ObjectID="_1527085255" r:id="rId1234"/>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572445">
          <w:instrText>(2.156)</w:instrText>
        </w:r>
      </w:fldSimple>
      <w:r w:rsidR="006F568B">
        <w:fldChar w:fldCharType="end"/>
      </w:r>
      <w:r>
        <w:t xml:space="preserve"> becomes</w:t>
      </w:r>
    </w:p>
    <w:p w14:paraId="4B486257" w14:textId="2777BAD2" w:rsidR="008B0E40" w:rsidRDefault="008B0E40" w:rsidP="008B0E40">
      <w:pPr>
        <w:pStyle w:val="MTDisplayEquation"/>
      </w:pPr>
      <w:r>
        <w:tab/>
      </w:r>
      <w:r w:rsidR="00DF221F" w:rsidRPr="00DF221F">
        <w:rPr>
          <w:position w:val="-24"/>
        </w:rPr>
        <w:object w:dxaOrig="3980" w:dyaOrig="780" w14:anchorId="37966A8C">
          <v:shape id="_x0000_i1631" type="#_x0000_t75" style="width:198.75pt;height:39pt" o:ole="">
            <v:imagedata r:id="rId1235" o:title=""/>
          </v:shape>
          <o:OLEObject Type="Embed" ProgID="Equation.DSMT4" ShapeID="_x0000_i1631" DrawAspect="Content" ObjectID="_1527085256" r:id="rId1236"/>
        </w:object>
      </w:r>
      <w:r w:rsidR="004F265A">
        <w:t>.</w:t>
      </w:r>
    </w:p>
    <w:p w14:paraId="32F193ED" w14:textId="75ED69F3" w:rsidR="00BB69E3" w:rsidRPr="007E0937" w:rsidRDefault="008B0E40" w:rsidP="00F75A04">
      <w:r>
        <w:t xml:space="preserve">These mass balance equations reduce to those of non-reactive mixtures when </w:t>
      </w:r>
      <w:r w:rsidR="00DF221F" w:rsidRPr="00DF221F">
        <w:rPr>
          <w:position w:val="-10"/>
        </w:rPr>
        <w:object w:dxaOrig="580" w:dyaOrig="380" w14:anchorId="096422C5">
          <v:shape id="_x0000_i1632" type="#_x0000_t75" style="width:29.25pt;height:18.75pt" o:ole="">
            <v:imagedata r:id="rId1237" o:title=""/>
          </v:shape>
          <o:OLEObject Type="Embed" ProgID="Equation.DSMT4" ShapeID="_x0000_i1632" DrawAspect="Content" ObjectID="_1527085257" r:id="rId123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422" w:name="_Ref174786840"/>
      <w:bookmarkStart w:id="423" w:name="_Toc302112005"/>
      <w:r>
        <w:lastRenderedPageBreak/>
        <w:t>The Nonlinear FE Method</w:t>
      </w:r>
      <w:bookmarkEnd w:id="422"/>
      <w:bookmarkEnd w:id="423"/>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\h \* MERGEFORMAT </w:instrText>
      </w:r>
      <w:r w:rsidR="0050564A">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424" w:name="_Toc302112006"/>
      <w:r>
        <w:t>Weak formulation</w:t>
      </w:r>
      <w:r w:rsidR="00FB6012">
        <w:t xml:space="preserve"> for </w:t>
      </w:r>
      <w:r w:rsidR="0081541F">
        <w:t>S</w:t>
      </w:r>
      <w:r w:rsidR="00FB6012">
        <w:t xml:space="preserve">olid </w:t>
      </w:r>
      <w:r w:rsidR="0081541F">
        <w:t>M</w:t>
      </w:r>
      <w:r w:rsidR="00FB6012">
        <w:t>aterials</w:t>
      </w:r>
      <w:bookmarkEnd w:id="424"/>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1DFE31AC" w:rsidR="008C7882" w:rsidRDefault="008C7882" w:rsidP="008C7882">
      <w:pPr>
        <w:pStyle w:val="MTDisplayEquation"/>
      </w:pPr>
      <w:r>
        <w:tab/>
      </w:r>
      <w:r w:rsidR="00DF221F" w:rsidRPr="00DF221F">
        <w:rPr>
          <w:position w:val="-32"/>
        </w:rPr>
        <w:object w:dxaOrig="4099" w:dyaOrig="600" w14:anchorId="2722B413">
          <v:shape id="_x0000_i1633" type="#_x0000_t75" style="width:204.75pt;height:30pt" o:ole="">
            <v:imagedata r:id="rId1239" o:title=""/>
          </v:shape>
          <o:OLEObject Type="Embed" ProgID="Equation.DSMT4" ShapeID="_x0000_i1633" DrawAspect="Content" ObjectID="_1527085258" r:id="rId12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25" w:name="ZEqnNum461456"/>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w:instrText>
        </w:r>
      </w:fldSimple>
      <w:r>
        <w:instrText>)</w:instrText>
      </w:r>
      <w:bookmarkEnd w:id="425"/>
      <w:r>
        <w:fldChar w:fldCharType="end"/>
      </w:r>
    </w:p>
    <w:p w14:paraId="79A8675F" w14:textId="28494903" w:rsidR="008C7882" w:rsidRDefault="008C7882" w:rsidP="008C7882">
      <w:r>
        <w:t xml:space="preserve">Here, </w:t>
      </w:r>
      <w:r w:rsidR="00DF221F" w:rsidRPr="00DF221F">
        <w:rPr>
          <w:position w:val="-6"/>
        </w:rPr>
        <w:object w:dxaOrig="340" w:dyaOrig="279" w14:anchorId="5CA1AB6B">
          <v:shape id="_x0000_i1634" type="#_x0000_t75" style="width:17.25pt;height:14.25pt" o:ole="">
            <v:imagedata r:id="rId1241" o:title=""/>
          </v:shape>
          <o:OLEObject Type="Embed" ProgID="Equation.DSMT4" ShapeID="_x0000_i1634" DrawAspect="Content" ObjectID="_1527085259" r:id="rId1242"/>
        </w:object>
      </w:r>
      <w:r>
        <w:t xml:space="preserve">is a virtual velocity and </w:t>
      </w:r>
      <w:r w:rsidR="00DF221F" w:rsidRPr="00DF221F">
        <w:rPr>
          <w:position w:val="-6"/>
        </w:rPr>
        <w:object w:dxaOrig="340" w:dyaOrig="279" w14:anchorId="3340DCD3">
          <v:shape id="_x0000_i1635" type="#_x0000_t75" style="width:17.25pt;height:14.25pt" o:ole="">
            <v:imagedata r:id="rId1243" o:title=""/>
          </v:shape>
          <o:OLEObject Type="Embed" ProgID="Equation.DSMT4" ShapeID="_x0000_i1635" DrawAspect="Content" ObjectID="_1527085260" r:id="rId124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18E0F47A" w:rsidR="008C7882" w:rsidRDefault="008C7882" w:rsidP="008C7882">
      <w:pPr>
        <w:pStyle w:val="MTDisplayEquation"/>
      </w:pPr>
      <w:r>
        <w:tab/>
      </w:r>
      <w:r w:rsidR="00DF221F" w:rsidRPr="00DF221F">
        <w:rPr>
          <w:position w:val="-32"/>
        </w:rPr>
        <w:object w:dxaOrig="4500" w:dyaOrig="600" w14:anchorId="11F8D155">
          <v:shape id="_x0000_i1636" type="#_x0000_t75" style="width:225pt;height:30pt" o:ole="">
            <v:imagedata r:id="rId1245" o:title=""/>
          </v:shape>
          <o:OLEObject Type="Embed" ProgID="Equation.DSMT4" ShapeID="_x0000_i1636" DrawAspect="Content" ObjectID="_1527085261" r:id="rId1246"/>
        </w:object>
      </w:r>
      <w:r w:rsidR="004D379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w:instrText>
        </w:r>
      </w:fldSimple>
      <w:r>
        <w:instrText>)</w:instrText>
      </w:r>
      <w:r>
        <w:fldChar w:fldCharType="end"/>
      </w:r>
    </w:p>
    <w:p w14:paraId="30AEEF70" w14:textId="0E862F43" w:rsidR="008C7882" w:rsidRDefault="008C7882" w:rsidP="008C7882">
      <w:r>
        <w:t xml:space="preserve">Here, </w:t>
      </w:r>
      <w:r w:rsidR="00DF221F" w:rsidRPr="00DF221F">
        <w:rPr>
          <w:position w:val="-12"/>
        </w:rPr>
        <w:object w:dxaOrig="720" w:dyaOrig="360" w14:anchorId="38688035">
          <v:shape id="_x0000_i1637" type="#_x0000_t75" style="width:36pt;height:18pt" o:ole="">
            <v:imagedata r:id="rId1247" o:title=""/>
          </v:shape>
          <o:OLEObject Type="Embed" ProgID="Equation.DSMT4" ShapeID="_x0000_i1637" DrawAspect="Content" ObjectID="_1527085262" r:id="rId1248"/>
        </w:object>
      </w:r>
      <w:r>
        <w:t xml:space="preserve">is the body force per unit undeformed volume and </w:t>
      </w:r>
      <w:r w:rsidR="00DF221F" w:rsidRPr="00DF221F">
        <w:rPr>
          <w:position w:val="-14"/>
        </w:rPr>
        <w:object w:dxaOrig="1460" w:dyaOrig="400" w14:anchorId="4164B376">
          <v:shape id="_x0000_i1638" type="#_x0000_t75" style="width:72.75pt;height:20.25pt" o:ole="">
            <v:imagedata r:id="rId1249" o:title=""/>
          </v:shape>
          <o:OLEObject Type="Embed" ProgID="Equation.DSMT4" ShapeID="_x0000_i1638" DrawAspect="Content" ObjectID="_1527085263" r:id="rId125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426" w:name="_Toc302112007"/>
      <w:r>
        <w:t>Linearization</w:t>
      </w:r>
      <w:bookmarkEnd w:id="426"/>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572445">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40D63436"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572445">
          <w:instrText>(3.1)</w:instrText>
        </w:r>
      </w:fldSimple>
      <w:r>
        <w:fldChar w:fldCharType="end"/>
      </w:r>
      <w:r>
        <w:t xml:space="preserve"> must be calculated. In an iterative procedure, the quantity </w:t>
      </w:r>
      <w:r w:rsidR="00DF221F" w:rsidRPr="00DF221F">
        <w:rPr>
          <w:position w:val="-10"/>
        </w:rPr>
        <w:object w:dxaOrig="200" w:dyaOrig="320" w14:anchorId="5954A683">
          <v:shape id="_x0000_i1639" type="#_x0000_t75" style="width:9.75pt;height:15.75pt" o:ole="">
            <v:imagedata r:id="rId1251" o:title=""/>
          </v:shape>
          <o:OLEObject Type="Embed" ProgID="Equation.DSMT4" ShapeID="_x0000_i1639" DrawAspect="Content" ObjectID="_1527085264" r:id="rId1252"/>
        </w:object>
      </w:r>
      <w:r>
        <w:t xml:space="preserve"> will be approximated by a trial solution </w:t>
      </w:r>
      <w:r w:rsidR="00DF221F" w:rsidRPr="00DF221F">
        <w:rPr>
          <w:position w:val="-12"/>
        </w:rPr>
        <w:object w:dxaOrig="260" w:dyaOrig="360" w14:anchorId="4F46E363">
          <v:shape id="_x0000_i1640" type="#_x0000_t75" style="width:12.75pt;height:18pt" o:ole="">
            <v:imagedata r:id="rId1253" o:title=""/>
          </v:shape>
          <o:OLEObject Type="Embed" ProgID="Equation.DSMT4" ShapeID="_x0000_i1640" DrawAspect="Content" ObjectID="_1527085265" r:id="rId1254"/>
        </w:object>
      </w:r>
      <w:r>
        <w:t>.  Linearization of the virtual work equation around this trial solution gives</w:t>
      </w:r>
    </w:p>
    <w:p w14:paraId="765DBC43" w14:textId="436CF8FB" w:rsidR="008C7882" w:rsidRDefault="008C7882" w:rsidP="008C7882">
      <w:pPr>
        <w:pStyle w:val="MTDisplayEquation"/>
      </w:pPr>
      <w:r>
        <w:tab/>
      </w:r>
      <w:r w:rsidR="00DF221F" w:rsidRPr="00DF221F">
        <w:rPr>
          <w:position w:val="-14"/>
        </w:rPr>
        <w:object w:dxaOrig="3400" w:dyaOrig="400" w14:anchorId="1E717180">
          <v:shape id="_x0000_i1641" type="#_x0000_t75" style="width:170.25pt;height:20.25pt" o:ole="">
            <v:imagedata r:id="rId1255" o:title=""/>
          </v:shape>
          <o:OLEObject Type="Embed" ProgID="Equation.DSMT4" ShapeID="_x0000_i1641" DrawAspect="Content" ObjectID="_1527085266" r:id="rId12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27" w:name="ZEqnNum927486"/>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w:instrText>
        </w:r>
      </w:fldSimple>
      <w:r>
        <w:instrText>)</w:instrText>
      </w:r>
      <w:bookmarkEnd w:id="427"/>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6913B163" w:rsidR="008C7882" w:rsidRDefault="008C7882" w:rsidP="008C7882">
      <w:pPr>
        <w:pStyle w:val="MTDisplayEquation"/>
      </w:pPr>
      <w:r>
        <w:tab/>
      </w:r>
      <w:r w:rsidR="00DF221F" w:rsidRPr="00DF221F">
        <w:rPr>
          <w:position w:val="-14"/>
        </w:rPr>
        <w:object w:dxaOrig="5460" w:dyaOrig="400" w14:anchorId="5CB4C15D">
          <v:shape id="_x0000_i1642" type="#_x0000_t75" style="width:273pt;height:20.25pt" o:ole="">
            <v:imagedata r:id="rId1257" o:title=""/>
          </v:shape>
          <o:OLEObject Type="Embed" ProgID="Equation.DSMT4" ShapeID="_x0000_i1642" DrawAspect="Content" ObjectID="_1527085267" r:id="rId125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w:instrText>
        </w:r>
      </w:fldSimple>
      <w:r>
        <w:instrText>)</w:instrText>
      </w:r>
      <w:r>
        <w:fldChar w:fldCharType="end"/>
      </w:r>
    </w:p>
    <w:p w14:paraId="18292FD7" w14:textId="77777777" w:rsidR="008C7882" w:rsidRDefault="008C7882" w:rsidP="008C7882">
      <w:r>
        <w:t>where</w:t>
      </w:r>
    </w:p>
    <w:p w14:paraId="7F1D09AB" w14:textId="6C2678BF" w:rsidR="008C7882" w:rsidRDefault="008C7882" w:rsidP="008C7882">
      <w:pPr>
        <w:pStyle w:val="MTDisplayEquation"/>
      </w:pPr>
      <w:r>
        <w:tab/>
      </w:r>
      <w:r w:rsidR="00DF221F" w:rsidRPr="00DF221F">
        <w:rPr>
          <w:position w:val="-32"/>
        </w:rPr>
        <w:object w:dxaOrig="2400" w:dyaOrig="600" w14:anchorId="320B7EB9">
          <v:shape id="_x0000_i1643" type="#_x0000_t75" style="width:120pt;height:30pt" o:ole="">
            <v:imagedata r:id="rId1259" o:title=""/>
          </v:shape>
          <o:OLEObject Type="Embed" ProgID="Equation.DSMT4" ShapeID="_x0000_i1643" DrawAspect="Content" ObjectID="_1527085268" r:id="rId12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w:instrText>
        </w:r>
      </w:fldSimple>
      <w:r>
        <w:instrText>)</w:instrText>
      </w:r>
      <w:r>
        <w:fldChar w:fldCharType="end"/>
      </w:r>
    </w:p>
    <w:p w14:paraId="1808D8AA" w14:textId="77777777" w:rsidR="008C7882" w:rsidRPr="00551A6F" w:rsidRDefault="008C7882" w:rsidP="008C7882">
      <w:r>
        <w:t>and</w:t>
      </w:r>
    </w:p>
    <w:p w14:paraId="266CA8D5" w14:textId="3C11788F" w:rsidR="008C7882" w:rsidRDefault="008C7882" w:rsidP="008C7882">
      <w:pPr>
        <w:pStyle w:val="MTDisplayEquation"/>
      </w:pPr>
      <w:r>
        <w:tab/>
      </w:r>
      <w:r w:rsidR="00DF221F" w:rsidRPr="00DF221F">
        <w:rPr>
          <w:position w:val="-32"/>
        </w:rPr>
        <w:object w:dxaOrig="3500" w:dyaOrig="600" w14:anchorId="31821FEF">
          <v:shape id="_x0000_i1644" type="#_x0000_t75" style="width:174.75pt;height:30pt" o:ole="">
            <v:imagedata r:id="rId1261" o:title=""/>
          </v:shape>
          <o:OLEObject Type="Embed" ProgID="Equation.DSMT4" ShapeID="_x0000_i1644" DrawAspect="Content" ObjectID="_1527085269" r:id="rId126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1769F1B8" w:rsidR="008C7882" w:rsidRDefault="008C7882" w:rsidP="008C7882">
      <w:pPr>
        <w:pStyle w:val="MTDisplayEquation"/>
      </w:pPr>
      <w:r>
        <w:tab/>
      </w:r>
      <w:r w:rsidR="00DF221F" w:rsidRPr="00DF221F">
        <w:rPr>
          <w:position w:val="-32"/>
        </w:rPr>
        <w:object w:dxaOrig="5340" w:dyaOrig="639" w14:anchorId="28591FAE">
          <v:shape id="_x0000_i1645" type="#_x0000_t75" style="width:267pt;height:32.25pt" o:ole="">
            <v:imagedata r:id="rId1263" o:title=""/>
          </v:shape>
          <o:OLEObject Type="Embed" ProgID="Equation.DSMT4" ShapeID="_x0000_i1645" DrawAspect="Content" ObjectID="_1527085270" r:id="rId12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w:instrText>
        </w:r>
      </w:fldSimple>
      <w:r>
        <w:instrText>)</w:instrText>
      </w:r>
      <w:r>
        <w:fldChar w:fldCharType="end"/>
      </w:r>
    </w:p>
    <w:p w14:paraId="16265F82" w14:textId="369BC49D" w:rsidR="008C7882" w:rsidRDefault="008C7882" w:rsidP="008C7882">
      <w:r>
        <w:t xml:space="preserve">Notice that this equation is symmetric in </w:t>
      </w:r>
      <w:r w:rsidR="00DF221F" w:rsidRPr="00DF221F">
        <w:rPr>
          <w:position w:val="-6"/>
        </w:rPr>
        <w:object w:dxaOrig="340" w:dyaOrig="279" w14:anchorId="43032709">
          <v:shape id="_x0000_i1646" type="#_x0000_t75" style="width:17.25pt;height:14.25pt" o:ole="">
            <v:imagedata r:id="rId1265" o:title=""/>
          </v:shape>
          <o:OLEObject Type="Embed" ProgID="Equation.DSMT4" ShapeID="_x0000_i1646" DrawAspect="Content" ObjectID="_1527085271" r:id="rId1266"/>
        </w:object>
      </w:r>
      <w:r>
        <w:t xml:space="preserve">and </w:t>
      </w:r>
      <w:r w:rsidR="00DF221F" w:rsidRPr="00DF221F">
        <w:rPr>
          <w:position w:val="-6"/>
        </w:rPr>
        <w:object w:dxaOrig="200" w:dyaOrig="220" w14:anchorId="20D61E67">
          <v:shape id="_x0000_i1647" type="#_x0000_t75" style="width:9.75pt;height:11.25pt" o:ole="">
            <v:imagedata r:id="rId1267" o:title=""/>
          </v:shape>
          <o:OLEObject Type="Embed" ProgID="Equation.DSMT4" ShapeID="_x0000_i1647" DrawAspect="Content" ObjectID="_1527085272" r:id="rId126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536034F5" w:rsidR="008C7882" w:rsidRDefault="008C7882" w:rsidP="008C7882">
      <w:pPr>
        <w:pStyle w:val="MTDisplayEquation"/>
      </w:pPr>
      <w:r>
        <w:tab/>
      </w:r>
      <w:r w:rsidR="00DF221F" w:rsidRPr="00DF221F">
        <w:rPr>
          <w:position w:val="-76"/>
        </w:rPr>
        <w:object w:dxaOrig="6160" w:dyaOrig="1640" w14:anchorId="3BB8F6B6">
          <v:shape id="_x0000_i1648" type="#_x0000_t75" style="width:308.25pt;height:81.75pt" o:ole="">
            <v:imagedata r:id="rId1269" o:title=""/>
          </v:shape>
          <o:OLEObject Type="Embed" ProgID="Equation.DSMT4" ShapeID="_x0000_i1648" DrawAspect="Content" ObjectID="_1527085273" r:id="rId127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1151BD2A" w:rsidR="008C7882" w:rsidRDefault="008C7882" w:rsidP="008C7882">
      <w:r>
        <w:t xml:space="preserve">FEBio currently supports gravity as a body force, </w:t>
      </w:r>
      <w:r w:rsidR="00DF221F" w:rsidRPr="00DF221F">
        <w:rPr>
          <w:position w:val="-10"/>
        </w:rPr>
        <w:object w:dxaOrig="700" w:dyaOrig="320" w14:anchorId="731021BB">
          <v:shape id="_x0000_i1649" type="#_x0000_t75" style="width:35.25pt;height:15.75pt" o:ole="">
            <v:imagedata r:id="rId1271" o:title=""/>
          </v:shape>
          <o:OLEObject Type="Embed" ProgID="Equation.DSMT4" ShapeID="_x0000_i1649" DrawAspect="Content" ObjectID="_1527085274" r:id="rId127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DF221F" w:rsidRPr="00DF221F">
        <w:rPr>
          <w:position w:val="-6"/>
        </w:rPr>
        <w:object w:dxaOrig="240" w:dyaOrig="220" w14:anchorId="6A0AB2BA">
          <v:shape id="_x0000_i1650" type="#_x0000_t75" style="width:12pt;height:11.25pt" o:ole="">
            <v:imagedata r:id="rId1273" o:title=""/>
          </v:shape>
          <o:OLEObject Type="Embed" ProgID="Equation.DSMT4" ShapeID="_x0000_i1650" DrawAspect="Content" ObjectID="_1527085275" r:id="rId1274"/>
        </w:object>
      </w:r>
      <w:r>
        <w:t xml:space="preserve">, about an axis passing through the point </w:t>
      </w:r>
      <w:r w:rsidR="00DF221F" w:rsidRPr="00DF221F">
        <w:rPr>
          <w:position w:val="-6"/>
        </w:rPr>
        <w:object w:dxaOrig="180" w:dyaOrig="220" w14:anchorId="4EA9054C">
          <v:shape id="_x0000_i1651" type="#_x0000_t75" style="width:9pt;height:11.25pt" o:ole="">
            <v:imagedata r:id="rId1275" o:title=""/>
          </v:shape>
          <o:OLEObject Type="Embed" ProgID="Equation.DSMT4" ShapeID="_x0000_i1651" DrawAspect="Content" ObjectID="_1527085276" r:id="rId1276"/>
        </w:object>
      </w:r>
      <w:r>
        <w:t xml:space="preserve"> and directed along the unit vector </w:t>
      </w:r>
      <w:r w:rsidR="00DF221F" w:rsidRPr="00025957">
        <w:rPr>
          <w:position w:val="-4"/>
        </w:rPr>
        <w:object w:dxaOrig="200" w:dyaOrig="200" w14:anchorId="0BDFD694">
          <v:shape id="_x0000_i1652" type="#_x0000_t75" style="width:9.75pt;height:9.75pt" o:ole="">
            <v:imagedata r:id="rId1277" o:title=""/>
          </v:shape>
          <o:OLEObject Type="Embed" ProgID="Equation.DSMT4" ShapeID="_x0000_i1652" DrawAspect="Content" ObjectID="_1527085277" r:id="rId1278"/>
        </w:object>
      </w:r>
      <w:r>
        <w:t xml:space="preserve">, the body force is given by </w:t>
      </w:r>
      <w:r w:rsidR="00DF221F" w:rsidRPr="00DF221F">
        <w:rPr>
          <w:position w:val="-10"/>
        </w:rPr>
        <w:object w:dxaOrig="940" w:dyaOrig="360" w14:anchorId="16A61924">
          <v:shape id="_x0000_i1653" type="#_x0000_t75" style="width:47.25pt;height:18pt" o:ole="">
            <v:imagedata r:id="rId1279" o:title=""/>
          </v:shape>
          <o:OLEObject Type="Embed" ProgID="Equation.DSMT4" ShapeID="_x0000_i1653" DrawAspect="Content" ObjectID="_1527085278" r:id="rId1280"/>
        </w:object>
      </w:r>
      <w:r>
        <w:t xml:space="preserve">, where </w:t>
      </w:r>
      <w:r w:rsidR="00DF221F" w:rsidRPr="00025957">
        <w:rPr>
          <w:position w:val="-4"/>
        </w:rPr>
        <w:object w:dxaOrig="180" w:dyaOrig="200" w14:anchorId="7B7CFB08">
          <v:shape id="_x0000_i1654" type="#_x0000_t75" style="width:9pt;height:9.75pt" o:ole="">
            <v:imagedata r:id="rId1281" o:title=""/>
          </v:shape>
          <o:OLEObject Type="Embed" ProgID="Equation.DSMT4" ShapeID="_x0000_i1654" DrawAspect="Content" ObjectID="_1527085279" r:id="rId1282"/>
        </w:object>
      </w:r>
      <w:r>
        <w:t xml:space="preserve"> is the vector distance from a point </w:t>
      </w:r>
      <w:r w:rsidR="00DF221F" w:rsidRPr="00025957">
        <w:rPr>
          <w:position w:val="-4"/>
        </w:rPr>
        <w:object w:dxaOrig="200" w:dyaOrig="200" w14:anchorId="7F4973D9">
          <v:shape id="_x0000_i1655" type="#_x0000_t75" style="width:9.75pt;height:9.75pt" o:ole="">
            <v:imagedata r:id="rId1283" o:title=""/>
          </v:shape>
          <o:OLEObject Type="Embed" ProgID="Equation.DSMT4" ShapeID="_x0000_i1655" DrawAspect="Content" ObjectID="_1527085280" r:id="rId1284"/>
        </w:object>
      </w:r>
      <w:r>
        <w:t xml:space="preserve"> to the axis of rotation,</w:t>
      </w:r>
    </w:p>
    <w:p w14:paraId="194BB4BE" w14:textId="1A9E9599" w:rsidR="008C7882" w:rsidRPr="0075365E" w:rsidRDefault="008C7882" w:rsidP="008C7882">
      <w:pPr>
        <w:pStyle w:val="MTDisplayEquation"/>
      </w:pPr>
      <w:r w:rsidRPr="0075365E">
        <w:tab/>
      </w:r>
      <w:r w:rsidR="00DF221F" w:rsidRPr="00DF221F">
        <w:rPr>
          <w:position w:val="-14"/>
        </w:rPr>
        <w:object w:dxaOrig="2160" w:dyaOrig="400" w14:anchorId="33619C53">
          <v:shape id="_x0000_i1656" type="#_x0000_t75" style="width:108pt;height:20.25pt" o:ole="">
            <v:imagedata r:id="rId1285" o:title=""/>
          </v:shape>
          <o:OLEObject Type="Embed" ProgID="Equation.DSMT4" ShapeID="_x0000_i1656" DrawAspect="Content" ObjectID="_1527085281" r:id="rId1286"/>
        </w:object>
      </w:r>
      <w:r w:rsidRPr="0075365E">
        <w:tab/>
      </w:r>
      <w:r w:rsidRPr="0075365E">
        <w:fldChar w:fldCharType="begin"/>
      </w:r>
      <w:r w:rsidRPr="0075365E">
        <w:instrText xml:space="preserve"> MACROBUTTON MTPlaceRef \* MERGEFORMAT </w:instrText>
      </w:r>
      <w:r w:rsidR="0050564A">
        <w:fldChar w:fldCharType="begin"/>
      </w:r>
      <w:r w:rsidR="0050564A">
        <w:instrText xml:space="preserve"> SEQ MTEqn \h \* MERGEFORMAT </w:instrText>
      </w:r>
      <w:r w:rsidR="0050564A">
        <w:fldChar w:fldCharType="end"/>
      </w:r>
      <w:r w:rsidRPr="0075365E">
        <w:instrText>(</w:instrText>
      </w:r>
      <w:fldSimple w:instr=" SEQ MTSec \c \* Arabic \* MERGEFORMAT ">
        <w:r w:rsidR="00572445">
          <w:rPr>
            <w:noProof/>
          </w:rPr>
          <w:instrText>3</w:instrText>
        </w:r>
      </w:fldSimple>
      <w:r w:rsidRPr="0075365E">
        <w:instrText>.</w:instrText>
      </w:r>
      <w:fldSimple w:instr=" SEQ MTEqn \c \* Arabic \* MERGEFORMAT ">
        <w:r w:rsidR="00572445">
          <w:rPr>
            <w:noProof/>
          </w:rPr>
          <w:instrText>9</w:instrText>
        </w:r>
      </w:fldSimple>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6CFB08F3" w:rsidR="008C7882" w:rsidRPr="000C2253" w:rsidRDefault="008C7882" w:rsidP="008C7882">
      <w:pPr>
        <w:pStyle w:val="MTDisplayEquation"/>
      </w:pPr>
      <w:r w:rsidRPr="000C2253">
        <w:tab/>
      </w:r>
      <w:r w:rsidR="00DF221F" w:rsidRPr="00DF221F">
        <w:rPr>
          <w:position w:val="-32"/>
        </w:rPr>
        <w:object w:dxaOrig="4440" w:dyaOrig="600" w14:anchorId="22FF3EDD">
          <v:shape id="_x0000_i1657" type="#_x0000_t75" style="width:222pt;height:30pt" o:ole="">
            <v:imagedata r:id="rId1288" o:title=""/>
          </v:shape>
          <o:OLEObject Type="Embed" ProgID="Equation.DSMT4" ShapeID="_x0000_i1657" DrawAspect="Content" ObjectID="_1527085282" r:id="rId1289"/>
        </w:object>
      </w:r>
      <w:r w:rsidRPr="000C2253">
        <w:t>,</w:t>
      </w:r>
      <w:r w:rsidRPr="000C2253">
        <w:tab/>
      </w:r>
      <w:r w:rsidRPr="000C2253">
        <w:fldChar w:fldCharType="begin"/>
      </w:r>
      <w:r w:rsidRPr="000C2253">
        <w:instrText xml:space="preserve"> MACROBUTTON MTPlaceRef \* MERGEFORMAT </w:instrText>
      </w:r>
      <w:r w:rsidR="0050564A">
        <w:fldChar w:fldCharType="begin"/>
      </w:r>
      <w:r w:rsidR="0050564A">
        <w:instrText xml:space="preserve"> SEQ MTEqn \h \* MERGEFORMAT </w:instrText>
      </w:r>
      <w:r w:rsidR="0050564A">
        <w:fldChar w:fldCharType="end"/>
      </w:r>
      <w:r w:rsidRPr="000C2253">
        <w:instrText>(</w:instrText>
      </w:r>
      <w:fldSimple w:instr=" SEQ MTSec \c \* Arabic \* MERGEFORMAT ">
        <w:r w:rsidR="00572445">
          <w:rPr>
            <w:noProof/>
          </w:rPr>
          <w:instrText>3</w:instrText>
        </w:r>
      </w:fldSimple>
      <w:r w:rsidRPr="000C2253">
        <w:instrText>.</w:instrText>
      </w:r>
      <w:fldSimple w:instr=" SEQ MTEqn \c \* Arabic \* MERGEFORMAT ">
        <w:r w:rsidR="00572445">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428" w:name="_Toc302112008"/>
      <w:r>
        <w:t>Discretization</w:t>
      </w:r>
      <w:bookmarkEnd w:id="428"/>
    </w:p>
    <w:p w14:paraId="236D94D9" w14:textId="66B62C89"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DF221F" w:rsidRPr="00DF221F">
        <w:rPr>
          <w:position w:val="-12"/>
        </w:rPr>
        <w:object w:dxaOrig="340" w:dyaOrig="360" w14:anchorId="0FCFF40D">
          <v:shape id="_x0000_i1658" type="#_x0000_t75" style="width:17.25pt;height:18pt" o:ole="">
            <v:imagedata r:id="rId1290" o:title=""/>
          </v:shape>
          <o:OLEObject Type="Embed" ProgID="Equation.DSMT4" ShapeID="_x0000_i1658" DrawAspect="Content" ObjectID="_1527085283" r:id="rId1291"/>
        </w:object>
      </w:r>
      <w:r>
        <w:t xml:space="preserve"> of the </w:t>
      </w:r>
      <w:r w:rsidRPr="002B3E69">
        <w:rPr>
          <w:i/>
        </w:rPr>
        <w:t>nodes</w:t>
      </w:r>
      <w:r>
        <w:t xml:space="preserve"> that define the geometry of a finite element, and the </w:t>
      </w:r>
      <w:r>
        <w:rPr>
          <w:i/>
        </w:rPr>
        <w:t>shape functions</w:t>
      </w:r>
      <w:r>
        <w:t>:</w:t>
      </w:r>
    </w:p>
    <w:p w14:paraId="3DF415B5" w14:textId="007B7D67" w:rsidR="008C7882" w:rsidRDefault="008C7882" w:rsidP="008C7882">
      <w:pPr>
        <w:pStyle w:val="MTDisplayEquation"/>
      </w:pPr>
      <w:r>
        <w:tab/>
      </w:r>
      <w:r w:rsidR="00DF221F" w:rsidRPr="00DF221F">
        <w:rPr>
          <w:position w:val="-28"/>
        </w:rPr>
        <w:object w:dxaOrig="2360" w:dyaOrig="680" w14:anchorId="3DF7C2C2">
          <v:shape id="_x0000_i1659" type="#_x0000_t75" style="width:117.75pt;height:33.75pt" o:ole="">
            <v:imagedata r:id="rId1292" o:title=""/>
          </v:shape>
          <o:OLEObject Type="Embed" ProgID="Equation.DSMT4" ShapeID="_x0000_i1659" DrawAspect="Content" ObjectID="_1527085284" r:id="rId12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w:instrText>
        </w:r>
      </w:fldSimple>
      <w:r>
        <w:instrText>)</w:instrText>
      </w:r>
      <w:r>
        <w:fldChar w:fldCharType="end"/>
      </w:r>
    </w:p>
    <w:p w14:paraId="57F1A887" w14:textId="45502FFA" w:rsidR="008C7882" w:rsidRDefault="008C7882" w:rsidP="008C7882">
      <w:r>
        <w:t xml:space="preserve">where </w:t>
      </w:r>
      <w:r>
        <w:rPr>
          <w:i/>
        </w:rPr>
        <w:t xml:space="preserve">n </w:t>
      </w:r>
      <w:r>
        <w:t xml:space="preserve">is the number of nodes and </w:t>
      </w:r>
      <w:r w:rsidR="00DF221F" w:rsidRPr="00DF221F">
        <w:rPr>
          <w:position w:val="-12"/>
        </w:rPr>
        <w:object w:dxaOrig="240" w:dyaOrig="360" w14:anchorId="6080678E">
          <v:shape id="_x0000_i1660" type="#_x0000_t75" style="width:12pt;height:18pt" o:ole="">
            <v:imagedata r:id="rId1294" o:title=""/>
          </v:shape>
          <o:OLEObject Type="Embed" ProgID="Equation.DSMT4" ShapeID="_x0000_i1660" DrawAspect="Content" ObjectID="_1527085285" r:id="rId1295"/>
        </w:object>
      </w:r>
      <w:r>
        <w:t xml:space="preserve">are the natural coordinates. Similarly, the motion is described in terms of the current position </w:t>
      </w:r>
      <w:r w:rsidR="00DF221F" w:rsidRPr="00DF221F">
        <w:rPr>
          <w:position w:val="-14"/>
        </w:rPr>
        <w:object w:dxaOrig="600" w:dyaOrig="400" w14:anchorId="78F842D3">
          <v:shape id="_x0000_i1661" type="#_x0000_t75" style="width:30pt;height:20.25pt" o:ole="">
            <v:imagedata r:id="rId1296" o:title=""/>
          </v:shape>
          <o:OLEObject Type="Embed" ProgID="Equation.DSMT4" ShapeID="_x0000_i1661" DrawAspect="Content" ObjectID="_1527085286" r:id="rId1297"/>
        </w:object>
      </w:r>
      <w:r>
        <w:t xml:space="preserve"> of the </w:t>
      </w:r>
      <w:r w:rsidRPr="00BE09E9">
        <w:rPr>
          <w:i/>
        </w:rPr>
        <w:t>same</w:t>
      </w:r>
      <w:r>
        <w:t xml:space="preserve"> particles:</w:t>
      </w:r>
    </w:p>
    <w:p w14:paraId="6CDB32D5" w14:textId="44BF632E" w:rsidR="008C7882" w:rsidRDefault="008C7882" w:rsidP="008C7882">
      <w:pPr>
        <w:pStyle w:val="MTDisplayEquation"/>
      </w:pPr>
      <w:r>
        <w:tab/>
      </w:r>
      <w:r w:rsidR="00DF221F" w:rsidRPr="00DF221F">
        <w:rPr>
          <w:position w:val="-28"/>
        </w:rPr>
        <w:object w:dxaOrig="1800" w:dyaOrig="680" w14:anchorId="7BEA0D91">
          <v:shape id="_x0000_i1662" type="#_x0000_t75" style="width:90pt;height:33.75pt" o:ole="">
            <v:imagedata r:id="rId1298" o:title=""/>
          </v:shape>
          <o:OLEObject Type="Embed" ProgID="Equation.DSMT4" ShapeID="_x0000_i1662" DrawAspect="Content" ObjectID="_1527085287" r:id="rId12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4D3C764F" w:rsidR="008C7882" w:rsidRDefault="008C7882" w:rsidP="008C7882">
      <w:pPr>
        <w:pStyle w:val="MTDisplayEquation"/>
      </w:pPr>
      <w:r>
        <w:tab/>
      </w:r>
      <w:r w:rsidR="00DF221F" w:rsidRPr="00DF221F">
        <w:rPr>
          <w:position w:val="-20"/>
        </w:rPr>
        <w:object w:dxaOrig="3420" w:dyaOrig="520" w14:anchorId="1E40BFB2">
          <v:shape id="_x0000_i1663" type="#_x0000_t75" style="width:171pt;height:26.25pt" o:ole="">
            <v:imagedata r:id="rId1300" o:title=""/>
          </v:shape>
          <o:OLEObject Type="Embed" ProgID="Equation.DSMT4" ShapeID="_x0000_i1663" DrawAspect="Content" ObjectID="_1527085288" r:id="rId130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13</w:instrText>
        </w:r>
      </w:fldSimple>
      <w:r>
        <w:instrText>)</w:instrText>
      </w:r>
      <w:r>
        <w:fldChar w:fldCharType="end"/>
      </w:r>
    </w:p>
    <w:p w14:paraId="715E8E05" w14:textId="77777777" w:rsidR="008C7882" w:rsidRDefault="008C7882" w:rsidP="008C7882">
      <w:r>
        <w:t>where</w:t>
      </w:r>
    </w:p>
    <w:p w14:paraId="537B3EF1" w14:textId="61B70499" w:rsidR="008C7882" w:rsidRDefault="008C7882" w:rsidP="008C7882">
      <w:pPr>
        <w:pStyle w:val="MTDisplayEquation"/>
      </w:pPr>
      <w:r>
        <w:tab/>
      </w:r>
      <w:r w:rsidR="00DF221F" w:rsidRPr="00DF221F">
        <w:rPr>
          <w:position w:val="-58"/>
        </w:rPr>
        <w:object w:dxaOrig="2700" w:dyaOrig="1280" w14:anchorId="4EE759BF">
          <v:shape id="_x0000_i1664" type="#_x0000_t75" style="width:135pt;height:63.75pt" o:ole="">
            <v:imagedata r:id="rId1302" o:title=""/>
          </v:shape>
          <o:OLEObject Type="Embed" ProgID="Equation.DSMT4" ShapeID="_x0000_i1664" DrawAspect="Content" ObjectID="_1527085289" r:id="rId130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0827BE98" w:rsidR="008C7882" w:rsidRDefault="008C7882" w:rsidP="008C7882">
      <w:pPr>
        <w:pStyle w:val="MTDisplayEquation"/>
      </w:pPr>
      <w:r>
        <w:tab/>
      </w:r>
      <w:r w:rsidR="00DF221F" w:rsidRPr="00DF221F">
        <w:rPr>
          <w:position w:val="-50"/>
        </w:rPr>
        <w:object w:dxaOrig="5840" w:dyaOrig="1120" w14:anchorId="1D897D7E">
          <v:shape id="_x0000_i1665" type="#_x0000_t75" style="width:291.75pt;height:56.25pt" o:ole="">
            <v:imagedata r:id="rId1304" o:title=""/>
          </v:shape>
          <o:OLEObject Type="Embed" ProgID="Equation.DSMT4" ShapeID="_x0000_i1665" DrawAspect="Content" ObjectID="_1527085290" r:id="rId130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5476FBD1" w:rsidR="008C7882" w:rsidRDefault="008C7882" w:rsidP="008C7882">
      <w:pPr>
        <w:pStyle w:val="MTDisplayEquation"/>
      </w:pPr>
      <w:r>
        <w:tab/>
      </w:r>
      <w:r w:rsidR="00DF221F" w:rsidRPr="00DF221F">
        <w:rPr>
          <w:position w:val="-36"/>
        </w:rPr>
        <w:object w:dxaOrig="4200" w:dyaOrig="840" w14:anchorId="23A66187">
          <v:shape id="_x0000_i1666" type="#_x0000_t75" style="width:210pt;height:42pt" o:ole="">
            <v:imagedata r:id="rId1306" o:title=""/>
          </v:shape>
          <o:OLEObject Type="Embed" ProgID="Equation.DSMT4" ShapeID="_x0000_i1666" DrawAspect="Content" ObjectID="_1527085291" r:id="rId13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2DAF34FC" w:rsidR="008C7882" w:rsidRDefault="008C7882" w:rsidP="008C7882">
      <w:pPr>
        <w:pStyle w:val="MTDisplayEquation"/>
      </w:pPr>
      <w:r>
        <w:tab/>
      </w:r>
      <w:r w:rsidR="00DF221F" w:rsidRPr="00DF221F">
        <w:rPr>
          <w:position w:val="-34"/>
        </w:rPr>
        <w:object w:dxaOrig="1960" w:dyaOrig="620" w14:anchorId="2FB2F9F6">
          <v:shape id="_x0000_i1667" type="#_x0000_t75" style="width:98.25pt;height:30.75pt" o:ole="">
            <v:imagedata r:id="rId1308" o:title=""/>
          </v:shape>
          <o:OLEObject Type="Embed" ProgID="Equation.DSMT4" ShapeID="_x0000_i1667" DrawAspect="Content" ObjectID="_1527085292" r:id="rId13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746A512F" w:rsidR="008C7882" w:rsidRDefault="008C7882" w:rsidP="008C7882">
      <w:pPr>
        <w:pStyle w:val="MTDisplayEquation"/>
      </w:pPr>
      <w:r>
        <w:tab/>
      </w:r>
      <w:r w:rsidR="00DF221F" w:rsidRPr="00DF221F">
        <w:rPr>
          <w:position w:val="-28"/>
        </w:rPr>
        <w:object w:dxaOrig="1219" w:dyaOrig="680" w14:anchorId="03C8D134">
          <v:shape id="_x0000_i1668" type="#_x0000_t75" style="width:60.75pt;height:33.75pt" o:ole="">
            <v:imagedata r:id="rId1310" o:title=""/>
          </v:shape>
          <o:OLEObject Type="Embed" ProgID="Equation.DSMT4" ShapeID="_x0000_i1668" DrawAspect="Content" ObjectID="_1527085293" r:id="rId131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0DE3935C" w:rsidR="008C7882" w:rsidRDefault="008C7882" w:rsidP="008C7882">
      <w:pPr>
        <w:pStyle w:val="MTDisplayEquation"/>
      </w:pPr>
      <w:r>
        <w:lastRenderedPageBreak/>
        <w:tab/>
      </w:r>
      <w:r w:rsidR="00DF221F" w:rsidRPr="00DF221F">
        <w:rPr>
          <w:position w:val="-104"/>
        </w:rPr>
        <w:object w:dxaOrig="3560" w:dyaOrig="2200" w14:anchorId="23401A45">
          <v:shape id="_x0000_i1669" type="#_x0000_t75" style="width:177.75pt;height:110.25pt" o:ole="">
            <v:imagedata r:id="rId1312" o:title=""/>
          </v:shape>
          <o:OLEObject Type="Embed" ProgID="Equation.DSMT4" ShapeID="_x0000_i1669" DrawAspect="Content" ObjectID="_1527085294" r:id="rId13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w:instrText>
        </w:r>
      </w:fldSimple>
      <w:r>
        <w:instrText>)</w:instrText>
      </w:r>
      <w:r>
        <w:fldChar w:fldCharType="end"/>
      </w:r>
    </w:p>
    <w:p w14:paraId="57AAFF2F" w14:textId="77777777" w:rsidR="008C7882" w:rsidRDefault="008C7882" w:rsidP="008C7882"/>
    <w:p w14:paraId="560C88A9" w14:textId="440575D0" w:rsidR="008C7882" w:rsidRDefault="008C7882" w:rsidP="008C7882">
      <w:r>
        <w:t xml:space="preserve">The spatial constitutive matrix </w:t>
      </w:r>
      <w:r>
        <w:rPr>
          <w:b/>
        </w:rPr>
        <w:t xml:space="preserve">D </w:t>
      </w:r>
      <w:r>
        <w:t xml:space="preserve">is constructed from the components of the fourth-order tensor </w:t>
      </w:r>
      <w:r w:rsidR="00DF221F" w:rsidRPr="00025957">
        <w:rPr>
          <w:position w:val="-4"/>
        </w:rPr>
        <w:object w:dxaOrig="200" w:dyaOrig="200" w14:anchorId="527FAE29">
          <v:shape id="_x0000_i1670" type="#_x0000_t75" style="width:9.75pt;height:9.75pt" o:ole="">
            <v:imagedata r:id="rId1314" o:title=""/>
          </v:shape>
          <o:OLEObject Type="Embed" ProgID="Equation.DSMT4" ShapeID="_x0000_i1670" DrawAspect="Content" ObjectID="_1527085295" r:id="rId1315"/>
        </w:object>
      </w:r>
      <w:r>
        <w:t xml:space="preserve">using the following table; </w:t>
      </w:r>
      <w:r w:rsidR="00DF221F" w:rsidRPr="00DF221F">
        <w:rPr>
          <w:position w:val="-14"/>
        </w:rPr>
        <w:object w:dxaOrig="940" w:dyaOrig="380" w14:anchorId="3C1F3E7C">
          <v:shape id="_x0000_i1671" type="#_x0000_t75" style="width:47.25pt;height:18.75pt" o:ole="">
            <v:imagedata r:id="rId1316" o:title=""/>
          </v:shape>
          <o:OLEObject Type="Embed" ProgID="Equation.DSMT4" ShapeID="_x0000_i1671" DrawAspect="Content" ObjectID="_1527085296" r:id="rId1317"/>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2828EF31" w:rsidR="008C7882" w:rsidRDefault="008C7882" w:rsidP="008C7882">
      <w:pPr>
        <w:pStyle w:val="MTDisplayEquation"/>
      </w:pPr>
      <w:r>
        <w:tab/>
      </w:r>
      <w:r w:rsidR="00DF221F" w:rsidRPr="00DF221F">
        <w:rPr>
          <w:position w:val="-34"/>
        </w:rPr>
        <w:object w:dxaOrig="4580" w:dyaOrig="620" w14:anchorId="10FC191D">
          <v:shape id="_x0000_i1672" type="#_x0000_t75" style="width:228.75pt;height:30.75pt" o:ole="">
            <v:imagedata r:id="rId1318" o:title=""/>
          </v:shape>
          <o:OLEObject Type="Embed" ProgID="Equation.DSMT4" ShapeID="_x0000_i1672" DrawAspect="Content" ObjectID="_1527085297" r:id="rId13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5932FEA3" w:rsidR="008C7882" w:rsidRDefault="008C7882" w:rsidP="008C7882">
      <w:pPr>
        <w:pStyle w:val="MTDisplayEquation"/>
      </w:pPr>
      <w:r>
        <w:tab/>
      </w:r>
      <w:r w:rsidR="00DF221F" w:rsidRPr="00DF221F">
        <w:rPr>
          <w:position w:val="-14"/>
        </w:rPr>
        <w:object w:dxaOrig="4000" w:dyaOrig="420" w14:anchorId="747ECE15">
          <v:shape id="_x0000_i1673" type="#_x0000_t75" style="width:200.25pt;height:21pt" o:ole="">
            <v:imagedata r:id="rId1320" o:title=""/>
          </v:shape>
          <o:OLEObject Type="Embed" ProgID="Equation.DSMT4" ShapeID="_x0000_i1673" DrawAspect="Content" ObjectID="_1527085298" r:id="rId132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21</w:instrText>
        </w:r>
      </w:fldSimple>
      <w:r>
        <w:instrText>)</w:instrText>
      </w:r>
      <w:r>
        <w:fldChar w:fldCharType="end"/>
      </w:r>
    </w:p>
    <w:p w14:paraId="2A532AC7" w14:textId="77777777" w:rsidR="008C7882" w:rsidRDefault="008C7882" w:rsidP="008C7882">
      <w:r>
        <w:t>where,</w:t>
      </w:r>
    </w:p>
    <w:p w14:paraId="539CCB84" w14:textId="58390587" w:rsidR="008C7882" w:rsidRDefault="008C7882" w:rsidP="008C7882">
      <w:pPr>
        <w:pStyle w:val="MTDisplayEquation"/>
      </w:pPr>
      <w:r>
        <w:tab/>
      </w:r>
      <w:r w:rsidR="00DF221F" w:rsidRPr="00DF221F">
        <w:rPr>
          <w:position w:val="-106"/>
        </w:rPr>
        <w:object w:dxaOrig="6020" w:dyaOrig="1480" w14:anchorId="4F63A1F2">
          <v:shape id="_x0000_i1674" type="#_x0000_t75" style="width:300.75pt;height:74.25pt" o:ole="">
            <v:imagedata r:id="rId1322" o:title=""/>
          </v:shape>
          <o:OLEObject Type="Embed" ProgID="Equation.DSMT4" ShapeID="_x0000_i1674" DrawAspect="Content" ObjectID="_1527085299" r:id="rId132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429" w:name="_Toc176704842"/>
      <w:bookmarkStart w:id="430" w:name="_Toc302112009"/>
      <w:r>
        <w:lastRenderedPageBreak/>
        <w:t>Weak formulation for biphasic materials</w:t>
      </w:r>
      <w:bookmarkEnd w:id="429"/>
      <w:bookmarkEnd w:id="430"/>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572445">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572445">
          <w:instrText>(2.99)</w:instrText>
        </w:r>
      </w:fldSimple>
      <w:r w:rsidR="00F71297">
        <w:fldChar w:fldCharType="end"/>
      </w:r>
      <w:r>
        <w:t>:</w:t>
      </w:r>
    </w:p>
    <w:p w14:paraId="163DB9FC" w14:textId="041205C2" w:rsidR="00FB6012" w:rsidRPr="000037DA" w:rsidRDefault="00FB6012" w:rsidP="00FB6012">
      <w:pPr>
        <w:pStyle w:val="MTDisplayEquation"/>
      </w:pPr>
      <w:r w:rsidRPr="000037DA">
        <w:tab/>
      </w:r>
      <w:r w:rsidR="00DF221F" w:rsidRPr="00DF221F">
        <w:rPr>
          <w:position w:val="-18"/>
        </w:rPr>
        <w:object w:dxaOrig="5040" w:dyaOrig="480" w14:anchorId="24BC7A59">
          <v:shape id="_x0000_i1675" type="#_x0000_t75" style="width:252pt;height:24pt" o:ole="">
            <v:imagedata r:id="rId1324" o:title=""/>
          </v:shape>
          <o:OLEObject Type="Embed" ProgID="Equation.DSMT4" ShapeID="_x0000_i1675" DrawAspect="Content" ObjectID="_1527085300" r:id="rId132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23</w:instrText>
        </w:r>
      </w:fldSimple>
      <w:r>
        <w:instrText>)</w:instrText>
      </w:r>
      <w:r>
        <w:fldChar w:fldCharType="end"/>
      </w:r>
    </w:p>
    <w:p w14:paraId="5914A3C8" w14:textId="12315397" w:rsidR="00FB6012" w:rsidRDefault="00FB6012" w:rsidP="00FB6012">
      <w:r w:rsidRPr="000037DA">
        <w:t xml:space="preserve">where </w:t>
      </w:r>
      <w:r w:rsidR="00DF221F" w:rsidRPr="00DF221F">
        <w:rPr>
          <w:position w:val="-6"/>
        </w:rPr>
        <w:object w:dxaOrig="200" w:dyaOrig="279" w14:anchorId="398F27A6">
          <v:shape id="_x0000_i1676" type="#_x0000_t75" style="width:9.75pt;height:14.25pt" o:ole="">
            <v:imagedata r:id="rId1326" o:title=""/>
          </v:shape>
          <o:OLEObject Type="Embed" ProgID="Equation.DSMT4" ShapeID="_x0000_i1676" DrawAspect="Content" ObjectID="_1527085301" r:id="rId1327"/>
        </w:object>
      </w:r>
      <w:r w:rsidRPr="000037DA">
        <w:t xml:space="preserve"> is the domain of interest defined on the solid matrix, </w:t>
      </w:r>
      <w:r w:rsidR="00DF221F" w:rsidRPr="00DF221F">
        <w:rPr>
          <w:position w:val="-6"/>
        </w:rPr>
        <w:object w:dxaOrig="420" w:dyaOrig="320" w14:anchorId="14A6CEAB">
          <v:shape id="_x0000_i1677" type="#_x0000_t75" style="width:21pt;height:15.75pt" o:ole="">
            <v:imagedata r:id="rId1328" o:title=""/>
          </v:shape>
          <o:OLEObject Type="Embed" ProgID="Equation.DSMT4" ShapeID="_x0000_i1677" DrawAspect="Content" ObjectID="_1527085302" r:id="rId1329"/>
        </w:object>
      </w:r>
      <w:r w:rsidRPr="000037DA">
        <w:t xml:space="preserve"> is a virtual velocity of the solid and </w:t>
      </w:r>
      <w:r w:rsidR="00DF221F" w:rsidRPr="00DF221F">
        <w:rPr>
          <w:position w:val="-10"/>
        </w:rPr>
        <w:object w:dxaOrig="380" w:dyaOrig="320" w14:anchorId="66BFA283">
          <v:shape id="_x0000_i1678" type="#_x0000_t75" style="width:18.75pt;height:15.75pt" o:ole="">
            <v:imagedata r:id="rId1330" o:title=""/>
          </v:shape>
          <o:OLEObject Type="Embed" ProgID="Equation.DSMT4" ShapeID="_x0000_i1678" DrawAspect="Content" ObjectID="_1527085303" r:id="rId1331"/>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DF221F" w:rsidRPr="00DF221F">
        <w:rPr>
          <w:position w:val="-6"/>
        </w:rPr>
        <w:object w:dxaOrig="300" w:dyaOrig="279" w14:anchorId="03BE8FB8">
          <v:shape id="_x0000_i1679" type="#_x0000_t75" style="width:15pt;height:14.25pt" o:ole="">
            <v:imagedata r:id="rId1332" o:title=""/>
          </v:shape>
          <o:OLEObject Type="Embed" ProgID="Equation.DSMT4" ShapeID="_x0000_i1679" DrawAspect="Content" ObjectID="_1527085304" r:id="rId1333"/>
        </w:object>
      </w:r>
      <w:r>
        <w:t xml:space="preserve"> is an elemental volume of </w:t>
      </w:r>
      <w:r w:rsidR="00DF221F" w:rsidRPr="00DF221F">
        <w:rPr>
          <w:position w:val="-6"/>
        </w:rPr>
        <w:object w:dxaOrig="200" w:dyaOrig="279" w14:anchorId="4994A0C1">
          <v:shape id="_x0000_i1680" type="#_x0000_t75" style="width:9.75pt;height:14.25pt" o:ole="">
            <v:imagedata r:id="rId1334" o:title=""/>
          </v:shape>
          <o:OLEObject Type="Embed" ProgID="Equation.DSMT4" ShapeID="_x0000_i1680" DrawAspect="Content" ObjectID="_1527085305" r:id="rId1335"/>
        </w:object>
      </w:r>
      <w:r w:rsidRPr="000037DA">
        <w:t>.  Using the divergence theorem, this expression may be rearranged as</w:t>
      </w:r>
    </w:p>
    <w:p w14:paraId="07DC0215" w14:textId="4074D275" w:rsidR="00FB6012" w:rsidRPr="000037DA" w:rsidRDefault="00FB6012" w:rsidP="00FB6012">
      <w:pPr>
        <w:pStyle w:val="MTDisplayEquation"/>
      </w:pPr>
      <w:r w:rsidRPr="000037DA">
        <w:tab/>
      </w:r>
      <w:r w:rsidR="00DF221F" w:rsidRPr="00DF221F">
        <w:rPr>
          <w:position w:val="-42"/>
        </w:rPr>
        <w:object w:dxaOrig="5200" w:dyaOrig="960" w14:anchorId="4110D40C">
          <v:shape id="_x0000_i1681" type="#_x0000_t75" style="width:260.25pt;height:48pt" o:ole="">
            <v:imagedata r:id="rId1336" o:title=""/>
          </v:shape>
          <o:OLEObject Type="Embed" ProgID="Equation.DSMT4" ShapeID="_x0000_i1681" DrawAspect="Content" ObjectID="_1527085306" r:id="rId1337"/>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31" w:name="ZEqnNum414242"/>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24</w:instrText>
        </w:r>
      </w:fldSimple>
      <w:r>
        <w:instrText>)</w:instrText>
      </w:r>
      <w:bookmarkEnd w:id="431"/>
      <w:r>
        <w:fldChar w:fldCharType="end"/>
      </w:r>
    </w:p>
    <w:p w14:paraId="1E488B9D" w14:textId="5817039C" w:rsidR="00FB6012" w:rsidRDefault="00FB6012" w:rsidP="00FB6012">
      <w:r w:rsidRPr="000037DA">
        <w:t xml:space="preserve">where </w:t>
      </w:r>
      <w:r w:rsidR="00DF221F" w:rsidRPr="00DF221F">
        <w:rPr>
          <w:position w:val="-16"/>
        </w:rPr>
        <w:object w:dxaOrig="3100" w:dyaOrig="440" w14:anchorId="62C778C8">
          <v:shape id="_x0000_i1682" type="#_x0000_t75" style="width:155.25pt;height:21.75pt" o:ole="">
            <v:imagedata r:id="rId1338" o:title=""/>
          </v:shape>
          <o:OLEObject Type="Embed" ProgID="Equation.DSMT4" ShapeID="_x0000_i1682" DrawAspect="Content" ObjectID="_1527085307" r:id="rId1339"/>
        </w:object>
      </w:r>
      <w:r w:rsidRPr="000037DA">
        <w:t xml:space="preserve"> is the virtual rate of deformation tensor, </w:t>
      </w:r>
      <w:r w:rsidR="00DF221F" w:rsidRPr="00DF221F">
        <w:rPr>
          <w:position w:val="-6"/>
        </w:rPr>
        <w:object w:dxaOrig="800" w:dyaOrig="260" w14:anchorId="5117ABEF">
          <v:shape id="_x0000_i1683" type="#_x0000_t75" style="width:39.75pt;height:12.75pt" o:ole="">
            <v:imagedata r:id="rId1340" o:title=""/>
          </v:shape>
          <o:OLEObject Type="Embed" ProgID="Equation.DSMT4" ShapeID="_x0000_i1683" DrawAspect="Content" ObjectID="_1527085308" r:id="rId1341"/>
        </w:object>
      </w:r>
      <w:r w:rsidRPr="000037DA">
        <w:t xml:space="preserve"> is the total traction on the surface </w:t>
      </w:r>
      <w:r w:rsidR="00DF221F" w:rsidRPr="00DF221F">
        <w:rPr>
          <w:position w:val="-6"/>
        </w:rPr>
        <w:object w:dxaOrig="320" w:dyaOrig="279" w14:anchorId="09618B71">
          <v:shape id="_x0000_i1684" type="#_x0000_t75" style="width:15.75pt;height:14.25pt" o:ole="">
            <v:imagedata r:id="rId1342" o:title=""/>
          </v:shape>
          <o:OLEObject Type="Embed" ProgID="Equation.DSMT4" ShapeID="_x0000_i1684" DrawAspect="Content" ObjectID="_1527085309" r:id="rId1343"/>
        </w:object>
      </w:r>
      <w:r w:rsidRPr="000037DA">
        <w:t xml:space="preserve">, and </w:t>
      </w:r>
      <w:r w:rsidR="00DF221F" w:rsidRPr="00DF221F">
        <w:rPr>
          <w:position w:val="-12"/>
        </w:rPr>
        <w:object w:dxaOrig="999" w:dyaOrig="360" w14:anchorId="2E11976E">
          <v:shape id="_x0000_i1685" type="#_x0000_t75" style="width:50.25pt;height:18pt" o:ole="">
            <v:imagedata r:id="rId1344" o:title=""/>
          </v:shape>
          <o:OLEObject Type="Embed" ProgID="Equation.DSMT4" ShapeID="_x0000_i1685" DrawAspect="Content" ObjectID="_1527085310" r:id="rId1345"/>
        </w:object>
      </w:r>
      <w:r w:rsidRPr="000037DA">
        <w:t xml:space="preserve"> is the component of the fluid flux normal to </w:t>
      </w:r>
      <w:r w:rsidR="00DF221F" w:rsidRPr="00DF221F">
        <w:rPr>
          <w:position w:val="-6"/>
        </w:rPr>
        <w:object w:dxaOrig="320" w:dyaOrig="279" w14:anchorId="4D714406">
          <v:shape id="_x0000_i1686" type="#_x0000_t75" style="width:15.75pt;height:14.25pt" o:ole="">
            <v:imagedata r:id="rId1346" o:title=""/>
          </v:shape>
          <o:OLEObject Type="Embed" ProgID="Equation.DSMT4" ShapeID="_x0000_i1686" DrawAspect="Content" ObjectID="_1527085311" r:id="rId1347"/>
        </w:object>
      </w:r>
      <w:r w:rsidRPr="000037DA">
        <w:t xml:space="preserve">, with </w:t>
      </w:r>
      <w:r w:rsidR="00DF221F" w:rsidRPr="00025957">
        <w:rPr>
          <w:position w:val="-4"/>
        </w:rPr>
        <w:object w:dxaOrig="200" w:dyaOrig="200" w14:anchorId="09F9423C">
          <v:shape id="_x0000_i1687" type="#_x0000_t75" style="width:9.75pt;height:9.75pt" o:ole="">
            <v:imagedata r:id="rId1348" o:title=""/>
          </v:shape>
          <o:OLEObject Type="Embed" ProgID="Equation.DSMT4" ShapeID="_x0000_i1687" DrawAspect="Content" ObjectID="_1527085312" r:id="rId1349"/>
        </w:object>
      </w:r>
      <w:r w:rsidRPr="000037DA">
        <w:t xml:space="preserve"> representing the unit outward normal to </w:t>
      </w:r>
      <w:r w:rsidR="00DF221F" w:rsidRPr="00DF221F">
        <w:rPr>
          <w:position w:val="-6"/>
        </w:rPr>
        <w:object w:dxaOrig="320" w:dyaOrig="279" w14:anchorId="27C5AF3C">
          <v:shape id="_x0000_i1688" type="#_x0000_t75" style="width:15.75pt;height:14.25pt" o:ole="">
            <v:imagedata r:id="rId1350" o:title=""/>
          </v:shape>
          <o:OLEObject Type="Embed" ProgID="Equation.DSMT4" ShapeID="_x0000_i1688" DrawAspect="Content" ObjectID="_1527085313" r:id="rId1351"/>
        </w:object>
      </w:r>
      <w:r w:rsidR="0018091D">
        <w:t>.</w:t>
      </w:r>
      <w:r w:rsidRPr="000037DA">
        <w:t xml:space="preserve"> </w:t>
      </w:r>
      <w:r w:rsidR="00DF221F" w:rsidRPr="00DF221F">
        <w:rPr>
          <w:position w:val="-6"/>
        </w:rPr>
        <w:object w:dxaOrig="320" w:dyaOrig="279" w14:anchorId="7D92D7B5">
          <v:shape id="_x0000_i1689" type="#_x0000_t75" style="width:15.75pt;height:14.25pt" o:ole="">
            <v:imagedata r:id="rId1352" o:title=""/>
          </v:shape>
          <o:OLEObject Type="Embed" ProgID="Equation.DSMT4" ShapeID="_x0000_i1689" DrawAspect="Content" ObjectID="_1527085314" r:id="rId1353"/>
        </w:object>
      </w:r>
      <w:r w:rsidRPr="000037DA">
        <w:t xml:space="preserve"> represents an elemental area of </w:t>
      </w:r>
      <w:r w:rsidR="00DF221F" w:rsidRPr="00DF221F">
        <w:rPr>
          <w:position w:val="-6"/>
        </w:rPr>
        <w:object w:dxaOrig="320" w:dyaOrig="279" w14:anchorId="54BFBCEC">
          <v:shape id="_x0000_i1690" type="#_x0000_t75" style="width:15.75pt;height:14.25pt" o:ole="">
            <v:imagedata r:id="rId1354" o:title=""/>
          </v:shape>
          <o:OLEObject Type="Embed" ProgID="Equation.DSMT4" ShapeID="_x0000_i1690" DrawAspect="Content" ObjectID="_1527085315" r:id="rId1355"/>
        </w:object>
      </w:r>
      <w:r w:rsidRPr="000037DA">
        <w:t xml:space="preserve">.  In this type of problem, essential boundary conditions are prescribed </w:t>
      </w:r>
      <w:r w:rsidR="0018091D">
        <w:t>for</w:t>
      </w:r>
      <w:r w:rsidRPr="000037DA">
        <w:t xml:space="preserve"> </w:t>
      </w:r>
      <w:r w:rsidR="00DF221F" w:rsidRPr="00DF221F">
        <w:rPr>
          <w:position w:val="-6"/>
        </w:rPr>
        <w:object w:dxaOrig="200" w:dyaOrig="220" w14:anchorId="66C54D2E">
          <v:shape id="_x0000_i1691" type="#_x0000_t75" style="width:9.75pt;height:11.25pt" o:ole="">
            <v:imagedata r:id="rId1356" o:title=""/>
          </v:shape>
          <o:OLEObject Type="Embed" ProgID="Equation.DSMT4" ShapeID="_x0000_i1691" DrawAspect="Content" ObjectID="_1527085316" r:id="rId1357"/>
        </w:object>
      </w:r>
      <w:r w:rsidRPr="000037DA">
        <w:t xml:space="preserve"> and </w:t>
      </w:r>
      <w:r w:rsidR="00DF221F" w:rsidRPr="00DF221F">
        <w:rPr>
          <w:position w:val="-10"/>
        </w:rPr>
        <w:object w:dxaOrig="240" w:dyaOrig="260" w14:anchorId="36DFB093">
          <v:shape id="_x0000_i1692" type="#_x0000_t75" style="width:12pt;height:12.75pt" o:ole="">
            <v:imagedata r:id="rId1358" o:title=""/>
          </v:shape>
          <o:OLEObject Type="Embed" ProgID="Equation.DSMT4" ShapeID="_x0000_i1692" DrawAspect="Content" ObjectID="_1527085317" r:id="rId1359"/>
        </w:object>
      </w:r>
      <w:r w:rsidRPr="000037DA">
        <w:t xml:space="preserve">, and natural boundary conditions </w:t>
      </w:r>
      <w:r w:rsidR="0018091D">
        <w:t>are prescribed for</w:t>
      </w:r>
      <w:r w:rsidRPr="000037DA">
        <w:t xml:space="preserve"> </w:t>
      </w:r>
      <w:r w:rsidR="00DF221F" w:rsidRPr="00DF221F">
        <w:rPr>
          <w:position w:val="-6"/>
        </w:rPr>
        <w:object w:dxaOrig="160" w:dyaOrig="260" w14:anchorId="41BD24F3">
          <v:shape id="_x0000_i1693" type="#_x0000_t75" style="width:8.25pt;height:12.75pt" o:ole="">
            <v:imagedata r:id="rId1360" o:title=""/>
          </v:shape>
          <o:OLEObject Type="Embed" ProgID="Equation.DSMT4" ShapeID="_x0000_i1693" DrawAspect="Content" ObjectID="_1527085318" r:id="rId1361"/>
        </w:object>
      </w:r>
      <w:r w:rsidRPr="000037DA">
        <w:t xml:space="preserve"> and </w:t>
      </w:r>
      <w:r w:rsidR="00DF221F" w:rsidRPr="00DF221F">
        <w:rPr>
          <w:position w:val="-12"/>
        </w:rPr>
        <w:object w:dxaOrig="300" w:dyaOrig="360" w14:anchorId="1F733607">
          <v:shape id="_x0000_i1694" type="#_x0000_t75" style="width:15pt;height:18pt" o:ole="">
            <v:imagedata r:id="rId1362" o:title=""/>
          </v:shape>
          <o:OLEObject Type="Embed" ProgID="Equation.DSMT4" ShapeID="_x0000_i1694" DrawAspect="Content" ObjectID="_1527085319" r:id="rId1363"/>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572445">
          <w:instrText>(3.24)</w:instrText>
        </w:r>
      </w:fldSimple>
      <w:r w:rsidR="00F71297">
        <w:fldChar w:fldCharType="end"/>
      </w:r>
      <w:r w:rsidRPr="000037DA">
        <w:t xml:space="preserve">, </w:t>
      </w:r>
      <w:r w:rsidR="00DF221F" w:rsidRPr="00DF221F">
        <w:rPr>
          <w:position w:val="-16"/>
        </w:rPr>
        <w:object w:dxaOrig="1960" w:dyaOrig="440" w14:anchorId="0DE5CD00">
          <v:shape id="_x0000_i1695" type="#_x0000_t75" style="width:98.25pt;height:21.75pt" o:ole="">
            <v:imagedata r:id="rId1364" o:title=""/>
          </v:shape>
          <o:OLEObject Type="Embed" ProgID="Equation.DSMT4" ShapeID="_x0000_i1695" DrawAspect="Content" ObjectID="_1527085320" r:id="rId1365"/>
        </w:object>
      </w:r>
      <w:r w:rsidRPr="000037DA">
        <w:t xml:space="preserve"> represents the virtual work.</w:t>
      </w:r>
    </w:p>
    <w:p w14:paraId="6020D169" w14:textId="77777777" w:rsidR="00FB6012" w:rsidRPr="000037DA" w:rsidRDefault="00FB6012" w:rsidP="00FB6012">
      <w:pPr>
        <w:pStyle w:val="Heading3"/>
      </w:pPr>
      <w:bookmarkStart w:id="432" w:name="_Toc176704843"/>
      <w:bookmarkStart w:id="433" w:name="_Toc302112010"/>
      <w:r>
        <w:t>Linearization</w:t>
      </w:r>
      <w:bookmarkEnd w:id="432"/>
      <w:bookmarkEnd w:id="433"/>
    </w:p>
    <w:p w14:paraId="660E9F01" w14:textId="129F3404"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572445">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DF221F" w:rsidRPr="00DF221F">
        <w:rPr>
          <w:position w:val="-6"/>
        </w:rPr>
        <w:object w:dxaOrig="420" w:dyaOrig="279" w14:anchorId="3E4F5357">
          <v:shape id="_x0000_i1696" type="#_x0000_t75" style="width:21pt;height:14.25pt" o:ole="">
            <v:imagedata r:id="rId1366" o:title=""/>
          </v:shape>
          <o:OLEObject Type="Embed" ProgID="Equation.DSMT4" ShapeID="_x0000_i1696" DrawAspect="Content" ObjectID="_1527085321" r:id="rId1367"/>
        </w:object>
      </w:r>
      <w:r w:rsidRPr="000037DA">
        <w:t xml:space="preserve"> at some trial solution </w:t>
      </w:r>
      <w:r w:rsidR="00DF221F" w:rsidRPr="00DF221F">
        <w:rPr>
          <w:position w:val="-16"/>
        </w:rPr>
        <w:object w:dxaOrig="840" w:dyaOrig="440" w14:anchorId="1DF5170C">
          <v:shape id="_x0000_i1697" type="#_x0000_t75" style="width:42pt;height:21.75pt" o:ole="">
            <v:imagedata r:id="rId1368" o:title=""/>
          </v:shape>
          <o:OLEObject Type="Embed" ProgID="Equation.DSMT4" ShapeID="_x0000_i1697" DrawAspect="Content" ObjectID="_1527085322" r:id="rId1369"/>
        </w:object>
      </w:r>
      <w:r w:rsidRPr="000037DA">
        <w:t xml:space="preserve">, along an increment </w:t>
      </w:r>
      <w:r w:rsidR="00DF221F" w:rsidRPr="00DF221F">
        <w:rPr>
          <w:position w:val="-6"/>
        </w:rPr>
        <w:object w:dxaOrig="360" w:dyaOrig="279" w14:anchorId="7108606E">
          <v:shape id="_x0000_i1698" type="#_x0000_t75" style="width:18pt;height:14.25pt" o:ole="">
            <v:imagedata r:id="rId1370" o:title=""/>
          </v:shape>
          <o:OLEObject Type="Embed" ProgID="Equation.DSMT4" ShapeID="_x0000_i1698" DrawAspect="Content" ObjectID="_1527085323" r:id="rId1371"/>
        </w:object>
      </w:r>
      <w:r w:rsidRPr="000037DA">
        <w:t xml:space="preserve"> in </w:t>
      </w:r>
      <w:r w:rsidR="00DF221F" w:rsidRPr="00DF221F">
        <w:rPr>
          <w:position w:val="-10"/>
        </w:rPr>
        <w:object w:dxaOrig="300" w:dyaOrig="360" w14:anchorId="57184EBC">
          <v:shape id="_x0000_i1699" type="#_x0000_t75" style="width:15pt;height:18pt" o:ole="">
            <v:imagedata r:id="rId1372" o:title=""/>
          </v:shape>
          <o:OLEObject Type="Embed" ProgID="Equation.DSMT4" ShapeID="_x0000_i1699" DrawAspect="Content" ObjectID="_1527085324" r:id="rId1373"/>
        </w:object>
      </w:r>
      <w:r w:rsidRPr="000037DA">
        <w:t xml:space="preserve"> and an increment </w:t>
      </w:r>
      <w:r w:rsidR="00DF221F" w:rsidRPr="00DF221F">
        <w:rPr>
          <w:position w:val="-10"/>
        </w:rPr>
        <w:object w:dxaOrig="340" w:dyaOrig="320" w14:anchorId="0B6F475B">
          <v:shape id="_x0000_i1700" type="#_x0000_t75" style="width:17.25pt;height:15.75pt" o:ole="">
            <v:imagedata r:id="rId1374" o:title=""/>
          </v:shape>
          <o:OLEObject Type="Embed" ProgID="Equation.DSMT4" ShapeID="_x0000_i1700" DrawAspect="Content" ObjectID="_1527085325" r:id="rId1375"/>
        </w:object>
      </w:r>
      <w:r w:rsidRPr="000037DA">
        <w:t xml:space="preserve"> in </w:t>
      </w:r>
      <w:r w:rsidR="00DF221F" w:rsidRPr="00DF221F">
        <w:rPr>
          <w:position w:val="-10"/>
        </w:rPr>
        <w:object w:dxaOrig="240" w:dyaOrig="260" w14:anchorId="0BD3EBBC">
          <v:shape id="_x0000_i1701" type="#_x0000_t75" style="width:12pt;height:12.75pt" o:ole="">
            <v:imagedata r:id="rId1376" o:title=""/>
          </v:shape>
          <o:OLEObject Type="Embed" ProgID="Equation.DSMT4" ShapeID="_x0000_i1701" DrawAspect="Content" ObjectID="_1527085326" r:id="rId1377"/>
        </w:object>
      </w:r>
      <w:r w:rsidRPr="000037DA">
        <w:t>,</w:t>
      </w:r>
    </w:p>
    <w:p w14:paraId="59F6DED9" w14:textId="4AC5CAD0" w:rsidR="00FB6012" w:rsidRPr="000037DA" w:rsidRDefault="00FB6012" w:rsidP="00FB6012">
      <w:pPr>
        <w:pStyle w:val="MTDisplayEquation"/>
      </w:pPr>
      <w:r w:rsidRPr="000037DA">
        <w:tab/>
      </w:r>
      <w:r w:rsidR="00DF221F" w:rsidRPr="00DF221F">
        <w:rPr>
          <w:position w:val="-14"/>
        </w:rPr>
        <w:object w:dxaOrig="3200" w:dyaOrig="400" w14:anchorId="1A051CA9">
          <v:shape id="_x0000_i1702" type="#_x0000_t75" style="width:159.75pt;height:20.25pt" o:ole="">
            <v:imagedata r:id="rId1378" o:title=""/>
          </v:shape>
          <o:OLEObject Type="Embed" ProgID="Equation.DSMT4" ShapeID="_x0000_i1702" DrawAspect="Content" ObjectID="_1527085327" r:id="rId1379"/>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25</w:instrText>
        </w:r>
      </w:fldSimple>
      <w:r>
        <w:instrText>)</w:instrText>
      </w:r>
      <w:r>
        <w:fldChar w:fldCharType="end"/>
      </w:r>
    </w:p>
    <w:p w14:paraId="6ED023D7" w14:textId="66E043E9" w:rsidR="00FB6012" w:rsidRPr="000037DA" w:rsidRDefault="00FB6012" w:rsidP="00FB6012">
      <w:r w:rsidRPr="000037DA">
        <w:t xml:space="preserve">where </w:t>
      </w:r>
      <w:r w:rsidR="00DF221F" w:rsidRPr="00DF221F">
        <w:rPr>
          <w:position w:val="-14"/>
        </w:rPr>
        <w:object w:dxaOrig="840" w:dyaOrig="400" w14:anchorId="03CC2A7C">
          <v:shape id="_x0000_i1703" type="#_x0000_t75" style="width:42pt;height:20.25pt" o:ole="">
            <v:imagedata r:id="rId1380" o:title=""/>
          </v:shape>
          <o:OLEObject Type="Embed" ProgID="Equation.DSMT4" ShapeID="_x0000_i1703" DrawAspect="Content" ObjectID="_1527085328" r:id="rId1381"/>
        </w:object>
      </w:r>
      <w:r w:rsidRPr="000037DA">
        <w:t xml:space="preserve"> represents the directional derivative of </w:t>
      </w:r>
      <w:r w:rsidR="00DF221F" w:rsidRPr="00DF221F">
        <w:rPr>
          <w:position w:val="-10"/>
        </w:rPr>
        <w:object w:dxaOrig="240" w:dyaOrig="320" w14:anchorId="7EECB383">
          <v:shape id="_x0000_i1704" type="#_x0000_t75" style="width:12pt;height:15.75pt" o:ole="">
            <v:imagedata r:id="rId1382" o:title=""/>
          </v:shape>
          <o:OLEObject Type="Embed" ProgID="Equation.DSMT4" ShapeID="_x0000_i1704" DrawAspect="Content" ObjectID="_1527085329" r:id="rId1383"/>
        </w:object>
      </w:r>
      <w:r w:rsidRPr="000037DA">
        <w:t xml:space="preserve"> along </w:t>
      </w:r>
      <w:r w:rsidR="00DF221F" w:rsidRPr="00DF221F">
        <w:rPr>
          <w:position w:val="-10"/>
        </w:rPr>
        <w:object w:dxaOrig="340" w:dyaOrig="320" w14:anchorId="61FBE4C6">
          <v:shape id="_x0000_i1705" type="#_x0000_t75" style="width:17.25pt;height:15.75pt" o:ole="">
            <v:imagedata r:id="rId1384" o:title=""/>
          </v:shape>
          <o:OLEObject Type="Embed" ProgID="Equation.DSMT4" ShapeID="_x0000_i1705" DrawAspect="Content" ObjectID="_1527085330" r:id="rId1385"/>
        </w:object>
      </w:r>
      <w:r w:rsidRPr="000037DA">
        <w:t>.  For convenience, the virtual work may be separated into its internal and external parts,</w:t>
      </w:r>
    </w:p>
    <w:p w14:paraId="41FBD65B" w14:textId="7789E412" w:rsidR="00FB6012" w:rsidRPr="000037DA" w:rsidRDefault="00FB6012" w:rsidP="00FB6012">
      <w:pPr>
        <w:pStyle w:val="MTDisplayEquation"/>
      </w:pPr>
      <w:r w:rsidRPr="000037DA">
        <w:tab/>
      </w:r>
      <w:r w:rsidR="00DF221F" w:rsidRPr="00DF221F">
        <w:rPr>
          <w:position w:val="-12"/>
        </w:rPr>
        <w:object w:dxaOrig="1840" w:dyaOrig="360" w14:anchorId="630EC1B4">
          <v:shape id="_x0000_i1706" type="#_x0000_t75" style="width:92.25pt;height:18pt" o:ole="">
            <v:imagedata r:id="rId1386" o:title=""/>
          </v:shape>
          <o:OLEObject Type="Embed" ProgID="Equation.DSMT4" ShapeID="_x0000_i1706" DrawAspect="Content" ObjectID="_1527085331" r:id="rId1387"/>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59F073DF" w:rsidR="00FB6012" w:rsidRPr="000037DA" w:rsidRDefault="00FB6012" w:rsidP="00FB6012">
      <w:pPr>
        <w:pStyle w:val="MTDisplayEquation"/>
      </w:pPr>
      <w:r w:rsidRPr="000037DA">
        <w:tab/>
      </w:r>
      <w:r w:rsidR="00DF221F" w:rsidRPr="00DF221F">
        <w:rPr>
          <w:position w:val="-18"/>
        </w:rPr>
        <w:object w:dxaOrig="4700" w:dyaOrig="460" w14:anchorId="51BA3B7A">
          <v:shape id="_x0000_i1707" type="#_x0000_t75" style="width:234.75pt;height:23.25pt" o:ole="">
            <v:imagedata r:id="rId1388" o:title=""/>
          </v:shape>
          <o:OLEObject Type="Embed" ProgID="Equation.DSMT4" ShapeID="_x0000_i1707" DrawAspect="Content" ObjectID="_1527085332" r:id="rId1389"/>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34" w:name="ZEqnNum162760"/>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27</w:instrText>
        </w:r>
      </w:fldSimple>
      <w:r>
        <w:instrText>)</w:instrText>
      </w:r>
      <w:bookmarkEnd w:id="434"/>
      <w:r>
        <w:fldChar w:fldCharType="end"/>
      </w:r>
    </w:p>
    <w:p w14:paraId="7774208D" w14:textId="379E3B72" w:rsidR="00FB6012" w:rsidRPr="000037DA" w:rsidRDefault="00423D1B" w:rsidP="00FB6012">
      <w:r>
        <w:t xml:space="preserve">where we have substituted </w:t>
      </w:r>
      <w:r w:rsidR="00DF221F" w:rsidRPr="00DF221F">
        <w:rPr>
          <w:position w:val="-6"/>
        </w:rPr>
        <w:object w:dxaOrig="1340" w:dyaOrig="320" w14:anchorId="44BA1A1A">
          <v:shape id="_x0000_i1708" type="#_x0000_t75" style="width:66.75pt;height:15.75pt" o:ole="">
            <v:imagedata r:id="rId1390" o:title=""/>
          </v:shape>
          <o:OLEObject Type="Embed" ProgID="Equation.DSMT4" ShapeID="_x0000_i1708" DrawAspect="Content" ObjectID="_1527085333" r:id="rId1391"/>
        </w:object>
      </w:r>
      <w:r>
        <w:t xml:space="preserve">, </w:t>
      </w:r>
      <w:r w:rsidR="00FB6012" w:rsidRPr="000037DA">
        <w:t>and</w:t>
      </w:r>
    </w:p>
    <w:p w14:paraId="3D11B177" w14:textId="7F9A9E80" w:rsidR="00FB6012" w:rsidRPr="000037DA" w:rsidRDefault="00FB6012" w:rsidP="00FB6012">
      <w:pPr>
        <w:pStyle w:val="MTDisplayEquation"/>
      </w:pPr>
      <w:r w:rsidRPr="000037DA">
        <w:tab/>
      </w:r>
      <w:r w:rsidR="00DF221F" w:rsidRPr="00DF221F">
        <w:rPr>
          <w:position w:val="-18"/>
        </w:rPr>
        <w:object w:dxaOrig="4580" w:dyaOrig="460" w14:anchorId="4274AED1">
          <v:shape id="_x0000_i1709" type="#_x0000_t75" style="width:228.75pt;height:23.25pt" o:ole="">
            <v:imagedata r:id="rId1392" o:title=""/>
          </v:shape>
          <o:OLEObject Type="Embed" ProgID="Equation.DSMT4" ShapeID="_x0000_i1709" DrawAspect="Content" ObjectID="_1527085334" r:id="rId1393"/>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28</w:instrText>
        </w:r>
      </w:fldSimple>
      <w:r>
        <w:instrText>)</w:instrText>
      </w:r>
      <w:r>
        <w:fldChar w:fldCharType="end"/>
      </w:r>
    </w:p>
    <w:p w14:paraId="6AD1FFF7" w14:textId="29E8F8FF"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w:t>
      </w:r>
      <w:r w:rsidR="00423D1B">
        <w:t xml:space="preserve">In particular, a backward difference scheme is used to evaluate </w:t>
      </w:r>
      <w:r w:rsidR="00DF221F" w:rsidRPr="00DF221F">
        <w:rPr>
          <w:position w:val="-16"/>
        </w:rPr>
        <w:object w:dxaOrig="1760" w:dyaOrig="440" w14:anchorId="148B99BC">
          <v:shape id="_x0000_i1710" type="#_x0000_t75" style="width:87.75pt;height:21.75pt" o:ole="">
            <v:imagedata r:id="rId1394" o:title=""/>
          </v:shape>
          <o:OLEObject Type="Embed" ProgID="Equation.DSMT4" ShapeID="_x0000_i1710" DrawAspect="Content" ObjectID="_1527085335" r:id="rId1395"/>
        </w:object>
      </w:r>
      <w:r w:rsidR="00423D1B">
        <w:t xml:space="preserve">, where </w:t>
      </w:r>
      <w:r w:rsidR="00DF221F" w:rsidRPr="00DF221F">
        <w:rPr>
          <w:position w:val="-6"/>
        </w:rPr>
        <w:object w:dxaOrig="460" w:dyaOrig="320" w14:anchorId="58A6795F">
          <v:shape id="_x0000_i1711" type="#_x0000_t75" style="width:23.25pt;height:15.75pt" o:ole="">
            <v:imagedata r:id="rId1396" o:title=""/>
          </v:shape>
          <o:OLEObject Type="Embed" ProgID="Equation.DSMT4" ShapeID="_x0000_i1711" DrawAspect="Content" ObjectID="_1527085336" r:id="rId1397"/>
        </w:object>
      </w:r>
      <w:r w:rsidR="00423D1B">
        <w:t xml:space="preserve"> is the value of </w:t>
      </w:r>
      <w:r w:rsidR="00DF221F" w:rsidRPr="00DF221F">
        <w:rPr>
          <w:position w:val="-6"/>
        </w:rPr>
        <w:object w:dxaOrig="220" w:dyaOrig="279" w14:anchorId="1DFE34CF">
          <v:shape id="_x0000_i1712" type="#_x0000_t75" style="width:11.25pt;height:14.25pt" o:ole="">
            <v:imagedata r:id="rId1398" o:title=""/>
          </v:shape>
          <o:OLEObject Type="Embed" ProgID="Equation.DSMT4" ShapeID="_x0000_i1712" DrawAspect="Content" ObjectID="_1527085337" r:id="rId1399"/>
        </w:object>
      </w:r>
      <w:r w:rsidR="00423D1B">
        <w:t xml:space="preserve"> at the previous time step. </w:t>
      </w:r>
      <w:r w:rsidRPr="000037DA">
        <w:t xml:space="preserve">For the internal part of the virtual work, the directional derivative along </w:t>
      </w:r>
      <w:r w:rsidR="00DF221F" w:rsidRPr="00DF221F">
        <w:rPr>
          <w:position w:val="-6"/>
        </w:rPr>
        <w:object w:dxaOrig="360" w:dyaOrig="279" w14:anchorId="4F30B356">
          <v:shape id="_x0000_i1713" type="#_x0000_t75" style="width:18pt;height:14.25pt" o:ole="">
            <v:imagedata r:id="rId1400" o:title=""/>
          </v:shape>
          <o:OLEObject Type="Embed" ProgID="Equation.DSMT4" ShapeID="_x0000_i1713" DrawAspect="Content" ObjectID="_1527085338" r:id="rId1401"/>
        </w:object>
      </w:r>
      <w:r w:rsidRPr="000037DA">
        <w:t xml:space="preserve"> yields</w:t>
      </w:r>
    </w:p>
    <w:p w14:paraId="1555897D" w14:textId="0C29E7D9" w:rsidR="00FB6012" w:rsidRPr="000037DA" w:rsidRDefault="00FB6012" w:rsidP="00FB6012">
      <w:pPr>
        <w:pStyle w:val="MTDisplayEquation"/>
      </w:pPr>
      <w:r w:rsidRPr="000037DA">
        <w:lastRenderedPageBreak/>
        <w:tab/>
      </w:r>
      <w:r w:rsidR="00DF221F" w:rsidRPr="00DF221F">
        <w:rPr>
          <w:position w:val="-100"/>
        </w:rPr>
        <w:object w:dxaOrig="6220" w:dyaOrig="2120" w14:anchorId="490FE995">
          <v:shape id="_x0000_i1714" type="#_x0000_t75" style="width:311.25pt;height:105.75pt" o:ole="">
            <v:imagedata r:id="rId1402" o:title=""/>
          </v:shape>
          <o:OLEObject Type="Embed" ProgID="Equation.DSMT4" ShapeID="_x0000_i1714" DrawAspect="Content" ObjectID="_1527085339" r:id="rId1403"/>
        </w:objec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35" w:name="ZEqnNum239613"/>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29</w:instrText>
        </w:r>
      </w:fldSimple>
      <w:r>
        <w:instrText>)</w:instrText>
      </w:r>
      <w:bookmarkEnd w:id="435"/>
      <w:r>
        <w:fldChar w:fldCharType="end"/>
      </w:r>
    </w:p>
    <w:p w14:paraId="0D884379" w14:textId="6EEA205A" w:rsidR="00FB6012" w:rsidRPr="000037DA" w:rsidRDefault="00FB6012" w:rsidP="00FB6012">
      <w:r w:rsidRPr="000037DA">
        <w:t xml:space="preserve">where </w:t>
      </w:r>
      <w:r w:rsidR="00DF221F" w:rsidRPr="00025957">
        <w:rPr>
          <w:position w:val="-4"/>
        </w:rPr>
        <w:object w:dxaOrig="200" w:dyaOrig="200" w14:anchorId="3E92AEAA">
          <v:shape id="_x0000_i1715" type="#_x0000_t75" style="width:9.75pt;height:9.75pt" o:ole="">
            <v:imagedata r:id="rId1404" o:title=""/>
          </v:shape>
          <o:OLEObject Type="Embed" ProgID="Equation.DSMT4" ShapeID="_x0000_i1715" DrawAspect="Content" ObjectID="_1527085340" r:id="rId1405"/>
        </w:object>
      </w:r>
      <w:r w:rsidRPr="000037DA">
        <w:t xml:space="preserve"> is the fourth-order spatial elasticity tensor for the mixture and </w:t>
      </w:r>
      <w:r w:rsidR="00DF221F" w:rsidRPr="00DF221F">
        <w:rPr>
          <w:position w:val="-16"/>
        </w:rPr>
        <w:object w:dxaOrig="2820" w:dyaOrig="440" w14:anchorId="5E522EF0">
          <v:shape id="_x0000_i1716" type="#_x0000_t75" style="width:141pt;height:21.75pt" o:ole="">
            <v:imagedata r:id="rId1406" o:title=""/>
          </v:shape>
          <o:OLEObject Type="Embed" ProgID="Equation.DSMT4" ShapeID="_x0000_i1716" DrawAspect="Content" ObjectID="_1527085341" r:id="rId1407"/>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572445">
          <w:instrText>(2.98)</w:instrText>
        </w:r>
      </w:fldSimple>
      <w:r w:rsidR="00DE5C49">
        <w:fldChar w:fldCharType="end"/>
      </w:r>
      <w:r w:rsidRPr="000037DA">
        <w:t>, the spatial elasticity tensor may also be expanded as</w:t>
      </w:r>
    </w:p>
    <w:p w14:paraId="3F91423D" w14:textId="6D04B307" w:rsidR="00FB6012" w:rsidRPr="000037DA" w:rsidRDefault="00FB6012" w:rsidP="00FB6012">
      <w:pPr>
        <w:pStyle w:val="MTDisplayEquation"/>
      </w:pPr>
      <w:r w:rsidRPr="000037DA">
        <w:tab/>
      </w:r>
      <w:r w:rsidR="00DF221F" w:rsidRPr="00DF221F">
        <w:rPr>
          <w:position w:val="-16"/>
        </w:rPr>
        <w:object w:dxaOrig="2600" w:dyaOrig="440" w14:anchorId="170746E9">
          <v:shape id="_x0000_i1717" type="#_x0000_t75" style="width:129.75pt;height:21.75pt" o:ole="">
            <v:imagedata r:id="rId1408" o:title=""/>
          </v:shape>
          <o:OLEObject Type="Embed" ProgID="Equation.DSMT4" ShapeID="_x0000_i1717" DrawAspect="Content" ObjectID="_1527085342" r:id="rId1409"/>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30</w:instrText>
        </w:r>
      </w:fldSimple>
      <w:r>
        <w:instrText>)</w:instrText>
      </w:r>
      <w:r>
        <w:fldChar w:fldCharType="end"/>
      </w:r>
    </w:p>
    <w:p w14:paraId="42A6EA5D" w14:textId="7A2C8990" w:rsidR="00FB6012" w:rsidRPr="000037DA" w:rsidRDefault="00FB6012" w:rsidP="00FB6012">
      <w:r w:rsidRPr="000037DA">
        <w:t xml:space="preserve">where </w:t>
      </w:r>
      <w:r w:rsidR="00DF221F" w:rsidRPr="00025957">
        <w:rPr>
          <w:position w:val="-4"/>
        </w:rPr>
        <w:object w:dxaOrig="260" w:dyaOrig="300" w14:anchorId="3162BFC0">
          <v:shape id="_x0000_i1718" type="#_x0000_t75" style="width:12.75pt;height:15pt" o:ole="">
            <v:imagedata r:id="rId1410" o:title=""/>
          </v:shape>
          <o:OLEObject Type="Embed" ProgID="Equation.DSMT4" ShapeID="_x0000_i1718" DrawAspect="Content" ObjectID="_1527085343" r:id="rId1411"/>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DF221F" w:rsidRPr="00DF221F">
        <w:rPr>
          <w:position w:val="-6"/>
        </w:rPr>
        <w:object w:dxaOrig="300" w:dyaOrig="320" w14:anchorId="502C260B">
          <v:shape id="_x0000_i1719" type="#_x0000_t75" style="width:15pt;height:15.75pt" o:ole="">
            <v:imagedata r:id="rId1412" o:title=""/>
          </v:shape>
          <o:OLEObject Type="Embed" ProgID="Equation.DSMT4" ShapeID="_x0000_i1719" DrawAspect="Content" ObjectID="_1527085344" r:id="rId1413"/>
        </w:object>
      </w:r>
      <w:r w:rsidRPr="000037DA">
        <w:t xml:space="preserve"> via</w:t>
      </w:r>
    </w:p>
    <w:p w14:paraId="1879C136" w14:textId="6AE5B9DB" w:rsidR="00FB6012" w:rsidRPr="000037DA" w:rsidRDefault="00FB6012" w:rsidP="00FB6012">
      <w:pPr>
        <w:pStyle w:val="MTDisplayEquation"/>
      </w:pPr>
      <w:r w:rsidRPr="000037DA">
        <w:tab/>
      </w:r>
      <w:r w:rsidR="00DF221F" w:rsidRPr="00DF221F">
        <w:rPr>
          <w:position w:val="-16"/>
        </w:rPr>
        <w:object w:dxaOrig="3080" w:dyaOrig="440" w14:anchorId="0C53A067">
          <v:shape id="_x0000_i1720" type="#_x0000_t75" style="width:153.75pt;height:21.75pt" o:ole="">
            <v:imagedata r:id="rId1414" o:title=""/>
          </v:shape>
          <o:OLEObject Type="Embed" ProgID="Equation.DSMT4" ShapeID="_x0000_i1720" DrawAspect="Content" ObjectID="_1527085345" r:id="rId141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31</w:instrText>
        </w:r>
      </w:fldSimple>
      <w:r>
        <w:instrText>)</w:instrText>
      </w:r>
      <w:r>
        <w:fldChar w:fldCharType="end"/>
      </w:r>
    </w:p>
    <w:p w14:paraId="11F5FCC7" w14:textId="7459D02E" w:rsidR="00FB6012" w:rsidRPr="000037DA" w:rsidRDefault="00FB6012" w:rsidP="00FB6012">
      <w:r w:rsidRPr="000037DA">
        <w:t xml:space="preserve">where </w:t>
      </w:r>
      <w:r w:rsidR="00DF221F" w:rsidRPr="00025957">
        <w:rPr>
          <w:position w:val="-4"/>
        </w:rPr>
        <w:object w:dxaOrig="220" w:dyaOrig="260" w14:anchorId="104C43E5">
          <v:shape id="_x0000_i1721" type="#_x0000_t75" style="width:11.25pt;height:12.75pt" o:ole="">
            <v:imagedata r:id="rId1416" o:title=""/>
          </v:shape>
          <o:OLEObject Type="Embed" ProgID="Equation.DSMT4" ShapeID="_x0000_i1721" DrawAspect="Content" ObjectID="_1527085346" r:id="rId1417"/>
        </w:object>
      </w:r>
      <w:r w:rsidRPr="000037DA">
        <w:t xml:space="preserve"> is the deformation gradient of the solid matrix, </w:t>
      </w:r>
      <w:r w:rsidR="00DF221F" w:rsidRPr="00DF221F">
        <w:rPr>
          <w:position w:val="-10"/>
        </w:rPr>
        <w:object w:dxaOrig="1280" w:dyaOrig="360" w14:anchorId="44EB8EDD">
          <v:shape id="_x0000_i1722" type="#_x0000_t75" style="width:63.75pt;height:18pt" o:ole="">
            <v:imagedata r:id="rId1418" o:title=""/>
          </v:shape>
          <o:OLEObject Type="Embed" ProgID="Equation.DSMT4" ShapeID="_x0000_i1722" DrawAspect="Content" ObjectID="_1527085347" r:id="rId1419"/>
        </w:object>
      </w:r>
      <w:r w:rsidRPr="000037DA">
        <w:t xml:space="preserve"> where </w:t>
      </w:r>
      <w:r w:rsidR="00DF221F" w:rsidRPr="00025957">
        <w:rPr>
          <w:position w:val="-4"/>
        </w:rPr>
        <w:object w:dxaOrig="240" w:dyaOrig="260" w14:anchorId="656554D1">
          <v:shape id="_x0000_i1723" type="#_x0000_t75" style="width:12pt;height:12.75pt" o:ole="">
            <v:imagedata r:id="rId1420" o:title=""/>
          </v:shape>
          <o:OLEObject Type="Embed" ProgID="Equation.DSMT4" ShapeID="_x0000_i1723" DrawAspect="Content" ObjectID="_1527085348" r:id="rId1421"/>
        </w:object>
      </w:r>
      <w:r w:rsidRPr="000037DA">
        <w:t xml:space="preserve"> is the Lagrangian strain tensor and </w:t>
      </w:r>
      <w:r w:rsidR="00DF221F" w:rsidRPr="00DF221F">
        <w:rPr>
          <w:position w:val="-6"/>
        </w:rPr>
        <w:object w:dxaOrig="279" w:dyaOrig="320" w14:anchorId="08597D7B">
          <v:shape id="_x0000_i1724" type="#_x0000_t75" style="width:14.25pt;height:15.75pt" o:ole="">
            <v:imagedata r:id="rId1422" o:title=""/>
          </v:shape>
          <o:OLEObject Type="Embed" ProgID="Equation.DSMT4" ShapeID="_x0000_i1724" DrawAspect="Content" ObjectID="_1527085349" r:id="rId1423"/>
        </w:object>
      </w:r>
      <w:r w:rsidRPr="000037DA">
        <w:t xml:space="preserve"> is the second Piola-Kirchhoff stress tensor, related to the Cauchy stress tensor via </w:t>
      </w:r>
      <w:r w:rsidR="00DF221F" w:rsidRPr="00DF221F">
        <w:rPr>
          <w:position w:val="-6"/>
        </w:rPr>
        <w:object w:dxaOrig="1719" w:dyaOrig="320" w14:anchorId="5AD68AA0">
          <v:shape id="_x0000_i1725" type="#_x0000_t75" style="width:86.25pt;height:15.75pt" o:ole="">
            <v:imagedata r:id="rId1424" o:title=""/>
          </v:shape>
          <o:OLEObject Type="Embed" ProgID="Equation.DSMT4" ShapeID="_x0000_i1725" DrawAspect="Content" ObjectID="_1527085350" r:id="rId1425"/>
        </w:object>
      </w:r>
      <w:r w:rsidRPr="000037DA">
        <w:t>.</w:t>
      </w:r>
    </w:p>
    <w:p w14:paraId="24EF0EB3" w14:textId="5922EA67" w:rsidR="00FB6012" w:rsidRPr="000037DA" w:rsidRDefault="00FB6012" w:rsidP="00FB6012">
      <w:r w:rsidRPr="000037DA">
        <w:tab/>
        <w:t xml:space="preserve">Similarly, </w:t>
      </w:r>
      <w:r w:rsidR="00DF221F" w:rsidRPr="00DF221F">
        <w:rPr>
          <w:position w:val="-6"/>
        </w:rPr>
        <w:object w:dxaOrig="240" w:dyaOrig="320" w14:anchorId="08C91BBA">
          <v:shape id="_x0000_i1726" type="#_x0000_t75" style="width:12pt;height:15.75pt" o:ole="">
            <v:imagedata r:id="rId1426" o:title=""/>
          </v:shape>
          <o:OLEObject Type="Embed" ProgID="Equation.DSMT4" ShapeID="_x0000_i1726" DrawAspect="Content" ObjectID="_1527085351" r:id="rId1427"/>
        </w:object>
      </w:r>
      <w:r w:rsidRPr="000037DA">
        <w:t xml:space="preserve"> is a fourth-order tensor that represents the spatial measure of the rate of change of permeability with strain.  It is related to its material frame equivalent </w:t>
      </w:r>
      <w:r w:rsidR="00DF221F" w:rsidRPr="00DF221F">
        <w:rPr>
          <w:position w:val="-6"/>
        </w:rPr>
        <w:object w:dxaOrig="279" w:dyaOrig="279" w14:anchorId="79FF326E">
          <v:shape id="_x0000_i1727" type="#_x0000_t75" style="width:14.25pt;height:14.25pt" o:ole="">
            <v:imagedata r:id="rId1428" o:title=""/>
          </v:shape>
          <o:OLEObject Type="Embed" ProgID="Equation.DSMT4" ShapeID="_x0000_i1727" DrawAspect="Content" ObjectID="_1527085352" r:id="rId1429"/>
        </w:object>
      </w:r>
      <w:r w:rsidRPr="000037DA">
        <w:t xml:space="preserve"> via</w:t>
      </w:r>
    </w:p>
    <w:p w14:paraId="0213A98B" w14:textId="3CBE676D" w:rsidR="00FB6012" w:rsidRPr="000037DA" w:rsidRDefault="00FB6012" w:rsidP="00FB6012">
      <w:pPr>
        <w:pStyle w:val="MTDisplayEquation"/>
      </w:pPr>
      <w:r w:rsidRPr="000037DA">
        <w:tab/>
      </w:r>
      <w:r w:rsidR="00DF221F" w:rsidRPr="00DF221F">
        <w:rPr>
          <w:position w:val="-16"/>
        </w:rPr>
        <w:object w:dxaOrig="2980" w:dyaOrig="440" w14:anchorId="49E1A244">
          <v:shape id="_x0000_i1728" type="#_x0000_t75" style="width:149.25pt;height:21.75pt" o:ole="">
            <v:imagedata r:id="rId1430" o:title=""/>
          </v:shape>
          <o:OLEObject Type="Embed" ProgID="Equation.DSMT4" ShapeID="_x0000_i1728" DrawAspect="Content" ObjectID="_1527085353" r:id="rId1431"/>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32</w:instrText>
        </w:r>
      </w:fldSimple>
      <w:r>
        <w:instrText>)</w:instrText>
      </w:r>
      <w:r>
        <w:fldChar w:fldCharType="end"/>
      </w:r>
    </w:p>
    <w:p w14:paraId="475BFC08" w14:textId="7CF9030B" w:rsidR="00FB6012" w:rsidRPr="000037DA" w:rsidRDefault="00FB6012" w:rsidP="00FB6012">
      <w:r w:rsidRPr="000037DA">
        <w:t xml:space="preserve">where </w:t>
      </w:r>
      <w:r w:rsidR="00DF221F" w:rsidRPr="00DF221F">
        <w:rPr>
          <w:position w:val="-10"/>
        </w:rPr>
        <w:object w:dxaOrig="1200" w:dyaOrig="340" w14:anchorId="5DB8131B">
          <v:shape id="_x0000_i1729" type="#_x0000_t75" style="width:60pt;height:17.25pt" o:ole="">
            <v:imagedata r:id="rId1432" o:title=""/>
          </v:shape>
          <o:OLEObject Type="Embed" ProgID="Equation.DSMT4" ShapeID="_x0000_i1729" DrawAspect="Content" ObjectID="_1527085354" r:id="rId1433"/>
        </w:object>
      </w:r>
      <w:r w:rsidRPr="000037DA">
        <w:t xml:space="preserve"> and </w:t>
      </w:r>
      <w:r w:rsidR="00DF221F" w:rsidRPr="00025957">
        <w:rPr>
          <w:position w:val="-4"/>
        </w:rPr>
        <w:object w:dxaOrig="279" w:dyaOrig="260" w14:anchorId="383F53A3">
          <v:shape id="_x0000_i1730" type="#_x0000_t75" style="width:14.25pt;height:12.75pt" o:ole="">
            <v:imagedata r:id="rId1434" o:title=""/>
          </v:shape>
          <o:OLEObject Type="Embed" ProgID="Equation.DSMT4" ShapeID="_x0000_i1730" DrawAspect="Content" ObjectID="_1527085355" r:id="rId1435"/>
        </w:object>
      </w:r>
      <w:r w:rsidRPr="000037DA">
        <w:t xml:space="preserve"> is the permeability tensor in the material frame, such that </w:t>
      </w:r>
      <w:r w:rsidR="00DF221F" w:rsidRPr="00DF221F">
        <w:rPr>
          <w:position w:val="-6"/>
        </w:rPr>
        <w:object w:dxaOrig="1579" w:dyaOrig="320" w14:anchorId="3F93F022">
          <v:shape id="_x0000_i1731" type="#_x0000_t75" style="width:78.75pt;height:15.75pt" o:ole="">
            <v:imagedata r:id="rId1436" o:title=""/>
          </v:shape>
          <o:OLEObject Type="Embed" ProgID="Equation.DSMT4" ShapeID="_x0000_i1731" DrawAspect="Content" ObjectID="_1527085356" r:id="rId1437"/>
        </w:object>
      </w:r>
      <w:r w:rsidRPr="000037DA">
        <w:t xml:space="preserve">.  Since </w:t>
      </w:r>
      <w:r w:rsidR="00DF221F" w:rsidRPr="00025957">
        <w:rPr>
          <w:position w:val="-4"/>
        </w:rPr>
        <w:object w:dxaOrig="279" w:dyaOrig="260" w14:anchorId="464A56FF">
          <v:shape id="_x0000_i1732" type="#_x0000_t75" style="width:14.25pt;height:12.75pt" o:ole="">
            <v:imagedata r:id="rId1438" o:title=""/>
          </v:shape>
          <o:OLEObject Type="Embed" ProgID="Equation.DSMT4" ShapeID="_x0000_i1732" DrawAspect="Content" ObjectID="_1527085357" r:id="rId1439"/>
        </w:object>
      </w:r>
      <w:r w:rsidRPr="000037DA">
        <w:t xml:space="preserve"> and </w:t>
      </w:r>
      <w:r w:rsidR="00DF221F" w:rsidRPr="00025957">
        <w:rPr>
          <w:position w:val="-4"/>
        </w:rPr>
        <w:object w:dxaOrig="240" w:dyaOrig="260" w14:anchorId="1480E6ED">
          <v:shape id="_x0000_i1733" type="#_x0000_t75" style="width:12pt;height:12.75pt" o:ole="">
            <v:imagedata r:id="rId1440" o:title=""/>
          </v:shape>
          <o:OLEObject Type="Embed" ProgID="Equation.DSMT4" ShapeID="_x0000_i1733" DrawAspect="Content" ObjectID="_1527085358" r:id="rId1441"/>
        </w:object>
      </w:r>
      <w:r w:rsidRPr="000037DA">
        <w:t xml:space="preserve"> are symmetric tensors, it follows that </w:t>
      </w:r>
      <w:r w:rsidR="00DF221F" w:rsidRPr="00DF221F">
        <w:rPr>
          <w:position w:val="-6"/>
        </w:rPr>
        <w:object w:dxaOrig="240" w:dyaOrig="320" w14:anchorId="72582B5A">
          <v:shape id="_x0000_i1734" type="#_x0000_t75" style="width:12pt;height:15.75pt" o:ole="">
            <v:imagedata r:id="rId1442" o:title=""/>
          </v:shape>
          <o:OLEObject Type="Embed" ProgID="Equation.DSMT4" ShapeID="_x0000_i1734" DrawAspect="Content" ObjectID="_1527085359" r:id="rId1443"/>
        </w:object>
      </w:r>
      <w:r w:rsidRPr="000037DA">
        <w:t xml:space="preserve"> and </w:t>
      </w:r>
      <w:r w:rsidR="00DF221F" w:rsidRPr="00DF221F">
        <w:rPr>
          <w:position w:val="-6"/>
        </w:rPr>
        <w:object w:dxaOrig="279" w:dyaOrig="279" w14:anchorId="4DD58080">
          <v:shape id="_x0000_i1735" type="#_x0000_t75" style="width:14.25pt;height:14.25pt" o:ole="">
            <v:imagedata r:id="rId1444" o:title=""/>
          </v:shape>
          <o:OLEObject Type="Embed" ProgID="Equation.DSMT4" ShapeID="_x0000_i1735" DrawAspect="Content" ObjectID="_1527085360" r:id="rId1445"/>
        </w:object>
      </w:r>
      <w:r w:rsidRPr="000037DA">
        <w:t xml:space="preserve"> exhibit two minor symmetries (e.g., </w:t>
      </w:r>
      <w:r w:rsidR="00DF221F" w:rsidRPr="00DF221F">
        <w:rPr>
          <w:position w:val="-14"/>
        </w:rPr>
        <w:object w:dxaOrig="980" w:dyaOrig="400" w14:anchorId="0107F51A">
          <v:shape id="_x0000_i1736" type="#_x0000_t75" style="width:48.75pt;height:20.25pt" o:ole="">
            <v:imagedata r:id="rId1446" o:title=""/>
          </v:shape>
          <o:OLEObject Type="Embed" ProgID="Equation.DSMT4" ShapeID="_x0000_i1736" DrawAspect="Content" ObjectID="_1527085361" r:id="rId1447"/>
        </w:object>
      </w:r>
      <w:r w:rsidRPr="000037DA">
        <w:t xml:space="preserve"> and </w:t>
      </w:r>
      <w:r w:rsidR="00DF221F" w:rsidRPr="00DF221F">
        <w:rPr>
          <w:position w:val="-14"/>
        </w:rPr>
        <w:object w:dxaOrig="1080" w:dyaOrig="380" w14:anchorId="35D89B99">
          <v:shape id="_x0000_i1737" type="#_x0000_t75" style="width:54pt;height:18.75pt" o:ole="">
            <v:imagedata r:id="rId1448" o:title=""/>
          </v:shape>
          <o:OLEObject Type="Embed" ProgID="Equation.DSMT4" ShapeID="_x0000_i1737" DrawAspect="Content" ObjectID="_1527085362" r:id="rId1449"/>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DF221F" w:rsidRPr="00DF221F">
        <w:rPr>
          <w:position w:val="-14"/>
        </w:rPr>
        <w:object w:dxaOrig="1080" w:dyaOrig="380" w14:anchorId="705FB50F">
          <v:shape id="_x0000_i1738" type="#_x0000_t75" style="width:54pt;height:18.75pt" o:ole="">
            <v:imagedata r:id="rId1450" o:title=""/>
          </v:shape>
          <o:OLEObject Type="Embed" ProgID="Equation.DSMT4" ShapeID="_x0000_i1738" DrawAspect="Content" ObjectID="_1527085363" r:id="rId1451"/>
        </w:object>
      </w:r>
      <w:r w:rsidRPr="000037DA">
        <w:t xml:space="preserve"> in general).</w:t>
      </w:r>
    </w:p>
    <w:p w14:paraId="2EE0A423" w14:textId="1510D27A" w:rsidR="00FB6012" w:rsidRPr="000037DA" w:rsidRDefault="00FB6012" w:rsidP="00FB6012">
      <w:r w:rsidRPr="000037DA">
        <w:tab/>
        <w:t xml:space="preserve">The directional derivative of </w:t>
      </w:r>
      <w:r w:rsidR="00DF221F" w:rsidRPr="00DF221F">
        <w:rPr>
          <w:position w:val="-12"/>
        </w:rPr>
        <w:object w:dxaOrig="540" w:dyaOrig="360" w14:anchorId="2F2A97EF">
          <v:shape id="_x0000_i1739" type="#_x0000_t75" style="width:27pt;height:18pt" o:ole="">
            <v:imagedata r:id="rId1452" o:title=""/>
          </v:shape>
          <o:OLEObject Type="Embed" ProgID="Equation.DSMT4" ShapeID="_x0000_i1739" DrawAspect="Content" ObjectID="_1527085364" r:id="rId1453"/>
        </w:object>
      </w:r>
      <w:r w:rsidRPr="000037DA">
        <w:t xml:space="preserve"> along </w:t>
      </w:r>
      <w:r w:rsidR="00DF221F" w:rsidRPr="00DF221F">
        <w:rPr>
          <w:position w:val="-10"/>
        </w:rPr>
        <w:object w:dxaOrig="340" w:dyaOrig="320" w14:anchorId="05AA84A3">
          <v:shape id="_x0000_i1740" type="#_x0000_t75" style="width:17.25pt;height:15.75pt" o:ole="">
            <v:imagedata r:id="rId1454" o:title=""/>
          </v:shape>
          <o:OLEObject Type="Embed" ProgID="Equation.DSMT4" ShapeID="_x0000_i1740" DrawAspect="Content" ObjectID="_1527085365" r:id="rId1455"/>
        </w:object>
      </w:r>
      <w:r w:rsidRPr="000037DA">
        <w:t xml:space="preserve"> is given by</w:t>
      </w:r>
    </w:p>
    <w:p w14:paraId="7B05AC67" w14:textId="0D1A23D1" w:rsidR="00FB6012" w:rsidRPr="000037DA" w:rsidRDefault="00FB6012" w:rsidP="00FB6012">
      <w:pPr>
        <w:pStyle w:val="MTDisplayEquation"/>
      </w:pPr>
      <w:r w:rsidRPr="000037DA">
        <w:tab/>
      </w:r>
      <w:r w:rsidR="00DF221F" w:rsidRPr="00DF221F">
        <w:rPr>
          <w:position w:val="-18"/>
        </w:rPr>
        <w:object w:dxaOrig="5480" w:dyaOrig="460" w14:anchorId="4923FAD1">
          <v:shape id="_x0000_i1741" type="#_x0000_t75" style="width:273.75pt;height:23.25pt" o:ole="">
            <v:imagedata r:id="rId1456" o:title=""/>
          </v:shape>
          <o:OLEObject Type="Embed" ProgID="Equation.DSMT4" ShapeID="_x0000_i1741" DrawAspect="Content" ObjectID="_1527085366" r:id="rId1457"/>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36" w:name="ZEqnNum782864"/>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33</w:instrText>
        </w:r>
      </w:fldSimple>
      <w:r>
        <w:instrText>)</w:instrText>
      </w:r>
      <w:bookmarkEnd w:id="436"/>
      <w:r>
        <w:fldChar w:fldCharType="end"/>
      </w:r>
    </w:p>
    <w:p w14:paraId="23B3D585" w14:textId="5275F164" w:rsidR="00FB6012" w:rsidRPr="000037DA" w:rsidRDefault="00FB6012" w:rsidP="00FB6012">
      <w:r w:rsidRPr="000037DA">
        <w:t xml:space="preserve">Note that letting </w:t>
      </w:r>
      <w:r w:rsidR="00DF221F" w:rsidRPr="00DF221F">
        <w:rPr>
          <w:position w:val="-10"/>
        </w:rPr>
        <w:object w:dxaOrig="580" w:dyaOrig="320" w14:anchorId="5A4C2C96">
          <v:shape id="_x0000_i1742" type="#_x0000_t75" style="width:29.25pt;height:15.75pt" o:ole="">
            <v:imagedata r:id="rId1458" o:title=""/>
          </v:shape>
          <o:OLEObject Type="Embed" ProgID="Equation.DSMT4" ShapeID="_x0000_i1742" DrawAspect="Content" ObjectID="_1527085367" r:id="rId1459"/>
        </w:object>
      </w:r>
      <w:r w:rsidRPr="000037DA">
        <w:t xml:space="preserve"> and </w:t>
      </w:r>
      <w:r w:rsidR="00DF221F" w:rsidRPr="00DF221F">
        <w:rPr>
          <w:position w:val="-10"/>
        </w:rPr>
        <w:object w:dxaOrig="720" w:dyaOrig="320" w14:anchorId="667544A7">
          <v:shape id="_x0000_i1743" type="#_x0000_t75" style="width:36pt;height:15.75pt" o:ole="">
            <v:imagedata r:id="rId1460" o:title=""/>
          </v:shape>
          <o:OLEObject Type="Embed" ProgID="Equation.DSMT4" ShapeID="_x0000_i1743" DrawAspect="Content" ObjectID="_1527085368" r:id="rId1461"/>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572445">
          <w:instrText>(3.29)</w:instrText>
        </w:r>
      </w:fldSimple>
      <w:r w:rsidR="00021014">
        <w:fldChar w:fldCharType="end"/>
      </w:r>
      <w:r w:rsidRPr="000037DA">
        <w:t xml:space="preserve"> is symmetric to interchanges of </w:t>
      </w:r>
      <w:r w:rsidR="00DF221F" w:rsidRPr="00DF221F">
        <w:rPr>
          <w:position w:val="-6"/>
        </w:rPr>
        <w:object w:dxaOrig="360" w:dyaOrig="279" w14:anchorId="234C3864">
          <v:shape id="_x0000_i1744" type="#_x0000_t75" style="width:18pt;height:14.25pt" o:ole="">
            <v:imagedata r:id="rId1462" o:title=""/>
          </v:shape>
          <o:OLEObject Type="Embed" ProgID="Equation.DSMT4" ShapeID="_x0000_i1744" DrawAspect="Content" ObjectID="_1527085369" r:id="rId1463"/>
        </w:object>
      </w:r>
      <w:r w:rsidRPr="000037DA">
        <w:t xml:space="preserve"> and </w:t>
      </w:r>
      <w:r w:rsidR="00DF221F" w:rsidRPr="00DF221F">
        <w:rPr>
          <w:position w:val="-6"/>
        </w:rPr>
        <w:object w:dxaOrig="420" w:dyaOrig="320" w14:anchorId="17FE4014">
          <v:shape id="_x0000_i1745" type="#_x0000_t75" style="width:21pt;height:15.75pt" o:ole="">
            <v:imagedata r:id="rId1464" o:title=""/>
          </v:shape>
          <o:OLEObject Type="Embed" ProgID="Equation.DSMT4" ShapeID="_x0000_i1745" DrawAspect="Content" ObjectID="_1527085370" r:id="rId1465"/>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572445">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572445">
          <w:instrText>(3.33)</w:instrText>
        </w:r>
      </w:fldSimple>
      <w:r w:rsidR="00021014">
        <w:fldChar w:fldCharType="end"/>
      </w:r>
      <w:r w:rsidRPr="000037DA">
        <w:t xml:space="preserve"> do not exhibit symmetry to interchanges of </w:t>
      </w:r>
      <w:r w:rsidR="00DF221F" w:rsidRPr="00DF221F">
        <w:rPr>
          <w:position w:val="-14"/>
        </w:rPr>
        <w:object w:dxaOrig="900" w:dyaOrig="400" w14:anchorId="29DF302F">
          <v:shape id="_x0000_i1746" type="#_x0000_t75" style="width:45pt;height:20.25pt" o:ole="">
            <v:imagedata r:id="rId1466" o:title=""/>
          </v:shape>
          <o:OLEObject Type="Embed" ProgID="Equation.DSMT4" ShapeID="_x0000_i1746" DrawAspect="Content" ObjectID="_1527085371" r:id="rId1467"/>
        </w:object>
      </w:r>
      <w:r w:rsidRPr="000037DA">
        <w:t xml:space="preserve"> and </w:t>
      </w:r>
      <w:r w:rsidR="00DF221F" w:rsidRPr="00DF221F">
        <w:rPr>
          <w:position w:val="-16"/>
        </w:rPr>
        <w:object w:dxaOrig="999" w:dyaOrig="440" w14:anchorId="2378CDA3">
          <v:shape id="_x0000_i1747" type="#_x0000_t75" style="width:50.25pt;height:21.75pt" o:ole="">
            <v:imagedata r:id="rId1468" o:title=""/>
          </v:shape>
          <o:OLEObject Type="Embed" ProgID="Equation.DSMT4" ShapeID="_x0000_i1747" DrawAspect="Content" ObjectID="_1527085372" r:id="rId1469"/>
        </w:object>
      </w:r>
      <w:r w:rsidRPr="000037DA">
        <w:t>, implying that the finite element stiffness matrix for a solid-fluid mixture is not symmetric under general conditions.</w:t>
      </w:r>
    </w:p>
    <w:p w14:paraId="45130A96" w14:textId="0ECFCCFE" w:rsidR="00FB6012" w:rsidRDefault="00FB6012" w:rsidP="00FB6012">
      <w:r w:rsidRPr="000037DA">
        <w:tab/>
        <w:t xml:space="preserve">The directional derivatives of the external virtual work </w:t>
      </w:r>
      <w:r w:rsidR="00DF221F" w:rsidRPr="00DF221F">
        <w:rPr>
          <w:position w:val="-12"/>
        </w:rPr>
        <w:object w:dxaOrig="560" w:dyaOrig="360" w14:anchorId="0DE8C029">
          <v:shape id="_x0000_i1748" type="#_x0000_t75" style="width:27.75pt;height:18pt" o:ole="">
            <v:imagedata r:id="rId1470" o:title=""/>
          </v:shape>
          <o:OLEObject Type="Embed" ProgID="Equation.DSMT4" ShapeID="_x0000_i1748" DrawAspect="Content" ObjectID="_1527085373" r:id="rId1471"/>
        </w:object>
      </w:r>
      <w:r w:rsidRPr="000037DA">
        <w:t xml:space="preserve"> depend on the type of boundar</w:t>
      </w:r>
      <w:r>
        <w:t xml:space="preserve">y conditions being considered.  For a prescribed total normal traction </w:t>
      </w:r>
      <w:r w:rsidR="00DF221F" w:rsidRPr="00DF221F">
        <w:rPr>
          <w:position w:val="-12"/>
        </w:rPr>
        <w:object w:dxaOrig="220" w:dyaOrig="360" w14:anchorId="5926763A">
          <v:shape id="_x0000_i1749" type="#_x0000_t75" style="width:11.25pt;height:18pt" o:ole="">
            <v:imagedata r:id="rId1472" o:title=""/>
          </v:shape>
          <o:OLEObject Type="Embed" ProgID="Equation.DSMT4" ShapeID="_x0000_i1749" DrawAspect="Content" ObjectID="_1527085374" r:id="rId1473"/>
        </w:object>
      </w:r>
      <w:r>
        <w:t xml:space="preserve">, where </w:t>
      </w:r>
      <w:r w:rsidR="00DF221F" w:rsidRPr="00DF221F">
        <w:rPr>
          <w:position w:val="-12"/>
        </w:rPr>
        <w:object w:dxaOrig="680" w:dyaOrig="360" w14:anchorId="6C181858">
          <v:shape id="_x0000_i1750" type="#_x0000_t75" style="width:33.75pt;height:18pt" o:ole="">
            <v:imagedata r:id="rId1474" o:title=""/>
          </v:shape>
          <o:OLEObject Type="Embed" ProgID="Equation.DSMT4" ShapeID="_x0000_i1750" DrawAspect="Content" ObjectID="_1527085375" r:id="rId1475"/>
        </w:object>
      </w:r>
      <w:r>
        <w:t>,</w:t>
      </w:r>
    </w:p>
    <w:p w14:paraId="0689E9F9" w14:textId="44E232A4" w:rsidR="00FB6012" w:rsidRPr="000037DA" w:rsidRDefault="00FB6012" w:rsidP="00FB6012">
      <w:pPr>
        <w:pStyle w:val="MTDisplayEquation"/>
      </w:pPr>
      <w:r>
        <w:tab/>
      </w:r>
      <w:r w:rsidR="00DF221F" w:rsidRPr="00DF221F">
        <w:rPr>
          <w:position w:val="-18"/>
        </w:rPr>
        <w:object w:dxaOrig="2120" w:dyaOrig="460" w14:anchorId="79F3DAC8">
          <v:shape id="_x0000_i1751" type="#_x0000_t75" style="width:105.75pt;height:23.25pt" o:ole="">
            <v:imagedata r:id="rId1476" o:title=""/>
          </v:shape>
          <o:OLEObject Type="Embed" ProgID="Equation.DSMT4" ShapeID="_x0000_i1751" DrawAspect="Content" ObjectID="_1527085376" r:id="rId1477"/>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37" w:name="ZEqnNum269251"/>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34</w:instrText>
        </w:r>
      </w:fldSimple>
      <w:r>
        <w:instrText>)</w:instrText>
      </w:r>
      <w:bookmarkEnd w:id="437"/>
      <w:r>
        <w:fldChar w:fldCharType="end"/>
      </w:r>
    </w:p>
    <w:p w14:paraId="73E1A1E3" w14:textId="77777777" w:rsidR="00FB6012" w:rsidRDefault="00FB6012" w:rsidP="00FB6012">
      <w:r>
        <w:t>and</w:t>
      </w:r>
    </w:p>
    <w:p w14:paraId="320C76A7" w14:textId="2548FA1D" w:rsidR="00FB6012" w:rsidRDefault="00FB6012" w:rsidP="00FB6012">
      <w:pPr>
        <w:pStyle w:val="MTDisplayEquation"/>
      </w:pPr>
      <w:r>
        <w:lastRenderedPageBreak/>
        <w:tab/>
      </w:r>
      <w:r w:rsidR="00DF221F" w:rsidRPr="00DF221F">
        <w:rPr>
          <w:position w:val="-52"/>
        </w:rPr>
        <w:object w:dxaOrig="5340" w:dyaOrig="1160" w14:anchorId="5FDBA8FA">
          <v:shape id="_x0000_i1752" type="#_x0000_t75" style="width:267pt;height:57.75pt" o:ole="">
            <v:imagedata r:id="rId1478" o:title=""/>
          </v:shape>
          <o:OLEObject Type="Embed" ProgID="Equation.DSMT4" ShapeID="_x0000_i1752" DrawAspect="Content" ObjectID="_1527085377" r:id="rId147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38" w:name="ZEqnNum737993"/>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35</w:instrText>
        </w:r>
      </w:fldSimple>
      <w:r>
        <w:instrText>)</w:instrText>
      </w:r>
      <w:bookmarkEnd w:id="438"/>
      <w:r>
        <w:fldChar w:fldCharType="end"/>
      </w:r>
    </w:p>
    <w:p w14:paraId="2330C1CE" w14:textId="77777777" w:rsidR="00FB6012" w:rsidRDefault="00FB6012" w:rsidP="00FB6012">
      <w:r>
        <w:t>where</w:t>
      </w:r>
    </w:p>
    <w:p w14:paraId="2087CD36" w14:textId="4D5CD10F" w:rsidR="00FB6012" w:rsidRDefault="00FB6012" w:rsidP="00FB6012">
      <w:pPr>
        <w:pStyle w:val="MTDisplayEquation"/>
      </w:pPr>
      <w:r>
        <w:tab/>
      </w:r>
      <w:r w:rsidR="00DF221F" w:rsidRPr="00DF221F">
        <w:rPr>
          <w:position w:val="-28"/>
        </w:rPr>
        <w:object w:dxaOrig="2000" w:dyaOrig="660" w14:anchorId="5875569D">
          <v:shape id="_x0000_i1753" type="#_x0000_t75" style="width:99.75pt;height:33pt" o:ole="">
            <v:imagedata r:id="rId1480" o:title=""/>
          </v:shape>
          <o:OLEObject Type="Embed" ProgID="Equation.DSMT4" ShapeID="_x0000_i1753" DrawAspect="Content" ObjectID="_1527085378" r:id="rId14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36</w:instrText>
        </w:r>
      </w:fldSimple>
      <w:r>
        <w:instrText>)</w:instrText>
      </w:r>
      <w:r>
        <w:fldChar w:fldCharType="end"/>
      </w:r>
    </w:p>
    <w:p w14:paraId="14D84E23" w14:textId="453ABB9B" w:rsidR="00FB6012" w:rsidRDefault="00FB6012" w:rsidP="00FB6012">
      <w:r>
        <w:t xml:space="preserve">are covariant basis (tangent) vectors on </w:t>
      </w:r>
      <w:r w:rsidR="00DF221F" w:rsidRPr="00DF221F">
        <w:rPr>
          <w:position w:val="-6"/>
        </w:rPr>
        <w:object w:dxaOrig="320" w:dyaOrig="279" w14:anchorId="58B5875D">
          <v:shape id="_x0000_i1754" type="#_x0000_t75" style="width:15.75pt;height:14.25pt" o:ole="">
            <v:imagedata r:id="rId1482" o:title=""/>
          </v:shape>
          <o:OLEObject Type="Embed" ProgID="Equation.DSMT4" ShapeID="_x0000_i1754" DrawAspect="Content" ObjectID="_1527085379" r:id="rId1483"/>
        </w:object>
      </w:r>
      <w:r>
        <w:t>, such that</w:t>
      </w:r>
    </w:p>
    <w:p w14:paraId="493A4D10" w14:textId="0905575E" w:rsidR="00FB6012" w:rsidRDefault="00FB6012" w:rsidP="00FB6012">
      <w:pPr>
        <w:pStyle w:val="MTDisplayEquation"/>
      </w:pPr>
      <w:r>
        <w:tab/>
      </w:r>
      <w:r w:rsidR="00DF221F" w:rsidRPr="00DF221F">
        <w:rPr>
          <w:position w:val="-32"/>
        </w:rPr>
        <w:object w:dxaOrig="1180" w:dyaOrig="700" w14:anchorId="1FD5EAA4">
          <v:shape id="_x0000_i1755" type="#_x0000_t75" style="width:59.25pt;height:35.25pt" o:ole="">
            <v:imagedata r:id="rId1484" o:title=""/>
          </v:shape>
          <o:OLEObject Type="Embed" ProgID="Equation.DSMT4" ShapeID="_x0000_i1755" DrawAspect="Content" ObjectID="_1527085380" r:id="rId1485"/>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37</w:instrText>
        </w:r>
      </w:fldSimple>
      <w:r>
        <w:instrText>)</w:instrText>
      </w:r>
      <w:r>
        <w:fldChar w:fldCharType="end"/>
      </w:r>
    </w:p>
    <w:p w14:paraId="5CAB2911" w14:textId="01ADD94B" w:rsidR="00FB6012" w:rsidRDefault="00FB6012" w:rsidP="00FB6012">
      <w:r>
        <w:t xml:space="preserve">For a prescribed normal effective traction </w:t>
      </w:r>
      <w:r w:rsidR="00DF221F" w:rsidRPr="00DF221F">
        <w:rPr>
          <w:position w:val="-12"/>
        </w:rPr>
        <w:object w:dxaOrig="220" w:dyaOrig="380" w14:anchorId="0350B9C2">
          <v:shape id="_x0000_i1756" type="#_x0000_t75" style="width:11.25pt;height:18.75pt" o:ole="">
            <v:imagedata r:id="rId1486" o:title=""/>
          </v:shape>
          <o:OLEObject Type="Embed" ProgID="Equation.DSMT4" ShapeID="_x0000_i1756" DrawAspect="Content" ObjectID="_1527085381" r:id="rId1487"/>
        </w:object>
      </w:r>
      <w:r>
        <w:t xml:space="preserve">, where </w:t>
      </w:r>
      <w:r w:rsidR="00DF221F" w:rsidRPr="00DF221F">
        <w:rPr>
          <w:position w:val="-16"/>
        </w:rPr>
        <w:object w:dxaOrig="1420" w:dyaOrig="440" w14:anchorId="5471A84C">
          <v:shape id="_x0000_i1757" type="#_x0000_t75" style="width:71.25pt;height:21.75pt" o:ole="">
            <v:imagedata r:id="rId1488" o:title=""/>
          </v:shape>
          <o:OLEObject Type="Embed" ProgID="Equation.DSMT4" ShapeID="_x0000_i1757" DrawAspect="Content" ObjectID="_1527085382" r:id="rId1489"/>
        </w:object>
      </w:r>
      <w:r>
        <w:t xml:space="preserve"> and </w:t>
      </w:r>
      <w:r w:rsidR="00DF221F" w:rsidRPr="00DF221F">
        <w:rPr>
          <w:position w:val="-10"/>
        </w:rPr>
        <w:object w:dxaOrig="240" w:dyaOrig="260" w14:anchorId="693BAB8C">
          <v:shape id="_x0000_i1758" type="#_x0000_t75" style="width:12pt;height:12.75pt" o:ole="">
            <v:imagedata r:id="rId1490" o:title=""/>
          </v:shape>
          <o:OLEObject Type="Embed" ProgID="Equation.DSMT4" ShapeID="_x0000_i1758" DrawAspect="Content" ObjectID="_1527085383" r:id="rId1491"/>
        </w:object>
      </w:r>
      <w:r>
        <w:t xml:space="preserve"> is not prescribed, then</w:t>
      </w:r>
    </w:p>
    <w:p w14:paraId="2D534B3E" w14:textId="21F87CAF" w:rsidR="00FB6012" w:rsidRDefault="00FB6012" w:rsidP="00FB6012">
      <w:pPr>
        <w:pStyle w:val="MTDisplayEquation"/>
      </w:pPr>
      <w:r>
        <w:tab/>
      </w:r>
      <w:r w:rsidR="00DF221F" w:rsidRPr="00DF221F">
        <w:rPr>
          <w:position w:val="-18"/>
        </w:rPr>
        <w:object w:dxaOrig="2860" w:dyaOrig="460" w14:anchorId="71173DFE">
          <v:shape id="_x0000_i1759" type="#_x0000_t75" style="width:143.25pt;height:23.25pt" o:ole="">
            <v:imagedata r:id="rId1492" o:title=""/>
          </v:shape>
          <o:OLEObject Type="Embed" ProgID="Equation.DSMT4" ShapeID="_x0000_i1759" DrawAspect="Content" ObjectID="_1527085384" r:id="rId1493"/>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39" w:name="ZEqnNum641883"/>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38</w:instrText>
        </w:r>
      </w:fldSimple>
      <w:r>
        <w:instrText>)</w:instrText>
      </w:r>
      <w:bookmarkEnd w:id="439"/>
      <w:r>
        <w:fldChar w:fldCharType="end"/>
      </w:r>
    </w:p>
    <w:p w14:paraId="6F7A49BC" w14:textId="77777777" w:rsidR="00FB6012" w:rsidRDefault="00FB6012" w:rsidP="00FB6012">
      <w:r>
        <w:t>and</w:t>
      </w:r>
    </w:p>
    <w:p w14:paraId="416BA4B0" w14:textId="7EEA3BC4" w:rsidR="00FB6012" w:rsidRDefault="00FB6012" w:rsidP="00FB6012">
      <w:pPr>
        <w:pStyle w:val="MTDisplayEquation"/>
      </w:pPr>
      <w:r>
        <w:tab/>
      </w:r>
      <w:r w:rsidR="00DF221F" w:rsidRPr="00DF221F">
        <w:rPr>
          <w:position w:val="-56"/>
        </w:rPr>
        <w:object w:dxaOrig="6039" w:dyaOrig="1240" w14:anchorId="0CE605B4">
          <v:shape id="_x0000_i1760" type="#_x0000_t75" style="width:302.25pt;height:62.25pt" o:ole="">
            <v:imagedata r:id="rId1494" o:title=""/>
          </v:shape>
          <o:OLEObject Type="Embed" ProgID="Equation.DSMT4" ShapeID="_x0000_i1760" DrawAspect="Content" ObjectID="_1527085385" r:id="rId149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40" w:name="ZEqnNum675799"/>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39</w:instrText>
        </w:r>
      </w:fldSimple>
      <w:r>
        <w:instrText>)</w:instrText>
      </w:r>
      <w:bookmarkEnd w:id="440"/>
      <w:r>
        <w:fldChar w:fldCharType="end"/>
      </w:r>
    </w:p>
    <w:p w14:paraId="5999C349" w14:textId="0E5FF8F8" w:rsidR="00FB6012" w:rsidRDefault="001529A7" w:rsidP="00FB6012">
      <w:r>
        <w:t>F</w:t>
      </w:r>
      <w:r w:rsidR="00FB6012">
        <w:t xml:space="preserve">or a prescribed normal fluid flux </w:t>
      </w:r>
      <w:r w:rsidR="00DF221F" w:rsidRPr="00DF221F">
        <w:rPr>
          <w:position w:val="-12"/>
        </w:rPr>
        <w:object w:dxaOrig="999" w:dyaOrig="360" w14:anchorId="3AF363AC">
          <v:shape id="_x0000_i1761" type="#_x0000_t75" style="width:50.25pt;height:18pt" o:ole="">
            <v:imagedata r:id="rId1496" o:title=""/>
          </v:shape>
          <o:OLEObject Type="Embed" ProgID="Equation.DSMT4" ShapeID="_x0000_i1761" DrawAspect="Content" ObjectID="_1527085386" r:id="rId1497"/>
        </w:object>
      </w:r>
      <w:r w:rsidR="00FB6012">
        <w:t>,</w:t>
      </w:r>
    </w:p>
    <w:p w14:paraId="7AE5AF11" w14:textId="756D6FF0" w:rsidR="00FB6012" w:rsidRDefault="00FB6012" w:rsidP="00FB6012">
      <w:pPr>
        <w:pStyle w:val="MTDisplayEquation"/>
      </w:pPr>
      <w:r>
        <w:tab/>
      </w:r>
      <w:r w:rsidR="00DF221F" w:rsidRPr="00DF221F">
        <w:rPr>
          <w:position w:val="-18"/>
        </w:rPr>
        <w:object w:dxaOrig="1939" w:dyaOrig="460" w14:anchorId="190FAB89">
          <v:shape id="_x0000_i1762" type="#_x0000_t75" style="width:96.75pt;height:23.25pt" o:ole="">
            <v:imagedata r:id="rId1498" o:title=""/>
          </v:shape>
          <o:OLEObject Type="Embed" ProgID="Equation.DSMT4" ShapeID="_x0000_i1762" DrawAspect="Content" ObjectID="_1527085387" r:id="rId1499"/>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41" w:name="ZEqnNum525838"/>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40</w:instrText>
        </w:r>
      </w:fldSimple>
      <w:r>
        <w:instrText>)</w:instrText>
      </w:r>
      <w:bookmarkEnd w:id="441"/>
      <w:r>
        <w:fldChar w:fldCharType="end"/>
      </w:r>
    </w:p>
    <w:p w14:paraId="587A206D" w14:textId="77777777" w:rsidR="00FB6012" w:rsidRDefault="00FB6012" w:rsidP="00FB6012">
      <w:r>
        <w:t>and</w:t>
      </w:r>
    </w:p>
    <w:p w14:paraId="603ADC2C" w14:textId="771D0A10" w:rsidR="00FB6012" w:rsidRDefault="00FB6012" w:rsidP="00FB6012">
      <w:pPr>
        <w:pStyle w:val="MTDisplayEquation"/>
      </w:pPr>
      <w:r>
        <w:tab/>
      </w:r>
      <w:r w:rsidR="00DF221F" w:rsidRPr="00DF221F">
        <w:rPr>
          <w:position w:val="-52"/>
        </w:rPr>
        <w:object w:dxaOrig="5520" w:dyaOrig="1160" w14:anchorId="58494F1B">
          <v:shape id="_x0000_i1763" type="#_x0000_t75" style="width:276pt;height:57.75pt" o:ole="">
            <v:imagedata r:id="rId1500" o:title=""/>
          </v:shape>
          <o:OLEObject Type="Embed" ProgID="Equation.DSMT4" ShapeID="_x0000_i1763" DrawAspect="Content" ObjectID="_1527085388" r:id="rId15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42" w:name="ZEqnNum669406"/>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41</w:instrText>
        </w:r>
      </w:fldSimple>
      <w:r>
        <w:instrText>)</w:instrText>
      </w:r>
      <w:bookmarkEnd w:id="442"/>
      <w:r>
        <w:fldChar w:fldCharType="end"/>
      </w:r>
    </w:p>
    <w:p w14:paraId="0BA8D431" w14:textId="64994002" w:rsidR="001529A7" w:rsidRDefault="008E3CAC" w:rsidP="001529A7">
      <w:r>
        <w:t>Finally, f</w:t>
      </w:r>
      <w:r w:rsidR="001529A7">
        <w:t>or a prescribed external body force,</w:t>
      </w:r>
      <w:r w:rsidR="001734DC">
        <w:t xml:space="preserve"> recognizing that </w:t>
      </w:r>
      <w:r w:rsidR="00DF221F" w:rsidRPr="00DF221F">
        <w:rPr>
          <w:position w:val="-10"/>
        </w:rPr>
        <w:object w:dxaOrig="1780" w:dyaOrig="360" w14:anchorId="6895E5BD">
          <v:shape id="_x0000_i1764" type="#_x0000_t75" style="width:89.25pt;height:18pt" o:ole="">
            <v:imagedata r:id="rId1502" o:title=""/>
          </v:shape>
          <o:OLEObject Type="Embed" ProgID="Equation.DSMT4" ShapeID="_x0000_i1764" DrawAspect="Content" ObjectID="_1527085389" r:id="rId1503"/>
        </w:object>
      </w:r>
      <w:r w:rsidR="001734DC">
        <w:t xml:space="preserve"> and assuming that the body forces </w:t>
      </w:r>
      <w:r w:rsidR="00DF221F" w:rsidRPr="00DF221F">
        <w:rPr>
          <w:position w:val="-6"/>
        </w:rPr>
        <w:object w:dxaOrig="279" w:dyaOrig="320" w14:anchorId="1C024A02">
          <v:shape id="_x0000_i1765" type="#_x0000_t75" style="width:14.25pt;height:15.75pt" o:ole="">
            <v:imagedata r:id="rId1504" o:title=""/>
          </v:shape>
          <o:OLEObject Type="Embed" ProgID="Equation.DSMT4" ShapeID="_x0000_i1765" DrawAspect="Content" ObjectID="_1527085390" r:id="rId1505"/>
        </w:object>
      </w:r>
      <w:r w:rsidR="001734DC">
        <w:t xml:space="preserve"> and </w:t>
      </w:r>
      <w:r w:rsidR="00DF221F" w:rsidRPr="00DF221F">
        <w:rPr>
          <w:position w:val="-6"/>
        </w:rPr>
        <w:object w:dxaOrig="300" w:dyaOrig="320" w14:anchorId="34BAD859">
          <v:shape id="_x0000_i1766" type="#_x0000_t75" style="width:15pt;height:15.75pt" o:ole="">
            <v:imagedata r:id="rId1506" o:title=""/>
          </v:shape>
          <o:OLEObject Type="Embed" ProgID="Equation.DSMT4" ShapeID="_x0000_i1766" DrawAspect="Content" ObjectID="_1527085391" r:id="rId1507"/>
        </w:object>
      </w:r>
      <w:r w:rsidR="001734DC">
        <w:t xml:space="preserve"> do not depend on </w:t>
      </w:r>
      <w:r w:rsidR="00DF221F" w:rsidRPr="00DF221F">
        <w:rPr>
          <w:position w:val="-10"/>
        </w:rPr>
        <w:object w:dxaOrig="240" w:dyaOrig="260" w14:anchorId="573744C5">
          <v:shape id="_x0000_i1767" type="#_x0000_t75" style="width:12pt;height:12.75pt" o:ole="">
            <v:imagedata r:id="rId1508" o:title=""/>
          </v:shape>
          <o:OLEObject Type="Embed" ProgID="Equation.DSMT4" ShapeID="_x0000_i1767" DrawAspect="Content" ObjectID="_1527085392" r:id="rId1509"/>
        </w:object>
      </w:r>
      <w:r w:rsidR="001734DC">
        <w:t>,</w:t>
      </w:r>
    </w:p>
    <w:p w14:paraId="3ADEB444" w14:textId="073E59AF" w:rsidR="001529A7" w:rsidRPr="001529A7" w:rsidRDefault="001529A7" w:rsidP="001529A7">
      <w:pPr>
        <w:pStyle w:val="MTDisplayEquation"/>
      </w:pPr>
      <w:r>
        <w:tab/>
      </w:r>
      <w:r w:rsidR="00DF221F" w:rsidRPr="00DF221F">
        <w:rPr>
          <w:position w:val="-42"/>
        </w:rPr>
        <w:object w:dxaOrig="7220" w:dyaOrig="960" w14:anchorId="453BA0B5">
          <v:shape id="_x0000_i1768" type="#_x0000_t75" style="width:360.75pt;height:48pt" o:ole="">
            <v:imagedata r:id="rId1510" o:title=""/>
          </v:shape>
          <o:OLEObject Type="Embed" ProgID="Equation.DSMT4" ShapeID="_x0000_i1768" DrawAspect="Content" ObjectID="_1527085393" r:id="rId1511"/>
        </w:object>
      </w:r>
      <w:r>
        <w:t xml:space="preserve"> </w:t>
      </w:r>
      <w:r>
        <w:tab/>
      </w:r>
      <w:r>
        <w:fldChar w:fldCharType="begin"/>
      </w:r>
      <w:r>
        <w:instrText xml:space="preserve"> MACROBUTTON MTPlaceRef \* MERGEFORMAT (</w:instrText>
      </w:r>
      <w:fldSimple w:instr=" SEQ MTSec \c \* Arabic \* MERGEFORMAT ">
        <w:r w:rsidR="00572445">
          <w:rPr>
            <w:noProof/>
          </w:rPr>
          <w:instrText>3</w:instrText>
        </w:r>
      </w:fldSimple>
      <w:r>
        <w:instrText>.</w:instrText>
      </w:r>
      <w:fldSimple w:instr=" SEQ MTEqn \c \* Arabic \* MERGEFORMAT ">
        <w:r w:rsidR="00572445">
          <w:rPr>
            <w:noProof/>
          </w:rPr>
          <w:instrText>41</w:instrText>
        </w:r>
      </w:fldSimple>
      <w:r>
        <w:instrText>)</w:instrText>
      </w:r>
      <w:r>
        <w:fldChar w:fldCharType="end"/>
      </w:r>
    </w:p>
    <w:p w14:paraId="4D1D7760" w14:textId="77777777" w:rsidR="00FB6012" w:rsidRDefault="00FB6012" w:rsidP="00FB6012">
      <w:pPr>
        <w:pStyle w:val="Heading3"/>
      </w:pPr>
      <w:bookmarkStart w:id="443" w:name="_Toc176704844"/>
      <w:bookmarkStart w:id="444" w:name="_Toc302112011"/>
      <w:r>
        <w:t>Discretization</w:t>
      </w:r>
      <w:bookmarkEnd w:id="443"/>
      <w:bookmarkEnd w:id="444"/>
    </w:p>
    <w:p w14:paraId="7E796D38" w14:textId="77777777" w:rsidR="00FB6012" w:rsidRPr="00DE14F9" w:rsidRDefault="00FB6012" w:rsidP="00FB6012">
      <w:r w:rsidRPr="00DE14F9">
        <w:t>Let</w:t>
      </w:r>
    </w:p>
    <w:p w14:paraId="13600B43" w14:textId="3DAB58DF" w:rsidR="00FB6012" w:rsidRPr="00DE14F9" w:rsidRDefault="00FB6012" w:rsidP="00FB6012">
      <w:pPr>
        <w:pStyle w:val="MTDisplayEquation"/>
      </w:pPr>
      <w:r w:rsidRPr="00DE14F9">
        <w:tab/>
      </w:r>
      <w:r w:rsidR="00DF221F" w:rsidRPr="00DF221F">
        <w:rPr>
          <w:position w:val="-62"/>
        </w:rPr>
        <w:object w:dxaOrig="3440" w:dyaOrig="1359" w14:anchorId="06D66D8E">
          <v:shape id="_x0000_i1769" type="#_x0000_t75" style="width:171.75pt;height:68.25pt" o:ole="">
            <v:imagedata r:id="rId1512" o:title=""/>
          </v:shape>
          <o:OLEObject Type="Embed" ProgID="Equation.DSMT4" ShapeID="_x0000_i1769" DrawAspect="Content" ObjectID="_1527085394" r:id="rId1513"/>
        </w:objec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42</w:instrText>
        </w:r>
      </w:fldSimple>
      <w:r>
        <w:instrText>)</w:instrText>
      </w:r>
      <w:r>
        <w:fldChar w:fldCharType="end"/>
      </w:r>
    </w:p>
    <w:p w14:paraId="669CBE03" w14:textId="1A62C346" w:rsidR="00FB6012" w:rsidRPr="00DE14F9" w:rsidRDefault="00FB6012" w:rsidP="00FB6012">
      <w:r w:rsidRPr="00DE14F9">
        <w:t xml:space="preserve">where </w:t>
      </w:r>
      <w:r w:rsidR="00DF221F" w:rsidRPr="00DF221F">
        <w:rPr>
          <w:position w:val="-12"/>
        </w:rPr>
        <w:object w:dxaOrig="340" w:dyaOrig="360" w14:anchorId="02FCA6CE">
          <v:shape id="_x0000_i1770" type="#_x0000_t75" style="width:17.25pt;height:18pt" o:ole="">
            <v:imagedata r:id="rId1514" o:title=""/>
          </v:shape>
          <o:OLEObject Type="Embed" ProgID="Equation.DSMT4" ShapeID="_x0000_i1770" DrawAspect="Content" ObjectID="_1527085395" r:id="rId1515"/>
        </w:object>
      </w:r>
      <w:r w:rsidRPr="00DE14F9">
        <w:t xml:space="preserve"> represents the interpolation functions over an element, </w:t>
      </w:r>
      <w:r w:rsidR="00DF221F" w:rsidRPr="00DF221F">
        <w:rPr>
          <w:position w:val="-12"/>
        </w:rPr>
        <w:object w:dxaOrig="2220" w:dyaOrig="360" w14:anchorId="004DF99C">
          <v:shape id="_x0000_i1771" type="#_x0000_t75" style="width:111pt;height:18pt" o:ole="">
            <v:imagedata r:id="rId1516" o:title=""/>
          </v:shape>
          <o:OLEObject Type="Embed" ProgID="Equation.DSMT4" ShapeID="_x0000_i1771" DrawAspect="Content" ObjectID="_1527085396" r:id="rId1517"/>
        </w:object>
      </w:r>
      <w:r w:rsidRPr="00DE14F9">
        <w:t xml:space="preserve"> respectively represent nodal values of </w:t>
      </w:r>
      <w:r w:rsidR="00DF221F" w:rsidRPr="00DF221F">
        <w:rPr>
          <w:position w:val="-10"/>
        </w:rPr>
        <w:object w:dxaOrig="1939" w:dyaOrig="360" w14:anchorId="2C10CDFE">
          <v:shape id="_x0000_i1772" type="#_x0000_t75" style="width:96.75pt;height:18pt" o:ole="">
            <v:imagedata r:id="rId1518" o:title=""/>
          </v:shape>
          <o:OLEObject Type="Embed" ProgID="Equation.DSMT4" ShapeID="_x0000_i1772" DrawAspect="Content" ObjectID="_1527085397" r:id="rId1519"/>
        </w:object>
      </w:r>
      <w:r w:rsidRPr="00DE14F9">
        <w:t xml:space="preserve">, and </w:t>
      </w:r>
      <w:r w:rsidR="00DF221F" w:rsidRPr="00DF221F">
        <w:rPr>
          <w:position w:val="-6"/>
        </w:rPr>
        <w:object w:dxaOrig="260" w:dyaOrig="220" w14:anchorId="039C5056">
          <v:shape id="_x0000_i1773" type="#_x0000_t75" style="width:12.75pt;height:11.25pt" o:ole="">
            <v:imagedata r:id="rId1520" o:title=""/>
          </v:shape>
          <o:OLEObject Type="Embed" ProgID="Equation.DSMT4" ShapeID="_x0000_i1773" DrawAspect="Content" ObjectID="_1527085398" r:id="rId1521"/>
        </w:object>
      </w:r>
      <w:r w:rsidRPr="00DE14F9">
        <w:t xml:space="preserve"> is the number of nodes in an element.  Then the discretized form of </w:t>
      </w:r>
      <w:r w:rsidR="00DF221F" w:rsidRPr="00DF221F">
        <w:rPr>
          <w:position w:val="-12"/>
        </w:rPr>
        <w:object w:dxaOrig="540" w:dyaOrig="360" w14:anchorId="5508302B">
          <v:shape id="_x0000_i1774" type="#_x0000_t75" style="width:27pt;height:18pt" o:ole="">
            <v:imagedata r:id="rId1522" o:title=""/>
          </v:shape>
          <o:OLEObject Type="Embed" ProgID="Equation.DSMT4" ShapeID="_x0000_i1774" DrawAspect="Content" ObjectID="_1527085399" r:id="rId1523"/>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572445">
          <w:instrText>(3.27)</w:instrText>
        </w:r>
      </w:fldSimple>
      <w:r w:rsidR="001677E3">
        <w:fldChar w:fldCharType="end"/>
      </w:r>
      <w:r w:rsidRPr="00DE14F9">
        <w:t xml:space="preserve"> may be written as</w:t>
      </w:r>
    </w:p>
    <w:p w14:paraId="26326D88" w14:textId="1C178825" w:rsidR="00FB6012" w:rsidRPr="00DE14F9" w:rsidRDefault="00FB6012" w:rsidP="00FB6012">
      <w:pPr>
        <w:pStyle w:val="MTDisplayEquation"/>
      </w:pPr>
      <w:r w:rsidRPr="00DE14F9">
        <w:lastRenderedPageBreak/>
        <w:tab/>
      </w:r>
      <w:r w:rsidR="00DF221F" w:rsidRPr="00DF221F">
        <w:rPr>
          <w:position w:val="-32"/>
        </w:rPr>
        <w:object w:dxaOrig="3860" w:dyaOrig="800" w14:anchorId="14E1E2AA">
          <v:shape id="_x0000_i1775" type="#_x0000_t75" style="width:192.75pt;height:39.75pt" o:ole="">
            <v:imagedata r:id="rId1524" o:title=""/>
          </v:shape>
          <o:OLEObject Type="Embed" ProgID="Equation.DSMT4" ShapeID="_x0000_i1775" DrawAspect="Content" ObjectID="_1527085400" r:id="rId1525"/>
        </w:object>
      </w:r>
      <w:r w:rsidR="0018091D">
        <w:t>,</w: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43</w:instrText>
        </w:r>
      </w:fldSimple>
      <w:r>
        <w:instrText>)</w:instrText>
      </w:r>
      <w:r>
        <w:fldChar w:fldCharType="end"/>
      </w:r>
    </w:p>
    <w:p w14:paraId="77A0B838" w14:textId="752F43C7" w:rsidR="00FB6012" w:rsidRPr="00074384" w:rsidRDefault="00FB6012" w:rsidP="00FB6012">
      <w:r w:rsidRPr="00074384">
        <w:t xml:space="preserve">where </w:t>
      </w:r>
      <w:r w:rsidR="00DF221F" w:rsidRPr="00DF221F">
        <w:rPr>
          <w:position w:val="-12"/>
        </w:rPr>
        <w:object w:dxaOrig="260" w:dyaOrig="360" w14:anchorId="23B08156">
          <v:shape id="_x0000_i1776" type="#_x0000_t75" style="width:12.75pt;height:18pt" o:ole="">
            <v:imagedata r:id="rId1526" o:title=""/>
          </v:shape>
          <o:OLEObject Type="Embed" ProgID="Equation.DSMT4" ShapeID="_x0000_i1776" DrawAspect="Content" ObjectID="_1527085401" r:id="rId1527"/>
        </w:object>
      </w:r>
      <w:r w:rsidRPr="00074384">
        <w:t xml:space="preserve"> is the number of elements in </w:t>
      </w:r>
      <w:r w:rsidR="00DF221F" w:rsidRPr="00DF221F">
        <w:rPr>
          <w:position w:val="-6"/>
        </w:rPr>
        <w:object w:dxaOrig="200" w:dyaOrig="279" w14:anchorId="5960D291">
          <v:shape id="_x0000_i1777" type="#_x0000_t75" style="width:9.75pt;height:14.25pt" o:ole="">
            <v:imagedata r:id="rId1528" o:title=""/>
          </v:shape>
          <o:OLEObject Type="Embed" ProgID="Equation.DSMT4" ShapeID="_x0000_i1777" DrawAspect="Content" ObjectID="_1527085402" r:id="rId1529"/>
        </w:object>
      </w:r>
      <w:r w:rsidRPr="00074384">
        <w:t xml:space="preserve">, </w:t>
      </w:r>
      <w:r w:rsidR="00DF221F" w:rsidRPr="00DF221F">
        <w:rPr>
          <w:position w:val="-12"/>
        </w:rPr>
        <w:object w:dxaOrig="380" w:dyaOrig="400" w14:anchorId="300290CF">
          <v:shape id="_x0000_i1778" type="#_x0000_t75" style="width:18.75pt;height:20.25pt" o:ole="">
            <v:imagedata r:id="rId1530" o:title=""/>
          </v:shape>
          <o:OLEObject Type="Embed" ProgID="Equation.DSMT4" ShapeID="_x0000_i1778" DrawAspect="Content" ObjectID="_1527085403" r:id="rId1531"/>
        </w:object>
      </w:r>
      <w:r w:rsidRPr="00074384">
        <w:t xml:space="preserve"> is the number of integration points in the </w:t>
      </w:r>
      <w:r w:rsidR="00DF221F" w:rsidRPr="00DF221F">
        <w:rPr>
          <w:position w:val="-6"/>
        </w:rPr>
        <w:object w:dxaOrig="360" w:dyaOrig="220" w14:anchorId="440FFC28">
          <v:shape id="_x0000_i1779" type="#_x0000_t75" style="width:18pt;height:11.25pt" o:ole="">
            <v:imagedata r:id="rId1532" o:title=""/>
          </v:shape>
          <o:OLEObject Type="Embed" ProgID="Equation.DSMT4" ShapeID="_x0000_i1779" DrawAspect="Content" ObjectID="_1527085404" r:id="rId1533"/>
        </w:object>
      </w:r>
      <w:r w:rsidRPr="00074384">
        <w:t xml:space="preserve">th element, </w:t>
      </w:r>
      <w:r w:rsidR="00DF221F" w:rsidRPr="00DF221F">
        <w:rPr>
          <w:position w:val="-12"/>
        </w:rPr>
        <w:object w:dxaOrig="320" w:dyaOrig="360" w14:anchorId="4E07535E">
          <v:shape id="_x0000_i1780" type="#_x0000_t75" style="width:15.75pt;height:18pt" o:ole="">
            <v:imagedata r:id="rId1534" o:title=""/>
          </v:shape>
          <o:OLEObject Type="Embed" ProgID="Equation.DSMT4" ShapeID="_x0000_i1780" DrawAspect="Content" ObjectID="_1527085405" r:id="rId1535"/>
        </w:object>
      </w:r>
      <w:r w:rsidRPr="00074384">
        <w:t xml:space="preserve"> is the quadrature weight associated with the </w:t>
      </w:r>
      <w:r w:rsidR="00DF221F" w:rsidRPr="00DF221F">
        <w:rPr>
          <w:position w:val="-6"/>
        </w:rPr>
        <w:object w:dxaOrig="380" w:dyaOrig="279" w14:anchorId="5246ECA0">
          <v:shape id="_x0000_i1781" type="#_x0000_t75" style="width:18.75pt;height:14.25pt" o:ole="">
            <v:imagedata r:id="rId1536" o:title=""/>
          </v:shape>
          <o:OLEObject Type="Embed" ProgID="Equation.DSMT4" ShapeID="_x0000_i1781" DrawAspect="Content" ObjectID="_1527085406" r:id="rId1537"/>
        </w:object>
      </w:r>
      <w:r w:rsidRPr="00074384">
        <w:t xml:space="preserve">th integration point, and </w:t>
      </w:r>
      <w:r w:rsidR="00DF221F" w:rsidRPr="00DF221F">
        <w:rPr>
          <w:position w:val="-14"/>
        </w:rPr>
        <w:object w:dxaOrig="300" w:dyaOrig="380" w14:anchorId="5824057D">
          <v:shape id="_x0000_i1782" type="#_x0000_t75" style="width:15pt;height:18.75pt" o:ole="">
            <v:imagedata r:id="rId1538" o:title=""/>
          </v:shape>
          <o:OLEObject Type="Embed" ProgID="Equation.DSMT4" ShapeID="_x0000_i1782" DrawAspect="Content" ObjectID="_1527085407" r:id="rId1539"/>
        </w:object>
      </w:r>
      <w:r w:rsidRPr="00074384">
        <w:t xml:space="preserve"> is the Jacobian of the transformation from the spatial frame to the parametric space of the element.  In the above expression, </w:t>
      </w:r>
    </w:p>
    <w:p w14:paraId="6BC836ED" w14:textId="6DB7A387" w:rsidR="00FB6012" w:rsidRPr="00074384" w:rsidRDefault="00FB6012" w:rsidP="00FB6012">
      <w:pPr>
        <w:pStyle w:val="MTDisplayEquation"/>
      </w:pPr>
      <w:r w:rsidRPr="00074384">
        <w:tab/>
      </w:r>
      <w:r w:rsidR="00DF221F" w:rsidRPr="00DF221F">
        <w:rPr>
          <w:position w:val="-40"/>
        </w:rPr>
        <w:object w:dxaOrig="3860" w:dyaOrig="440" w14:anchorId="26B8EDA7">
          <v:shape id="_x0000_i1783" type="#_x0000_t75" style="width:192.75pt;height:21.75pt" o:ole="">
            <v:imagedata r:id="rId1540" o:title=""/>
          </v:shape>
          <o:OLEObject Type="Embed" ProgID="Equation.DSMT4" ShapeID="_x0000_i1783" DrawAspect="Content" ObjectID="_1527085408" r:id="rId1541"/>
        </w:object>
      </w:r>
      <w:r w:rsidRPr="00074384">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44</w:instrText>
        </w:r>
      </w:fldSimple>
      <w:r>
        <w:instrText>)</w:instrText>
      </w:r>
      <w:r>
        <w:fldChar w:fldCharType="end"/>
      </w:r>
    </w:p>
    <w:p w14:paraId="7AF0023A" w14:textId="3C0EDC83" w:rsidR="00FB6012" w:rsidRPr="00DE14F9" w:rsidRDefault="00FB6012" w:rsidP="00FB6012">
      <w:r w:rsidRPr="00074384">
        <w:t xml:space="preserve">and it is understood that </w:t>
      </w:r>
      <w:r w:rsidR="00DF221F" w:rsidRPr="00DF221F">
        <w:rPr>
          <w:position w:val="-14"/>
        </w:rPr>
        <w:object w:dxaOrig="300" w:dyaOrig="380" w14:anchorId="52B3F7B8">
          <v:shape id="_x0000_i1784" type="#_x0000_t75" style="width:15pt;height:18.75pt" o:ole="">
            <v:imagedata r:id="rId1542" o:title=""/>
          </v:shape>
          <o:OLEObject Type="Embed" ProgID="Equation.DSMT4" ShapeID="_x0000_i1784" DrawAspect="Content" ObjectID="_1527085409" r:id="rId1543"/>
        </w:object>
      </w:r>
      <w:r w:rsidRPr="00074384">
        <w:t xml:space="preserve">, </w:t>
      </w:r>
      <w:r w:rsidR="00DF221F" w:rsidRPr="00DF221F">
        <w:rPr>
          <w:position w:val="-12"/>
        </w:rPr>
        <w:object w:dxaOrig="260" w:dyaOrig="380" w14:anchorId="4EE10BF2">
          <v:shape id="_x0000_i1785" type="#_x0000_t75" style="width:12.75pt;height:18.75pt" o:ole="">
            <v:imagedata r:id="rId1544" o:title=""/>
          </v:shape>
          <o:OLEObject Type="Embed" ProgID="Equation.DSMT4" ShapeID="_x0000_i1785" DrawAspect="Content" ObjectID="_1527085410" r:id="rId1545"/>
        </w:object>
      </w:r>
      <w:r w:rsidRPr="00074384">
        <w:t xml:space="preserve"> and </w:t>
      </w:r>
      <w:r w:rsidR="00DF221F" w:rsidRPr="00DF221F">
        <w:rPr>
          <w:position w:val="-12"/>
        </w:rPr>
        <w:object w:dxaOrig="279" w:dyaOrig="380" w14:anchorId="19457CCD">
          <v:shape id="_x0000_i1786" type="#_x0000_t75" style="width:14.25pt;height:18.75pt" o:ole="">
            <v:imagedata r:id="rId1546" o:title=""/>
          </v:shape>
          <o:OLEObject Type="Embed" ProgID="Equation.DSMT4" ShapeID="_x0000_i1786" DrawAspect="Content" ObjectID="_1527085411" r:id="rId1547"/>
        </w:object>
      </w:r>
      <w:r w:rsidRPr="00074384">
        <w:t xml:space="preserve"> are evaluated at the parametric coordinates of the </w:t>
      </w:r>
      <w:r w:rsidR="00DF221F" w:rsidRPr="00DF221F">
        <w:rPr>
          <w:position w:val="-6"/>
        </w:rPr>
        <w:object w:dxaOrig="380" w:dyaOrig="279" w14:anchorId="390C2F22">
          <v:shape id="_x0000_i1787" type="#_x0000_t75" style="width:18.75pt;height:14.25pt" o:ole="">
            <v:imagedata r:id="rId1548" o:title=""/>
          </v:shape>
          <o:OLEObject Type="Embed" ProgID="Equation.DSMT4" ShapeID="_x0000_i1787" DrawAspect="Content" ObjectID="_1527085412" r:id="rId1549"/>
        </w:object>
      </w:r>
      <w:r w:rsidRPr="00074384">
        <w:t>th integration point.</w:t>
      </w:r>
    </w:p>
    <w:p w14:paraId="64926D12" w14:textId="35893D52" w:rsidR="00FB6012" w:rsidRPr="00DE14F9" w:rsidRDefault="00FB6012" w:rsidP="00FB6012">
      <w:r w:rsidRPr="00DE14F9">
        <w:tab/>
        <w:t xml:space="preserve">Similarly, the discretized form of </w:t>
      </w:r>
      <w:r w:rsidR="00DF221F" w:rsidRPr="00DF221F">
        <w:rPr>
          <w:position w:val="-12"/>
        </w:rPr>
        <w:object w:dxaOrig="720" w:dyaOrig="360" w14:anchorId="64598EF6">
          <v:shape id="_x0000_i1788" type="#_x0000_t75" style="width:36pt;height:18pt" o:ole="">
            <v:imagedata r:id="rId1550" o:title=""/>
          </v:shape>
          <o:OLEObject Type="Embed" ProgID="Equation.DSMT4" ShapeID="_x0000_i1788" DrawAspect="Content" ObjectID="_1527085413" r:id="rId1551"/>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572445">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572445">
          <w:instrText>(3.33)</w:instrText>
        </w:r>
      </w:fldSimple>
      <w:r w:rsidR="001677E3">
        <w:fldChar w:fldCharType="end"/>
      </w:r>
      <w:r w:rsidRPr="00DE14F9">
        <w:t xml:space="preserve"> may be written as</w:t>
      </w:r>
    </w:p>
    <w:p w14:paraId="606F2B12" w14:textId="70596EC1" w:rsidR="00FB6012" w:rsidRPr="00DE14F9" w:rsidRDefault="00FB6012" w:rsidP="00FB6012">
      <w:pPr>
        <w:pStyle w:val="MTDisplayEquation"/>
      </w:pPr>
      <w:r w:rsidRPr="00DE14F9">
        <w:tab/>
      </w:r>
      <w:r w:rsidR="00DF221F" w:rsidRPr="00DF221F">
        <w:rPr>
          <w:position w:val="-32"/>
        </w:rPr>
        <w:object w:dxaOrig="5880" w:dyaOrig="800" w14:anchorId="0687C612">
          <v:shape id="_x0000_i1789" type="#_x0000_t75" style="width:294pt;height:39.75pt" o:ole="">
            <v:imagedata r:id="rId1552" o:title=""/>
          </v:shape>
          <o:OLEObject Type="Embed" ProgID="Equation.DSMT4" ShapeID="_x0000_i1789" DrawAspect="Content" ObjectID="_1527085414" r:id="rId1553"/>
        </w:object>
      </w:r>
      <w:r w:rsidR="00981087">
        <w:t>,</w: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45</w:instrText>
        </w:r>
      </w:fldSimple>
      <w:r>
        <w:instrText>)</w:instrText>
      </w:r>
      <w:r>
        <w:fldChar w:fldCharType="end"/>
      </w:r>
    </w:p>
    <w:p w14:paraId="23D44215" w14:textId="77777777" w:rsidR="00FB6012" w:rsidRPr="00DE14F9" w:rsidRDefault="00FB6012" w:rsidP="00FB6012">
      <w:r w:rsidRPr="00DE14F9">
        <w:t>where</w:t>
      </w:r>
    </w:p>
    <w:p w14:paraId="20F7F2BA" w14:textId="1E1FD82F" w:rsidR="00FB6012" w:rsidRPr="00DE14F9" w:rsidRDefault="00FB6012" w:rsidP="00FB6012">
      <w:pPr>
        <w:pStyle w:val="MTDisplayEquation"/>
      </w:pPr>
      <w:r w:rsidRPr="00DE14F9">
        <w:tab/>
      </w:r>
      <w:r w:rsidR="00DF221F" w:rsidRPr="00DF221F">
        <w:rPr>
          <w:position w:val="-12"/>
        </w:rPr>
        <w:object w:dxaOrig="4959" w:dyaOrig="2720" w14:anchorId="550BF7F7">
          <v:shape id="_x0000_i1790" type="#_x0000_t75" style="width:248.25pt;height:135.75pt" o:ole="">
            <v:imagedata r:id="rId1554" o:title=""/>
          </v:shape>
          <o:OLEObject Type="Embed" ProgID="Equation.DSMT4" ShapeID="_x0000_i1790" DrawAspect="Content" ObjectID="_1527085415" r:id="rId1555"/>
        </w:objec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46</w:instrText>
        </w:r>
      </w:fldSimple>
      <w:r>
        <w:instrText>)</w:instrText>
      </w:r>
      <w:r>
        <w:fldChar w:fldCharType="end"/>
      </w:r>
    </w:p>
    <w:p w14:paraId="63278DE7" w14:textId="1B777787" w:rsidR="00FB6012" w:rsidRPr="00DE14F9" w:rsidRDefault="00FB6012" w:rsidP="00FB6012">
      <w:r w:rsidRPr="00DE14F9">
        <w:t xml:space="preserve">and </w:t>
      </w:r>
      <w:r w:rsidR="00DF221F" w:rsidRPr="00DF221F">
        <w:rPr>
          <w:position w:val="-6"/>
        </w:rPr>
        <w:object w:dxaOrig="300" w:dyaOrig="279" w14:anchorId="0DB007D2">
          <v:shape id="_x0000_i1791" type="#_x0000_t75" style="width:15pt;height:14.25pt" o:ole="">
            <v:imagedata r:id="rId1556" o:title=""/>
          </v:shape>
          <o:OLEObject Type="Embed" ProgID="Equation.DSMT4" ShapeID="_x0000_i1791" DrawAspect="Content" ObjectID="_1527085416" r:id="rId1557"/>
        </w:object>
      </w:r>
      <w:r w:rsidRPr="00DE14F9">
        <w:t xml:space="preserve"> is a discrete increment in time.  In a numerical implementation, it has been found that evaluating </w:t>
      </w:r>
      <w:r w:rsidR="00DF221F" w:rsidRPr="00DF221F">
        <w:rPr>
          <w:position w:val="-16"/>
        </w:rPr>
        <w:object w:dxaOrig="820" w:dyaOrig="440" w14:anchorId="596C4A1D">
          <v:shape id="_x0000_i1792" type="#_x0000_t75" style="width:41.25pt;height:21.75pt" o:ole="">
            <v:imagedata r:id="rId1558" o:title=""/>
          </v:shape>
          <o:OLEObject Type="Embed" ProgID="Equation.DSMT4" ShapeID="_x0000_i1792" DrawAspect="Content" ObjectID="_1527085417" r:id="rId1559"/>
        </w:object>
      </w:r>
      <w:r w:rsidRPr="00DE14F9">
        <w:t xml:space="preserve"> from </w:t>
      </w:r>
      <w:r w:rsidR="00DF221F" w:rsidRPr="00DF221F">
        <w:rPr>
          <w:position w:val="-10"/>
        </w:rPr>
        <w:object w:dxaOrig="460" w:dyaOrig="360" w14:anchorId="4D1655BF">
          <v:shape id="_x0000_i1793" type="#_x0000_t75" style="width:23.25pt;height:18pt" o:ole="">
            <v:imagedata r:id="rId1560" o:title=""/>
          </v:shape>
          <o:OLEObject Type="Embed" ProgID="Equation.DSMT4" ShapeID="_x0000_i1793" DrawAspect="Content" ObjectID="_1527085418" r:id="rId1561"/>
        </w:object>
      </w:r>
      <w:r w:rsidRPr="00DE14F9">
        <w:t xml:space="preserve">, where </w:t>
      </w:r>
      <w:r w:rsidR="00DF221F" w:rsidRPr="00DF221F">
        <w:rPr>
          <w:position w:val="-6"/>
        </w:rPr>
        <w:object w:dxaOrig="940" w:dyaOrig="279" w14:anchorId="76379164">
          <v:shape id="_x0000_i1794" type="#_x0000_t75" style="width:47.25pt;height:14.25pt" o:ole="">
            <v:imagedata r:id="rId1562" o:title=""/>
          </v:shape>
          <o:OLEObject Type="Embed" ProgID="Equation.DSMT4" ShapeID="_x0000_i1794" DrawAspect="Content" ObjectID="_1527085419" r:id="rId1563"/>
        </w:object>
      </w:r>
      <w:r w:rsidRPr="00DE14F9">
        <w:t xml:space="preserve">, yields more accurate solutions than evaluating it from the trace of </w:t>
      </w:r>
      <w:r w:rsidR="00DF221F" w:rsidRPr="00DF221F">
        <w:rPr>
          <w:position w:val="-10"/>
        </w:rPr>
        <w:object w:dxaOrig="740" w:dyaOrig="360" w14:anchorId="2A90B99C">
          <v:shape id="_x0000_i1795" type="#_x0000_t75" style="width:36.75pt;height:18pt" o:ole="">
            <v:imagedata r:id="rId1564" o:title=""/>
          </v:shape>
          <o:OLEObject Type="Embed" ProgID="Equation.DSMT4" ShapeID="_x0000_i1795" DrawAspect="Content" ObjectID="_1527085420" r:id="rId1565"/>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18A02B7E" w:rsidR="00FB6012" w:rsidRDefault="00FB6012" w:rsidP="00FB6012">
      <w:pPr>
        <w:pStyle w:val="MTDisplayEquation"/>
      </w:pPr>
      <w:r>
        <w:tab/>
      </w:r>
      <w:r w:rsidR="00DF221F" w:rsidRPr="00DF221F">
        <w:rPr>
          <w:position w:val="-32"/>
        </w:rPr>
        <w:object w:dxaOrig="3900" w:dyaOrig="800" w14:anchorId="6D66EFA7">
          <v:shape id="_x0000_i1796" type="#_x0000_t75" style="width:195pt;height:39.75pt" o:ole="">
            <v:imagedata r:id="rId1566" o:title=""/>
          </v:shape>
          <o:OLEObject Type="Embed" ProgID="Equation.DSMT4" ShapeID="_x0000_i1796" DrawAspect="Content" ObjectID="_1527085421" r:id="rId1567"/>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47</w:instrText>
        </w:r>
      </w:fldSimple>
      <w:r>
        <w:instrText>)</w:instrText>
      </w:r>
      <w:r>
        <w:fldChar w:fldCharType="end"/>
      </w:r>
    </w:p>
    <w:p w14:paraId="269A8A9C" w14:textId="77777777" w:rsidR="00FB6012" w:rsidRDefault="00FB6012" w:rsidP="00FB6012">
      <w:r>
        <w:t>and</w:t>
      </w:r>
    </w:p>
    <w:p w14:paraId="11C44343" w14:textId="3834811B" w:rsidR="00FB6012" w:rsidRPr="007700AB" w:rsidRDefault="00FB6012" w:rsidP="00FB6012">
      <w:pPr>
        <w:pStyle w:val="MTDisplayEquation"/>
      </w:pPr>
      <w:r>
        <w:tab/>
      </w:r>
      <w:r w:rsidR="00DF221F" w:rsidRPr="00DF221F">
        <w:rPr>
          <w:position w:val="-32"/>
        </w:rPr>
        <w:object w:dxaOrig="5899" w:dyaOrig="800" w14:anchorId="63F11B14">
          <v:shape id="_x0000_i1797" type="#_x0000_t75" style="width:294.75pt;height:39.75pt" o:ole="">
            <v:imagedata r:id="rId1568" o:title=""/>
          </v:shape>
          <o:OLEObject Type="Embed" ProgID="Equation.DSMT4" ShapeID="_x0000_i1797" DrawAspect="Content" ObjectID="_1527085422" r:id="rId1569"/>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48</w:instrText>
        </w:r>
      </w:fldSimple>
      <w:r>
        <w:instrText>)</w:instrText>
      </w:r>
      <w:r>
        <w:fldChar w:fldCharType="end"/>
      </w:r>
    </w:p>
    <w:p w14:paraId="31552AD9" w14:textId="77777777" w:rsidR="00FB6012" w:rsidRDefault="00FB6012" w:rsidP="00FB6012">
      <w:r>
        <w:t>where</w:t>
      </w:r>
    </w:p>
    <w:p w14:paraId="2B598194" w14:textId="2CBC718F" w:rsidR="00FB6012" w:rsidRDefault="00FB6012" w:rsidP="00FB6012">
      <w:pPr>
        <w:pStyle w:val="MTDisplayEquation"/>
      </w:pPr>
      <w:r>
        <w:tab/>
      </w:r>
      <w:r w:rsidR="00DF221F" w:rsidRPr="00DF221F">
        <w:rPr>
          <w:position w:val="-14"/>
        </w:rPr>
        <w:object w:dxaOrig="1240" w:dyaOrig="400" w14:anchorId="553AF76E">
          <v:shape id="_x0000_i1798" type="#_x0000_t75" style="width:62.25pt;height:20.25pt" o:ole="">
            <v:imagedata r:id="rId1570" o:title=""/>
          </v:shape>
          <o:OLEObject Type="Embed" ProgID="Equation.DSMT4" ShapeID="_x0000_i1798" DrawAspect="Content" ObjectID="_1527085423" r:id="rId1571"/>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49</w:instrText>
        </w:r>
      </w:fldSimple>
      <w:r>
        <w:instrText>)</w:instrText>
      </w:r>
      <w:r>
        <w:fldChar w:fldCharType="end"/>
      </w:r>
    </w:p>
    <w:p w14:paraId="23CCCDD4" w14:textId="008081C0" w:rsidR="00FB6012" w:rsidRDefault="00FB6012" w:rsidP="00FB6012">
      <w:r>
        <w:t xml:space="preserve">In this case, </w:t>
      </w:r>
      <w:r w:rsidR="00DF221F" w:rsidRPr="00DF221F">
        <w:rPr>
          <w:position w:val="-6"/>
        </w:rPr>
        <w:object w:dxaOrig="260" w:dyaOrig="220" w14:anchorId="3C3E73E4">
          <v:shape id="_x0000_i1799" type="#_x0000_t75" style="width:12.75pt;height:11.25pt" o:ole="">
            <v:imagedata r:id="rId1572" o:title=""/>
          </v:shape>
          <o:OLEObject Type="Embed" ProgID="Equation.DSMT4" ShapeID="_x0000_i1799" DrawAspect="Content" ObjectID="_1527085424" r:id="rId1573"/>
        </w:object>
      </w:r>
      <w:r>
        <w:t xml:space="preserve"> represents the number of nodes on an element face.  For a prescribed normal traction </w:t>
      </w:r>
      <w:r w:rsidR="00DF221F" w:rsidRPr="00DF221F">
        <w:rPr>
          <w:position w:val="-12"/>
        </w:rPr>
        <w:object w:dxaOrig="220" w:dyaOrig="360" w14:anchorId="4817C514">
          <v:shape id="_x0000_i1800" type="#_x0000_t75" style="width:11.25pt;height:18pt" o:ole="">
            <v:imagedata r:id="rId1574" o:title=""/>
          </v:shape>
          <o:OLEObject Type="Embed" ProgID="Equation.DSMT4" ShapeID="_x0000_i1800" DrawAspect="Content" ObjectID="_1527085425" r:id="rId1575"/>
        </w:object>
      </w:r>
      <w:r>
        <w:t xml:space="preserve"> as given in </w:t>
      </w:r>
      <w:r w:rsidR="001677E3">
        <w:fldChar w:fldCharType="begin"/>
      </w:r>
      <w:r w:rsidR="001677E3">
        <w:instrText xml:space="preserve"> GOTOBUTTON ZEqnNum269251  \* MERGEFORMAT </w:instrText>
      </w:r>
      <w:fldSimple w:instr=" REF ZEqnNum269251 \* Charformat \! \* MERGEFORMAT ">
        <w:r w:rsidR="00572445">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572445">
          <w:instrText>(3.35)</w:instrText>
        </w:r>
      </w:fldSimple>
      <w:r w:rsidR="001677E3">
        <w:fldChar w:fldCharType="end"/>
      </w:r>
      <w:r>
        <w:t>,</w:t>
      </w:r>
    </w:p>
    <w:p w14:paraId="0301074D" w14:textId="52F8B175" w:rsidR="00FB6012" w:rsidRDefault="00FB6012" w:rsidP="00FB6012">
      <w:pPr>
        <w:pStyle w:val="MTDisplayEquation"/>
      </w:pPr>
      <w:r>
        <w:lastRenderedPageBreak/>
        <w:tab/>
      </w:r>
      <w:r w:rsidR="00DF221F" w:rsidRPr="00DF221F">
        <w:rPr>
          <w:position w:val="-72"/>
        </w:rPr>
        <w:object w:dxaOrig="4540" w:dyaOrig="1540" w14:anchorId="6B92672A">
          <v:shape id="_x0000_i1801" type="#_x0000_t75" style="width:227.25pt;height:77.25pt" o:ole="">
            <v:imagedata r:id="rId1576" o:title=""/>
          </v:shape>
          <o:OLEObject Type="Embed" ProgID="Equation.DSMT4" ShapeID="_x0000_i1801" DrawAspect="Content" ObjectID="_1527085426" r:id="rId157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50</w:instrText>
        </w:r>
      </w:fldSimple>
      <w:r>
        <w:instrText>)</w:instrText>
      </w:r>
      <w:r>
        <w:fldChar w:fldCharType="end"/>
      </w:r>
    </w:p>
    <w:p w14:paraId="5981BACF" w14:textId="6900A8FE" w:rsidR="00FB6012" w:rsidRDefault="00FB6012" w:rsidP="00FB6012">
      <w:r>
        <w:t xml:space="preserve">where </w:t>
      </w:r>
      <w:r w:rsidR="00DF221F" w:rsidRPr="00DF221F">
        <w:rPr>
          <w:position w:val="-14"/>
        </w:rPr>
        <w:object w:dxaOrig="1460" w:dyaOrig="400" w14:anchorId="5A012334">
          <v:shape id="_x0000_i1802" type="#_x0000_t75" style="width:72.75pt;height:20.25pt" o:ole="">
            <v:imagedata r:id="rId1578" o:title=""/>
          </v:shape>
          <o:OLEObject Type="Embed" ProgID="Equation.DSMT4" ShapeID="_x0000_i1802" DrawAspect="Content" ObjectID="_1527085427" r:id="rId1579"/>
        </w:object>
      </w:r>
      <w:r>
        <w:t xml:space="preserve"> is the skew-symmetric tensor whose dual vector is </w:t>
      </w:r>
      <w:r w:rsidR="00DF221F" w:rsidRPr="00DF221F">
        <w:rPr>
          <w:position w:val="-6"/>
        </w:rPr>
        <w:object w:dxaOrig="200" w:dyaOrig="220" w14:anchorId="30E1FFDE">
          <v:shape id="_x0000_i1803" type="#_x0000_t75" style="width:9.75pt;height:11.25pt" o:ole="">
            <v:imagedata r:id="rId1580" o:title=""/>
          </v:shape>
          <o:OLEObject Type="Embed" ProgID="Equation.DSMT4" ShapeID="_x0000_i1803" DrawAspect="Content" ObjectID="_1527085428" r:id="rId1581"/>
        </w:object>
      </w:r>
      <w:r>
        <w:t xml:space="preserve"> and </w:t>
      </w:r>
      <w:r w:rsidR="00DF221F" w:rsidRPr="00025957">
        <w:rPr>
          <w:position w:val="-4"/>
        </w:rPr>
        <w:object w:dxaOrig="220" w:dyaOrig="260" w14:anchorId="54A031A5">
          <v:shape id="_x0000_i1804" type="#_x0000_t75" style="width:11.25pt;height:12.75pt" o:ole="">
            <v:imagedata r:id="rId1582" o:title=""/>
          </v:shape>
          <o:OLEObject Type="Embed" ProgID="Equation.DSMT4" ShapeID="_x0000_i1804" DrawAspect="Content" ObjectID="_1527085429" r:id="rId1583"/>
        </w:object>
      </w:r>
      <w:r>
        <w:t xml:space="preserve"> is the third-order permutation pseudo-tensor.  For a prescribed traction </w:t>
      </w:r>
      <w:r w:rsidR="00DF221F" w:rsidRPr="00DF221F">
        <w:rPr>
          <w:position w:val="-12"/>
        </w:rPr>
        <w:object w:dxaOrig="220" w:dyaOrig="380" w14:anchorId="5E0D5583">
          <v:shape id="_x0000_i1805" type="#_x0000_t75" style="width:11.25pt;height:18.75pt" o:ole="">
            <v:imagedata r:id="rId1584" o:title=""/>
          </v:shape>
          <o:OLEObject Type="Embed" ProgID="Equation.DSMT4" ShapeID="_x0000_i1805" DrawAspect="Content" ObjectID="_1527085430" r:id="rId1585"/>
        </w:object>
      </w:r>
      <w:r>
        <w:t xml:space="preserve"> as given in </w:t>
      </w:r>
      <w:r w:rsidR="001677E3">
        <w:fldChar w:fldCharType="begin"/>
      </w:r>
      <w:r w:rsidR="001677E3">
        <w:instrText xml:space="preserve"> GOTOBUTTON ZEqnNum641883  \* MERGEFORMAT </w:instrText>
      </w:r>
      <w:fldSimple w:instr=" REF ZEqnNum641883 \* Charformat \! \* MERGEFORMAT ">
        <w:r w:rsidR="00572445">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572445">
          <w:instrText>(3.39)</w:instrText>
        </w:r>
      </w:fldSimple>
      <w:r w:rsidR="001677E3">
        <w:fldChar w:fldCharType="end"/>
      </w:r>
      <w:r>
        <w:t>,</w:t>
      </w:r>
    </w:p>
    <w:p w14:paraId="60E88CFD" w14:textId="695487BB" w:rsidR="00FB6012" w:rsidRDefault="00FB6012" w:rsidP="00FB6012">
      <w:pPr>
        <w:pStyle w:val="MTDisplayEquation"/>
      </w:pPr>
      <w:r>
        <w:tab/>
      </w:r>
      <w:r w:rsidR="00DF221F" w:rsidRPr="00DF221F">
        <w:rPr>
          <w:position w:val="-72"/>
        </w:rPr>
        <w:object w:dxaOrig="5840" w:dyaOrig="1620" w14:anchorId="7B40B3ED">
          <v:shape id="_x0000_i1806" type="#_x0000_t75" style="width:291.75pt;height:81pt" o:ole="">
            <v:imagedata r:id="rId1586" o:title=""/>
          </v:shape>
          <o:OLEObject Type="Embed" ProgID="Equation.DSMT4" ShapeID="_x0000_i1806" DrawAspect="Content" ObjectID="_1527085431" r:id="rId15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51</w:instrText>
        </w:r>
      </w:fldSimple>
      <w:r>
        <w:instrText>)</w:instrText>
      </w:r>
      <w:r>
        <w:fldChar w:fldCharType="end"/>
      </w:r>
    </w:p>
    <w:p w14:paraId="5475A511" w14:textId="6E294C64" w:rsidR="00FB6012" w:rsidRDefault="00FB6012" w:rsidP="00FB6012">
      <w:r>
        <w:t xml:space="preserve">For a prescribed normal fluid flux </w:t>
      </w:r>
      <w:r w:rsidR="00DF221F" w:rsidRPr="00DF221F">
        <w:rPr>
          <w:position w:val="-12"/>
        </w:rPr>
        <w:object w:dxaOrig="300" w:dyaOrig="360" w14:anchorId="76FB3DEC">
          <v:shape id="_x0000_i1807" type="#_x0000_t75" style="width:15pt;height:18pt" o:ole="">
            <v:imagedata r:id="rId1588" o:title=""/>
          </v:shape>
          <o:OLEObject Type="Embed" ProgID="Equation.DSMT4" ShapeID="_x0000_i1807" DrawAspect="Content" ObjectID="_1527085432" r:id="rId1589"/>
        </w:object>
      </w:r>
      <w:r>
        <w:t xml:space="preserve"> as given in </w:t>
      </w:r>
      <w:r w:rsidR="00DB161C">
        <w:fldChar w:fldCharType="begin"/>
      </w:r>
      <w:r w:rsidR="00DB161C">
        <w:instrText xml:space="preserve"> GOTOBUTTON ZEqnNum525838  \* MERGEFORMAT </w:instrText>
      </w:r>
      <w:fldSimple w:instr=" REF ZEqnNum525838 \* Charformat \! \* MERGEFORMAT ">
        <w:r w:rsidR="00572445">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572445">
          <w:instrText>(3.41)</w:instrText>
        </w:r>
      </w:fldSimple>
      <w:r w:rsidR="00DB161C">
        <w:fldChar w:fldCharType="end"/>
      </w:r>
      <w:r>
        <w:t>,</w:t>
      </w:r>
    </w:p>
    <w:p w14:paraId="404A713D" w14:textId="276D9878" w:rsidR="00FB6012" w:rsidRDefault="00FB6012" w:rsidP="00FB6012">
      <w:pPr>
        <w:pStyle w:val="MTDisplayEquation"/>
      </w:pPr>
      <w:r>
        <w:tab/>
      </w:r>
      <w:r w:rsidR="00DF221F" w:rsidRPr="00DF221F">
        <w:rPr>
          <w:position w:val="-88"/>
        </w:rPr>
        <w:object w:dxaOrig="4640" w:dyaOrig="1540" w14:anchorId="3341087D">
          <v:shape id="_x0000_i1808" type="#_x0000_t75" style="width:231.75pt;height:77.25pt" o:ole="">
            <v:imagedata r:id="rId1590" o:title=""/>
          </v:shape>
          <o:OLEObject Type="Embed" ProgID="Equation.DSMT4" ShapeID="_x0000_i1808" DrawAspect="Content" ObjectID="_1527085433" r:id="rId159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52</w:instrText>
        </w:r>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445" w:name="_Toc176704845"/>
      <w:bookmarkStart w:id="446" w:name="_Toc302112012"/>
      <w:r>
        <w:t xml:space="preserve">Weak </w:t>
      </w:r>
      <w:r w:rsidR="0081541F">
        <w:t>F</w:t>
      </w:r>
      <w:r>
        <w:t xml:space="preserve">ormulation for </w:t>
      </w:r>
      <w:r w:rsidR="0081541F">
        <w:t>B</w:t>
      </w:r>
      <w:r>
        <w:t>iphasic-</w:t>
      </w:r>
      <w:r w:rsidR="0081541F">
        <w:t>S</w:t>
      </w:r>
      <w:r>
        <w:t xml:space="preserve">olute </w:t>
      </w:r>
      <w:r w:rsidR="0081541F">
        <w:t>M</w:t>
      </w:r>
      <w:r>
        <w:t>aterials</w:t>
      </w:r>
      <w:bookmarkEnd w:id="445"/>
      <w:bookmarkEnd w:id="446"/>
    </w:p>
    <w:p w14:paraId="163DB5A7" w14:textId="77777777" w:rsidR="00FB6012" w:rsidRDefault="00FB6012" w:rsidP="00FB6012">
      <w:r>
        <w:t>The virtual work integral for this problem is given by</w:t>
      </w:r>
    </w:p>
    <w:p w14:paraId="586E7F30" w14:textId="6BDE64D3" w:rsidR="00FB6012" w:rsidRDefault="00FB6012" w:rsidP="00FB6012">
      <w:pPr>
        <w:pStyle w:val="MTDisplayEquation"/>
      </w:pPr>
      <w:r>
        <w:tab/>
      </w:r>
      <w:r w:rsidR="00DF221F" w:rsidRPr="00DF221F">
        <w:rPr>
          <w:position w:val="-38"/>
        </w:rPr>
        <w:object w:dxaOrig="7960" w:dyaOrig="880" w14:anchorId="39FA0865">
          <v:shape id="_x0000_i1809" type="#_x0000_t75" style="width:398.25pt;height:44.25pt" o:ole="">
            <v:imagedata r:id="rId1592" o:title=""/>
          </v:shape>
          <o:OLEObject Type="Embed" ProgID="Equation.DSMT4" ShapeID="_x0000_i1809" DrawAspect="Content" ObjectID="_1527085434" r:id="rId15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53</w:instrText>
        </w:r>
      </w:fldSimple>
      <w:r>
        <w:instrText>)</w:instrText>
      </w:r>
      <w:r>
        <w:fldChar w:fldCharType="end"/>
      </w:r>
    </w:p>
    <w:p w14:paraId="22124522" w14:textId="0181E02A" w:rsidR="00FB6012" w:rsidRDefault="00FB6012" w:rsidP="00FB6012">
      <w:r>
        <w:t xml:space="preserve">where </w:t>
      </w:r>
      <w:r w:rsidR="00DF221F" w:rsidRPr="00DF221F">
        <w:rPr>
          <w:position w:val="-6"/>
        </w:rPr>
        <w:object w:dxaOrig="340" w:dyaOrig="279" w14:anchorId="147D2E18">
          <v:shape id="_x0000_i1810" type="#_x0000_t75" style="width:17.25pt;height:14.25pt" o:ole="">
            <v:imagedata r:id="rId1594" o:title=""/>
          </v:shape>
          <o:OLEObject Type="Embed" ProgID="Equation.DSMT4" ShapeID="_x0000_i1810" DrawAspect="Content" ObjectID="_1527085435" r:id="rId1595"/>
        </w:object>
      </w:r>
      <w:r>
        <w:t xml:space="preserve"> is the virtual velocity of the solid, </w:t>
      </w:r>
      <w:r w:rsidR="00DF221F" w:rsidRPr="00DF221F">
        <w:rPr>
          <w:position w:val="-10"/>
        </w:rPr>
        <w:object w:dxaOrig="380" w:dyaOrig="320" w14:anchorId="496DB0D8">
          <v:shape id="_x0000_i1811" type="#_x0000_t75" style="width:18.75pt;height:15.75pt" o:ole="">
            <v:imagedata r:id="rId1596" o:title=""/>
          </v:shape>
          <o:OLEObject Type="Embed" ProgID="Equation.DSMT4" ShapeID="_x0000_i1811" DrawAspect="Content" ObjectID="_1527085436" r:id="rId1597"/>
        </w:object>
      </w:r>
      <w:r>
        <w:t xml:space="preserve"> is the virtual effective fluid pressure, and </w:t>
      </w:r>
      <w:r w:rsidR="00DF221F" w:rsidRPr="00DF221F">
        <w:rPr>
          <w:position w:val="-6"/>
        </w:rPr>
        <w:object w:dxaOrig="320" w:dyaOrig="279" w14:anchorId="32D54073">
          <v:shape id="_x0000_i1812" type="#_x0000_t75" style="width:15.75pt;height:14.25pt" o:ole="">
            <v:imagedata r:id="rId1598" o:title=""/>
          </v:shape>
          <o:OLEObject Type="Embed" ProgID="Equation.DSMT4" ShapeID="_x0000_i1812" DrawAspect="Content" ObjectID="_1527085437" r:id="rId1599"/>
        </w:object>
      </w:r>
      <w:r>
        <w:t xml:space="preserve"> is the virtual molar energy of the solute</w:t>
      </w:r>
      <w:r w:rsidR="00981087">
        <w:t>.</w:t>
      </w:r>
      <w:r>
        <w:t xml:space="preserve"> </w:t>
      </w:r>
      <w:r w:rsidR="00DF221F" w:rsidRPr="00DF221F">
        <w:rPr>
          <w:position w:val="-6"/>
        </w:rPr>
        <w:object w:dxaOrig="200" w:dyaOrig="279" w14:anchorId="3C2CCA92">
          <v:shape id="_x0000_i1813" type="#_x0000_t75" style="width:9.75pt;height:14.25pt" o:ole="">
            <v:imagedata r:id="rId1600" o:title=""/>
          </v:shape>
          <o:OLEObject Type="Embed" ProgID="Equation.DSMT4" ShapeID="_x0000_i1813" DrawAspect="Content" ObjectID="_1527085438" r:id="rId1601"/>
        </w:object>
      </w:r>
      <w:r>
        <w:t xml:space="preserve"> represents the mixture domain in the spatial frame and </w:t>
      </w:r>
      <w:r w:rsidR="00DF221F" w:rsidRPr="00DF221F">
        <w:rPr>
          <w:position w:val="-6"/>
        </w:rPr>
        <w:object w:dxaOrig="300" w:dyaOrig="279" w14:anchorId="6E7BB57B">
          <v:shape id="_x0000_i1814" type="#_x0000_t75" style="width:15pt;height:14.25pt" o:ole="">
            <v:imagedata r:id="rId1602" o:title=""/>
          </v:shape>
          <o:OLEObject Type="Embed" ProgID="Equation.DSMT4" ShapeID="_x0000_i1814" DrawAspect="Content" ObjectID="_1527085439" r:id="rId1603"/>
        </w:object>
      </w:r>
      <w:r>
        <w:t xml:space="preserve"> is an elemental mixture volume in </w:t>
      </w:r>
      <w:r w:rsidR="00DF221F" w:rsidRPr="00DF221F">
        <w:rPr>
          <w:position w:val="-6"/>
        </w:rPr>
        <w:object w:dxaOrig="200" w:dyaOrig="279" w14:anchorId="513DAC8C">
          <v:shape id="_x0000_i1815" type="#_x0000_t75" style="width:9.75pt;height:14.25pt" o:ole="">
            <v:imagedata r:id="rId1604" o:title=""/>
          </v:shape>
          <o:OLEObject Type="Embed" ProgID="Equation.DSMT4" ShapeID="_x0000_i1815" DrawAspect="Content" ObjectID="_1527085440" r:id="rId1605"/>
        </w:object>
      </w:r>
      <w:r>
        <w:t xml:space="preserve">. In the last integral of </w:t>
      </w:r>
      <w:r w:rsidR="00DF221F" w:rsidRPr="00DF221F">
        <w:rPr>
          <w:position w:val="-6"/>
        </w:rPr>
        <w:object w:dxaOrig="420" w:dyaOrig="279" w14:anchorId="2D594975">
          <v:shape id="_x0000_i1816" type="#_x0000_t75" style="width:21pt;height:14.25pt" o:ole="">
            <v:imagedata r:id="rId1606" o:title=""/>
          </v:shape>
          <o:OLEObject Type="Embed" ProgID="Equation.DSMT4" ShapeID="_x0000_i1816" DrawAspect="Content" ObjectID="_1527085441" r:id="rId1607"/>
        </w:object>
      </w:r>
      <w:r>
        <w:t>, note that</w:t>
      </w:r>
    </w:p>
    <w:p w14:paraId="31F2E406" w14:textId="09F1DAB4" w:rsidR="00FB6012" w:rsidRDefault="00FB6012" w:rsidP="00FB6012">
      <w:pPr>
        <w:pStyle w:val="MTDisplayEquation"/>
      </w:pPr>
      <w:r>
        <w:tab/>
      </w:r>
      <w:r w:rsidR="00DF221F" w:rsidRPr="00DF221F">
        <w:rPr>
          <w:position w:val="-24"/>
        </w:rPr>
        <w:object w:dxaOrig="4060" w:dyaOrig="720" w14:anchorId="747300F6">
          <v:shape id="_x0000_i1817" type="#_x0000_t75" style="width:203.25pt;height:36pt" o:ole="">
            <v:imagedata r:id="rId1608" o:title=""/>
          </v:shape>
          <o:OLEObject Type="Embed" ProgID="Equation.DSMT4" ShapeID="_x0000_i1817" DrawAspect="Content" ObjectID="_1527085442" r:id="rId16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54</w:instrText>
        </w:r>
      </w:fldSimple>
      <w:r>
        <w:instrText>)</w:instrText>
      </w:r>
      <w:r>
        <w:fldChar w:fldCharType="end"/>
      </w:r>
    </w:p>
    <w:p w14:paraId="4E227646" w14:textId="6FEE1960" w:rsidR="00FB6012" w:rsidRDefault="00FB6012" w:rsidP="00FB6012">
      <w:r>
        <w:t xml:space="preserve">where </w:t>
      </w:r>
      <w:r w:rsidR="00DF221F" w:rsidRPr="00DF221F">
        <w:rPr>
          <w:position w:val="-10"/>
        </w:rPr>
        <w:object w:dxaOrig="2940" w:dyaOrig="360" w14:anchorId="66F21EA7">
          <v:shape id="_x0000_i1818" type="#_x0000_t75" style="width:147pt;height:18pt" o:ole="">
            <v:imagedata r:id="rId1610" o:title=""/>
          </v:shape>
          <o:OLEObject Type="Embed" ProgID="Equation.DSMT4" ShapeID="_x0000_i1818" DrawAspect="Content" ObjectID="_1527085443" r:id="rId1611"/>
        </w:object>
      </w:r>
      <w:r>
        <w:t xml:space="preserve"> is the material time derivative of a scalar function </w:t>
      </w:r>
      <w:r w:rsidR="00DF221F" w:rsidRPr="00DF221F">
        <w:rPr>
          <w:position w:val="-10"/>
        </w:rPr>
        <w:object w:dxaOrig="240" w:dyaOrig="320" w14:anchorId="76305765">
          <v:shape id="_x0000_i1819" type="#_x0000_t75" style="width:12pt;height:15.75pt" o:ole="">
            <v:imagedata r:id="rId1612" o:title=""/>
          </v:shape>
          <o:OLEObject Type="Embed" ProgID="Equation.DSMT4" ShapeID="_x0000_i1819" DrawAspect="Content" ObjectID="_1527085444" r:id="rId1613"/>
        </w:object>
      </w:r>
      <w:r>
        <w:t xml:space="preserve"> in the spatial frame, following the solid. Similarly, note that </w:t>
      </w:r>
      <w:r w:rsidR="00DF221F" w:rsidRPr="00DF221F">
        <w:rPr>
          <w:position w:val="-16"/>
        </w:rPr>
        <w:object w:dxaOrig="2240" w:dyaOrig="440" w14:anchorId="4E2FBA84">
          <v:shape id="_x0000_i1820" type="#_x0000_t75" style="width:111.75pt;height:21.75pt" o:ole="">
            <v:imagedata r:id="rId1614" o:title=""/>
          </v:shape>
          <o:OLEObject Type="Embed" ProgID="Equation.DSMT4" ShapeID="_x0000_i1820" DrawAspect="Content" ObjectID="_1527085445" r:id="rId1615"/>
        </w:object>
      </w:r>
      <w:r>
        <w:t xml:space="preserve">. Using the divergence theorem, the virtual work integral may be separated into internal and external contributions, </w:t>
      </w:r>
      <w:r w:rsidR="00DF221F" w:rsidRPr="00DF221F">
        <w:rPr>
          <w:position w:val="-12"/>
        </w:rPr>
        <w:object w:dxaOrig="1840" w:dyaOrig="360" w14:anchorId="7DBEC1A6">
          <v:shape id="_x0000_i1821" type="#_x0000_t75" style="width:92.25pt;height:18pt" o:ole="">
            <v:imagedata r:id="rId1616" o:title=""/>
          </v:shape>
          <o:OLEObject Type="Embed" ProgID="Equation.DSMT4" ShapeID="_x0000_i1821" DrawAspect="Content" ObjectID="_1527085446" r:id="rId1617"/>
        </w:object>
      </w:r>
      <w:r>
        <w:t>, where</w:t>
      </w:r>
    </w:p>
    <w:p w14:paraId="1B2028D5" w14:textId="6FCBF9E9" w:rsidR="00FB6012" w:rsidRDefault="00FB6012" w:rsidP="00FB6012">
      <w:pPr>
        <w:pStyle w:val="MTDisplayEquation"/>
      </w:pPr>
      <w:r>
        <w:tab/>
      </w:r>
      <w:r w:rsidR="00DF221F" w:rsidRPr="00DF221F">
        <w:rPr>
          <w:position w:val="-56"/>
        </w:rPr>
        <w:object w:dxaOrig="8480" w:dyaOrig="1240" w14:anchorId="12A2A7C3">
          <v:shape id="_x0000_i1822" type="#_x0000_t75" style="width:423.75pt;height:62.25pt" o:ole="">
            <v:imagedata r:id="rId1618" o:title=""/>
          </v:shape>
          <o:OLEObject Type="Embed" ProgID="Equation.DSMT4" ShapeID="_x0000_i1822" DrawAspect="Content" ObjectID="_1527085447" r:id="rId16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47" w:name="ZEqnNum588916"/>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55</w:instrText>
        </w:r>
      </w:fldSimple>
      <w:r>
        <w:instrText>)</w:instrText>
      </w:r>
      <w:bookmarkEnd w:id="447"/>
      <w:r>
        <w:fldChar w:fldCharType="end"/>
      </w:r>
    </w:p>
    <w:p w14:paraId="3BCB3F35" w14:textId="58A4E591" w:rsidR="00FB6012" w:rsidRDefault="00FB6012" w:rsidP="00FB6012">
      <w:r>
        <w:lastRenderedPageBreak/>
        <w:t xml:space="preserve">with </w:t>
      </w:r>
      <w:r w:rsidR="00DF221F" w:rsidRPr="00DF221F">
        <w:rPr>
          <w:position w:val="-12"/>
        </w:rPr>
        <w:object w:dxaOrig="560" w:dyaOrig="360" w14:anchorId="7D8D722C">
          <v:shape id="_x0000_i1823" type="#_x0000_t75" style="width:27.75pt;height:18pt" o:ole="">
            <v:imagedata r:id="rId1620" o:title=""/>
          </v:shape>
          <o:OLEObject Type="Embed" ProgID="Equation.DSMT4" ShapeID="_x0000_i1823" DrawAspect="Content" ObjectID="_1527085448" r:id="rId1621"/>
        </w:object>
      </w:r>
      <w:r>
        <w:t xml:space="preserve"> being evaluated on the domain’s boundary surface </w:t>
      </w:r>
      <w:r w:rsidR="00DF221F" w:rsidRPr="00DF221F">
        <w:rPr>
          <w:position w:val="-6"/>
        </w:rPr>
        <w:object w:dxaOrig="320" w:dyaOrig="279" w14:anchorId="76387DEC">
          <v:shape id="_x0000_i1824" type="#_x0000_t75" style="width:15.75pt;height:14.25pt" o:ole="">
            <v:imagedata r:id="rId1622" o:title=""/>
          </v:shape>
          <o:OLEObject Type="Embed" ProgID="Equation.DSMT4" ShapeID="_x0000_i1824" DrawAspect="Content" ObjectID="_1527085449" r:id="rId1623"/>
        </w:object>
      </w:r>
      <w:r>
        <w:t xml:space="preserve">. In the first expression </w:t>
      </w:r>
      <w:r w:rsidR="00DF221F" w:rsidRPr="00DF221F">
        <w:rPr>
          <w:position w:val="-16"/>
        </w:rPr>
        <w:object w:dxaOrig="2900" w:dyaOrig="440" w14:anchorId="0F6E5F27">
          <v:shape id="_x0000_i1825" type="#_x0000_t75" style="width:144.75pt;height:21.75pt" o:ole="">
            <v:imagedata r:id="rId1624" o:title=""/>
          </v:shape>
          <o:OLEObject Type="Embed" ProgID="Equation.DSMT4" ShapeID="_x0000_i1825" DrawAspect="Content" ObjectID="_1527085450" r:id="rId1625"/>
        </w:object>
      </w:r>
      <w:r>
        <w:t xml:space="preserve"> represents the virtual solid rate of deformation.</w:t>
      </w:r>
    </w:p>
    <w:p w14:paraId="7F44A732" w14:textId="77777777" w:rsidR="00FB6012" w:rsidRDefault="00FB6012" w:rsidP="00FB6012"/>
    <w:p w14:paraId="07CF2C4B" w14:textId="3B457F29" w:rsidR="00FB6012" w:rsidRDefault="00FB6012" w:rsidP="00FB6012">
      <w:r>
        <w:t xml:space="preserve">To solve this nonlinear system using an iterative Newton scheme, the virtual work must be linearized at trial solutions, along increments in </w:t>
      </w:r>
      <w:r w:rsidR="00DF221F" w:rsidRPr="00DF221F">
        <w:rPr>
          <w:position w:val="-6"/>
        </w:rPr>
        <w:object w:dxaOrig="200" w:dyaOrig="220" w14:anchorId="43F80753">
          <v:shape id="_x0000_i1826" type="#_x0000_t75" style="width:9.75pt;height:11.25pt" o:ole="">
            <v:imagedata r:id="rId1626" o:title=""/>
          </v:shape>
          <o:OLEObject Type="Embed" ProgID="Equation.DSMT4" ShapeID="_x0000_i1826" DrawAspect="Content" ObjectID="_1527085451" r:id="rId1627"/>
        </w:object>
      </w:r>
      <w:r>
        <w:t xml:space="preserve">, </w:t>
      </w:r>
      <w:r w:rsidR="00DF221F" w:rsidRPr="00DF221F">
        <w:rPr>
          <w:position w:val="-10"/>
        </w:rPr>
        <w:object w:dxaOrig="240" w:dyaOrig="320" w14:anchorId="6BE80631">
          <v:shape id="_x0000_i1827" type="#_x0000_t75" style="width:12pt;height:15.75pt" o:ole="">
            <v:imagedata r:id="rId1628" o:title=""/>
          </v:shape>
          <o:OLEObject Type="Embed" ProgID="Equation.DSMT4" ShapeID="_x0000_i1827" DrawAspect="Content" ObjectID="_1527085452" r:id="rId1629"/>
        </w:object>
      </w:r>
      <w:r>
        <w:t xml:space="preserve"> and </w:t>
      </w:r>
      <w:r w:rsidR="00DF221F" w:rsidRPr="00DF221F">
        <w:rPr>
          <w:position w:val="-6"/>
        </w:rPr>
        <w:object w:dxaOrig="180" w:dyaOrig="279" w14:anchorId="0ADB0FE2">
          <v:shape id="_x0000_i1828" type="#_x0000_t75" style="width:9pt;height:14.25pt" o:ole="">
            <v:imagedata r:id="rId1630" o:title=""/>
          </v:shape>
          <o:OLEObject Type="Embed" ProgID="Equation.DSMT4" ShapeID="_x0000_i1828" DrawAspect="Content" ObjectID="_1527085453" r:id="rId1631"/>
        </w:object>
      </w:r>
      <w:r>
        <w:t>,</w:t>
      </w:r>
    </w:p>
    <w:p w14:paraId="31E2E7ED" w14:textId="77777777" w:rsidR="00FB6012" w:rsidRDefault="00FB6012" w:rsidP="00FB6012"/>
    <w:p w14:paraId="68E84F27" w14:textId="201CCB0D" w:rsidR="00FB6012" w:rsidRDefault="00FB6012" w:rsidP="00FB6012">
      <w:pPr>
        <w:pStyle w:val="MTDisplayEquation"/>
      </w:pPr>
      <w:r>
        <w:tab/>
      </w:r>
      <w:r w:rsidR="00DF221F" w:rsidRPr="00DF221F">
        <w:rPr>
          <w:position w:val="-14"/>
        </w:rPr>
        <w:object w:dxaOrig="4400" w:dyaOrig="400" w14:anchorId="6AE0548A">
          <v:shape id="_x0000_i1829" type="#_x0000_t75" style="width:219.75pt;height:20.25pt" o:ole="">
            <v:imagedata r:id="rId1632" o:title=""/>
          </v:shape>
          <o:OLEObject Type="Embed" ProgID="Equation.DSMT4" ShapeID="_x0000_i1829" DrawAspect="Content" ObjectID="_1527085454" r:id="rId16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56</w:instrText>
        </w:r>
      </w:fldSimple>
      <w:r>
        <w:instrText>)</w:instrText>
      </w:r>
      <w:r>
        <w:fldChar w:fldCharType="end"/>
      </w:r>
    </w:p>
    <w:p w14:paraId="33318620" w14:textId="0EDA2F83" w:rsidR="00FB6012" w:rsidRDefault="00FB6012" w:rsidP="00FB6012">
      <w:r>
        <w:t xml:space="preserve">where, for any function </w:t>
      </w:r>
      <w:r w:rsidR="00DF221F" w:rsidRPr="00DF221F">
        <w:rPr>
          <w:position w:val="-14"/>
        </w:rPr>
        <w:object w:dxaOrig="580" w:dyaOrig="400" w14:anchorId="602558FD">
          <v:shape id="_x0000_i1830" type="#_x0000_t75" style="width:29.25pt;height:20.25pt" o:ole="">
            <v:imagedata r:id="rId1634" o:title=""/>
          </v:shape>
          <o:OLEObject Type="Embed" ProgID="Equation.DSMT4" ShapeID="_x0000_i1830" DrawAspect="Content" ObjectID="_1527085455" r:id="rId1635"/>
        </w:object>
      </w:r>
      <w:r>
        <w:t xml:space="preserve">, </w:t>
      </w:r>
      <w:r w:rsidR="00DF221F" w:rsidRPr="00DF221F">
        <w:rPr>
          <w:position w:val="-14"/>
        </w:rPr>
        <w:object w:dxaOrig="840" w:dyaOrig="400" w14:anchorId="72A2EF28">
          <v:shape id="_x0000_i1831" type="#_x0000_t75" style="width:42pt;height:20.25pt" o:ole="">
            <v:imagedata r:id="rId1636" o:title=""/>
          </v:shape>
          <o:OLEObject Type="Embed" ProgID="Equation.DSMT4" ShapeID="_x0000_i1831" DrawAspect="Content" ObjectID="_1527085456" r:id="rId1637"/>
        </w:object>
      </w:r>
      <w:r>
        <w:t xml:space="preserve"> represents the directional derivative of </w:t>
      </w:r>
      <w:r w:rsidR="00DF221F" w:rsidRPr="00DF221F">
        <w:rPr>
          <w:position w:val="-10"/>
        </w:rPr>
        <w:object w:dxaOrig="240" w:dyaOrig="320" w14:anchorId="1B48566C">
          <v:shape id="_x0000_i1832" type="#_x0000_t75" style="width:12pt;height:15.75pt" o:ole="">
            <v:imagedata r:id="rId1638" o:title=""/>
          </v:shape>
          <o:OLEObject Type="Embed" ProgID="Equation.DSMT4" ShapeID="_x0000_i1832" DrawAspect="Content" ObjectID="_1527085457" r:id="rId1639"/>
        </w:object>
      </w:r>
      <w:r>
        <w:t xml:space="preserve"> along </w:t>
      </w:r>
      <w:r w:rsidR="00DF221F" w:rsidRPr="00DF221F">
        <w:rPr>
          <w:position w:val="-10"/>
        </w:rPr>
        <w:object w:dxaOrig="340" w:dyaOrig="320" w14:anchorId="407AC001">
          <v:shape id="_x0000_i1833" type="#_x0000_t75" style="width:17.25pt;height:15.75pt" o:ole="">
            <v:imagedata r:id="rId1640" o:title=""/>
          </v:shape>
          <o:OLEObject Type="Embed" ProgID="Equation.DSMT4" ShapeID="_x0000_i1833" DrawAspect="Content" ObjectID="_1527085458" r:id="rId1641"/>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DF221F" w:rsidRPr="00DF221F">
        <w:rPr>
          <w:position w:val="-12"/>
        </w:rPr>
        <w:object w:dxaOrig="540" w:dyaOrig="360" w14:anchorId="46B5E650">
          <v:shape id="_x0000_i1834" type="#_x0000_t75" style="width:27pt;height:18pt" o:ole="">
            <v:imagedata r:id="rId1642" o:title=""/>
          </v:shape>
          <o:OLEObject Type="Embed" ProgID="Equation.DSMT4" ShapeID="_x0000_i1834" DrawAspect="Content" ObjectID="_1527085459" r:id="rId1643"/>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2816A1FF" w:rsidR="00FB6012" w:rsidRDefault="00FB6012" w:rsidP="00FB6012">
      <w:pPr>
        <w:pStyle w:val="MTDisplayEquation"/>
      </w:pPr>
      <w:r>
        <w:tab/>
      </w:r>
      <w:r w:rsidR="00DF221F" w:rsidRPr="00DF221F">
        <w:rPr>
          <w:position w:val="-28"/>
        </w:rPr>
        <w:object w:dxaOrig="8500" w:dyaOrig="680" w14:anchorId="44769AEE">
          <v:shape id="_x0000_i1835" type="#_x0000_t75" style="width:425.25pt;height:33.75pt" o:ole="">
            <v:imagedata r:id="rId1644" o:title=""/>
          </v:shape>
          <o:OLEObject Type="Embed" ProgID="Equation.DSMT4" ShapeID="_x0000_i1835" DrawAspect="Content" ObjectID="_1527085460" r:id="rId16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48" w:name="ZEqnNum390398"/>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57</w:instrText>
        </w:r>
      </w:fldSimple>
      <w:r>
        <w:instrText>)</w:instrText>
      </w:r>
      <w:bookmarkEnd w:id="448"/>
      <w:r>
        <w:fldChar w:fldCharType="end"/>
      </w:r>
    </w:p>
    <w:p w14:paraId="4B40291E" w14:textId="2E23B8EF" w:rsidR="00FB6012" w:rsidRDefault="00FB6012" w:rsidP="00FB6012">
      <w:r>
        <w:t xml:space="preserve">where </w:t>
      </w:r>
      <w:r w:rsidR="00DF221F" w:rsidRPr="00025957">
        <w:rPr>
          <w:position w:val="-4"/>
        </w:rPr>
        <w:object w:dxaOrig="240" w:dyaOrig="260" w14:anchorId="7A089BDD">
          <v:shape id="_x0000_i1836" type="#_x0000_t75" style="width:12pt;height:12.75pt" o:ole="">
            <v:imagedata r:id="rId1646" o:title=""/>
          </v:shape>
          <o:OLEObject Type="Embed" ProgID="Equation.DSMT4" ShapeID="_x0000_i1836" DrawAspect="Content" ObjectID="_1527085461" r:id="rId1647"/>
        </w:object>
      </w:r>
      <w:r>
        <w:t xml:space="preserve"> represents the mixture domain in the material frame, </w:t>
      </w:r>
      <w:r w:rsidR="00DF221F" w:rsidRPr="00DF221F">
        <w:rPr>
          <w:position w:val="-6"/>
        </w:rPr>
        <w:object w:dxaOrig="380" w:dyaOrig="279" w14:anchorId="2C3F1987">
          <v:shape id="_x0000_i1837" type="#_x0000_t75" style="width:18.75pt;height:14.25pt" o:ole="">
            <v:imagedata r:id="rId1648" o:title=""/>
          </v:shape>
          <o:OLEObject Type="Embed" ProgID="Equation.DSMT4" ShapeID="_x0000_i1837" DrawAspect="Content" ObjectID="_1527085462" r:id="rId1649"/>
        </w:object>
      </w:r>
      <w:r>
        <w:t xml:space="preserve"> is an elemental mixture volume in </w:t>
      </w:r>
      <w:r w:rsidR="00DF221F" w:rsidRPr="00025957">
        <w:rPr>
          <w:position w:val="-4"/>
        </w:rPr>
        <w:object w:dxaOrig="240" w:dyaOrig="260" w14:anchorId="16D357A8">
          <v:shape id="_x0000_i1838" type="#_x0000_t75" style="width:12pt;height:12.75pt" o:ole="">
            <v:imagedata r:id="rId1650" o:title=""/>
          </v:shape>
          <o:OLEObject Type="Embed" ProgID="Equation.DSMT4" ShapeID="_x0000_i1838" DrawAspect="Content" ObjectID="_1527085463" r:id="rId1651"/>
        </w:object>
      </w:r>
      <w:r>
        <w:t>, and</w:t>
      </w:r>
    </w:p>
    <w:p w14:paraId="77763E42" w14:textId="07818F75" w:rsidR="00FB6012" w:rsidRDefault="00FB6012" w:rsidP="00FB6012">
      <w:pPr>
        <w:pStyle w:val="MTDisplayEquation"/>
      </w:pPr>
      <w:r>
        <w:tab/>
      </w:r>
      <w:r w:rsidR="00DF221F" w:rsidRPr="00DF221F">
        <w:rPr>
          <w:position w:val="-70"/>
        </w:rPr>
        <w:object w:dxaOrig="1900" w:dyaOrig="1520" w14:anchorId="316FDFBA">
          <v:shape id="_x0000_i1839" type="#_x0000_t75" style="width:95.25pt;height:75.75pt" o:ole="">
            <v:imagedata r:id="rId1652" o:title=""/>
          </v:shape>
          <o:OLEObject Type="Embed" ProgID="Equation.DSMT4" ShapeID="_x0000_i1839" DrawAspect="Content" ObjectID="_1527085464" r:id="rId165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49" w:name="ZEqnNum587890"/>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58</w:instrText>
        </w:r>
      </w:fldSimple>
      <w:r>
        <w:instrText>)</w:instrText>
      </w:r>
      <w:bookmarkEnd w:id="449"/>
      <w:r>
        <w:fldChar w:fldCharType="end"/>
      </w:r>
    </w:p>
    <w:p w14:paraId="0E3F6C6E" w14:textId="77BCCC18" w:rsidR="00FB6012" w:rsidRDefault="00FB6012" w:rsidP="00FB6012">
      <w:r>
        <w:t xml:space="preserve">The second Piola-Kirchhoff stress tensor </w:t>
      </w:r>
      <w:r w:rsidR="00DF221F" w:rsidRPr="00DF221F">
        <w:rPr>
          <w:position w:val="-6"/>
        </w:rPr>
        <w:object w:dxaOrig="200" w:dyaOrig="279" w14:anchorId="508F219A">
          <v:shape id="_x0000_i1840" type="#_x0000_t75" style="width:9.75pt;height:14.25pt" o:ole="">
            <v:imagedata r:id="rId1654" o:title=""/>
          </v:shape>
          <o:OLEObject Type="Embed" ProgID="Equation.DSMT4" ShapeID="_x0000_i1840" DrawAspect="Content" ObjectID="_1527085465" r:id="rId1655"/>
        </w:object>
      </w:r>
      <w:r>
        <w:t xml:space="preserve">, and material flux vectors </w:t>
      </w:r>
      <w:r w:rsidR="00DF221F" w:rsidRPr="00DF221F">
        <w:rPr>
          <w:position w:val="-6"/>
        </w:rPr>
        <w:object w:dxaOrig="320" w:dyaOrig="279" w14:anchorId="1281D7DD">
          <v:shape id="_x0000_i1841" type="#_x0000_t75" style="width:15.75pt;height:14.25pt" o:ole="">
            <v:imagedata r:id="rId1656" o:title=""/>
          </v:shape>
          <o:OLEObject Type="Embed" ProgID="Equation.DSMT4" ShapeID="_x0000_i1841" DrawAspect="Content" ObjectID="_1527085466" r:id="rId1657"/>
        </w:object>
      </w:r>
      <w:r>
        <w:t xml:space="preserve"> and </w:t>
      </w:r>
      <w:r w:rsidR="00DF221F" w:rsidRPr="00DF221F">
        <w:rPr>
          <w:position w:val="-6"/>
        </w:rPr>
        <w:object w:dxaOrig="200" w:dyaOrig="279" w14:anchorId="4D3EFAD3">
          <v:shape id="_x0000_i1842" type="#_x0000_t75" style="width:9.75pt;height:14.25pt" o:ole="">
            <v:imagedata r:id="rId1658" o:title=""/>
          </v:shape>
          <o:OLEObject Type="Embed" ProgID="Equation.DSMT4" ShapeID="_x0000_i1842" DrawAspect="Content" ObjectID="_1527085467" r:id="rId1659"/>
        </w:object>
      </w:r>
      <w:r>
        <w:t xml:space="preserve">, are respectively related to </w:t>
      </w:r>
      <w:r w:rsidR="00DF221F" w:rsidRPr="00DF221F">
        <w:rPr>
          <w:position w:val="-6"/>
        </w:rPr>
        <w:object w:dxaOrig="220" w:dyaOrig="220" w14:anchorId="44040256">
          <v:shape id="_x0000_i1843" type="#_x0000_t75" style="width:11.25pt;height:11.25pt" o:ole="">
            <v:imagedata r:id="rId1660" o:title=""/>
          </v:shape>
          <o:OLEObject Type="Embed" ProgID="Equation.DSMT4" ShapeID="_x0000_i1843" DrawAspect="Content" ObjectID="_1527085468" r:id="rId1661"/>
        </w:object>
      </w:r>
      <w:r>
        <w:t xml:space="preserve">, </w:t>
      </w:r>
      <w:r w:rsidR="00DF221F" w:rsidRPr="00DF221F">
        <w:rPr>
          <w:position w:val="-6"/>
        </w:rPr>
        <w:object w:dxaOrig="260" w:dyaOrig="220" w14:anchorId="5E97A82B">
          <v:shape id="_x0000_i1844" type="#_x0000_t75" style="width:12.75pt;height:11.25pt" o:ole="">
            <v:imagedata r:id="rId1662" o:title=""/>
          </v:shape>
          <o:OLEObject Type="Embed" ProgID="Equation.DSMT4" ShapeID="_x0000_i1844" DrawAspect="Content" ObjectID="_1527085469" r:id="rId1663"/>
        </w:object>
      </w:r>
      <w:r>
        <w:t xml:space="preserve"> and </w:t>
      </w:r>
      <w:r w:rsidR="00DF221F" w:rsidRPr="00DF221F">
        <w:rPr>
          <w:position w:val="-10"/>
        </w:rPr>
        <w:object w:dxaOrig="160" w:dyaOrig="320" w14:anchorId="359B87F9">
          <v:shape id="_x0000_i1845" type="#_x0000_t75" style="width:8.25pt;height:15.75pt" o:ole="">
            <v:imagedata r:id="rId1664" o:title=""/>
          </v:shape>
          <o:OLEObject Type="Embed" ProgID="Equation.DSMT4" ShapeID="_x0000_i1845" DrawAspect="Content" ObjectID="_1527085470" r:id="rId1665"/>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r w:rsidR="00572445">
          <w:instrText>(3.58)</w:instrText>
        </w:r>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572445">
          <w:instrText>(2.114)</w:instrText>
        </w:r>
      </w:fldSimple>
      <w:r w:rsidR="0055288F">
        <w:fldChar w:fldCharType="end"/>
      </w:r>
      <w:r>
        <w:t xml:space="preserve"> produces</w:t>
      </w:r>
    </w:p>
    <w:p w14:paraId="322F7494" w14:textId="178A599D" w:rsidR="00FB6012" w:rsidRDefault="00FB6012" w:rsidP="00FB6012">
      <w:pPr>
        <w:pStyle w:val="MTDisplayEquation"/>
      </w:pPr>
      <w:r>
        <w:tab/>
      </w:r>
      <w:r w:rsidR="00DF221F" w:rsidRPr="00DF221F">
        <w:rPr>
          <w:position w:val="-70"/>
        </w:rPr>
        <w:object w:dxaOrig="4340" w:dyaOrig="1520" w14:anchorId="3E35B4F6">
          <v:shape id="_x0000_i1846" type="#_x0000_t75" style="width:216.75pt;height:75.75pt" o:ole="">
            <v:imagedata r:id="rId1666" o:title=""/>
          </v:shape>
          <o:OLEObject Type="Embed" ProgID="Equation.DSMT4" ShapeID="_x0000_i1846" DrawAspect="Content" ObjectID="_1527085471" r:id="rId166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59</w:instrText>
        </w:r>
      </w:fldSimple>
      <w:r>
        <w:instrText>)</w:instrText>
      </w:r>
      <w:r>
        <w:fldChar w:fldCharType="end"/>
      </w:r>
    </w:p>
    <w:p w14:paraId="61982994" w14:textId="249F9417" w:rsidR="00FB6012" w:rsidRDefault="00FB6012" w:rsidP="00FB6012">
      <w:r>
        <w:t xml:space="preserve">where </w:t>
      </w:r>
      <w:r w:rsidR="00DF221F" w:rsidRPr="00025957">
        <w:rPr>
          <w:position w:val="-4"/>
        </w:rPr>
        <w:object w:dxaOrig="279" w:dyaOrig="300" w14:anchorId="0AF4795D">
          <v:shape id="_x0000_i1847" type="#_x0000_t75" style="width:14.25pt;height:15pt" o:ole="">
            <v:imagedata r:id="rId1668" o:title=""/>
          </v:shape>
          <o:OLEObject Type="Embed" ProgID="Equation.DSMT4" ShapeID="_x0000_i1847" DrawAspect="Content" ObjectID="_1527085472" r:id="rId1669"/>
        </w:object>
      </w:r>
      <w:r>
        <w:t xml:space="preserve"> and </w:t>
      </w:r>
      <w:r w:rsidR="00DF221F" w:rsidRPr="00025957">
        <w:rPr>
          <w:position w:val="-4"/>
        </w:rPr>
        <w:object w:dxaOrig="240" w:dyaOrig="260" w14:anchorId="1DC7C454">
          <v:shape id="_x0000_i1848" type="#_x0000_t75" style="width:12pt;height:12.75pt" o:ole="">
            <v:imagedata r:id="rId1670" o:title=""/>
          </v:shape>
          <o:OLEObject Type="Embed" ProgID="Equation.DSMT4" ShapeID="_x0000_i1848" DrawAspect="Content" ObjectID="_1527085473" r:id="rId1671"/>
        </w:object>
      </w:r>
      <w:r>
        <w:t xml:space="preserve"> are the material representations of the permeability and diffusivity tensors, related to </w:t>
      </w:r>
      <w:r w:rsidR="00DF221F" w:rsidRPr="00025957">
        <w:rPr>
          <w:position w:val="-4"/>
        </w:rPr>
        <w:object w:dxaOrig="220" w:dyaOrig="300" w14:anchorId="1C07DC6A">
          <v:shape id="_x0000_i1849" type="#_x0000_t75" style="width:11.25pt;height:15pt" o:ole="">
            <v:imagedata r:id="rId1672" o:title=""/>
          </v:shape>
          <o:OLEObject Type="Embed" ProgID="Equation.DSMT4" ShapeID="_x0000_i1849" DrawAspect="Content" ObjectID="_1527085474" r:id="rId1673"/>
        </w:object>
      </w:r>
      <w:r>
        <w:t xml:space="preserve"> and </w:t>
      </w:r>
      <w:r w:rsidR="00DF221F" w:rsidRPr="00DF221F">
        <w:rPr>
          <w:position w:val="-6"/>
        </w:rPr>
        <w:object w:dxaOrig="200" w:dyaOrig="279" w14:anchorId="7B0DB765">
          <v:shape id="_x0000_i1850" type="#_x0000_t75" style="width:9.75pt;height:14.25pt" o:ole="">
            <v:imagedata r:id="rId1674" o:title=""/>
          </v:shape>
          <o:OLEObject Type="Embed" ProgID="Equation.DSMT4" ShapeID="_x0000_i1850" DrawAspect="Content" ObjectID="_1527085475" r:id="rId1675"/>
        </w:object>
      </w:r>
      <w:r>
        <w:t xml:space="preserve"> via the Piola transformation,</w:t>
      </w:r>
    </w:p>
    <w:p w14:paraId="25800E79" w14:textId="7A413E3C" w:rsidR="00FB6012" w:rsidRDefault="00FB6012" w:rsidP="00FB6012">
      <w:pPr>
        <w:pStyle w:val="MTDisplayEquation"/>
      </w:pPr>
      <w:r>
        <w:tab/>
      </w:r>
      <w:r w:rsidR="00DF221F" w:rsidRPr="00DF221F">
        <w:rPr>
          <w:position w:val="-32"/>
        </w:rPr>
        <w:object w:dxaOrig="1840" w:dyaOrig="760" w14:anchorId="09CC9685">
          <v:shape id="_x0000_i1851" type="#_x0000_t75" style="width:92.25pt;height:38.25pt" o:ole="">
            <v:imagedata r:id="rId1676" o:title=""/>
          </v:shape>
          <o:OLEObject Type="Embed" ProgID="Equation.DSMT4" ShapeID="_x0000_i1851" DrawAspect="Content" ObjectID="_1527085476" r:id="rId167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50" w:name="ZEqnNum709663"/>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60</w:instrText>
        </w:r>
      </w:fldSimple>
      <w:r>
        <w:instrText>)</w:instrText>
      </w:r>
      <w:bookmarkEnd w:id="450"/>
      <w:r>
        <w:fldChar w:fldCharType="end"/>
      </w:r>
    </w:p>
    <w:p w14:paraId="3CB80D87" w14:textId="7C3B94FA" w:rsidR="00FB6012" w:rsidRDefault="00FB6012" w:rsidP="00FB6012">
      <w:r>
        <w:t xml:space="preserve">The linearization of </w:t>
      </w:r>
      <w:r w:rsidR="00DF221F" w:rsidRPr="00DF221F">
        <w:rPr>
          <w:position w:val="-12"/>
        </w:rPr>
        <w:object w:dxaOrig="540" w:dyaOrig="360" w14:anchorId="34351A26">
          <v:shape id="_x0000_i1852" type="#_x0000_t75" style="width:27pt;height:18pt" o:ole="">
            <v:imagedata r:id="rId1678" o:title=""/>
          </v:shape>
          <o:OLEObject Type="Embed" ProgID="Equation.DSMT4" ShapeID="_x0000_i1852" DrawAspect="Content" ObjectID="_1527085477" r:id="rId1679"/>
        </w:object>
      </w:r>
      <w:r>
        <w:t xml:space="preserve"> is rather involved and a summary of the resulting lengthy expressions is provided below. In consideration of the dearth of experimental data relating </w:t>
      </w:r>
      <w:r w:rsidR="00DF221F" w:rsidRPr="00025957">
        <w:rPr>
          <w:position w:val="-4"/>
        </w:rPr>
        <w:object w:dxaOrig="220" w:dyaOrig="260" w14:anchorId="07DD5858">
          <v:shape id="_x0000_i1853" type="#_x0000_t75" style="width:11.25pt;height:12.75pt" o:ole="">
            <v:imagedata r:id="rId1680" o:title=""/>
          </v:shape>
          <o:OLEObject Type="Embed" ProgID="Equation.DSMT4" ShapeID="_x0000_i1853" DrawAspect="Content" ObjectID="_1527085478" r:id="rId1681"/>
        </w:object>
      </w:r>
      <w:r>
        <w:t xml:space="preserve"> and </w:t>
      </w:r>
      <w:r w:rsidR="00DF221F" w:rsidRPr="00025957">
        <w:rPr>
          <w:position w:val="-4"/>
        </w:rPr>
        <w:object w:dxaOrig="260" w:dyaOrig="240" w14:anchorId="1499D2E6">
          <v:shape id="_x0000_i1854" type="#_x0000_t75" style="width:12.75pt;height:12pt" o:ole="">
            <v:imagedata r:id="rId1682" o:title=""/>
          </v:shape>
          <o:OLEObject Type="Embed" ProgID="Equation.DSMT4" ShapeID="_x0000_i1854" DrawAspect="Content" ObjectID="_1527085479" r:id="rId1683"/>
        </w:object>
      </w:r>
      <w:r>
        <w:t xml:space="preserve"> to the complete state of solid matrix strain (such as </w:t>
      </w:r>
      <w:r w:rsidR="00DF221F" w:rsidRPr="00DF221F">
        <w:rPr>
          <w:position w:val="-6"/>
        </w:rPr>
        <w:object w:dxaOrig="240" w:dyaOrig="279" w14:anchorId="77E5415F">
          <v:shape id="_x0000_i1855" type="#_x0000_t75" style="width:12pt;height:14.25pt" o:ole="">
            <v:imagedata r:id="rId1684" o:title=""/>
          </v:shape>
          <o:OLEObject Type="Embed" ProgID="Equation.DSMT4" ShapeID="_x0000_i1855" DrawAspect="Content" ObjectID="_1527085480" r:id="rId1685"/>
        </w:object>
      </w:r>
      <w:r>
        <w:t xml:space="preserve">), this implementation assumes that the dependence of these functions on the strain is restricted to a dependence on the relative volume </w:t>
      </w:r>
      <w:r w:rsidR="00DF221F" w:rsidRPr="00DF221F">
        <w:rPr>
          <w:position w:val="-14"/>
        </w:rPr>
        <w:object w:dxaOrig="1320" w:dyaOrig="440" w14:anchorId="2B18B857">
          <v:shape id="_x0000_i1856" type="#_x0000_t75" style="width:66pt;height:21.75pt" o:ole="">
            <v:imagedata r:id="rId1686" o:title=""/>
          </v:shape>
          <o:OLEObject Type="Embed" ProgID="Equation.DSMT4" ShapeID="_x0000_i1856" DrawAspect="Content" ObjectID="_1527085481" r:id="rId1687"/>
        </w:object>
      </w:r>
      <w:r>
        <w:t xml:space="preserve">. Furthermore, it is assumed that the free solution diffusivity </w:t>
      </w:r>
      <w:r w:rsidR="00DF221F" w:rsidRPr="00DF221F">
        <w:rPr>
          <w:position w:val="-12"/>
        </w:rPr>
        <w:object w:dxaOrig="279" w:dyaOrig="360" w14:anchorId="29904133">
          <v:shape id="_x0000_i1857" type="#_x0000_t75" style="width:14.25pt;height:18pt" o:ole="">
            <v:imagedata r:id="rId1688" o:title=""/>
          </v:shape>
          <o:OLEObject Type="Embed" ProgID="Equation.DSMT4" ShapeID="_x0000_i1857" DrawAspect="Content" ObjectID="_1527085482" r:id="rId1689"/>
        </w:object>
      </w:r>
      <w:r>
        <w:t xml:space="preserve"> is independent of the strain.</w:t>
      </w:r>
    </w:p>
    <w:p w14:paraId="7BEBB826" w14:textId="77777777" w:rsidR="00FB6012" w:rsidRDefault="00FB6012" w:rsidP="00FB6012"/>
    <w:p w14:paraId="1D048E48" w14:textId="20F83486" w:rsidR="00FB6012" w:rsidRDefault="00FB6012" w:rsidP="00FB6012">
      <w:r>
        <w:lastRenderedPageBreak/>
        <w:t xml:space="preserve">The linearization of </w:t>
      </w:r>
      <w:r w:rsidR="00DF221F" w:rsidRPr="00DF221F">
        <w:rPr>
          <w:position w:val="-12"/>
        </w:rPr>
        <w:object w:dxaOrig="560" w:dyaOrig="360" w14:anchorId="31547C77">
          <v:shape id="_x0000_i1858" type="#_x0000_t75" style="width:27.75pt;height:18pt" o:ole="">
            <v:imagedata r:id="rId1690" o:title=""/>
          </v:shape>
          <o:OLEObject Type="Embed" ProgID="Equation.DSMT4" ShapeID="_x0000_i1858" DrawAspect="Content" ObjectID="_1527085483" r:id="rId1691"/>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572445">
        <w:t>3.3.2</w:t>
      </w:r>
      <w:r w:rsidR="00DB161C">
        <w:fldChar w:fldCharType="end"/>
      </w:r>
      <w:r>
        <w:t xml:space="preserve">. Following the linearization procedure, the resulting expressions may be discretized by nodally interpolating </w:t>
      </w:r>
      <w:r w:rsidR="00DF221F" w:rsidRPr="00DF221F">
        <w:rPr>
          <w:position w:val="-6"/>
        </w:rPr>
        <w:object w:dxaOrig="200" w:dyaOrig="220" w14:anchorId="6D241B27">
          <v:shape id="_x0000_i1859" type="#_x0000_t75" style="width:9.75pt;height:11.25pt" o:ole="">
            <v:imagedata r:id="rId1692" o:title=""/>
          </v:shape>
          <o:OLEObject Type="Embed" ProgID="Equation.DSMT4" ShapeID="_x0000_i1859" DrawAspect="Content" ObjectID="_1527085484" r:id="rId1693"/>
        </w:object>
      </w:r>
      <w:r>
        <w:t xml:space="preserve">, </w:t>
      </w:r>
      <w:r w:rsidR="00DF221F" w:rsidRPr="00DF221F">
        <w:rPr>
          <w:position w:val="-10"/>
        </w:rPr>
        <w:object w:dxaOrig="240" w:dyaOrig="320" w14:anchorId="71E12371">
          <v:shape id="_x0000_i1860" type="#_x0000_t75" style="width:12pt;height:15.75pt" o:ole="">
            <v:imagedata r:id="rId1694" o:title=""/>
          </v:shape>
          <o:OLEObject Type="Embed" ProgID="Equation.DSMT4" ShapeID="_x0000_i1860" DrawAspect="Content" ObjectID="_1527085485" r:id="rId1695"/>
        </w:object>
      </w:r>
      <w:r>
        <w:t xml:space="preserve"> and </w:t>
      </w:r>
      <w:r w:rsidR="00DF221F" w:rsidRPr="00DF221F">
        <w:rPr>
          <w:position w:val="-6"/>
        </w:rPr>
        <w:object w:dxaOrig="180" w:dyaOrig="279" w14:anchorId="38644D78">
          <v:shape id="_x0000_i1861" type="#_x0000_t75" style="width:9pt;height:14.25pt" o:ole="">
            <v:imagedata r:id="rId1696" o:title=""/>
          </v:shape>
          <o:OLEObject Type="Embed" ProgID="Equation.DSMT4" ShapeID="_x0000_i1861" DrawAspect="Content" ObjectID="_1527085486" r:id="rId1697"/>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572445">
        <w:t>3.3.2</w:t>
      </w:r>
      <w:r w:rsidR="00DB161C">
        <w:fldChar w:fldCharType="end"/>
      </w:r>
      <w:r>
        <w:t>.</w:t>
      </w:r>
    </w:p>
    <w:p w14:paraId="52D31907" w14:textId="77777777" w:rsidR="00FB6012" w:rsidRDefault="00FB6012" w:rsidP="00FB6012"/>
    <w:p w14:paraId="0773F637" w14:textId="2090535C"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DF221F" w:rsidRPr="00DF221F">
        <w:rPr>
          <w:position w:val="-6"/>
        </w:rPr>
        <w:object w:dxaOrig="300" w:dyaOrig="320" w14:anchorId="3EAD2AFD">
          <v:shape id="_x0000_i1862" type="#_x0000_t75" style="width:15pt;height:15.75pt" o:ole="">
            <v:imagedata r:id="rId1698" o:title=""/>
          </v:shape>
          <o:OLEObject Type="Embed" ProgID="Equation.DSMT4" ShapeID="_x0000_i1862" DrawAspect="Content" ObjectID="_1527085487" r:id="rId1699"/>
        </w:object>
      </w:r>
      <w:r>
        <w:t xml:space="preserve">, </w:t>
      </w:r>
      <w:r w:rsidR="00DF221F" w:rsidRPr="00025957">
        <w:rPr>
          <w:position w:val="-4"/>
        </w:rPr>
        <w:object w:dxaOrig="220" w:dyaOrig="260" w14:anchorId="0C637883">
          <v:shape id="_x0000_i1863" type="#_x0000_t75" style="width:11.25pt;height:12.75pt" o:ole="">
            <v:imagedata r:id="rId1700" o:title=""/>
          </v:shape>
          <o:OLEObject Type="Embed" ProgID="Equation.DSMT4" ShapeID="_x0000_i1863" DrawAspect="Content" ObjectID="_1527085488" r:id="rId1701"/>
        </w:object>
      </w:r>
      <w:r>
        <w:t xml:space="preserve">, </w:t>
      </w:r>
      <w:r w:rsidR="00DF221F" w:rsidRPr="00DF221F">
        <w:rPr>
          <w:position w:val="-6"/>
        </w:rPr>
        <w:object w:dxaOrig="200" w:dyaOrig="279" w14:anchorId="63318F6E">
          <v:shape id="_x0000_i1864" type="#_x0000_t75" style="width:9.75pt;height:14.25pt" o:ole="">
            <v:imagedata r:id="rId1702" o:title=""/>
          </v:shape>
          <o:OLEObject Type="Embed" ProgID="Equation.DSMT4" ShapeID="_x0000_i1864" DrawAspect="Content" ObjectID="_1527085489" r:id="rId1703"/>
        </w:object>
      </w:r>
      <w:r>
        <w:t xml:space="preserve"> (and </w:t>
      </w:r>
      <w:r w:rsidR="00DF221F" w:rsidRPr="00DF221F">
        <w:rPr>
          <w:position w:val="-12"/>
        </w:rPr>
        <w:object w:dxaOrig="279" w:dyaOrig="360" w14:anchorId="5EFCB3DB">
          <v:shape id="_x0000_i1865" type="#_x0000_t75" style="width:14.25pt;height:18pt" o:ole="">
            <v:imagedata r:id="rId1704" o:title=""/>
          </v:shape>
          <o:OLEObject Type="Embed" ProgID="Equation.DSMT4" ShapeID="_x0000_i1865" DrawAspect="Content" ObjectID="_1527085490" r:id="rId1705"/>
        </w:object>
      </w:r>
      <w:r>
        <w:t xml:space="preserve">), </w:t>
      </w:r>
      <w:r w:rsidR="00DF221F" w:rsidRPr="00025957">
        <w:rPr>
          <w:position w:val="-4"/>
        </w:rPr>
        <w:object w:dxaOrig="220" w:dyaOrig="260" w14:anchorId="15CEAA11">
          <v:shape id="_x0000_i1866" type="#_x0000_t75" style="width:11.25pt;height:12.75pt" o:ole="">
            <v:imagedata r:id="rId1706" o:title=""/>
          </v:shape>
          <o:OLEObject Type="Embed" ProgID="Equation.DSMT4" ShapeID="_x0000_i1866" DrawAspect="Content" ObjectID="_1527085491" r:id="rId1707"/>
        </w:object>
      </w:r>
      <w:r>
        <w:t xml:space="preserve"> and </w:t>
      </w:r>
      <w:r w:rsidR="00DF221F" w:rsidRPr="00025957">
        <w:rPr>
          <w:position w:val="-4"/>
        </w:rPr>
        <w:object w:dxaOrig="260" w:dyaOrig="240" w14:anchorId="05574DA7">
          <v:shape id="_x0000_i1867" type="#_x0000_t75" style="width:12.75pt;height:12pt" o:ole="">
            <v:imagedata r:id="rId1708" o:title=""/>
          </v:shape>
          <o:OLEObject Type="Embed" ProgID="Equation.DSMT4" ShapeID="_x0000_i1867" DrawAspect="Content" ObjectID="_1527085492" r:id="rId1709"/>
        </w:object>
      </w:r>
      <w:r>
        <w:t xml:space="preserve">, which allow the formulation of any desired constitutive relation for these functions of </w:t>
      </w:r>
      <w:r w:rsidR="00DF221F" w:rsidRPr="00DF221F">
        <w:rPr>
          <w:position w:val="-6"/>
        </w:rPr>
        <w:object w:dxaOrig="240" w:dyaOrig="279" w14:anchorId="10070741">
          <v:shape id="_x0000_i1868" type="#_x0000_t75" style="width:12pt;height:14.25pt" o:ole="">
            <v:imagedata r:id="rId1710" o:title=""/>
          </v:shape>
          <o:OLEObject Type="Embed" ProgID="Equation.DSMT4" ShapeID="_x0000_i1868" DrawAspect="Content" ObjectID="_1527085493" r:id="rId1711"/>
        </w:object>
      </w:r>
      <w:r>
        <w:t xml:space="preserve"> and </w:t>
      </w:r>
      <w:r w:rsidR="00DF221F" w:rsidRPr="00DF221F">
        <w:rPr>
          <w:position w:val="-6"/>
        </w:rPr>
        <w:object w:dxaOrig="180" w:dyaOrig="279" w14:anchorId="0EEDE218">
          <v:shape id="_x0000_i1869" type="#_x0000_t75" style="width:9pt;height:14.25pt" o:ole="">
            <v:imagedata r:id="rId1712" o:title=""/>
          </v:shape>
          <o:OLEObject Type="Embed" ProgID="Equation.DSMT4" ShapeID="_x0000_i1869" DrawAspect="Content" ObjectID="_1527085494" r:id="rId1713"/>
        </w:object>
      </w:r>
      <w:r>
        <w:t xml:space="preserve">, along with corresponding derivatives of these functions with respect to </w:t>
      </w:r>
      <w:r w:rsidR="00DF221F" w:rsidRPr="00DF221F">
        <w:rPr>
          <w:position w:val="-6"/>
        </w:rPr>
        <w:object w:dxaOrig="240" w:dyaOrig="279" w14:anchorId="0721CEB0">
          <v:shape id="_x0000_i1870" type="#_x0000_t75" style="width:12pt;height:14.25pt" o:ole="">
            <v:imagedata r:id="rId1714" o:title=""/>
          </v:shape>
          <o:OLEObject Type="Embed" ProgID="Equation.DSMT4" ShapeID="_x0000_i1870" DrawAspect="Content" ObjectID="_1527085495" r:id="rId1715"/>
        </w:object>
      </w:r>
      <w:r>
        <w:t xml:space="preserve"> and </w:t>
      </w:r>
      <w:r w:rsidR="00DF221F" w:rsidRPr="00DF221F">
        <w:rPr>
          <w:position w:val="-6"/>
        </w:rPr>
        <w:object w:dxaOrig="180" w:dyaOrig="279" w14:anchorId="5A3FFD34">
          <v:shape id="_x0000_i1871" type="#_x0000_t75" style="width:9pt;height:14.25pt" o:ole="">
            <v:imagedata r:id="rId1716" o:title=""/>
          </v:shape>
          <o:OLEObject Type="Embed" ProgID="Equation.DSMT4" ShapeID="_x0000_i1871" DrawAspect="Content" ObjectID="_1527085496" r:id="rId1717"/>
        </w:object>
      </w:r>
      <w:r>
        <w:t xml:space="preserve">. The implementation accepts essential boundary conditions on </w:t>
      </w:r>
      <w:r w:rsidR="00DF221F" w:rsidRPr="00DF221F">
        <w:rPr>
          <w:position w:val="-6"/>
        </w:rPr>
        <w:object w:dxaOrig="200" w:dyaOrig="220" w14:anchorId="24809CA0">
          <v:shape id="_x0000_i1872" type="#_x0000_t75" style="width:9.75pt;height:11.25pt" o:ole="">
            <v:imagedata r:id="rId1718" o:title=""/>
          </v:shape>
          <o:OLEObject Type="Embed" ProgID="Equation.DSMT4" ShapeID="_x0000_i1872" DrawAspect="Content" ObjectID="_1527085497" r:id="rId1719"/>
        </w:object>
      </w:r>
      <w:r>
        <w:t xml:space="preserve">, </w:t>
      </w:r>
      <w:r w:rsidR="00DF221F" w:rsidRPr="00DF221F">
        <w:rPr>
          <w:position w:val="-10"/>
        </w:rPr>
        <w:object w:dxaOrig="240" w:dyaOrig="320" w14:anchorId="7A84E026">
          <v:shape id="_x0000_i1873" type="#_x0000_t75" style="width:12pt;height:15.75pt" o:ole="">
            <v:imagedata r:id="rId1720" o:title=""/>
          </v:shape>
          <o:OLEObject Type="Embed" ProgID="Equation.DSMT4" ShapeID="_x0000_i1873" DrawAspect="Content" ObjectID="_1527085498" r:id="rId1721"/>
        </w:object>
      </w:r>
      <w:r>
        <w:t xml:space="preserve"> and </w:t>
      </w:r>
      <w:r w:rsidR="00DF221F" w:rsidRPr="00DF221F">
        <w:rPr>
          <w:position w:val="-6"/>
        </w:rPr>
        <w:object w:dxaOrig="180" w:dyaOrig="279" w14:anchorId="6A2A0073">
          <v:shape id="_x0000_i1874" type="#_x0000_t75" style="width:9pt;height:14.25pt" o:ole="">
            <v:imagedata r:id="rId1722" o:title=""/>
          </v:shape>
          <o:OLEObject Type="Embed" ProgID="Equation.DSMT4" ShapeID="_x0000_i1874" DrawAspect="Content" ObjectID="_1527085499" r:id="rId1723"/>
        </w:object>
      </w:r>
      <w:r>
        <w:t xml:space="preserve">, or natural boundary conditions on </w:t>
      </w:r>
      <w:r w:rsidR="00DF221F" w:rsidRPr="00DF221F">
        <w:rPr>
          <w:position w:val="-6"/>
        </w:rPr>
        <w:object w:dxaOrig="160" w:dyaOrig="260" w14:anchorId="668243ED">
          <v:shape id="_x0000_i1875" type="#_x0000_t75" style="width:8.25pt;height:12.75pt" o:ole="">
            <v:imagedata r:id="rId1724" o:title=""/>
          </v:shape>
          <o:OLEObject Type="Embed" ProgID="Equation.DSMT4" ShapeID="_x0000_i1875" DrawAspect="Content" ObjectID="_1527085500" r:id="rId1725"/>
        </w:object>
      </w:r>
      <w:r>
        <w:t xml:space="preserve">, </w:t>
      </w:r>
      <w:r w:rsidR="00DF221F" w:rsidRPr="00DF221F">
        <w:rPr>
          <w:position w:val="-12"/>
        </w:rPr>
        <w:object w:dxaOrig="300" w:dyaOrig="360" w14:anchorId="6F2512AB">
          <v:shape id="_x0000_i1876" type="#_x0000_t75" style="width:15pt;height:18pt" o:ole="">
            <v:imagedata r:id="rId1726" o:title=""/>
          </v:shape>
          <o:OLEObject Type="Embed" ProgID="Equation.DSMT4" ShapeID="_x0000_i1876" DrawAspect="Content" ObjectID="_1527085501" r:id="rId1727"/>
        </w:object>
      </w:r>
      <w:r>
        <w:t xml:space="preserve"> and </w:t>
      </w:r>
      <w:r w:rsidR="00DF221F" w:rsidRPr="00DF221F">
        <w:rPr>
          <w:position w:val="-12"/>
        </w:rPr>
        <w:object w:dxaOrig="260" w:dyaOrig="360" w14:anchorId="2B359D3C">
          <v:shape id="_x0000_i1877" type="#_x0000_t75" style="width:12.75pt;height:18pt" o:ole="">
            <v:imagedata r:id="rId1728" o:title=""/>
          </v:shape>
          <o:OLEObject Type="Embed" ProgID="Equation.DSMT4" ShapeID="_x0000_i1877" DrawAspect="Content" ObjectID="_1527085502" r:id="rId1729"/>
        </w:object>
      </w:r>
      <w:r>
        <w:t xml:space="preserve">; initial conditions may also be specified for </w:t>
      </w:r>
      <w:r w:rsidR="00DF221F" w:rsidRPr="00DF221F">
        <w:rPr>
          <w:position w:val="-10"/>
        </w:rPr>
        <w:object w:dxaOrig="240" w:dyaOrig="320" w14:anchorId="78A82B85">
          <v:shape id="_x0000_i1878" type="#_x0000_t75" style="width:12pt;height:15.75pt" o:ole="">
            <v:imagedata r:id="rId1730" o:title=""/>
          </v:shape>
          <o:OLEObject Type="Embed" ProgID="Equation.DSMT4" ShapeID="_x0000_i1878" DrawAspect="Content" ObjectID="_1527085503" r:id="rId1731"/>
        </w:object>
      </w:r>
      <w:r>
        <w:t xml:space="preserve"> and </w:t>
      </w:r>
      <w:r w:rsidR="00DF221F" w:rsidRPr="00DF221F">
        <w:rPr>
          <w:position w:val="-6"/>
        </w:rPr>
        <w:object w:dxaOrig="180" w:dyaOrig="279" w14:anchorId="19946A33">
          <v:shape id="_x0000_i1879" type="#_x0000_t75" style="width:9pt;height:14.25pt" o:ole="">
            <v:imagedata r:id="rId1732" o:title=""/>
          </v:shape>
          <o:OLEObject Type="Embed" ProgID="Equation.DSMT4" ShapeID="_x0000_i1879" DrawAspect="Content" ObjectID="_1527085504" r:id="rId1733"/>
        </w:object>
      </w:r>
      <w:r>
        <w:t xml:space="preserve">. Analysis results for pressure and concentration may be displayed either as </w:t>
      </w:r>
      <w:r w:rsidR="00DF221F" w:rsidRPr="00DF221F">
        <w:rPr>
          <w:position w:val="-10"/>
        </w:rPr>
        <w:object w:dxaOrig="240" w:dyaOrig="320" w14:anchorId="6B993D94">
          <v:shape id="_x0000_i1880" type="#_x0000_t75" style="width:12pt;height:15.75pt" o:ole="">
            <v:imagedata r:id="rId1734" o:title=""/>
          </v:shape>
          <o:OLEObject Type="Embed" ProgID="Equation.DSMT4" ShapeID="_x0000_i1880" DrawAspect="Content" ObjectID="_1527085505" r:id="rId1735"/>
        </w:object>
      </w:r>
      <w:r>
        <w:t xml:space="preserve"> and </w:t>
      </w:r>
      <w:r w:rsidR="00DF221F" w:rsidRPr="00DF221F">
        <w:rPr>
          <w:position w:val="-6"/>
        </w:rPr>
        <w:object w:dxaOrig="180" w:dyaOrig="279" w14:anchorId="700DAE2F">
          <v:shape id="_x0000_i1881" type="#_x0000_t75" style="width:9pt;height:14.25pt" o:ole="">
            <v:imagedata r:id="rId1736" o:title=""/>
          </v:shape>
          <o:OLEObject Type="Embed" ProgID="Equation.DSMT4" ShapeID="_x0000_i1881" DrawAspect="Content" ObjectID="_1527085506" r:id="rId1737"/>
        </w:object>
      </w:r>
      <w:r>
        <w:t xml:space="preserve">, or as </w:t>
      </w:r>
      <w:r w:rsidR="00DF221F" w:rsidRPr="00DF221F">
        <w:rPr>
          <w:position w:val="-10"/>
        </w:rPr>
        <w:object w:dxaOrig="240" w:dyaOrig="260" w14:anchorId="23EB2A36">
          <v:shape id="_x0000_i1882" type="#_x0000_t75" style="width:12pt;height:12.75pt" o:ole="">
            <v:imagedata r:id="rId1738" o:title=""/>
          </v:shape>
          <o:OLEObject Type="Embed" ProgID="Equation.DSMT4" ShapeID="_x0000_i1882" DrawAspect="Content" ObjectID="_1527085507" r:id="rId1739"/>
        </w:object>
      </w:r>
      <w:r>
        <w:t xml:space="preserve"> and </w:t>
      </w:r>
      <w:r w:rsidR="00DF221F" w:rsidRPr="00DF221F">
        <w:rPr>
          <w:position w:val="-6"/>
        </w:rPr>
        <w:object w:dxaOrig="180" w:dyaOrig="220" w14:anchorId="528EAE0B">
          <v:shape id="_x0000_i1883" type="#_x0000_t75" style="width:9pt;height:11.25pt" o:ole="">
            <v:imagedata r:id="rId1740" o:title=""/>
          </v:shape>
          <o:OLEObject Type="Embed" ProgID="Equation.DSMT4" ShapeID="_x0000_i1883" DrawAspect="Content" ObjectID="_1527085508" r:id="rId1741"/>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572445">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451" w:name="_Toc176704846"/>
      <w:bookmarkStart w:id="452" w:name="_Ref191695102"/>
      <w:bookmarkStart w:id="453" w:name="_Toc302112013"/>
      <w:r>
        <w:t>Linearization of Internal Virtual Work</w:t>
      </w:r>
      <w:bookmarkEnd w:id="451"/>
      <w:bookmarkEnd w:id="452"/>
      <w:bookmarkEnd w:id="453"/>
    </w:p>
    <w:p w14:paraId="7E0A1685" w14:textId="7A5F9E37" w:rsidR="00FB6012" w:rsidRDefault="00FB6012" w:rsidP="00FB6012">
      <w:r>
        <w:t xml:space="preserve">The virtual work integral </w:t>
      </w:r>
      <w:r w:rsidR="00DF221F" w:rsidRPr="00DF221F">
        <w:rPr>
          <w:position w:val="-12"/>
        </w:rPr>
        <w:object w:dxaOrig="540" w:dyaOrig="360" w14:anchorId="44F8B99A">
          <v:shape id="_x0000_i1884" type="#_x0000_t75" style="width:27pt;height:18pt" o:ole="">
            <v:imagedata r:id="rId1742" o:title=""/>
          </v:shape>
          <o:OLEObject Type="Embed" ProgID="Equation.DSMT4" ShapeID="_x0000_i1884" DrawAspect="Content" ObjectID="_1527085509" r:id="rId1743"/>
        </w:object>
      </w:r>
      <w:r>
        <w:t xml:space="preserve"> in </w:t>
      </w:r>
      <w:r w:rsidR="00605580">
        <w:fldChar w:fldCharType="begin"/>
      </w:r>
      <w:r w:rsidR="00605580">
        <w:instrText xml:space="preserve"> GOTOBUTTON ZEqnNum390398  \* MERGEFORMAT </w:instrText>
      </w:r>
      <w:fldSimple w:instr=" REF ZEqnNum390398 \* Charformat \! \* MERGEFORMAT ">
        <w:r w:rsidR="00572445">
          <w:instrText>(3.57)</w:instrText>
        </w:r>
      </w:fldSimple>
      <w:r w:rsidR="00605580">
        <w:fldChar w:fldCharType="end"/>
      </w:r>
      <w:r>
        <w:t xml:space="preserve"> may be linearized term by term along increments in </w:t>
      </w:r>
      <w:r w:rsidR="00DF221F" w:rsidRPr="00DF221F">
        <w:rPr>
          <w:position w:val="-6"/>
        </w:rPr>
        <w:object w:dxaOrig="360" w:dyaOrig="279" w14:anchorId="637ADCC1">
          <v:shape id="_x0000_i1885" type="#_x0000_t75" style="width:18pt;height:14.25pt" o:ole="">
            <v:imagedata r:id="rId1744" o:title=""/>
          </v:shape>
          <o:OLEObject Type="Embed" ProgID="Equation.DSMT4" ShapeID="_x0000_i1885" DrawAspect="Content" ObjectID="_1527085510" r:id="rId1745"/>
        </w:object>
      </w:r>
      <w:r>
        <w:t xml:space="preserve">, </w:t>
      </w:r>
      <w:r w:rsidR="00DF221F" w:rsidRPr="00DF221F">
        <w:rPr>
          <w:position w:val="-10"/>
        </w:rPr>
        <w:object w:dxaOrig="340" w:dyaOrig="320" w14:anchorId="57361378">
          <v:shape id="_x0000_i1886" type="#_x0000_t75" style="width:17.25pt;height:15.75pt" o:ole="">
            <v:imagedata r:id="rId1746" o:title=""/>
          </v:shape>
          <o:OLEObject Type="Embed" ProgID="Equation.DSMT4" ShapeID="_x0000_i1886" DrawAspect="Content" ObjectID="_1527085511" r:id="rId1747"/>
        </w:object>
      </w:r>
      <w:r>
        <w:t xml:space="preserve"> and </w:t>
      </w:r>
      <w:r w:rsidR="00DF221F" w:rsidRPr="00DF221F">
        <w:rPr>
          <w:position w:val="-6"/>
        </w:rPr>
        <w:object w:dxaOrig="340" w:dyaOrig="279" w14:anchorId="5C165C58">
          <v:shape id="_x0000_i1887" type="#_x0000_t75" style="width:17.25pt;height:14.25pt" o:ole="">
            <v:imagedata r:id="rId1748" o:title=""/>
          </v:shape>
          <o:OLEObject Type="Embed" ProgID="Equation.DSMT4" ShapeID="_x0000_i1887" DrawAspect="Content" ObjectID="_1527085512" r:id="rId1749"/>
        </w:object>
      </w:r>
      <w:r>
        <w:t xml:space="preserve"> using the general form</w:t>
      </w:r>
    </w:p>
    <w:p w14:paraId="640EEB3E" w14:textId="75CE1E32" w:rsidR="00FB6012" w:rsidRDefault="00FB6012" w:rsidP="00FB6012">
      <w:pPr>
        <w:pStyle w:val="MTDisplayEquation"/>
      </w:pPr>
      <w:r>
        <w:tab/>
      </w:r>
      <w:r w:rsidR="00DF221F" w:rsidRPr="00DF221F">
        <w:rPr>
          <w:position w:val="-20"/>
        </w:rPr>
        <w:object w:dxaOrig="4040" w:dyaOrig="520" w14:anchorId="206BDAB0">
          <v:shape id="_x0000_i1888" type="#_x0000_t75" style="width:201.75pt;height:26.25pt" o:ole="">
            <v:imagedata r:id="rId1750" o:title=""/>
          </v:shape>
          <o:OLEObject Type="Embed" ProgID="Equation.DSMT4" ShapeID="_x0000_i1888" DrawAspect="Content" ObjectID="_1527085513" r:id="rId17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61</w:instrText>
        </w:r>
      </w:fldSimple>
      <w:r>
        <w:instrText>)</w:instrText>
      </w:r>
      <w:r>
        <w:fldChar w:fldCharType="end"/>
      </w:r>
    </w:p>
    <w:p w14:paraId="2B639E57" w14:textId="5732AB00" w:rsidR="00FB6012" w:rsidRDefault="00FB6012" w:rsidP="00FB6012">
      <w:r>
        <w:t xml:space="preserve">For notational simplicity, the integral sign is omitted and the linearization of each term is presented in the form </w:t>
      </w:r>
      <w:r w:rsidR="00DF221F" w:rsidRPr="00DF221F">
        <w:rPr>
          <w:position w:val="-14"/>
        </w:rPr>
        <w:object w:dxaOrig="1880" w:dyaOrig="400" w14:anchorId="5A67807E">
          <v:shape id="_x0000_i1889" type="#_x0000_t75" style="width:93.75pt;height:20.25pt" o:ole="">
            <v:imagedata r:id="rId1752" o:title=""/>
          </v:shape>
          <o:OLEObject Type="Embed" ProgID="Equation.DSMT4" ShapeID="_x0000_i1889" DrawAspect="Content" ObjectID="_1527085514" r:id="rId1753"/>
        </w:object>
      </w:r>
      <w:r>
        <w:t>.</w:t>
      </w:r>
    </w:p>
    <w:p w14:paraId="27BE29E7" w14:textId="77777777" w:rsidR="00FB6012" w:rsidRDefault="00FB6012" w:rsidP="00FB6012"/>
    <w:p w14:paraId="455A4288" w14:textId="596E07B4" w:rsidR="00FB6012" w:rsidRDefault="00FB6012" w:rsidP="00FB6012">
      <w:pPr>
        <w:pStyle w:val="Heading4"/>
      </w:pPr>
      <w:r>
        <w:t xml:space="preserve">Linearization along </w:t>
      </w:r>
      <w:r w:rsidR="00DF221F" w:rsidRPr="00DF221F">
        <w:rPr>
          <w:position w:val="-6"/>
        </w:rPr>
        <w:object w:dxaOrig="360" w:dyaOrig="279" w14:anchorId="3143D9C2">
          <v:shape id="_x0000_i1890" type="#_x0000_t75" style="width:18pt;height:14.25pt" o:ole="">
            <v:imagedata r:id="rId1754" o:title=""/>
          </v:shape>
          <o:OLEObject Type="Embed" ProgID="Equation.DSMT4" ShapeID="_x0000_i1890" DrawAspect="Content" ObjectID="_1527085515" r:id="rId1755"/>
        </w:object>
      </w:r>
    </w:p>
    <w:p w14:paraId="32B73D6A" w14:textId="03759162" w:rsidR="00FB6012" w:rsidRDefault="00FB6012" w:rsidP="00FB6012">
      <w:r>
        <w:t xml:space="preserve">The linearization of the first term in </w:t>
      </w:r>
      <w:r w:rsidR="00DF221F" w:rsidRPr="00DF221F">
        <w:rPr>
          <w:position w:val="-12"/>
        </w:rPr>
        <w:object w:dxaOrig="540" w:dyaOrig="360" w14:anchorId="3F35174B">
          <v:shape id="_x0000_i1891" type="#_x0000_t75" style="width:27pt;height:18pt" o:ole="">
            <v:imagedata r:id="rId1756" o:title=""/>
          </v:shape>
          <o:OLEObject Type="Embed" ProgID="Equation.DSMT4" ShapeID="_x0000_i1891" DrawAspect="Content" ObjectID="_1527085516" r:id="rId1757"/>
        </w:object>
      </w:r>
      <w:r>
        <w:t xml:space="preserve"> along </w:t>
      </w:r>
      <w:r w:rsidR="00DF221F" w:rsidRPr="00DF221F">
        <w:rPr>
          <w:position w:val="-6"/>
        </w:rPr>
        <w:object w:dxaOrig="360" w:dyaOrig="279" w14:anchorId="702BCC6B">
          <v:shape id="_x0000_i1892" type="#_x0000_t75" style="width:18pt;height:14.25pt" o:ole="">
            <v:imagedata r:id="rId1758" o:title=""/>
          </v:shape>
          <o:OLEObject Type="Embed" ProgID="Equation.DSMT4" ShapeID="_x0000_i1892" DrawAspect="Content" ObjectID="_1527085517" r:id="rId1759"/>
        </w:object>
      </w:r>
      <w:r>
        <w:t xml:space="preserve"> yields</w:t>
      </w:r>
    </w:p>
    <w:p w14:paraId="3ABBD576" w14:textId="4CD2E331" w:rsidR="00FB6012" w:rsidRDefault="00FB6012" w:rsidP="00FB6012">
      <w:pPr>
        <w:pStyle w:val="MTDisplayEquation"/>
      </w:pPr>
      <w:r>
        <w:tab/>
      </w:r>
      <w:r w:rsidR="00DF221F" w:rsidRPr="00DF221F">
        <w:rPr>
          <w:position w:val="-18"/>
        </w:rPr>
        <w:object w:dxaOrig="5760" w:dyaOrig="480" w14:anchorId="2C560BD8">
          <v:shape id="_x0000_i1893" type="#_x0000_t75" style="width:4in;height:24pt" o:ole="">
            <v:imagedata r:id="rId1760" o:title=""/>
          </v:shape>
          <o:OLEObject Type="Embed" ProgID="Equation.DSMT4" ShapeID="_x0000_i1893" DrawAspect="Content" ObjectID="_1527085518" r:id="rId1761"/>
        </w:object>
      </w:r>
      <w:r w:rsidR="008B653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62</w:instrText>
        </w:r>
      </w:fldSimple>
      <w:r>
        <w:instrText>)</w:instrText>
      </w:r>
      <w:r>
        <w:fldChar w:fldCharType="end"/>
      </w:r>
    </w:p>
    <w:p w14:paraId="52F8F46C" w14:textId="480BF3FF" w:rsidR="00FB6012" w:rsidRDefault="00FB6012" w:rsidP="00FB6012">
      <w:r>
        <w:t xml:space="preserve">where </w:t>
      </w:r>
      <w:r w:rsidR="00DF221F" w:rsidRPr="00025957">
        <w:rPr>
          <w:position w:val="-4"/>
        </w:rPr>
        <w:object w:dxaOrig="200" w:dyaOrig="200" w14:anchorId="736EAD84">
          <v:shape id="_x0000_i1894" type="#_x0000_t75" style="width:9.75pt;height:9.75pt" o:ole="">
            <v:imagedata r:id="rId1762" o:title=""/>
          </v:shape>
          <o:OLEObject Type="Embed" ProgID="Equation.DSMT4" ShapeID="_x0000_i1894" DrawAspect="Content" ObjectID="_1527085519" r:id="rId1763"/>
        </w:object>
      </w:r>
      <w:r>
        <w:t xml:space="preserve"> is the spatial elasticity tensor of the mixture,</w:t>
      </w:r>
    </w:p>
    <w:p w14:paraId="33C5A3EF" w14:textId="03B828DD" w:rsidR="00FB6012" w:rsidRDefault="00FB6012" w:rsidP="00FB6012">
      <w:pPr>
        <w:pStyle w:val="MTDisplayEquation"/>
      </w:pPr>
      <w:r>
        <w:tab/>
      </w:r>
      <w:r w:rsidR="00DF221F" w:rsidRPr="00DF221F">
        <w:rPr>
          <w:position w:val="-24"/>
        </w:rPr>
        <w:object w:dxaOrig="5660" w:dyaOrig="660" w14:anchorId="68F6C2A3">
          <v:shape id="_x0000_i1895" type="#_x0000_t75" style="width:282.75pt;height:33pt" o:ole="">
            <v:imagedata r:id="rId1764" o:title=""/>
          </v:shape>
          <o:OLEObject Type="Embed" ProgID="Equation.DSMT4" ShapeID="_x0000_i1895" DrawAspect="Content" ObjectID="_1527085520" r:id="rId176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63</w:instrText>
        </w:r>
      </w:fldSimple>
      <w:r>
        <w:instrText>)</w:instrText>
      </w:r>
      <w:r>
        <w:fldChar w:fldCharType="end"/>
      </w:r>
    </w:p>
    <w:p w14:paraId="402ED35A" w14:textId="7A56625C" w:rsidR="00FB6012" w:rsidRDefault="00FB6012" w:rsidP="00FB6012">
      <w:r>
        <w:t xml:space="preserve">and </w:t>
      </w:r>
      <w:r w:rsidR="00DF221F" w:rsidRPr="00025957">
        <w:rPr>
          <w:position w:val="-4"/>
        </w:rPr>
        <w:object w:dxaOrig="260" w:dyaOrig="300" w14:anchorId="261E0FCD">
          <v:shape id="_x0000_i1896" type="#_x0000_t75" style="width:12.75pt;height:15pt" o:ole="">
            <v:imagedata r:id="rId1766" o:title=""/>
          </v:shape>
          <o:OLEObject Type="Embed" ProgID="Equation.DSMT4" ShapeID="_x0000_i1896" DrawAspect="Content" ObjectID="_1527085521" r:id="rId1767"/>
        </w:object>
      </w:r>
      <w:r>
        <w:t xml:space="preserve"> is the spatial elasticity tensor of the solid matrix,</w:t>
      </w:r>
    </w:p>
    <w:p w14:paraId="5F6F0121" w14:textId="6AB9FA35" w:rsidR="00FB6012" w:rsidRDefault="00FB6012" w:rsidP="00FB6012">
      <w:pPr>
        <w:pStyle w:val="MTDisplayEquation"/>
      </w:pPr>
      <w:r>
        <w:tab/>
      </w:r>
      <w:r w:rsidR="00DF221F" w:rsidRPr="00DF221F">
        <w:rPr>
          <w:position w:val="-24"/>
        </w:rPr>
        <w:object w:dxaOrig="3400" w:dyaOrig="660" w14:anchorId="14D36A51">
          <v:shape id="_x0000_i1897" type="#_x0000_t75" style="width:170.25pt;height:33pt" o:ole="">
            <v:imagedata r:id="rId1768" o:title=""/>
          </v:shape>
          <o:OLEObject Type="Embed" ProgID="Equation.DSMT4" ShapeID="_x0000_i1897" DrawAspect="Content" ObjectID="_1527085522" r:id="rId176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64</w:instrText>
        </w:r>
      </w:fldSimple>
      <w:r>
        <w:instrText>)</w:instrText>
      </w:r>
      <w:r>
        <w:fldChar w:fldCharType="end"/>
      </w:r>
    </w:p>
    <w:p w14:paraId="408B3C3C" w14:textId="77777777" w:rsidR="00FB6012" w:rsidRDefault="00FB6012" w:rsidP="00FB6012">
      <w:r>
        <w:t>The linearization of the second term is</w:t>
      </w:r>
    </w:p>
    <w:p w14:paraId="38929D31" w14:textId="78A09487" w:rsidR="00FB6012" w:rsidRDefault="00FB6012" w:rsidP="00FB6012">
      <w:pPr>
        <w:pStyle w:val="MTDisplayEquation"/>
      </w:pPr>
      <w:r>
        <w:tab/>
      </w:r>
      <w:r w:rsidR="00DF221F" w:rsidRPr="00DF221F">
        <w:rPr>
          <w:position w:val="-14"/>
        </w:rPr>
        <w:object w:dxaOrig="4120" w:dyaOrig="400" w14:anchorId="33933DDB">
          <v:shape id="_x0000_i1898" type="#_x0000_t75" style="width:206.25pt;height:20.25pt" o:ole="">
            <v:imagedata r:id="rId1770" o:title=""/>
          </v:shape>
          <o:OLEObject Type="Embed" ProgID="Equation.DSMT4" ShapeID="_x0000_i1898" DrawAspect="Content" ObjectID="_1527085523" r:id="rId1771"/>
        </w:object>
      </w:r>
      <w:r w:rsidR="008B653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65</w:instrText>
        </w:r>
      </w:fldSimple>
      <w:r>
        <w:instrText>)</w:instrText>
      </w:r>
      <w:r>
        <w:fldChar w:fldCharType="end"/>
      </w:r>
    </w:p>
    <w:p w14:paraId="6BA54102" w14:textId="77777777" w:rsidR="00FB6012" w:rsidRDefault="00FB6012" w:rsidP="00FB6012">
      <w:r>
        <w:t>where</w:t>
      </w:r>
    </w:p>
    <w:p w14:paraId="3DBBCC42" w14:textId="2C97F8B3" w:rsidR="00FB6012" w:rsidRDefault="00FB6012" w:rsidP="00FB6012">
      <w:pPr>
        <w:pStyle w:val="MTDisplayEquation"/>
      </w:pPr>
      <w:r>
        <w:tab/>
      </w:r>
      <w:r w:rsidR="00DF221F" w:rsidRPr="00DF221F">
        <w:rPr>
          <w:position w:val="-78"/>
        </w:rPr>
        <w:object w:dxaOrig="7880" w:dyaOrig="1680" w14:anchorId="7F3C6498">
          <v:shape id="_x0000_i1899" type="#_x0000_t75" style="width:393.75pt;height:84pt" o:ole="">
            <v:imagedata r:id="rId1772" o:title=""/>
          </v:shape>
          <o:OLEObject Type="Embed" ProgID="Equation.DSMT4" ShapeID="_x0000_i1899" DrawAspect="Content" ObjectID="_1527085524" r:id="rId177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66</w:instrText>
        </w:r>
      </w:fldSimple>
      <w:r>
        <w:instrText>)</w:instrText>
      </w:r>
      <w:r>
        <w:fldChar w:fldCharType="end"/>
      </w:r>
    </w:p>
    <w:p w14:paraId="6897D46B" w14:textId="77777777" w:rsidR="00FB6012" w:rsidRDefault="00FB6012" w:rsidP="00FB6012">
      <w:r>
        <w:lastRenderedPageBreak/>
        <w:t>with</w:t>
      </w:r>
    </w:p>
    <w:p w14:paraId="23BD01E9" w14:textId="4478C6E9" w:rsidR="00FB6012" w:rsidRDefault="00FB6012" w:rsidP="00FB6012">
      <w:pPr>
        <w:pStyle w:val="MTDisplayEquation"/>
      </w:pPr>
      <w:r>
        <w:tab/>
      </w:r>
      <w:r w:rsidR="00DF221F" w:rsidRPr="00DF221F">
        <w:rPr>
          <w:position w:val="-60"/>
        </w:rPr>
        <w:object w:dxaOrig="3480" w:dyaOrig="1320" w14:anchorId="04106425">
          <v:shape id="_x0000_i1900" type="#_x0000_t75" style="width:174pt;height:66pt" o:ole="">
            <v:imagedata r:id="rId1774" o:title=""/>
          </v:shape>
          <o:OLEObject Type="Embed" ProgID="Equation.DSMT4" ShapeID="_x0000_i1900" DrawAspect="Content" ObjectID="_1527085525" r:id="rId177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67</w:instrText>
        </w:r>
      </w:fldSimple>
      <w:r>
        <w:instrText>)</w:instrText>
      </w:r>
      <w:r>
        <w:fldChar w:fldCharType="end"/>
      </w:r>
    </w:p>
    <w:p w14:paraId="24FF16D9" w14:textId="161D9ADE"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DF221F" w:rsidRPr="00025957">
        <w:rPr>
          <w:position w:val="-4"/>
        </w:rPr>
        <w:object w:dxaOrig="279" w:dyaOrig="320" w14:anchorId="2F6DCB32">
          <v:shape id="_x0000_i1901" type="#_x0000_t75" style="width:14.25pt;height:15.75pt" o:ole="">
            <v:imagedata r:id="rId1776" o:title=""/>
          </v:shape>
          <o:OLEObject Type="Embed" ProgID="Equation.DSMT4" ShapeID="_x0000_i1901" DrawAspect="Content" ObjectID="_1527085526" r:id="rId1777"/>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572445">
          <w:instrText>(2.114)</w:instrText>
        </w:r>
      </w:fldSimple>
      <w:r w:rsidR="00605580">
        <w:fldChar w:fldCharType="end"/>
      </w:r>
      <w:r w:rsidR="00DF221F" w:rsidRPr="00DF221F">
        <w:rPr>
          <w:position w:val="-12"/>
        </w:rPr>
        <w:object w:dxaOrig="139" w:dyaOrig="360" w14:anchorId="5BC5C3E4">
          <v:shape id="_x0000_i1902" type="#_x0000_t75" style="width:6.75pt;height:18pt" o:ole="">
            <v:imagedata r:id="rId1778" o:title=""/>
          </v:shape>
          <o:OLEObject Type="Embed" ProgID="Equation.DSMT4" ShapeID="_x0000_i1902" DrawAspect="Content" ObjectID="_1527085527" r:id="rId1779"/>
        </w:object>
      </w:r>
      <w:r>
        <w:t xml:space="preserve"> into </w:t>
      </w:r>
      <w:r w:rsidR="00605580">
        <w:fldChar w:fldCharType="begin"/>
      </w:r>
      <w:r w:rsidR="00605580">
        <w:instrText xml:space="preserve"> GOTOBUTTON ZEqnNum709663  \* MERGEFORMAT </w:instrText>
      </w:r>
      <w:fldSimple w:instr=" REF ZEqnNum709663 \* Charformat \! \* MERGEFORMAT ">
        <w:r w:rsidR="00572445">
          <w:instrText>(3.60)</w:instrText>
        </w:r>
      </w:fldSimple>
      <w:r w:rsidR="00605580">
        <w:fldChar w:fldCharType="end"/>
      </w:r>
      <w:r w:rsidR="00DF221F" w:rsidRPr="00DF221F">
        <w:rPr>
          <w:position w:val="-12"/>
        </w:rPr>
        <w:object w:dxaOrig="120" w:dyaOrig="360" w14:anchorId="5242CA0C">
          <v:shape id="_x0000_i1903" type="#_x0000_t75" style="width:6pt;height:18pt" o:ole="">
            <v:imagedata r:id="rId1780" o:title=""/>
          </v:shape>
          <o:OLEObject Type="Embed" ProgID="Equation.DSMT4" ShapeID="_x0000_i1903" DrawAspect="Content" ObjectID="_1527085528" r:id="rId1781"/>
        </w:object>
      </w:r>
      <w:r>
        <w:t xml:space="preserve">, the evaluation of </w:t>
      </w:r>
      <w:r w:rsidR="00DF221F" w:rsidRPr="00DF221F">
        <w:rPr>
          <w:position w:val="-6"/>
        </w:rPr>
        <w:object w:dxaOrig="240" w:dyaOrig="360" w14:anchorId="02B96955">
          <v:shape id="_x0000_i1904" type="#_x0000_t75" style="width:12pt;height:18pt" o:ole="">
            <v:imagedata r:id="rId1782" o:title=""/>
          </v:shape>
          <o:OLEObject Type="Embed" ProgID="Equation.DSMT4" ShapeID="_x0000_i1904" DrawAspect="Content" ObjectID="_1527085529" r:id="rId1783"/>
        </w:object>
      </w:r>
      <w:r>
        <w:t xml:space="preserve"> is rather involved and it can be shown that</w:t>
      </w:r>
    </w:p>
    <w:p w14:paraId="691C3615" w14:textId="40B24D0B" w:rsidR="00FB6012" w:rsidRDefault="00FB6012" w:rsidP="00FB6012">
      <w:pPr>
        <w:pStyle w:val="MTDisplayEquation"/>
      </w:pPr>
      <w:r>
        <w:tab/>
      </w:r>
      <w:r w:rsidR="00DF221F" w:rsidRPr="00DF221F">
        <w:rPr>
          <w:position w:val="-18"/>
        </w:rPr>
        <w:object w:dxaOrig="3379" w:dyaOrig="480" w14:anchorId="3FC84FD9">
          <v:shape id="_x0000_i1905" type="#_x0000_t75" style="width:168.75pt;height:24pt" o:ole="">
            <v:imagedata r:id="rId1784" o:title=""/>
          </v:shape>
          <o:OLEObject Type="Embed" ProgID="Equation.DSMT4" ShapeID="_x0000_i1905" DrawAspect="Content" ObjectID="_1527085530" r:id="rId178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68</w:instrText>
        </w:r>
      </w:fldSimple>
      <w:r>
        <w:instrText>)</w:instrText>
      </w:r>
      <w:r>
        <w:fldChar w:fldCharType="end"/>
      </w:r>
    </w:p>
    <w:p w14:paraId="7A53A6C1" w14:textId="77777777" w:rsidR="00FB6012" w:rsidRDefault="00FB6012" w:rsidP="00FB6012">
      <w:r>
        <w:t>where</w:t>
      </w:r>
    </w:p>
    <w:p w14:paraId="7631463A" w14:textId="27BF23EB" w:rsidR="00FB6012" w:rsidRDefault="00FB6012" w:rsidP="00FB6012">
      <w:pPr>
        <w:pStyle w:val="MTDisplayEquation"/>
      </w:pPr>
      <w:r>
        <w:tab/>
      </w:r>
      <w:r w:rsidR="00DF221F" w:rsidRPr="00DF221F">
        <w:rPr>
          <w:position w:val="-110"/>
        </w:rPr>
        <w:object w:dxaOrig="4040" w:dyaOrig="2000" w14:anchorId="4D38DDCE">
          <v:shape id="_x0000_i1906" type="#_x0000_t75" style="width:201.75pt;height:99.75pt" o:ole="">
            <v:imagedata r:id="rId1786" o:title=""/>
          </v:shape>
          <o:OLEObject Type="Embed" ProgID="Equation.DSMT4" ShapeID="_x0000_i1906" DrawAspect="Content" ObjectID="_1527085531" r:id="rId17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69</w:instrText>
        </w:r>
      </w:fldSimple>
      <w:r>
        <w:instrText>)</w:instrText>
      </w:r>
      <w:r>
        <w:fldChar w:fldCharType="end"/>
      </w:r>
    </w:p>
    <w:p w14:paraId="5B6012AF" w14:textId="77777777" w:rsidR="00FB6012" w:rsidRDefault="00FB6012" w:rsidP="00FB6012">
      <w:r>
        <w:t>and</w:t>
      </w:r>
    </w:p>
    <w:p w14:paraId="0FB9A7E8" w14:textId="2F1374D0" w:rsidR="00FB6012" w:rsidRDefault="00FB6012" w:rsidP="00FB6012">
      <w:pPr>
        <w:pStyle w:val="MTDisplayEquation"/>
      </w:pPr>
      <w:r>
        <w:tab/>
      </w:r>
      <w:r w:rsidR="00DF221F" w:rsidRPr="00DF221F">
        <w:rPr>
          <w:position w:val="-24"/>
        </w:rPr>
        <w:object w:dxaOrig="3320" w:dyaOrig="620" w14:anchorId="2842AEAB">
          <v:shape id="_x0000_i1907" type="#_x0000_t75" style="width:165.75pt;height:30.75pt" o:ole="">
            <v:imagedata r:id="rId1788" o:title=""/>
          </v:shape>
          <o:OLEObject Type="Embed" ProgID="Equation.DSMT4" ShapeID="_x0000_i1907" DrawAspect="Content" ObjectID="_1527085532" r:id="rId178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70</w:instrText>
        </w:r>
      </w:fldSimple>
      <w:r>
        <w:instrText>)</w:instrText>
      </w:r>
      <w:r>
        <w:fldChar w:fldCharType="end"/>
      </w:r>
    </w:p>
    <w:p w14:paraId="606B2B13" w14:textId="77777777" w:rsidR="00FB6012" w:rsidRDefault="00FB6012" w:rsidP="00FB6012"/>
    <w:p w14:paraId="0A604FCC" w14:textId="68ACF2DA" w:rsidR="00FB6012" w:rsidRDefault="00FB6012" w:rsidP="00FB6012">
      <w:r>
        <w:t xml:space="preserve">The next term in </w:t>
      </w:r>
      <w:r w:rsidR="00DF221F" w:rsidRPr="00DF221F">
        <w:rPr>
          <w:position w:val="-12"/>
        </w:rPr>
        <w:object w:dxaOrig="540" w:dyaOrig="360" w14:anchorId="087FBDBF">
          <v:shape id="_x0000_i1908" type="#_x0000_t75" style="width:27pt;height:18pt" o:ole="">
            <v:imagedata r:id="rId1790" o:title=""/>
          </v:shape>
          <o:OLEObject Type="Embed" ProgID="Equation.DSMT4" ShapeID="_x0000_i1908" DrawAspect="Content" ObjectID="_1527085533" r:id="rId1791"/>
        </w:object>
      </w:r>
      <w:r>
        <w:t xml:space="preserve"> linearizes to</w:t>
      </w:r>
    </w:p>
    <w:p w14:paraId="2BE1FB0F" w14:textId="4D2BA2FE" w:rsidR="00FB6012" w:rsidRDefault="00FB6012" w:rsidP="00FB6012">
      <w:pPr>
        <w:pStyle w:val="MTDisplayEquation"/>
      </w:pPr>
      <w:r>
        <w:tab/>
      </w:r>
      <w:r w:rsidR="00DF221F" w:rsidRPr="00DF221F">
        <w:rPr>
          <w:position w:val="-28"/>
        </w:rPr>
        <w:object w:dxaOrig="3960" w:dyaOrig="680" w14:anchorId="71ADE13D">
          <v:shape id="_x0000_i1909" type="#_x0000_t75" style="width:198pt;height:33.75pt" o:ole="">
            <v:imagedata r:id="rId1792" o:title=""/>
          </v:shape>
          <o:OLEObject Type="Embed" ProgID="Equation.DSMT4" ShapeID="_x0000_i1909" DrawAspect="Content" ObjectID="_1527085534" r:id="rId17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71</w:instrText>
        </w:r>
      </w:fldSimple>
      <w:r>
        <w:instrText>)</w:instrText>
      </w:r>
      <w:r>
        <w:fldChar w:fldCharType="end"/>
      </w:r>
    </w:p>
    <w:p w14:paraId="17693FE6" w14:textId="2E4265F4" w:rsidR="00FB6012" w:rsidRDefault="00FB6012" w:rsidP="00FB6012">
      <w:r>
        <w:t>where</w:t>
      </w:r>
      <w:r w:rsidR="0048294A">
        <w:t xml:space="preserve"> we used a backward difference scheme to approximate the time derivative,</w:t>
      </w:r>
    </w:p>
    <w:p w14:paraId="3BC51F0A" w14:textId="0462EBDC" w:rsidR="00FB6012" w:rsidRDefault="00FB6012" w:rsidP="00FB6012">
      <w:pPr>
        <w:pStyle w:val="MTDisplayEquation"/>
      </w:pPr>
      <w:r>
        <w:tab/>
      </w:r>
      <w:r w:rsidR="00DF221F" w:rsidRPr="00DF221F">
        <w:rPr>
          <w:position w:val="-24"/>
        </w:rPr>
        <w:object w:dxaOrig="1840" w:dyaOrig="620" w14:anchorId="0D5D132C">
          <v:shape id="_x0000_i1910" type="#_x0000_t75" style="width:92.25pt;height:30.75pt" o:ole="">
            <v:imagedata r:id="rId1794" o:title=""/>
          </v:shape>
          <o:OLEObject Type="Embed" ProgID="Equation.DSMT4" ShapeID="_x0000_i1910" DrawAspect="Content" ObjectID="_1527085535" r:id="rId1795"/>
        </w:object>
      </w:r>
      <w:r w:rsidR="00CC0A3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72</w:instrText>
        </w:r>
      </w:fldSimple>
      <w:r>
        <w:instrText>)</w:instrText>
      </w:r>
      <w:r>
        <w:fldChar w:fldCharType="end"/>
      </w:r>
    </w:p>
    <w:p w14:paraId="14449D39" w14:textId="578E077F" w:rsidR="00FB6012" w:rsidRDefault="00FB6012" w:rsidP="00FB6012">
      <w:r>
        <w:t xml:space="preserve">and </w:t>
      </w:r>
      <w:r w:rsidR="00DF221F" w:rsidRPr="00DF221F">
        <w:rPr>
          <w:position w:val="-6"/>
        </w:rPr>
        <w:object w:dxaOrig="300" w:dyaOrig="279" w14:anchorId="10A2CCB3">
          <v:shape id="_x0000_i1911" type="#_x0000_t75" style="width:15pt;height:14.25pt" o:ole="">
            <v:imagedata r:id="rId1796" o:title=""/>
          </v:shape>
          <o:OLEObject Type="Embed" ProgID="Equation.DSMT4" ShapeID="_x0000_i1911" DrawAspect="Content" ObjectID="_1527085536" r:id="rId1797"/>
        </w:object>
      </w:r>
      <w:r>
        <w:t xml:space="preserve"> represents the time increment relative to the previous time point. The next term is given by</w:t>
      </w:r>
    </w:p>
    <w:p w14:paraId="27505E56" w14:textId="23D6ABB5" w:rsidR="00FB6012" w:rsidRDefault="00FB6012" w:rsidP="00FB6012">
      <w:pPr>
        <w:pStyle w:val="MTDisplayEquation"/>
      </w:pPr>
      <w:r>
        <w:tab/>
      </w:r>
      <w:r w:rsidR="00DF221F" w:rsidRPr="00DF221F">
        <w:rPr>
          <w:position w:val="-14"/>
        </w:rPr>
        <w:object w:dxaOrig="3800" w:dyaOrig="400" w14:anchorId="343559F2">
          <v:shape id="_x0000_i1912" type="#_x0000_t75" style="width:189.75pt;height:20.25pt" o:ole="">
            <v:imagedata r:id="rId1798" o:title=""/>
          </v:shape>
          <o:OLEObject Type="Embed" ProgID="Equation.DSMT4" ShapeID="_x0000_i1912" DrawAspect="Content" ObjectID="_1527085537" r:id="rId17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73</w:instrText>
        </w:r>
      </w:fldSimple>
      <w:r>
        <w:instrText>)</w:instrText>
      </w:r>
      <w:r>
        <w:fldChar w:fldCharType="end"/>
      </w:r>
    </w:p>
    <w:p w14:paraId="513FDFC9" w14:textId="77777777" w:rsidR="00FB6012" w:rsidRDefault="00FB6012" w:rsidP="00FB6012">
      <w:r>
        <w:t>where</w:t>
      </w:r>
    </w:p>
    <w:p w14:paraId="1A78F3FE" w14:textId="6E8ADAD6" w:rsidR="00FB6012" w:rsidRDefault="00FB6012" w:rsidP="00FB6012">
      <w:pPr>
        <w:pStyle w:val="MTDisplayEquation"/>
      </w:pPr>
      <w:r>
        <w:tab/>
      </w:r>
      <w:r w:rsidR="00DF221F" w:rsidRPr="00DF221F">
        <w:rPr>
          <w:position w:val="-70"/>
        </w:rPr>
        <w:object w:dxaOrig="6840" w:dyaOrig="1520" w14:anchorId="1291F0B4">
          <v:shape id="_x0000_i1913" type="#_x0000_t75" style="width:342pt;height:75.75pt" o:ole="">
            <v:imagedata r:id="rId1800" o:title=""/>
          </v:shape>
          <o:OLEObject Type="Embed" ProgID="Equation.DSMT4" ShapeID="_x0000_i1913" DrawAspect="Content" ObjectID="_1527085538" r:id="rId18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74</w:instrText>
        </w:r>
      </w:fldSimple>
      <w:r>
        <w:instrText>)</w:instrText>
      </w:r>
      <w:r>
        <w:fldChar w:fldCharType="end"/>
      </w:r>
    </w:p>
    <w:p w14:paraId="2D35262D" w14:textId="541E65D4" w:rsidR="00FB6012" w:rsidRDefault="0048294A" w:rsidP="00FB6012">
      <w:r>
        <w:t xml:space="preserve">Using a backward difference scheme for the time derivative, the </w:t>
      </w:r>
      <w:r w:rsidR="00FB6012">
        <w:t>last term is</w:t>
      </w:r>
    </w:p>
    <w:p w14:paraId="6B064A16" w14:textId="10FF211E" w:rsidR="00FB6012" w:rsidRDefault="00FB6012" w:rsidP="00FB6012">
      <w:pPr>
        <w:pStyle w:val="MTDisplayEquation"/>
      </w:pPr>
      <w:r>
        <w:tab/>
      </w:r>
      <w:r w:rsidR="00DF221F" w:rsidRPr="00DF221F">
        <w:rPr>
          <w:position w:val="-38"/>
        </w:rPr>
        <w:object w:dxaOrig="5240" w:dyaOrig="880" w14:anchorId="44B6405A">
          <v:shape id="_x0000_i1914" type="#_x0000_t75" style="width:261.75pt;height:44.25pt" o:ole="">
            <v:imagedata r:id="rId1802" o:title=""/>
          </v:shape>
          <o:OLEObject Type="Embed" ProgID="Equation.DSMT4" ShapeID="_x0000_i1914" DrawAspect="Content" ObjectID="_1527085539" r:id="rId180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75</w:instrText>
        </w:r>
      </w:fldSimple>
      <w:r>
        <w:instrText>)</w:instrText>
      </w:r>
      <w:r>
        <w:fldChar w:fldCharType="end"/>
      </w:r>
    </w:p>
    <w:p w14:paraId="6B55219B" w14:textId="77777777" w:rsidR="00FB6012" w:rsidRDefault="00FB6012" w:rsidP="00FB6012"/>
    <w:p w14:paraId="3BF71BA3" w14:textId="0E50A3FF" w:rsidR="00FB6012" w:rsidRDefault="00FB6012" w:rsidP="00FB6012">
      <w:pPr>
        <w:pStyle w:val="Heading4"/>
      </w:pPr>
      <w:r>
        <w:t xml:space="preserve">Linearization along </w:t>
      </w:r>
      <w:r w:rsidR="00DF221F" w:rsidRPr="00DF221F">
        <w:rPr>
          <w:position w:val="-10"/>
        </w:rPr>
        <w:object w:dxaOrig="340" w:dyaOrig="320" w14:anchorId="461292FF">
          <v:shape id="_x0000_i1915" type="#_x0000_t75" style="width:17.25pt;height:15.75pt" o:ole="">
            <v:imagedata r:id="rId1804" o:title=""/>
          </v:shape>
          <o:OLEObject Type="Embed" ProgID="Equation.DSMT4" ShapeID="_x0000_i1915" DrawAspect="Content" ObjectID="_1527085540" r:id="rId1805"/>
        </w:object>
      </w:r>
    </w:p>
    <w:p w14:paraId="11EC1E73" w14:textId="679161CB" w:rsidR="00FB6012" w:rsidRDefault="00FB6012" w:rsidP="00FB6012">
      <w:r>
        <w:t xml:space="preserve">The linearization of the various terms in </w:t>
      </w:r>
      <w:r w:rsidR="00DF221F" w:rsidRPr="00DF221F">
        <w:rPr>
          <w:position w:val="-12"/>
        </w:rPr>
        <w:object w:dxaOrig="540" w:dyaOrig="360" w14:anchorId="1F73BB87">
          <v:shape id="_x0000_i1916" type="#_x0000_t75" style="width:27pt;height:18pt" o:ole="">
            <v:imagedata r:id="rId1806" o:title=""/>
          </v:shape>
          <o:OLEObject Type="Embed" ProgID="Equation.DSMT4" ShapeID="_x0000_i1916" DrawAspect="Content" ObjectID="_1527085541" r:id="rId1807"/>
        </w:object>
      </w:r>
      <w:r>
        <w:t xml:space="preserve"> along </w:t>
      </w:r>
      <w:r w:rsidR="00DF221F" w:rsidRPr="00DF221F">
        <w:rPr>
          <w:position w:val="-10"/>
        </w:rPr>
        <w:object w:dxaOrig="340" w:dyaOrig="320" w14:anchorId="43650817">
          <v:shape id="_x0000_i1917" type="#_x0000_t75" style="width:17.25pt;height:15.75pt" o:ole="">
            <v:imagedata r:id="rId1808" o:title=""/>
          </v:shape>
          <o:OLEObject Type="Embed" ProgID="Equation.DSMT4" ShapeID="_x0000_i1917" DrawAspect="Content" ObjectID="_1527085542" r:id="rId1809"/>
        </w:object>
      </w:r>
      <w:r>
        <w:t xml:space="preserve"> yields</w:t>
      </w:r>
    </w:p>
    <w:p w14:paraId="2A58DA46" w14:textId="200818D3" w:rsidR="00FB6012" w:rsidRDefault="00FB6012" w:rsidP="00FB6012">
      <w:pPr>
        <w:pStyle w:val="MTDisplayEquation"/>
      </w:pPr>
      <w:r>
        <w:tab/>
      </w:r>
      <w:r w:rsidR="00DF221F" w:rsidRPr="00DF221F">
        <w:rPr>
          <w:position w:val="-16"/>
        </w:rPr>
        <w:object w:dxaOrig="3379" w:dyaOrig="440" w14:anchorId="78B21183">
          <v:shape id="_x0000_i1918" type="#_x0000_t75" style="width:168.75pt;height:21.75pt" o:ole="">
            <v:imagedata r:id="rId1810" o:title=""/>
          </v:shape>
          <o:OLEObject Type="Embed" ProgID="Equation.DSMT4" ShapeID="_x0000_i1918" DrawAspect="Content" ObjectID="_1527085543" r:id="rId181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76</w:instrText>
        </w:r>
      </w:fldSimple>
      <w:r>
        <w:instrText>)</w:instrText>
      </w:r>
      <w:r>
        <w:fldChar w:fldCharType="end"/>
      </w:r>
    </w:p>
    <w:p w14:paraId="2DBA879F" w14:textId="1EC0A79C" w:rsidR="00FB6012" w:rsidRDefault="00FB6012" w:rsidP="00FB6012">
      <w:pPr>
        <w:pStyle w:val="MTDisplayEquation"/>
      </w:pPr>
      <w:r>
        <w:tab/>
      </w:r>
      <w:r w:rsidR="00DF221F" w:rsidRPr="00DF221F">
        <w:rPr>
          <w:position w:val="-28"/>
        </w:rPr>
        <w:object w:dxaOrig="5840" w:dyaOrig="680" w14:anchorId="28E06FBA">
          <v:shape id="_x0000_i1919" type="#_x0000_t75" style="width:291.75pt;height:33.75pt" o:ole="">
            <v:imagedata r:id="rId1812" o:title=""/>
          </v:shape>
          <o:OLEObject Type="Embed" ProgID="Equation.DSMT4" ShapeID="_x0000_i1919" DrawAspect="Content" ObjectID="_1527085544" r:id="rId18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77</w:instrText>
        </w:r>
      </w:fldSimple>
      <w:r>
        <w:instrText>)</w:instrText>
      </w:r>
      <w:r>
        <w:fldChar w:fldCharType="end"/>
      </w:r>
    </w:p>
    <w:p w14:paraId="67F1B095" w14:textId="1F94DD51" w:rsidR="00FB6012" w:rsidRDefault="00FB6012" w:rsidP="00FB6012">
      <w:pPr>
        <w:pStyle w:val="MTDisplayEquation"/>
      </w:pPr>
      <w:r>
        <w:tab/>
      </w:r>
      <w:r w:rsidR="00DF221F" w:rsidRPr="00DF221F">
        <w:rPr>
          <w:position w:val="-38"/>
        </w:rPr>
        <w:object w:dxaOrig="6920" w:dyaOrig="880" w14:anchorId="53C9D789">
          <v:shape id="_x0000_i1920" type="#_x0000_t75" style="width:345.75pt;height:44.25pt" o:ole="">
            <v:imagedata r:id="rId1814" o:title=""/>
          </v:shape>
          <o:OLEObject Type="Embed" ProgID="Equation.DSMT4" ShapeID="_x0000_i1920" DrawAspect="Content" ObjectID="_1527085545" r:id="rId181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78</w:instrText>
        </w:r>
      </w:fldSimple>
      <w:r>
        <w:instrText>)</w:instrText>
      </w:r>
      <w:r>
        <w:fldChar w:fldCharType="end"/>
      </w:r>
    </w:p>
    <w:p w14:paraId="3E102B75" w14:textId="77777777" w:rsidR="00FB6012" w:rsidRDefault="00FB6012" w:rsidP="00FB6012"/>
    <w:p w14:paraId="0D5FED7E" w14:textId="2C7281C9" w:rsidR="00FB6012" w:rsidRDefault="00FB6012" w:rsidP="00FB6012">
      <w:pPr>
        <w:pStyle w:val="Heading4"/>
      </w:pPr>
      <w:r>
        <w:t xml:space="preserve">Linearization along </w:t>
      </w:r>
      <w:r w:rsidR="00DF221F" w:rsidRPr="00DF221F">
        <w:rPr>
          <w:position w:val="-6"/>
        </w:rPr>
        <w:object w:dxaOrig="340" w:dyaOrig="279" w14:anchorId="3C4DBA40">
          <v:shape id="_x0000_i1921" type="#_x0000_t75" style="width:17.25pt;height:14.25pt" o:ole="">
            <v:imagedata r:id="rId1816" o:title=""/>
          </v:shape>
          <o:OLEObject Type="Embed" ProgID="Equation.DSMT4" ShapeID="_x0000_i1921" DrawAspect="Content" ObjectID="_1527085546" r:id="rId1817"/>
        </w:object>
      </w:r>
    </w:p>
    <w:p w14:paraId="3426A0EA" w14:textId="6A80C462" w:rsidR="00FB6012" w:rsidRDefault="00FB6012" w:rsidP="00FB6012">
      <w:r>
        <w:t xml:space="preserve">The linearization of the first term in </w:t>
      </w:r>
      <w:r w:rsidR="00DF221F" w:rsidRPr="00DF221F">
        <w:rPr>
          <w:position w:val="-12"/>
        </w:rPr>
        <w:object w:dxaOrig="540" w:dyaOrig="360" w14:anchorId="34738F8C">
          <v:shape id="_x0000_i1922" type="#_x0000_t75" style="width:27pt;height:18pt" o:ole="">
            <v:imagedata r:id="rId1818" o:title=""/>
          </v:shape>
          <o:OLEObject Type="Embed" ProgID="Equation.DSMT4" ShapeID="_x0000_i1922" DrawAspect="Content" ObjectID="_1527085547" r:id="rId1819"/>
        </w:object>
      </w:r>
      <w:r>
        <w:t xml:space="preserve"> along </w:t>
      </w:r>
      <w:r w:rsidR="00DF221F" w:rsidRPr="00DF221F">
        <w:rPr>
          <w:position w:val="-6"/>
        </w:rPr>
        <w:object w:dxaOrig="340" w:dyaOrig="279" w14:anchorId="06340407">
          <v:shape id="_x0000_i1923" type="#_x0000_t75" style="width:17.25pt;height:14.25pt" o:ole="">
            <v:imagedata r:id="rId1820" o:title=""/>
          </v:shape>
          <o:OLEObject Type="Embed" ProgID="Equation.DSMT4" ShapeID="_x0000_i1923" DrawAspect="Content" ObjectID="_1527085548" r:id="rId1821"/>
        </w:object>
      </w:r>
      <w:r>
        <w:t xml:space="preserve"> yields</w:t>
      </w:r>
    </w:p>
    <w:p w14:paraId="48F7F5F1" w14:textId="16D85D80" w:rsidR="00FB6012" w:rsidRDefault="00FB6012" w:rsidP="00FB6012">
      <w:pPr>
        <w:pStyle w:val="MTDisplayEquation"/>
      </w:pPr>
      <w:r>
        <w:tab/>
      </w:r>
      <w:r w:rsidR="00DF221F" w:rsidRPr="00DF221F">
        <w:rPr>
          <w:position w:val="-32"/>
        </w:rPr>
        <w:object w:dxaOrig="5640" w:dyaOrig="760" w14:anchorId="69FAEA5F">
          <v:shape id="_x0000_i1924" type="#_x0000_t75" style="width:282pt;height:38.25pt" o:ole="">
            <v:imagedata r:id="rId1822" o:title=""/>
          </v:shape>
          <o:OLEObject Type="Embed" ProgID="Equation.DSMT4" ShapeID="_x0000_i1924" DrawAspect="Content" ObjectID="_1527085549" r:id="rId182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79</w:instrText>
        </w:r>
      </w:fldSimple>
      <w:r>
        <w:instrText>)</w:instrText>
      </w:r>
      <w:r>
        <w:fldChar w:fldCharType="end"/>
      </w:r>
    </w:p>
    <w:p w14:paraId="6BA2FC95" w14:textId="77777777" w:rsidR="00FB6012" w:rsidRDefault="00FB6012" w:rsidP="00FB6012">
      <w:r>
        <w:t>where</w:t>
      </w:r>
    </w:p>
    <w:p w14:paraId="66C0DEC1" w14:textId="3D10BD9F" w:rsidR="00FB6012" w:rsidRDefault="00FB6012" w:rsidP="00FB6012">
      <w:pPr>
        <w:pStyle w:val="MTDisplayEquation"/>
      </w:pPr>
      <w:r>
        <w:tab/>
      </w:r>
      <w:r w:rsidR="00DF221F" w:rsidRPr="00DF221F">
        <w:rPr>
          <w:position w:val="-24"/>
        </w:rPr>
        <w:object w:dxaOrig="1920" w:dyaOrig="660" w14:anchorId="73AE7310">
          <v:shape id="_x0000_i1925" type="#_x0000_t75" style="width:96pt;height:33pt" o:ole="">
            <v:imagedata r:id="rId1824" o:title=""/>
          </v:shape>
          <o:OLEObject Type="Embed" ProgID="Equation.DSMT4" ShapeID="_x0000_i1925" DrawAspect="Content" ObjectID="_1527085550" r:id="rId182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80</w:instrText>
        </w:r>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606BAB06" w:rsidR="00FB6012" w:rsidRDefault="00FB6012" w:rsidP="00FB6012">
      <w:pPr>
        <w:pStyle w:val="MTDisplayEquation"/>
      </w:pPr>
      <w:r>
        <w:tab/>
      </w:r>
      <w:r w:rsidR="00DF221F" w:rsidRPr="00DF221F">
        <w:rPr>
          <w:position w:val="-14"/>
        </w:rPr>
        <w:object w:dxaOrig="4080" w:dyaOrig="400" w14:anchorId="2BF835B1">
          <v:shape id="_x0000_i1926" type="#_x0000_t75" style="width:204pt;height:20.25pt" o:ole="">
            <v:imagedata r:id="rId1826" o:title=""/>
          </v:shape>
          <o:OLEObject Type="Embed" ProgID="Equation.DSMT4" ShapeID="_x0000_i1926" DrawAspect="Content" ObjectID="_1527085551" r:id="rId182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81</w:instrText>
        </w:r>
      </w:fldSimple>
      <w:r>
        <w:instrText>)</w:instrText>
      </w:r>
      <w:r>
        <w:fldChar w:fldCharType="end"/>
      </w:r>
    </w:p>
    <w:p w14:paraId="008D44CA" w14:textId="77777777" w:rsidR="00FB6012" w:rsidRDefault="00FB6012" w:rsidP="00FB6012">
      <w:r>
        <w:t>where</w:t>
      </w:r>
    </w:p>
    <w:p w14:paraId="46949CC0" w14:textId="19DCE3CF" w:rsidR="00FB6012" w:rsidRDefault="00FB6012" w:rsidP="00FB6012">
      <w:pPr>
        <w:pStyle w:val="MTDisplayEquation"/>
      </w:pPr>
      <w:r>
        <w:tab/>
      </w:r>
      <w:r w:rsidR="00DF221F" w:rsidRPr="00DF221F">
        <w:rPr>
          <w:position w:val="-74"/>
        </w:rPr>
        <w:object w:dxaOrig="5860" w:dyaOrig="1600" w14:anchorId="32B95D5D">
          <v:shape id="_x0000_i1927" type="#_x0000_t75" style="width:293.25pt;height:80.25pt" o:ole="">
            <v:imagedata r:id="rId1828" o:title=""/>
          </v:shape>
          <o:OLEObject Type="Embed" ProgID="Equation.DSMT4" ShapeID="_x0000_i1927" DrawAspect="Content" ObjectID="_1527085552" r:id="rId182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82</w:instrText>
        </w:r>
      </w:fldSimple>
      <w:r>
        <w:instrText>)</w:instrText>
      </w:r>
      <w:r>
        <w:fldChar w:fldCharType="end"/>
      </w:r>
    </w:p>
    <w:p w14:paraId="4E4E4166" w14:textId="77777777" w:rsidR="00FB6012" w:rsidRDefault="00FB6012" w:rsidP="00FB6012">
      <w:r>
        <w:t>and</w:t>
      </w:r>
    </w:p>
    <w:p w14:paraId="2B2FCE95" w14:textId="30376340" w:rsidR="00FB6012" w:rsidRDefault="00FB6012" w:rsidP="00FB6012">
      <w:pPr>
        <w:pStyle w:val="MTDisplayEquation"/>
      </w:pPr>
      <w:r>
        <w:tab/>
      </w:r>
      <w:r w:rsidR="00DF221F" w:rsidRPr="00DF221F">
        <w:rPr>
          <w:position w:val="-24"/>
        </w:rPr>
        <w:object w:dxaOrig="1840" w:dyaOrig="660" w14:anchorId="2F6B52B2">
          <v:shape id="_x0000_i1928" type="#_x0000_t75" style="width:92.25pt;height:33pt" o:ole="">
            <v:imagedata r:id="rId1830" o:title=""/>
          </v:shape>
          <o:OLEObject Type="Embed" ProgID="Equation.DSMT4" ShapeID="_x0000_i1928" DrawAspect="Content" ObjectID="_1527085553" r:id="rId183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83</w:instrText>
        </w:r>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7AD93A33" w:rsidR="00FB6012" w:rsidRDefault="00FB6012" w:rsidP="00FB6012">
      <w:pPr>
        <w:pStyle w:val="MTDisplayEquation"/>
      </w:pPr>
      <w:r>
        <w:tab/>
      </w:r>
      <w:r w:rsidR="00DF221F" w:rsidRPr="00DF221F">
        <w:rPr>
          <w:position w:val="-28"/>
        </w:rPr>
        <w:object w:dxaOrig="2420" w:dyaOrig="680" w14:anchorId="68F8E0A3">
          <v:shape id="_x0000_i1929" type="#_x0000_t75" style="width:120.75pt;height:33.75pt" o:ole="">
            <v:imagedata r:id="rId1832" o:title=""/>
          </v:shape>
          <o:OLEObject Type="Embed" ProgID="Equation.DSMT4" ShapeID="_x0000_i1929" DrawAspect="Content" ObjectID="_1527085554" r:id="rId18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84</w:instrText>
        </w:r>
      </w:fldSimple>
      <w:r>
        <w:instrText>)</w:instrText>
      </w:r>
      <w:r>
        <w:fldChar w:fldCharType="end"/>
      </w:r>
    </w:p>
    <w:p w14:paraId="6A6E01AB" w14:textId="77777777" w:rsidR="00FB6012" w:rsidRDefault="00FB6012" w:rsidP="00FB6012">
      <w:r>
        <w:t>The following term is</w:t>
      </w:r>
    </w:p>
    <w:p w14:paraId="1942F3E3" w14:textId="00D787BF" w:rsidR="00FB6012" w:rsidRDefault="00FB6012" w:rsidP="00FB6012">
      <w:pPr>
        <w:pStyle w:val="MTDisplayEquation"/>
      </w:pPr>
      <w:r>
        <w:tab/>
      </w:r>
      <w:r w:rsidR="00DF221F" w:rsidRPr="00DF221F">
        <w:rPr>
          <w:position w:val="-14"/>
        </w:rPr>
        <w:object w:dxaOrig="3780" w:dyaOrig="400" w14:anchorId="1E0FBEF0">
          <v:shape id="_x0000_i1930" type="#_x0000_t75" style="width:189pt;height:20.25pt" o:ole="">
            <v:imagedata r:id="rId1834" o:title=""/>
          </v:shape>
          <o:OLEObject Type="Embed" ProgID="Equation.DSMT4" ShapeID="_x0000_i1930" DrawAspect="Content" ObjectID="_1527085555" r:id="rId18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85</w:instrText>
        </w:r>
      </w:fldSimple>
      <w:r>
        <w:instrText>)</w:instrText>
      </w:r>
      <w:r>
        <w:fldChar w:fldCharType="end"/>
      </w:r>
    </w:p>
    <w:p w14:paraId="3892FB1F" w14:textId="77777777" w:rsidR="00FB6012" w:rsidRDefault="00FB6012" w:rsidP="00FB6012">
      <w:r>
        <w:t>where</w:t>
      </w:r>
    </w:p>
    <w:p w14:paraId="79B89BD1" w14:textId="79E81ACA" w:rsidR="00FB6012" w:rsidRDefault="00FB6012" w:rsidP="00FB6012">
      <w:pPr>
        <w:pStyle w:val="MTDisplayEquation"/>
      </w:pPr>
      <w:r>
        <w:lastRenderedPageBreak/>
        <w:tab/>
      </w:r>
      <w:r w:rsidR="00DF221F" w:rsidRPr="00DF221F">
        <w:rPr>
          <w:position w:val="-102"/>
        </w:rPr>
        <w:object w:dxaOrig="4160" w:dyaOrig="1880" w14:anchorId="3B45010E">
          <v:shape id="_x0000_i1931" type="#_x0000_t75" style="width:207.75pt;height:93.75pt" o:ole="">
            <v:imagedata r:id="rId1836" o:title=""/>
          </v:shape>
          <o:OLEObject Type="Embed" ProgID="Equation.DSMT4" ShapeID="_x0000_i1931" DrawAspect="Content" ObjectID="_1527085556" r:id="rId183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86</w:instrText>
        </w:r>
      </w:fldSimple>
      <w:r>
        <w:instrText>)</w:instrText>
      </w:r>
      <w:r>
        <w:fldChar w:fldCharType="end"/>
      </w:r>
    </w:p>
    <w:p w14:paraId="3A3E8CAC" w14:textId="77777777" w:rsidR="00FB6012" w:rsidRDefault="00FB6012" w:rsidP="00FB6012">
      <w:r>
        <w:t>and</w:t>
      </w:r>
    </w:p>
    <w:p w14:paraId="0CA7841F" w14:textId="345D4F73" w:rsidR="00FB6012" w:rsidRDefault="00FB6012" w:rsidP="00FB6012">
      <w:pPr>
        <w:pStyle w:val="MTDisplayEquation"/>
      </w:pPr>
      <w:r>
        <w:tab/>
      </w:r>
      <w:r w:rsidR="00DF221F" w:rsidRPr="00DF221F">
        <w:rPr>
          <w:position w:val="-24"/>
        </w:rPr>
        <w:object w:dxaOrig="1800" w:dyaOrig="620" w14:anchorId="1A777993">
          <v:shape id="_x0000_i1932" type="#_x0000_t75" style="width:90pt;height:30.75pt" o:ole="">
            <v:imagedata r:id="rId1838" o:title=""/>
          </v:shape>
          <o:OLEObject Type="Embed" ProgID="Equation.DSMT4" ShapeID="_x0000_i1932" DrawAspect="Content" ObjectID="_1527085557" r:id="rId183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87</w:instrText>
        </w:r>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4BF6ACF" w:rsidR="00FB6012" w:rsidRDefault="00FB6012" w:rsidP="00FB6012">
      <w:pPr>
        <w:pStyle w:val="MTDisplayEquation"/>
      </w:pPr>
      <w:r>
        <w:tab/>
      </w:r>
      <w:r w:rsidR="00DF221F" w:rsidRPr="00DF221F">
        <w:rPr>
          <w:position w:val="-38"/>
        </w:rPr>
        <w:object w:dxaOrig="4740" w:dyaOrig="880" w14:anchorId="435FFD17">
          <v:shape id="_x0000_i1933" type="#_x0000_t75" style="width:237pt;height:44.25pt" o:ole="">
            <v:imagedata r:id="rId1840" o:title=""/>
          </v:shape>
          <o:OLEObject Type="Embed" ProgID="Equation.DSMT4" ShapeID="_x0000_i1933" DrawAspect="Content" ObjectID="_1527085558" r:id="rId184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88</w:instrText>
        </w:r>
      </w:fldSimple>
      <w:r>
        <w:instrText>)</w:instrText>
      </w:r>
      <w:r>
        <w:fldChar w:fldCharType="end"/>
      </w:r>
    </w:p>
    <w:p w14:paraId="10AC301E" w14:textId="3DE32546" w:rsidR="00FB6012" w:rsidRDefault="00FB6012" w:rsidP="00FB6012">
      <w:r>
        <w:t>where</w:t>
      </w:r>
      <w:r w:rsidR="0048294A">
        <w:t xml:space="preserve"> we similarly used a backward difference scheme to discretize the time derivative.</w:t>
      </w:r>
    </w:p>
    <w:p w14:paraId="05E93D39" w14:textId="77777777" w:rsidR="00FB6012" w:rsidRDefault="00FB6012" w:rsidP="00FB6012"/>
    <w:p w14:paraId="5FDE5799" w14:textId="77777777" w:rsidR="00FB6012" w:rsidRDefault="00FB6012" w:rsidP="00FB6012">
      <w:pPr>
        <w:pStyle w:val="Heading3"/>
      </w:pPr>
      <w:bookmarkStart w:id="454" w:name="_Toc176704847"/>
      <w:bookmarkStart w:id="455" w:name="_Ref177807078"/>
      <w:bookmarkStart w:id="456" w:name="_Ref177807153"/>
      <w:bookmarkStart w:id="457" w:name="_Ref191695106"/>
      <w:bookmarkStart w:id="458" w:name="_Toc302112014"/>
      <w:r>
        <w:t>Linearization of External Virtual Work</w:t>
      </w:r>
      <w:bookmarkEnd w:id="454"/>
      <w:bookmarkEnd w:id="455"/>
      <w:bookmarkEnd w:id="456"/>
      <w:bookmarkEnd w:id="457"/>
      <w:bookmarkEnd w:id="458"/>
    </w:p>
    <w:p w14:paraId="6FD362A5" w14:textId="3F7C1B28" w:rsidR="00FB6012" w:rsidRDefault="00FB6012" w:rsidP="00FB6012">
      <w:r>
        <w:t xml:space="preserve">The linearization of </w:t>
      </w:r>
      <w:r w:rsidR="00DF221F" w:rsidRPr="00DF221F">
        <w:rPr>
          <w:position w:val="-12"/>
        </w:rPr>
        <w:object w:dxaOrig="560" w:dyaOrig="360" w14:anchorId="70F6A084">
          <v:shape id="_x0000_i1934" type="#_x0000_t75" style="width:27.75pt;height:18pt" o:ole="">
            <v:imagedata r:id="rId1842" o:title=""/>
          </v:shape>
          <o:OLEObject Type="Embed" ProgID="Equation.DSMT4" ShapeID="_x0000_i1934" DrawAspect="Content" ObjectID="_1527085559" r:id="rId1843"/>
        </w:object>
      </w:r>
      <w:r>
        <w:t xml:space="preserve"> in </w:t>
      </w:r>
      <w:r w:rsidR="00605580">
        <w:fldChar w:fldCharType="begin"/>
      </w:r>
      <w:r w:rsidR="00605580">
        <w:instrText xml:space="preserve"> GOTOBUTTON ZEqnNum588916  \* MERGEFORMAT </w:instrText>
      </w:r>
      <w:fldSimple w:instr=" REF ZEqnNum588916 \* Charformat \! \* MERGEFORMAT ">
        <w:r w:rsidR="00572445">
          <w:instrText>(3.55)</w:instrText>
        </w:r>
      </w:fldSimple>
      <w:r w:rsidR="00605580">
        <w:fldChar w:fldCharType="end"/>
      </w:r>
      <w:r>
        <w:t xml:space="preserve"> depends on whether natural boundary conditions are prescribed as area densities or total net values over an area. Thus, in the case when </w:t>
      </w:r>
      <w:r w:rsidR="00DF221F" w:rsidRPr="00DF221F">
        <w:rPr>
          <w:position w:val="-10"/>
        </w:rPr>
        <w:object w:dxaOrig="440" w:dyaOrig="320" w14:anchorId="68FA4EFA">
          <v:shape id="_x0000_i1935" type="#_x0000_t75" style="width:21.75pt;height:15.75pt" o:ole="">
            <v:imagedata r:id="rId1844" o:title=""/>
          </v:shape>
          <o:OLEObject Type="Embed" ProgID="Equation.DSMT4" ShapeID="_x0000_i1935" DrawAspect="Content" ObjectID="_1527085560" r:id="rId1845"/>
        </w:object>
      </w:r>
      <w:r>
        <w:t xml:space="preserve"> (net force), </w:t>
      </w:r>
      <w:r w:rsidR="00DF221F" w:rsidRPr="00DF221F">
        <w:rPr>
          <w:position w:val="-12"/>
        </w:rPr>
        <w:object w:dxaOrig="560" w:dyaOrig="360" w14:anchorId="10724E62">
          <v:shape id="_x0000_i1936" type="#_x0000_t75" style="width:27.75pt;height:18pt" o:ole="">
            <v:imagedata r:id="rId1846" o:title=""/>
          </v:shape>
          <o:OLEObject Type="Embed" ProgID="Equation.DSMT4" ShapeID="_x0000_i1936" DrawAspect="Content" ObjectID="_1527085561" r:id="rId1847"/>
        </w:object>
      </w:r>
      <w:r>
        <w:t xml:space="preserve"> (net volumetric flow rate), or </w:t>
      </w:r>
      <w:r w:rsidR="00DF221F" w:rsidRPr="00DF221F">
        <w:rPr>
          <w:position w:val="-12"/>
        </w:rPr>
        <w:object w:dxaOrig="520" w:dyaOrig="360" w14:anchorId="18461E1D">
          <v:shape id="_x0000_i1937" type="#_x0000_t75" style="width:26.25pt;height:18pt" o:ole="">
            <v:imagedata r:id="rId1848" o:title=""/>
          </v:shape>
          <o:OLEObject Type="Embed" ProgID="Equation.DSMT4" ShapeID="_x0000_i1937" DrawAspect="Content" ObjectID="_1527085562" r:id="rId1849"/>
        </w:object>
      </w:r>
      <w:r>
        <w:t xml:space="preserve"> (net molar flow rate) are prescribed over the elemental area </w:t>
      </w:r>
      <w:r w:rsidR="00DF221F" w:rsidRPr="00DF221F">
        <w:rPr>
          <w:position w:val="-6"/>
        </w:rPr>
        <w:object w:dxaOrig="320" w:dyaOrig="279" w14:anchorId="76A26CFA">
          <v:shape id="_x0000_i1938" type="#_x0000_t75" style="width:15.75pt;height:14.25pt" o:ole="">
            <v:imagedata r:id="rId1850" o:title=""/>
          </v:shape>
          <o:OLEObject Type="Embed" ProgID="Equation.DSMT4" ShapeID="_x0000_i1938" DrawAspect="Content" ObjectID="_1527085563" r:id="rId1851"/>
        </w:object>
      </w:r>
      <w:r>
        <w:t xml:space="preserve">, there is no variation in </w:t>
      </w:r>
      <w:r w:rsidR="00DF221F" w:rsidRPr="00DF221F">
        <w:rPr>
          <w:position w:val="-12"/>
        </w:rPr>
        <w:object w:dxaOrig="560" w:dyaOrig="360" w14:anchorId="4C96934F">
          <v:shape id="_x0000_i1939" type="#_x0000_t75" style="width:27.75pt;height:18pt" o:ole="">
            <v:imagedata r:id="rId1852" o:title=""/>
          </v:shape>
          <o:OLEObject Type="Embed" ProgID="Equation.DSMT4" ShapeID="_x0000_i1939" DrawAspect="Content" ObjectID="_1527085564" r:id="rId1853"/>
        </w:object>
      </w:r>
      <w:r>
        <w:t xml:space="preserve"> and it follows that </w:t>
      </w:r>
      <w:r w:rsidR="00DF221F" w:rsidRPr="00DF221F">
        <w:rPr>
          <w:position w:val="-12"/>
        </w:rPr>
        <w:object w:dxaOrig="1120" w:dyaOrig="360" w14:anchorId="660D31D0">
          <v:shape id="_x0000_i1940" type="#_x0000_t75" style="width:56.25pt;height:18pt" o:ole="">
            <v:imagedata r:id="rId1854" o:title=""/>
          </v:shape>
          <o:OLEObject Type="Embed" ProgID="Equation.DSMT4" ShapeID="_x0000_i1940" DrawAspect="Content" ObjectID="_1527085565" r:id="rId1855"/>
        </w:object>
      </w:r>
      <w:r>
        <w:t xml:space="preserve">. Alternatively, in the case when </w:t>
      </w:r>
      <w:r w:rsidR="00DF221F" w:rsidRPr="00DF221F">
        <w:rPr>
          <w:position w:val="-6"/>
        </w:rPr>
        <w:object w:dxaOrig="160" w:dyaOrig="260" w14:anchorId="40D7B983">
          <v:shape id="_x0000_i1941" type="#_x0000_t75" style="width:8.25pt;height:12.75pt" o:ole="">
            <v:imagedata r:id="rId1856" o:title=""/>
          </v:shape>
          <o:OLEObject Type="Embed" ProgID="Equation.DSMT4" ShapeID="_x0000_i1941" DrawAspect="Content" ObjectID="_1527085566" r:id="rId1857"/>
        </w:object>
      </w:r>
      <w:r>
        <w:t xml:space="preserve">, </w:t>
      </w:r>
      <w:r w:rsidR="00DF221F" w:rsidRPr="00DF221F">
        <w:rPr>
          <w:position w:val="-12"/>
        </w:rPr>
        <w:object w:dxaOrig="300" w:dyaOrig="360" w14:anchorId="337F9709">
          <v:shape id="_x0000_i1942" type="#_x0000_t75" style="width:15pt;height:18pt" o:ole="">
            <v:imagedata r:id="rId1858" o:title=""/>
          </v:shape>
          <o:OLEObject Type="Embed" ProgID="Equation.DSMT4" ShapeID="_x0000_i1942" DrawAspect="Content" ObjectID="_1527085567" r:id="rId1859"/>
        </w:object>
      </w:r>
      <w:r>
        <w:t xml:space="preserve"> or </w:t>
      </w:r>
      <w:r w:rsidR="00DF221F" w:rsidRPr="00DF221F">
        <w:rPr>
          <w:position w:val="-12"/>
        </w:rPr>
        <w:object w:dxaOrig="260" w:dyaOrig="360" w14:anchorId="564E67E6">
          <v:shape id="_x0000_i1943" type="#_x0000_t75" style="width:12.75pt;height:18pt" o:ole="">
            <v:imagedata r:id="rId1860" o:title=""/>
          </v:shape>
          <o:OLEObject Type="Embed" ProgID="Equation.DSMT4" ShapeID="_x0000_i1943" DrawAspect="Content" ObjectID="_1527085568" r:id="rId1861"/>
        </w:object>
      </w:r>
      <w:r>
        <w:t xml:space="preserve"> are prescribed, the linearization may be performed by evaluating the integral in the parametric space of the boundary surface </w:t>
      </w:r>
      <w:r w:rsidR="00DF221F" w:rsidRPr="00DF221F">
        <w:rPr>
          <w:position w:val="-6"/>
        </w:rPr>
        <w:object w:dxaOrig="320" w:dyaOrig="279" w14:anchorId="2D0ADEBD">
          <v:shape id="_x0000_i1944" type="#_x0000_t75" style="width:15.75pt;height:14.25pt" o:ole="">
            <v:imagedata r:id="rId1862" o:title=""/>
          </v:shape>
          <o:OLEObject Type="Embed" ProgID="Equation.DSMT4" ShapeID="_x0000_i1944" DrawAspect="Content" ObjectID="_1527085569" r:id="rId1863"/>
        </w:object>
      </w:r>
      <w:r>
        <w:t xml:space="preserve">, with parametric coordinates </w:t>
      </w:r>
      <w:r w:rsidR="00DF221F" w:rsidRPr="00DF221F">
        <w:rPr>
          <w:position w:val="-16"/>
        </w:rPr>
        <w:object w:dxaOrig="800" w:dyaOrig="440" w14:anchorId="754BA237">
          <v:shape id="_x0000_i1945" type="#_x0000_t75" style="width:39.75pt;height:21.75pt" o:ole="">
            <v:imagedata r:id="rId1864" o:title=""/>
          </v:shape>
          <o:OLEObject Type="Embed" ProgID="Equation.DSMT4" ShapeID="_x0000_i1945" DrawAspect="Content" ObjectID="_1527085570" r:id="rId1865"/>
        </w:object>
      </w:r>
      <w:r>
        <w:t xml:space="preserve">. Accordingly, for a point </w:t>
      </w:r>
      <w:r w:rsidR="00DF221F" w:rsidRPr="00DF221F">
        <w:rPr>
          <w:position w:val="-16"/>
        </w:rPr>
        <w:object w:dxaOrig="940" w:dyaOrig="440" w14:anchorId="1A8953DE">
          <v:shape id="_x0000_i1946" type="#_x0000_t75" style="width:47.25pt;height:21.75pt" o:ole="">
            <v:imagedata r:id="rId1866" o:title=""/>
          </v:shape>
          <o:OLEObject Type="Embed" ProgID="Equation.DSMT4" ShapeID="_x0000_i1946" DrawAspect="Content" ObjectID="_1527085571" r:id="rId1867"/>
        </w:object>
      </w:r>
      <w:r>
        <w:t xml:space="preserve"> on </w:t>
      </w:r>
      <w:r w:rsidR="00DF221F" w:rsidRPr="00DF221F">
        <w:rPr>
          <w:position w:val="-6"/>
        </w:rPr>
        <w:object w:dxaOrig="320" w:dyaOrig="279" w14:anchorId="2E14C7A7">
          <v:shape id="_x0000_i1947" type="#_x0000_t75" style="width:15.75pt;height:14.25pt" o:ole="">
            <v:imagedata r:id="rId1868" o:title=""/>
          </v:shape>
          <o:OLEObject Type="Embed" ProgID="Equation.DSMT4" ShapeID="_x0000_i1947" DrawAspect="Content" ObjectID="_1527085572" r:id="rId1869"/>
        </w:object>
      </w:r>
      <w:r>
        <w:t>, surface tangents (covariant basis vectors) are given by</w:t>
      </w:r>
    </w:p>
    <w:p w14:paraId="1B7C3A85" w14:textId="6C11663E" w:rsidR="00FB6012" w:rsidRDefault="00FB6012" w:rsidP="00FB6012">
      <w:pPr>
        <w:pStyle w:val="MTDisplayEquation"/>
      </w:pPr>
      <w:r>
        <w:tab/>
      </w:r>
      <w:r w:rsidR="00DF221F" w:rsidRPr="00DF221F">
        <w:rPr>
          <w:position w:val="-28"/>
        </w:rPr>
        <w:object w:dxaOrig="2180" w:dyaOrig="660" w14:anchorId="577FBFB0">
          <v:shape id="_x0000_i1948" type="#_x0000_t75" style="width:108.75pt;height:33pt" o:ole="">
            <v:imagedata r:id="rId1870" o:title=""/>
          </v:shape>
          <o:OLEObject Type="Embed" ProgID="Equation.DSMT4" ShapeID="_x0000_i1948" DrawAspect="Content" ObjectID="_1527085573" r:id="rId187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89</w:instrText>
        </w:r>
      </w:fldSimple>
      <w:r>
        <w:instrText>)</w:instrText>
      </w:r>
      <w:r>
        <w:fldChar w:fldCharType="end"/>
      </w:r>
    </w:p>
    <w:p w14:paraId="07DDCD6C" w14:textId="77777777" w:rsidR="00FB6012" w:rsidRDefault="00FB6012" w:rsidP="00FB6012">
      <w:r>
        <w:t>and the outward unit normal is</w:t>
      </w:r>
    </w:p>
    <w:p w14:paraId="631E5830" w14:textId="1C2D5835" w:rsidR="00FB6012" w:rsidRDefault="00FB6012" w:rsidP="00FB6012">
      <w:pPr>
        <w:pStyle w:val="MTDisplayEquation"/>
      </w:pPr>
      <w:r>
        <w:tab/>
      </w:r>
      <w:r w:rsidR="00DF221F" w:rsidRPr="00DF221F">
        <w:rPr>
          <w:position w:val="-32"/>
        </w:rPr>
        <w:object w:dxaOrig="1180" w:dyaOrig="700" w14:anchorId="16A20677">
          <v:shape id="_x0000_i1949" type="#_x0000_t75" style="width:59.25pt;height:35.25pt" o:ole="">
            <v:imagedata r:id="rId1872" o:title=""/>
          </v:shape>
          <o:OLEObject Type="Embed" ProgID="Equation.DSMT4" ShapeID="_x0000_i1949" DrawAspect="Content" ObjectID="_1527085574" r:id="rId187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90</w:instrText>
        </w:r>
      </w:fldSimple>
      <w:r>
        <w:instrText>)</w:instrText>
      </w:r>
      <w:r>
        <w:fldChar w:fldCharType="end"/>
      </w:r>
    </w:p>
    <w:p w14:paraId="1E2A0CDF" w14:textId="289AA679" w:rsidR="00FB6012" w:rsidRDefault="00FB6012" w:rsidP="00FB6012">
      <w:r>
        <w:t xml:space="preserve">The elemental area on </w:t>
      </w:r>
      <w:r w:rsidR="00DF221F" w:rsidRPr="00DF221F">
        <w:rPr>
          <w:position w:val="-6"/>
        </w:rPr>
        <w:object w:dxaOrig="320" w:dyaOrig="279" w14:anchorId="3DD2C360">
          <v:shape id="_x0000_i1950" type="#_x0000_t75" style="width:15.75pt;height:14.25pt" o:ole="">
            <v:imagedata r:id="rId1874" o:title=""/>
          </v:shape>
          <o:OLEObject Type="Embed" ProgID="Equation.DSMT4" ShapeID="_x0000_i1950" DrawAspect="Content" ObjectID="_1527085575" r:id="rId1875"/>
        </w:object>
      </w:r>
      <w:r>
        <w:t xml:space="preserve"> is </w:t>
      </w:r>
      <w:r w:rsidR="00DF221F" w:rsidRPr="00DF221F">
        <w:rPr>
          <w:position w:val="-14"/>
        </w:rPr>
        <w:object w:dxaOrig="1980" w:dyaOrig="400" w14:anchorId="30440609">
          <v:shape id="_x0000_i1951" type="#_x0000_t75" style="width:99pt;height:20.25pt" o:ole="">
            <v:imagedata r:id="rId1876" o:title=""/>
          </v:shape>
          <o:OLEObject Type="Embed" ProgID="Equation.DSMT4" ShapeID="_x0000_i1951" DrawAspect="Content" ObjectID="_1527085576" r:id="rId1877"/>
        </w:object>
      </w:r>
      <w:r>
        <w:t>. Consequently, the external virtual work integral may be rewritten as</w:t>
      </w:r>
    </w:p>
    <w:p w14:paraId="4E3C7BE9" w14:textId="385DD0B6" w:rsidR="00FB6012" w:rsidRDefault="00FB6012" w:rsidP="00FB6012">
      <w:pPr>
        <w:pStyle w:val="MTDisplayEquation"/>
      </w:pPr>
      <w:r>
        <w:tab/>
      </w:r>
      <w:r w:rsidR="00DF221F" w:rsidRPr="00DF221F">
        <w:rPr>
          <w:position w:val="-18"/>
        </w:rPr>
        <w:object w:dxaOrig="4720" w:dyaOrig="460" w14:anchorId="51635AA3">
          <v:shape id="_x0000_i1952" type="#_x0000_t75" style="width:236.25pt;height:23.25pt" o:ole="">
            <v:imagedata r:id="rId1878" o:title=""/>
          </v:shape>
          <o:OLEObject Type="Embed" ProgID="Equation.DSMT4" ShapeID="_x0000_i1952" DrawAspect="Content" ObjectID="_1527085577" r:id="rId187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91</w:instrText>
        </w:r>
      </w:fldSimple>
      <w:r>
        <w:instrText>)</w:instrText>
      </w:r>
      <w:r>
        <w:fldChar w:fldCharType="end"/>
      </w:r>
    </w:p>
    <w:p w14:paraId="016A7CA1" w14:textId="34F1B7A3" w:rsidR="00FB6012" w:rsidRDefault="00FB6012" w:rsidP="00FB6012">
      <w:r>
        <w:t xml:space="preserve">The directional derivative of </w:t>
      </w:r>
      <w:r w:rsidR="00DF221F" w:rsidRPr="00DF221F">
        <w:rPr>
          <w:position w:val="-12"/>
        </w:rPr>
        <w:object w:dxaOrig="560" w:dyaOrig="360" w14:anchorId="4594B997">
          <v:shape id="_x0000_i1953" type="#_x0000_t75" style="width:27.75pt;height:18pt" o:ole="">
            <v:imagedata r:id="rId1880" o:title=""/>
          </v:shape>
          <o:OLEObject Type="Embed" ProgID="Equation.DSMT4" ShapeID="_x0000_i1953" DrawAspect="Content" ObjectID="_1527085578" r:id="rId1881"/>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68B6265F" w:rsidR="00FB6012" w:rsidRDefault="00FB6012" w:rsidP="00FB6012">
      <w:r>
        <w:lastRenderedPageBreak/>
        <w:t xml:space="preserve">If we restrict traction boundary conditions to the special case of normal tractions, then </w:t>
      </w:r>
      <w:r w:rsidR="00DF221F" w:rsidRPr="00DF221F">
        <w:rPr>
          <w:position w:val="-12"/>
        </w:rPr>
        <w:object w:dxaOrig="680" w:dyaOrig="360" w14:anchorId="4A984F4A">
          <v:shape id="_x0000_i1954" type="#_x0000_t75" style="width:33.75pt;height:18pt" o:ole="">
            <v:imagedata r:id="rId1882" o:title=""/>
          </v:shape>
          <o:OLEObject Type="Embed" ProgID="Equation.DSMT4" ShapeID="_x0000_i1954" DrawAspect="Content" ObjectID="_1527085579" r:id="rId1883"/>
        </w:object>
      </w:r>
      <w:r>
        <w:t xml:space="preserve"> where </w:t>
      </w:r>
      <w:r w:rsidR="00DF221F" w:rsidRPr="00DF221F">
        <w:rPr>
          <w:position w:val="-12"/>
        </w:rPr>
        <w:object w:dxaOrig="220" w:dyaOrig="360" w14:anchorId="43BA9F24">
          <v:shape id="_x0000_i1955" type="#_x0000_t75" style="width:11.25pt;height:18pt" o:ole="">
            <v:imagedata r:id="rId1884" o:title=""/>
          </v:shape>
          <o:OLEObject Type="Embed" ProgID="Equation.DSMT4" ShapeID="_x0000_i1955" DrawAspect="Content" ObjectID="_1527085580" r:id="rId1885"/>
        </w:object>
      </w:r>
      <w:r>
        <w:t xml:space="preserve"> is the prescribed normal traction component. Then it can be shown that the linearization of </w:t>
      </w:r>
      <w:r w:rsidR="00DF221F" w:rsidRPr="00DF221F">
        <w:rPr>
          <w:position w:val="-12"/>
        </w:rPr>
        <w:object w:dxaOrig="560" w:dyaOrig="360" w14:anchorId="7CB26428">
          <v:shape id="_x0000_i1956" type="#_x0000_t75" style="width:27.75pt;height:18pt" o:ole="">
            <v:imagedata r:id="rId1886" o:title=""/>
          </v:shape>
          <o:OLEObject Type="Embed" ProgID="Equation.DSMT4" ShapeID="_x0000_i1956" DrawAspect="Content" ObjectID="_1527085581" r:id="rId1887"/>
        </w:object>
      </w:r>
      <w:r>
        <w:t xml:space="preserve"> along </w:t>
      </w:r>
      <w:r w:rsidR="00DF221F" w:rsidRPr="00DF221F">
        <w:rPr>
          <w:position w:val="-6"/>
        </w:rPr>
        <w:object w:dxaOrig="360" w:dyaOrig="279" w14:anchorId="6F558F62">
          <v:shape id="_x0000_i1957" type="#_x0000_t75" style="width:18pt;height:14.25pt" o:ole="">
            <v:imagedata r:id="rId1888" o:title=""/>
          </v:shape>
          <o:OLEObject Type="Embed" ProgID="Equation.DSMT4" ShapeID="_x0000_i1957" DrawAspect="Content" ObjectID="_1527085582" r:id="rId1889"/>
        </w:object>
      </w:r>
      <w:r>
        <w:t xml:space="preserve"> produces</w:t>
      </w:r>
    </w:p>
    <w:p w14:paraId="190CA160" w14:textId="4DFA1A04" w:rsidR="00FB6012" w:rsidRDefault="00FB6012" w:rsidP="00FB6012">
      <w:pPr>
        <w:pStyle w:val="MTDisplayEquation"/>
      </w:pPr>
      <w:r>
        <w:tab/>
      </w:r>
      <w:r w:rsidR="00DF221F" w:rsidRPr="00DF221F">
        <w:rPr>
          <w:position w:val="-30"/>
        </w:rPr>
        <w:object w:dxaOrig="7280" w:dyaOrig="720" w14:anchorId="66E5046F">
          <v:shape id="_x0000_i1958" type="#_x0000_t75" style="width:363.75pt;height:36pt" o:ole="">
            <v:imagedata r:id="rId1890" o:title=""/>
          </v:shape>
          <o:OLEObject Type="Embed" ProgID="Equation.DSMT4" ShapeID="_x0000_i1958" DrawAspect="Content" ObjectID="_1527085583" r:id="rId18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92</w:instrText>
        </w:r>
      </w:fldSimple>
      <w:r>
        <w:instrText>)</w:instrText>
      </w:r>
      <w:r>
        <w:fldChar w:fldCharType="end"/>
      </w:r>
    </w:p>
    <w:p w14:paraId="1497A9E8" w14:textId="4AF55F18" w:rsidR="00FB6012" w:rsidRDefault="00FB6012" w:rsidP="00FB6012">
      <w:r>
        <w:t xml:space="preserve">The linearizations along </w:t>
      </w:r>
      <w:r w:rsidR="00DF221F" w:rsidRPr="00DF221F">
        <w:rPr>
          <w:position w:val="-10"/>
        </w:rPr>
        <w:object w:dxaOrig="340" w:dyaOrig="320" w14:anchorId="1EB7BFA2">
          <v:shape id="_x0000_i1959" type="#_x0000_t75" style="width:17.25pt;height:15.75pt" o:ole="">
            <v:imagedata r:id="rId1892" o:title=""/>
          </v:shape>
          <o:OLEObject Type="Embed" ProgID="Equation.DSMT4" ShapeID="_x0000_i1959" DrawAspect="Content" ObjectID="_1527085584" r:id="rId1893"/>
        </w:object>
      </w:r>
      <w:r>
        <w:t xml:space="preserve"> and </w:t>
      </w:r>
      <w:r w:rsidR="00DF221F" w:rsidRPr="00DF221F">
        <w:rPr>
          <w:position w:val="-6"/>
        </w:rPr>
        <w:object w:dxaOrig="340" w:dyaOrig="279" w14:anchorId="21B8D3FF">
          <v:shape id="_x0000_i1960" type="#_x0000_t75" style="width:17.25pt;height:14.25pt" o:ole="">
            <v:imagedata r:id="rId1894" o:title=""/>
          </v:shape>
          <o:OLEObject Type="Embed" ProgID="Equation.DSMT4" ShapeID="_x0000_i1960" DrawAspect="Content" ObjectID="_1527085585" r:id="rId1895"/>
        </w:object>
      </w:r>
      <w:r>
        <w:t xml:space="preserve"> reduce to zero, </w:t>
      </w:r>
      <w:r w:rsidR="00DF221F" w:rsidRPr="00DF221F">
        <w:rPr>
          <w:position w:val="-14"/>
        </w:rPr>
        <w:object w:dxaOrig="1800" w:dyaOrig="400" w14:anchorId="5743B621">
          <v:shape id="_x0000_i1961" type="#_x0000_t75" style="width:90pt;height:20.25pt" o:ole="">
            <v:imagedata r:id="rId1896" o:title=""/>
          </v:shape>
          <o:OLEObject Type="Embed" ProgID="Equation.DSMT4" ShapeID="_x0000_i1961" DrawAspect="Content" ObjectID="_1527085586" r:id="rId1897"/>
        </w:object>
      </w:r>
      <w:r>
        <w:t xml:space="preserve"> and </w:t>
      </w:r>
      <w:r w:rsidR="00DF221F" w:rsidRPr="00DF221F">
        <w:rPr>
          <w:position w:val="-14"/>
        </w:rPr>
        <w:object w:dxaOrig="1780" w:dyaOrig="400" w14:anchorId="720BFFD0">
          <v:shape id="_x0000_i1962" type="#_x0000_t75" style="width:89.25pt;height:20.25pt" o:ole="">
            <v:imagedata r:id="rId1898" o:title=""/>
          </v:shape>
          <o:OLEObject Type="Embed" ProgID="Equation.DSMT4" ShapeID="_x0000_i1962" DrawAspect="Content" ObjectID="_1527085587" r:id="rId1899"/>
        </w:object>
      </w:r>
      <w:r>
        <w:t>.</w:t>
      </w:r>
    </w:p>
    <w:p w14:paraId="195DEE71" w14:textId="77777777" w:rsidR="00FB6012" w:rsidRDefault="00FB6012" w:rsidP="00FB6012"/>
    <w:p w14:paraId="439131A1" w14:textId="77777777" w:rsidR="00FB6012" w:rsidRDefault="00FB6012" w:rsidP="00FB6012">
      <w:pPr>
        <w:pStyle w:val="Heading3"/>
      </w:pPr>
      <w:bookmarkStart w:id="459" w:name="_Toc176704848"/>
      <w:bookmarkStart w:id="460" w:name="_Toc302112015"/>
      <w:r>
        <w:t>Discretization</w:t>
      </w:r>
      <w:bookmarkEnd w:id="459"/>
      <w:bookmarkEnd w:id="460"/>
    </w:p>
    <w:p w14:paraId="3429B964" w14:textId="77777777" w:rsidR="00FB6012" w:rsidRDefault="00FB6012" w:rsidP="00FB6012">
      <w:r>
        <w:t>To discretize the virtual work relations, let</w:t>
      </w:r>
    </w:p>
    <w:p w14:paraId="3FBA0B3E" w14:textId="57A0E5E4" w:rsidR="00FB6012" w:rsidRDefault="00FB6012" w:rsidP="00FB6012">
      <w:pPr>
        <w:pStyle w:val="MTDisplayEquation"/>
      </w:pPr>
      <w:r>
        <w:tab/>
      </w:r>
      <w:r w:rsidR="00DF221F" w:rsidRPr="00DF221F">
        <w:rPr>
          <w:position w:val="-202"/>
        </w:rPr>
        <w:object w:dxaOrig="3700" w:dyaOrig="2060" w14:anchorId="49A64521">
          <v:shape id="_x0000_i1963" type="#_x0000_t75" style="width:185.25pt;height:102.75pt" o:ole="">
            <v:imagedata r:id="rId1900" o:title=""/>
          </v:shape>
          <o:OLEObject Type="Embed" ProgID="Equation.DSMT4" ShapeID="_x0000_i1963" DrawAspect="Content" ObjectID="_1527085588" r:id="rId19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93</w:instrText>
        </w:r>
      </w:fldSimple>
      <w:r>
        <w:instrText>)</w:instrText>
      </w:r>
      <w:r>
        <w:fldChar w:fldCharType="end"/>
      </w:r>
    </w:p>
    <w:p w14:paraId="5F4E2229" w14:textId="38A56D7A" w:rsidR="00FB6012" w:rsidRDefault="00FB6012" w:rsidP="00FB6012">
      <w:r>
        <w:t xml:space="preserve">where </w:t>
      </w:r>
      <w:r w:rsidR="00DF221F" w:rsidRPr="00DF221F">
        <w:rPr>
          <w:position w:val="-12"/>
        </w:rPr>
        <w:object w:dxaOrig="340" w:dyaOrig="360" w14:anchorId="25C5CE30">
          <v:shape id="_x0000_i1964" type="#_x0000_t75" style="width:17.25pt;height:18pt" o:ole="">
            <v:imagedata r:id="rId1902" o:title=""/>
          </v:shape>
          <o:OLEObject Type="Embed" ProgID="Equation.DSMT4" ShapeID="_x0000_i1964" DrawAspect="Content" ObjectID="_1527085589" r:id="rId1903"/>
        </w:object>
      </w:r>
      <w:r>
        <w:t xml:space="preserve"> represents the interpolation functions over an element, </w:t>
      </w:r>
      <w:r w:rsidR="00DF221F" w:rsidRPr="00DF221F">
        <w:rPr>
          <w:position w:val="-12"/>
        </w:rPr>
        <w:object w:dxaOrig="440" w:dyaOrig="360" w14:anchorId="4EF46D58">
          <v:shape id="_x0000_i1965" type="#_x0000_t75" style="width:21.75pt;height:18pt" o:ole="">
            <v:imagedata r:id="rId1904" o:title=""/>
          </v:shape>
          <o:OLEObject Type="Embed" ProgID="Equation.DSMT4" ShapeID="_x0000_i1965" DrawAspect="Content" ObjectID="_1527085590" r:id="rId1905"/>
        </w:object>
      </w:r>
      <w:r>
        <w:t xml:space="preserve">, </w:t>
      </w:r>
      <w:r w:rsidR="00DF221F" w:rsidRPr="00DF221F">
        <w:rPr>
          <w:position w:val="-12"/>
        </w:rPr>
        <w:object w:dxaOrig="440" w:dyaOrig="360" w14:anchorId="548F5AC9">
          <v:shape id="_x0000_i1966" type="#_x0000_t75" style="width:21.75pt;height:18pt" o:ole="">
            <v:imagedata r:id="rId1906" o:title=""/>
          </v:shape>
          <o:OLEObject Type="Embed" ProgID="Equation.DSMT4" ShapeID="_x0000_i1966" DrawAspect="Content" ObjectID="_1527085591" r:id="rId1907"/>
        </w:object>
      </w:r>
      <w:r>
        <w:t xml:space="preserve">, </w:t>
      </w:r>
      <w:r w:rsidR="00DF221F" w:rsidRPr="00DF221F">
        <w:rPr>
          <w:position w:val="-12"/>
        </w:rPr>
        <w:object w:dxaOrig="400" w:dyaOrig="360" w14:anchorId="6321E04F">
          <v:shape id="_x0000_i1967" type="#_x0000_t75" style="width:20.25pt;height:18pt" o:ole="">
            <v:imagedata r:id="rId1908" o:title=""/>
          </v:shape>
          <o:OLEObject Type="Embed" ProgID="Equation.DSMT4" ShapeID="_x0000_i1967" DrawAspect="Content" ObjectID="_1527085592" r:id="rId1909"/>
        </w:object>
      </w:r>
      <w:r>
        <w:t xml:space="preserve">, </w:t>
      </w:r>
      <w:r w:rsidR="00DF221F" w:rsidRPr="00DF221F">
        <w:rPr>
          <w:position w:val="-12"/>
        </w:rPr>
        <w:object w:dxaOrig="440" w:dyaOrig="360" w14:anchorId="15A85916">
          <v:shape id="_x0000_i1968" type="#_x0000_t75" style="width:21.75pt;height:18pt" o:ole="">
            <v:imagedata r:id="rId1910" o:title=""/>
          </v:shape>
          <o:OLEObject Type="Embed" ProgID="Equation.DSMT4" ShapeID="_x0000_i1968" DrawAspect="Content" ObjectID="_1527085593" r:id="rId1911"/>
        </w:object>
      </w:r>
      <w:r>
        <w:t xml:space="preserve">, </w:t>
      </w:r>
      <w:r w:rsidR="00DF221F" w:rsidRPr="00DF221F">
        <w:rPr>
          <w:position w:val="-12"/>
        </w:rPr>
        <w:object w:dxaOrig="420" w:dyaOrig="360" w14:anchorId="4BA03B11">
          <v:shape id="_x0000_i1969" type="#_x0000_t75" style="width:21pt;height:18pt" o:ole="">
            <v:imagedata r:id="rId1912" o:title=""/>
          </v:shape>
          <o:OLEObject Type="Embed" ProgID="Equation.DSMT4" ShapeID="_x0000_i1969" DrawAspect="Content" ObjectID="_1527085594" r:id="rId1913"/>
        </w:object>
      </w:r>
      <w:r>
        <w:t xml:space="preserve"> and </w:t>
      </w:r>
      <w:r w:rsidR="00DF221F" w:rsidRPr="00DF221F">
        <w:rPr>
          <w:position w:val="-12"/>
        </w:rPr>
        <w:object w:dxaOrig="400" w:dyaOrig="360" w14:anchorId="1741A4E5">
          <v:shape id="_x0000_i1970" type="#_x0000_t75" style="width:20.25pt;height:18pt" o:ole="">
            <v:imagedata r:id="rId1914" o:title=""/>
          </v:shape>
          <o:OLEObject Type="Embed" ProgID="Equation.DSMT4" ShapeID="_x0000_i1970" DrawAspect="Content" ObjectID="_1527085595" r:id="rId1915"/>
        </w:object>
      </w:r>
      <w:r>
        <w:t xml:space="preserve"> respectively represent the nodal values of </w:t>
      </w:r>
      <w:r w:rsidR="00DF221F" w:rsidRPr="00DF221F">
        <w:rPr>
          <w:position w:val="-6"/>
        </w:rPr>
        <w:object w:dxaOrig="340" w:dyaOrig="279" w14:anchorId="639E06CB">
          <v:shape id="_x0000_i1971" type="#_x0000_t75" style="width:17.25pt;height:14.25pt" o:ole="">
            <v:imagedata r:id="rId1916" o:title=""/>
          </v:shape>
          <o:OLEObject Type="Embed" ProgID="Equation.DSMT4" ShapeID="_x0000_i1971" DrawAspect="Content" ObjectID="_1527085596" r:id="rId1917"/>
        </w:object>
      </w:r>
      <w:r>
        <w:t xml:space="preserve">, </w:t>
      </w:r>
      <w:r w:rsidR="00DF221F" w:rsidRPr="00DF221F">
        <w:rPr>
          <w:position w:val="-10"/>
        </w:rPr>
        <w:object w:dxaOrig="380" w:dyaOrig="320" w14:anchorId="3C8E163B">
          <v:shape id="_x0000_i1972" type="#_x0000_t75" style="width:18.75pt;height:15.75pt" o:ole="">
            <v:imagedata r:id="rId1918" o:title=""/>
          </v:shape>
          <o:OLEObject Type="Embed" ProgID="Equation.DSMT4" ShapeID="_x0000_i1972" DrawAspect="Content" ObjectID="_1527085597" r:id="rId1919"/>
        </w:object>
      </w:r>
      <w:r>
        <w:t xml:space="preserve">, </w:t>
      </w:r>
      <w:r w:rsidR="00DF221F" w:rsidRPr="00DF221F">
        <w:rPr>
          <w:position w:val="-6"/>
        </w:rPr>
        <w:object w:dxaOrig="320" w:dyaOrig="279" w14:anchorId="15E83684">
          <v:shape id="_x0000_i1973" type="#_x0000_t75" style="width:15.75pt;height:14.25pt" o:ole="">
            <v:imagedata r:id="rId1920" o:title=""/>
          </v:shape>
          <o:OLEObject Type="Embed" ProgID="Equation.DSMT4" ShapeID="_x0000_i1973" DrawAspect="Content" ObjectID="_1527085598" r:id="rId1921"/>
        </w:object>
      </w:r>
      <w:r>
        <w:t xml:space="preserve">, </w:t>
      </w:r>
      <w:r w:rsidR="00DF221F" w:rsidRPr="00DF221F">
        <w:rPr>
          <w:position w:val="-6"/>
        </w:rPr>
        <w:object w:dxaOrig="360" w:dyaOrig="279" w14:anchorId="7CC52D8F">
          <v:shape id="_x0000_i1974" type="#_x0000_t75" style="width:18pt;height:14.25pt" o:ole="">
            <v:imagedata r:id="rId1922" o:title=""/>
          </v:shape>
          <o:OLEObject Type="Embed" ProgID="Equation.DSMT4" ShapeID="_x0000_i1974" DrawAspect="Content" ObjectID="_1527085599" r:id="rId1923"/>
        </w:object>
      </w:r>
      <w:r>
        <w:t xml:space="preserve">, </w:t>
      </w:r>
      <w:r w:rsidR="00DF221F" w:rsidRPr="00DF221F">
        <w:rPr>
          <w:position w:val="-10"/>
        </w:rPr>
        <w:object w:dxaOrig="340" w:dyaOrig="320" w14:anchorId="7A42DDB2">
          <v:shape id="_x0000_i1975" type="#_x0000_t75" style="width:17.25pt;height:15.75pt" o:ole="">
            <v:imagedata r:id="rId1924" o:title=""/>
          </v:shape>
          <o:OLEObject Type="Embed" ProgID="Equation.DSMT4" ShapeID="_x0000_i1975" DrawAspect="Content" ObjectID="_1527085600" r:id="rId1925"/>
        </w:object>
      </w:r>
      <w:r>
        <w:t xml:space="preserve"> and </w:t>
      </w:r>
      <w:r w:rsidR="00DF221F" w:rsidRPr="00DF221F">
        <w:rPr>
          <w:position w:val="-6"/>
        </w:rPr>
        <w:object w:dxaOrig="340" w:dyaOrig="279" w14:anchorId="717EE68D">
          <v:shape id="_x0000_i1976" type="#_x0000_t75" style="width:17.25pt;height:14.25pt" o:ole="">
            <v:imagedata r:id="rId1926" o:title=""/>
          </v:shape>
          <o:OLEObject Type="Embed" ProgID="Equation.DSMT4" ShapeID="_x0000_i1976" DrawAspect="Content" ObjectID="_1527085601" r:id="rId1927"/>
        </w:object>
      </w:r>
      <w:r>
        <w:t xml:space="preserve">; </w:t>
      </w:r>
      <w:r w:rsidR="00DF221F" w:rsidRPr="00DF221F">
        <w:rPr>
          <w:position w:val="-6"/>
        </w:rPr>
        <w:object w:dxaOrig="260" w:dyaOrig="220" w14:anchorId="48138CAD">
          <v:shape id="_x0000_i1977" type="#_x0000_t75" style="width:12.75pt;height:11.25pt" o:ole="">
            <v:imagedata r:id="rId1928" o:title=""/>
          </v:shape>
          <o:OLEObject Type="Embed" ProgID="Equation.DSMT4" ShapeID="_x0000_i1977" DrawAspect="Content" ObjectID="_1527085602" r:id="rId1929"/>
        </w:object>
      </w:r>
      <w:r>
        <w:t xml:space="preserve"> is the number of nodes in an element.</w:t>
      </w:r>
    </w:p>
    <w:p w14:paraId="53817A86" w14:textId="77777777" w:rsidR="00FB6012" w:rsidRDefault="00FB6012" w:rsidP="00FB6012"/>
    <w:p w14:paraId="29465BA5" w14:textId="772E2C4F" w:rsidR="00FB6012" w:rsidRDefault="00FB6012" w:rsidP="00FB6012">
      <w:r>
        <w:t xml:space="preserve">The discretized form of </w:t>
      </w:r>
      <w:r w:rsidR="00DF221F" w:rsidRPr="00DF221F">
        <w:rPr>
          <w:position w:val="-12"/>
        </w:rPr>
        <w:object w:dxaOrig="540" w:dyaOrig="360" w14:anchorId="2290D081">
          <v:shape id="_x0000_i1978" type="#_x0000_t75" style="width:27pt;height:18pt" o:ole="">
            <v:imagedata r:id="rId1930" o:title=""/>
          </v:shape>
          <o:OLEObject Type="Embed" ProgID="Equation.DSMT4" ShapeID="_x0000_i1978" DrawAspect="Content" ObjectID="_1527085603" r:id="rId1931"/>
        </w:object>
      </w:r>
      <w:r>
        <w:t xml:space="preserve"> in </w:t>
      </w:r>
      <w:r w:rsidR="00605580">
        <w:fldChar w:fldCharType="begin"/>
      </w:r>
      <w:r w:rsidR="00605580">
        <w:instrText xml:space="preserve"> GOTOBUTTON ZEqnNum588916  \* MERGEFORMAT </w:instrText>
      </w:r>
      <w:fldSimple w:instr=" REF ZEqnNum588916 \* Charformat \! \* MERGEFORMAT ">
        <w:r w:rsidR="00572445">
          <w:instrText>(3.55)</w:instrText>
        </w:r>
      </w:fldSimple>
      <w:r w:rsidR="00605580">
        <w:fldChar w:fldCharType="end"/>
      </w:r>
      <w:r>
        <w:t xml:space="preserve"> may be written as</w:t>
      </w:r>
    </w:p>
    <w:p w14:paraId="0B36912D" w14:textId="15A843FF" w:rsidR="00FB6012" w:rsidRDefault="00FB6012" w:rsidP="00FB6012">
      <w:pPr>
        <w:pStyle w:val="MTDisplayEquation"/>
      </w:pPr>
      <w:r>
        <w:tab/>
      </w:r>
      <w:r w:rsidR="00DF221F" w:rsidRPr="00DF221F">
        <w:rPr>
          <w:position w:val="-106"/>
        </w:rPr>
        <w:object w:dxaOrig="4459" w:dyaOrig="1540" w14:anchorId="69D4E485">
          <v:shape id="_x0000_i1979" type="#_x0000_t75" style="width:222.75pt;height:77.25pt" o:ole="">
            <v:imagedata r:id="rId1932" o:title=""/>
          </v:shape>
          <o:OLEObject Type="Embed" ProgID="Equation.DSMT4" ShapeID="_x0000_i1979" DrawAspect="Content" ObjectID="_1527085604" r:id="rId19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94</w:instrText>
        </w:r>
      </w:fldSimple>
      <w:r>
        <w:instrText>)</w:instrText>
      </w:r>
      <w:r>
        <w:fldChar w:fldCharType="end"/>
      </w:r>
    </w:p>
    <w:p w14:paraId="476C22B8" w14:textId="57160861" w:rsidR="00FB6012" w:rsidRDefault="00FB6012" w:rsidP="00FB6012">
      <w:r>
        <w:t xml:space="preserve">where </w:t>
      </w:r>
      <w:r w:rsidR="00DF221F" w:rsidRPr="00DF221F">
        <w:rPr>
          <w:position w:val="-12"/>
        </w:rPr>
        <w:object w:dxaOrig="260" w:dyaOrig="360" w14:anchorId="2D4193E6">
          <v:shape id="_x0000_i1980" type="#_x0000_t75" style="width:12.75pt;height:18pt" o:ole="">
            <v:imagedata r:id="rId1934" o:title=""/>
          </v:shape>
          <o:OLEObject Type="Embed" ProgID="Equation.DSMT4" ShapeID="_x0000_i1980" DrawAspect="Content" ObjectID="_1527085605" r:id="rId1935"/>
        </w:object>
      </w:r>
      <w:r>
        <w:t xml:space="preserve"> is the number of elements in </w:t>
      </w:r>
      <w:r w:rsidR="00DF221F" w:rsidRPr="00DF221F">
        <w:rPr>
          <w:position w:val="-6"/>
        </w:rPr>
        <w:object w:dxaOrig="200" w:dyaOrig="279" w14:anchorId="38FD6253">
          <v:shape id="_x0000_i1981" type="#_x0000_t75" style="width:9.75pt;height:14.25pt" o:ole="">
            <v:imagedata r:id="rId1936" o:title=""/>
          </v:shape>
          <o:OLEObject Type="Embed" ProgID="Equation.DSMT4" ShapeID="_x0000_i1981" DrawAspect="Content" ObjectID="_1527085606" r:id="rId1937"/>
        </w:object>
      </w:r>
      <w:r>
        <w:t xml:space="preserve">, </w:t>
      </w:r>
      <w:r w:rsidR="00DF221F" w:rsidRPr="00DF221F">
        <w:rPr>
          <w:position w:val="-12"/>
        </w:rPr>
        <w:object w:dxaOrig="380" w:dyaOrig="400" w14:anchorId="47C8C223">
          <v:shape id="_x0000_i1982" type="#_x0000_t75" style="width:18.75pt;height:20.25pt" o:ole="">
            <v:imagedata r:id="rId1938" o:title=""/>
          </v:shape>
          <o:OLEObject Type="Embed" ProgID="Equation.DSMT4" ShapeID="_x0000_i1982" DrawAspect="Content" ObjectID="_1527085607" r:id="rId1939"/>
        </w:object>
      </w:r>
      <w:r>
        <w:t xml:space="preserve"> is the number of integration points in the </w:t>
      </w:r>
      <w:r w:rsidR="00DF221F" w:rsidRPr="00DF221F">
        <w:rPr>
          <w:position w:val="-6"/>
        </w:rPr>
        <w:object w:dxaOrig="360" w:dyaOrig="220" w14:anchorId="78E26E6B">
          <v:shape id="_x0000_i1983" type="#_x0000_t75" style="width:18pt;height:11.25pt" o:ole="">
            <v:imagedata r:id="rId1940" o:title=""/>
          </v:shape>
          <o:OLEObject Type="Embed" ProgID="Equation.DSMT4" ShapeID="_x0000_i1983" DrawAspect="Content" ObjectID="_1527085608" r:id="rId1941"/>
        </w:object>
      </w:r>
      <w:r>
        <w:t xml:space="preserve">th element, </w:t>
      </w:r>
      <w:r w:rsidR="00DF221F" w:rsidRPr="00DF221F">
        <w:rPr>
          <w:position w:val="-12"/>
        </w:rPr>
        <w:object w:dxaOrig="320" w:dyaOrig="360" w14:anchorId="037D5A62">
          <v:shape id="_x0000_i1984" type="#_x0000_t75" style="width:15.75pt;height:18pt" o:ole="">
            <v:imagedata r:id="rId1942" o:title=""/>
          </v:shape>
          <o:OLEObject Type="Embed" ProgID="Equation.DSMT4" ShapeID="_x0000_i1984" DrawAspect="Content" ObjectID="_1527085609" r:id="rId1943"/>
        </w:object>
      </w:r>
      <w:r>
        <w:t xml:space="preserve"> is the quadrature weight associated with the </w:t>
      </w:r>
      <w:r w:rsidR="00DF221F" w:rsidRPr="00DF221F">
        <w:rPr>
          <w:position w:val="-6"/>
        </w:rPr>
        <w:object w:dxaOrig="380" w:dyaOrig="279" w14:anchorId="23602289">
          <v:shape id="_x0000_i1985" type="#_x0000_t75" style="width:18.75pt;height:14.25pt" o:ole="">
            <v:imagedata r:id="rId1944" o:title=""/>
          </v:shape>
          <o:OLEObject Type="Embed" ProgID="Equation.DSMT4" ShapeID="_x0000_i1985" DrawAspect="Content" ObjectID="_1527085610" r:id="rId1945"/>
        </w:object>
      </w:r>
      <w:r>
        <w:t xml:space="preserve">th integration point, and </w:t>
      </w:r>
      <w:r w:rsidR="00DF221F" w:rsidRPr="00DF221F">
        <w:rPr>
          <w:position w:val="-14"/>
        </w:rPr>
        <w:object w:dxaOrig="300" w:dyaOrig="380" w14:anchorId="17233C40">
          <v:shape id="_x0000_i1986" type="#_x0000_t75" style="width:15pt;height:18.75pt" o:ole="">
            <v:imagedata r:id="rId1946" o:title=""/>
          </v:shape>
          <o:OLEObject Type="Embed" ProgID="Equation.DSMT4" ShapeID="_x0000_i1986" DrawAspect="Content" ObjectID="_1527085611" r:id="rId1947"/>
        </w:object>
      </w:r>
      <w:r>
        <w:t xml:space="preserve"> is the Jacobian of the transformation from the current spatial configuration to the parametric space of the element. In the above expression,</w:t>
      </w:r>
    </w:p>
    <w:p w14:paraId="1A7CCF9A" w14:textId="2A8FC3BB" w:rsidR="00FB6012" w:rsidRDefault="00FB6012" w:rsidP="00FB6012">
      <w:pPr>
        <w:pStyle w:val="MTDisplayEquation"/>
      </w:pPr>
      <w:r>
        <w:tab/>
      </w:r>
      <w:r w:rsidR="00DF221F" w:rsidRPr="00DF221F">
        <w:rPr>
          <w:position w:val="-88"/>
        </w:rPr>
        <w:object w:dxaOrig="3400" w:dyaOrig="1660" w14:anchorId="52DB1BF9">
          <v:shape id="_x0000_i1987" type="#_x0000_t75" style="width:170.25pt;height:83.25pt" o:ole="">
            <v:imagedata r:id="rId1948" o:title=""/>
          </v:shape>
          <o:OLEObject Type="Embed" ProgID="Equation.DSMT4" ShapeID="_x0000_i1987" DrawAspect="Content" ObjectID="_1527085612" r:id="rId194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95</w:instrText>
        </w:r>
      </w:fldSimple>
      <w:r>
        <w:instrText>)</w:instrText>
      </w:r>
      <w:r>
        <w:fldChar w:fldCharType="end"/>
      </w:r>
    </w:p>
    <w:p w14:paraId="413509DB" w14:textId="362D6FA2" w:rsidR="00FB6012" w:rsidRDefault="00FB6012" w:rsidP="00FB6012">
      <w:r>
        <w:t xml:space="preserve">and it is understood that </w:t>
      </w:r>
      <w:r w:rsidR="00DF221F" w:rsidRPr="00DF221F">
        <w:rPr>
          <w:position w:val="-14"/>
        </w:rPr>
        <w:object w:dxaOrig="300" w:dyaOrig="380" w14:anchorId="76597CFF">
          <v:shape id="_x0000_i1988" type="#_x0000_t75" style="width:15pt;height:18.75pt" o:ole="">
            <v:imagedata r:id="rId1950" o:title=""/>
          </v:shape>
          <o:OLEObject Type="Embed" ProgID="Equation.DSMT4" ShapeID="_x0000_i1988" DrawAspect="Content" ObjectID="_1527085613" r:id="rId1951"/>
        </w:object>
      </w:r>
      <w:r>
        <w:t xml:space="preserve">, </w:t>
      </w:r>
      <w:r w:rsidR="00DF221F" w:rsidRPr="00DF221F">
        <w:rPr>
          <w:position w:val="-12"/>
        </w:rPr>
        <w:object w:dxaOrig="260" w:dyaOrig="380" w14:anchorId="0B95C8C0">
          <v:shape id="_x0000_i1989" type="#_x0000_t75" style="width:12.75pt;height:18.75pt" o:ole="">
            <v:imagedata r:id="rId1952" o:title=""/>
          </v:shape>
          <o:OLEObject Type="Embed" ProgID="Equation.DSMT4" ShapeID="_x0000_i1989" DrawAspect="Content" ObjectID="_1527085614" r:id="rId1953"/>
        </w:object>
      </w:r>
      <w:r>
        <w:t xml:space="preserve">, </w:t>
      </w:r>
      <w:r w:rsidR="00DF221F" w:rsidRPr="00DF221F">
        <w:rPr>
          <w:position w:val="-12"/>
        </w:rPr>
        <w:object w:dxaOrig="279" w:dyaOrig="380" w14:anchorId="16723DB0">
          <v:shape id="_x0000_i1990" type="#_x0000_t75" style="width:14.25pt;height:18.75pt" o:ole="">
            <v:imagedata r:id="rId1954" o:title=""/>
          </v:shape>
          <o:OLEObject Type="Embed" ProgID="Equation.DSMT4" ShapeID="_x0000_i1990" DrawAspect="Content" ObjectID="_1527085615" r:id="rId1955"/>
        </w:object>
      </w:r>
      <w:r>
        <w:t xml:space="preserve"> and </w:t>
      </w:r>
      <w:r w:rsidR="00DF221F" w:rsidRPr="00DF221F">
        <w:rPr>
          <w:position w:val="-12"/>
        </w:rPr>
        <w:object w:dxaOrig="260" w:dyaOrig="380" w14:anchorId="450DC406">
          <v:shape id="_x0000_i1991" type="#_x0000_t75" style="width:12.75pt;height:18.75pt" o:ole="">
            <v:imagedata r:id="rId1956" o:title=""/>
          </v:shape>
          <o:OLEObject Type="Embed" ProgID="Equation.DSMT4" ShapeID="_x0000_i1991" DrawAspect="Content" ObjectID="_1527085616" r:id="rId1957"/>
        </w:object>
      </w:r>
      <w:r>
        <w:t xml:space="preserve"> are evaluated at the parametric coordinates of the </w:t>
      </w:r>
      <w:r w:rsidR="00DF221F" w:rsidRPr="00DF221F">
        <w:rPr>
          <w:position w:val="-6"/>
        </w:rPr>
        <w:object w:dxaOrig="380" w:dyaOrig="279" w14:anchorId="31BD4A6B">
          <v:shape id="_x0000_i1992" type="#_x0000_t75" style="width:18.75pt;height:14.25pt" o:ole="">
            <v:imagedata r:id="rId1958" o:title=""/>
          </v:shape>
          <o:OLEObject Type="Embed" ProgID="Equation.DSMT4" ShapeID="_x0000_i1992" DrawAspect="Content" ObjectID="_1527085617" r:id="rId1959"/>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DF221F" w:rsidRPr="00DF221F">
        <w:rPr>
          <w:position w:val="-14"/>
        </w:rPr>
        <w:object w:dxaOrig="1400" w:dyaOrig="400" w14:anchorId="1F3228AA">
          <v:shape id="_x0000_i1993" type="#_x0000_t75" style="width:69.75pt;height:20.25pt" o:ole="">
            <v:imagedata r:id="rId1960" o:title=""/>
          </v:shape>
          <o:OLEObject Type="Embed" ProgID="Equation.DSMT4" ShapeID="_x0000_i1993" DrawAspect="Content" ObjectID="_1527085618" r:id="rId1961"/>
        </w:object>
      </w:r>
      <w:r>
        <w:t xml:space="preserve"> appearing in </w:t>
      </w:r>
      <w:r w:rsidR="00605580">
        <w:fldChar w:fldCharType="begin"/>
      </w:r>
      <w:r w:rsidR="00605580">
        <w:instrText xml:space="preserve"> GOTOBUTTON ZEqnNum588916  \* MERGEFORMAT </w:instrText>
      </w:r>
      <w:fldSimple w:instr=" REF ZEqnNum588916 \* Charformat \! \* MERGEFORMAT ">
        <w:r w:rsidR="00572445">
          <w:instrText>(3.55)</w:instrText>
        </w:r>
      </w:fldSimple>
      <w:r w:rsidR="00605580">
        <w:fldChar w:fldCharType="end"/>
      </w:r>
      <w:r>
        <w:t xml:space="preserve"> becomes </w:t>
      </w:r>
      <w:r w:rsidR="00DF221F" w:rsidRPr="00DF221F">
        <w:rPr>
          <w:position w:val="-14"/>
        </w:rPr>
        <w:object w:dxaOrig="1300" w:dyaOrig="400" w14:anchorId="6B38E5EC">
          <v:shape id="_x0000_i1994" type="#_x0000_t75" style="width:65.25pt;height:20.25pt" o:ole="">
            <v:imagedata r:id="rId1962" o:title=""/>
          </v:shape>
          <o:OLEObject Type="Embed" ProgID="Equation.DSMT4" ShapeID="_x0000_i1994" DrawAspect="Content" ObjectID="_1527085619" r:id="rId1963"/>
        </w:object>
      </w:r>
      <w:r>
        <w:t xml:space="preserve"> when evaluated at the parametric coordinates </w:t>
      </w:r>
      <w:r w:rsidR="00DF221F" w:rsidRPr="00DF221F">
        <w:rPr>
          <w:position w:val="-16"/>
        </w:rPr>
        <w:object w:dxaOrig="1600" w:dyaOrig="440" w14:anchorId="326AD386">
          <v:shape id="_x0000_i1995" type="#_x0000_t75" style="width:80.25pt;height:21.75pt" o:ole="">
            <v:imagedata r:id="rId1964" o:title=""/>
          </v:shape>
          <o:OLEObject Type="Embed" ProgID="Equation.DSMT4" ShapeID="_x0000_i1995" DrawAspect="Content" ObjectID="_1527085620" r:id="rId1965"/>
        </w:object>
      </w:r>
      <w:r>
        <w:t xml:space="preserve"> of the </w:t>
      </w:r>
      <w:r w:rsidR="00DF221F" w:rsidRPr="00DF221F">
        <w:rPr>
          <w:position w:val="-6"/>
        </w:rPr>
        <w:object w:dxaOrig="380" w:dyaOrig="279" w14:anchorId="7BA573F1">
          <v:shape id="_x0000_i1996" type="#_x0000_t75" style="width:18.75pt;height:14.25pt" o:ole="">
            <v:imagedata r:id="rId1966" o:title=""/>
          </v:shape>
          <o:OLEObject Type="Embed" ProgID="Equation.DSMT4" ShapeID="_x0000_i1996" DrawAspect="Content" ObjectID="_1527085621" r:id="rId1967"/>
        </w:object>
      </w:r>
      <w:r>
        <w:t>th integration point.</w:t>
      </w:r>
    </w:p>
    <w:p w14:paraId="2AC7F844" w14:textId="77777777" w:rsidR="00FB6012" w:rsidRDefault="00FB6012" w:rsidP="00FB6012"/>
    <w:p w14:paraId="548C1D25" w14:textId="73127611" w:rsidR="00FB6012" w:rsidRDefault="00FB6012" w:rsidP="00FB6012">
      <w:r>
        <w:t xml:space="preserve">Similarly, the discretized form of </w:t>
      </w:r>
      <w:r w:rsidR="00DF221F" w:rsidRPr="00DF221F">
        <w:rPr>
          <w:position w:val="-14"/>
        </w:rPr>
        <w:object w:dxaOrig="4780" w:dyaOrig="400" w14:anchorId="2D5AAB05">
          <v:shape id="_x0000_i1997" type="#_x0000_t75" style="width:239.25pt;height:20.25pt" o:ole="">
            <v:imagedata r:id="rId1968" o:title=""/>
          </v:shape>
          <o:OLEObject Type="Embed" ProgID="Equation.DSMT4" ShapeID="_x0000_i1997" DrawAspect="Content" ObjectID="_1527085622" r:id="rId1969"/>
        </w:object>
      </w:r>
      <w:r>
        <w:t xml:space="preserve"> may be written as</w:t>
      </w:r>
    </w:p>
    <w:p w14:paraId="1E47097B" w14:textId="76A336A7" w:rsidR="00FB6012" w:rsidRDefault="00FB6012" w:rsidP="00FB6012">
      <w:pPr>
        <w:pStyle w:val="MTDisplayEquation"/>
      </w:pPr>
      <w:r>
        <w:tab/>
      </w:r>
      <w:r w:rsidR="00DF221F" w:rsidRPr="00DF221F">
        <w:rPr>
          <w:position w:val="-106"/>
        </w:rPr>
        <w:object w:dxaOrig="6960" w:dyaOrig="1540" w14:anchorId="5C3C605A">
          <v:shape id="_x0000_i1998" type="#_x0000_t75" style="width:348pt;height:77.25pt" o:ole="">
            <v:imagedata r:id="rId1970" o:title=""/>
          </v:shape>
          <o:OLEObject Type="Embed" ProgID="Equation.DSMT4" ShapeID="_x0000_i1998" DrawAspect="Content" ObjectID="_1527085623" r:id="rId197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61" w:name="ZEqnNum438068"/>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96</w:instrText>
        </w:r>
      </w:fldSimple>
      <w:r>
        <w:instrText>)</w:instrText>
      </w:r>
      <w:bookmarkEnd w:id="461"/>
      <w:r>
        <w:fldChar w:fldCharType="end"/>
      </w:r>
    </w:p>
    <w:p w14:paraId="264382E2" w14:textId="0089977D" w:rsidR="00FB6012" w:rsidRDefault="00FB6012" w:rsidP="00FB6012">
      <w:r>
        <w:t xml:space="preserve">where the terms in the first column are the discretized form of the linearization along </w:t>
      </w:r>
      <w:r w:rsidR="00DF221F" w:rsidRPr="00DF221F">
        <w:rPr>
          <w:position w:val="-6"/>
        </w:rPr>
        <w:object w:dxaOrig="360" w:dyaOrig="279" w14:anchorId="5C53709F">
          <v:shape id="_x0000_i1999" type="#_x0000_t75" style="width:18pt;height:14.25pt" o:ole="">
            <v:imagedata r:id="rId1972" o:title=""/>
          </v:shape>
          <o:OLEObject Type="Embed" ProgID="Equation.DSMT4" ShapeID="_x0000_i1999" DrawAspect="Content" ObjectID="_1527085624" r:id="rId1973"/>
        </w:object>
      </w:r>
      <w:r>
        <w:t>:</w:t>
      </w:r>
    </w:p>
    <w:p w14:paraId="0700F1B8" w14:textId="73AD225D" w:rsidR="00FB6012" w:rsidRDefault="00FB6012" w:rsidP="00FB6012">
      <w:pPr>
        <w:pStyle w:val="MTDisplayEquation"/>
      </w:pPr>
      <w:r>
        <w:tab/>
      </w:r>
      <w:r w:rsidR="00DF221F" w:rsidRPr="00DF221F">
        <w:rPr>
          <w:position w:val="-14"/>
        </w:rPr>
        <w:object w:dxaOrig="4900" w:dyaOrig="400" w14:anchorId="3AFC3FBD">
          <v:shape id="_x0000_i2000" type="#_x0000_t75" style="width:245.25pt;height:20.25pt" o:ole="">
            <v:imagedata r:id="rId1974" o:title=""/>
          </v:shape>
          <o:OLEObject Type="Embed" ProgID="Equation.DSMT4" ShapeID="_x0000_i2000" DrawAspect="Content" ObjectID="_1527085625" r:id="rId197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97</w:instrText>
        </w:r>
      </w:fldSimple>
      <w:r>
        <w:instrText>)</w:instrText>
      </w:r>
      <w:r>
        <w:fldChar w:fldCharType="end"/>
      </w:r>
    </w:p>
    <w:p w14:paraId="4A45DC9C" w14:textId="2C444C5B" w:rsidR="00FB6012" w:rsidRDefault="00FB6012" w:rsidP="00FB6012">
      <w:pPr>
        <w:pStyle w:val="MTDisplayEquation"/>
      </w:pPr>
      <w:r>
        <w:tab/>
      </w:r>
      <w:r w:rsidR="00DF221F" w:rsidRPr="00DF221F">
        <w:rPr>
          <w:position w:val="-16"/>
        </w:rPr>
        <w:object w:dxaOrig="2880" w:dyaOrig="480" w14:anchorId="437A23AF">
          <v:shape id="_x0000_i2001" type="#_x0000_t75" style="width:2in;height:24pt" o:ole="">
            <v:imagedata r:id="rId1976" o:title=""/>
          </v:shape>
          <o:OLEObject Type="Embed" ProgID="Equation.DSMT4" ShapeID="_x0000_i2001" DrawAspect="Content" ObjectID="_1527085626" r:id="rId197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98</w:instrText>
        </w:r>
      </w:fldSimple>
      <w:r>
        <w:instrText>)</w:instrText>
      </w:r>
      <w:r>
        <w:fldChar w:fldCharType="end"/>
      </w:r>
    </w:p>
    <w:p w14:paraId="752D326C" w14:textId="49CD361C" w:rsidR="00FB6012" w:rsidRDefault="00FB6012" w:rsidP="00FB6012">
      <w:pPr>
        <w:pStyle w:val="MTDisplayEquation"/>
      </w:pPr>
      <w:r>
        <w:tab/>
      </w:r>
      <w:r w:rsidR="00DF221F" w:rsidRPr="00DF221F">
        <w:rPr>
          <w:position w:val="-16"/>
        </w:rPr>
        <w:object w:dxaOrig="2740" w:dyaOrig="480" w14:anchorId="32BC1EE5">
          <v:shape id="_x0000_i2002" type="#_x0000_t75" style="width:137.25pt;height:24pt" o:ole="">
            <v:imagedata r:id="rId1978" o:title=""/>
          </v:shape>
          <o:OLEObject Type="Embed" ProgID="Equation.DSMT4" ShapeID="_x0000_i2002" DrawAspect="Content" ObjectID="_1527085627" r:id="rId197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99</w:instrText>
        </w:r>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5680C103" w:rsidR="00FB6012" w:rsidRPr="009B4840" w:rsidRDefault="00FB6012" w:rsidP="00FB6012">
      <w:pPr>
        <w:pStyle w:val="MTDisplayEquation"/>
      </w:pPr>
      <w:r>
        <w:tab/>
      </w:r>
      <w:r w:rsidR="00DF221F" w:rsidRPr="00025957">
        <w:rPr>
          <w:position w:val="-4"/>
        </w:rPr>
        <w:object w:dxaOrig="180" w:dyaOrig="279" w14:anchorId="142C3F3C">
          <v:shape id="_x0000_i2003" type="#_x0000_t75" style="width:9pt;height:14.25pt" o:ole="">
            <v:imagedata r:id="rId1980" o:title=""/>
          </v:shape>
          <o:OLEObject Type="Embed" ProgID="Equation.DSMT4" ShapeID="_x0000_i2003" DrawAspect="Content" ObjectID="_1527085628" r:id="rId19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100</w:instrText>
        </w:r>
      </w:fldSimple>
      <w:r>
        <w:instrText>)</w:instrText>
      </w:r>
      <w:r>
        <w:fldChar w:fldCharType="end"/>
      </w:r>
    </w:p>
    <w:p w14:paraId="5ABBA235" w14:textId="066B3138" w:rsidR="00FB6012" w:rsidRDefault="00FB6012" w:rsidP="00FB6012">
      <w:pPr>
        <w:pStyle w:val="MTDisplayEquation"/>
      </w:pPr>
      <w:r>
        <w:tab/>
      </w:r>
      <w:r w:rsidR="00DF221F" w:rsidRPr="00DF221F">
        <w:rPr>
          <w:position w:val="-72"/>
        </w:rPr>
        <w:object w:dxaOrig="8720" w:dyaOrig="1560" w14:anchorId="17001101">
          <v:shape id="_x0000_i2004" type="#_x0000_t75" style="width:435.75pt;height:78pt" o:ole="">
            <v:imagedata r:id="rId1982" o:title=""/>
          </v:shape>
          <o:OLEObject Type="Embed" ProgID="Equation.DSMT4" ShapeID="_x0000_i2004" DrawAspect="Content" ObjectID="_1527085629" r:id="rId198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101</w:instrText>
        </w:r>
      </w:fldSimple>
      <w:r>
        <w:instrText>)</w:instrText>
      </w:r>
      <w:r>
        <w:fldChar w:fldCharType="end"/>
      </w:r>
    </w:p>
    <w:p w14:paraId="6B4AAE9B" w14:textId="78F1D67E" w:rsidR="00FB6012" w:rsidRDefault="00FB6012" w:rsidP="00FB6012">
      <w:pPr>
        <w:pStyle w:val="MTDisplayEquation"/>
      </w:pPr>
      <w:r>
        <w:tab/>
      </w:r>
      <w:r w:rsidR="00DF221F" w:rsidRPr="00DF221F">
        <w:rPr>
          <w:position w:val="-24"/>
        </w:rPr>
        <w:object w:dxaOrig="1820" w:dyaOrig="620" w14:anchorId="2DB11D62">
          <v:shape id="_x0000_i2005" type="#_x0000_t75" style="width:90.75pt;height:30.75pt" o:ole="">
            <v:imagedata r:id="rId1984" o:title=""/>
          </v:shape>
          <o:OLEObject Type="Embed" ProgID="Equation.DSMT4" ShapeID="_x0000_i2005" DrawAspect="Content" ObjectID="_1527085630" r:id="rId198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102</w:instrText>
        </w:r>
      </w:fldSimple>
      <w:r>
        <w:instrText>)</w:instrText>
      </w:r>
      <w:r>
        <w:fldChar w:fldCharType="end"/>
      </w:r>
    </w:p>
    <w:p w14:paraId="2B196AF8" w14:textId="0E29F6B7" w:rsidR="00FB6012" w:rsidRDefault="00FB6012" w:rsidP="00FB6012">
      <w:pPr>
        <w:pStyle w:val="MTDisplayEquation"/>
      </w:pPr>
      <w:r>
        <w:tab/>
      </w:r>
      <w:r w:rsidR="00DF221F" w:rsidRPr="00DF221F">
        <w:rPr>
          <w:position w:val="-24"/>
        </w:rPr>
        <w:object w:dxaOrig="2000" w:dyaOrig="720" w14:anchorId="6DC25D45">
          <v:shape id="_x0000_i2006" type="#_x0000_t75" style="width:99.75pt;height:36pt" o:ole="">
            <v:imagedata r:id="rId1986" o:title=""/>
          </v:shape>
          <o:OLEObject Type="Embed" ProgID="Equation.DSMT4" ShapeID="_x0000_i2006" DrawAspect="Content" ObjectID="_1527085631" r:id="rId198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103</w:instrText>
        </w:r>
      </w:fldSimple>
      <w:r>
        <w:instrText>)</w:instrText>
      </w:r>
      <w:r>
        <w:fldChar w:fldCharType="end"/>
      </w:r>
    </w:p>
    <w:p w14:paraId="09296CE9" w14:textId="77777777" w:rsidR="00FB6012" w:rsidRDefault="00FB6012" w:rsidP="00FB6012"/>
    <w:p w14:paraId="1543DEB2" w14:textId="3CB21C53"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r w:rsidR="00572445">
          <w:instrText>(3.96)</w:instrText>
        </w:r>
      </w:fldSimple>
      <w:r w:rsidR="00605580">
        <w:fldChar w:fldCharType="end"/>
      </w:r>
      <w:r>
        <w:t xml:space="preserve"> are the discretized form of the linearization along </w:t>
      </w:r>
      <w:r w:rsidR="00DF221F" w:rsidRPr="00DF221F">
        <w:rPr>
          <w:position w:val="-10"/>
        </w:rPr>
        <w:object w:dxaOrig="340" w:dyaOrig="320" w14:anchorId="768D179D">
          <v:shape id="_x0000_i2007" type="#_x0000_t75" style="width:17.25pt;height:15.75pt" o:ole="">
            <v:imagedata r:id="rId1988" o:title=""/>
          </v:shape>
          <o:OLEObject Type="Embed" ProgID="Equation.DSMT4" ShapeID="_x0000_i2007" DrawAspect="Content" ObjectID="_1527085632" r:id="rId1989"/>
        </w:object>
      </w:r>
      <w:r>
        <w:t>:</w:t>
      </w:r>
    </w:p>
    <w:p w14:paraId="67C3010B" w14:textId="4CC77547" w:rsidR="00FB6012" w:rsidRDefault="00FB6012" w:rsidP="00FB6012">
      <w:pPr>
        <w:pStyle w:val="MTDisplayEquation"/>
      </w:pPr>
      <w:r>
        <w:tab/>
      </w:r>
      <w:r w:rsidR="00DF221F" w:rsidRPr="00DF221F">
        <w:rPr>
          <w:position w:val="-12"/>
        </w:rPr>
        <w:object w:dxaOrig="1800" w:dyaOrig="380" w14:anchorId="7F17431C">
          <v:shape id="_x0000_i2008" type="#_x0000_t75" style="width:90pt;height:18.75pt" o:ole="">
            <v:imagedata r:id="rId1990" o:title=""/>
          </v:shape>
          <o:OLEObject Type="Embed" ProgID="Equation.DSMT4" ShapeID="_x0000_i2008" DrawAspect="Content" ObjectID="_1527085633" r:id="rId19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104</w:instrText>
        </w:r>
      </w:fldSimple>
      <w:r>
        <w:instrText>)</w:instrText>
      </w:r>
      <w:r>
        <w:fldChar w:fldCharType="end"/>
      </w:r>
    </w:p>
    <w:p w14:paraId="3F0BED8B" w14:textId="2CFA3BE7" w:rsidR="00FB6012" w:rsidRDefault="00FB6012" w:rsidP="00FB6012">
      <w:pPr>
        <w:pStyle w:val="MTDisplayEquation"/>
      </w:pPr>
      <w:r>
        <w:tab/>
      </w:r>
      <w:r w:rsidR="00DF221F" w:rsidRPr="00DF221F">
        <w:rPr>
          <w:position w:val="-12"/>
        </w:rPr>
        <w:object w:dxaOrig="2620" w:dyaOrig="400" w14:anchorId="44C254A3">
          <v:shape id="_x0000_i2009" type="#_x0000_t75" style="width:131.25pt;height:20.25pt" o:ole="">
            <v:imagedata r:id="rId1992" o:title=""/>
          </v:shape>
          <o:OLEObject Type="Embed" ProgID="Equation.DSMT4" ShapeID="_x0000_i2009" DrawAspect="Content" ObjectID="_1527085634" r:id="rId19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105</w:instrText>
        </w:r>
      </w:fldSimple>
      <w:r>
        <w:instrText>)</w:instrText>
      </w:r>
      <w:r>
        <w:fldChar w:fldCharType="end"/>
      </w:r>
    </w:p>
    <w:p w14:paraId="47A4D293" w14:textId="4D37EB39" w:rsidR="00FB6012" w:rsidRDefault="00FB6012" w:rsidP="00FB6012">
      <w:pPr>
        <w:pStyle w:val="MTDisplayEquation"/>
      </w:pPr>
      <w:r>
        <w:tab/>
      </w:r>
      <w:r w:rsidR="00DF221F" w:rsidRPr="00DF221F">
        <w:rPr>
          <w:position w:val="-30"/>
        </w:rPr>
        <w:object w:dxaOrig="3180" w:dyaOrig="680" w14:anchorId="0D744980">
          <v:shape id="_x0000_i2010" type="#_x0000_t75" style="width:159pt;height:33.75pt" o:ole="">
            <v:imagedata r:id="rId1994" o:title=""/>
          </v:shape>
          <o:OLEObject Type="Embed" ProgID="Equation.DSMT4" ShapeID="_x0000_i2010" DrawAspect="Content" ObjectID="_1527085635" r:id="rId199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106</w:instrText>
        </w:r>
      </w:fldSimple>
      <w:r>
        <w:instrText>)</w:instrText>
      </w:r>
      <w:r>
        <w:fldChar w:fldCharType="end"/>
      </w:r>
    </w:p>
    <w:p w14:paraId="192F2C85" w14:textId="77777777" w:rsidR="00FB6012" w:rsidRDefault="00FB6012" w:rsidP="00FB6012"/>
    <w:p w14:paraId="41CB98FF" w14:textId="162EC1E2"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r w:rsidR="00572445">
          <w:instrText>(3.96)</w:instrText>
        </w:r>
      </w:fldSimple>
      <w:r w:rsidR="00605580">
        <w:fldChar w:fldCharType="end"/>
      </w:r>
      <w:r>
        <w:t xml:space="preserve"> are the discretized form of the linearization along </w:t>
      </w:r>
      <w:r w:rsidR="00DF221F" w:rsidRPr="00DF221F">
        <w:rPr>
          <w:position w:val="-6"/>
        </w:rPr>
        <w:object w:dxaOrig="340" w:dyaOrig="279" w14:anchorId="17BA6861">
          <v:shape id="_x0000_i2011" type="#_x0000_t75" style="width:17.25pt;height:14.25pt" o:ole="">
            <v:imagedata r:id="rId1996" o:title=""/>
          </v:shape>
          <o:OLEObject Type="Embed" ProgID="Equation.DSMT4" ShapeID="_x0000_i2011" DrawAspect="Content" ObjectID="_1527085636" r:id="rId1997"/>
        </w:object>
      </w:r>
      <w:r>
        <w:t>:</w:t>
      </w:r>
    </w:p>
    <w:p w14:paraId="3AB94EB2" w14:textId="21FACA91" w:rsidR="00FB6012" w:rsidRDefault="00FB6012" w:rsidP="00FB6012">
      <w:pPr>
        <w:pStyle w:val="MTDisplayEquation"/>
      </w:pPr>
      <w:r>
        <w:tab/>
      </w:r>
      <w:r w:rsidR="00DF221F" w:rsidRPr="00DF221F">
        <w:rPr>
          <w:position w:val="-32"/>
        </w:rPr>
        <w:object w:dxaOrig="4459" w:dyaOrig="760" w14:anchorId="0B334C76">
          <v:shape id="_x0000_i2012" type="#_x0000_t75" style="width:222.75pt;height:38.25pt" o:ole="">
            <v:imagedata r:id="rId1998" o:title=""/>
          </v:shape>
          <o:OLEObject Type="Embed" ProgID="Equation.DSMT4" ShapeID="_x0000_i2012" DrawAspect="Content" ObjectID="_1527085637" r:id="rId19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107</w:instrText>
        </w:r>
      </w:fldSimple>
      <w:r>
        <w:instrText>)</w:instrText>
      </w:r>
      <w:r>
        <w:fldChar w:fldCharType="end"/>
      </w:r>
    </w:p>
    <w:p w14:paraId="720CD741" w14:textId="59FCA653" w:rsidR="00FB6012" w:rsidRDefault="00FB6012" w:rsidP="00FB6012">
      <w:pPr>
        <w:pStyle w:val="MTDisplayEquation"/>
      </w:pPr>
      <w:r>
        <w:tab/>
      </w:r>
      <w:r w:rsidR="00DF221F" w:rsidRPr="00DF221F">
        <w:rPr>
          <w:position w:val="-12"/>
        </w:rPr>
        <w:object w:dxaOrig="1740" w:dyaOrig="380" w14:anchorId="7F257687">
          <v:shape id="_x0000_i2013" type="#_x0000_t75" style="width:87pt;height:18.75pt" o:ole="">
            <v:imagedata r:id="rId2000" o:title=""/>
          </v:shape>
          <o:OLEObject Type="Embed" ProgID="Equation.DSMT4" ShapeID="_x0000_i2013" DrawAspect="Content" ObjectID="_1527085638" r:id="rId200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108</w:instrText>
        </w:r>
      </w:fldSimple>
      <w:r>
        <w:instrText>)</w:instrText>
      </w:r>
      <w:r>
        <w:fldChar w:fldCharType="end"/>
      </w:r>
    </w:p>
    <w:p w14:paraId="71AADB96" w14:textId="3EDF0E9B" w:rsidR="00FB6012" w:rsidRDefault="00FB6012" w:rsidP="00FB6012">
      <w:pPr>
        <w:pStyle w:val="MTDisplayEquation"/>
      </w:pPr>
      <w:r>
        <w:lastRenderedPageBreak/>
        <w:tab/>
      </w:r>
      <w:r w:rsidR="00DF221F" w:rsidRPr="00DF221F">
        <w:rPr>
          <w:position w:val="-12"/>
        </w:rPr>
        <w:object w:dxaOrig="2320" w:dyaOrig="380" w14:anchorId="423BFEC3">
          <v:shape id="_x0000_i2014" type="#_x0000_t75" style="width:116.25pt;height:18.75pt" o:ole="">
            <v:imagedata r:id="rId2002" o:title=""/>
          </v:shape>
          <o:OLEObject Type="Embed" ProgID="Equation.DSMT4" ShapeID="_x0000_i2014" DrawAspect="Content" ObjectID="_1527085639" r:id="rId200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109</w:instrText>
        </w:r>
      </w:fldSimple>
      <w:r>
        <w:instrText>)</w:instrText>
      </w:r>
      <w:r>
        <w:fldChar w:fldCharType="end"/>
      </w:r>
    </w:p>
    <w:p w14:paraId="42B6F6D0" w14:textId="77777777" w:rsidR="00FB6012" w:rsidRDefault="00FB6012" w:rsidP="00FB6012">
      <w:r>
        <w:t>where</w:t>
      </w:r>
    </w:p>
    <w:p w14:paraId="00276401" w14:textId="1612AC46" w:rsidR="00FB6012" w:rsidRDefault="00FB6012" w:rsidP="00FB6012">
      <w:pPr>
        <w:pStyle w:val="MTDisplayEquation"/>
      </w:pPr>
      <w:r>
        <w:tab/>
      </w:r>
      <w:r w:rsidR="00DF221F" w:rsidRPr="00DF221F">
        <w:rPr>
          <w:position w:val="-74"/>
        </w:rPr>
        <w:object w:dxaOrig="5899" w:dyaOrig="1600" w14:anchorId="7D241802">
          <v:shape id="_x0000_i2015" type="#_x0000_t75" style="width:294.75pt;height:80.25pt" o:ole="">
            <v:imagedata r:id="rId2004" o:title=""/>
          </v:shape>
          <o:OLEObject Type="Embed" ProgID="Equation.DSMT4" ShapeID="_x0000_i2015" DrawAspect="Content" ObjectID="_1527085640" r:id="rId200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110</w:instrText>
        </w:r>
      </w:fldSimple>
      <w:r>
        <w:instrText>)</w:instrText>
      </w:r>
      <w:r>
        <w:fldChar w:fldCharType="end"/>
      </w:r>
    </w:p>
    <w:p w14:paraId="0234370F" w14:textId="70C0E668" w:rsidR="00FB6012" w:rsidRDefault="00FB6012" w:rsidP="00FB6012">
      <w:pPr>
        <w:pStyle w:val="MTDisplayEquation"/>
      </w:pPr>
      <w:r>
        <w:tab/>
      </w:r>
      <w:r w:rsidR="00DF221F" w:rsidRPr="00DF221F">
        <w:rPr>
          <w:position w:val="-32"/>
        </w:rPr>
        <w:object w:dxaOrig="6920" w:dyaOrig="760" w14:anchorId="022E4082">
          <v:shape id="_x0000_i2016" type="#_x0000_t75" style="width:345.75pt;height:38.25pt" o:ole="">
            <v:imagedata r:id="rId2006" o:title=""/>
          </v:shape>
          <o:OLEObject Type="Embed" ProgID="Equation.DSMT4" ShapeID="_x0000_i2016" DrawAspect="Content" ObjectID="_1527085641" r:id="rId20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111</w:instrText>
        </w:r>
      </w:fldSimple>
      <w:r>
        <w:instrText>)</w:instrText>
      </w:r>
      <w:r>
        <w:fldChar w:fldCharType="end"/>
      </w:r>
    </w:p>
    <w:p w14:paraId="2830F2E0" w14:textId="470CE091" w:rsidR="00FB6012" w:rsidRDefault="00FB6012" w:rsidP="00FB6012">
      <w:pPr>
        <w:pStyle w:val="MTDisplayEquation"/>
      </w:pPr>
      <w:r>
        <w:tab/>
      </w:r>
      <w:r w:rsidR="00DF221F" w:rsidRPr="00DF221F">
        <w:rPr>
          <w:position w:val="-24"/>
        </w:rPr>
        <w:object w:dxaOrig="2020" w:dyaOrig="660" w14:anchorId="58A5429E">
          <v:shape id="_x0000_i2017" type="#_x0000_t75" style="width:101.25pt;height:33pt" o:ole="">
            <v:imagedata r:id="rId2008" o:title=""/>
          </v:shape>
          <o:OLEObject Type="Embed" ProgID="Equation.DSMT4" ShapeID="_x0000_i2017" DrawAspect="Content" ObjectID="_1527085642" r:id="rId200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112</w:instrText>
        </w:r>
      </w:fldSimple>
      <w:r>
        <w:instrText>)</w:instrText>
      </w:r>
      <w:r>
        <w:fldChar w:fldCharType="end"/>
      </w:r>
    </w:p>
    <w:p w14:paraId="78E2349B" w14:textId="77777777" w:rsidR="00FB6012" w:rsidRDefault="00FB6012" w:rsidP="00FB6012"/>
    <w:p w14:paraId="190915EF" w14:textId="53E134FD" w:rsidR="00FB6012" w:rsidRDefault="00FB6012" w:rsidP="00FB6012">
      <w:r>
        <w:t xml:space="preserve">The discretization of </w:t>
      </w:r>
      <w:r w:rsidR="00DF221F" w:rsidRPr="00DF221F">
        <w:rPr>
          <w:position w:val="-12"/>
        </w:rPr>
        <w:object w:dxaOrig="560" w:dyaOrig="360" w14:anchorId="59896DF0">
          <v:shape id="_x0000_i2018" type="#_x0000_t75" style="width:27.75pt;height:18pt" o:ole="">
            <v:imagedata r:id="rId2010" o:title=""/>
          </v:shape>
          <o:OLEObject Type="Embed" ProgID="Equation.DSMT4" ShapeID="_x0000_i2018" DrawAspect="Content" ObjectID="_1527085643" r:id="rId2011"/>
        </w:object>
      </w:r>
      <w:r>
        <w:t xml:space="preserve"> in </w:t>
      </w:r>
      <w:r w:rsidR="00605580">
        <w:fldChar w:fldCharType="begin"/>
      </w:r>
      <w:r w:rsidR="00605580">
        <w:instrText xml:space="preserve"> GOTOBUTTON ZEqnNum588916  \* MERGEFORMAT </w:instrText>
      </w:r>
      <w:fldSimple w:instr=" REF ZEqnNum588916 \* Charformat \! \* MERGEFORMAT ">
        <w:r w:rsidR="00572445">
          <w:instrText>(3.55)</w:instrText>
        </w:r>
      </w:fldSimple>
      <w:r w:rsidR="00605580">
        <w:fldChar w:fldCharType="end"/>
      </w:r>
      <w:r>
        <w:t xml:space="preserve"> has the form</w:t>
      </w:r>
    </w:p>
    <w:p w14:paraId="0C9B382F" w14:textId="420B8E6B" w:rsidR="00FB6012" w:rsidRDefault="00FB6012" w:rsidP="00FB6012">
      <w:pPr>
        <w:pStyle w:val="MTDisplayEquation"/>
      </w:pPr>
      <w:r>
        <w:tab/>
      </w:r>
      <w:r w:rsidR="00DF221F" w:rsidRPr="00DF221F">
        <w:rPr>
          <w:position w:val="-104"/>
        </w:rPr>
        <w:object w:dxaOrig="4840" w:dyaOrig="1520" w14:anchorId="556D8E5C">
          <v:shape id="_x0000_i2019" type="#_x0000_t75" style="width:242.25pt;height:75.75pt" o:ole="">
            <v:imagedata r:id="rId2012" o:title=""/>
          </v:shape>
          <o:OLEObject Type="Embed" ProgID="Equation.DSMT4" ShapeID="_x0000_i2019" DrawAspect="Content" ObjectID="_1527085644" r:id="rId20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113</w:instrText>
        </w:r>
      </w:fldSimple>
      <w:r>
        <w:instrText>)</w:instrText>
      </w:r>
      <w:r>
        <w:fldChar w:fldCharType="end"/>
      </w:r>
    </w:p>
    <w:p w14:paraId="39C72C0E" w14:textId="6280D350" w:rsidR="00FB6012" w:rsidRDefault="00FB6012" w:rsidP="00FB6012">
      <w:r>
        <w:t xml:space="preserve">where </w:t>
      </w:r>
      <w:r w:rsidR="00DF221F" w:rsidRPr="00DF221F">
        <w:rPr>
          <w:position w:val="-14"/>
        </w:rPr>
        <w:object w:dxaOrig="1240" w:dyaOrig="400" w14:anchorId="5FF46FB3">
          <v:shape id="_x0000_i2020" type="#_x0000_t75" style="width:62.25pt;height:20.25pt" o:ole="">
            <v:imagedata r:id="rId2014" o:title=""/>
          </v:shape>
          <o:OLEObject Type="Embed" ProgID="Equation.DSMT4" ShapeID="_x0000_i2020" DrawAspect="Content" ObjectID="_1527085645" r:id="rId2015"/>
        </w:object>
      </w:r>
      <w:r>
        <w:t xml:space="preserve">. The summation is performed over all surface elements on which these boundary conditions are prescribed. The discretization of </w:t>
      </w:r>
      <w:r w:rsidR="00DF221F" w:rsidRPr="00DF221F">
        <w:rPr>
          <w:position w:val="-12"/>
        </w:rPr>
        <w:object w:dxaOrig="880" w:dyaOrig="360" w14:anchorId="46D9F1D6">
          <v:shape id="_x0000_i2021" type="#_x0000_t75" style="width:44.25pt;height:18pt" o:ole="">
            <v:imagedata r:id="rId2016" o:title=""/>
          </v:shape>
          <o:OLEObject Type="Embed" ProgID="Equation.DSMT4" ShapeID="_x0000_i2021" DrawAspect="Content" ObjectID="_1527085646" r:id="rId2017"/>
        </w:object>
      </w:r>
      <w:r>
        <w:t xml:space="preserve"> has the form</w:t>
      </w:r>
    </w:p>
    <w:p w14:paraId="28F1EBC8" w14:textId="3E719334" w:rsidR="00FB6012" w:rsidRDefault="00FB6012" w:rsidP="00FB6012">
      <w:pPr>
        <w:pStyle w:val="MTDisplayEquation"/>
      </w:pPr>
      <w:r>
        <w:tab/>
      </w:r>
      <w:r w:rsidR="00DF221F" w:rsidRPr="00DF221F">
        <w:rPr>
          <w:position w:val="-106"/>
        </w:rPr>
        <w:object w:dxaOrig="6680" w:dyaOrig="1540" w14:anchorId="4F7D4A34">
          <v:shape id="_x0000_i2022" type="#_x0000_t75" style="width:333.75pt;height:77.25pt" o:ole="">
            <v:imagedata r:id="rId2018" o:title=""/>
          </v:shape>
          <o:OLEObject Type="Embed" ProgID="Equation.DSMT4" ShapeID="_x0000_i2022" DrawAspect="Content" ObjectID="_1527085647" r:id="rId20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114</w:instrText>
        </w:r>
      </w:fldSimple>
      <w:r>
        <w:instrText>)</w:instrText>
      </w:r>
      <w:r>
        <w:fldChar w:fldCharType="end"/>
      </w:r>
    </w:p>
    <w:p w14:paraId="63EF1133" w14:textId="77777777" w:rsidR="00FB6012" w:rsidRDefault="00FB6012" w:rsidP="00FB6012">
      <w:r>
        <w:t>where</w:t>
      </w:r>
    </w:p>
    <w:p w14:paraId="6573BE8C" w14:textId="409A5237" w:rsidR="00FB6012" w:rsidRDefault="00FB6012" w:rsidP="00FB6012">
      <w:pPr>
        <w:pStyle w:val="MTDisplayEquation"/>
      </w:pPr>
      <w:r>
        <w:tab/>
      </w:r>
      <w:r w:rsidR="00DF221F" w:rsidRPr="00DF221F">
        <w:rPr>
          <w:position w:val="-106"/>
        </w:rPr>
        <w:object w:dxaOrig="3640" w:dyaOrig="2240" w14:anchorId="4D4BF20D">
          <v:shape id="_x0000_i2023" type="#_x0000_t75" style="width:182.25pt;height:111.75pt" o:ole="">
            <v:imagedata r:id="rId2020" o:title=""/>
          </v:shape>
          <o:OLEObject Type="Embed" ProgID="Equation.DSMT4" ShapeID="_x0000_i2023" DrawAspect="Content" ObjectID="_1527085648" r:id="rId202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115</w:instrText>
        </w:r>
      </w:fldSimple>
      <w:r>
        <w:instrText>)</w:instrText>
      </w:r>
      <w:r>
        <w:fldChar w:fldCharType="end"/>
      </w:r>
    </w:p>
    <w:p w14:paraId="2461E5B7" w14:textId="2C790B9F" w:rsidR="00FB6012" w:rsidRPr="00EA2194" w:rsidRDefault="00FB6012" w:rsidP="00FB6012">
      <w:r>
        <w:t xml:space="preserve">In this expression, </w:t>
      </w:r>
      <w:r w:rsidR="00DF221F" w:rsidRPr="00DF221F">
        <w:rPr>
          <w:position w:val="-14"/>
        </w:rPr>
        <w:object w:dxaOrig="639" w:dyaOrig="400" w14:anchorId="4C7E3310">
          <v:shape id="_x0000_i2024" type="#_x0000_t75" style="width:32.25pt;height:20.25pt" o:ole="">
            <v:imagedata r:id="rId2022" o:title=""/>
          </v:shape>
          <o:OLEObject Type="Embed" ProgID="Equation.DSMT4" ShapeID="_x0000_i2024" DrawAspect="Content" ObjectID="_1527085649" r:id="rId2023"/>
        </w:object>
      </w:r>
      <w:r>
        <w:t xml:space="preserve"> is the antisymmetric tensor whose dual vector is </w:t>
      </w:r>
      <w:r w:rsidR="00DF221F" w:rsidRPr="00DF221F">
        <w:rPr>
          <w:position w:val="-6"/>
        </w:rPr>
        <w:object w:dxaOrig="200" w:dyaOrig="220" w14:anchorId="31D0614B">
          <v:shape id="_x0000_i2025" type="#_x0000_t75" style="width:9.75pt;height:11.25pt" o:ole="">
            <v:imagedata r:id="rId2024" o:title=""/>
          </v:shape>
          <o:OLEObject Type="Embed" ProgID="Equation.DSMT4" ShapeID="_x0000_i2025" DrawAspect="Content" ObjectID="_1527085650" r:id="rId2025"/>
        </w:object>
      </w:r>
      <w:r>
        <w:t xml:space="preserve"> (such that </w:t>
      </w:r>
      <w:r w:rsidR="00DF221F" w:rsidRPr="00DF221F">
        <w:rPr>
          <w:position w:val="-14"/>
        </w:rPr>
        <w:object w:dxaOrig="1579" w:dyaOrig="400" w14:anchorId="48D3EE5A">
          <v:shape id="_x0000_i2026" type="#_x0000_t75" style="width:78.75pt;height:20.25pt" o:ole="">
            <v:imagedata r:id="rId2026" o:title=""/>
          </v:shape>
          <o:OLEObject Type="Embed" ProgID="Equation.DSMT4" ShapeID="_x0000_i2026" DrawAspect="Content" ObjectID="_1527085651" r:id="rId2027"/>
        </w:object>
      </w:r>
      <w:r>
        <w:t xml:space="preserve"> for any vector </w:t>
      </w:r>
      <w:r w:rsidR="00DF221F" w:rsidRPr="00DF221F">
        <w:rPr>
          <w:position w:val="-10"/>
        </w:rPr>
        <w:object w:dxaOrig="200" w:dyaOrig="260" w14:anchorId="309D8FF7">
          <v:shape id="_x0000_i2027" type="#_x0000_t75" style="width:9.75pt;height:12.75pt" o:ole="">
            <v:imagedata r:id="rId2028" o:title=""/>
          </v:shape>
          <o:OLEObject Type="Embed" ProgID="Equation.DSMT4" ShapeID="_x0000_i2027" DrawAspect="Content" ObjectID="_1527085652" r:id="rId2029"/>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462" w:name="_Toc302112016"/>
      <w:r>
        <w:lastRenderedPageBreak/>
        <w:t>Weak Formulation for Multiphasic Materials</w:t>
      </w:r>
      <w:bookmarkEnd w:id="462"/>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572445">
          <w:instrText>(2.122)</w:instrText>
        </w:r>
      </w:fldSimple>
      <w:r>
        <w:fldChar w:fldCharType="end"/>
      </w:r>
      <w:r>
        <w:t xml:space="preserve"> </w:t>
      </w:r>
      <w:r w:rsidRPr="004F2125">
        <w:t>may be enforced as a penalty constraint on each solute mass balance equation:</w:t>
      </w:r>
    </w:p>
    <w:p w14:paraId="79718B13" w14:textId="41A1F2A5" w:rsidR="00D822EA" w:rsidRDefault="00D822EA" w:rsidP="00D822EA">
      <w:pPr>
        <w:pStyle w:val="MTDisplayEquation"/>
      </w:pPr>
      <w:r>
        <w:tab/>
      </w:r>
      <w:r w:rsidR="00DF221F" w:rsidRPr="00DF221F">
        <w:rPr>
          <w:position w:val="-98"/>
        </w:rPr>
        <w:object w:dxaOrig="6200" w:dyaOrig="1760" w14:anchorId="7947A7A2">
          <v:shape id="_x0000_i2028" type="#_x0000_t75" style="width:309.75pt;height:87.75pt" o:ole="">
            <v:imagedata r:id="rId2030" o:title=""/>
          </v:shape>
          <o:OLEObject Type="Embed" ProgID="Equation.DSMT4" ShapeID="_x0000_i2028" DrawAspect="Content" ObjectID="_1527085653" r:id="rId203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116</w:instrText>
        </w:r>
      </w:fldSimple>
      <w:r>
        <w:instrText>)</w:instrText>
      </w:r>
      <w:r>
        <w:fldChar w:fldCharType="end"/>
      </w:r>
    </w:p>
    <w:p w14:paraId="13F14BF8" w14:textId="5B734C54" w:rsidR="00D822EA" w:rsidRDefault="004F2125" w:rsidP="004F2125">
      <w:r w:rsidRPr="004F2125">
        <w:t xml:space="preserve">where </w:t>
      </w:r>
      <w:r w:rsidR="00DF221F" w:rsidRPr="00DF221F">
        <w:rPr>
          <w:position w:val="-6"/>
        </w:rPr>
        <w:object w:dxaOrig="340" w:dyaOrig="279" w14:anchorId="7DB966CC">
          <v:shape id="_x0000_i2029" type="#_x0000_t75" style="width:17.25pt;height:14.25pt" o:ole="">
            <v:imagedata r:id="rId2032" o:title=""/>
          </v:shape>
          <o:OLEObject Type="Embed" ProgID="Equation.DSMT4" ShapeID="_x0000_i2029" DrawAspect="Content" ObjectID="_1527085654" r:id="rId2033"/>
        </w:object>
      </w:r>
      <w:r w:rsidRPr="004F2125">
        <w:t xml:space="preserve"> is the virtual velocity of the solid, </w:t>
      </w:r>
      <w:r w:rsidR="00DF221F" w:rsidRPr="00DF221F">
        <w:rPr>
          <w:position w:val="-10"/>
        </w:rPr>
        <w:object w:dxaOrig="380" w:dyaOrig="320" w14:anchorId="586E04E9">
          <v:shape id="_x0000_i2030" type="#_x0000_t75" style="width:18.75pt;height:15.75pt" o:ole="">
            <v:imagedata r:id="rId2034" o:title=""/>
          </v:shape>
          <o:OLEObject Type="Embed" ProgID="Equation.DSMT4" ShapeID="_x0000_i2030" DrawAspect="Content" ObjectID="_1527085655" r:id="rId2035"/>
        </w:object>
      </w:r>
      <w:r w:rsidRPr="004F2125">
        <w:t xml:space="preserve"> is the virtual effective fluid pressure, and </w:t>
      </w:r>
      <w:r w:rsidR="00DF221F" w:rsidRPr="00DF221F">
        <w:rPr>
          <w:position w:val="-6"/>
        </w:rPr>
        <w:object w:dxaOrig="440" w:dyaOrig="320" w14:anchorId="211A215B">
          <v:shape id="_x0000_i2031" type="#_x0000_t75" style="width:21.75pt;height:15.75pt" o:ole="">
            <v:imagedata r:id="rId2036" o:title=""/>
          </v:shape>
          <o:OLEObject Type="Embed" ProgID="Equation.DSMT4" ShapeID="_x0000_i2031" DrawAspect="Content" ObjectID="_1527085656" r:id="rId2037"/>
        </w:object>
      </w:r>
      <w:r w:rsidRPr="004F2125">
        <w:t xml:space="preserve"> is the virtual molar energy of solute </w:t>
      </w:r>
      <w:r w:rsidR="00DF221F" w:rsidRPr="00DF221F">
        <w:rPr>
          <w:position w:val="-6"/>
        </w:rPr>
        <w:object w:dxaOrig="240" w:dyaOrig="220" w14:anchorId="5A631712">
          <v:shape id="_x0000_i2032" type="#_x0000_t75" style="width:12pt;height:11.25pt" o:ole="">
            <v:imagedata r:id="rId2038" o:title=""/>
          </v:shape>
          <o:OLEObject Type="Embed" ProgID="Equation.DSMT4" ShapeID="_x0000_i2032" DrawAspect="Content" ObjectID="_1527085657" r:id="rId2039"/>
        </w:object>
      </w:r>
      <w:r w:rsidRPr="004F2125">
        <w:t xml:space="preserve">. Here, </w:t>
      </w:r>
      <w:r w:rsidR="00DF221F" w:rsidRPr="00DF221F">
        <w:rPr>
          <w:position w:val="-6"/>
        </w:rPr>
        <w:object w:dxaOrig="200" w:dyaOrig="279" w14:anchorId="35FA6AE4">
          <v:shape id="_x0000_i2033" type="#_x0000_t75" style="width:9.75pt;height:14.25pt" o:ole="">
            <v:imagedata r:id="rId2040" o:title=""/>
          </v:shape>
          <o:OLEObject Type="Embed" ProgID="Equation.DSMT4" ShapeID="_x0000_i2033" DrawAspect="Content" ObjectID="_1527085658" r:id="rId2041"/>
        </w:object>
      </w:r>
      <w:r w:rsidRPr="004F2125">
        <w:t xml:space="preserve"> represents the mixture domain in the spatial frame and </w:t>
      </w:r>
      <w:r w:rsidR="00DF221F" w:rsidRPr="00025957">
        <w:rPr>
          <w:position w:val="-4"/>
        </w:rPr>
        <w:object w:dxaOrig="300" w:dyaOrig="260" w14:anchorId="6E187599">
          <v:shape id="_x0000_i2034" type="#_x0000_t75" style="width:15pt;height:12.75pt" o:ole="">
            <v:imagedata r:id="rId2042" o:title=""/>
          </v:shape>
          <o:OLEObject Type="Embed" ProgID="Equation.DSMT4" ShapeID="_x0000_i2034" DrawAspect="Content" ObjectID="_1527085659" r:id="rId2043"/>
        </w:object>
      </w:r>
      <w:r w:rsidRPr="004F2125">
        <w:t xml:space="preserve"> is an elemental volume in </w:t>
      </w:r>
      <w:r w:rsidR="00DF221F" w:rsidRPr="00DF221F">
        <w:rPr>
          <w:position w:val="-6"/>
        </w:rPr>
        <w:object w:dxaOrig="200" w:dyaOrig="279" w14:anchorId="556952C2">
          <v:shape id="_x0000_i2035" type="#_x0000_t75" style="width:9.75pt;height:14.25pt" o:ole="">
            <v:imagedata r:id="rId2044" o:title=""/>
          </v:shape>
          <o:OLEObject Type="Embed" ProgID="Equation.DSMT4" ShapeID="_x0000_i2035" DrawAspect="Content" ObjectID="_1527085660" r:id="rId2045"/>
        </w:object>
      </w:r>
      <w:r w:rsidRPr="004F2125">
        <w:t xml:space="preserve">. Applying the divergence theorem, </w:t>
      </w:r>
      <w:r w:rsidR="00DF221F" w:rsidRPr="00DF221F">
        <w:rPr>
          <w:position w:val="-6"/>
        </w:rPr>
        <w:object w:dxaOrig="420" w:dyaOrig="279" w14:anchorId="4299E9A6">
          <v:shape id="_x0000_i2036" type="#_x0000_t75" style="width:21pt;height:14.25pt" o:ole="">
            <v:imagedata r:id="rId2046" o:title=""/>
          </v:shape>
          <o:OLEObject Type="Embed" ProgID="Equation.DSMT4" ShapeID="_x0000_i2036" DrawAspect="Content" ObjectID="_1527085661" r:id="rId2047"/>
        </w:object>
      </w:r>
      <w:r w:rsidRPr="004F2125">
        <w:t xml:space="preserve"> may be split into internal and external contributions to the virtual work, </w:t>
      </w:r>
      <w:r w:rsidR="00DF221F" w:rsidRPr="00DF221F">
        <w:rPr>
          <w:position w:val="-12"/>
        </w:rPr>
        <w:object w:dxaOrig="1840" w:dyaOrig="360" w14:anchorId="038A9B1A">
          <v:shape id="_x0000_i2037" type="#_x0000_t75" style="width:92.25pt;height:18pt" o:ole="">
            <v:imagedata r:id="rId2048" o:title=""/>
          </v:shape>
          <o:OLEObject Type="Embed" ProgID="Equation.DSMT4" ShapeID="_x0000_i2037" DrawAspect="Content" ObjectID="_1527085662" r:id="rId2049"/>
        </w:object>
      </w:r>
      <w:r w:rsidRPr="004F2125">
        <w:t>, where</w:t>
      </w:r>
    </w:p>
    <w:p w14:paraId="2AFC2A82" w14:textId="1E91B659" w:rsidR="008A38F5" w:rsidRDefault="008A38F5" w:rsidP="00CB13D9">
      <w:pPr>
        <w:pStyle w:val="MTDisplayEquation"/>
      </w:pPr>
      <w:r>
        <w:tab/>
      </w:r>
      <w:r w:rsidR="00DF221F" w:rsidRPr="00DF221F">
        <w:rPr>
          <w:position w:val="-92"/>
        </w:rPr>
        <w:object w:dxaOrig="5220" w:dyaOrig="2120" w14:anchorId="1DBD3F68">
          <v:shape id="_x0000_i2038" type="#_x0000_t75" style="width:261pt;height:105.75pt" o:ole="">
            <v:imagedata r:id="rId2050" o:title=""/>
          </v:shape>
          <o:OLEObject Type="Embed" ProgID="Equation.DSMT4" ShapeID="_x0000_i2038" DrawAspect="Content" ObjectID="_1527085663" r:id="rId205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117</w:instrText>
        </w:r>
      </w:fldSimple>
      <w:r>
        <w:instrText>)</w:instrText>
      </w:r>
      <w:r>
        <w:fldChar w:fldCharType="end"/>
      </w:r>
    </w:p>
    <w:p w14:paraId="26F786A8" w14:textId="77777777" w:rsidR="00A94B6B" w:rsidRPr="00A94B6B" w:rsidRDefault="00A94B6B" w:rsidP="00CB13D9">
      <w:r>
        <w:t>and</w:t>
      </w:r>
    </w:p>
    <w:p w14:paraId="00F5B52D" w14:textId="307ECC64" w:rsidR="00A94B6B" w:rsidRPr="00A94B6B" w:rsidRDefault="00A94B6B" w:rsidP="00CB13D9">
      <w:pPr>
        <w:pStyle w:val="MTDisplayEquation"/>
      </w:pPr>
      <w:r>
        <w:tab/>
      </w:r>
      <w:r w:rsidR="00DF221F" w:rsidRPr="00DF221F">
        <w:rPr>
          <w:position w:val="-34"/>
        </w:rPr>
        <w:object w:dxaOrig="5500" w:dyaOrig="800" w14:anchorId="4EAABD22">
          <v:shape id="_x0000_i2039" type="#_x0000_t75" style="width:275.25pt;height:39.75pt" o:ole="">
            <v:imagedata r:id="rId2052" o:title=""/>
          </v:shape>
          <o:OLEObject Type="Embed" ProgID="Equation.DSMT4" ShapeID="_x0000_i2039" DrawAspect="Content" ObjectID="_1527085664" r:id="rId205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63" w:name="ZEqnNum616120"/>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118</w:instrText>
        </w:r>
      </w:fldSimple>
      <w:r>
        <w:instrText>)</w:instrText>
      </w:r>
      <w:bookmarkEnd w:id="463"/>
      <w:r>
        <w:fldChar w:fldCharType="end"/>
      </w:r>
    </w:p>
    <w:p w14:paraId="6D34202A" w14:textId="6693E261" w:rsidR="00691C49" w:rsidRDefault="004F2125" w:rsidP="00CB13D9">
      <w:r w:rsidRPr="004F2125">
        <w:t xml:space="preserve">In these expressions, </w:t>
      </w:r>
      <w:r w:rsidR="00DF221F" w:rsidRPr="00DF221F">
        <w:rPr>
          <w:position w:val="-16"/>
        </w:rPr>
        <w:object w:dxaOrig="2820" w:dyaOrig="440" w14:anchorId="6E8CD7C9">
          <v:shape id="_x0000_i2040" type="#_x0000_t75" style="width:141pt;height:21.75pt" o:ole="">
            <v:imagedata r:id="rId2054" o:title=""/>
          </v:shape>
          <o:OLEObject Type="Embed" ProgID="Equation.DSMT4" ShapeID="_x0000_i2040" DrawAspect="Content" ObjectID="_1527085665" r:id="rId2055"/>
        </w:object>
      </w:r>
      <w:r w:rsidRPr="004F2125">
        <w:t xml:space="preserve">, </w:t>
      </w:r>
      <w:r w:rsidR="00DF221F" w:rsidRPr="00DF221F">
        <w:rPr>
          <w:position w:val="-6"/>
        </w:rPr>
        <w:object w:dxaOrig="320" w:dyaOrig="279" w14:anchorId="04E56269">
          <v:shape id="_x0000_i2041" type="#_x0000_t75" style="width:15.75pt;height:14.25pt" o:ole="">
            <v:imagedata r:id="rId2056" o:title=""/>
          </v:shape>
          <o:OLEObject Type="Embed" ProgID="Equation.DSMT4" ShapeID="_x0000_i2041" DrawAspect="Content" ObjectID="_1527085666" r:id="rId2057"/>
        </w:object>
      </w:r>
      <w:r w:rsidRPr="004F2125">
        <w:t xml:space="preserve"> is the boundary of </w:t>
      </w:r>
      <w:r w:rsidR="00DF221F" w:rsidRPr="00DF221F">
        <w:rPr>
          <w:position w:val="-6"/>
        </w:rPr>
        <w:object w:dxaOrig="200" w:dyaOrig="279" w14:anchorId="026D399C">
          <v:shape id="_x0000_i2042" type="#_x0000_t75" style="width:9.75pt;height:14.25pt" o:ole="">
            <v:imagedata r:id="rId2058" o:title=""/>
          </v:shape>
          <o:OLEObject Type="Embed" ProgID="Equation.DSMT4" ShapeID="_x0000_i2042" DrawAspect="Content" ObjectID="_1527085667" r:id="rId2059"/>
        </w:object>
      </w:r>
      <w:r w:rsidRPr="004F2125">
        <w:t xml:space="preserve">, and </w:t>
      </w:r>
      <w:r w:rsidR="00691C49">
        <w:t>$</w:t>
      </w:r>
      <w:r w:rsidRPr="004F2125">
        <w:t>da</w:t>
      </w:r>
      <w:r w:rsidR="00691C49">
        <w:t>$</w:t>
      </w:r>
      <w:r w:rsidRPr="004F2125">
        <w:t xml:space="preserve"> is an elemental area on </w:t>
      </w:r>
      <w:r w:rsidR="00DF221F" w:rsidRPr="00DF221F">
        <w:rPr>
          <w:position w:val="-6"/>
        </w:rPr>
        <w:object w:dxaOrig="320" w:dyaOrig="279" w14:anchorId="7985D13A">
          <v:shape id="_x0000_i2043" type="#_x0000_t75" style="width:15.75pt;height:14.25pt" o:ole="">
            <v:imagedata r:id="rId2060" o:title=""/>
          </v:shape>
          <o:OLEObject Type="Embed" ProgID="Equation.DSMT4" ShapeID="_x0000_i2043" DrawAspect="Content" ObjectID="_1527085668" r:id="rId2061"/>
        </w:object>
      </w:r>
      <w:r w:rsidRPr="004F2125">
        <w:t xml:space="preserve">. In this finite element formulation, </w:t>
      </w:r>
      <w:r w:rsidR="00DF221F" w:rsidRPr="00DF221F">
        <w:rPr>
          <w:position w:val="-6"/>
        </w:rPr>
        <w:object w:dxaOrig="200" w:dyaOrig="220" w14:anchorId="40C866B6">
          <v:shape id="_x0000_i2044" type="#_x0000_t75" style="width:9.75pt;height:11.25pt" o:ole="">
            <v:imagedata r:id="rId2062" o:title=""/>
          </v:shape>
          <o:OLEObject Type="Embed" ProgID="Equation.DSMT4" ShapeID="_x0000_i2044" DrawAspect="Content" ObjectID="_1527085669" r:id="rId2063"/>
        </w:object>
      </w:r>
      <w:r w:rsidRPr="004F2125">
        <w:t xml:space="preserve">, </w:t>
      </w:r>
      <w:r w:rsidR="00DF221F" w:rsidRPr="00DF221F">
        <w:rPr>
          <w:position w:val="-10"/>
        </w:rPr>
        <w:object w:dxaOrig="240" w:dyaOrig="320" w14:anchorId="061EA64F">
          <v:shape id="_x0000_i2045" type="#_x0000_t75" style="width:12pt;height:15.75pt" o:ole="">
            <v:imagedata r:id="rId2064" o:title=""/>
          </v:shape>
          <o:OLEObject Type="Embed" ProgID="Equation.DSMT4" ShapeID="_x0000_i2045" DrawAspect="Content" ObjectID="_1527085670" r:id="rId2065"/>
        </w:object>
      </w:r>
      <w:r w:rsidRPr="004F2125">
        <w:t xml:space="preserve"> and </w:t>
      </w:r>
      <w:r w:rsidR="00DF221F" w:rsidRPr="00DF221F">
        <w:rPr>
          <w:position w:val="-6"/>
        </w:rPr>
        <w:object w:dxaOrig="300" w:dyaOrig="320" w14:anchorId="3B28E8F2">
          <v:shape id="_x0000_i2046" type="#_x0000_t75" style="width:15pt;height:15.75pt" o:ole="">
            <v:imagedata r:id="rId2066" o:title=""/>
          </v:shape>
          <o:OLEObject Type="Embed" ProgID="Equation.DSMT4" ShapeID="_x0000_i2046" DrawAspect="Content" ObjectID="_1527085671" r:id="rId2067"/>
        </w:object>
      </w:r>
      <w:r w:rsidRPr="004F2125">
        <w:t xml:space="preserve"> are used as nodal variables, and essential boundary conditions may be prescribed on these variables. Natural boundary conditions are prescribed to the mixture traction, </w:t>
      </w:r>
      <w:r w:rsidR="00DF221F" w:rsidRPr="00DF221F">
        <w:rPr>
          <w:position w:val="-6"/>
        </w:rPr>
        <w:object w:dxaOrig="820" w:dyaOrig="260" w14:anchorId="60B3EA74">
          <v:shape id="_x0000_i2047" type="#_x0000_t75" style="width:41.25pt;height:12.75pt" o:ole="">
            <v:imagedata r:id="rId2068" o:title=""/>
          </v:shape>
          <o:OLEObject Type="Embed" ProgID="Equation.DSMT4" ShapeID="_x0000_i2047" DrawAspect="Content" ObjectID="_1527085672" r:id="rId2069"/>
        </w:object>
      </w:r>
      <w:r w:rsidRPr="004F2125">
        <w:t xml:space="preserve">, normal fluid flux, </w:t>
      </w:r>
      <w:r w:rsidR="00DF221F" w:rsidRPr="00DF221F">
        <w:rPr>
          <w:position w:val="-12"/>
        </w:rPr>
        <w:object w:dxaOrig="999" w:dyaOrig="360" w14:anchorId="6E2C5D8D">
          <v:shape id="_x0000_i2048" type="#_x0000_t75" style="width:50.25pt;height:18pt" o:ole="">
            <v:imagedata r:id="rId2070" o:title=""/>
          </v:shape>
          <o:OLEObject Type="Embed" ProgID="Equation.DSMT4" ShapeID="_x0000_i2048" DrawAspect="Content" ObjectID="_1527085673" r:id="rId2071"/>
        </w:object>
      </w:r>
      <w:r w:rsidRPr="004F2125">
        <w:t xml:space="preserve">, and normal solute flux, </w:t>
      </w:r>
      <w:r w:rsidR="00DF221F" w:rsidRPr="00DF221F">
        <w:rPr>
          <w:position w:val="-12"/>
        </w:rPr>
        <w:object w:dxaOrig="1020" w:dyaOrig="380" w14:anchorId="23FCA2AA">
          <v:shape id="_x0000_i2049" type="#_x0000_t75" style="width:51pt;height:18.75pt" o:ole="">
            <v:imagedata r:id="rId2072" o:title=""/>
          </v:shape>
          <o:OLEObject Type="Embed" ProgID="Equation.DSMT4" ShapeID="_x0000_i2049" DrawAspect="Content" ObjectID="_1527085674" r:id="rId2073"/>
        </w:object>
      </w:r>
      <w:r w:rsidRPr="004F2125">
        <w:t xml:space="preserve">, where </w:t>
      </w:r>
      <w:r w:rsidR="00DF221F" w:rsidRPr="00025957">
        <w:rPr>
          <w:position w:val="-4"/>
        </w:rPr>
        <w:object w:dxaOrig="200" w:dyaOrig="200" w14:anchorId="438783AC">
          <v:shape id="_x0000_i2050" type="#_x0000_t75" style="width:9.75pt;height:9.75pt" o:ole="">
            <v:imagedata r:id="rId2074" o:title=""/>
          </v:shape>
          <o:OLEObject Type="Embed" ProgID="Equation.DSMT4" ShapeID="_x0000_i2050" DrawAspect="Content" ObjectID="_1527085675" r:id="rId2075"/>
        </w:object>
      </w:r>
      <w:r w:rsidRPr="004F2125">
        <w:t xml:space="preserve"> is the outward unit normal to </w:t>
      </w:r>
      <w:r w:rsidR="00DF221F" w:rsidRPr="00DF221F">
        <w:rPr>
          <w:position w:val="-6"/>
        </w:rPr>
        <w:object w:dxaOrig="320" w:dyaOrig="279" w14:anchorId="4275C1CE">
          <v:shape id="_x0000_i2051" type="#_x0000_t75" style="width:15.75pt;height:14.25pt" o:ole="">
            <v:imagedata r:id="rId2076" o:title=""/>
          </v:shape>
          <o:OLEObject Type="Embed" ProgID="Equation.DSMT4" ShapeID="_x0000_i2051" DrawAspect="Content" ObjectID="_1527085676" r:id="rId2077"/>
        </w:object>
      </w:r>
      <w:r w:rsidRPr="004F2125">
        <w:t xml:space="preserve">. To solve the system </w:t>
      </w:r>
      <w:r w:rsidR="00DF221F" w:rsidRPr="00DF221F">
        <w:rPr>
          <w:position w:val="-6"/>
        </w:rPr>
        <w:object w:dxaOrig="780" w:dyaOrig="279" w14:anchorId="110B231B">
          <v:shape id="_x0000_i2052" type="#_x0000_t75" style="width:39pt;height:14.25pt" o:ole="">
            <v:imagedata r:id="rId2078" o:title=""/>
          </v:shape>
          <o:OLEObject Type="Embed" ProgID="Equation.DSMT4" ShapeID="_x0000_i2052" DrawAspect="Content" ObjectID="_1527085677" r:id="rId2079"/>
        </w:object>
      </w:r>
      <w:r w:rsidRPr="004F2125">
        <w:t xml:space="preserve"> for nodal values of </w:t>
      </w:r>
      <w:r w:rsidR="00DF221F" w:rsidRPr="00DF221F">
        <w:rPr>
          <w:position w:val="-6"/>
        </w:rPr>
        <w:object w:dxaOrig="200" w:dyaOrig="220" w14:anchorId="3BAE30A6">
          <v:shape id="_x0000_i2053" type="#_x0000_t75" style="width:9.75pt;height:11.25pt" o:ole="">
            <v:imagedata r:id="rId2080" o:title=""/>
          </v:shape>
          <o:OLEObject Type="Embed" ProgID="Equation.DSMT4" ShapeID="_x0000_i2053" DrawAspect="Content" ObjectID="_1527085678" r:id="rId2081"/>
        </w:object>
      </w:r>
      <w:r w:rsidRPr="004F2125">
        <w:t xml:space="preserve">, </w:t>
      </w:r>
      <w:r w:rsidR="00DF221F" w:rsidRPr="00DF221F">
        <w:rPr>
          <w:position w:val="-10"/>
        </w:rPr>
        <w:object w:dxaOrig="240" w:dyaOrig="320" w14:anchorId="42AC1923">
          <v:shape id="_x0000_i2054" type="#_x0000_t75" style="width:12pt;height:15.75pt" o:ole="">
            <v:imagedata r:id="rId2082" o:title=""/>
          </v:shape>
          <o:OLEObject Type="Embed" ProgID="Equation.DSMT4" ShapeID="_x0000_i2054" DrawAspect="Content" ObjectID="_1527085679" r:id="rId2083"/>
        </w:object>
      </w:r>
      <w:r w:rsidRPr="004F2125">
        <w:t xml:space="preserve"> and </w:t>
      </w:r>
      <w:r w:rsidR="00DF221F" w:rsidRPr="00DF221F">
        <w:rPr>
          <w:position w:val="-6"/>
        </w:rPr>
        <w:object w:dxaOrig="300" w:dyaOrig="320" w14:anchorId="63887780">
          <v:shape id="_x0000_i2055" type="#_x0000_t75" style="width:15pt;height:15.75pt" o:ole="">
            <v:imagedata r:id="rId2084" o:title=""/>
          </v:shape>
          <o:OLEObject Type="Embed" ProgID="Equation.DSMT4" ShapeID="_x0000_i2055" DrawAspect="Content" ObjectID="_1527085680" r:id="rId2085"/>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572445">
        <w:t>3.3.1</w:t>
      </w:r>
      <w:r w:rsidR="001700D6">
        <w:fldChar w:fldCharType="end"/>
      </w:r>
      <w:r w:rsidR="001700D6">
        <w:t>-</w:t>
      </w:r>
      <w:r w:rsidR="001700D6">
        <w:fldChar w:fldCharType="begin"/>
      </w:r>
      <w:r w:rsidR="001700D6">
        <w:instrText xml:space="preserve"> REF _Ref191695106 \r \h </w:instrText>
      </w:r>
      <w:r w:rsidR="001700D6">
        <w:fldChar w:fldCharType="separate"/>
      </w:r>
      <w:r w:rsidR="00572445">
        <w:t>3.3.2</w:t>
      </w:r>
      <w:r w:rsidR="001700D6">
        <w:fldChar w:fldCharType="end"/>
      </w:r>
      <w:r w:rsidR="001700D6">
        <w:t xml:space="preserve"> for biphasic-solute materials</w:t>
      </w:r>
      <w:r w:rsidRPr="004F2125">
        <w:t xml:space="preserve">.  If the mixture is charged, it is also necessary to solve for the electric potential </w:t>
      </w:r>
      <w:r w:rsidR="00DF221F" w:rsidRPr="00DF221F">
        <w:rPr>
          <w:position w:val="-10"/>
        </w:rPr>
        <w:object w:dxaOrig="240" w:dyaOrig="260" w14:anchorId="4AB10C9F">
          <v:shape id="_x0000_i2056" type="#_x0000_t75" style="width:12pt;height:12.75pt" o:ole="">
            <v:imagedata r:id="rId2086" o:title=""/>
          </v:shape>
          <o:OLEObject Type="Embed" ProgID="Equation.DSMT4" ShapeID="_x0000_i2056" DrawAspect="Content" ObjectID="_1527085681" r:id="rId2087"/>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572445">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3E514975" w:rsidR="00691C49" w:rsidRDefault="00691C49" w:rsidP="00691C49">
      <w:pPr>
        <w:pStyle w:val="MTDisplayEquation"/>
      </w:pPr>
      <w:r>
        <w:tab/>
      </w:r>
      <w:r w:rsidR="00DF221F" w:rsidRPr="00DF221F">
        <w:rPr>
          <w:position w:val="-30"/>
        </w:rPr>
        <w:object w:dxaOrig="2060" w:dyaOrig="560" w14:anchorId="0F1E0755">
          <v:shape id="_x0000_i2057" type="#_x0000_t75" style="width:102.75pt;height:27.75pt" o:ole="">
            <v:imagedata r:id="rId2088" o:title=""/>
          </v:shape>
          <o:OLEObject Type="Embed" ProgID="Equation.DSMT4" ShapeID="_x0000_i2057" DrawAspect="Content" ObjectID="_1527085682" r:id="rId208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119</w:instrText>
        </w:r>
      </w:fldSimple>
      <w:r>
        <w:instrText>)</w:instrText>
      </w:r>
      <w:r>
        <w:fldChar w:fldCharType="end"/>
      </w:r>
    </w:p>
    <w:p w14:paraId="54539B30" w14:textId="7DADF627" w:rsidR="00691C49" w:rsidRDefault="004F2125" w:rsidP="00CB13D9">
      <w:r w:rsidRPr="004F2125">
        <w:t>In the special case of a triphasic mixture, where solutes consist of two counter-ions (</w:t>
      </w:r>
      <w:r w:rsidR="00DF221F" w:rsidRPr="00DF221F">
        <w:rPr>
          <w:position w:val="-10"/>
        </w:rPr>
        <w:object w:dxaOrig="840" w:dyaOrig="279" w14:anchorId="311EB5C6">
          <v:shape id="_x0000_i2058" type="#_x0000_t75" style="width:42pt;height:14.25pt" o:ole="">
            <v:imagedata r:id="rId2090" o:title=""/>
          </v:shape>
          <o:OLEObject Type="Embed" ProgID="Equation.DSMT4" ShapeID="_x0000_i2058" DrawAspect="Content" ObjectID="_1527085683" r:id="rId2091"/>
        </w:object>
      </w:r>
      <w:r w:rsidRPr="004F2125">
        <w:t>), this equation may be solved in closed form to produce</w:t>
      </w:r>
    </w:p>
    <w:p w14:paraId="26755422" w14:textId="7EA58CA0" w:rsidR="00691C49" w:rsidRDefault="00691C49" w:rsidP="00691C49">
      <w:pPr>
        <w:pStyle w:val="MTDisplayEquation"/>
      </w:pPr>
      <w:r>
        <w:lastRenderedPageBreak/>
        <w:tab/>
      </w:r>
      <w:r w:rsidR="00DF221F" w:rsidRPr="00DF221F">
        <w:rPr>
          <w:position w:val="-52"/>
        </w:rPr>
        <w:object w:dxaOrig="6120" w:dyaOrig="1160" w14:anchorId="02603790">
          <v:shape id="_x0000_i2059" type="#_x0000_t75" style="width:306pt;height:57.75pt" o:ole="">
            <v:imagedata r:id="rId2092" o:title=""/>
          </v:shape>
          <o:OLEObject Type="Embed" ProgID="Equation.DSMT4" ShapeID="_x0000_i2059" DrawAspect="Content" ObjectID="_1527085684" r:id="rId20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120</w:instrText>
        </w:r>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68A76AB9" w14:textId="77777777" w:rsidR="009B630D" w:rsidRDefault="009B630D" w:rsidP="009B630D"/>
    <w:p w14:paraId="79B6338A" w14:textId="31E1DB75" w:rsidR="009B630D" w:rsidRDefault="009B630D" w:rsidP="00DD3484">
      <w:pPr>
        <w:pStyle w:val="Heading3"/>
      </w:pPr>
      <w:r>
        <w:t xml:space="preserve">Linearization along </w:t>
      </w:r>
      <w:r w:rsidR="00DF221F" w:rsidRPr="00DF221F">
        <w:rPr>
          <w:position w:val="-6"/>
        </w:rPr>
        <w:object w:dxaOrig="360" w:dyaOrig="279" w14:anchorId="272A6D00">
          <v:shape id="_x0000_i2060" type="#_x0000_t75" style="width:18pt;height:14.25pt" o:ole="">
            <v:imagedata r:id="rId2094" o:title=""/>
          </v:shape>
          <o:OLEObject Type="Embed" ProgID="Equation.DSMT4" ShapeID="_x0000_i2060" DrawAspect="Content" ObjectID="_1527085685" r:id="rId2095"/>
        </w:object>
      </w:r>
    </w:p>
    <w:p w14:paraId="5DE42A65" w14:textId="0F043E57" w:rsidR="009B630D" w:rsidRDefault="009B630D">
      <w:r>
        <w:t xml:space="preserve">The linearization of the first term in </w:t>
      </w:r>
      <w:r w:rsidR="00DF221F" w:rsidRPr="00DF221F">
        <w:rPr>
          <w:position w:val="-12"/>
        </w:rPr>
        <w:object w:dxaOrig="540" w:dyaOrig="360" w14:anchorId="11F54D55">
          <v:shape id="_x0000_i2061" type="#_x0000_t75" style="width:27pt;height:18pt" o:ole="">
            <v:imagedata r:id="rId2096" o:title=""/>
          </v:shape>
          <o:OLEObject Type="Embed" ProgID="Equation.DSMT4" ShapeID="_x0000_i2061" DrawAspect="Content" ObjectID="_1527085686" r:id="rId2097"/>
        </w:object>
      </w:r>
      <w:r>
        <w:t xml:space="preserve"> along </w:t>
      </w:r>
      <w:r w:rsidR="00DF221F" w:rsidRPr="00DF221F">
        <w:rPr>
          <w:position w:val="-6"/>
        </w:rPr>
        <w:object w:dxaOrig="360" w:dyaOrig="279" w14:anchorId="510C3F56">
          <v:shape id="_x0000_i2062" type="#_x0000_t75" style="width:18pt;height:14.25pt" o:ole="">
            <v:imagedata r:id="rId2098" o:title=""/>
          </v:shape>
          <o:OLEObject Type="Embed" ProgID="Equation.DSMT4" ShapeID="_x0000_i2062" DrawAspect="Content" ObjectID="_1527085687" r:id="rId2099"/>
        </w:object>
      </w:r>
      <w:r>
        <w:t xml:space="preserve"> yields</w:t>
      </w:r>
    </w:p>
    <w:p w14:paraId="153B48E0" w14:textId="663E5A96" w:rsidR="009B630D" w:rsidRDefault="009B630D">
      <w:pPr>
        <w:pStyle w:val="MTDisplayEquation"/>
      </w:pPr>
      <w:r>
        <w:tab/>
      </w:r>
      <w:r w:rsidR="00DF221F" w:rsidRPr="00DF221F">
        <w:rPr>
          <w:position w:val="-18"/>
        </w:rPr>
        <w:object w:dxaOrig="5760" w:dyaOrig="480" w14:anchorId="7B40E394">
          <v:shape id="_x0000_i2063" type="#_x0000_t75" style="width:4in;height:24pt" o:ole="">
            <v:imagedata r:id="rId2100" o:title=""/>
          </v:shape>
          <o:OLEObject Type="Embed" ProgID="Equation.DSMT4" ShapeID="_x0000_i2063" DrawAspect="Content" ObjectID="_1527085688" r:id="rId2101"/>
        </w:object>
      </w:r>
      <w:r>
        <w:t>,</w:t>
      </w:r>
      <w:r>
        <w:tab/>
      </w:r>
      <w:r w:rsidR="00FB18C4">
        <w:fldChar w:fldCharType="begin"/>
      </w:r>
      <w:r w:rsidR="00FB18C4">
        <w:instrText xml:space="preserve"> MACROBUTTON MTPlaceRef \* MERGEFORMAT </w:instrText>
      </w:r>
      <w:r w:rsidR="0050564A">
        <w:fldChar w:fldCharType="begin"/>
      </w:r>
      <w:r w:rsidR="0050564A">
        <w:instrText xml:space="preserve"> SEQ MTEqn \h \* MERGEFORMAT </w:instrText>
      </w:r>
      <w:r w:rsidR="0050564A">
        <w:fldChar w:fldCharType="end"/>
      </w:r>
      <w:r w:rsidR="00FB18C4">
        <w:instrText>(</w:instrText>
      </w:r>
      <w:fldSimple w:instr=" SEQ MTSec \c \* Arabic \* MERGEFORMAT ">
        <w:r w:rsidR="00572445">
          <w:rPr>
            <w:noProof/>
          </w:rPr>
          <w:instrText>3</w:instrText>
        </w:r>
      </w:fldSimple>
      <w:r w:rsidR="00FB18C4">
        <w:instrText>.</w:instrText>
      </w:r>
      <w:fldSimple w:instr=" SEQ MTEqn \c \* Arabic \* MERGEFORMAT ">
        <w:r w:rsidR="00572445">
          <w:rPr>
            <w:noProof/>
          </w:rPr>
          <w:instrText>121</w:instrText>
        </w:r>
      </w:fldSimple>
      <w:r w:rsidR="00FB18C4">
        <w:instrText>)</w:instrText>
      </w:r>
      <w:r w:rsidR="00FB18C4">
        <w:fldChar w:fldCharType="end"/>
      </w:r>
    </w:p>
    <w:p w14:paraId="1E67673C" w14:textId="786BD68A" w:rsidR="009B630D" w:rsidRDefault="009B630D">
      <w:r>
        <w:t xml:space="preserve">where </w:t>
      </w:r>
      <w:r w:rsidR="00DF221F" w:rsidRPr="00025957">
        <w:rPr>
          <w:position w:val="-4"/>
        </w:rPr>
        <w:object w:dxaOrig="200" w:dyaOrig="200" w14:anchorId="5BD2827E">
          <v:shape id="_x0000_i2064" type="#_x0000_t75" style="width:9.75pt;height:9.75pt" o:ole="">
            <v:imagedata r:id="rId2102" o:title=""/>
          </v:shape>
          <o:OLEObject Type="Embed" ProgID="Equation.DSMT4" ShapeID="_x0000_i2064" DrawAspect="Content" ObjectID="_1527085689" r:id="rId2103"/>
        </w:object>
      </w:r>
      <w:r>
        <w:t xml:space="preserve"> is the spatial elasticity tensor of the mixture,</w:t>
      </w:r>
    </w:p>
    <w:p w14:paraId="7FF02290" w14:textId="69842885" w:rsidR="009B630D" w:rsidRDefault="009B630D">
      <w:pPr>
        <w:pStyle w:val="MTDisplayEquation"/>
      </w:pPr>
      <w:r>
        <w:tab/>
      </w:r>
      <w:r w:rsidR="00DF221F" w:rsidRPr="00DF221F">
        <w:rPr>
          <w:position w:val="-32"/>
        </w:rPr>
        <w:object w:dxaOrig="6740" w:dyaOrig="800" w14:anchorId="26185575">
          <v:shape id="_x0000_i2065" type="#_x0000_t75" style="width:336.75pt;height:39.75pt" o:ole="">
            <v:imagedata r:id="rId2104" o:title=""/>
          </v:shape>
          <o:OLEObject Type="Embed" ProgID="Equation.DSMT4" ShapeID="_x0000_i2065" DrawAspect="Content" ObjectID="_1527085690" r:id="rId2105"/>
        </w:object>
      </w:r>
      <w:r>
        <w:t>,</w:t>
      </w:r>
      <w:r>
        <w:tab/>
      </w:r>
      <w:r w:rsidR="00FB18C4">
        <w:fldChar w:fldCharType="begin"/>
      </w:r>
      <w:r w:rsidR="00FB18C4">
        <w:instrText xml:space="preserve"> MACROBUTTON MTPlaceRef \* MERGEFORMAT </w:instrText>
      </w:r>
      <w:r w:rsidR="0050564A">
        <w:fldChar w:fldCharType="begin"/>
      </w:r>
      <w:r w:rsidR="0050564A">
        <w:instrText xml:space="preserve"> SEQ MTEqn \h \* MERGEFORMAT </w:instrText>
      </w:r>
      <w:r w:rsidR="0050564A">
        <w:fldChar w:fldCharType="end"/>
      </w:r>
      <w:r w:rsidR="00FB18C4">
        <w:instrText>(</w:instrText>
      </w:r>
      <w:fldSimple w:instr=" SEQ MTSec \c \* Arabic \* MERGEFORMAT ">
        <w:r w:rsidR="00572445">
          <w:rPr>
            <w:noProof/>
          </w:rPr>
          <w:instrText>3</w:instrText>
        </w:r>
      </w:fldSimple>
      <w:r w:rsidR="00FB18C4">
        <w:instrText>.</w:instrText>
      </w:r>
      <w:fldSimple w:instr=" SEQ MTEqn \c \* Arabic \* MERGEFORMAT ">
        <w:r w:rsidR="00572445">
          <w:rPr>
            <w:noProof/>
          </w:rPr>
          <w:instrText>122</w:instrText>
        </w:r>
      </w:fldSimple>
      <w:r w:rsidR="00FB18C4">
        <w:instrText>)</w:instrText>
      </w:r>
      <w:r w:rsidR="00FB18C4">
        <w:fldChar w:fldCharType="end"/>
      </w:r>
    </w:p>
    <w:p w14:paraId="3A6AF03D" w14:textId="4C4F9175" w:rsidR="009B630D" w:rsidRDefault="009B630D">
      <w:r>
        <w:t xml:space="preserve">and </w:t>
      </w:r>
      <w:r w:rsidR="00DF221F" w:rsidRPr="00025957">
        <w:rPr>
          <w:position w:val="-4"/>
        </w:rPr>
        <w:object w:dxaOrig="260" w:dyaOrig="300" w14:anchorId="6E6D2ED7">
          <v:shape id="_x0000_i2066" type="#_x0000_t75" style="width:12.75pt;height:15pt" o:ole="">
            <v:imagedata r:id="rId2106" o:title=""/>
          </v:shape>
          <o:OLEObject Type="Embed" ProgID="Equation.DSMT4" ShapeID="_x0000_i2066" DrawAspect="Content" ObjectID="_1527085691" r:id="rId2107"/>
        </w:object>
      </w:r>
      <w:r>
        <w:t xml:space="preserve"> is the spatial elasticity tensor of the solid matrix,</w:t>
      </w:r>
    </w:p>
    <w:p w14:paraId="338F2CCD" w14:textId="10D429A5" w:rsidR="009B630D" w:rsidRDefault="009B630D">
      <w:pPr>
        <w:pStyle w:val="MTDisplayEquation"/>
      </w:pPr>
      <w:r>
        <w:tab/>
      </w:r>
      <w:r w:rsidR="00DF221F" w:rsidRPr="00DF221F">
        <w:rPr>
          <w:position w:val="-24"/>
        </w:rPr>
        <w:object w:dxaOrig="3400" w:dyaOrig="660" w14:anchorId="7BD0282B">
          <v:shape id="_x0000_i2067" type="#_x0000_t75" style="width:170.25pt;height:33pt" o:ole="">
            <v:imagedata r:id="rId2108" o:title=""/>
          </v:shape>
          <o:OLEObject Type="Embed" ProgID="Equation.DSMT4" ShapeID="_x0000_i2067" DrawAspect="Content" ObjectID="_1527085692" r:id="rId210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123</w:instrText>
        </w:r>
      </w:fldSimple>
      <w:r w:rsidR="00364FD5">
        <w:instrText>)</w:instrText>
      </w:r>
      <w:r w:rsidR="00364FD5">
        <w:fldChar w:fldCharType="end"/>
      </w:r>
    </w:p>
    <w:p w14:paraId="16B689BE" w14:textId="77777777" w:rsidR="009B630D" w:rsidRDefault="009B630D">
      <w:r>
        <w:t>The linearization of the second term is</w:t>
      </w:r>
    </w:p>
    <w:p w14:paraId="73CF0C9F" w14:textId="3B94A06E" w:rsidR="009B630D" w:rsidRDefault="009B630D">
      <w:pPr>
        <w:pStyle w:val="MTDisplayEquation"/>
      </w:pPr>
      <w:r>
        <w:tab/>
      </w:r>
      <w:r w:rsidR="00DF221F" w:rsidRPr="00DF221F">
        <w:rPr>
          <w:position w:val="-14"/>
        </w:rPr>
        <w:object w:dxaOrig="4120" w:dyaOrig="400" w14:anchorId="6E4D5356">
          <v:shape id="_x0000_i2068" type="#_x0000_t75" style="width:206.25pt;height:20.25pt" o:ole="">
            <v:imagedata r:id="rId2110" o:title=""/>
          </v:shape>
          <o:OLEObject Type="Embed" ProgID="Equation.DSMT4" ShapeID="_x0000_i2068" DrawAspect="Content" ObjectID="_1527085693" r:id="rId211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124</w:instrText>
        </w:r>
      </w:fldSimple>
      <w:r w:rsidR="00364FD5">
        <w:instrText>)</w:instrText>
      </w:r>
      <w:r w:rsidR="00364FD5">
        <w:fldChar w:fldCharType="end"/>
      </w:r>
    </w:p>
    <w:p w14:paraId="69241E5B" w14:textId="77777777" w:rsidR="009B630D" w:rsidRDefault="009B630D">
      <w:r>
        <w:t>where</w:t>
      </w:r>
    </w:p>
    <w:p w14:paraId="29AD66CC" w14:textId="786A7019" w:rsidR="009B630D" w:rsidRDefault="009B630D">
      <w:pPr>
        <w:pStyle w:val="MTDisplayEquation"/>
      </w:pPr>
      <w:r>
        <w:tab/>
      </w:r>
      <w:r w:rsidR="00DF221F" w:rsidRPr="00DF221F">
        <w:rPr>
          <w:position w:val="-76"/>
        </w:rPr>
        <w:object w:dxaOrig="7920" w:dyaOrig="1640" w14:anchorId="611890EC">
          <v:shape id="_x0000_i2069" type="#_x0000_t75" style="width:396pt;height:81.75pt" o:ole="">
            <v:imagedata r:id="rId2112" o:title=""/>
          </v:shape>
          <o:OLEObject Type="Embed" ProgID="Equation.DSMT4" ShapeID="_x0000_i2069" DrawAspect="Content" ObjectID="_1527085694" r:id="rId2113"/>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125</w:instrText>
        </w:r>
      </w:fldSimple>
      <w:r w:rsidR="00364FD5">
        <w:instrText>)</w:instrText>
      </w:r>
      <w:r w:rsidR="00364FD5">
        <w:fldChar w:fldCharType="end"/>
      </w:r>
    </w:p>
    <w:p w14:paraId="7C4D5C80" w14:textId="77777777" w:rsidR="009B630D" w:rsidRDefault="009B630D">
      <w:r>
        <w:t>with</w:t>
      </w:r>
    </w:p>
    <w:p w14:paraId="3EE283C6" w14:textId="402E2801" w:rsidR="009B630D" w:rsidRDefault="009B630D">
      <w:pPr>
        <w:pStyle w:val="MTDisplayEquation"/>
      </w:pPr>
      <w:r>
        <w:tab/>
      </w:r>
      <w:r w:rsidR="00DF221F" w:rsidRPr="00DF221F">
        <w:rPr>
          <w:position w:val="-62"/>
        </w:rPr>
        <w:object w:dxaOrig="3700" w:dyaOrig="1359" w14:anchorId="2B9473B9">
          <v:shape id="_x0000_i2070" type="#_x0000_t75" style="width:185.25pt;height:68.25pt" o:ole="">
            <v:imagedata r:id="rId2114" o:title=""/>
          </v:shape>
          <o:OLEObject Type="Embed" ProgID="Equation.DSMT4" ShapeID="_x0000_i2070" DrawAspect="Content" ObjectID="_1527085695" r:id="rId2115"/>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126</w:instrText>
        </w:r>
      </w:fldSimple>
      <w:r w:rsidR="00364FD5">
        <w:instrText>)</w:instrText>
      </w:r>
      <w:r w:rsidR="00364FD5">
        <w:fldChar w:fldCharType="end"/>
      </w:r>
    </w:p>
    <w:p w14:paraId="12E624B7" w14:textId="796972E5" w:rsidR="009B630D" w:rsidRDefault="009B630D">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Pr>
          <w:noProof/>
        </w:rPr>
        <w:t>[</w:t>
      </w:r>
      <w:hyperlink w:anchor="_ENREF_21" w:tooltip="Ateshian, 2010 #62" w:history="1">
        <w:r>
          <w:rPr>
            <w:noProof/>
          </w:rPr>
          <w:t>21</w:t>
        </w:r>
      </w:hyperlink>
      <w:r>
        <w:rPr>
          <w:noProof/>
        </w:rPr>
        <w:t>]</w:t>
      </w:r>
      <w:r>
        <w:fldChar w:fldCharType="end"/>
      </w:r>
      <w:r>
        <w:t xml:space="preserve">. Since </w:t>
      </w:r>
      <w:r w:rsidR="00DF221F" w:rsidRPr="00025957">
        <w:rPr>
          <w:position w:val="-4"/>
        </w:rPr>
        <w:object w:dxaOrig="279" w:dyaOrig="320" w14:anchorId="40CFCAAB">
          <v:shape id="_x0000_i2071" type="#_x0000_t75" style="width:14.25pt;height:15.75pt" o:ole="">
            <v:imagedata r:id="rId2116" o:title=""/>
          </v:shape>
          <o:OLEObject Type="Embed" ProgID="Equation.DSMT4" ShapeID="_x0000_i2071" DrawAspect="Content" ObjectID="_1527085696" r:id="rId2117"/>
        </w:object>
      </w:r>
      <w:r>
        <w:t xml:space="preserve"> is given by substituting </w:t>
      </w:r>
      <w:r>
        <w:fldChar w:fldCharType="begin"/>
      </w:r>
      <w:r>
        <w:instrText xml:space="preserve"> GOTOBUTTON ZEqnNum915453  \* MERGEFORMAT </w:instrText>
      </w:r>
      <w:fldSimple w:instr=" REF ZEqnNum915453 \* Charformat \! \* MERGEFORMAT ">
        <w:r w:rsidR="00572445">
          <w:instrText>(2.114)</w:instrText>
        </w:r>
      </w:fldSimple>
      <w:r>
        <w:fldChar w:fldCharType="end"/>
      </w:r>
      <w:r w:rsidR="00DF221F" w:rsidRPr="00DF221F">
        <w:rPr>
          <w:position w:val="-12"/>
        </w:rPr>
        <w:object w:dxaOrig="139" w:dyaOrig="360" w14:anchorId="7E6B738A">
          <v:shape id="_x0000_i2072" type="#_x0000_t75" style="width:6.75pt;height:18pt" o:ole="">
            <v:imagedata r:id="rId2118" o:title=""/>
          </v:shape>
          <o:OLEObject Type="Embed" ProgID="Equation.DSMT4" ShapeID="_x0000_i2072" DrawAspect="Content" ObjectID="_1527085697" r:id="rId2119"/>
        </w:object>
      </w:r>
      <w:r>
        <w:t xml:space="preserve"> into </w:t>
      </w:r>
      <w:r>
        <w:fldChar w:fldCharType="begin"/>
      </w:r>
      <w:r>
        <w:instrText xml:space="preserve"> GOTOBUTTON ZEqnNum709663  \* MERGEFORMAT </w:instrText>
      </w:r>
      <w:fldSimple w:instr=" REF ZEqnNum709663 \* Charformat \! \* MERGEFORMAT ">
        <w:r w:rsidR="00572445">
          <w:instrText>(3.60)</w:instrText>
        </w:r>
      </w:fldSimple>
      <w:r>
        <w:fldChar w:fldCharType="end"/>
      </w:r>
      <w:r w:rsidR="00DF221F" w:rsidRPr="00DF221F">
        <w:rPr>
          <w:position w:val="-12"/>
        </w:rPr>
        <w:object w:dxaOrig="120" w:dyaOrig="360" w14:anchorId="4F59A3C4">
          <v:shape id="_x0000_i2073" type="#_x0000_t75" style="width:6pt;height:18pt" o:ole="">
            <v:imagedata r:id="rId2120" o:title=""/>
          </v:shape>
          <o:OLEObject Type="Embed" ProgID="Equation.DSMT4" ShapeID="_x0000_i2073" DrawAspect="Content" ObjectID="_1527085698" r:id="rId2121"/>
        </w:object>
      </w:r>
      <w:r>
        <w:t xml:space="preserve">, the evaluation of </w:t>
      </w:r>
      <w:r w:rsidR="00DF221F" w:rsidRPr="00DF221F">
        <w:rPr>
          <w:position w:val="-6"/>
        </w:rPr>
        <w:object w:dxaOrig="240" w:dyaOrig="360" w14:anchorId="6AB457C4">
          <v:shape id="_x0000_i2074" type="#_x0000_t75" style="width:12pt;height:18pt" o:ole="">
            <v:imagedata r:id="rId2122" o:title=""/>
          </v:shape>
          <o:OLEObject Type="Embed" ProgID="Equation.DSMT4" ShapeID="_x0000_i2074" DrawAspect="Content" ObjectID="_1527085699" r:id="rId2123"/>
        </w:object>
      </w:r>
      <w:r>
        <w:t xml:space="preserve"> is rather involved and it can be shown that</w:t>
      </w:r>
    </w:p>
    <w:p w14:paraId="221B3588" w14:textId="3802D6A7" w:rsidR="009B630D" w:rsidRDefault="009B630D">
      <w:pPr>
        <w:pStyle w:val="MTDisplayEquation"/>
      </w:pPr>
      <w:r>
        <w:tab/>
      </w:r>
      <w:r w:rsidR="00DF221F" w:rsidRPr="00DF221F">
        <w:rPr>
          <w:position w:val="-18"/>
        </w:rPr>
        <w:object w:dxaOrig="3379" w:dyaOrig="480" w14:anchorId="7C3B2996">
          <v:shape id="_x0000_i2075" type="#_x0000_t75" style="width:168.75pt;height:24pt" o:ole="">
            <v:imagedata r:id="rId2124" o:title=""/>
          </v:shape>
          <o:OLEObject Type="Embed" ProgID="Equation.DSMT4" ShapeID="_x0000_i2075" DrawAspect="Content" ObjectID="_1527085700" r:id="rId212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127</w:instrText>
        </w:r>
      </w:fldSimple>
      <w:r w:rsidR="00364FD5">
        <w:instrText>)</w:instrText>
      </w:r>
      <w:r w:rsidR="00364FD5">
        <w:fldChar w:fldCharType="end"/>
      </w:r>
    </w:p>
    <w:p w14:paraId="08E16CF7" w14:textId="77777777" w:rsidR="009B630D" w:rsidRDefault="009B630D">
      <w:r>
        <w:t>where</w:t>
      </w:r>
    </w:p>
    <w:p w14:paraId="4B1DE8F1" w14:textId="0FCF8A6B" w:rsidR="009B630D" w:rsidRDefault="009B630D">
      <w:pPr>
        <w:pStyle w:val="MTDisplayEquation"/>
      </w:pPr>
      <w:r>
        <w:lastRenderedPageBreak/>
        <w:tab/>
      </w:r>
      <w:r w:rsidR="00DF221F" w:rsidRPr="00DF221F">
        <w:rPr>
          <w:position w:val="-110"/>
        </w:rPr>
        <w:object w:dxaOrig="4120" w:dyaOrig="2000" w14:anchorId="4182EF0B">
          <v:shape id="_x0000_i2076" type="#_x0000_t75" style="width:206.25pt;height:99.75pt" o:ole="">
            <v:imagedata r:id="rId2126" o:title=""/>
          </v:shape>
          <o:OLEObject Type="Embed" ProgID="Equation.DSMT4" ShapeID="_x0000_i2076" DrawAspect="Content" ObjectID="_1527085701" r:id="rId2127"/>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128</w:instrText>
        </w:r>
      </w:fldSimple>
      <w:r w:rsidR="00364FD5">
        <w:instrText>)</w:instrText>
      </w:r>
      <w:r w:rsidR="00364FD5">
        <w:fldChar w:fldCharType="end"/>
      </w:r>
    </w:p>
    <w:p w14:paraId="557E3BA4" w14:textId="77777777" w:rsidR="009B630D" w:rsidRDefault="009B630D">
      <w:r>
        <w:t>and</w:t>
      </w:r>
    </w:p>
    <w:p w14:paraId="66C2F777" w14:textId="4E4D920A" w:rsidR="009B630D" w:rsidRDefault="009B630D">
      <w:pPr>
        <w:pStyle w:val="MTDisplayEquation"/>
      </w:pPr>
      <w:r>
        <w:tab/>
      </w:r>
      <w:r w:rsidR="00DF221F" w:rsidRPr="00DF221F">
        <w:rPr>
          <w:position w:val="-24"/>
        </w:rPr>
        <w:object w:dxaOrig="3320" w:dyaOrig="620" w14:anchorId="2532D304">
          <v:shape id="_x0000_i2077" type="#_x0000_t75" style="width:165.75pt;height:30.75pt" o:ole="">
            <v:imagedata r:id="rId2128" o:title=""/>
          </v:shape>
          <o:OLEObject Type="Embed" ProgID="Equation.DSMT4" ShapeID="_x0000_i2077" DrawAspect="Content" ObjectID="_1527085702" r:id="rId212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129</w:instrText>
        </w:r>
      </w:fldSimple>
      <w:r w:rsidR="00364FD5">
        <w:instrText>)</w:instrText>
      </w:r>
      <w:r w:rsidR="00364FD5">
        <w:fldChar w:fldCharType="end"/>
      </w:r>
    </w:p>
    <w:p w14:paraId="609C77DB" w14:textId="77777777" w:rsidR="009B630D" w:rsidRDefault="009B630D"/>
    <w:p w14:paraId="6DAEEE6A" w14:textId="18FCB595" w:rsidR="009B630D" w:rsidRDefault="009B630D">
      <w:r>
        <w:t xml:space="preserve">The next term in </w:t>
      </w:r>
      <w:r w:rsidR="00DF221F" w:rsidRPr="00DF221F">
        <w:rPr>
          <w:position w:val="-12"/>
        </w:rPr>
        <w:object w:dxaOrig="540" w:dyaOrig="360" w14:anchorId="1611187B">
          <v:shape id="_x0000_i2078" type="#_x0000_t75" style="width:27pt;height:18pt" o:ole="">
            <v:imagedata r:id="rId2130" o:title=""/>
          </v:shape>
          <o:OLEObject Type="Embed" ProgID="Equation.DSMT4" ShapeID="_x0000_i2078" DrawAspect="Content" ObjectID="_1527085703" r:id="rId2131"/>
        </w:object>
      </w:r>
      <w:r>
        <w:t xml:space="preserve"> linearizes to</w:t>
      </w:r>
    </w:p>
    <w:p w14:paraId="6AFD3AE3" w14:textId="3C01BF87" w:rsidR="009B630D" w:rsidRDefault="009B630D">
      <w:pPr>
        <w:pStyle w:val="MTDisplayEquation"/>
      </w:pPr>
      <w:r>
        <w:tab/>
      </w:r>
      <w:r w:rsidR="00DF221F" w:rsidRPr="00DF221F">
        <w:rPr>
          <w:position w:val="-28"/>
        </w:rPr>
        <w:object w:dxaOrig="3960" w:dyaOrig="680" w14:anchorId="4CC2EDFA">
          <v:shape id="_x0000_i2079" type="#_x0000_t75" style="width:198pt;height:33.75pt" o:ole="">
            <v:imagedata r:id="rId2132" o:title=""/>
          </v:shape>
          <o:OLEObject Type="Embed" ProgID="Equation.DSMT4" ShapeID="_x0000_i2079" DrawAspect="Content" ObjectID="_1527085704" r:id="rId213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130</w:instrText>
        </w:r>
      </w:fldSimple>
      <w:r w:rsidR="00364FD5">
        <w:instrText>)</w:instrText>
      </w:r>
      <w:r w:rsidR="00364FD5">
        <w:fldChar w:fldCharType="end"/>
      </w:r>
    </w:p>
    <w:p w14:paraId="0FC90357" w14:textId="77777777" w:rsidR="009B630D" w:rsidRDefault="009B630D">
      <w:r>
        <w:t>where we used a backward difference scheme to approximate the time derivative,</w:t>
      </w:r>
    </w:p>
    <w:p w14:paraId="2D91D13C" w14:textId="59EB168D" w:rsidR="009B630D" w:rsidRDefault="009B630D">
      <w:pPr>
        <w:pStyle w:val="MTDisplayEquation"/>
      </w:pPr>
      <w:r>
        <w:tab/>
      </w:r>
      <w:r w:rsidR="00DF221F" w:rsidRPr="00DF221F">
        <w:rPr>
          <w:position w:val="-24"/>
        </w:rPr>
        <w:object w:dxaOrig="1840" w:dyaOrig="620" w14:anchorId="239B40E6">
          <v:shape id="_x0000_i2080" type="#_x0000_t75" style="width:92.25pt;height:30.75pt" o:ole="">
            <v:imagedata r:id="rId2134" o:title=""/>
          </v:shape>
          <o:OLEObject Type="Embed" ProgID="Equation.DSMT4" ShapeID="_x0000_i2080" DrawAspect="Content" ObjectID="_1527085705" r:id="rId213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131</w:instrText>
        </w:r>
      </w:fldSimple>
      <w:r w:rsidR="00364FD5">
        <w:instrText>)</w:instrText>
      </w:r>
      <w:r w:rsidR="00364FD5">
        <w:fldChar w:fldCharType="end"/>
      </w:r>
    </w:p>
    <w:p w14:paraId="4E14C037" w14:textId="2C41AB19" w:rsidR="009B630D" w:rsidRDefault="009B630D">
      <w:r>
        <w:t xml:space="preserve">and </w:t>
      </w:r>
      <w:r w:rsidR="00DF221F" w:rsidRPr="00DF221F">
        <w:rPr>
          <w:position w:val="-6"/>
        </w:rPr>
        <w:object w:dxaOrig="300" w:dyaOrig="279" w14:anchorId="62B3F01F">
          <v:shape id="_x0000_i2081" type="#_x0000_t75" style="width:15pt;height:14.25pt" o:ole="">
            <v:imagedata r:id="rId2136" o:title=""/>
          </v:shape>
          <o:OLEObject Type="Embed" ProgID="Equation.DSMT4" ShapeID="_x0000_i2081" DrawAspect="Content" ObjectID="_1527085706" r:id="rId2137"/>
        </w:object>
      </w:r>
      <w:r>
        <w:t xml:space="preserve"> represents the time increment relative to the previous time point. The next term is given by</w:t>
      </w:r>
    </w:p>
    <w:p w14:paraId="0D1EDA85" w14:textId="4BE04383" w:rsidR="009B630D" w:rsidRDefault="009B630D">
      <w:pPr>
        <w:pStyle w:val="MTDisplayEquation"/>
      </w:pPr>
      <w:r>
        <w:tab/>
      </w:r>
      <w:r w:rsidR="00DF221F" w:rsidRPr="00DF221F">
        <w:rPr>
          <w:position w:val="-16"/>
        </w:rPr>
        <w:object w:dxaOrig="4260" w:dyaOrig="480" w14:anchorId="18DC360C">
          <v:shape id="_x0000_i2082" type="#_x0000_t75" style="width:213pt;height:24pt" o:ole="">
            <v:imagedata r:id="rId2138" o:title=""/>
          </v:shape>
          <o:OLEObject Type="Embed" ProgID="Equation.DSMT4" ShapeID="_x0000_i2082" DrawAspect="Content" ObjectID="_1527085707" r:id="rId213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132</w:instrText>
        </w:r>
      </w:fldSimple>
      <w:r w:rsidR="00364FD5">
        <w:instrText>)</w:instrText>
      </w:r>
      <w:r w:rsidR="00364FD5">
        <w:fldChar w:fldCharType="end"/>
      </w:r>
    </w:p>
    <w:p w14:paraId="73B1E04D" w14:textId="77777777" w:rsidR="009B630D" w:rsidRDefault="009B630D">
      <w:r>
        <w:t>where</w:t>
      </w:r>
    </w:p>
    <w:p w14:paraId="09F6EED3" w14:textId="0C586308" w:rsidR="009B630D" w:rsidRDefault="009B630D">
      <w:pPr>
        <w:pStyle w:val="MTDisplayEquation"/>
      </w:pPr>
      <w:r>
        <w:tab/>
      </w:r>
      <w:r w:rsidR="00DF221F" w:rsidRPr="00DF221F">
        <w:rPr>
          <w:position w:val="-70"/>
        </w:rPr>
        <w:object w:dxaOrig="7520" w:dyaOrig="1520" w14:anchorId="2A328612">
          <v:shape id="_x0000_i2083" type="#_x0000_t75" style="width:375.75pt;height:75.75pt" o:ole="">
            <v:imagedata r:id="rId2140" o:title=""/>
          </v:shape>
          <o:OLEObject Type="Embed" ProgID="Equation.DSMT4" ShapeID="_x0000_i2083" DrawAspect="Content" ObjectID="_1527085708" r:id="rId2141"/>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133</w:instrText>
        </w:r>
      </w:fldSimple>
      <w:r w:rsidR="00364FD5">
        <w:instrText>)</w:instrText>
      </w:r>
      <w:r w:rsidR="00364FD5">
        <w:fldChar w:fldCharType="end"/>
      </w:r>
    </w:p>
    <w:p w14:paraId="3B385AD4" w14:textId="57D886A1" w:rsidR="001852AF" w:rsidRDefault="001852AF">
      <w:r>
        <w:t>where</w:t>
      </w:r>
    </w:p>
    <w:p w14:paraId="28B1AC3A" w14:textId="3136977A" w:rsidR="001852AF" w:rsidRPr="001852AF" w:rsidRDefault="001852AF">
      <w:pPr>
        <w:pStyle w:val="MTDisplayEquation"/>
      </w:pPr>
      <w:r>
        <w:tab/>
      </w:r>
      <w:r w:rsidR="00DF221F" w:rsidRPr="00DF221F">
        <w:rPr>
          <w:position w:val="-30"/>
        </w:rPr>
        <w:object w:dxaOrig="2500" w:dyaOrig="720" w14:anchorId="49989376">
          <v:shape id="_x0000_i2084" type="#_x0000_t75" style="width:125.25pt;height:36pt" o:ole="">
            <v:imagedata r:id="rId2142" o:title=""/>
          </v:shape>
          <o:OLEObject Type="Embed" ProgID="Equation.DSMT4" ShapeID="_x0000_i2084" DrawAspect="Content" ObjectID="_1527085709" r:id="rId2143"/>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134</w:instrText>
        </w:r>
      </w:fldSimple>
      <w:r w:rsidR="00364FD5">
        <w:instrText>)</w:instrText>
      </w:r>
      <w:r w:rsidR="00364FD5">
        <w:fldChar w:fldCharType="end"/>
      </w:r>
    </w:p>
    <w:p w14:paraId="6134CA13" w14:textId="77777777" w:rsidR="009B630D" w:rsidRDefault="009B630D">
      <w:r>
        <w:t>Using a backward difference scheme for the time derivative, the last term is</w:t>
      </w:r>
    </w:p>
    <w:p w14:paraId="4139284C" w14:textId="75BEF7BE" w:rsidR="009B630D" w:rsidRDefault="009B630D">
      <w:pPr>
        <w:pStyle w:val="MTDisplayEquation"/>
      </w:pPr>
      <w:r>
        <w:tab/>
      </w:r>
      <w:r w:rsidR="00DF221F" w:rsidRPr="00DF221F">
        <w:rPr>
          <w:position w:val="-38"/>
        </w:rPr>
        <w:object w:dxaOrig="5980" w:dyaOrig="880" w14:anchorId="20E3C785">
          <v:shape id="_x0000_i2085" type="#_x0000_t75" style="width:299.25pt;height:44.25pt" o:ole="">
            <v:imagedata r:id="rId2144" o:title=""/>
          </v:shape>
          <o:OLEObject Type="Embed" ProgID="Equation.DSMT4" ShapeID="_x0000_i2085" DrawAspect="Content" ObjectID="_1527085710" r:id="rId2145"/>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135</w:instrText>
        </w:r>
      </w:fldSimple>
      <w:r w:rsidR="00364FD5">
        <w:instrText>)</w:instrText>
      </w:r>
      <w:r w:rsidR="00364FD5">
        <w:fldChar w:fldCharType="end"/>
      </w:r>
    </w:p>
    <w:p w14:paraId="48CBCCF1" w14:textId="77777777" w:rsidR="009B630D" w:rsidRDefault="009B630D"/>
    <w:p w14:paraId="4D821184" w14:textId="2EFACF34" w:rsidR="009B630D" w:rsidRDefault="009B630D" w:rsidP="00DD3484">
      <w:pPr>
        <w:pStyle w:val="Heading3"/>
      </w:pPr>
      <w:r>
        <w:t xml:space="preserve">Linearization along </w:t>
      </w:r>
      <w:r w:rsidR="00DF221F" w:rsidRPr="00DF221F">
        <w:rPr>
          <w:position w:val="-10"/>
        </w:rPr>
        <w:object w:dxaOrig="340" w:dyaOrig="320" w14:anchorId="77ECE6D2">
          <v:shape id="_x0000_i2086" type="#_x0000_t75" style="width:17.25pt;height:15.75pt" o:ole="">
            <v:imagedata r:id="rId2146" o:title=""/>
          </v:shape>
          <o:OLEObject Type="Embed" ProgID="Equation.DSMT4" ShapeID="_x0000_i2086" DrawAspect="Content" ObjectID="_1527085711" r:id="rId2147"/>
        </w:object>
      </w:r>
    </w:p>
    <w:p w14:paraId="11E6D83C" w14:textId="1A677097" w:rsidR="009B630D" w:rsidRDefault="009B630D">
      <w:r>
        <w:t xml:space="preserve">The linearization of the various terms in </w:t>
      </w:r>
      <w:r w:rsidR="00DF221F" w:rsidRPr="00DF221F">
        <w:rPr>
          <w:position w:val="-12"/>
        </w:rPr>
        <w:object w:dxaOrig="540" w:dyaOrig="360" w14:anchorId="4A841AB1">
          <v:shape id="_x0000_i2087" type="#_x0000_t75" style="width:27pt;height:18pt" o:ole="">
            <v:imagedata r:id="rId2148" o:title=""/>
          </v:shape>
          <o:OLEObject Type="Embed" ProgID="Equation.DSMT4" ShapeID="_x0000_i2087" DrawAspect="Content" ObjectID="_1527085712" r:id="rId2149"/>
        </w:object>
      </w:r>
      <w:r>
        <w:t xml:space="preserve"> along </w:t>
      </w:r>
      <w:r w:rsidR="00DF221F" w:rsidRPr="00DF221F">
        <w:rPr>
          <w:position w:val="-10"/>
        </w:rPr>
        <w:object w:dxaOrig="340" w:dyaOrig="320" w14:anchorId="440249C3">
          <v:shape id="_x0000_i2088" type="#_x0000_t75" style="width:17.25pt;height:15.75pt" o:ole="">
            <v:imagedata r:id="rId2150" o:title=""/>
          </v:shape>
          <o:OLEObject Type="Embed" ProgID="Equation.DSMT4" ShapeID="_x0000_i2088" DrawAspect="Content" ObjectID="_1527085713" r:id="rId2151"/>
        </w:object>
      </w:r>
      <w:r>
        <w:t xml:space="preserve"> yields</w:t>
      </w:r>
    </w:p>
    <w:p w14:paraId="6002431F" w14:textId="1CB807C3" w:rsidR="009B630D" w:rsidRDefault="009B630D">
      <w:pPr>
        <w:pStyle w:val="MTDisplayEquation"/>
      </w:pPr>
      <w:r>
        <w:tab/>
      </w:r>
      <w:r w:rsidR="00DF221F" w:rsidRPr="00DF221F">
        <w:rPr>
          <w:position w:val="-16"/>
        </w:rPr>
        <w:object w:dxaOrig="3379" w:dyaOrig="440" w14:anchorId="61994033">
          <v:shape id="_x0000_i2089" type="#_x0000_t75" style="width:168.75pt;height:21.75pt" o:ole="">
            <v:imagedata r:id="rId2152" o:title=""/>
          </v:shape>
          <o:OLEObject Type="Embed" ProgID="Equation.DSMT4" ShapeID="_x0000_i2089" DrawAspect="Content" ObjectID="_1527085714" r:id="rId215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136</w:instrText>
        </w:r>
      </w:fldSimple>
      <w:r w:rsidR="00364FD5">
        <w:instrText>)</w:instrText>
      </w:r>
      <w:r w:rsidR="00364FD5">
        <w:fldChar w:fldCharType="end"/>
      </w:r>
    </w:p>
    <w:p w14:paraId="51D5E77C" w14:textId="66C32C70" w:rsidR="009B630D" w:rsidRDefault="009B630D">
      <w:pPr>
        <w:pStyle w:val="MTDisplayEquation"/>
      </w:pPr>
      <w:r>
        <w:tab/>
      </w:r>
      <w:r w:rsidR="00DF221F" w:rsidRPr="00DF221F">
        <w:rPr>
          <w:position w:val="-28"/>
        </w:rPr>
        <w:object w:dxaOrig="5840" w:dyaOrig="680" w14:anchorId="5492463E">
          <v:shape id="_x0000_i2090" type="#_x0000_t75" style="width:291.75pt;height:33.75pt" o:ole="">
            <v:imagedata r:id="rId2154" o:title=""/>
          </v:shape>
          <o:OLEObject Type="Embed" ProgID="Equation.DSMT4" ShapeID="_x0000_i2090" DrawAspect="Content" ObjectID="_1527085715" r:id="rId215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137</w:instrText>
        </w:r>
      </w:fldSimple>
      <w:r w:rsidR="00364FD5">
        <w:instrText>)</w:instrText>
      </w:r>
      <w:r w:rsidR="00364FD5">
        <w:fldChar w:fldCharType="end"/>
      </w:r>
    </w:p>
    <w:p w14:paraId="161E571E" w14:textId="4278E42F" w:rsidR="009B630D" w:rsidRDefault="009B630D">
      <w:pPr>
        <w:pStyle w:val="MTDisplayEquation"/>
      </w:pPr>
      <w:r>
        <w:lastRenderedPageBreak/>
        <w:tab/>
      </w:r>
      <w:r w:rsidR="00DF221F" w:rsidRPr="00DF221F">
        <w:rPr>
          <w:position w:val="-38"/>
        </w:rPr>
        <w:object w:dxaOrig="8020" w:dyaOrig="880" w14:anchorId="04628BFE">
          <v:shape id="_x0000_i2091" type="#_x0000_t75" style="width:401.25pt;height:44.25pt" o:ole="">
            <v:imagedata r:id="rId2156" o:title=""/>
          </v:shape>
          <o:OLEObject Type="Embed" ProgID="Equation.DSMT4" ShapeID="_x0000_i2091" DrawAspect="Content" ObjectID="_1527085716" r:id="rId215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138</w:instrText>
        </w:r>
      </w:fldSimple>
      <w:r w:rsidR="00364FD5">
        <w:instrText>)</w:instrText>
      </w:r>
      <w:r w:rsidR="00364FD5">
        <w:fldChar w:fldCharType="end"/>
      </w:r>
    </w:p>
    <w:p w14:paraId="2500CFEC" w14:textId="77777777" w:rsidR="009B630D" w:rsidRDefault="009B630D"/>
    <w:p w14:paraId="2B356927" w14:textId="5530A2A9" w:rsidR="009B630D" w:rsidRDefault="009B630D" w:rsidP="00DD3484">
      <w:pPr>
        <w:pStyle w:val="Heading3"/>
      </w:pPr>
      <w:r>
        <w:t xml:space="preserve">Linearization along </w:t>
      </w:r>
      <w:r w:rsidR="00DF221F" w:rsidRPr="00DF221F">
        <w:rPr>
          <w:position w:val="-6"/>
        </w:rPr>
        <w:object w:dxaOrig="420" w:dyaOrig="320" w14:anchorId="089B1043">
          <v:shape id="_x0000_i2092" type="#_x0000_t75" style="width:21pt;height:15.75pt" o:ole="">
            <v:imagedata r:id="rId2158" o:title=""/>
          </v:shape>
          <o:OLEObject Type="Embed" ProgID="Equation.DSMT4" ShapeID="_x0000_i2092" DrawAspect="Content" ObjectID="_1527085717" r:id="rId2159"/>
        </w:object>
      </w:r>
    </w:p>
    <w:p w14:paraId="3B0FBD88" w14:textId="0FA6C29A" w:rsidR="009B630D" w:rsidRDefault="009B630D">
      <w:r>
        <w:t xml:space="preserve">The linearization of the first term in </w:t>
      </w:r>
      <w:r w:rsidR="00DF221F" w:rsidRPr="00DF221F">
        <w:rPr>
          <w:position w:val="-12"/>
        </w:rPr>
        <w:object w:dxaOrig="540" w:dyaOrig="360" w14:anchorId="4EC72003">
          <v:shape id="_x0000_i2093" type="#_x0000_t75" style="width:27pt;height:18pt" o:ole="">
            <v:imagedata r:id="rId2160" o:title=""/>
          </v:shape>
          <o:OLEObject Type="Embed" ProgID="Equation.DSMT4" ShapeID="_x0000_i2093" DrawAspect="Content" ObjectID="_1527085718" r:id="rId2161"/>
        </w:object>
      </w:r>
      <w:r>
        <w:t xml:space="preserve"> along </w:t>
      </w:r>
      <w:r w:rsidR="00DF221F" w:rsidRPr="00DF221F">
        <w:rPr>
          <w:position w:val="-6"/>
        </w:rPr>
        <w:object w:dxaOrig="420" w:dyaOrig="320" w14:anchorId="2172A538">
          <v:shape id="_x0000_i2094" type="#_x0000_t75" style="width:21pt;height:15.75pt" o:ole="">
            <v:imagedata r:id="rId2162" o:title=""/>
          </v:shape>
          <o:OLEObject Type="Embed" ProgID="Equation.DSMT4" ShapeID="_x0000_i2094" DrawAspect="Content" ObjectID="_1527085719" r:id="rId2163"/>
        </w:object>
      </w:r>
      <w:r>
        <w:t xml:space="preserve"> yields</w:t>
      </w:r>
    </w:p>
    <w:p w14:paraId="65E6E55E" w14:textId="0D179634" w:rsidR="009B630D" w:rsidRDefault="009B630D">
      <w:pPr>
        <w:pStyle w:val="MTDisplayEquation"/>
      </w:pPr>
      <w:r>
        <w:tab/>
      </w:r>
      <w:r w:rsidR="00DF221F" w:rsidRPr="00DF221F">
        <w:rPr>
          <w:position w:val="-38"/>
        </w:rPr>
        <w:object w:dxaOrig="6039" w:dyaOrig="880" w14:anchorId="71678EDA">
          <v:shape id="_x0000_i2095" type="#_x0000_t75" style="width:302.25pt;height:44.25pt" o:ole="">
            <v:imagedata r:id="rId2164" o:title=""/>
          </v:shape>
          <o:OLEObject Type="Embed" ProgID="Equation.DSMT4" ShapeID="_x0000_i2095" DrawAspect="Content" ObjectID="_1527085720" r:id="rId216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139</w:instrText>
        </w:r>
      </w:fldSimple>
      <w:r w:rsidR="00364FD5">
        <w:instrText>)</w:instrText>
      </w:r>
      <w:r w:rsidR="00364FD5">
        <w:fldChar w:fldCharType="end"/>
      </w:r>
    </w:p>
    <w:p w14:paraId="65FA349E" w14:textId="77777777" w:rsidR="009B630D" w:rsidRDefault="009B630D">
      <w:r>
        <w:t>where</w:t>
      </w:r>
    </w:p>
    <w:p w14:paraId="4AC179B3" w14:textId="79D2C06E" w:rsidR="009B630D" w:rsidRDefault="009B630D">
      <w:pPr>
        <w:pStyle w:val="MTDisplayEquation"/>
      </w:pPr>
      <w:r>
        <w:tab/>
      </w:r>
      <w:r w:rsidR="00DF221F" w:rsidRPr="00DF221F">
        <w:rPr>
          <w:position w:val="-24"/>
        </w:rPr>
        <w:object w:dxaOrig="1880" w:dyaOrig="660" w14:anchorId="3D005D57">
          <v:shape id="_x0000_i2096" type="#_x0000_t75" style="width:93.75pt;height:33pt" o:ole="">
            <v:imagedata r:id="rId2166" o:title=""/>
          </v:shape>
          <o:OLEObject Type="Embed" ProgID="Equation.DSMT4" ShapeID="_x0000_i2096" DrawAspect="Content" ObjectID="_1527085721" r:id="rId2167"/>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140</w:instrText>
        </w:r>
      </w:fldSimple>
      <w:r w:rsidR="00364FD5">
        <w:instrText>)</w:instrText>
      </w:r>
      <w:r w:rsidR="00364FD5">
        <w:fldChar w:fldCharType="end"/>
      </w:r>
    </w:p>
    <w:p w14:paraId="7B669BDE" w14:textId="77777777" w:rsidR="009B630D" w:rsidRDefault="009B630D">
      <w:r>
        <w:t>represents the spatial tangent of the stress with respect to the effective concentration. The next term is</w:t>
      </w:r>
    </w:p>
    <w:p w14:paraId="2A769DAB" w14:textId="26933632" w:rsidR="009B630D" w:rsidRDefault="009B630D">
      <w:pPr>
        <w:pStyle w:val="MTDisplayEquation"/>
      </w:pPr>
      <w:r>
        <w:tab/>
      </w:r>
      <w:r w:rsidR="00DF221F" w:rsidRPr="00DF221F">
        <w:rPr>
          <w:position w:val="-16"/>
        </w:rPr>
        <w:object w:dxaOrig="4260" w:dyaOrig="440" w14:anchorId="23292A83">
          <v:shape id="_x0000_i2097" type="#_x0000_t75" style="width:213pt;height:21.75pt" o:ole="">
            <v:imagedata r:id="rId2168" o:title=""/>
          </v:shape>
          <o:OLEObject Type="Embed" ProgID="Equation.DSMT4" ShapeID="_x0000_i2097" DrawAspect="Content" ObjectID="_1527085722" r:id="rId216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141</w:instrText>
        </w:r>
      </w:fldSimple>
      <w:r w:rsidR="00364FD5">
        <w:instrText>)</w:instrText>
      </w:r>
      <w:r w:rsidR="00364FD5">
        <w:fldChar w:fldCharType="end"/>
      </w:r>
    </w:p>
    <w:p w14:paraId="238B7314" w14:textId="77777777" w:rsidR="009B630D" w:rsidRDefault="009B630D">
      <w:r>
        <w:t>where</w:t>
      </w:r>
    </w:p>
    <w:p w14:paraId="37CA8475" w14:textId="09EFE4E0" w:rsidR="009B630D" w:rsidRDefault="009B630D">
      <w:pPr>
        <w:pStyle w:val="MTDisplayEquation"/>
      </w:pPr>
      <w:r>
        <w:tab/>
      </w:r>
      <w:r w:rsidR="00DF221F" w:rsidRPr="00DF221F">
        <w:rPr>
          <w:position w:val="-74"/>
        </w:rPr>
        <w:object w:dxaOrig="7240" w:dyaOrig="1600" w14:anchorId="3AB7E3CB">
          <v:shape id="_x0000_i2098" type="#_x0000_t75" style="width:362.25pt;height:80.25pt" o:ole="">
            <v:imagedata r:id="rId2170" o:title=""/>
          </v:shape>
          <o:OLEObject Type="Embed" ProgID="Equation.DSMT4" ShapeID="_x0000_i2098" DrawAspect="Content" ObjectID="_1527085723" r:id="rId2171"/>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142</w:instrText>
        </w:r>
      </w:fldSimple>
      <w:r w:rsidR="00364FD5">
        <w:instrText>)</w:instrText>
      </w:r>
      <w:r w:rsidR="00364FD5">
        <w:fldChar w:fldCharType="end"/>
      </w:r>
    </w:p>
    <w:p w14:paraId="6F484D33" w14:textId="77777777" w:rsidR="009B630D" w:rsidRDefault="009B630D">
      <w:r>
        <w:t>and</w:t>
      </w:r>
    </w:p>
    <w:p w14:paraId="43C68F6B" w14:textId="6729F9F1" w:rsidR="009B630D" w:rsidRDefault="009B630D">
      <w:pPr>
        <w:pStyle w:val="MTDisplayEquation"/>
      </w:pPr>
      <w:r>
        <w:tab/>
      </w:r>
      <w:r w:rsidR="00DF221F" w:rsidRPr="00DF221F">
        <w:rPr>
          <w:position w:val="-24"/>
        </w:rPr>
        <w:object w:dxaOrig="4080" w:dyaOrig="660" w14:anchorId="49AA7944">
          <v:shape id="_x0000_i2099" type="#_x0000_t75" style="width:204pt;height:33pt" o:ole="">
            <v:imagedata r:id="rId2172" o:title=""/>
          </v:shape>
          <o:OLEObject Type="Embed" ProgID="Equation.DSMT4" ShapeID="_x0000_i2099" DrawAspect="Content" ObjectID="_1527085724" r:id="rId2173"/>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143</w:instrText>
        </w:r>
      </w:fldSimple>
      <w:r w:rsidR="00364FD5">
        <w:instrText>)</w:instrText>
      </w:r>
      <w:r w:rsidR="00364FD5">
        <w:fldChar w:fldCharType="end"/>
      </w:r>
    </w:p>
    <w:p w14:paraId="3378D94F" w14:textId="55A15CC2" w:rsidR="009B630D" w:rsidRDefault="00C067D4">
      <w:r>
        <w:t>are</w:t>
      </w:r>
      <w:r w:rsidR="009B630D">
        <w:t xml:space="preserve"> the spatial tangent</w:t>
      </w:r>
      <w:r>
        <w:t>s</w:t>
      </w:r>
      <w:r w:rsidR="009B630D">
        <w:t xml:space="preserve"> of the effective hydraulic permeability </w:t>
      </w:r>
      <w:r>
        <w:t xml:space="preserve">and solute diffusivity </w:t>
      </w:r>
      <w:r w:rsidR="009B630D">
        <w:t>with respect to the effective concentration.</w:t>
      </w:r>
    </w:p>
    <w:p w14:paraId="3E357295" w14:textId="77777777" w:rsidR="009B630D" w:rsidRDefault="009B630D"/>
    <w:p w14:paraId="23799187" w14:textId="77777777" w:rsidR="009B630D" w:rsidRDefault="009B630D">
      <w:r>
        <w:t>The next term reduces to</w:t>
      </w:r>
    </w:p>
    <w:p w14:paraId="09D0A1E4" w14:textId="360374F9" w:rsidR="009B630D" w:rsidRDefault="009B630D">
      <w:pPr>
        <w:pStyle w:val="MTDisplayEquation"/>
      </w:pPr>
      <w:r>
        <w:tab/>
      </w:r>
      <w:r w:rsidR="00DF221F" w:rsidRPr="00DF221F">
        <w:rPr>
          <w:position w:val="-28"/>
        </w:rPr>
        <w:object w:dxaOrig="2600" w:dyaOrig="680" w14:anchorId="50441DE0">
          <v:shape id="_x0000_i2100" type="#_x0000_t75" style="width:129.75pt;height:33.75pt" o:ole="">
            <v:imagedata r:id="rId2174" o:title=""/>
          </v:shape>
          <o:OLEObject Type="Embed" ProgID="Equation.DSMT4" ShapeID="_x0000_i2100" DrawAspect="Content" ObjectID="_1527085725" r:id="rId217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144</w:instrText>
        </w:r>
      </w:fldSimple>
      <w:r w:rsidR="00364FD5">
        <w:instrText>)</w:instrText>
      </w:r>
      <w:r w:rsidR="00364FD5">
        <w:fldChar w:fldCharType="end"/>
      </w:r>
    </w:p>
    <w:p w14:paraId="23DF63FF" w14:textId="77777777" w:rsidR="009B630D" w:rsidRDefault="009B630D">
      <w:r>
        <w:t>The following term is</w:t>
      </w:r>
    </w:p>
    <w:p w14:paraId="4C0C0201" w14:textId="576AB371" w:rsidR="009B630D" w:rsidRDefault="009B630D">
      <w:pPr>
        <w:pStyle w:val="MTDisplayEquation"/>
      </w:pPr>
      <w:r>
        <w:tab/>
      </w:r>
      <w:r w:rsidR="00DF221F" w:rsidRPr="00DF221F">
        <w:rPr>
          <w:position w:val="-16"/>
        </w:rPr>
        <w:object w:dxaOrig="4400" w:dyaOrig="480" w14:anchorId="5DF49390">
          <v:shape id="_x0000_i2101" type="#_x0000_t75" style="width:219.75pt;height:24pt" o:ole="">
            <v:imagedata r:id="rId2176" o:title=""/>
          </v:shape>
          <o:OLEObject Type="Embed" ProgID="Equation.DSMT4" ShapeID="_x0000_i2101" DrawAspect="Content" ObjectID="_1527085726" r:id="rId217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145</w:instrText>
        </w:r>
      </w:fldSimple>
      <w:r w:rsidR="00364FD5">
        <w:instrText>)</w:instrText>
      </w:r>
      <w:r w:rsidR="00364FD5">
        <w:fldChar w:fldCharType="end"/>
      </w:r>
    </w:p>
    <w:p w14:paraId="03B5CE70" w14:textId="77777777" w:rsidR="009B630D" w:rsidRDefault="009B630D">
      <w:r>
        <w:t>where</w:t>
      </w:r>
    </w:p>
    <w:p w14:paraId="70BD4BA4" w14:textId="05951D73" w:rsidR="009B630D" w:rsidRDefault="009B630D">
      <w:pPr>
        <w:pStyle w:val="MTDisplayEquation"/>
      </w:pPr>
      <w:r>
        <w:tab/>
      </w:r>
      <w:r w:rsidR="00DF221F" w:rsidRPr="00DF221F">
        <w:rPr>
          <w:position w:val="-72"/>
        </w:rPr>
        <w:object w:dxaOrig="6340" w:dyaOrig="1560" w14:anchorId="30FF494F">
          <v:shape id="_x0000_i2102" type="#_x0000_t75" style="width:317.25pt;height:78pt" o:ole="">
            <v:imagedata r:id="rId2178" o:title=""/>
          </v:shape>
          <o:OLEObject Type="Embed" ProgID="Equation.DSMT4" ShapeID="_x0000_i2102" DrawAspect="Content" ObjectID="_1527085727" r:id="rId2179"/>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146</w:instrText>
        </w:r>
      </w:fldSimple>
      <w:r w:rsidR="00364FD5">
        <w:instrText>)</w:instrText>
      </w:r>
      <w:r w:rsidR="00364FD5">
        <w:fldChar w:fldCharType="end"/>
      </w:r>
    </w:p>
    <w:p w14:paraId="4ED081C6" w14:textId="77777777" w:rsidR="009B630D" w:rsidRDefault="009B630D"/>
    <w:p w14:paraId="300F713B" w14:textId="77777777" w:rsidR="009B630D" w:rsidRDefault="009B630D">
      <w:r>
        <w:t>The last term is</w:t>
      </w:r>
    </w:p>
    <w:p w14:paraId="5B77B847" w14:textId="261A721B" w:rsidR="009B630D" w:rsidRDefault="009B630D">
      <w:pPr>
        <w:pStyle w:val="MTDisplayEquation"/>
      </w:pPr>
      <w:r>
        <w:lastRenderedPageBreak/>
        <w:tab/>
      </w:r>
      <w:r w:rsidR="00DF221F" w:rsidRPr="00DF221F">
        <w:rPr>
          <w:position w:val="-38"/>
        </w:rPr>
        <w:object w:dxaOrig="5780" w:dyaOrig="880" w14:anchorId="3BA7EE89">
          <v:shape id="_x0000_i2103" type="#_x0000_t75" style="width:288.75pt;height:44.25pt" o:ole="">
            <v:imagedata r:id="rId2180" o:title=""/>
          </v:shape>
          <o:OLEObject Type="Embed" ProgID="Equation.DSMT4" ShapeID="_x0000_i2103" DrawAspect="Content" ObjectID="_1527085728" r:id="rId2181"/>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147</w:instrText>
        </w:r>
      </w:fldSimple>
      <w:r w:rsidR="00364FD5">
        <w:instrText>)</w:instrText>
      </w:r>
      <w:r w:rsidR="00364FD5">
        <w:fldChar w:fldCharType="end"/>
      </w:r>
    </w:p>
    <w:p w14:paraId="1AE55F73" w14:textId="77777777" w:rsidR="009B630D" w:rsidRDefault="009B630D">
      <w:r>
        <w:t>where we similarly used a backward difference scheme to discretize the time derivative.</w:t>
      </w:r>
    </w:p>
    <w:p w14:paraId="24BBA377" w14:textId="77777777" w:rsidR="00013E94" w:rsidRDefault="00013E94"/>
    <w:p w14:paraId="0D667D44" w14:textId="77777777" w:rsidR="007463F4" w:rsidRDefault="007463F4" w:rsidP="007463F4">
      <w:pPr>
        <w:pStyle w:val="Heading3"/>
      </w:pPr>
      <w:bookmarkStart w:id="464" w:name="_Toc302112017"/>
      <w:r>
        <w:t>Linearization of External Virtual Work</w:t>
      </w:r>
      <w:bookmarkEnd w:id="464"/>
    </w:p>
    <w:p w14:paraId="2FE04AB5" w14:textId="669B01EA" w:rsidR="007463F4" w:rsidRDefault="007463F4" w:rsidP="007463F4">
      <w:r>
        <w:t xml:space="preserve">The linearization of </w:t>
      </w:r>
      <w:r w:rsidR="00DF221F" w:rsidRPr="00DF221F">
        <w:rPr>
          <w:position w:val="-12"/>
        </w:rPr>
        <w:object w:dxaOrig="560" w:dyaOrig="360" w14:anchorId="6BD99788">
          <v:shape id="_x0000_i2104" type="#_x0000_t75" style="width:27.75pt;height:18pt" o:ole="">
            <v:imagedata r:id="rId2182" o:title=""/>
          </v:shape>
          <o:OLEObject Type="Embed" ProgID="Equation.DSMT4" ShapeID="_x0000_i2104" DrawAspect="Content" ObjectID="_1527085729" r:id="rId2183"/>
        </w:object>
      </w:r>
      <w:r>
        <w:t xml:space="preserve"> in </w:t>
      </w:r>
      <w:r>
        <w:fldChar w:fldCharType="begin"/>
      </w:r>
      <w:r>
        <w:instrText xml:space="preserve"> GOTOBUTTON ZEqnNum616120  \* MERGEFORMAT </w:instrText>
      </w:r>
      <w:fldSimple w:instr=" REF ZEqnNum616120 \* Charformat \! \* MERGEFORMAT ">
        <w:r w:rsidR="00572445">
          <w:instrText>(3.118)</w:instrText>
        </w:r>
      </w:fldSimple>
      <w:r>
        <w:fldChar w:fldCharType="end"/>
      </w:r>
      <w:r>
        <w:t xml:space="preserve"> depends on whether natural boundary conditions are prescribed as area densities or total net values over an area. Thus, in the case when </w:t>
      </w:r>
      <w:r w:rsidR="00DF221F" w:rsidRPr="00DF221F">
        <w:rPr>
          <w:position w:val="-10"/>
        </w:rPr>
        <w:object w:dxaOrig="440" w:dyaOrig="320" w14:anchorId="3BA4CCB6">
          <v:shape id="_x0000_i2105" type="#_x0000_t75" style="width:21.75pt;height:15.75pt" o:ole="">
            <v:imagedata r:id="rId2184" o:title=""/>
          </v:shape>
          <o:OLEObject Type="Embed" ProgID="Equation.DSMT4" ShapeID="_x0000_i2105" DrawAspect="Content" ObjectID="_1527085730" r:id="rId2185"/>
        </w:object>
      </w:r>
      <w:r>
        <w:t xml:space="preserve"> (net force), </w:t>
      </w:r>
      <w:r w:rsidR="00DF221F" w:rsidRPr="00DF221F">
        <w:rPr>
          <w:position w:val="-12"/>
        </w:rPr>
        <w:object w:dxaOrig="560" w:dyaOrig="360" w14:anchorId="51E22B93">
          <v:shape id="_x0000_i2106" type="#_x0000_t75" style="width:27.75pt;height:18pt" o:ole="">
            <v:imagedata r:id="rId2186" o:title=""/>
          </v:shape>
          <o:OLEObject Type="Embed" ProgID="Equation.DSMT4" ShapeID="_x0000_i2106" DrawAspect="Content" ObjectID="_1527085731" r:id="rId2187"/>
        </w:object>
      </w:r>
      <w:r>
        <w:t xml:space="preserve"> (net volumetric flow rate), or </w:t>
      </w:r>
      <w:r w:rsidR="00DF221F" w:rsidRPr="00DF221F">
        <w:rPr>
          <w:position w:val="-12"/>
        </w:rPr>
        <w:object w:dxaOrig="560" w:dyaOrig="380" w14:anchorId="497CF16C">
          <v:shape id="_x0000_i2107" type="#_x0000_t75" style="width:27.75pt;height:18.75pt" o:ole="">
            <v:imagedata r:id="rId2188" o:title=""/>
          </v:shape>
          <o:OLEObject Type="Embed" ProgID="Equation.DSMT4" ShapeID="_x0000_i2107" DrawAspect="Content" ObjectID="_1527085732" r:id="rId2189"/>
        </w:object>
      </w:r>
      <w:r>
        <w:t xml:space="preserve"> (net effective molar flow rate) are prescribed over the elemental area </w:t>
      </w:r>
      <w:r w:rsidR="00DF221F" w:rsidRPr="00DF221F">
        <w:rPr>
          <w:position w:val="-6"/>
        </w:rPr>
        <w:object w:dxaOrig="320" w:dyaOrig="279" w14:anchorId="35F55670">
          <v:shape id="_x0000_i2108" type="#_x0000_t75" style="width:15.75pt;height:14.25pt" o:ole="">
            <v:imagedata r:id="rId2190" o:title=""/>
          </v:shape>
          <o:OLEObject Type="Embed" ProgID="Equation.DSMT4" ShapeID="_x0000_i2108" DrawAspect="Content" ObjectID="_1527085733" r:id="rId2191"/>
        </w:object>
      </w:r>
      <w:r>
        <w:t xml:space="preserve">, there is no variation in </w:t>
      </w:r>
      <w:r w:rsidR="00DF221F" w:rsidRPr="00DF221F">
        <w:rPr>
          <w:position w:val="-12"/>
        </w:rPr>
        <w:object w:dxaOrig="560" w:dyaOrig="360" w14:anchorId="19E6AB9D">
          <v:shape id="_x0000_i2109" type="#_x0000_t75" style="width:27.75pt;height:18pt" o:ole="">
            <v:imagedata r:id="rId2192" o:title=""/>
          </v:shape>
          <o:OLEObject Type="Embed" ProgID="Equation.DSMT4" ShapeID="_x0000_i2109" DrawAspect="Content" ObjectID="_1527085734" r:id="rId2193"/>
        </w:object>
      </w:r>
      <w:r>
        <w:t xml:space="preserve"> and it follows that </w:t>
      </w:r>
      <w:r w:rsidR="00DF221F" w:rsidRPr="00DF221F">
        <w:rPr>
          <w:position w:val="-12"/>
        </w:rPr>
        <w:object w:dxaOrig="1120" w:dyaOrig="360" w14:anchorId="128437C3">
          <v:shape id="_x0000_i2110" type="#_x0000_t75" style="width:56.25pt;height:18pt" o:ole="">
            <v:imagedata r:id="rId2194" o:title=""/>
          </v:shape>
          <o:OLEObject Type="Embed" ProgID="Equation.DSMT4" ShapeID="_x0000_i2110" DrawAspect="Content" ObjectID="_1527085735" r:id="rId2195"/>
        </w:object>
      </w:r>
      <w:r>
        <w:t xml:space="preserve">. Alternatively, in the case when </w:t>
      </w:r>
      <w:r w:rsidR="00DF221F" w:rsidRPr="00DF221F">
        <w:rPr>
          <w:position w:val="-6"/>
        </w:rPr>
        <w:object w:dxaOrig="160" w:dyaOrig="260" w14:anchorId="31279001">
          <v:shape id="_x0000_i2111" type="#_x0000_t75" style="width:8.25pt;height:12.75pt" o:ole="">
            <v:imagedata r:id="rId2196" o:title=""/>
          </v:shape>
          <o:OLEObject Type="Embed" ProgID="Equation.DSMT4" ShapeID="_x0000_i2111" DrawAspect="Content" ObjectID="_1527085736" r:id="rId2197"/>
        </w:object>
      </w:r>
      <w:r>
        <w:t xml:space="preserve">, </w:t>
      </w:r>
      <w:r w:rsidR="00DF221F" w:rsidRPr="00DF221F">
        <w:rPr>
          <w:position w:val="-12"/>
        </w:rPr>
        <w:object w:dxaOrig="300" w:dyaOrig="360" w14:anchorId="67B1E620">
          <v:shape id="_x0000_i2112" type="#_x0000_t75" style="width:15pt;height:18pt" o:ole="">
            <v:imagedata r:id="rId2198" o:title=""/>
          </v:shape>
          <o:OLEObject Type="Embed" ProgID="Equation.DSMT4" ShapeID="_x0000_i2112" DrawAspect="Content" ObjectID="_1527085737" r:id="rId2199"/>
        </w:object>
      </w:r>
      <w:r>
        <w:t xml:space="preserve"> or </w:t>
      </w:r>
      <w:r w:rsidR="00DF221F" w:rsidRPr="00DF221F">
        <w:rPr>
          <w:position w:val="-12"/>
        </w:rPr>
        <w:object w:dxaOrig="300" w:dyaOrig="380" w14:anchorId="56CD175D">
          <v:shape id="_x0000_i2113" type="#_x0000_t75" style="width:15pt;height:18.75pt" o:ole="">
            <v:imagedata r:id="rId2200" o:title=""/>
          </v:shape>
          <o:OLEObject Type="Embed" ProgID="Equation.DSMT4" ShapeID="_x0000_i2113" DrawAspect="Content" ObjectID="_1527085738" r:id="rId2201"/>
        </w:object>
      </w:r>
      <w:r>
        <w:t xml:space="preserve"> are prescribed, the linearization may be performed by evaluating the integral in the parametric space of the boundary surface </w:t>
      </w:r>
      <w:r w:rsidR="00DF221F" w:rsidRPr="00DF221F">
        <w:rPr>
          <w:position w:val="-6"/>
        </w:rPr>
        <w:object w:dxaOrig="320" w:dyaOrig="279" w14:anchorId="4B893AA7">
          <v:shape id="_x0000_i2114" type="#_x0000_t75" style="width:15.75pt;height:14.25pt" o:ole="">
            <v:imagedata r:id="rId2202" o:title=""/>
          </v:shape>
          <o:OLEObject Type="Embed" ProgID="Equation.DSMT4" ShapeID="_x0000_i2114" DrawAspect="Content" ObjectID="_1527085739" r:id="rId2203"/>
        </w:object>
      </w:r>
      <w:r>
        <w:t xml:space="preserve">, with parametric coordinates </w:t>
      </w:r>
      <w:r w:rsidR="00DF221F" w:rsidRPr="00DF221F">
        <w:rPr>
          <w:position w:val="-16"/>
        </w:rPr>
        <w:object w:dxaOrig="800" w:dyaOrig="440" w14:anchorId="39F39434">
          <v:shape id="_x0000_i2115" type="#_x0000_t75" style="width:39.75pt;height:21.75pt" o:ole="">
            <v:imagedata r:id="rId2204" o:title=""/>
          </v:shape>
          <o:OLEObject Type="Embed" ProgID="Equation.DSMT4" ShapeID="_x0000_i2115" DrawAspect="Content" ObjectID="_1527085740" r:id="rId2205"/>
        </w:object>
      </w:r>
      <w:r>
        <w:t xml:space="preserve">. Accordingly, for a point </w:t>
      </w:r>
      <w:r w:rsidR="00DF221F" w:rsidRPr="00DF221F">
        <w:rPr>
          <w:position w:val="-16"/>
        </w:rPr>
        <w:object w:dxaOrig="940" w:dyaOrig="440" w14:anchorId="06EA65F5">
          <v:shape id="_x0000_i2116" type="#_x0000_t75" style="width:47.25pt;height:21.75pt" o:ole="">
            <v:imagedata r:id="rId2206" o:title=""/>
          </v:shape>
          <o:OLEObject Type="Embed" ProgID="Equation.DSMT4" ShapeID="_x0000_i2116" DrawAspect="Content" ObjectID="_1527085741" r:id="rId2207"/>
        </w:object>
      </w:r>
      <w:r>
        <w:t xml:space="preserve"> on </w:t>
      </w:r>
      <w:r w:rsidR="00DF221F" w:rsidRPr="00DF221F">
        <w:rPr>
          <w:position w:val="-6"/>
        </w:rPr>
        <w:object w:dxaOrig="320" w:dyaOrig="279" w14:anchorId="57FC14D1">
          <v:shape id="_x0000_i2117" type="#_x0000_t75" style="width:15.75pt;height:14.25pt" o:ole="">
            <v:imagedata r:id="rId2208" o:title=""/>
          </v:shape>
          <o:OLEObject Type="Embed" ProgID="Equation.DSMT4" ShapeID="_x0000_i2117" DrawAspect="Content" ObjectID="_1527085742" r:id="rId2209"/>
        </w:object>
      </w:r>
      <w:r>
        <w:t>, surface tangents (covariant basis vectors) are given by</w:t>
      </w:r>
    </w:p>
    <w:p w14:paraId="4A9ED3A6" w14:textId="1A2C0460" w:rsidR="007463F4" w:rsidRDefault="007463F4" w:rsidP="007463F4">
      <w:pPr>
        <w:pStyle w:val="MTDisplayEquation"/>
      </w:pPr>
      <w:r>
        <w:tab/>
      </w:r>
      <w:r w:rsidR="00DF221F" w:rsidRPr="00DF221F">
        <w:rPr>
          <w:position w:val="-28"/>
        </w:rPr>
        <w:object w:dxaOrig="2180" w:dyaOrig="660" w14:anchorId="5897A139">
          <v:shape id="_x0000_i2118" type="#_x0000_t75" style="width:108.75pt;height:33pt" o:ole="">
            <v:imagedata r:id="rId2210" o:title=""/>
          </v:shape>
          <o:OLEObject Type="Embed" ProgID="Equation.DSMT4" ShapeID="_x0000_i2118" DrawAspect="Content" ObjectID="_1527085743" r:id="rId2211"/>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148</w:instrText>
        </w:r>
      </w:fldSimple>
      <w:r w:rsidR="00364FD5">
        <w:instrText>)</w:instrText>
      </w:r>
      <w:r w:rsidR="00364FD5">
        <w:fldChar w:fldCharType="end"/>
      </w:r>
    </w:p>
    <w:p w14:paraId="4A2A7599" w14:textId="77777777" w:rsidR="007463F4" w:rsidRDefault="007463F4" w:rsidP="007463F4">
      <w:r>
        <w:t>and the outward unit normal is</w:t>
      </w:r>
    </w:p>
    <w:p w14:paraId="59EE56CE" w14:textId="2E556D61" w:rsidR="007463F4" w:rsidRDefault="007463F4" w:rsidP="007463F4">
      <w:pPr>
        <w:pStyle w:val="MTDisplayEquation"/>
      </w:pPr>
      <w:r>
        <w:tab/>
      </w:r>
      <w:r w:rsidR="00DF221F" w:rsidRPr="00DF221F">
        <w:rPr>
          <w:position w:val="-32"/>
        </w:rPr>
        <w:object w:dxaOrig="1180" w:dyaOrig="700" w14:anchorId="4713008C">
          <v:shape id="_x0000_i2119" type="#_x0000_t75" style="width:59.25pt;height:35.25pt" o:ole="">
            <v:imagedata r:id="rId2212" o:title=""/>
          </v:shape>
          <o:OLEObject Type="Embed" ProgID="Equation.DSMT4" ShapeID="_x0000_i2119" DrawAspect="Content" ObjectID="_1527085744" r:id="rId221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149</w:instrText>
        </w:r>
      </w:fldSimple>
      <w:r w:rsidR="00364FD5">
        <w:instrText>)</w:instrText>
      </w:r>
      <w:r w:rsidR="00364FD5">
        <w:fldChar w:fldCharType="end"/>
      </w:r>
    </w:p>
    <w:p w14:paraId="27851014" w14:textId="3D5A9C49" w:rsidR="007463F4" w:rsidRDefault="007463F4" w:rsidP="007463F4">
      <w:r>
        <w:t xml:space="preserve">The elemental area on </w:t>
      </w:r>
      <w:r w:rsidR="00DF221F" w:rsidRPr="00DF221F">
        <w:rPr>
          <w:position w:val="-6"/>
        </w:rPr>
        <w:object w:dxaOrig="320" w:dyaOrig="279" w14:anchorId="28D434BB">
          <v:shape id="_x0000_i2120" type="#_x0000_t75" style="width:15.75pt;height:14.25pt" o:ole="">
            <v:imagedata r:id="rId2214" o:title=""/>
          </v:shape>
          <o:OLEObject Type="Embed" ProgID="Equation.DSMT4" ShapeID="_x0000_i2120" DrawAspect="Content" ObjectID="_1527085745" r:id="rId2215"/>
        </w:object>
      </w:r>
      <w:r>
        <w:t xml:space="preserve"> is </w:t>
      </w:r>
      <w:r w:rsidR="00DF221F" w:rsidRPr="00DF221F">
        <w:rPr>
          <w:position w:val="-14"/>
        </w:rPr>
        <w:object w:dxaOrig="1980" w:dyaOrig="400" w14:anchorId="176AF78B">
          <v:shape id="_x0000_i2121" type="#_x0000_t75" style="width:99pt;height:20.25pt" o:ole="">
            <v:imagedata r:id="rId2216" o:title=""/>
          </v:shape>
          <o:OLEObject Type="Embed" ProgID="Equation.DSMT4" ShapeID="_x0000_i2121" DrawAspect="Content" ObjectID="_1527085746" r:id="rId2217"/>
        </w:object>
      </w:r>
      <w:r>
        <w:t>. Consequently, the external virtual work integral may be rewritten as</w:t>
      </w:r>
    </w:p>
    <w:p w14:paraId="36C690AE" w14:textId="4A091325" w:rsidR="007463F4" w:rsidRDefault="007463F4" w:rsidP="007463F4">
      <w:pPr>
        <w:pStyle w:val="MTDisplayEquation"/>
      </w:pPr>
      <w:r>
        <w:tab/>
      </w:r>
      <w:r w:rsidR="00DF221F" w:rsidRPr="00DF221F">
        <w:rPr>
          <w:position w:val="-32"/>
        </w:rPr>
        <w:object w:dxaOrig="5319" w:dyaOrig="760" w14:anchorId="0844E0D8">
          <v:shape id="_x0000_i2122" type="#_x0000_t75" style="width:266.25pt;height:38.25pt" o:ole="">
            <v:imagedata r:id="rId2218" o:title=""/>
          </v:shape>
          <o:OLEObject Type="Embed" ProgID="Equation.DSMT4" ShapeID="_x0000_i2122" DrawAspect="Content" ObjectID="_1527085747" r:id="rId221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bookmarkStart w:id="465" w:name="ZEqnNum203639"/>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150</w:instrText>
        </w:r>
      </w:fldSimple>
      <w:r w:rsidR="00364FD5">
        <w:instrText>)</w:instrText>
      </w:r>
      <w:bookmarkEnd w:id="465"/>
      <w:r w:rsidR="00364FD5">
        <w:fldChar w:fldCharType="end"/>
      </w:r>
    </w:p>
    <w:p w14:paraId="7AA92CA3" w14:textId="77777777" w:rsidR="007463F4" w:rsidRDefault="007463F4" w:rsidP="007463F4">
      <w:r>
        <w:t>where</w:t>
      </w:r>
    </w:p>
    <w:p w14:paraId="472269B7" w14:textId="4B6E20B8" w:rsidR="007463F4" w:rsidRPr="0023486D" w:rsidRDefault="007463F4" w:rsidP="007463F4">
      <w:pPr>
        <w:pStyle w:val="MTDisplayEquation"/>
      </w:pPr>
      <w:r>
        <w:tab/>
      </w:r>
      <w:r w:rsidR="00DF221F" w:rsidRPr="00DF221F">
        <w:rPr>
          <w:position w:val="-30"/>
        </w:rPr>
        <w:object w:dxaOrig="1939" w:dyaOrig="560" w14:anchorId="2A1E62E0">
          <v:shape id="_x0000_i2123" type="#_x0000_t75" style="width:96.75pt;height:27.75pt" o:ole="">
            <v:imagedata r:id="rId2220" o:title=""/>
          </v:shape>
          <o:OLEObject Type="Embed" ProgID="Equation.DSMT4" ShapeID="_x0000_i2123" DrawAspect="Content" ObjectID="_1527085748" r:id="rId2221"/>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151</w:instrText>
        </w:r>
      </w:fldSimple>
      <w:r w:rsidR="00364FD5">
        <w:instrText>)</w:instrText>
      </w:r>
      <w:r w:rsidR="00364FD5">
        <w:fldChar w:fldCharType="end"/>
      </w:r>
    </w:p>
    <w:p w14:paraId="0E3E7F1B" w14:textId="032D5484" w:rsidR="007463F4" w:rsidRDefault="007463F4" w:rsidP="007463F4">
      <w:r>
        <w:t xml:space="preserve">The directional derivative of </w:t>
      </w:r>
      <w:r w:rsidR="00DF221F" w:rsidRPr="00DF221F">
        <w:rPr>
          <w:position w:val="-12"/>
        </w:rPr>
        <w:object w:dxaOrig="560" w:dyaOrig="360" w14:anchorId="2D6135B3">
          <v:shape id="_x0000_i2124" type="#_x0000_t75" style="width:27.75pt;height:18pt" o:ole="">
            <v:imagedata r:id="rId2222" o:title=""/>
          </v:shape>
          <o:OLEObject Type="Embed" ProgID="Equation.DSMT4" ShapeID="_x0000_i2124" DrawAspect="Content" ObjectID="_1527085749" r:id="rId2223"/>
        </w:object>
      </w:r>
      <w:r>
        <w:t xml:space="preserve"> may then be applied directly to its integrand, since the parametric space is invariant </w:t>
      </w:r>
      <w:r>
        <w:fldChar w:fldCharType="begin"/>
      </w:r>
      <w:r>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Pr>
            <w:noProof/>
          </w:rPr>
          <w:t>1</w:t>
        </w:r>
      </w:hyperlink>
      <w:r>
        <w:rPr>
          <w:noProof/>
        </w:rPr>
        <w:t>]</w:t>
      </w:r>
      <w:r>
        <w:fldChar w:fldCharType="end"/>
      </w:r>
      <w:r>
        <w:t>.</w:t>
      </w:r>
    </w:p>
    <w:p w14:paraId="0E9ED852" w14:textId="77777777" w:rsidR="007463F4" w:rsidRDefault="007463F4" w:rsidP="007463F4"/>
    <w:p w14:paraId="7EDD8D63" w14:textId="4FDE1C9E" w:rsidR="007463F4" w:rsidRDefault="007463F4" w:rsidP="007463F4">
      <w:r>
        <w:t xml:space="preserve">If we restrict traction boundary conditions to the special case of normal tractions, then </w:t>
      </w:r>
      <w:r w:rsidR="00DF221F" w:rsidRPr="00DF221F">
        <w:rPr>
          <w:position w:val="-12"/>
        </w:rPr>
        <w:object w:dxaOrig="680" w:dyaOrig="360" w14:anchorId="52A2C314">
          <v:shape id="_x0000_i2125" type="#_x0000_t75" style="width:33.75pt;height:18pt" o:ole="">
            <v:imagedata r:id="rId2224" o:title=""/>
          </v:shape>
          <o:OLEObject Type="Embed" ProgID="Equation.DSMT4" ShapeID="_x0000_i2125" DrawAspect="Content" ObjectID="_1527085750" r:id="rId2225"/>
        </w:object>
      </w:r>
      <w:r>
        <w:t xml:space="preserve"> where </w:t>
      </w:r>
      <w:r w:rsidR="00DF221F" w:rsidRPr="00DF221F">
        <w:rPr>
          <w:position w:val="-12"/>
        </w:rPr>
        <w:object w:dxaOrig="220" w:dyaOrig="360" w14:anchorId="00052CC6">
          <v:shape id="_x0000_i2126" type="#_x0000_t75" style="width:11.25pt;height:18pt" o:ole="">
            <v:imagedata r:id="rId2226" o:title=""/>
          </v:shape>
          <o:OLEObject Type="Embed" ProgID="Equation.DSMT4" ShapeID="_x0000_i2126" DrawAspect="Content" ObjectID="_1527085751" r:id="rId2227"/>
        </w:object>
      </w:r>
      <w:r>
        <w:t xml:space="preserve"> is the prescribed normal traction component. Then it can be shown that the linearization of </w:t>
      </w:r>
      <w:r w:rsidR="00DF221F" w:rsidRPr="00DF221F">
        <w:rPr>
          <w:position w:val="-12"/>
        </w:rPr>
        <w:object w:dxaOrig="560" w:dyaOrig="360" w14:anchorId="2DD39E54">
          <v:shape id="_x0000_i2127" type="#_x0000_t75" style="width:27.75pt;height:18pt" o:ole="">
            <v:imagedata r:id="rId2228" o:title=""/>
          </v:shape>
          <o:OLEObject Type="Embed" ProgID="Equation.DSMT4" ShapeID="_x0000_i2127" DrawAspect="Content" ObjectID="_1527085752" r:id="rId2229"/>
        </w:object>
      </w:r>
      <w:r>
        <w:t xml:space="preserve"> along </w:t>
      </w:r>
      <w:r w:rsidR="00DF221F" w:rsidRPr="00DF221F">
        <w:rPr>
          <w:position w:val="-6"/>
        </w:rPr>
        <w:object w:dxaOrig="360" w:dyaOrig="279" w14:anchorId="51E32D78">
          <v:shape id="_x0000_i2128" type="#_x0000_t75" style="width:18pt;height:14.25pt" o:ole="">
            <v:imagedata r:id="rId2230" o:title=""/>
          </v:shape>
          <o:OLEObject Type="Embed" ProgID="Equation.DSMT4" ShapeID="_x0000_i2128" DrawAspect="Content" ObjectID="_1527085753" r:id="rId2231"/>
        </w:object>
      </w:r>
      <w:r>
        <w:t xml:space="preserve"> produces</w:t>
      </w:r>
    </w:p>
    <w:p w14:paraId="148619BC" w14:textId="6CC3E336" w:rsidR="007463F4" w:rsidRDefault="007463F4" w:rsidP="007463F4">
      <w:pPr>
        <w:pStyle w:val="MTDisplayEquation"/>
      </w:pPr>
      <w:r>
        <w:tab/>
      </w:r>
      <w:r w:rsidR="00DF221F" w:rsidRPr="00DF221F">
        <w:rPr>
          <w:position w:val="-32"/>
        </w:rPr>
        <w:object w:dxaOrig="7920" w:dyaOrig="760" w14:anchorId="49CD3E7B">
          <v:shape id="_x0000_i2129" type="#_x0000_t75" style="width:396pt;height:38.25pt" o:ole="">
            <v:imagedata r:id="rId2232" o:title=""/>
          </v:shape>
          <o:OLEObject Type="Embed" ProgID="Equation.DSMT4" ShapeID="_x0000_i2129" DrawAspect="Content" ObjectID="_1527085754" r:id="rId223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152</w:instrText>
        </w:r>
      </w:fldSimple>
      <w:r w:rsidR="00364FD5">
        <w:instrText>)</w:instrText>
      </w:r>
      <w:r w:rsidR="00364FD5">
        <w:fldChar w:fldCharType="end"/>
      </w:r>
    </w:p>
    <w:p w14:paraId="7796040E" w14:textId="6D68D0AB" w:rsidR="007463F4" w:rsidRDefault="007463F4" w:rsidP="007463F4">
      <w:r>
        <w:t xml:space="preserve">The linearizations along </w:t>
      </w:r>
      <w:r w:rsidR="00DF221F" w:rsidRPr="00DF221F">
        <w:rPr>
          <w:position w:val="-10"/>
        </w:rPr>
        <w:object w:dxaOrig="340" w:dyaOrig="320" w14:anchorId="5221BCFB">
          <v:shape id="_x0000_i2130" type="#_x0000_t75" style="width:17.25pt;height:15.75pt" o:ole="">
            <v:imagedata r:id="rId2234" o:title=""/>
          </v:shape>
          <o:OLEObject Type="Embed" ProgID="Equation.DSMT4" ShapeID="_x0000_i2130" DrawAspect="Content" ObjectID="_1527085755" r:id="rId2235"/>
        </w:object>
      </w:r>
      <w:r>
        <w:t xml:space="preserve"> and </w:t>
      </w:r>
      <w:r w:rsidR="00DF221F" w:rsidRPr="00DF221F">
        <w:rPr>
          <w:position w:val="-6"/>
        </w:rPr>
        <w:object w:dxaOrig="420" w:dyaOrig="320" w14:anchorId="5F77F47F">
          <v:shape id="_x0000_i2131" type="#_x0000_t75" style="width:21pt;height:15.75pt" o:ole="">
            <v:imagedata r:id="rId2236" o:title=""/>
          </v:shape>
          <o:OLEObject Type="Embed" ProgID="Equation.DSMT4" ShapeID="_x0000_i2131" DrawAspect="Content" ObjectID="_1527085756" r:id="rId2237"/>
        </w:object>
      </w:r>
      <w:r>
        <w:t xml:space="preserve"> reduce to zero, </w:t>
      </w:r>
      <w:r w:rsidR="00DF221F" w:rsidRPr="00DF221F">
        <w:rPr>
          <w:position w:val="-14"/>
        </w:rPr>
        <w:object w:dxaOrig="1800" w:dyaOrig="400" w14:anchorId="7C0ACBF1">
          <v:shape id="_x0000_i2132" type="#_x0000_t75" style="width:90pt;height:20.25pt" o:ole="">
            <v:imagedata r:id="rId2238" o:title=""/>
          </v:shape>
          <o:OLEObject Type="Embed" ProgID="Equation.DSMT4" ShapeID="_x0000_i2132" DrawAspect="Content" ObjectID="_1527085757" r:id="rId2239"/>
        </w:object>
      </w:r>
      <w:r>
        <w:t xml:space="preserve"> and </w:t>
      </w:r>
      <w:r w:rsidR="00DF221F" w:rsidRPr="00DF221F">
        <w:rPr>
          <w:position w:val="-16"/>
        </w:rPr>
        <w:object w:dxaOrig="1960" w:dyaOrig="440" w14:anchorId="48D6560D">
          <v:shape id="_x0000_i2133" type="#_x0000_t75" style="width:98.25pt;height:21.75pt" o:ole="">
            <v:imagedata r:id="rId2240" o:title=""/>
          </v:shape>
          <o:OLEObject Type="Embed" ProgID="Equation.DSMT4" ShapeID="_x0000_i2133" DrawAspect="Content" ObjectID="_1527085758" r:id="rId2241"/>
        </w:object>
      </w:r>
      <w:r>
        <w:t>.</w:t>
      </w:r>
    </w:p>
    <w:p w14:paraId="62F67418" w14:textId="77777777" w:rsidR="007463F4" w:rsidRDefault="007463F4" w:rsidP="00013E94"/>
    <w:p w14:paraId="4D7AD1EA" w14:textId="77777777" w:rsidR="00013E94" w:rsidRDefault="00013E94" w:rsidP="00013E94">
      <w:pPr>
        <w:pStyle w:val="Heading3"/>
      </w:pPr>
      <w:bookmarkStart w:id="466" w:name="_Toc302112018"/>
      <w:r>
        <w:lastRenderedPageBreak/>
        <w:t>Discretization</w:t>
      </w:r>
      <w:bookmarkEnd w:id="466"/>
    </w:p>
    <w:p w14:paraId="7BD3D4FF" w14:textId="77777777" w:rsidR="00013E94" w:rsidRDefault="00013E94" w:rsidP="00013E94">
      <w:r>
        <w:t>To discretize the virtual work relations, let</w:t>
      </w:r>
    </w:p>
    <w:p w14:paraId="089F366C" w14:textId="395F75E3" w:rsidR="00013E94" w:rsidRDefault="00013E94" w:rsidP="00013E94">
      <w:pPr>
        <w:pStyle w:val="MTDisplayEquation"/>
      </w:pPr>
      <w:r>
        <w:tab/>
      </w:r>
      <w:r w:rsidR="00DF221F" w:rsidRPr="00DF221F">
        <w:rPr>
          <w:position w:val="-202"/>
        </w:rPr>
        <w:object w:dxaOrig="3879" w:dyaOrig="2060" w14:anchorId="1F784803">
          <v:shape id="_x0000_i2134" type="#_x0000_t75" style="width:194.25pt;height:102.75pt" o:ole="">
            <v:imagedata r:id="rId2242" o:title=""/>
          </v:shape>
          <o:OLEObject Type="Embed" ProgID="Equation.DSMT4" ShapeID="_x0000_i2134" DrawAspect="Content" ObjectID="_1527085759" r:id="rId2243"/>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153</w:instrText>
        </w:r>
      </w:fldSimple>
      <w:r w:rsidR="00364FD5">
        <w:instrText>)</w:instrText>
      </w:r>
      <w:r w:rsidR="00364FD5">
        <w:fldChar w:fldCharType="end"/>
      </w:r>
    </w:p>
    <w:p w14:paraId="5EF78368" w14:textId="08F560EC" w:rsidR="00013E94" w:rsidRDefault="00013E94" w:rsidP="00013E94">
      <w:r>
        <w:t xml:space="preserve">where </w:t>
      </w:r>
      <w:r w:rsidR="00DF221F" w:rsidRPr="00DF221F">
        <w:rPr>
          <w:position w:val="-12"/>
        </w:rPr>
        <w:object w:dxaOrig="340" w:dyaOrig="360" w14:anchorId="5C8B5301">
          <v:shape id="_x0000_i2135" type="#_x0000_t75" style="width:17.25pt;height:18pt" o:ole="">
            <v:imagedata r:id="rId2244" o:title=""/>
          </v:shape>
          <o:OLEObject Type="Embed" ProgID="Equation.DSMT4" ShapeID="_x0000_i2135" DrawAspect="Content" ObjectID="_1527085760" r:id="rId2245"/>
        </w:object>
      </w:r>
      <w:r>
        <w:t xml:space="preserve"> represents the interpolation functions over an element, </w:t>
      </w:r>
      <w:r w:rsidR="00DF221F" w:rsidRPr="00DF221F">
        <w:rPr>
          <w:position w:val="-12"/>
        </w:rPr>
        <w:object w:dxaOrig="440" w:dyaOrig="360" w14:anchorId="09048CCB">
          <v:shape id="_x0000_i2136" type="#_x0000_t75" style="width:21.75pt;height:18pt" o:ole="">
            <v:imagedata r:id="rId2246" o:title=""/>
          </v:shape>
          <o:OLEObject Type="Embed" ProgID="Equation.DSMT4" ShapeID="_x0000_i2136" DrawAspect="Content" ObjectID="_1527085761" r:id="rId2247"/>
        </w:object>
      </w:r>
      <w:r>
        <w:t xml:space="preserve">, </w:t>
      </w:r>
      <w:r w:rsidR="00DF221F" w:rsidRPr="00DF221F">
        <w:rPr>
          <w:position w:val="-12"/>
        </w:rPr>
        <w:object w:dxaOrig="440" w:dyaOrig="360" w14:anchorId="07F7FD63">
          <v:shape id="_x0000_i2137" type="#_x0000_t75" style="width:21.75pt;height:18pt" o:ole="">
            <v:imagedata r:id="rId2248" o:title=""/>
          </v:shape>
          <o:OLEObject Type="Embed" ProgID="Equation.DSMT4" ShapeID="_x0000_i2137" DrawAspect="Content" ObjectID="_1527085762" r:id="rId2249"/>
        </w:object>
      </w:r>
      <w:r>
        <w:t xml:space="preserve">, </w:t>
      </w:r>
      <w:r w:rsidR="00DF221F" w:rsidRPr="00DF221F">
        <w:rPr>
          <w:position w:val="-12"/>
        </w:rPr>
        <w:object w:dxaOrig="440" w:dyaOrig="380" w14:anchorId="594EF43F">
          <v:shape id="_x0000_i2138" type="#_x0000_t75" style="width:21.75pt;height:18.75pt" o:ole="">
            <v:imagedata r:id="rId2250" o:title=""/>
          </v:shape>
          <o:OLEObject Type="Embed" ProgID="Equation.DSMT4" ShapeID="_x0000_i2138" DrawAspect="Content" ObjectID="_1527085763" r:id="rId2251"/>
        </w:object>
      </w:r>
      <w:r>
        <w:t xml:space="preserve">, </w:t>
      </w:r>
      <w:r w:rsidR="00DF221F" w:rsidRPr="00DF221F">
        <w:rPr>
          <w:position w:val="-12"/>
        </w:rPr>
        <w:object w:dxaOrig="440" w:dyaOrig="360" w14:anchorId="64C4EF85">
          <v:shape id="_x0000_i2139" type="#_x0000_t75" style="width:21.75pt;height:18pt" o:ole="">
            <v:imagedata r:id="rId2252" o:title=""/>
          </v:shape>
          <o:OLEObject Type="Embed" ProgID="Equation.DSMT4" ShapeID="_x0000_i2139" DrawAspect="Content" ObjectID="_1527085764" r:id="rId2253"/>
        </w:object>
      </w:r>
      <w:r>
        <w:t xml:space="preserve">, </w:t>
      </w:r>
      <w:r w:rsidR="00DF221F" w:rsidRPr="00DF221F">
        <w:rPr>
          <w:position w:val="-12"/>
        </w:rPr>
        <w:object w:dxaOrig="420" w:dyaOrig="360" w14:anchorId="2A7D1FD2">
          <v:shape id="_x0000_i2140" type="#_x0000_t75" style="width:21pt;height:18pt" o:ole="">
            <v:imagedata r:id="rId2254" o:title=""/>
          </v:shape>
          <o:OLEObject Type="Embed" ProgID="Equation.DSMT4" ShapeID="_x0000_i2140" DrawAspect="Content" ObjectID="_1527085765" r:id="rId2255"/>
        </w:object>
      </w:r>
      <w:r>
        <w:t xml:space="preserve"> and </w:t>
      </w:r>
      <w:r w:rsidR="00DF221F" w:rsidRPr="00DF221F">
        <w:rPr>
          <w:position w:val="-12"/>
        </w:rPr>
        <w:object w:dxaOrig="420" w:dyaOrig="380" w14:anchorId="1334E770">
          <v:shape id="_x0000_i2141" type="#_x0000_t75" style="width:21pt;height:18.75pt" o:ole="">
            <v:imagedata r:id="rId2256" o:title=""/>
          </v:shape>
          <o:OLEObject Type="Embed" ProgID="Equation.DSMT4" ShapeID="_x0000_i2141" DrawAspect="Content" ObjectID="_1527085766" r:id="rId2257"/>
        </w:object>
      </w:r>
      <w:r>
        <w:t xml:space="preserve"> respectively represent the nodal values of </w:t>
      </w:r>
      <w:r w:rsidR="00DF221F" w:rsidRPr="00DF221F">
        <w:rPr>
          <w:position w:val="-6"/>
        </w:rPr>
        <w:object w:dxaOrig="340" w:dyaOrig="279" w14:anchorId="738D0F62">
          <v:shape id="_x0000_i2142" type="#_x0000_t75" style="width:17.25pt;height:14.25pt" o:ole="">
            <v:imagedata r:id="rId2258" o:title=""/>
          </v:shape>
          <o:OLEObject Type="Embed" ProgID="Equation.DSMT4" ShapeID="_x0000_i2142" DrawAspect="Content" ObjectID="_1527085767" r:id="rId2259"/>
        </w:object>
      </w:r>
      <w:r>
        <w:t xml:space="preserve">, </w:t>
      </w:r>
      <w:r w:rsidR="00DF221F" w:rsidRPr="00DF221F">
        <w:rPr>
          <w:position w:val="-10"/>
        </w:rPr>
        <w:object w:dxaOrig="380" w:dyaOrig="320" w14:anchorId="6D912A88">
          <v:shape id="_x0000_i2143" type="#_x0000_t75" style="width:18.75pt;height:15.75pt" o:ole="">
            <v:imagedata r:id="rId2260" o:title=""/>
          </v:shape>
          <o:OLEObject Type="Embed" ProgID="Equation.DSMT4" ShapeID="_x0000_i2143" DrawAspect="Content" ObjectID="_1527085768" r:id="rId2261"/>
        </w:object>
      </w:r>
      <w:r>
        <w:t xml:space="preserve">, </w:t>
      </w:r>
      <w:r w:rsidR="00DF221F" w:rsidRPr="00DF221F">
        <w:rPr>
          <w:position w:val="-6"/>
        </w:rPr>
        <w:object w:dxaOrig="440" w:dyaOrig="320" w14:anchorId="61C31390">
          <v:shape id="_x0000_i2144" type="#_x0000_t75" style="width:21.75pt;height:15.75pt" o:ole="">
            <v:imagedata r:id="rId2262" o:title=""/>
          </v:shape>
          <o:OLEObject Type="Embed" ProgID="Equation.DSMT4" ShapeID="_x0000_i2144" DrawAspect="Content" ObjectID="_1527085769" r:id="rId2263"/>
        </w:object>
      </w:r>
      <w:r>
        <w:t xml:space="preserve">, </w:t>
      </w:r>
      <w:r w:rsidR="00DF221F" w:rsidRPr="00DF221F">
        <w:rPr>
          <w:position w:val="-6"/>
        </w:rPr>
        <w:object w:dxaOrig="360" w:dyaOrig="279" w14:anchorId="1C76B359">
          <v:shape id="_x0000_i2145" type="#_x0000_t75" style="width:18pt;height:14.25pt" o:ole="">
            <v:imagedata r:id="rId2264" o:title=""/>
          </v:shape>
          <o:OLEObject Type="Embed" ProgID="Equation.DSMT4" ShapeID="_x0000_i2145" DrawAspect="Content" ObjectID="_1527085770" r:id="rId2265"/>
        </w:object>
      </w:r>
      <w:r>
        <w:t xml:space="preserve">, </w:t>
      </w:r>
      <w:r w:rsidR="00DF221F" w:rsidRPr="00DF221F">
        <w:rPr>
          <w:position w:val="-10"/>
        </w:rPr>
        <w:object w:dxaOrig="340" w:dyaOrig="320" w14:anchorId="0EF78742">
          <v:shape id="_x0000_i2146" type="#_x0000_t75" style="width:17.25pt;height:15.75pt" o:ole="">
            <v:imagedata r:id="rId2266" o:title=""/>
          </v:shape>
          <o:OLEObject Type="Embed" ProgID="Equation.DSMT4" ShapeID="_x0000_i2146" DrawAspect="Content" ObjectID="_1527085771" r:id="rId2267"/>
        </w:object>
      </w:r>
      <w:r>
        <w:t xml:space="preserve"> and </w:t>
      </w:r>
      <w:r w:rsidR="00DF221F" w:rsidRPr="00DF221F">
        <w:rPr>
          <w:position w:val="-6"/>
        </w:rPr>
        <w:object w:dxaOrig="420" w:dyaOrig="320" w14:anchorId="4023C261">
          <v:shape id="_x0000_i2147" type="#_x0000_t75" style="width:21pt;height:15.75pt" o:ole="">
            <v:imagedata r:id="rId2268" o:title=""/>
          </v:shape>
          <o:OLEObject Type="Embed" ProgID="Equation.DSMT4" ShapeID="_x0000_i2147" DrawAspect="Content" ObjectID="_1527085772" r:id="rId2269"/>
        </w:object>
      </w:r>
      <w:r>
        <w:t xml:space="preserve">; </w:t>
      </w:r>
      <w:r w:rsidR="00DF221F" w:rsidRPr="00DF221F">
        <w:rPr>
          <w:position w:val="-6"/>
        </w:rPr>
        <w:object w:dxaOrig="260" w:dyaOrig="220" w14:anchorId="3027AFC1">
          <v:shape id="_x0000_i2148" type="#_x0000_t75" style="width:12.75pt;height:11.25pt" o:ole="">
            <v:imagedata r:id="rId2270" o:title=""/>
          </v:shape>
          <o:OLEObject Type="Embed" ProgID="Equation.DSMT4" ShapeID="_x0000_i2148" DrawAspect="Content" ObjectID="_1527085773" r:id="rId2271"/>
        </w:object>
      </w:r>
      <w:r>
        <w:t xml:space="preserve"> is the number of nodes in an element.</w:t>
      </w:r>
    </w:p>
    <w:p w14:paraId="58791322" w14:textId="77777777" w:rsidR="00013E94" w:rsidRDefault="00013E94" w:rsidP="00013E94"/>
    <w:p w14:paraId="37DFDDD6" w14:textId="78C5B984" w:rsidR="00013E94" w:rsidRDefault="00013E94" w:rsidP="00013E94">
      <w:r>
        <w:t xml:space="preserve">The discretized form of </w:t>
      </w:r>
      <w:r w:rsidR="00DF221F" w:rsidRPr="00DF221F">
        <w:rPr>
          <w:position w:val="-12"/>
        </w:rPr>
        <w:object w:dxaOrig="540" w:dyaOrig="360" w14:anchorId="6711555C">
          <v:shape id="_x0000_i2149" type="#_x0000_t75" style="width:27pt;height:18pt" o:ole="">
            <v:imagedata r:id="rId2272" o:title=""/>
          </v:shape>
          <o:OLEObject Type="Embed" ProgID="Equation.DSMT4" ShapeID="_x0000_i2149" DrawAspect="Content" ObjectID="_1527085774" r:id="rId2273"/>
        </w:object>
      </w:r>
      <w:r>
        <w:t xml:space="preserve"> in </w:t>
      </w:r>
      <w:r>
        <w:fldChar w:fldCharType="begin"/>
      </w:r>
      <w:r>
        <w:instrText xml:space="preserve"> GOTOBUTTON ZEqnNum588916  \* MERGEFORMAT </w:instrText>
      </w:r>
      <w:fldSimple w:instr=" REF ZEqnNum588916 \* Charformat \! \* MERGEFORMAT ">
        <w:r w:rsidR="00572445">
          <w:instrText>(3.55)</w:instrText>
        </w:r>
      </w:fldSimple>
      <w:r>
        <w:fldChar w:fldCharType="end"/>
      </w:r>
      <w:r>
        <w:t xml:space="preserve"> may be written as</w:t>
      </w:r>
    </w:p>
    <w:p w14:paraId="224E3675" w14:textId="325B737A" w:rsidR="00013E94" w:rsidRDefault="00013E94" w:rsidP="00013E94">
      <w:pPr>
        <w:pStyle w:val="MTDisplayEquation"/>
      </w:pPr>
      <w:r>
        <w:tab/>
      </w:r>
      <w:r w:rsidR="00DF221F" w:rsidRPr="00DF221F">
        <w:rPr>
          <w:position w:val="-142"/>
        </w:rPr>
        <w:object w:dxaOrig="5200" w:dyaOrig="1900" w14:anchorId="4915F30A">
          <v:shape id="_x0000_i2150" type="#_x0000_t75" style="width:260.25pt;height:95.25pt" o:ole="">
            <v:imagedata r:id="rId2274" o:title=""/>
          </v:shape>
          <o:OLEObject Type="Embed" ProgID="Equation.DSMT4" ShapeID="_x0000_i2150" DrawAspect="Content" ObjectID="_1527085775" r:id="rId227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154</w:instrText>
        </w:r>
      </w:fldSimple>
      <w:r w:rsidR="00364FD5">
        <w:instrText>)</w:instrText>
      </w:r>
      <w:r w:rsidR="00364FD5">
        <w:fldChar w:fldCharType="end"/>
      </w:r>
    </w:p>
    <w:p w14:paraId="2D8BE692" w14:textId="5123D658" w:rsidR="00013E94" w:rsidRDefault="00013E94" w:rsidP="00013E94">
      <w:r>
        <w:t xml:space="preserve">where </w:t>
      </w:r>
      <w:r w:rsidR="00DF221F" w:rsidRPr="00DF221F">
        <w:rPr>
          <w:position w:val="-12"/>
        </w:rPr>
        <w:object w:dxaOrig="260" w:dyaOrig="360" w14:anchorId="6A9C78A1">
          <v:shape id="_x0000_i2151" type="#_x0000_t75" style="width:12.75pt;height:18pt" o:ole="">
            <v:imagedata r:id="rId2276" o:title=""/>
          </v:shape>
          <o:OLEObject Type="Embed" ProgID="Equation.DSMT4" ShapeID="_x0000_i2151" DrawAspect="Content" ObjectID="_1527085776" r:id="rId2277"/>
        </w:object>
      </w:r>
      <w:r>
        <w:t xml:space="preserve"> is the number of elements in </w:t>
      </w:r>
      <w:r w:rsidR="00DF221F" w:rsidRPr="00DF221F">
        <w:rPr>
          <w:position w:val="-6"/>
        </w:rPr>
        <w:object w:dxaOrig="200" w:dyaOrig="279" w14:anchorId="2F5E57C2">
          <v:shape id="_x0000_i2152" type="#_x0000_t75" style="width:9.75pt;height:14.25pt" o:ole="">
            <v:imagedata r:id="rId2278" o:title=""/>
          </v:shape>
          <o:OLEObject Type="Embed" ProgID="Equation.DSMT4" ShapeID="_x0000_i2152" DrawAspect="Content" ObjectID="_1527085777" r:id="rId2279"/>
        </w:object>
      </w:r>
      <w:r>
        <w:t xml:space="preserve">, </w:t>
      </w:r>
      <w:r w:rsidR="00DF221F" w:rsidRPr="00DF221F">
        <w:rPr>
          <w:position w:val="-12"/>
        </w:rPr>
        <w:object w:dxaOrig="380" w:dyaOrig="400" w14:anchorId="4AABBD27">
          <v:shape id="_x0000_i2153" type="#_x0000_t75" style="width:18.75pt;height:20.25pt" o:ole="">
            <v:imagedata r:id="rId2280" o:title=""/>
          </v:shape>
          <o:OLEObject Type="Embed" ProgID="Equation.DSMT4" ShapeID="_x0000_i2153" DrawAspect="Content" ObjectID="_1527085778" r:id="rId2281"/>
        </w:object>
      </w:r>
      <w:r>
        <w:t xml:space="preserve"> is the number of integration points in the </w:t>
      </w:r>
      <w:r w:rsidR="00DF221F" w:rsidRPr="00DF221F">
        <w:rPr>
          <w:position w:val="-6"/>
        </w:rPr>
        <w:object w:dxaOrig="360" w:dyaOrig="220" w14:anchorId="628F744A">
          <v:shape id="_x0000_i2154" type="#_x0000_t75" style="width:18pt;height:11.25pt" o:ole="">
            <v:imagedata r:id="rId2282" o:title=""/>
          </v:shape>
          <o:OLEObject Type="Embed" ProgID="Equation.DSMT4" ShapeID="_x0000_i2154" DrawAspect="Content" ObjectID="_1527085779" r:id="rId2283"/>
        </w:object>
      </w:r>
      <w:r>
        <w:t xml:space="preserve">th element, </w:t>
      </w:r>
      <w:r w:rsidR="00DF221F" w:rsidRPr="00DF221F">
        <w:rPr>
          <w:position w:val="-12"/>
        </w:rPr>
        <w:object w:dxaOrig="320" w:dyaOrig="360" w14:anchorId="7A30691C">
          <v:shape id="_x0000_i2155" type="#_x0000_t75" style="width:15.75pt;height:18pt" o:ole="">
            <v:imagedata r:id="rId2284" o:title=""/>
          </v:shape>
          <o:OLEObject Type="Embed" ProgID="Equation.DSMT4" ShapeID="_x0000_i2155" DrawAspect="Content" ObjectID="_1527085780" r:id="rId2285"/>
        </w:object>
      </w:r>
      <w:r>
        <w:t xml:space="preserve"> is the quadrature weight associated with the </w:t>
      </w:r>
      <w:r w:rsidR="00DF221F" w:rsidRPr="00DF221F">
        <w:rPr>
          <w:position w:val="-6"/>
        </w:rPr>
        <w:object w:dxaOrig="380" w:dyaOrig="279" w14:anchorId="50EB2D0A">
          <v:shape id="_x0000_i2156" type="#_x0000_t75" style="width:18.75pt;height:14.25pt" o:ole="">
            <v:imagedata r:id="rId2286" o:title=""/>
          </v:shape>
          <o:OLEObject Type="Embed" ProgID="Equation.DSMT4" ShapeID="_x0000_i2156" DrawAspect="Content" ObjectID="_1527085781" r:id="rId2287"/>
        </w:object>
      </w:r>
      <w:r>
        <w:t xml:space="preserve">th integration point, and </w:t>
      </w:r>
      <w:r w:rsidR="00DF221F" w:rsidRPr="00DF221F">
        <w:rPr>
          <w:position w:val="-14"/>
        </w:rPr>
        <w:object w:dxaOrig="300" w:dyaOrig="380" w14:anchorId="5A08E032">
          <v:shape id="_x0000_i2157" type="#_x0000_t75" style="width:15pt;height:18.75pt" o:ole="">
            <v:imagedata r:id="rId2288" o:title=""/>
          </v:shape>
          <o:OLEObject Type="Embed" ProgID="Equation.DSMT4" ShapeID="_x0000_i2157" DrawAspect="Content" ObjectID="_1527085782" r:id="rId2289"/>
        </w:object>
      </w:r>
      <w:r>
        <w:t xml:space="preserve"> is the Jacobian of the transformation from the current spatial configuration to the parametric space of the element. In the above expression,</w:t>
      </w:r>
    </w:p>
    <w:p w14:paraId="6B192E20" w14:textId="4DB95128" w:rsidR="00013E94" w:rsidRDefault="00013E94" w:rsidP="00013E94">
      <w:pPr>
        <w:pStyle w:val="MTDisplayEquation"/>
      </w:pPr>
      <w:r>
        <w:tab/>
      </w:r>
      <w:r w:rsidR="00DF221F" w:rsidRPr="00DF221F">
        <w:rPr>
          <w:position w:val="-88"/>
        </w:rPr>
        <w:object w:dxaOrig="3760" w:dyaOrig="1660" w14:anchorId="0CA2E14D">
          <v:shape id="_x0000_i2158" type="#_x0000_t75" style="width:188.25pt;height:83.25pt" o:ole="">
            <v:imagedata r:id="rId2290" o:title=""/>
          </v:shape>
          <o:OLEObject Type="Embed" ProgID="Equation.DSMT4" ShapeID="_x0000_i2158" DrawAspect="Content" ObjectID="_1527085783" r:id="rId2291"/>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155</w:instrText>
        </w:r>
      </w:fldSimple>
      <w:r w:rsidR="00364FD5">
        <w:instrText>)</w:instrText>
      </w:r>
      <w:r w:rsidR="00364FD5">
        <w:fldChar w:fldCharType="end"/>
      </w:r>
    </w:p>
    <w:p w14:paraId="400B7F94" w14:textId="0BD1FCEA" w:rsidR="00013E94" w:rsidRDefault="00013E94" w:rsidP="00013E94">
      <w:r>
        <w:t xml:space="preserve">and it is understood that </w:t>
      </w:r>
      <w:r w:rsidR="00DF221F" w:rsidRPr="00DF221F">
        <w:rPr>
          <w:position w:val="-14"/>
        </w:rPr>
        <w:object w:dxaOrig="300" w:dyaOrig="380" w14:anchorId="6E9FEFD5">
          <v:shape id="_x0000_i2159" type="#_x0000_t75" style="width:15pt;height:18.75pt" o:ole="">
            <v:imagedata r:id="rId2292" o:title=""/>
          </v:shape>
          <o:OLEObject Type="Embed" ProgID="Equation.DSMT4" ShapeID="_x0000_i2159" DrawAspect="Content" ObjectID="_1527085784" r:id="rId2293"/>
        </w:object>
      </w:r>
      <w:r>
        <w:t xml:space="preserve">, </w:t>
      </w:r>
      <w:r w:rsidR="00DF221F" w:rsidRPr="00DF221F">
        <w:rPr>
          <w:position w:val="-12"/>
        </w:rPr>
        <w:object w:dxaOrig="260" w:dyaOrig="380" w14:anchorId="60B884AE">
          <v:shape id="_x0000_i2160" type="#_x0000_t75" style="width:12.75pt;height:18.75pt" o:ole="">
            <v:imagedata r:id="rId2294" o:title=""/>
          </v:shape>
          <o:OLEObject Type="Embed" ProgID="Equation.DSMT4" ShapeID="_x0000_i2160" DrawAspect="Content" ObjectID="_1527085785" r:id="rId2295"/>
        </w:object>
      </w:r>
      <w:r>
        <w:t xml:space="preserve">, </w:t>
      </w:r>
      <w:r w:rsidR="00DF221F" w:rsidRPr="00DF221F">
        <w:rPr>
          <w:position w:val="-12"/>
        </w:rPr>
        <w:object w:dxaOrig="279" w:dyaOrig="380" w14:anchorId="44000B4D">
          <v:shape id="_x0000_i2161" type="#_x0000_t75" style="width:14.25pt;height:18.75pt" o:ole="">
            <v:imagedata r:id="rId2296" o:title=""/>
          </v:shape>
          <o:OLEObject Type="Embed" ProgID="Equation.DSMT4" ShapeID="_x0000_i2161" DrawAspect="Content" ObjectID="_1527085786" r:id="rId2297"/>
        </w:object>
      </w:r>
      <w:r>
        <w:t xml:space="preserve"> and </w:t>
      </w:r>
      <w:r w:rsidR="00DF221F" w:rsidRPr="00DF221F">
        <w:rPr>
          <w:position w:val="-12"/>
        </w:rPr>
        <w:object w:dxaOrig="279" w:dyaOrig="380" w14:anchorId="495FD424">
          <v:shape id="_x0000_i2162" type="#_x0000_t75" style="width:14.25pt;height:18.75pt" o:ole="">
            <v:imagedata r:id="rId2298" o:title=""/>
          </v:shape>
          <o:OLEObject Type="Embed" ProgID="Equation.DSMT4" ShapeID="_x0000_i2162" DrawAspect="Content" ObjectID="_1527085787" r:id="rId2299"/>
        </w:object>
      </w:r>
      <w:r>
        <w:t xml:space="preserve"> are evaluated at the parametric coordinates of the </w:t>
      </w:r>
      <w:r w:rsidR="00DF221F" w:rsidRPr="00DF221F">
        <w:rPr>
          <w:position w:val="-6"/>
        </w:rPr>
        <w:object w:dxaOrig="380" w:dyaOrig="279" w14:anchorId="758903B9">
          <v:shape id="_x0000_i2163" type="#_x0000_t75" style="width:18.75pt;height:14.25pt" o:ole="">
            <v:imagedata r:id="rId2300" o:title=""/>
          </v:shape>
          <o:OLEObject Type="Embed" ProgID="Equation.DSMT4" ShapeID="_x0000_i2163" DrawAspect="Content" ObjectID="_1527085788" r:id="rId2301"/>
        </w:object>
      </w:r>
      <w:r>
        <w:t xml:space="preserve">th integration point. Since the parametric space is invariant, time derivatives are evaluated in a material frame. For example, the time derivative </w:t>
      </w:r>
      <w:r w:rsidR="00DF221F" w:rsidRPr="00DF221F">
        <w:rPr>
          <w:position w:val="-14"/>
        </w:rPr>
        <w:object w:dxaOrig="1400" w:dyaOrig="400" w14:anchorId="691BB726">
          <v:shape id="_x0000_i2164" type="#_x0000_t75" style="width:69.75pt;height:20.25pt" o:ole="">
            <v:imagedata r:id="rId2302" o:title=""/>
          </v:shape>
          <o:OLEObject Type="Embed" ProgID="Equation.DSMT4" ShapeID="_x0000_i2164" DrawAspect="Content" ObjectID="_1527085789" r:id="rId2303"/>
        </w:object>
      </w:r>
      <w:r>
        <w:t xml:space="preserve"> appearing in </w:t>
      </w:r>
      <w:r>
        <w:fldChar w:fldCharType="begin"/>
      </w:r>
      <w:r>
        <w:instrText xml:space="preserve"> GOTOBUTTON ZEqnNum588916  \* MERGEFORMAT </w:instrText>
      </w:r>
      <w:fldSimple w:instr=" REF ZEqnNum588916 \* Charformat \! \* MERGEFORMAT ">
        <w:r w:rsidR="00572445">
          <w:instrText>(3.55)</w:instrText>
        </w:r>
      </w:fldSimple>
      <w:r>
        <w:fldChar w:fldCharType="end"/>
      </w:r>
      <w:r>
        <w:t xml:space="preserve"> becomes </w:t>
      </w:r>
      <w:r w:rsidR="00DF221F" w:rsidRPr="00DF221F">
        <w:rPr>
          <w:position w:val="-14"/>
        </w:rPr>
        <w:object w:dxaOrig="1300" w:dyaOrig="400" w14:anchorId="3C82E993">
          <v:shape id="_x0000_i2165" type="#_x0000_t75" style="width:65.25pt;height:20.25pt" o:ole="">
            <v:imagedata r:id="rId2304" o:title=""/>
          </v:shape>
          <o:OLEObject Type="Embed" ProgID="Equation.DSMT4" ShapeID="_x0000_i2165" DrawAspect="Content" ObjectID="_1527085790" r:id="rId2305"/>
        </w:object>
      </w:r>
      <w:r>
        <w:t xml:space="preserve"> when evaluated at the parametric coordinates </w:t>
      </w:r>
      <w:r w:rsidR="00DF221F" w:rsidRPr="00DF221F">
        <w:rPr>
          <w:position w:val="-16"/>
        </w:rPr>
        <w:object w:dxaOrig="1600" w:dyaOrig="440" w14:anchorId="7CAC122A">
          <v:shape id="_x0000_i2166" type="#_x0000_t75" style="width:80.25pt;height:21.75pt" o:ole="">
            <v:imagedata r:id="rId2306" o:title=""/>
          </v:shape>
          <o:OLEObject Type="Embed" ProgID="Equation.DSMT4" ShapeID="_x0000_i2166" DrawAspect="Content" ObjectID="_1527085791" r:id="rId2307"/>
        </w:object>
      </w:r>
      <w:r>
        <w:t xml:space="preserve"> of the </w:t>
      </w:r>
      <w:r w:rsidR="00DF221F" w:rsidRPr="00DF221F">
        <w:rPr>
          <w:position w:val="-6"/>
        </w:rPr>
        <w:object w:dxaOrig="380" w:dyaOrig="279" w14:anchorId="7A437683">
          <v:shape id="_x0000_i2167" type="#_x0000_t75" style="width:18.75pt;height:14.25pt" o:ole="">
            <v:imagedata r:id="rId2308" o:title=""/>
          </v:shape>
          <o:OLEObject Type="Embed" ProgID="Equation.DSMT4" ShapeID="_x0000_i2167" DrawAspect="Content" ObjectID="_1527085792" r:id="rId2309"/>
        </w:object>
      </w:r>
      <w:r>
        <w:t>th integration point. All time derivatives are discretized using a backward difference scheme.</w:t>
      </w:r>
    </w:p>
    <w:p w14:paraId="142A37A5" w14:textId="77777777" w:rsidR="00013E94" w:rsidRDefault="00013E94" w:rsidP="00013E94"/>
    <w:p w14:paraId="32A5777B" w14:textId="6B4A237B" w:rsidR="00013E94" w:rsidRDefault="00013E94" w:rsidP="00013E94">
      <w:r>
        <w:t xml:space="preserve">Similarly, the discretized form of </w:t>
      </w:r>
      <w:r w:rsidR="00DF221F" w:rsidRPr="00DF221F">
        <w:rPr>
          <w:position w:val="-18"/>
        </w:rPr>
        <w:object w:dxaOrig="5340" w:dyaOrig="460" w14:anchorId="75A32F12">
          <v:shape id="_x0000_i2168" type="#_x0000_t75" style="width:267pt;height:23.25pt" o:ole="">
            <v:imagedata r:id="rId2310" o:title=""/>
          </v:shape>
          <o:OLEObject Type="Embed" ProgID="Equation.DSMT4" ShapeID="_x0000_i2168" DrawAspect="Content" ObjectID="_1527085793" r:id="rId2311"/>
        </w:object>
      </w:r>
      <w:r>
        <w:t xml:space="preserve"> may be written as</w:t>
      </w:r>
    </w:p>
    <w:p w14:paraId="10E5688D" w14:textId="18051B44" w:rsidR="00013E94" w:rsidRDefault="00013E94" w:rsidP="00013E94">
      <w:pPr>
        <w:pStyle w:val="MTDisplayEquation"/>
      </w:pPr>
      <w:r>
        <w:lastRenderedPageBreak/>
        <w:tab/>
      </w:r>
      <w:r w:rsidR="00DF221F" w:rsidRPr="00DF221F">
        <w:rPr>
          <w:position w:val="-142"/>
        </w:rPr>
        <w:object w:dxaOrig="8240" w:dyaOrig="1900" w14:anchorId="485DEEA1">
          <v:shape id="_x0000_i2169" type="#_x0000_t75" style="width:411.75pt;height:95.25pt" o:ole="">
            <v:imagedata r:id="rId2312" o:title=""/>
          </v:shape>
          <o:OLEObject Type="Embed" ProgID="Equation.DSMT4" ShapeID="_x0000_i2169" DrawAspect="Content" ObjectID="_1527085794" r:id="rId231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156</w:instrText>
        </w:r>
      </w:fldSimple>
      <w:r w:rsidR="00364FD5">
        <w:instrText>)</w:instrText>
      </w:r>
      <w:r w:rsidR="00364FD5">
        <w:fldChar w:fldCharType="end"/>
      </w:r>
    </w:p>
    <w:p w14:paraId="4BE8ABE9" w14:textId="209E9E8E" w:rsidR="00013E94" w:rsidRDefault="00013E94" w:rsidP="00013E94">
      <w:r>
        <w:t xml:space="preserve">where the terms in the first column are the discretized form of the linearization along </w:t>
      </w:r>
      <w:r w:rsidR="00DF221F" w:rsidRPr="00DF221F">
        <w:rPr>
          <w:position w:val="-6"/>
        </w:rPr>
        <w:object w:dxaOrig="360" w:dyaOrig="279" w14:anchorId="306BDBDE">
          <v:shape id="_x0000_i2170" type="#_x0000_t75" style="width:18pt;height:14.25pt" o:ole="">
            <v:imagedata r:id="rId2314" o:title=""/>
          </v:shape>
          <o:OLEObject Type="Embed" ProgID="Equation.DSMT4" ShapeID="_x0000_i2170" DrawAspect="Content" ObjectID="_1527085795" r:id="rId2315"/>
        </w:object>
      </w:r>
      <w:r>
        <w:t>:</w:t>
      </w:r>
    </w:p>
    <w:p w14:paraId="3817D672" w14:textId="5B2A66A1" w:rsidR="00013E94" w:rsidRDefault="00013E94" w:rsidP="00013E94">
      <w:pPr>
        <w:pStyle w:val="MTDisplayEquation"/>
      </w:pPr>
      <w:r>
        <w:tab/>
      </w:r>
      <w:r w:rsidR="00DF221F" w:rsidRPr="00DF221F">
        <w:rPr>
          <w:position w:val="-14"/>
        </w:rPr>
        <w:object w:dxaOrig="4900" w:dyaOrig="400" w14:anchorId="102BD323">
          <v:shape id="_x0000_i2171" type="#_x0000_t75" style="width:245.25pt;height:20.25pt" o:ole="">
            <v:imagedata r:id="rId2316" o:title=""/>
          </v:shape>
          <o:OLEObject Type="Embed" ProgID="Equation.DSMT4" ShapeID="_x0000_i2171" DrawAspect="Content" ObjectID="_1527085796" r:id="rId231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157</w:instrText>
        </w:r>
      </w:fldSimple>
      <w:r w:rsidR="00364FD5">
        <w:instrText>)</w:instrText>
      </w:r>
      <w:r w:rsidR="00364FD5">
        <w:fldChar w:fldCharType="end"/>
      </w:r>
    </w:p>
    <w:p w14:paraId="058AB43A" w14:textId="56120EEC" w:rsidR="00013E94" w:rsidRDefault="00013E94" w:rsidP="00013E94">
      <w:pPr>
        <w:pStyle w:val="MTDisplayEquation"/>
      </w:pPr>
      <w:r>
        <w:tab/>
      </w:r>
      <w:r w:rsidR="00DF221F" w:rsidRPr="00DF221F">
        <w:rPr>
          <w:position w:val="-16"/>
        </w:rPr>
        <w:object w:dxaOrig="2880" w:dyaOrig="480" w14:anchorId="35505A26">
          <v:shape id="_x0000_i2172" type="#_x0000_t75" style="width:2in;height:24pt" o:ole="">
            <v:imagedata r:id="rId2318" o:title=""/>
          </v:shape>
          <o:OLEObject Type="Embed" ProgID="Equation.DSMT4" ShapeID="_x0000_i2172" DrawAspect="Content" ObjectID="_1527085797" r:id="rId231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158</w:instrText>
        </w:r>
      </w:fldSimple>
      <w:r w:rsidR="00364FD5">
        <w:instrText>)</w:instrText>
      </w:r>
      <w:r w:rsidR="00364FD5">
        <w:fldChar w:fldCharType="end"/>
      </w:r>
    </w:p>
    <w:p w14:paraId="3530BC42" w14:textId="5A3B1FD5" w:rsidR="00013E94" w:rsidRDefault="00013E94" w:rsidP="00013E94">
      <w:pPr>
        <w:pStyle w:val="MTDisplayEquation"/>
      </w:pPr>
      <w:r>
        <w:tab/>
      </w:r>
      <w:r w:rsidR="00DF221F" w:rsidRPr="00DF221F">
        <w:rPr>
          <w:position w:val="-20"/>
        </w:rPr>
        <w:object w:dxaOrig="4020" w:dyaOrig="560" w14:anchorId="77C5A2C5">
          <v:shape id="_x0000_i2173" type="#_x0000_t75" style="width:201pt;height:27.75pt" o:ole="">
            <v:imagedata r:id="rId2320" o:title=""/>
          </v:shape>
          <o:OLEObject Type="Embed" ProgID="Equation.DSMT4" ShapeID="_x0000_i2173" DrawAspect="Content" ObjectID="_1527085798" r:id="rId232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159</w:instrText>
        </w:r>
      </w:fldSimple>
      <w:r w:rsidR="00364FD5">
        <w:instrText>)</w:instrText>
      </w:r>
      <w:r w:rsidR="00364FD5">
        <w:fldChar w:fldCharType="end"/>
      </w:r>
    </w:p>
    <w:p w14:paraId="29B309BE" w14:textId="77777777" w:rsidR="00013E94" w:rsidRDefault="00013E94" w:rsidP="00013E94">
      <w:pPr>
        <w:pStyle w:val="MTDisplayEquation"/>
      </w:pPr>
      <w:r>
        <w:tab/>
      </w:r>
    </w:p>
    <w:p w14:paraId="548988BA" w14:textId="77777777" w:rsidR="00013E94" w:rsidRDefault="00013E94" w:rsidP="00013E94">
      <w:pPr>
        <w:pStyle w:val="MTDisplayEquation"/>
      </w:pPr>
      <w:r>
        <w:t>where</w:t>
      </w:r>
    </w:p>
    <w:p w14:paraId="664E647A" w14:textId="33693916" w:rsidR="00013E94" w:rsidRDefault="00013E94" w:rsidP="00013E94">
      <w:pPr>
        <w:pStyle w:val="MTDisplayEquation"/>
      </w:pPr>
      <w:r>
        <w:tab/>
      </w:r>
      <w:r w:rsidR="00DF221F" w:rsidRPr="00DF221F">
        <w:rPr>
          <w:position w:val="-70"/>
        </w:rPr>
        <w:object w:dxaOrig="6420" w:dyaOrig="1780" w14:anchorId="60151229">
          <v:shape id="_x0000_i2174" type="#_x0000_t75" style="width:321pt;height:89.25pt" o:ole="">
            <v:imagedata r:id="rId2322" o:title=""/>
          </v:shape>
          <o:OLEObject Type="Embed" ProgID="Equation.DSMT4" ShapeID="_x0000_i2174" DrawAspect="Content" ObjectID="_1527085799" r:id="rId2323"/>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160</w:instrText>
        </w:r>
      </w:fldSimple>
      <w:r w:rsidR="00364FD5">
        <w:instrText>)</w:instrText>
      </w:r>
      <w:r w:rsidR="00364FD5">
        <w:fldChar w:fldCharType="end"/>
      </w:r>
    </w:p>
    <w:p w14:paraId="687191F5" w14:textId="730B96DB" w:rsidR="00013E94" w:rsidRDefault="00013E94" w:rsidP="00013E94">
      <w:pPr>
        <w:pStyle w:val="MTDisplayEquation"/>
      </w:pPr>
      <w:r>
        <w:tab/>
      </w:r>
      <w:r w:rsidR="00DF221F" w:rsidRPr="00DF221F">
        <w:rPr>
          <w:position w:val="-24"/>
        </w:rPr>
        <w:object w:dxaOrig="1820" w:dyaOrig="620" w14:anchorId="1B2FA637">
          <v:shape id="_x0000_i2175" type="#_x0000_t75" style="width:90.75pt;height:30.75pt" o:ole="">
            <v:imagedata r:id="rId2324" o:title=""/>
          </v:shape>
          <o:OLEObject Type="Embed" ProgID="Equation.DSMT4" ShapeID="_x0000_i2175" DrawAspect="Content" ObjectID="_1527085800" r:id="rId232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161</w:instrText>
        </w:r>
      </w:fldSimple>
      <w:r w:rsidR="00364FD5">
        <w:instrText>)</w:instrText>
      </w:r>
      <w:r w:rsidR="00364FD5">
        <w:fldChar w:fldCharType="end"/>
      </w:r>
    </w:p>
    <w:p w14:paraId="67F94496" w14:textId="16F0C44B" w:rsidR="00013E94" w:rsidRDefault="00013E94" w:rsidP="00013E94">
      <w:pPr>
        <w:pStyle w:val="MTDisplayEquation"/>
      </w:pPr>
      <w:r>
        <w:tab/>
      </w:r>
      <w:r w:rsidR="00DF221F" w:rsidRPr="00DF221F">
        <w:rPr>
          <w:position w:val="-24"/>
        </w:rPr>
        <w:object w:dxaOrig="2280" w:dyaOrig="720" w14:anchorId="3805D0FC">
          <v:shape id="_x0000_i2176" type="#_x0000_t75" style="width:114pt;height:36pt" o:ole="">
            <v:imagedata r:id="rId2326" o:title=""/>
          </v:shape>
          <o:OLEObject Type="Embed" ProgID="Equation.DSMT4" ShapeID="_x0000_i2176" DrawAspect="Content" ObjectID="_1527085801" r:id="rId232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162</w:instrText>
        </w:r>
      </w:fldSimple>
      <w:r w:rsidR="00364FD5">
        <w:instrText>)</w:instrText>
      </w:r>
      <w:r w:rsidR="00364FD5">
        <w:fldChar w:fldCharType="end"/>
      </w:r>
    </w:p>
    <w:p w14:paraId="60C90D80" w14:textId="77777777" w:rsidR="00013E94" w:rsidRDefault="00013E94" w:rsidP="00013E94"/>
    <w:p w14:paraId="1C17CDA1" w14:textId="7A084C45" w:rsidR="00013E94" w:rsidRDefault="00013E94" w:rsidP="00013E94">
      <w:r>
        <w:t xml:space="preserve">The terms in the second column of the stiffness matrix in </w:t>
      </w:r>
      <w:r>
        <w:fldChar w:fldCharType="begin"/>
      </w:r>
      <w:r>
        <w:instrText xml:space="preserve"> GOTOBUTTON ZEqnNum438068  \* MERGEFORMAT </w:instrText>
      </w:r>
      <w:fldSimple w:instr=" REF ZEqnNum438068 \* Charformat \! \* MERGEFORMAT ">
        <w:r w:rsidR="00572445">
          <w:instrText>(3.96)</w:instrText>
        </w:r>
      </w:fldSimple>
      <w:r>
        <w:fldChar w:fldCharType="end"/>
      </w:r>
      <w:r>
        <w:t xml:space="preserve"> are the discretized form of the linearization along </w:t>
      </w:r>
      <w:r w:rsidR="00DF221F" w:rsidRPr="00DF221F">
        <w:rPr>
          <w:position w:val="-10"/>
        </w:rPr>
        <w:object w:dxaOrig="340" w:dyaOrig="320" w14:anchorId="751FDDB8">
          <v:shape id="_x0000_i2177" type="#_x0000_t75" style="width:17.25pt;height:15.75pt" o:ole="">
            <v:imagedata r:id="rId2328" o:title=""/>
          </v:shape>
          <o:OLEObject Type="Embed" ProgID="Equation.DSMT4" ShapeID="_x0000_i2177" DrawAspect="Content" ObjectID="_1527085802" r:id="rId2329"/>
        </w:object>
      </w:r>
      <w:r>
        <w:t>:</w:t>
      </w:r>
    </w:p>
    <w:p w14:paraId="58386311" w14:textId="1639DDF5" w:rsidR="00013E94" w:rsidRDefault="00013E94" w:rsidP="00013E94">
      <w:pPr>
        <w:pStyle w:val="MTDisplayEquation"/>
      </w:pPr>
      <w:r>
        <w:tab/>
      </w:r>
      <w:r w:rsidR="00DF221F" w:rsidRPr="00DF221F">
        <w:rPr>
          <w:position w:val="-12"/>
        </w:rPr>
        <w:object w:dxaOrig="1800" w:dyaOrig="380" w14:anchorId="3AAFAACB">
          <v:shape id="_x0000_i2178" type="#_x0000_t75" style="width:90pt;height:18.75pt" o:ole="">
            <v:imagedata r:id="rId2330" o:title=""/>
          </v:shape>
          <o:OLEObject Type="Embed" ProgID="Equation.DSMT4" ShapeID="_x0000_i2178" DrawAspect="Content" ObjectID="_1527085803" r:id="rId233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163</w:instrText>
        </w:r>
      </w:fldSimple>
      <w:r w:rsidR="00364FD5">
        <w:instrText>)</w:instrText>
      </w:r>
      <w:r w:rsidR="00364FD5">
        <w:fldChar w:fldCharType="end"/>
      </w:r>
    </w:p>
    <w:p w14:paraId="063D6B41" w14:textId="43938BB4" w:rsidR="00013E94" w:rsidRDefault="00013E94" w:rsidP="00013E94">
      <w:pPr>
        <w:pStyle w:val="MTDisplayEquation"/>
      </w:pPr>
      <w:r>
        <w:tab/>
      </w:r>
      <w:r w:rsidR="00DF221F" w:rsidRPr="00DF221F">
        <w:rPr>
          <w:position w:val="-12"/>
        </w:rPr>
        <w:object w:dxaOrig="2620" w:dyaOrig="400" w14:anchorId="2F6B05BF">
          <v:shape id="_x0000_i2179" type="#_x0000_t75" style="width:131.25pt;height:20.25pt" o:ole="">
            <v:imagedata r:id="rId2332" o:title=""/>
          </v:shape>
          <o:OLEObject Type="Embed" ProgID="Equation.DSMT4" ShapeID="_x0000_i2179" DrawAspect="Content" ObjectID="_1527085804" r:id="rId233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164</w:instrText>
        </w:r>
      </w:fldSimple>
      <w:r w:rsidR="00364FD5">
        <w:instrText>)</w:instrText>
      </w:r>
      <w:r w:rsidR="00364FD5">
        <w:fldChar w:fldCharType="end"/>
      </w:r>
    </w:p>
    <w:p w14:paraId="7D485B8D" w14:textId="10F0F64F" w:rsidR="00013E94" w:rsidRDefault="00013E94" w:rsidP="00013E94">
      <w:pPr>
        <w:pStyle w:val="MTDisplayEquation"/>
      </w:pPr>
      <w:r>
        <w:tab/>
      </w:r>
      <w:r w:rsidR="00DF221F" w:rsidRPr="00DF221F">
        <w:rPr>
          <w:position w:val="-32"/>
        </w:rPr>
        <w:object w:dxaOrig="3080" w:dyaOrig="760" w14:anchorId="4719E1BC">
          <v:shape id="_x0000_i2180" type="#_x0000_t75" style="width:153.75pt;height:38.25pt" o:ole="">
            <v:imagedata r:id="rId2334" o:title=""/>
          </v:shape>
          <o:OLEObject Type="Embed" ProgID="Equation.DSMT4" ShapeID="_x0000_i2180" DrawAspect="Content" ObjectID="_1527085805" r:id="rId2335"/>
        </w:object>
      </w:r>
      <w:r w:rsidR="0068272F">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165</w:instrText>
        </w:r>
      </w:fldSimple>
      <w:r w:rsidR="00364FD5">
        <w:instrText>)</w:instrText>
      </w:r>
      <w:r w:rsidR="00364FD5">
        <w:fldChar w:fldCharType="end"/>
      </w:r>
    </w:p>
    <w:p w14:paraId="5BED203D" w14:textId="5D0CDCFE" w:rsidR="00013E94" w:rsidRDefault="0068272F" w:rsidP="00013E94">
      <w:r>
        <w:t>where</w:t>
      </w:r>
    </w:p>
    <w:p w14:paraId="5186EFD0" w14:textId="7C1B6D54" w:rsidR="0068272F" w:rsidRDefault="0068272F" w:rsidP="00DD3484">
      <w:pPr>
        <w:pStyle w:val="MTDisplayEquation"/>
      </w:pPr>
      <w:r>
        <w:tab/>
      </w:r>
      <w:r w:rsidR="00DF221F" w:rsidRPr="00DF221F">
        <w:rPr>
          <w:position w:val="-30"/>
        </w:rPr>
        <w:object w:dxaOrig="2760" w:dyaOrig="720" w14:anchorId="089AB582">
          <v:shape id="_x0000_i2181" type="#_x0000_t75" style="width:138pt;height:36pt" o:ole="">
            <v:imagedata r:id="rId2336" o:title=""/>
          </v:shape>
          <o:OLEObject Type="Embed" ProgID="Equation.DSMT4" ShapeID="_x0000_i2181" DrawAspect="Content" ObjectID="_1527085806" r:id="rId2337"/>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166</w:instrText>
        </w:r>
      </w:fldSimple>
      <w:r w:rsidR="00364FD5">
        <w:instrText>)</w:instrText>
      </w:r>
      <w:r w:rsidR="00364FD5">
        <w:fldChar w:fldCharType="end"/>
      </w:r>
    </w:p>
    <w:p w14:paraId="32FAB348" w14:textId="0689057B" w:rsidR="00013E94" w:rsidRDefault="00013E94" w:rsidP="00013E94">
      <w:r>
        <w:t xml:space="preserve">The terms in the third column of the stiffness matrix in </w:t>
      </w:r>
      <w:r>
        <w:fldChar w:fldCharType="begin"/>
      </w:r>
      <w:r>
        <w:instrText xml:space="preserve"> GOTOBUTTON ZEqnNum438068  \* MERGEFORMAT </w:instrText>
      </w:r>
      <w:fldSimple w:instr=" REF ZEqnNum438068 \* Charformat \! \* MERGEFORMAT ">
        <w:r w:rsidR="00572445">
          <w:instrText>(3.96)</w:instrText>
        </w:r>
      </w:fldSimple>
      <w:r>
        <w:fldChar w:fldCharType="end"/>
      </w:r>
      <w:r>
        <w:t xml:space="preserve"> are the discretized form of the linearization along </w:t>
      </w:r>
      <w:r w:rsidR="00DF221F" w:rsidRPr="00DF221F">
        <w:rPr>
          <w:position w:val="-6"/>
        </w:rPr>
        <w:object w:dxaOrig="420" w:dyaOrig="320" w14:anchorId="02A72BB1">
          <v:shape id="_x0000_i2182" type="#_x0000_t75" style="width:21pt;height:15.75pt" o:ole="">
            <v:imagedata r:id="rId2338" o:title=""/>
          </v:shape>
          <o:OLEObject Type="Embed" ProgID="Equation.DSMT4" ShapeID="_x0000_i2182" DrawAspect="Content" ObjectID="_1527085807" r:id="rId2339"/>
        </w:object>
      </w:r>
      <w:r>
        <w:t>:</w:t>
      </w:r>
    </w:p>
    <w:p w14:paraId="56BC92F1" w14:textId="782E92D8" w:rsidR="00013E94" w:rsidRDefault="00013E94" w:rsidP="00013E94">
      <w:pPr>
        <w:pStyle w:val="MTDisplayEquation"/>
      </w:pPr>
      <w:r>
        <w:tab/>
      </w:r>
      <w:r w:rsidR="00DF221F" w:rsidRPr="00DF221F">
        <w:rPr>
          <w:position w:val="-36"/>
        </w:rPr>
        <w:object w:dxaOrig="6200" w:dyaOrig="840" w14:anchorId="56897384">
          <v:shape id="_x0000_i2183" type="#_x0000_t75" style="width:309.75pt;height:42pt" o:ole="">
            <v:imagedata r:id="rId2340" o:title=""/>
          </v:shape>
          <o:OLEObject Type="Embed" ProgID="Equation.DSMT4" ShapeID="_x0000_i2183" DrawAspect="Content" ObjectID="_1527085808" r:id="rId234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167</w:instrText>
        </w:r>
      </w:fldSimple>
      <w:r w:rsidR="00364FD5">
        <w:instrText>)</w:instrText>
      </w:r>
      <w:r w:rsidR="00364FD5">
        <w:fldChar w:fldCharType="end"/>
      </w:r>
    </w:p>
    <w:p w14:paraId="1B5E13D3" w14:textId="36886149" w:rsidR="00013E94" w:rsidRDefault="00013E94" w:rsidP="00013E94">
      <w:pPr>
        <w:pStyle w:val="MTDisplayEquation"/>
      </w:pPr>
      <w:r>
        <w:tab/>
      </w:r>
      <w:r w:rsidR="00DF221F" w:rsidRPr="00DF221F">
        <w:rPr>
          <w:position w:val="-12"/>
        </w:rPr>
        <w:object w:dxaOrig="1800" w:dyaOrig="380" w14:anchorId="2B299721">
          <v:shape id="_x0000_i2184" type="#_x0000_t75" style="width:90pt;height:18.75pt" o:ole="">
            <v:imagedata r:id="rId2342" o:title=""/>
          </v:shape>
          <o:OLEObject Type="Embed" ProgID="Equation.DSMT4" ShapeID="_x0000_i2184" DrawAspect="Content" ObjectID="_1527085809" r:id="rId2343"/>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168</w:instrText>
        </w:r>
      </w:fldSimple>
      <w:r w:rsidR="006821A7">
        <w:instrText>)</w:instrText>
      </w:r>
      <w:r w:rsidR="006821A7">
        <w:fldChar w:fldCharType="end"/>
      </w:r>
    </w:p>
    <w:p w14:paraId="032B4B31" w14:textId="516CF206" w:rsidR="00013E94" w:rsidRDefault="00013E94" w:rsidP="00013E94">
      <w:pPr>
        <w:pStyle w:val="MTDisplayEquation"/>
      </w:pPr>
      <w:r>
        <w:lastRenderedPageBreak/>
        <w:tab/>
      </w:r>
      <w:r w:rsidR="00DF221F" w:rsidRPr="00DF221F">
        <w:rPr>
          <w:position w:val="-32"/>
        </w:rPr>
        <w:object w:dxaOrig="3800" w:dyaOrig="760" w14:anchorId="17B9C0B2">
          <v:shape id="_x0000_i2185" type="#_x0000_t75" style="width:189.75pt;height:38.25pt" o:ole="">
            <v:imagedata r:id="rId2344" o:title=""/>
          </v:shape>
          <o:OLEObject Type="Embed" ProgID="Equation.DSMT4" ShapeID="_x0000_i2185" DrawAspect="Content" ObjectID="_1527085810" r:id="rId2345"/>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169</w:instrText>
        </w:r>
      </w:fldSimple>
      <w:r w:rsidR="006821A7">
        <w:instrText>)</w:instrText>
      </w:r>
      <w:r w:rsidR="006821A7">
        <w:fldChar w:fldCharType="end"/>
      </w:r>
    </w:p>
    <w:p w14:paraId="2EF0397E" w14:textId="77777777" w:rsidR="00013E94" w:rsidRDefault="00013E94" w:rsidP="00013E94">
      <w:r>
        <w:t>where</w:t>
      </w:r>
    </w:p>
    <w:p w14:paraId="50DA746F" w14:textId="79940A1D" w:rsidR="00013E94" w:rsidRDefault="00013E94" w:rsidP="00013E94">
      <w:pPr>
        <w:pStyle w:val="MTDisplayEquation"/>
      </w:pPr>
      <w:r>
        <w:tab/>
      </w:r>
      <w:r w:rsidR="00DF221F" w:rsidRPr="00DF221F">
        <w:rPr>
          <w:position w:val="-72"/>
        </w:rPr>
        <w:object w:dxaOrig="6000" w:dyaOrig="1560" w14:anchorId="5B577C28">
          <v:shape id="_x0000_i2186" type="#_x0000_t75" style="width:300pt;height:78pt" o:ole="">
            <v:imagedata r:id="rId2346" o:title=""/>
          </v:shape>
          <o:OLEObject Type="Embed" ProgID="Equation.DSMT4" ShapeID="_x0000_i2186" DrawAspect="Content" ObjectID="_1527085811" r:id="rId2347"/>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170</w:instrText>
        </w:r>
      </w:fldSimple>
      <w:r w:rsidR="006821A7">
        <w:instrText>)</w:instrText>
      </w:r>
      <w:r w:rsidR="006821A7">
        <w:fldChar w:fldCharType="end"/>
      </w:r>
    </w:p>
    <w:p w14:paraId="67B1B91D" w14:textId="24185DE3" w:rsidR="00013E94" w:rsidRDefault="00013E94" w:rsidP="00013E94">
      <w:pPr>
        <w:pStyle w:val="MTDisplayEquation"/>
      </w:pPr>
      <w:r>
        <w:tab/>
      </w:r>
      <w:r w:rsidR="00DF221F" w:rsidRPr="00DF221F">
        <w:rPr>
          <w:position w:val="-72"/>
        </w:rPr>
        <w:object w:dxaOrig="6240" w:dyaOrig="1560" w14:anchorId="3567DB99">
          <v:shape id="_x0000_i2187" type="#_x0000_t75" style="width:312pt;height:78pt" o:ole="">
            <v:imagedata r:id="rId2348" o:title=""/>
          </v:shape>
          <o:OLEObject Type="Embed" ProgID="Equation.DSMT4" ShapeID="_x0000_i2187" DrawAspect="Content" ObjectID="_1527085812" r:id="rId2349"/>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171</w:instrText>
        </w:r>
      </w:fldSimple>
      <w:r w:rsidR="006821A7">
        <w:instrText>)</w:instrText>
      </w:r>
      <w:r w:rsidR="006821A7">
        <w:fldChar w:fldCharType="end"/>
      </w:r>
    </w:p>
    <w:p w14:paraId="281771DE" w14:textId="16CEFD35" w:rsidR="00013E94" w:rsidRDefault="00013E94" w:rsidP="00013E94">
      <w:pPr>
        <w:pStyle w:val="MTDisplayEquation"/>
      </w:pPr>
      <w:r>
        <w:tab/>
      </w:r>
      <w:r w:rsidR="00DF221F" w:rsidRPr="00DF221F">
        <w:rPr>
          <w:position w:val="-32"/>
        </w:rPr>
        <w:object w:dxaOrig="3140" w:dyaOrig="760" w14:anchorId="2A84915A">
          <v:shape id="_x0000_i2188" type="#_x0000_t75" style="width:156.75pt;height:38.25pt" o:ole="">
            <v:imagedata r:id="rId2350" o:title=""/>
          </v:shape>
          <o:OLEObject Type="Embed" ProgID="Equation.DSMT4" ShapeID="_x0000_i2188" DrawAspect="Content" ObjectID="_1527085813" r:id="rId2351"/>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172</w:instrText>
        </w:r>
      </w:fldSimple>
      <w:r w:rsidR="006821A7">
        <w:instrText>)</w:instrText>
      </w:r>
      <w:r w:rsidR="006821A7">
        <w:fldChar w:fldCharType="end"/>
      </w:r>
    </w:p>
    <w:p w14:paraId="24729D05" w14:textId="413E63F1" w:rsidR="009B630D" w:rsidRDefault="0020787C" w:rsidP="00CB13D9">
      <w:r>
        <w:t>where</w:t>
      </w:r>
    </w:p>
    <w:p w14:paraId="118CE973" w14:textId="11B0C921" w:rsidR="0020787C" w:rsidRDefault="0020787C" w:rsidP="00DD3484">
      <w:pPr>
        <w:pStyle w:val="MTDisplayEquation"/>
      </w:pPr>
      <w:r>
        <w:tab/>
      </w:r>
      <w:r w:rsidR="00DF221F" w:rsidRPr="00DF221F">
        <w:rPr>
          <w:position w:val="-30"/>
        </w:rPr>
        <w:object w:dxaOrig="3500" w:dyaOrig="720" w14:anchorId="3528FF70">
          <v:shape id="_x0000_i2189" type="#_x0000_t75" style="width:174.75pt;height:36pt" o:ole="">
            <v:imagedata r:id="rId2352" o:title=""/>
          </v:shape>
          <o:OLEObject Type="Embed" ProgID="Equation.DSMT4" ShapeID="_x0000_i2189" DrawAspect="Content" ObjectID="_1527085814" r:id="rId2353"/>
        </w:object>
      </w:r>
      <w:r>
        <w:t xml:space="preserve"> </w:t>
      </w:r>
      <w:r w:rsidR="00383BC6">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173</w:instrText>
        </w:r>
      </w:fldSimple>
      <w:r w:rsidR="006821A7">
        <w:instrText>)</w:instrText>
      </w:r>
      <w:r w:rsidR="006821A7">
        <w:fldChar w:fldCharType="end"/>
      </w:r>
    </w:p>
    <w:p w14:paraId="53E66353" w14:textId="77777777" w:rsidR="007463F4" w:rsidRDefault="007463F4" w:rsidP="007463F4"/>
    <w:p w14:paraId="487D5200" w14:textId="2CB3689C" w:rsidR="007463F4" w:rsidRDefault="007463F4" w:rsidP="007463F4">
      <w:r>
        <w:t xml:space="preserve">The discretization of </w:t>
      </w:r>
      <w:r w:rsidR="00DF221F" w:rsidRPr="00DF221F">
        <w:rPr>
          <w:position w:val="-12"/>
        </w:rPr>
        <w:object w:dxaOrig="560" w:dyaOrig="360" w14:anchorId="0B599B60">
          <v:shape id="_x0000_i2190" type="#_x0000_t75" style="width:27.75pt;height:18pt" o:ole="">
            <v:imagedata r:id="rId2354" o:title=""/>
          </v:shape>
          <o:OLEObject Type="Embed" ProgID="Equation.DSMT4" ShapeID="_x0000_i2190" DrawAspect="Content" ObjectID="_1527085815" r:id="rId2355"/>
        </w:object>
      </w:r>
      <w:r>
        <w:t xml:space="preserve"> in </w:t>
      </w:r>
      <w:r w:rsidR="004C46E1">
        <w:fldChar w:fldCharType="begin"/>
      </w:r>
      <w:r w:rsidR="004C46E1">
        <w:instrText xml:space="preserve"> GOTOBUTTON ZEqnNum203639  \* MERGEFORMAT </w:instrText>
      </w:r>
      <w:fldSimple w:instr=" REF ZEqnNum203639 \* Charformat \! \* MERGEFORMAT ">
        <w:r w:rsidR="00572445">
          <w:instrText>(3.150)</w:instrText>
        </w:r>
      </w:fldSimple>
      <w:r w:rsidR="004C46E1">
        <w:fldChar w:fldCharType="end"/>
      </w:r>
      <w:r>
        <w:fldChar w:fldCharType="begin"/>
      </w:r>
      <w:r>
        <w:instrText xml:space="preserve"> GOTOBUTTON ZEqnNum142046  \* MERGEFORMAT </w:instrText>
      </w:r>
      <w:r>
        <w:fldChar w:fldCharType="begin"/>
      </w:r>
      <w:r>
        <w:instrText xml:space="preserve"> REF ZEqnNum142046 \* Charformat \! \* MERGEFORMAT </w:instrText>
      </w:r>
      <w:r>
        <w:fldChar w:fldCharType="separate"/>
      </w:r>
      <w:ins w:id="467" w:author="Gerard" w:date="2016-05-03T13:31:00Z">
        <w:r w:rsidR="00572445">
          <w:rPr>
            <w:b/>
          </w:rPr>
          <w:instrText>Error! Reference source not found.</w:instrText>
        </w:r>
      </w:ins>
      <w:r>
        <w:fldChar w:fldCharType="end"/>
      </w:r>
      <w:r>
        <w:fldChar w:fldCharType="end"/>
      </w:r>
      <w:r>
        <w:t xml:space="preserve"> has the form</w:t>
      </w:r>
    </w:p>
    <w:p w14:paraId="0ABFA498" w14:textId="60A4050B" w:rsidR="007463F4" w:rsidRDefault="007463F4" w:rsidP="007463F4">
      <w:pPr>
        <w:pStyle w:val="MTDisplayEquation"/>
      </w:pPr>
      <w:r>
        <w:tab/>
      </w:r>
      <w:r w:rsidR="00DF221F" w:rsidRPr="00DF221F">
        <w:rPr>
          <w:position w:val="-140"/>
        </w:rPr>
        <w:object w:dxaOrig="5480" w:dyaOrig="1880" w14:anchorId="0399672A">
          <v:shape id="_x0000_i2191" type="#_x0000_t75" style="width:273.75pt;height:93.75pt" o:ole="">
            <v:imagedata r:id="rId2356" o:title=""/>
          </v:shape>
          <o:OLEObject Type="Embed" ProgID="Equation.DSMT4" ShapeID="_x0000_i2191" DrawAspect="Content" ObjectID="_1527085816" r:id="rId2357"/>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174</w:instrText>
        </w:r>
      </w:fldSimple>
      <w:r w:rsidR="006821A7">
        <w:instrText>)</w:instrText>
      </w:r>
      <w:r w:rsidR="006821A7">
        <w:fldChar w:fldCharType="end"/>
      </w:r>
    </w:p>
    <w:p w14:paraId="7519FF7B" w14:textId="604836C1" w:rsidR="007463F4" w:rsidRDefault="007463F4" w:rsidP="007463F4">
      <w:r>
        <w:t xml:space="preserve">where </w:t>
      </w:r>
      <w:r w:rsidR="00DF221F" w:rsidRPr="00DF221F">
        <w:rPr>
          <w:position w:val="-14"/>
        </w:rPr>
        <w:object w:dxaOrig="1240" w:dyaOrig="400" w14:anchorId="56D7C760">
          <v:shape id="_x0000_i2192" type="#_x0000_t75" style="width:62.25pt;height:20.25pt" o:ole="">
            <v:imagedata r:id="rId2358" o:title=""/>
          </v:shape>
          <o:OLEObject Type="Embed" ProgID="Equation.DSMT4" ShapeID="_x0000_i2192" DrawAspect="Content" ObjectID="_1527085817" r:id="rId2359"/>
        </w:object>
      </w:r>
      <w:r>
        <w:t xml:space="preserve">. The summation is performed over all surface elements on which these boundary conditions are prescribed. The discretization of </w:t>
      </w:r>
      <w:r w:rsidR="00DF221F" w:rsidRPr="00DF221F">
        <w:rPr>
          <w:position w:val="-12"/>
        </w:rPr>
        <w:object w:dxaOrig="880" w:dyaOrig="360" w14:anchorId="72C91E65">
          <v:shape id="_x0000_i2193" type="#_x0000_t75" style="width:44.25pt;height:18pt" o:ole="">
            <v:imagedata r:id="rId2360" o:title=""/>
          </v:shape>
          <o:OLEObject Type="Embed" ProgID="Equation.DSMT4" ShapeID="_x0000_i2193" DrawAspect="Content" ObjectID="_1527085818" r:id="rId2361"/>
        </w:object>
      </w:r>
      <w:r>
        <w:t xml:space="preserve"> has the form</w:t>
      </w:r>
    </w:p>
    <w:p w14:paraId="016B0E98" w14:textId="7282EC18" w:rsidR="007463F4" w:rsidRDefault="007463F4" w:rsidP="007463F4">
      <w:pPr>
        <w:pStyle w:val="MTDisplayEquation"/>
      </w:pPr>
      <w:r>
        <w:tab/>
      </w:r>
      <w:r w:rsidR="00DF221F" w:rsidRPr="00DF221F">
        <w:rPr>
          <w:position w:val="-142"/>
        </w:rPr>
        <w:object w:dxaOrig="7680" w:dyaOrig="1900" w14:anchorId="61C495E2">
          <v:shape id="_x0000_i2194" type="#_x0000_t75" style="width:384pt;height:95.25pt" o:ole="">
            <v:imagedata r:id="rId2362" o:title=""/>
          </v:shape>
          <o:OLEObject Type="Embed" ProgID="Equation.DSMT4" ShapeID="_x0000_i2194" DrawAspect="Content" ObjectID="_1527085819" r:id="rId2363"/>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175</w:instrText>
        </w:r>
      </w:fldSimple>
      <w:r w:rsidR="006821A7">
        <w:instrText>)</w:instrText>
      </w:r>
      <w:r w:rsidR="006821A7">
        <w:fldChar w:fldCharType="end"/>
      </w:r>
    </w:p>
    <w:p w14:paraId="031B88E8" w14:textId="77777777" w:rsidR="007463F4" w:rsidRDefault="007463F4" w:rsidP="007463F4">
      <w:r>
        <w:t>where</w:t>
      </w:r>
    </w:p>
    <w:p w14:paraId="525FDBC9" w14:textId="139ED5C7" w:rsidR="007463F4" w:rsidRDefault="007463F4" w:rsidP="007463F4">
      <w:pPr>
        <w:pStyle w:val="MTDisplayEquation"/>
      </w:pPr>
      <w:r>
        <w:lastRenderedPageBreak/>
        <w:tab/>
      </w:r>
      <w:r w:rsidR="00DF221F" w:rsidRPr="00DF221F">
        <w:rPr>
          <w:position w:val="-106"/>
        </w:rPr>
        <w:object w:dxaOrig="3640" w:dyaOrig="2240" w14:anchorId="30AF238A">
          <v:shape id="_x0000_i2195" type="#_x0000_t75" style="width:182.25pt;height:111.75pt" o:ole="">
            <v:imagedata r:id="rId2364" o:title=""/>
          </v:shape>
          <o:OLEObject Type="Embed" ProgID="Equation.DSMT4" ShapeID="_x0000_i2195" DrawAspect="Content" ObjectID="_1527085820" r:id="rId2365"/>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176</w:instrText>
        </w:r>
      </w:fldSimple>
      <w:r w:rsidR="006821A7">
        <w:instrText>)</w:instrText>
      </w:r>
      <w:r w:rsidR="006821A7">
        <w:fldChar w:fldCharType="end"/>
      </w:r>
    </w:p>
    <w:p w14:paraId="427F9981" w14:textId="5153D791" w:rsidR="007463F4" w:rsidRDefault="007463F4" w:rsidP="007463F4">
      <w:r>
        <w:t xml:space="preserve">In this expression, </w:t>
      </w:r>
      <w:r w:rsidR="00DF221F" w:rsidRPr="00DF221F">
        <w:rPr>
          <w:position w:val="-14"/>
        </w:rPr>
        <w:object w:dxaOrig="639" w:dyaOrig="400" w14:anchorId="270AF719">
          <v:shape id="_x0000_i2196" type="#_x0000_t75" style="width:32.25pt;height:20.25pt" o:ole="">
            <v:imagedata r:id="rId2366" o:title=""/>
          </v:shape>
          <o:OLEObject Type="Embed" ProgID="Equation.DSMT4" ShapeID="_x0000_i2196" DrawAspect="Content" ObjectID="_1527085821" r:id="rId2367"/>
        </w:object>
      </w:r>
      <w:r>
        <w:t xml:space="preserve"> is the antisymmetric tensor whose dual vector is </w:t>
      </w:r>
      <w:r w:rsidR="00DF221F" w:rsidRPr="00DF221F">
        <w:rPr>
          <w:position w:val="-6"/>
        </w:rPr>
        <w:object w:dxaOrig="200" w:dyaOrig="220" w14:anchorId="3158966D">
          <v:shape id="_x0000_i2197" type="#_x0000_t75" style="width:9.75pt;height:11.25pt" o:ole="">
            <v:imagedata r:id="rId2368" o:title=""/>
          </v:shape>
          <o:OLEObject Type="Embed" ProgID="Equation.DSMT4" ShapeID="_x0000_i2197" DrawAspect="Content" ObjectID="_1527085822" r:id="rId2369"/>
        </w:object>
      </w:r>
      <w:r>
        <w:t xml:space="preserve"> (such that </w:t>
      </w:r>
      <w:r w:rsidR="00DF221F" w:rsidRPr="00DF221F">
        <w:rPr>
          <w:position w:val="-14"/>
        </w:rPr>
        <w:object w:dxaOrig="1579" w:dyaOrig="400" w14:anchorId="668F1C19">
          <v:shape id="_x0000_i2198" type="#_x0000_t75" style="width:78.75pt;height:20.25pt" o:ole="">
            <v:imagedata r:id="rId2370" o:title=""/>
          </v:shape>
          <o:OLEObject Type="Embed" ProgID="Equation.DSMT4" ShapeID="_x0000_i2198" DrawAspect="Content" ObjectID="_1527085823" r:id="rId2371"/>
        </w:object>
      </w:r>
      <w:r>
        <w:t xml:space="preserve"> for any vector </w:t>
      </w:r>
      <w:r w:rsidR="00DF221F" w:rsidRPr="00DF221F">
        <w:rPr>
          <w:position w:val="-10"/>
        </w:rPr>
        <w:object w:dxaOrig="200" w:dyaOrig="260" w14:anchorId="06ACE180">
          <v:shape id="_x0000_i2199" type="#_x0000_t75" style="width:9.75pt;height:12.75pt" o:ole="">
            <v:imagedata r:id="rId2372" o:title=""/>
          </v:shape>
          <o:OLEObject Type="Embed" ProgID="Equation.DSMT4" ShapeID="_x0000_i2199" DrawAspect="Content" ObjectID="_1527085824" r:id="rId2373"/>
        </w:object>
      </w:r>
      <w:r>
        <w:t>).</w:t>
      </w:r>
    </w:p>
    <w:p w14:paraId="080E97A9" w14:textId="3697000D" w:rsidR="00F54684" w:rsidRDefault="00F54684" w:rsidP="00DD3484">
      <w:pPr>
        <w:pStyle w:val="Heading3"/>
      </w:pPr>
      <w:bookmarkStart w:id="468" w:name="_Toc302112019"/>
      <w:r>
        <w:t xml:space="preserve">Electric Potential and </w:t>
      </w:r>
      <w:r w:rsidR="004060BA">
        <w:t xml:space="preserve">Partition Coefficient </w:t>
      </w:r>
      <w:r>
        <w:t>Derivatives</w:t>
      </w:r>
      <w:bookmarkEnd w:id="468"/>
    </w:p>
    <w:p w14:paraId="5F0E56F7" w14:textId="114AEAC4" w:rsidR="00F54684" w:rsidRDefault="00F54684" w:rsidP="00F54684">
      <w:r>
        <w:t xml:space="preserve">When the mixture is charged it is necessary to solve for the electric potential </w:t>
      </w:r>
      <w:r w:rsidR="00DF221F" w:rsidRPr="00DF221F">
        <w:rPr>
          <w:position w:val="-10"/>
        </w:rPr>
        <w:object w:dxaOrig="240" w:dyaOrig="260" w14:anchorId="0AC69272">
          <v:shape id="_x0000_i2200" type="#_x0000_t75" style="width:12pt;height:12.75pt" o:ole="">
            <v:imagedata r:id="rId2374" o:title=""/>
          </v:shape>
          <o:OLEObject Type="Embed" ProgID="Equation.DSMT4" ShapeID="_x0000_i2200" DrawAspect="Content" ObjectID="_1527085825" r:id="rId2375"/>
        </w:object>
      </w:r>
      <w:r>
        <w:t xml:space="preserve"> using the electroneutrality condition in </w:t>
      </w:r>
      <w:r>
        <w:fldChar w:fldCharType="begin"/>
      </w:r>
      <w:r>
        <w:instrText xml:space="preserve"> GOTOBUTTON ZEqnNum814726  \* MERGEFORMAT </w:instrText>
      </w:r>
      <w:fldSimple w:instr=" REF ZEqnNum814726 \* Charformat \! \* MERGEFORMAT ">
        <w:r w:rsidR="00572445">
          <w:instrText>(2.118)</w:instrText>
        </w:r>
      </w:fldSimple>
      <w:r>
        <w:fldChar w:fldCharType="end"/>
      </w:r>
      <w:r>
        <w:t xml:space="preserve">. This equation may be rewritted as a polynomial in </w:t>
      </w:r>
      <w:r w:rsidR="00DF221F" w:rsidRPr="00DF221F">
        <w:rPr>
          <w:position w:val="-10"/>
        </w:rPr>
        <w:object w:dxaOrig="240" w:dyaOrig="320" w14:anchorId="013974D3">
          <v:shape id="_x0000_i2201" type="#_x0000_t75" style="width:12pt;height:15.75pt" o:ole="">
            <v:imagedata r:id="rId2376" o:title=""/>
          </v:shape>
          <o:OLEObject Type="Embed" ProgID="Equation.DSMT4" ShapeID="_x0000_i2201" DrawAspect="Content" ObjectID="_1527085826" r:id="rId2377"/>
        </w:object>
      </w:r>
      <w:r>
        <w:t>,</w:t>
      </w:r>
    </w:p>
    <w:p w14:paraId="683E21A5" w14:textId="3A11C6C8" w:rsidR="00F54684" w:rsidRDefault="00F54684" w:rsidP="00DD3484">
      <w:pPr>
        <w:pStyle w:val="MTDisplayEquation"/>
      </w:pPr>
      <w:r>
        <w:tab/>
      </w:r>
      <w:r w:rsidR="00DF221F" w:rsidRPr="00DF221F">
        <w:rPr>
          <w:position w:val="-28"/>
        </w:rPr>
        <w:object w:dxaOrig="760" w:dyaOrig="680" w14:anchorId="5E8C0CCA">
          <v:shape id="_x0000_i2202" type="#_x0000_t75" style="width:38.25pt;height:33.75pt" o:ole="">
            <v:imagedata r:id="rId2378" o:title=""/>
          </v:shape>
          <o:OLEObject Type="Embed" ProgID="Equation.DSMT4" ShapeID="_x0000_i2202" DrawAspect="Content" ObjectID="_1527085827" r:id="rId2379"/>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177</w:instrText>
        </w:r>
      </w:fldSimple>
      <w:r w:rsidR="006821A7">
        <w:instrText>)</w:instrText>
      </w:r>
      <w:r w:rsidR="006821A7">
        <w:fldChar w:fldCharType="end"/>
      </w:r>
    </w:p>
    <w:p w14:paraId="7246EC8D" w14:textId="5CE5FA59" w:rsidR="00F54684" w:rsidRDefault="00F54684" w:rsidP="00F54684">
      <w:r>
        <w:t>where</w:t>
      </w:r>
    </w:p>
    <w:p w14:paraId="7DC1FF78" w14:textId="4184944A" w:rsidR="00F54684" w:rsidRPr="00F54684" w:rsidRDefault="00F54684" w:rsidP="00DD3484">
      <w:pPr>
        <w:pStyle w:val="MTDisplayEquation"/>
      </w:pPr>
      <w:r>
        <w:tab/>
      </w:r>
      <w:r w:rsidR="00DF221F" w:rsidRPr="00DF221F">
        <w:rPr>
          <w:position w:val="-28"/>
        </w:rPr>
        <w:object w:dxaOrig="1660" w:dyaOrig="680" w14:anchorId="01400409">
          <v:shape id="_x0000_i2203" type="#_x0000_t75" style="width:83.25pt;height:33.75pt" o:ole="">
            <v:imagedata r:id="rId2380" o:title=""/>
          </v:shape>
          <o:OLEObject Type="Embed" ProgID="Equation.DSMT4" ShapeID="_x0000_i2203" DrawAspect="Content" ObjectID="_1527085828" r:id="rId2381"/>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bookmarkStart w:id="469" w:name="ZEqnNum724171"/>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178</w:instrText>
        </w:r>
      </w:fldSimple>
      <w:r w:rsidR="006821A7">
        <w:instrText>)</w:instrText>
      </w:r>
      <w:bookmarkEnd w:id="469"/>
      <w:r w:rsidR="006821A7">
        <w:fldChar w:fldCharType="end"/>
      </w:r>
    </w:p>
    <w:p w14:paraId="7AD41251" w14:textId="4BF5F87D" w:rsidR="0023486D" w:rsidRDefault="00F54684" w:rsidP="0023486D">
      <w:r>
        <w:t>and</w:t>
      </w:r>
    </w:p>
    <w:p w14:paraId="364AAB3A" w14:textId="4D46496D" w:rsidR="00F54684" w:rsidRDefault="00F54684" w:rsidP="00DD3484">
      <w:pPr>
        <w:pStyle w:val="MTDisplayEquation"/>
      </w:pPr>
      <w:r>
        <w:tab/>
      </w:r>
      <w:r w:rsidR="00DF221F" w:rsidRPr="00DF221F">
        <w:rPr>
          <w:position w:val="-70"/>
        </w:rPr>
        <w:object w:dxaOrig="2700" w:dyaOrig="960" w14:anchorId="53559BDF">
          <v:shape id="_x0000_i2204" type="#_x0000_t75" style="width:135pt;height:48pt" o:ole="">
            <v:imagedata r:id="rId2382" o:title=""/>
          </v:shape>
          <o:OLEObject Type="Embed" ProgID="Equation.DSMT4" ShapeID="_x0000_i2204" DrawAspect="Content" ObjectID="_1527085829" r:id="rId2383"/>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179</w:instrText>
        </w:r>
      </w:fldSimple>
      <w:r w:rsidR="006821A7">
        <w:instrText>)</w:instrText>
      </w:r>
      <w:r w:rsidR="006821A7">
        <w:fldChar w:fldCharType="end"/>
      </w:r>
    </w:p>
    <w:p w14:paraId="66C52FA0" w14:textId="3303BCCB" w:rsidR="00F54684" w:rsidRDefault="00F54684">
      <w:r>
        <w:t xml:space="preserve">Here, </w:t>
      </w:r>
      <w:r w:rsidR="00DF221F" w:rsidRPr="00DF221F">
        <w:rPr>
          <w:position w:val="-12"/>
        </w:rPr>
        <w:object w:dxaOrig="1440" w:dyaOrig="380" w14:anchorId="3C948D41">
          <v:shape id="_x0000_i2205" type="#_x0000_t75" style="width:1in;height:18.75pt" o:ole="">
            <v:imagedata r:id="rId2384" o:title=""/>
          </v:shape>
          <o:OLEObject Type="Embed" ProgID="Equation.DSMT4" ShapeID="_x0000_i2205" DrawAspect="Content" ObjectID="_1527085830" r:id="rId2385"/>
        </w:object>
      </w:r>
      <w:r>
        <w:t xml:space="preserve"> and the polynomial degress is </w:t>
      </w:r>
      <w:r w:rsidR="00DF221F" w:rsidRPr="00DF221F">
        <w:rPr>
          <w:position w:val="-6"/>
        </w:rPr>
        <w:object w:dxaOrig="1380" w:dyaOrig="320" w14:anchorId="01713D2A">
          <v:shape id="_x0000_i2206" type="#_x0000_t75" style="width:69pt;height:15.75pt" o:ole="">
            <v:imagedata r:id="rId2386" o:title=""/>
          </v:shape>
          <o:OLEObject Type="Embed" ProgID="Equation.DSMT4" ShapeID="_x0000_i2206" DrawAspect="Content" ObjectID="_1527085831" r:id="rId2387"/>
        </w:object>
      </w:r>
      <w:r>
        <w:t xml:space="preserve"> where </w:t>
      </w:r>
      <w:r w:rsidR="00DF221F" w:rsidRPr="00DF221F">
        <w:rPr>
          <w:position w:val="-12"/>
        </w:rPr>
        <w:object w:dxaOrig="1500" w:dyaOrig="380" w14:anchorId="4A4287A6">
          <v:shape id="_x0000_i2207" type="#_x0000_t75" style="width:75pt;height:18.75pt" o:ole="">
            <v:imagedata r:id="rId2388" o:title=""/>
          </v:shape>
          <o:OLEObject Type="Embed" ProgID="Equation.DSMT4" ShapeID="_x0000_i2207" DrawAspect="Content" ObjectID="_1527085832" r:id="rId2389"/>
        </w:object>
      </w:r>
      <w:r>
        <w:t xml:space="preserve">. Since more than one solute may carry the same charge </w:t>
      </w:r>
      <w:r w:rsidR="00DF221F" w:rsidRPr="00025957">
        <w:rPr>
          <w:position w:val="-4"/>
        </w:rPr>
        <w:object w:dxaOrig="300" w:dyaOrig="300" w14:anchorId="029FC72D">
          <v:shape id="_x0000_i2208" type="#_x0000_t75" style="width:15pt;height:15pt" o:ole="">
            <v:imagedata r:id="rId2390" o:title=""/>
          </v:shape>
          <o:OLEObject Type="Embed" ProgID="Equation.DSMT4" ShapeID="_x0000_i2208" DrawAspect="Content" ObjectID="_1527085833" r:id="rId2391"/>
        </w:object>
      </w:r>
      <w:r>
        <w:t xml:space="preserve">, the coefficients </w:t>
      </w:r>
      <w:r w:rsidR="00DF221F" w:rsidRPr="00DF221F">
        <w:rPr>
          <w:position w:val="-12"/>
        </w:rPr>
        <w:object w:dxaOrig="240" w:dyaOrig="360" w14:anchorId="03D99CA4">
          <v:shape id="_x0000_i2209" type="#_x0000_t75" style="width:12pt;height:18pt" o:ole="">
            <v:imagedata r:id="rId2392" o:title=""/>
          </v:shape>
          <o:OLEObject Type="Embed" ProgID="Equation.DSMT4" ShapeID="_x0000_i2209" DrawAspect="Content" ObjectID="_1527085834" r:id="rId2393"/>
        </w:object>
      </w:r>
      <w:r>
        <w:t xml:space="preserve"> should be evaluated from the summation of </w:t>
      </w:r>
      <w:r w:rsidR="00DF221F" w:rsidRPr="00DF221F">
        <w:rPr>
          <w:position w:val="-6"/>
        </w:rPr>
        <w:object w:dxaOrig="780" w:dyaOrig="320" w14:anchorId="7B906066">
          <v:shape id="_x0000_i2210" type="#_x0000_t75" style="width:39pt;height:15.75pt" o:ole="">
            <v:imagedata r:id="rId2394" o:title=""/>
          </v:shape>
          <o:OLEObject Type="Embed" ProgID="Equation.DSMT4" ShapeID="_x0000_i2210" DrawAspect="Content" ObjectID="_1527085835" r:id="rId2395"/>
        </w:object>
      </w:r>
      <w:r>
        <w:t xml:space="preserve"> over all such solutes.  Only real positive roots are valid, since </w:t>
      </w:r>
      <w:r w:rsidR="00DF221F" w:rsidRPr="00DF221F">
        <w:rPr>
          <w:position w:val="-14"/>
        </w:rPr>
        <w:object w:dxaOrig="1880" w:dyaOrig="400" w14:anchorId="7424EEF9">
          <v:shape id="_x0000_i2211" type="#_x0000_t75" style="width:93.75pt;height:20.25pt" o:ole="">
            <v:imagedata r:id="rId2396" o:title=""/>
          </v:shape>
          <o:OLEObject Type="Embed" ProgID="Equation.DSMT4" ShapeID="_x0000_i2211" DrawAspect="Content" ObjectID="_1527085836" r:id="rId2397"/>
        </w:object>
      </w:r>
      <w:r>
        <w:t xml:space="preserve"> according to </w:t>
      </w:r>
      <w:r w:rsidR="006821A7">
        <w:fldChar w:fldCharType="begin"/>
      </w:r>
      <w:r w:rsidR="006821A7">
        <w:instrText xml:space="preserve"> GOTOBUTTON ZEqnNum724171  \* MERGEFORMAT </w:instrText>
      </w:r>
      <w:fldSimple w:instr=" REF ZEqnNum724171 \* Charformat \! \* MERGEFORMAT ">
        <w:r w:rsidR="00572445">
          <w:instrText>(3.178)</w:instrText>
        </w:r>
      </w:fldSimple>
      <w:r w:rsidR="006821A7">
        <w:fldChar w:fldCharType="end"/>
      </w:r>
      <w:r>
        <w:t xml:space="preserve">.  Using Descartes’ rule of signs, an inspection of the coefficients </w:t>
      </w:r>
      <w:r w:rsidR="00DF221F" w:rsidRPr="00DF221F">
        <w:rPr>
          <w:position w:val="-12"/>
        </w:rPr>
        <w:object w:dxaOrig="240" w:dyaOrig="360" w14:anchorId="6339F7B4">
          <v:shape id="_x0000_i2212" type="#_x0000_t75" style="width:12pt;height:18pt" o:ole="">
            <v:imagedata r:id="rId2398" o:title=""/>
          </v:shape>
          <o:OLEObject Type="Embed" ProgID="Equation.DSMT4" ShapeID="_x0000_i2212" DrawAspect="Content" ObjectID="_1527085837" r:id="rId2399"/>
        </w:object>
      </w:r>
      <w:r>
        <w:t xml:space="preserve"> shows tht ther is only one sign change in the polynomial, regardless of the sign of </w:t>
      </w:r>
      <w:r w:rsidR="00DF221F" w:rsidRPr="00DF221F">
        <w:rPr>
          <w:position w:val="-6"/>
        </w:rPr>
        <w:object w:dxaOrig="300" w:dyaOrig="320" w14:anchorId="114B9F0A">
          <v:shape id="_x0000_i2213" type="#_x0000_t75" style="width:15pt;height:15.75pt" o:ole="">
            <v:imagedata r:id="rId2400" o:title=""/>
          </v:shape>
          <o:OLEObject Type="Embed" ProgID="Equation.DSMT4" ShapeID="_x0000_i2213" DrawAspect="Content" ObjectID="_1527085838" r:id="rId2401"/>
        </w:object>
      </w:r>
      <w:r w:rsidR="004060BA">
        <w:t>,</w:t>
      </w:r>
      <w:r>
        <w:t xml:space="preserve"> </w:t>
      </w:r>
      <w:r w:rsidR="004060BA">
        <w:t xml:space="preserve">implying that there will always be only one positive root </w:t>
      </w:r>
      <w:r w:rsidR="00DF221F" w:rsidRPr="00DF221F">
        <w:rPr>
          <w:position w:val="-10"/>
        </w:rPr>
        <w:object w:dxaOrig="240" w:dyaOrig="320" w14:anchorId="2454C988">
          <v:shape id="_x0000_i2214" type="#_x0000_t75" style="width:12pt;height:15.75pt" o:ole="">
            <v:imagedata r:id="rId2402" o:title=""/>
          </v:shape>
          <o:OLEObject Type="Embed" ProgID="Equation.DSMT4" ShapeID="_x0000_i2214" DrawAspect="Content" ObjectID="_1527085839" r:id="rId2403"/>
        </w:object>
      </w:r>
      <w:r w:rsidR="004060BA">
        <w:t xml:space="preserve">, which must thus be real.  Therefore, there cannot be any ambiguity in the calculation of </w:t>
      </w:r>
      <w:r w:rsidR="00DF221F" w:rsidRPr="00DF221F">
        <w:rPr>
          <w:position w:val="-10"/>
        </w:rPr>
        <w:object w:dxaOrig="240" w:dyaOrig="260" w14:anchorId="6BA7001D">
          <v:shape id="_x0000_i2215" type="#_x0000_t75" style="width:12pt;height:12.75pt" o:ole="">
            <v:imagedata r:id="rId2404" o:title=""/>
          </v:shape>
          <o:OLEObject Type="Embed" ProgID="Equation.DSMT4" ShapeID="_x0000_i2215" DrawAspect="Content" ObjectID="_1527085840" r:id="rId2405"/>
        </w:object>
      </w:r>
      <w:r w:rsidR="004060BA">
        <w:t xml:space="preserve">, irrespective of the polynomial degree.  Newton’s method is used to solve for the positive real root when </w:t>
      </w:r>
      <w:r w:rsidR="00DF221F" w:rsidRPr="00DF221F">
        <w:rPr>
          <w:position w:val="-6"/>
        </w:rPr>
        <w:object w:dxaOrig="560" w:dyaOrig="279" w14:anchorId="3F1D9661">
          <v:shape id="_x0000_i2216" type="#_x0000_t75" style="width:27.75pt;height:14.25pt" o:ole="">
            <v:imagedata r:id="rId2406" o:title=""/>
          </v:shape>
          <o:OLEObject Type="Embed" ProgID="Equation.DSMT4" ShapeID="_x0000_i2216" DrawAspect="Content" ObjectID="_1527085841" r:id="rId2407"/>
        </w:object>
      </w:r>
      <w:r w:rsidR="004060BA">
        <w:t>.</w:t>
      </w:r>
    </w:p>
    <w:p w14:paraId="59E9C811" w14:textId="77777777" w:rsidR="004060BA" w:rsidRDefault="004060BA"/>
    <w:p w14:paraId="78AD09BE" w14:textId="2FA04CEB" w:rsidR="004060BA" w:rsidRDefault="004060BA" w:rsidP="00F54684">
      <w:r>
        <w:t xml:space="preserve">Using the above relations, it follows that </w:t>
      </w:r>
      <w:r w:rsidR="00DF221F" w:rsidRPr="00DF221F">
        <w:rPr>
          <w:position w:val="-10"/>
        </w:rPr>
        <w:object w:dxaOrig="1160" w:dyaOrig="400" w14:anchorId="6A4DCDF4">
          <v:shape id="_x0000_i2217" type="#_x0000_t75" style="width:57.75pt;height:20.25pt" o:ole="">
            <v:imagedata r:id="rId2408" o:title=""/>
          </v:shape>
          <o:OLEObject Type="Embed" ProgID="Equation.DSMT4" ShapeID="_x0000_i2217" DrawAspect="Content" ObjectID="_1527085842" r:id="rId2409"/>
        </w:object>
      </w:r>
      <w:r>
        <w:t xml:space="preserve">. An examination of the equations resulting from the linearization of the internal virtual work shows that it is necessary to evaluate derivatives of </w:t>
      </w:r>
      <w:r w:rsidR="00DF221F" w:rsidRPr="00025957">
        <w:rPr>
          <w:position w:val="-4"/>
        </w:rPr>
        <w:object w:dxaOrig="320" w:dyaOrig="300" w14:anchorId="64D4C998">
          <v:shape id="_x0000_i2218" type="#_x0000_t75" style="width:15.75pt;height:15pt" o:ole="">
            <v:imagedata r:id="rId2410" o:title=""/>
          </v:shape>
          <o:OLEObject Type="Embed" ProgID="Equation.DSMT4" ShapeID="_x0000_i2218" DrawAspect="Content" ObjectID="_1527085843" r:id="rId2411"/>
        </w:object>
      </w:r>
      <w:r>
        <w:t xml:space="preserve"> with respect to </w:t>
      </w:r>
      <w:r w:rsidR="00DF221F" w:rsidRPr="00DF221F">
        <w:rPr>
          <w:position w:val="-6"/>
        </w:rPr>
        <w:object w:dxaOrig="220" w:dyaOrig="279" w14:anchorId="1D660044">
          <v:shape id="_x0000_i2219" type="#_x0000_t75" style="width:11.25pt;height:14.25pt" o:ole="">
            <v:imagedata r:id="rId2412" o:title=""/>
          </v:shape>
          <o:OLEObject Type="Embed" ProgID="Equation.DSMT4" ShapeID="_x0000_i2219" DrawAspect="Content" ObjectID="_1527085844" r:id="rId2413"/>
        </w:object>
      </w:r>
      <w:r>
        <w:t xml:space="preserve"> and </w:t>
      </w:r>
      <w:r w:rsidR="00DF221F" w:rsidRPr="00DF221F">
        <w:rPr>
          <w:position w:val="-6"/>
        </w:rPr>
        <w:object w:dxaOrig="279" w:dyaOrig="320" w14:anchorId="60917F9B">
          <v:shape id="_x0000_i2220" type="#_x0000_t75" style="width:14.25pt;height:15.75pt" o:ole="">
            <v:imagedata r:id="rId2414" o:title=""/>
          </v:shape>
          <o:OLEObject Type="Embed" ProgID="Equation.DSMT4" ShapeID="_x0000_i2220" DrawAspect="Content" ObjectID="_1527085845" r:id="rId2415"/>
        </w:object>
      </w:r>
      <w:r>
        <w:t>, which are given by</w:t>
      </w:r>
    </w:p>
    <w:p w14:paraId="1F169B9A" w14:textId="05BD506F" w:rsidR="004060BA" w:rsidRDefault="004060BA" w:rsidP="00DD3484">
      <w:pPr>
        <w:pStyle w:val="MTDisplayEquation"/>
      </w:pPr>
      <w:r>
        <w:tab/>
      </w:r>
      <w:r w:rsidR="00DF221F" w:rsidRPr="00DF221F">
        <w:rPr>
          <w:position w:val="-66"/>
        </w:rPr>
        <w:object w:dxaOrig="2900" w:dyaOrig="1440" w14:anchorId="4D8625B9">
          <v:shape id="_x0000_i2221" type="#_x0000_t75" style="width:144.75pt;height:1in" o:ole="">
            <v:imagedata r:id="rId2416" o:title=""/>
          </v:shape>
          <o:OLEObject Type="Embed" ProgID="Equation.DSMT4" ShapeID="_x0000_i2221" DrawAspect="Content" ObjectID="_1527085846" r:id="rId2417"/>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180</w:instrText>
        </w:r>
      </w:fldSimple>
      <w:r w:rsidR="006821A7">
        <w:instrText>)</w:instrText>
      </w:r>
      <w:r w:rsidR="006821A7">
        <w:fldChar w:fldCharType="end"/>
      </w:r>
    </w:p>
    <w:p w14:paraId="7A182BEF" w14:textId="28AC1585" w:rsidR="004060BA" w:rsidRDefault="004060BA" w:rsidP="004060BA">
      <w:r>
        <w:lastRenderedPageBreak/>
        <w:t xml:space="preserve">In these expressions, the derivatives of </w:t>
      </w:r>
      <w:r w:rsidR="00DF221F" w:rsidRPr="00025957">
        <w:rPr>
          <w:position w:val="-4"/>
        </w:rPr>
        <w:object w:dxaOrig="320" w:dyaOrig="300" w14:anchorId="6B9D2DB1">
          <v:shape id="_x0000_i2222" type="#_x0000_t75" style="width:15.75pt;height:15pt" o:ole="">
            <v:imagedata r:id="rId2418" o:title=""/>
          </v:shape>
          <o:OLEObject Type="Embed" ProgID="Equation.DSMT4" ShapeID="_x0000_i2222" DrawAspect="Content" ObjectID="_1527085847" r:id="rId2419"/>
        </w:object>
      </w:r>
      <w:r>
        <w:t xml:space="preserve"> are obtained from the user-defined constitutive relations for the solubility.  Derivatives of </w:t>
      </w:r>
      <w:r w:rsidR="00DF221F" w:rsidRPr="00DF221F">
        <w:rPr>
          <w:position w:val="-10"/>
        </w:rPr>
        <w:object w:dxaOrig="240" w:dyaOrig="320" w14:anchorId="304A19FB">
          <v:shape id="_x0000_i2223" type="#_x0000_t75" style="width:12pt;height:15.75pt" o:ole="">
            <v:imagedata r:id="rId2420" o:title=""/>
          </v:shape>
          <o:OLEObject Type="Embed" ProgID="Equation.DSMT4" ShapeID="_x0000_i2223" DrawAspect="Content" ObjectID="_1527085848" r:id="rId2421"/>
        </w:object>
      </w:r>
      <w:r>
        <w:t xml:space="preserve"> may be evaluated by differentiating the electroneutrality condition to produce</w:t>
      </w:r>
    </w:p>
    <w:p w14:paraId="63AB002A" w14:textId="579F8CB0" w:rsidR="004060BA" w:rsidRDefault="004060BA" w:rsidP="00DD3484">
      <w:pPr>
        <w:pStyle w:val="MTDisplayEquation"/>
      </w:pPr>
      <w:r>
        <w:tab/>
      </w:r>
      <w:r w:rsidR="00DF221F" w:rsidRPr="00DF221F">
        <w:rPr>
          <w:position w:val="-106"/>
        </w:rPr>
        <w:object w:dxaOrig="3480" w:dyaOrig="2240" w14:anchorId="31732CF4">
          <v:shape id="_x0000_i2224" type="#_x0000_t75" style="width:174pt;height:111.75pt" o:ole="">
            <v:imagedata r:id="rId2422" o:title=""/>
          </v:shape>
          <o:OLEObject Type="Embed" ProgID="Equation.DSMT4" ShapeID="_x0000_i2224" DrawAspect="Content" ObjectID="_1527085849" r:id="rId2423"/>
        </w:object>
      </w:r>
      <w:r>
        <w:t xml:space="preserve"> </w:t>
      </w:r>
      <w:r w:rsidR="00677041">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181</w:instrText>
        </w:r>
      </w:fldSimple>
      <w:r w:rsidR="006821A7">
        <w:instrText>)</w:instrText>
      </w:r>
      <w:r w:rsidR="006821A7">
        <w:fldChar w:fldCharType="end"/>
      </w:r>
    </w:p>
    <w:p w14:paraId="50619C36" w14:textId="5D206489" w:rsidR="00677041" w:rsidRDefault="00677041" w:rsidP="00677041">
      <w:r>
        <w:t xml:space="preserve">The derivative </w:t>
      </w:r>
      <w:r w:rsidR="00DF221F" w:rsidRPr="00DF221F">
        <w:rPr>
          <w:position w:val="-10"/>
        </w:rPr>
        <w:object w:dxaOrig="780" w:dyaOrig="360" w14:anchorId="370774CB">
          <v:shape id="_x0000_i2225" type="#_x0000_t75" style="width:39pt;height:18pt" o:ole="">
            <v:imagedata r:id="rId2424" o:title=""/>
          </v:shape>
          <o:OLEObject Type="Embed" ProgID="Equation.DSMT4" ShapeID="_x0000_i2225" DrawAspect="Content" ObjectID="_1527085850" r:id="rId2425"/>
        </w:object>
      </w:r>
      <w:r>
        <w:t xml:space="preserve"> may be evaluated from</w:t>
      </w:r>
    </w:p>
    <w:p w14:paraId="152E90AB" w14:textId="20602CFF" w:rsidR="00677041" w:rsidRDefault="00677041" w:rsidP="00DD3484">
      <w:pPr>
        <w:pStyle w:val="MTDisplayEquation"/>
      </w:pPr>
      <w:r>
        <w:tab/>
      </w:r>
      <w:r w:rsidR="00DF221F" w:rsidRPr="00DF221F">
        <w:rPr>
          <w:position w:val="-30"/>
        </w:rPr>
        <w:object w:dxaOrig="1440" w:dyaOrig="720" w14:anchorId="2F22BC16">
          <v:shape id="_x0000_i2226" type="#_x0000_t75" style="width:1in;height:36pt" o:ole="">
            <v:imagedata r:id="rId2426" o:title=""/>
          </v:shape>
          <o:OLEObject Type="Embed" ProgID="Equation.DSMT4" ShapeID="_x0000_i2226" DrawAspect="Content" ObjectID="_1527085851" r:id="rId2427"/>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182</w:instrText>
        </w:r>
      </w:fldSimple>
      <w:r w:rsidR="006821A7">
        <w:instrText>)</w:instrText>
      </w:r>
      <w:r w:rsidR="006821A7">
        <w:fldChar w:fldCharType="end"/>
      </w:r>
    </w:p>
    <w:p w14:paraId="2B5DB4EC" w14:textId="2307AB11" w:rsidR="00677041" w:rsidRPr="00677041" w:rsidRDefault="00677041">
      <w:r>
        <w:t xml:space="preserve">where </w:t>
      </w:r>
      <w:r w:rsidR="00DF221F" w:rsidRPr="00DF221F">
        <w:rPr>
          <w:position w:val="-12"/>
        </w:rPr>
        <w:object w:dxaOrig="300" w:dyaOrig="380" w14:anchorId="1513D2E1">
          <v:shape id="_x0000_i2227" type="#_x0000_t75" style="width:15pt;height:18.75pt" o:ole="">
            <v:imagedata r:id="rId2428" o:title=""/>
          </v:shape>
          <o:OLEObject Type="Embed" ProgID="Equation.DSMT4" ShapeID="_x0000_i2227" DrawAspect="Content" ObjectID="_1527085852" r:id="rId2429"/>
        </w:object>
      </w:r>
      <w:r>
        <w:t xml:space="preserve"> is the referential solid volume fraction (volume of solid in current configuration per volume of the mixture in the reference configuration) and </w:t>
      </w:r>
      <w:r w:rsidR="00DF221F" w:rsidRPr="00DF221F">
        <w:rPr>
          <w:position w:val="-12"/>
        </w:rPr>
        <w:object w:dxaOrig="300" w:dyaOrig="380" w14:anchorId="60570DFA">
          <v:shape id="_x0000_i2228" type="#_x0000_t75" style="width:15pt;height:18.75pt" o:ole="">
            <v:imagedata r:id="rId2430" o:title=""/>
          </v:shape>
          <o:OLEObject Type="Embed" ProgID="Equation.DSMT4" ShapeID="_x0000_i2228" DrawAspect="Content" ObjectID="_1527085853" r:id="rId2431"/>
        </w:object>
      </w:r>
      <w:r>
        <w:t xml:space="preserve"> is the referential fixed charge density (equivalent charge in current configuration per volume of the mixture in the reference configuration).</w:t>
      </w:r>
    </w:p>
    <w:p w14:paraId="1709EE97" w14:textId="77777777" w:rsidR="008B3EFC" w:rsidRDefault="008B3EFC" w:rsidP="00F75A04">
      <w:pPr>
        <w:pStyle w:val="Heading3"/>
      </w:pPr>
      <w:bookmarkStart w:id="470" w:name="_Toc302112020"/>
      <w:r>
        <w:t>Chemical Reactions</w:t>
      </w:r>
      <w:bookmarkEnd w:id="470"/>
    </w:p>
    <w:p w14:paraId="7312C66F" w14:textId="5EA0F2CF" w:rsidR="008B3EFC" w:rsidRPr="008B3EFC" w:rsidRDefault="008B3EFC">
      <w:pPr>
        <w:jc w:val="left"/>
      </w:pPr>
      <w:r>
        <w:t xml:space="preserve">The contribution to </w:t>
      </w:r>
      <w:r w:rsidR="00DF221F" w:rsidRPr="00DF221F">
        <w:rPr>
          <w:position w:val="-6"/>
        </w:rPr>
        <w:object w:dxaOrig="420" w:dyaOrig="279" w14:anchorId="5815FC8E">
          <v:shape id="_x0000_i2229" type="#_x0000_t75" style="width:21pt;height:14.25pt" o:ole="">
            <v:imagedata r:id="rId2432" o:title=""/>
          </v:shape>
          <o:OLEObject Type="Embed" ProgID="Equation.DSMT4" ShapeID="_x0000_i2229" DrawAspect="Content" ObjectID="_1527085854" r:id="rId2433"/>
        </w:object>
      </w:r>
      <w:r>
        <w:t xml:space="preserve"> due to chemical reactions is given by </w:t>
      </w:r>
      <w:r w:rsidR="00DF221F" w:rsidRPr="00DF221F">
        <w:rPr>
          <w:position w:val="-6"/>
        </w:rPr>
        <w:object w:dxaOrig="380" w:dyaOrig="279" w14:anchorId="1FF0CD6A">
          <v:shape id="_x0000_i2230" type="#_x0000_t75" style="width:18.75pt;height:14.25pt" o:ole="">
            <v:imagedata r:id="rId2434" o:title=""/>
          </v:shape>
          <o:OLEObject Type="Embed" ProgID="Equation.DSMT4" ShapeID="_x0000_i2230" DrawAspect="Content" ObjectID="_1527085855" r:id="rId2435"/>
        </w:object>
      </w:r>
      <w:r>
        <w:t>, where</w:t>
      </w:r>
    </w:p>
    <w:p w14:paraId="32537747" w14:textId="439A52F8" w:rsidR="008B3EFC" w:rsidRDefault="008B3EFC" w:rsidP="008B3EFC">
      <w:pPr>
        <w:pStyle w:val="MTDisplayEquation"/>
      </w:pPr>
      <w:r>
        <w:tab/>
      </w:r>
      <w:r w:rsidR="00DF221F" w:rsidRPr="00DF221F">
        <w:rPr>
          <w:position w:val="-28"/>
        </w:rPr>
        <w:object w:dxaOrig="4880" w:dyaOrig="560" w14:anchorId="1C4B975A">
          <v:shape id="_x0000_i2231" type="#_x0000_t75" style="width:243.75pt;height:27.75pt" o:ole="">
            <v:imagedata r:id="rId2436" o:title=""/>
          </v:shape>
          <o:OLEObject Type="Embed" ProgID="Equation.DSMT4" ShapeID="_x0000_i2231" DrawAspect="Content" ObjectID="_1527085856" r:id="rId2437"/>
        </w:object>
      </w:r>
      <w:r w:rsidR="00D1791B">
        <w:t>.</w:t>
      </w:r>
      <w:r>
        <w:tab/>
      </w:r>
      <w:r w:rsidR="006821A7">
        <w:t xml:space="preserve"> </w:t>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183</w:instrText>
        </w:r>
      </w:fldSimple>
      <w:r w:rsidR="006821A7">
        <w:instrText>)</w:instrText>
      </w:r>
      <w:r w:rsidR="006821A7">
        <w:fldChar w:fldCharType="end"/>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471" w:name="_Toc302112021"/>
      <w:r>
        <w:t xml:space="preserve">Newton-Raphson </w:t>
      </w:r>
      <w:r w:rsidR="0081541F">
        <w:t>M</w:t>
      </w:r>
      <w:r>
        <w:t>ethod</w:t>
      </w:r>
      <w:bookmarkEnd w:id="471"/>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472" w:name="_Toc302112022"/>
      <w:r>
        <w:t>Full Newton Method</w:t>
      </w:r>
      <w:bookmarkEnd w:id="472"/>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572445">
          <w:instrText>(3.3)</w:instrText>
        </w:r>
      </w:fldSimple>
      <w:r>
        <w:fldChar w:fldCharType="end"/>
      </w:r>
      <w:r>
        <w:t xml:space="preserve"> can be written in terms of the discretized equilibrium equations that were derived in the previous section as follows:</w:t>
      </w:r>
    </w:p>
    <w:p w14:paraId="4D6B8EB4" w14:textId="133888F7" w:rsidR="008C7882" w:rsidRDefault="008C7882" w:rsidP="008C7882">
      <w:pPr>
        <w:pStyle w:val="MTDisplayEquation"/>
      </w:pPr>
      <w:r>
        <w:tab/>
      </w:r>
      <w:r w:rsidR="00DF221F" w:rsidRPr="00DF221F">
        <w:rPr>
          <w:position w:val="-6"/>
        </w:rPr>
        <w:object w:dxaOrig="2100" w:dyaOrig="320" w14:anchorId="31A5D940">
          <v:shape id="_x0000_i2232" type="#_x0000_t75" style="width:105pt;height:15.75pt" o:ole="">
            <v:imagedata r:id="rId2438" o:title=""/>
          </v:shape>
          <o:OLEObject Type="Embed" ProgID="Equation.DSMT4" ShapeID="_x0000_i2232" DrawAspect="Content" ObjectID="_1527085857" r:id="rId24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184</w:instrText>
        </w:r>
      </w:fldSimple>
      <w:r>
        <w:instrText>)</w:instrText>
      </w:r>
      <w:r>
        <w:fldChar w:fldCharType="end"/>
      </w:r>
    </w:p>
    <w:p w14:paraId="324E694E" w14:textId="5CDB90BF" w:rsidR="008C7882" w:rsidRDefault="008C7882" w:rsidP="008C7882">
      <w:r>
        <w:t xml:space="preserve">Since the virtual velocities </w:t>
      </w:r>
      <w:r w:rsidR="00DF221F" w:rsidRPr="00DF221F">
        <w:rPr>
          <w:position w:val="-6"/>
        </w:rPr>
        <w:object w:dxaOrig="340" w:dyaOrig="279" w14:anchorId="3E994F68">
          <v:shape id="_x0000_i2233" type="#_x0000_t75" style="width:17.25pt;height:14.25pt" o:ole="">
            <v:imagedata r:id="rId2440" o:title=""/>
          </v:shape>
          <o:OLEObject Type="Embed" ProgID="Equation.DSMT4" ShapeID="_x0000_i2233" DrawAspect="Content" ObjectID="_1527085858" r:id="rId2441"/>
        </w:object>
      </w:r>
      <w:r>
        <w:t>are arbitrary, a discretized Newton-Raphson scheme can be formulated as follows:</w:t>
      </w:r>
    </w:p>
    <w:p w14:paraId="052AADFB" w14:textId="3B41416B" w:rsidR="008C7882" w:rsidRDefault="008C7882" w:rsidP="008C7882">
      <w:pPr>
        <w:pStyle w:val="MTDisplayEquation"/>
      </w:pPr>
      <w:r>
        <w:tab/>
      </w:r>
      <w:r w:rsidR="00DF221F" w:rsidRPr="00DF221F">
        <w:rPr>
          <w:position w:val="-14"/>
        </w:rPr>
        <w:object w:dxaOrig="3460" w:dyaOrig="400" w14:anchorId="600573C3">
          <v:shape id="_x0000_i2234" type="#_x0000_t75" style="width:173.25pt;height:20.25pt" o:ole="">
            <v:imagedata r:id="rId2442" o:title=""/>
          </v:shape>
          <o:OLEObject Type="Embed" ProgID="Equation.DSMT4" ShapeID="_x0000_i2234" DrawAspect="Content" ObjectID="_1527085859" r:id="rId244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3" w:name="ZEqnNum957438"/>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185</w:instrText>
        </w:r>
      </w:fldSimple>
      <w:r>
        <w:instrText>)</w:instrText>
      </w:r>
      <w:bookmarkEnd w:id="473"/>
      <w:r>
        <w:fldChar w:fldCharType="end"/>
      </w:r>
    </w:p>
    <w:p w14:paraId="51612517" w14:textId="635818C3" w:rsidR="008C7882" w:rsidRDefault="008C7882" w:rsidP="008C7882">
      <w:r>
        <w:lastRenderedPageBreak/>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DF221F" w:rsidRPr="00025957">
        <w:rPr>
          <w:position w:val="-4"/>
        </w:rPr>
        <w:object w:dxaOrig="420" w:dyaOrig="300" w14:anchorId="74AF8A4C">
          <v:shape id="_x0000_i2235" type="#_x0000_t75" style="width:21pt;height:15pt" o:ole="">
            <v:imagedata r:id="rId2444" o:title=""/>
          </v:shape>
          <o:OLEObject Type="Embed" ProgID="Equation.DSMT4" ShapeID="_x0000_i2235" DrawAspect="Content" ObjectID="_1527085860" r:id="rId2445"/>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474" w:name="_Toc302112023"/>
      <w:r>
        <w:t>BFGS Method</w:t>
      </w:r>
      <w:bookmarkEnd w:id="474"/>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71C68418" w:rsidR="008C7882" w:rsidRDefault="008C7882" w:rsidP="008C7882">
      <w:pPr>
        <w:pStyle w:val="MTDisplayEquation"/>
      </w:pPr>
      <w:r>
        <w:tab/>
      </w:r>
      <w:r w:rsidR="00DF221F" w:rsidRPr="00DF221F">
        <w:rPr>
          <w:position w:val="-12"/>
        </w:rPr>
        <w:object w:dxaOrig="1340" w:dyaOrig="360" w14:anchorId="3F976F2B">
          <v:shape id="_x0000_i2236" type="#_x0000_t75" style="width:66.75pt;height:18pt" o:ole="">
            <v:imagedata r:id="rId2446" o:title=""/>
          </v:shape>
          <o:OLEObject Type="Embed" ProgID="Equation.DSMT4" ShapeID="_x0000_i2236" DrawAspect="Content" ObjectID="_1527085861" r:id="rId244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5" w:name="ZEqnNum814327"/>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186</w:instrText>
        </w:r>
      </w:fldSimple>
      <w:r>
        <w:instrText>)</w:instrText>
      </w:r>
      <w:bookmarkEnd w:id="475"/>
      <w:r>
        <w:fldChar w:fldCharType="end"/>
      </w:r>
    </w:p>
    <w:p w14:paraId="058A6AD6" w14:textId="77777777" w:rsidR="008C7882" w:rsidRDefault="008C7882" w:rsidP="008C7882">
      <w:r>
        <w:t>and an increment in the residual is defined as</w:t>
      </w:r>
    </w:p>
    <w:p w14:paraId="2A3137EF" w14:textId="18120A39" w:rsidR="008C7882" w:rsidRDefault="008C7882" w:rsidP="008C7882">
      <w:pPr>
        <w:pStyle w:val="MTDisplayEquation"/>
      </w:pPr>
      <w:r>
        <w:tab/>
      </w:r>
      <w:r w:rsidR="00DF221F" w:rsidRPr="00DF221F">
        <w:rPr>
          <w:position w:val="-12"/>
        </w:rPr>
        <w:object w:dxaOrig="1520" w:dyaOrig="360" w14:anchorId="600D2C87">
          <v:shape id="_x0000_i2237" type="#_x0000_t75" style="width:75.75pt;height:18pt" o:ole="">
            <v:imagedata r:id="rId2448" o:title=""/>
          </v:shape>
          <o:OLEObject Type="Embed" ProgID="Equation.DSMT4" ShapeID="_x0000_i2237" DrawAspect="Content" ObjectID="_1527085862" r:id="rId24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6" w:name="ZEqnNum799904"/>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187</w:instrText>
        </w:r>
      </w:fldSimple>
      <w:r>
        <w:instrText>)</w:instrText>
      </w:r>
      <w:bookmarkEnd w:id="476"/>
      <w:r>
        <w:fldChar w:fldCharType="end"/>
      </w:r>
    </w:p>
    <w:p w14:paraId="3D3B9B66" w14:textId="69C23F11" w:rsidR="008C7882" w:rsidRDefault="008C7882" w:rsidP="008C7882">
      <w:r>
        <w:t xml:space="preserve">The updated matrix </w:t>
      </w:r>
      <w:r w:rsidR="00DF221F" w:rsidRPr="00DF221F">
        <w:rPr>
          <w:position w:val="-12"/>
        </w:rPr>
        <w:object w:dxaOrig="360" w:dyaOrig="360" w14:anchorId="51751502">
          <v:shape id="_x0000_i2238" type="#_x0000_t75" style="width:18pt;height:18pt" o:ole="">
            <v:imagedata r:id="rId2450" o:title=""/>
          </v:shape>
          <o:OLEObject Type="Embed" ProgID="Equation.DSMT4" ShapeID="_x0000_i2238" DrawAspect="Content" ObjectID="_1527085863" r:id="rId2451"/>
        </w:object>
      </w:r>
      <w:r>
        <w:t>should satisfy the quasi-Newton equation:</w:t>
      </w:r>
    </w:p>
    <w:p w14:paraId="32C56E26" w14:textId="59383214" w:rsidR="008C7882" w:rsidRDefault="008C7882" w:rsidP="008C7882">
      <w:pPr>
        <w:pStyle w:val="MTDisplayEquation"/>
      </w:pPr>
      <w:r>
        <w:tab/>
      </w:r>
      <w:r w:rsidR="00DF221F" w:rsidRPr="00DF221F">
        <w:rPr>
          <w:position w:val="-12"/>
        </w:rPr>
        <w:object w:dxaOrig="1120" w:dyaOrig="360" w14:anchorId="5D8E87E9">
          <v:shape id="_x0000_i2239" type="#_x0000_t75" style="width:56.25pt;height:18pt" o:ole="">
            <v:imagedata r:id="rId2452" o:title=""/>
          </v:shape>
          <o:OLEObject Type="Embed" ProgID="Equation.DSMT4" ShapeID="_x0000_i2239" DrawAspect="Content" ObjectID="_1527085864" r:id="rId245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188</w:instrText>
        </w:r>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780F0651" w:rsidR="008C7882" w:rsidRDefault="008C7882" w:rsidP="008C7882">
      <w:pPr>
        <w:pStyle w:val="MTDisplayEquation"/>
      </w:pPr>
      <w:r>
        <w:tab/>
      </w:r>
      <w:r w:rsidR="00DF221F" w:rsidRPr="00DF221F">
        <w:rPr>
          <w:position w:val="-12"/>
        </w:rPr>
        <w:object w:dxaOrig="1280" w:dyaOrig="380" w14:anchorId="51B17CDE">
          <v:shape id="_x0000_i2240" type="#_x0000_t75" style="width:63.75pt;height:18.75pt" o:ole="">
            <v:imagedata r:id="rId2454" o:title=""/>
          </v:shape>
          <o:OLEObject Type="Embed" ProgID="Equation.DSMT4" ShapeID="_x0000_i2240" DrawAspect="Content" ObjectID="_1527085865" r:id="rId245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7" w:name="ZEqnNum548850"/>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189</w:instrText>
        </w:r>
      </w:fldSimple>
      <w:r>
        <w:instrText>)</w:instrText>
      </w:r>
      <w:bookmarkEnd w:id="477"/>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25102D3D" w:rsidR="008C7882" w:rsidRDefault="008C7882" w:rsidP="008C7882">
      <w:pPr>
        <w:pStyle w:val="MTDisplayEquation"/>
      </w:pPr>
      <w:r>
        <w:tab/>
      </w:r>
      <w:r w:rsidR="00DF221F" w:rsidRPr="00DF221F">
        <w:rPr>
          <w:position w:val="-12"/>
        </w:rPr>
        <w:object w:dxaOrig="1359" w:dyaOrig="360" w14:anchorId="2226FFCC">
          <v:shape id="_x0000_i2241" type="#_x0000_t75" style="width:68.25pt;height:18pt" o:ole="">
            <v:imagedata r:id="rId2456" o:title=""/>
          </v:shape>
          <o:OLEObject Type="Embed" ProgID="Equation.DSMT4" ShapeID="_x0000_i2241" DrawAspect="Content" ObjectID="_1527085866" r:id="rId245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190</w:instrText>
        </w:r>
      </w:fldSimple>
      <w:r>
        <w:instrText>)</w:instrText>
      </w:r>
      <w:r>
        <w:fldChar w:fldCharType="end"/>
      </w:r>
    </w:p>
    <w:p w14:paraId="487780B0" w14:textId="3CEB850B" w:rsidR="008C7882" w:rsidRDefault="008C7882" w:rsidP="008C7882">
      <w:r>
        <w:t xml:space="preserve">where </w:t>
      </w:r>
      <w:r>
        <w:rPr>
          <w:i/>
        </w:rPr>
        <w:t xml:space="preserve">s </w:t>
      </w:r>
      <w:r>
        <w:t xml:space="preserve">is determined from the line search. With the updated position calculated, </w:t>
      </w:r>
      <w:r w:rsidR="00DF221F" w:rsidRPr="00DF221F">
        <w:rPr>
          <w:position w:val="-12"/>
        </w:rPr>
        <w:object w:dxaOrig="340" w:dyaOrig="360" w14:anchorId="5383D1CD">
          <v:shape id="_x0000_i2242" type="#_x0000_t75" style="width:17.25pt;height:18pt" o:ole="">
            <v:imagedata r:id="rId2458" o:title=""/>
          </v:shape>
          <o:OLEObject Type="Embed" ProgID="Equation.DSMT4" ShapeID="_x0000_i2242" DrawAspect="Content" ObjectID="_1527085867" r:id="rId2459"/>
        </w:object>
      </w:r>
      <w:r>
        <w:t xml:space="preserve">can be evaluated.  Also, using equations </w:t>
      </w:r>
      <w:r>
        <w:fldChar w:fldCharType="begin"/>
      </w:r>
      <w:r>
        <w:instrText xml:space="preserve"> GOTOBUTTON ZEqnNum814327  \* MERGEFORMAT </w:instrText>
      </w:r>
      <w:fldSimple w:instr=" REF ZEqnNum814327 \! \* MERGEFORMAT ">
        <w:r w:rsidR="00572445">
          <w:instrText>(3.186)</w:instrText>
        </w:r>
      </w:fldSimple>
      <w:r>
        <w:fldChar w:fldCharType="end"/>
      </w:r>
      <w:r>
        <w:t xml:space="preserve"> and </w:t>
      </w:r>
      <w:r>
        <w:fldChar w:fldCharType="begin"/>
      </w:r>
      <w:r>
        <w:instrText xml:space="preserve"> GOTOBUTTON ZEqnNum799904  \* MERGEFORMAT </w:instrText>
      </w:r>
      <w:fldSimple w:instr=" REF ZEqnNum799904 \! \* MERGEFORMAT ">
        <w:r w:rsidR="00572445">
          <w:instrText>(3.187)</w:instrText>
        </w:r>
      </w:fldSimple>
      <w:r>
        <w:fldChar w:fldCharType="end"/>
      </w:r>
      <w:r>
        <w:t xml:space="preserve">, </w:t>
      </w:r>
      <w:r w:rsidR="00DF221F" w:rsidRPr="00DF221F">
        <w:rPr>
          <w:position w:val="-12"/>
        </w:rPr>
        <w:object w:dxaOrig="279" w:dyaOrig="360" w14:anchorId="390D9379">
          <v:shape id="_x0000_i2243" type="#_x0000_t75" style="width:14.25pt;height:18pt" o:ole="">
            <v:imagedata r:id="rId2460" o:title=""/>
          </v:shape>
          <o:OLEObject Type="Embed" ProgID="Equation.DSMT4" ShapeID="_x0000_i2243" DrawAspect="Content" ObjectID="_1527085868" r:id="rId2461"/>
        </w:object>
      </w:r>
      <w:r>
        <w:t xml:space="preserve">and </w:t>
      </w:r>
      <w:r w:rsidR="00DF221F" w:rsidRPr="00DF221F">
        <w:rPr>
          <w:position w:val="-12"/>
        </w:rPr>
        <w:object w:dxaOrig="340" w:dyaOrig="360" w14:anchorId="048D899A">
          <v:shape id="_x0000_i2244" type="#_x0000_t75" style="width:17.25pt;height:18pt" o:ole="">
            <v:imagedata r:id="rId2462" o:title=""/>
          </v:shape>
          <o:OLEObject Type="Embed" ProgID="Equation.DSMT4" ShapeID="_x0000_i2244" DrawAspect="Content" ObjectID="_1527085869" r:id="rId2463"/>
        </w:object>
      </w:r>
      <w:r>
        <w:t xml:space="preserve"> can be evaluted. The stiffness update can now be expressed as</w:t>
      </w:r>
    </w:p>
    <w:p w14:paraId="2B90AFE3" w14:textId="7C176E94" w:rsidR="008C7882" w:rsidRDefault="008C7882" w:rsidP="008C7882">
      <w:pPr>
        <w:pStyle w:val="MTDisplayEquation"/>
      </w:pPr>
      <w:r>
        <w:tab/>
      </w:r>
      <w:r w:rsidR="00DF221F" w:rsidRPr="00DF221F">
        <w:rPr>
          <w:position w:val="-12"/>
        </w:rPr>
        <w:object w:dxaOrig="1660" w:dyaOrig="380" w14:anchorId="47B65DDC">
          <v:shape id="_x0000_i2245" type="#_x0000_t75" style="width:83.25pt;height:18.75pt" o:ole="">
            <v:imagedata r:id="rId2464" o:title=""/>
          </v:shape>
          <o:OLEObject Type="Embed" ProgID="Equation.DSMT4" ShapeID="_x0000_i2245" DrawAspect="Content" ObjectID="_1527085870" r:id="rId246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191</w:instrText>
        </w:r>
      </w:fldSimple>
      <w:r>
        <w:instrText>)</w:instrText>
      </w:r>
      <w:r>
        <w:fldChar w:fldCharType="end"/>
      </w:r>
    </w:p>
    <w:p w14:paraId="68B86A09" w14:textId="790AF994" w:rsidR="008C7882" w:rsidRDefault="008C7882" w:rsidP="008C7882">
      <w:r>
        <w:t xml:space="preserve">where the matrix </w:t>
      </w:r>
      <w:r>
        <w:rPr>
          <w:b/>
        </w:rPr>
        <w:t>A</w:t>
      </w:r>
      <w:r>
        <w:t xml:space="preserve"> is an </w:t>
      </w:r>
      <w:r w:rsidR="00DF221F" w:rsidRPr="00DF221F">
        <w:rPr>
          <w:position w:val="-6"/>
        </w:rPr>
        <w:object w:dxaOrig="499" w:dyaOrig="220" w14:anchorId="6680F8BC">
          <v:shape id="_x0000_i2246" type="#_x0000_t75" style="width:24.75pt;height:11.25pt" o:ole="">
            <v:imagedata r:id="rId2466" o:title=""/>
          </v:shape>
          <o:OLEObject Type="Embed" ProgID="Equation.DSMT4" ShapeID="_x0000_i2246" DrawAspect="Content" ObjectID="_1527085871" r:id="rId2467"/>
        </w:object>
      </w:r>
      <w:r>
        <w:t xml:space="preserve"> matrix of the simple form:</w:t>
      </w:r>
    </w:p>
    <w:p w14:paraId="05C8BB8E" w14:textId="72C6D898" w:rsidR="008C7882" w:rsidRDefault="008C7882" w:rsidP="008C7882">
      <w:pPr>
        <w:pStyle w:val="MTDisplayEquation"/>
      </w:pPr>
      <w:r>
        <w:tab/>
      </w:r>
      <w:r w:rsidR="00DF221F" w:rsidRPr="00DF221F">
        <w:rPr>
          <w:position w:val="-12"/>
        </w:rPr>
        <w:object w:dxaOrig="1420" w:dyaOrig="380" w14:anchorId="451B144A">
          <v:shape id="_x0000_i2247" type="#_x0000_t75" style="width:71.25pt;height:18.75pt" o:ole="">
            <v:imagedata r:id="rId2468" o:title=""/>
          </v:shape>
          <o:OLEObject Type="Embed" ProgID="Equation.DSMT4" ShapeID="_x0000_i2247" DrawAspect="Content" ObjectID="_1527085872" r:id="rId246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192</w:instrText>
        </w:r>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438BB76" w:rsidR="008C7882" w:rsidRDefault="008C7882" w:rsidP="008C7882">
      <w:pPr>
        <w:pStyle w:val="MTDisplayEquation"/>
      </w:pPr>
      <w:r>
        <w:tab/>
      </w:r>
      <w:r w:rsidR="00DF221F" w:rsidRPr="00DF221F">
        <w:rPr>
          <w:position w:val="-32"/>
        </w:rPr>
        <w:object w:dxaOrig="3280" w:dyaOrig="800" w14:anchorId="2F65810D">
          <v:shape id="_x0000_i2248" type="#_x0000_t75" style="width:164.25pt;height:39.75pt" o:ole="">
            <v:imagedata r:id="rId2470" o:title=""/>
          </v:shape>
          <o:OLEObject Type="Embed" ProgID="Equation.DSMT4" ShapeID="_x0000_i2248" DrawAspect="Content" ObjectID="_1527085873" r:id="rId247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193</w:instrText>
        </w:r>
      </w:fldSimple>
      <w:r>
        <w:instrText>)</w:instrText>
      </w:r>
      <w:r>
        <w:fldChar w:fldCharType="end"/>
      </w:r>
    </w:p>
    <w:p w14:paraId="724D9695" w14:textId="21D284C7" w:rsidR="008C7882" w:rsidRDefault="008C7882" w:rsidP="008C7882">
      <w:pPr>
        <w:pStyle w:val="MTDisplayEquation"/>
      </w:pPr>
      <w:r>
        <w:tab/>
      </w:r>
      <w:r w:rsidR="00DF221F" w:rsidRPr="00DF221F">
        <w:rPr>
          <w:position w:val="-30"/>
        </w:rPr>
        <w:object w:dxaOrig="1180" w:dyaOrig="680" w14:anchorId="6FBB2A46">
          <v:shape id="_x0000_i2249" type="#_x0000_t75" style="width:59.25pt;height:33.75pt" o:ole="">
            <v:imagedata r:id="rId2472" o:title=""/>
          </v:shape>
          <o:OLEObject Type="Embed" ProgID="Equation.DSMT4" ShapeID="_x0000_i2249" DrawAspect="Content" ObjectID="_1527085874" r:id="rId247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194</w:instrText>
        </w:r>
      </w:fldSimple>
      <w:r>
        <w:instrText>)</w:instrText>
      </w:r>
      <w:r>
        <w:fldChar w:fldCharType="end"/>
      </w:r>
    </w:p>
    <w:p w14:paraId="2596D3C2" w14:textId="44446BA4" w:rsidR="008C7882" w:rsidRDefault="008C7882" w:rsidP="008C7882">
      <w:r>
        <w:t xml:space="preserve">The vector </w:t>
      </w:r>
      <w:r w:rsidR="00DF221F" w:rsidRPr="00DF221F">
        <w:rPr>
          <w:position w:val="-12"/>
        </w:rPr>
        <w:object w:dxaOrig="720" w:dyaOrig="360" w14:anchorId="4EAF0E9B">
          <v:shape id="_x0000_i2250" type="#_x0000_t75" style="width:36pt;height:18pt" o:ole="">
            <v:imagedata r:id="rId2474" o:title=""/>
          </v:shape>
          <o:OLEObject Type="Embed" ProgID="Equation.DSMT4" ShapeID="_x0000_i2250" DrawAspect="Content" ObjectID="_1527085875" r:id="rId2475"/>
        </w:object>
      </w:r>
      <w:r>
        <w:t xml:space="preserve">is equal to </w:t>
      </w:r>
      <w:r w:rsidR="00DF221F" w:rsidRPr="00DF221F">
        <w:rPr>
          <w:position w:val="-12"/>
        </w:rPr>
        <w:object w:dxaOrig="580" w:dyaOrig="360" w14:anchorId="00067777">
          <v:shape id="_x0000_i2251" type="#_x0000_t75" style="width:29.25pt;height:18pt" o:ole="">
            <v:imagedata r:id="rId2476" o:title=""/>
          </v:shape>
          <o:OLEObject Type="Embed" ProgID="Equation.DSMT4" ShapeID="_x0000_i2251" DrawAspect="Content" ObjectID="_1527085876" r:id="rId2477"/>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0C80BB93" w:rsidR="008C7882" w:rsidRDefault="008C7882" w:rsidP="008C7882">
      <w:pPr>
        <w:pStyle w:val="MTDisplayEquation"/>
      </w:pPr>
      <w:r>
        <w:lastRenderedPageBreak/>
        <w:tab/>
      </w:r>
      <w:r w:rsidR="00DF221F" w:rsidRPr="00DF221F">
        <w:rPr>
          <w:position w:val="-32"/>
        </w:rPr>
        <w:object w:dxaOrig="1780" w:dyaOrig="800" w14:anchorId="1CCFE849">
          <v:shape id="_x0000_i2252" type="#_x0000_t75" style="width:89.25pt;height:39.75pt" o:ole="">
            <v:imagedata r:id="rId2478" o:title=""/>
          </v:shape>
          <o:OLEObject Type="Embed" ProgID="Equation.DSMT4" ShapeID="_x0000_i2252" DrawAspect="Content" ObjectID="_1527085877" r:id="rId2479"/>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195</w:instrText>
        </w:r>
      </w:fldSimple>
      <w:r w:rsidR="006821A7">
        <w:instrText>)</w:instrText>
      </w:r>
      <w:r w:rsidR="006821A7">
        <w:fldChar w:fldCharType="end"/>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196</w:instrText>
        </w:r>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587CCEF"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r w:rsidR="00572445">
          <w:instrText>(3.189)</w:instrText>
        </w:r>
      </w:fldSimple>
      <w:r>
        <w:fldChar w:fldCharType="end"/>
      </w:r>
      <w:r>
        <w:t xml:space="preserve"> can be rewritten as,</w:t>
      </w:r>
    </w:p>
    <w:p w14:paraId="4D574F6E" w14:textId="651BEDF6" w:rsidR="008C7882" w:rsidRDefault="008C7882" w:rsidP="008C7882">
      <w:pPr>
        <w:pStyle w:val="MTDisplayEquation"/>
      </w:pPr>
      <w:r>
        <w:tab/>
      </w:r>
      <w:r w:rsidR="00DF221F" w:rsidRPr="00DF221F">
        <w:rPr>
          <w:position w:val="-16"/>
        </w:rPr>
        <w:object w:dxaOrig="6380" w:dyaOrig="440" w14:anchorId="2CE4D9D6">
          <v:shape id="_x0000_i2253" type="#_x0000_t75" style="width:318.75pt;height:21.75pt" o:ole="">
            <v:imagedata r:id="rId2480" o:title=""/>
          </v:shape>
          <o:OLEObject Type="Embed" ProgID="Equation.DSMT4" ShapeID="_x0000_i2253" DrawAspect="Content" ObjectID="_1527085878" r:id="rId248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197</w:instrText>
        </w:r>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478" w:name="_Toc302112024"/>
      <w:r>
        <w:t>Line Search Method</w:t>
      </w:r>
      <w:bookmarkEnd w:id="478"/>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35A533A" w:rsidR="008C7882" w:rsidRDefault="008C7882" w:rsidP="008C7882">
      <w:pPr>
        <w:pStyle w:val="MTDisplayEquation"/>
      </w:pPr>
      <w:r>
        <w:tab/>
      </w:r>
      <w:r w:rsidR="00DF221F" w:rsidRPr="00DF221F">
        <w:rPr>
          <w:position w:val="-12"/>
        </w:rPr>
        <w:object w:dxaOrig="1359" w:dyaOrig="360" w14:anchorId="78091010">
          <v:shape id="_x0000_i2254" type="#_x0000_t75" style="width:68.25pt;height:18pt" o:ole="">
            <v:imagedata r:id="rId2482" o:title=""/>
          </v:shape>
          <o:OLEObject Type="Embed" ProgID="Equation.DSMT4" ShapeID="_x0000_i2254" DrawAspect="Content" ObjectID="_1527085879" r:id="rId248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198</w:instrText>
        </w:r>
      </w:fldSimple>
      <w:r>
        <w:instrText>)</w:instrText>
      </w:r>
      <w:r>
        <w:fldChar w:fldCharType="end"/>
      </w:r>
    </w:p>
    <w:p w14:paraId="6A4AB99A" w14:textId="64F864F5" w:rsidR="008C7882" w:rsidRDefault="008C7882" w:rsidP="008C7882">
      <w:r>
        <w:t xml:space="preserve">The value of </w:t>
      </w:r>
      <w:r>
        <w:rPr>
          <w:i/>
        </w:rPr>
        <w:t xml:space="preserve">s </w:t>
      </w:r>
      <w:r>
        <w:t xml:space="preserve">is usually chosen so that the total potential energy </w:t>
      </w:r>
      <w:r w:rsidR="00DF221F" w:rsidRPr="00DF221F">
        <w:rPr>
          <w:position w:val="-14"/>
        </w:rPr>
        <w:object w:dxaOrig="1960" w:dyaOrig="400" w14:anchorId="2BF1B0E4">
          <v:shape id="_x0000_i2255" type="#_x0000_t75" style="width:98.25pt;height:20.25pt" o:ole="">
            <v:imagedata r:id="rId2484" o:title=""/>
          </v:shape>
          <o:OLEObject Type="Embed" ProgID="Equation.DSMT4" ShapeID="_x0000_i2255" DrawAspect="Content" ObjectID="_1527085880" r:id="rId2485"/>
        </w:object>
      </w:r>
      <w:r>
        <w:t xml:space="preserve">at the end of the iteration is minimized in the direction of </w:t>
      </w:r>
      <w:r>
        <w:rPr>
          <w:b/>
        </w:rPr>
        <w:t>u</w:t>
      </w:r>
      <w:r>
        <w:t xml:space="preserve">. This is equivalent to the requirement that the residual force </w:t>
      </w:r>
      <w:r w:rsidR="00DF221F" w:rsidRPr="00DF221F">
        <w:rPr>
          <w:position w:val="-14"/>
        </w:rPr>
        <w:object w:dxaOrig="1160" w:dyaOrig="400" w14:anchorId="4AA90E05">
          <v:shape id="_x0000_i2256" type="#_x0000_t75" style="width:57.75pt;height:20.25pt" o:ole="">
            <v:imagedata r:id="rId2486" o:title=""/>
          </v:shape>
          <o:OLEObject Type="Embed" ProgID="Equation.DSMT4" ShapeID="_x0000_i2256" DrawAspect="Content" ObjectID="_1527085881" r:id="rId2487"/>
        </w:object>
      </w:r>
      <w:r>
        <w:t xml:space="preserve">at the end of the iteration is orthogonal to </w:t>
      </w:r>
      <w:r>
        <w:rPr>
          <w:b/>
        </w:rPr>
        <w:t>u</w:t>
      </w:r>
      <w:r>
        <w:t>:</w:t>
      </w:r>
    </w:p>
    <w:p w14:paraId="4FBF390A" w14:textId="7BD9F801" w:rsidR="008C7882" w:rsidRDefault="008C7882" w:rsidP="008C7882">
      <w:pPr>
        <w:pStyle w:val="MTDisplayEquation"/>
      </w:pPr>
      <w:r>
        <w:tab/>
      </w:r>
      <w:r w:rsidR="00DF221F" w:rsidRPr="00DF221F">
        <w:rPr>
          <w:position w:val="-14"/>
        </w:rPr>
        <w:object w:dxaOrig="2460" w:dyaOrig="400" w14:anchorId="6AC0097E">
          <v:shape id="_x0000_i2257" type="#_x0000_t75" style="width:123pt;height:20.25pt" o:ole="">
            <v:imagedata r:id="rId2488" o:title=""/>
          </v:shape>
          <o:OLEObject Type="Embed" ProgID="Equation.DSMT4" ShapeID="_x0000_i2257" DrawAspect="Content" ObjectID="_1527085882" r:id="rId248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199</w:instrText>
        </w:r>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1ECFB52F" w:rsidR="008C7882" w:rsidRDefault="008C7882" w:rsidP="008C7882">
      <w:pPr>
        <w:pStyle w:val="MTDisplayEquation"/>
      </w:pPr>
      <w:r>
        <w:tab/>
      </w:r>
      <w:r w:rsidR="00DF221F" w:rsidRPr="00DF221F">
        <w:rPr>
          <w:position w:val="-16"/>
        </w:rPr>
        <w:object w:dxaOrig="1620" w:dyaOrig="440" w14:anchorId="4531E2D1">
          <v:shape id="_x0000_i2258" type="#_x0000_t75" style="width:81pt;height:21.75pt" o:ole="">
            <v:imagedata r:id="rId2490" o:title=""/>
          </v:shape>
          <o:OLEObject Type="Embed" ProgID="Equation.DSMT4" ShapeID="_x0000_i2258" DrawAspect="Content" ObjectID="_1527085883" r:id="rId24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9" w:name="ZEqnNum769174"/>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200</w:instrText>
        </w:r>
      </w:fldSimple>
      <w:r>
        <w:instrText>)</w:instrText>
      </w:r>
      <w:bookmarkEnd w:id="479"/>
      <w:r>
        <w:fldChar w:fldCharType="end"/>
      </w:r>
    </w:p>
    <w:p w14:paraId="2349FDE6" w14:textId="073C7711" w:rsidR="008C7882" w:rsidRDefault="008C7882" w:rsidP="008C7882">
      <w:r>
        <w:t xml:space="preserve">where typically a value of </w:t>
      </w:r>
      <w:r w:rsidR="00DF221F" w:rsidRPr="00DF221F">
        <w:rPr>
          <w:position w:val="-10"/>
        </w:rPr>
        <w:object w:dxaOrig="780" w:dyaOrig="320" w14:anchorId="3350768D">
          <v:shape id="_x0000_i2259" type="#_x0000_t75" style="width:39pt;height:15.75pt" o:ole="">
            <v:imagedata r:id="rId2492" o:title=""/>
          </v:shape>
          <o:OLEObject Type="Embed" ProgID="Equation.DSMT4" ShapeID="_x0000_i2259" DrawAspect="Content" ObjectID="_1527085884" r:id="rId2493"/>
        </w:object>
      </w:r>
      <w:r>
        <w:t xml:space="preserve">is used. Under normal conditions the value </w:t>
      </w:r>
      <w:r w:rsidR="00DF221F" w:rsidRPr="00DF221F">
        <w:rPr>
          <w:position w:val="-6"/>
        </w:rPr>
        <w:object w:dxaOrig="499" w:dyaOrig="279" w14:anchorId="18F5BED6">
          <v:shape id="_x0000_i2260" type="#_x0000_t75" style="width:24.75pt;height:14.25pt" o:ole="">
            <v:imagedata r:id="rId2494" o:title=""/>
          </v:shape>
          <o:OLEObject Type="Embed" ProgID="Equation.DSMT4" ShapeID="_x0000_i2260" DrawAspect="Content" ObjectID="_1527085885" r:id="rId2495"/>
        </w:object>
      </w:r>
      <w:r>
        <w:t xml:space="preserve"> automatically satisfies equation </w:t>
      </w:r>
      <w:r>
        <w:fldChar w:fldCharType="begin"/>
      </w:r>
      <w:r>
        <w:instrText xml:space="preserve"> GOTOBUTTON ZEqnNum769174  \* MERGEFORMAT </w:instrText>
      </w:r>
      <w:fldSimple w:instr=" REF ZEqnNum769174 \! \* MERGEFORMAT ">
        <w:r w:rsidR="00572445">
          <w:instrText>(3.200)</w:instrText>
        </w:r>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DF221F" w:rsidRPr="00DF221F">
        <w:rPr>
          <w:position w:val="-14"/>
        </w:rPr>
        <w:object w:dxaOrig="560" w:dyaOrig="400" w14:anchorId="6CD725D6">
          <v:shape id="_x0000_i2261" type="#_x0000_t75" style="width:27.75pt;height:20.25pt" o:ole="">
            <v:imagedata r:id="rId2496" o:title=""/>
          </v:shape>
          <o:OLEObject Type="Embed" ProgID="Equation.DSMT4" ShapeID="_x0000_i2261" DrawAspect="Content" ObjectID="_1527085886" r:id="rId2497"/>
        </w:object>
      </w:r>
      <w:r>
        <w:t xml:space="preserve">as a quadratic in </w:t>
      </w:r>
      <w:r>
        <w:rPr>
          <w:i/>
        </w:rPr>
        <w:t>s</w:t>
      </w:r>
      <w:r>
        <w:t>:</w:t>
      </w:r>
    </w:p>
    <w:p w14:paraId="689E3020" w14:textId="435E9906" w:rsidR="008C7882" w:rsidRDefault="008C7882" w:rsidP="008C7882">
      <w:pPr>
        <w:pStyle w:val="MTDisplayEquation"/>
      </w:pPr>
      <w:r>
        <w:tab/>
      </w:r>
      <w:r w:rsidR="00DF221F" w:rsidRPr="00DF221F">
        <w:rPr>
          <w:position w:val="-14"/>
        </w:rPr>
        <w:object w:dxaOrig="3140" w:dyaOrig="400" w14:anchorId="76B3FA49">
          <v:shape id="_x0000_i2262" type="#_x0000_t75" style="width:156.75pt;height:20.25pt" o:ole="">
            <v:imagedata r:id="rId2498" o:title=""/>
          </v:shape>
          <o:OLEObject Type="Embed" ProgID="Equation.DSMT4" ShapeID="_x0000_i2262" DrawAspect="Content" ObjectID="_1527085887" r:id="rId24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201</w:instrText>
        </w:r>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4B0D3A01" w:rsidR="008C7882" w:rsidRDefault="008C7882" w:rsidP="008C7882">
      <w:pPr>
        <w:pStyle w:val="MTDisplayEquation"/>
      </w:pPr>
      <w:r>
        <w:tab/>
      </w:r>
      <w:r w:rsidR="00DF221F" w:rsidRPr="00DF221F">
        <w:rPr>
          <w:position w:val="-32"/>
        </w:rPr>
        <w:object w:dxaOrig="2960" w:dyaOrig="820" w14:anchorId="1FABBC71">
          <v:shape id="_x0000_i2263" type="#_x0000_t75" style="width:147.75pt;height:41.25pt" o:ole="">
            <v:imagedata r:id="rId2500" o:title=""/>
          </v:shape>
          <o:OLEObject Type="Embed" ProgID="Equation.DSMT4" ShapeID="_x0000_i2263" DrawAspect="Content" ObjectID="_1527085888" r:id="rId250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202</w:instrText>
        </w:r>
      </w:fldSimple>
      <w:r>
        <w:instrText>)</w:instrText>
      </w:r>
      <w:r>
        <w:fldChar w:fldCharType="end"/>
      </w:r>
    </w:p>
    <w:p w14:paraId="184B5BCC" w14:textId="0FE96F2D" w:rsidR="008C7882" w:rsidRDefault="008C7882" w:rsidP="008C7882">
      <w:r>
        <w:t xml:space="preserve">If </w:t>
      </w:r>
      <w:r w:rsidR="00DF221F" w:rsidRPr="00DF221F">
        <w:rPr>
          <w:position w:val="-6"/>
        </w:rPr>
        <w:object w:dxaOrig="540" w:dyaOrig="279" w14:anchorId="18BFB3C1">
          <v:shape id="_x0000_i2264" type="#_x0000_t75" style="width:27pt;height:14.25pt" o:ole="">
            <v:imagedata r:id="rId2502" o:title=""/>
          </v:shape>
          <o:OLEObject Type="Embed" ProgID="Equation.DSMT4" ShapeID="_x0000_i2264" DrawAspect="Content" ObjectID="_1527085889" r:id="rId2503"/>
        </w:object>
      </w:r>
      <w:r>
        <w:t xml:space="preserve">, the square root is positive and a first improved value for </w:t>
      </w:r>
      <w:r>
        <w:rPr>
          <w:i/>
        </w:rPr>
        <w:t xml:space="preserve">s </w:t>
      </w:r>
      <w:r>
        <w:t>is obtained:</w:t>
      </w:r>
    </w:p>
    <w:p w14:paraId="1E0D5C9B" w14:textId="3FBEE360" w:rsidR="008C7882" w:rsidRDefault="008C7882" w:rsidP="008C7882">
      <w:pPr>
        <w:pStyle w:val="MTDisplayEquation"/>
      </w:pPr>
      <w:r>
        <w:tab/>
      </w:r>
      <w:r w:rsidR="00DF221F" w:rsidRPr="00DF221F">
        <w:rPr>
          <w:position w:val="-30"/>
        </w:rPr>
        <w:object w:dxaOrig="1860" w:dyaOrig="800" w14:anchorId="2A34E994">
          <v:shape id="_x0000_i2265" type="#_x0000_t75" style="width:93pt;height:39.75pt" o:ole="">
            <v:imagedata r:id="rId2504" o:title=""/>
          </v:shape>
          <o:OLEObject Type="Embed" ProgID="Equation.DSMT4" ShapeID="_x0000_i2265" DrawAspect="Content" ObjectID="_1527085890" r:id="rId250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203</w:instrText>
        </w:r>
      </w:fldSimple>
      <w:r>
        <w:instrText>)</w:instrText>
      </w:r>
      <w:r>
        <w:fldChar w:fldCharType="end"/>
      </w:r>
    </w:p>
    <w:p w14:paraId="01A66255" w14:textId="22AFB2D3" w:rsidR="008C7882" w:rsidRPr="00C02F9F" w:rsidRDefault="008C7882" w:rsidP="008C7882">
      <w:r>
        <w:t xml:space="preserve">If </w:t>
      </w:r>
      <w:r w:rsidR="00DF221F" w:rsidRPr="00DF221F">
        <w:rPr>
          <w:position w:val="-6"/>
        </w:rPr>
        <w:object w:dxaOrig="540" w:dyaOrig="279" w14:anchorId="17E4242B">
          <v:shape id="_x0000_i2266" type="#_x0000_t75" style="width:27pt;height:14.25pt" o:ole="">
            <v:imagedata r:id="rId2506" o:title=""/>
          </v:shape>
          <o:OLEObject Type="Embed" ProgID="Equation.DSMT4" ShapeID="_x0000_i2266" DrawAspect="Content" ObjectID="_1527085891" r:id="rId2507"/>
        </w:object>
      </w:r>
      <w:r>
        <w:t xml:space="preserve"> the </w:t>
      </w:r>
      <w:r>
        <w:rPr>
          <w:i/>
        </w:rPr>
        <w:t xml:space="preserve">s </w:t>
      </w:r>
      <w:r>
        <w:t xml:space="preserve">can be obtained by using the value that minimizes the quadratic function, that is, </w:t>
      </w:r>
      <w:r w:rsidR="00DF221F" w:rsidRPr="00DF221F">
        <w:rPr>
          <w:position w:val="-12"/>
        </w:rPr>
        <w:object w:dxaOrig="859" w:dyaOrig="360" w14:anchorId="789D2EB4">
          <v:shape id="_x0000_i2267" type="#_x0000_t75" style="width:42.75pt;height:18pt" o:ole="">
            <v:imagedata r:id="rId2508" o:title=""/>
          </v:shape>
          <o:OLEObject Type="Embed" ProgID="Equation.DSMT4" ShapeID="_x0000_i2267" DrawAspect="Content" ObjectID="_1527085892" r:id="rId2509"/>
        </w:object>
      </w:r>
      <w:r>
        <w:t xml:space="preserve">. This procedure is now repeated with </w:t>
      </w:r>
      <w:r w:rsidR="00DF221F" w:rsidRPr="00DF221F">
        <w:rPr>
          <w:position w:val="-14"/>
        </w:rPr>
        <w:object w:dxaOrig="520" w:dyaOrig="400" w14:anchorId="23CFBCDE">
          <v:shape id="_x0000_i2268" type="#_x0000_t75" style="width:26.25pt;height:20.25pt" o:ole="">
            <v:imagedata r:id="rId2510" o:title=""/>
          </v:shape>
          <o:OLEObject Type="Embed" ProgID="Equation.DSMT4" ShapeID="_x0000_i2268" DrawAspect="Content" ObjectID="_1527085893" r:id="rId2511"/>
        </w:object>
      </w:r>
      <w:r>
        <w:t xml:space="preserve"> replaced by </w:t>
      </w:r>
      <w:r w:rsidR="00DF221F" w:rsidRPr="00DF221F">
        <w:rPr>
          <w:position w:val="-14"/>
        </w:rPr>
        <w:object w:dxaOrig="620" w:dyaOrig="400" w14:anchorId="1039A2AD">
          <v:shape id="_x0000_i2269" type="#_x0000_t75" style="width:30.75pt;height:20.25pt" o:ole="">
            <v:imagedata r:id="rId2512" o:title=""/>
          </v:shape>
          <o:OLEObject Type="Embed" ProgID="Equation.DSMT4" ShapeID="_x0000_i2269" DrawAspect="Content" ObjectID="_1527085894" r:id="rId2513"/>
        </w:object>
      </w:r>
      <w:r>
        <w:t xml:space="preserve"> until equation </w:t>
      </w:r>
      <w:r>
        <w:fldChar w:fldCharType="begin"/>
      </w:r>
      <w:r>
        <w:instrText xml:space="preserve"> GOTOBUTTON ZEqnNum769174  \* MERGEFORMAT </w:instrText>
      </w:r>
      <w:fldSimple w:instr=" REF ZEqnNum769174 \! \* MERGEFORMAT ">
        <w:r w:rsidR="00572445">
          <w:instrText>(3.200)</w:instrText>
        </w:r>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480" w:name="_Ref300825953"/>
      <w:bookmarkStart w:id="481" w:name="_Toc302112025"/>
      <w:r>
        <w:lastRenderedPageBreak/>
        <w:t>Element Library</w:t>
      </w:r>
      <w:bookmarkEnd w:id="480"/>
      <w:bookmarkEnd w:id="481"/>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482" w:name="_Toc302112026"/>
      <w:r>
        <w:t>Solid Elements</w:t>
      </w:r>
      <w:bookmarkEnd w:id="482"/>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54D12B44" w:rsidR="008C7882" w:rsidRDefault="008C7882" w:rsidP="008C7882">
      <w:pPr>
        <w:pStyle w:val="MTDisplayEquation"/>
      </w:pPr>
      <w:r>
        <w:tab/>
      </w:r>
      <w:r w:rsidR="00DF221F" w:rsidRPr="00DF221F">
        <w:rPr>
          <w:position w:val="-28"/>
        </w:rPr>
        <w:object w:dxaOrig="2480" w:dyaOrig="680" w14:anchorId="501DF027">
          <v:shape id="_x0000_i2270" type="#_x0000_t75" style="width:123.75pt;height:33.75pt" o:ole="">
            <v:imagedata r:id="rId2514" o:title=""/>
          </v:shape>
          <o:OLEObject Type="Embed" ProgID="Equation.DSMT4" ShapeID="_x0000_i2270" DrawAspect="Content" ObjectID="_1527085895" r:id="rId2515"/>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\r 4 \h \* MERGEFORMAT </w:instrText>
      </w:r>
      <w:r w:rsidR="0050564A">
        <w:fldChar w:fldCharType="end"/>
      </w:r>
      <w:r w:rsidR="004F1C97">
        <w:fldChar w:fldCharType="end"/>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1</w:instrText>
        </w:r>
      </w:fldSimple>
      <w:r w:rsidR="004F1C97">
        <w:instrText>)</w:instrText>
      </w:r>
      <w:r w:rsidR="004F1C97">
        <w:fldChar w:fldCharType="end"/>
      </w:r>
    </w:p>
    <w:p w14:paraId="0668FCD8" w14:textId="72F1A7F8"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DF221F" w:rsidRPr="00DF221F">
        <w:rPr>
          <w:position w:val="-12"/>
        </w:rPr>
        <w:object w:dxaOrig="300" w:dyaOrig="360" w14:anchorId="0AD6C5E8">
          <v:shape id="_x0000_i2271" type="#_x0000_t75" style="width:15pt;height:18pt" o:ole="">
            <v:imagedata r:id="rId2516" o:title=""/>
          </v:shape>
          <o:OLEObject Type="Embed" ProgID="Equation.DSMT4" ShapeID="_x0000_i2271" DrawAspect="Content" ObjectID="_1527085896" r:id="rId2517"/>
        </w:object>
      </w:r>
      <w:r>
        <w:t xml:space="preserve"> are the element shape functions and </w:t>
      </w:r>
      <w:r w:rsidR="00DF221F" w:rsidRPr="00DF221F">
        <w:rPr>
          <w:position w:val="-12"/>
        </w:rPr>
        <w:object w:dxaOrig="240" w:dyaOrig="360" w14:anchorId="6C6CC292">
          <v:shape id="_x0000_i2272" type="#_x0000_t75" style="width:12pt;height:18pt" o:ole="">
            <v:imagedata r:id="rId2518" o:title=""/>
          </v:shape>
          <o:OLEObject Type="Embed" ProgID="Equation.DSMT4" ShapeID="_x0000_i2272" DrawAspect="Content" ObjectID="_1527085897" r:id="rId2519"/>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4CC1FB42" w:rsidR="008C7882" w:rsidRDefault="008C7882" w:rsidP="008C7882">
      <w:pPr>
        <w:pStyle w:val="MTDisplayEquation"/>
      </w:pPr>
      <w:r>
        <w:tab/>
      </w:r>
      <w:r w:rsidR="00DF221F" w:rsidRPr="00DF221F">
        <w:rPr>
          <w:position w:val="-32"/>
        </w:rPr>
        <w:object w:dxaOrig="4180" w:dyaOrig="720" w14:anchorId="194E5600">
          <v:shape id="_x0000_i2273" type="#_x0000_t75" style="width:209.25pt;height:36pt" o:ole="">
            <v:imagedata r:id="rId2520" o:title=""/>
          </v:shape>
          <o:OLEObject Type="Embed" ProgID="Equation.DSMT4" ShapeID="_x0000_i2273" DrawAspect="Content" ObjectID="_1527085898" r:id="rId2521"/>
        </w:object>
      </w:r>
      <w:r w:rsidR="00DC6A9C">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2</w:instrText>
        </w:r>
      </w:fldSimple>
      <w:r w:rsidR="004F1C97">
        <w:instrText>)</w:instrText>
      </w:r>
      <w:r w:rsidR="004F1C97">
        <w:fldChar w:fldCharType="end"/>
      </w:r>
    </w:p>
    <w:p w14:paraId="32C478DE" w14:textId="78C13B0C" w:rsidR="008C7882" w:rsidRPr="00206084" w:rsidRDefault="008C7882" w:rsidP="008C7882">
      <w:r>
        <w:t xml:space="preserve">Here, </w:t>
      </w:r>
      <w:r w:rsidR="00DF221F" w:rsidRPr="00025957">
        <w:rPr>
          <w:position w:val="-4"/>
        </w:rPr>
        <w:object w:dxaOrig="200" w:dyaOrig="200" w14:anchorId="21ED3079">
          <v:shape id="_x0000_i2274" type="#_x0000_t75" style="width:9.75pt;height:9.75pt" o:ole="">
            <v:imagedata r:id="rId2522" o:title=""/>
          </v:shape>
          <o:OLEObject Type="Embed" ProgID="Equation.DSMT4" ShapeID="_x0000_i2274" DrawAspect="Content" ObjectID="_1527085899" r:id="rId2523"/>
        </w:object>
      </w:r>
      <w:r w:rsidR="000A0A53">
        <w:t xml:space="preserve"> </w:t>
      </w:r>
      <w:r>
        <w:t xml:space="preserve">is the biunit cube, </w:t>
      </w:r>
      <w:r>
        <w:rPr>
          <w:i/>
        </w:rPr>
        <w:t>m</w:t>
      </w:r>
      <w:r>
        <w:t xml:space="preserve"> is the number of integration points, </w:t>
      </w:r>
      <w:r w:rsidR="00DF221F" w:rsidRPr="00DF221F">
        <w:rPr>
          <w:position w:val="-12"/>
        </w:rPr>
        <w:object w:dxaOrig="200" w:dyaOrig="360" w14:anchorId="155E7CAB">
          <v:shape id="_x0000_i2275" type="#_x0000_t75" style="width:9.75pt;height:18pt" o:ole="">
            <v:imagedata r:id="rId2524" o:title=""/>
          </v:shape>
          <o:OLEObject Type="Embed" ProgID="Equation.DSMT4" ShapeID="_x0000_i2275" DrawAspect="Content" ObjectID="_1527085900" r:id="rId2525"/>
        </w:object>
      </w:r>
      <w:r>
        <w:t xml:space="preserve">are the location of the integration points in isoparametric coordinates, </w:t>
      </w:r>
      <w:r>
        <w:rPr>
          <w:i/>
        </w:rPr>
        <w:t>J</w:t>
      </w:r>
      <w:r>
        <w:t xml:space="preserve"> is the Jacobian of the transformation </w:t>
      </w:r>
      <w:r w:rsidR="00DF221F" w:rsidRPr="00DF221F">
        <w:rPr>
          <w:position w:val="-14"/>
        </w:rPr>
        <w:object w:dxaOrig="1240" w:dyaOrig="400" w14:anchorId="17A9F0B2">
          <v:shape id="_x0000_i2276" type="#_x0000_t75" style="width:62.25pt;height:20.25pt" o:ole="">
            <v:imagedata r:id="rId2526" o:title=""/>
          </v:shape>
          <o:OLEObject Type="Embed" ProgID="Equation.DSMT4" ShapeID="_x0000_i2276" DrawAspect="Content" ObjectID="_1527085901" r:id="rId2527"/>
        </w:object>
      </w:r>
      <w:r>
        <w:t xml:space="preserve">, and </w:t>
      </w:r>
      <w:r w:rsidR="00DF221F" w:rsidRPr="00DF221F">
        <w:rPr>
          <w:position w:val="-12"/>
        </w:rPr>
        <w:object w:dxaOrig="279" w:dyaOrig="360" w14:anchorId="10EA7F30">
          <v:shape id="_x0000_i2277" type="#_x0000_t75" style="width:14.25pt;height:18pt" o:ole="">
            <v:imagedata r:id="rId2528" o:title=""/>
          </v:shape>
          <o:OLEObject Type="Embed" ProgID="Equation.DSMT4" ShapeID="_x0000_i2277" DrawAspect="Content" ObjectID="_1527085902" r:id="rId2529"/>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483" w:name="_Toc302112027"/>
      <w:r>
        <w:t xml:space="preserve">Hexahedral </w:t>
      </w:r>
      <w:r w:rsidR="0081541F">
        <w:t>E</w:t>
      </w:r>
      <w:r>
        <w:t>lements</w:t>
      </w:r>
      <w:bookmarkEnd w:id="483"/>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384FB76" w:rsidR="008C7882" w:rsidRDefault="008C7882" w:rsidP="008C7882">
      <w:pPr>
        <w:pStyle w:val="MTDisplayEquation"/>
      </w:pPr>
      <w:r>
        <w:lastRenderedPageBreak/>
        <w:tab/>
      </w:r>
      <w:r w:rsidR="00DF221F" w:rsidRPr="00DF221F">
        <w:rPr>
          <w:position w:val="-252"/>
        </w:rPr>
        <w:object w:dxaOrig="2600" w:dyaOrig="5160" w14:anchorId="0859883E">
          <v:shape id="_x0000_i2278" type="#_x0000_t75" style="width:129.75pt;height:258pt" o:ole="">
            <v:imagedata r:id="rId2530" o:title=""/>
          </v:shape>
          <o:OLEObject Type="Embed" ProgID="Equation.DSMT4" ShapeID="_x0000_i2278" DrawAspect="Content" ObjectID="_1527085903" r:id="rId2531"/>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484" w:name="_Toc302112028"/>
      <w:r>
        <w:t>Pentahedral Elements</w:t>
      </w:r>
      <w:bookmarkEnd w:id="484"/>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10DFEF75" w:rsidR="008C7882" w:rsidRDefault="008C7882" w:rsidP="008C7882">
      <w:pPr>
        <w:pStyle w:val="MTDisplayEquation"/>
      </w:pPr>
      <w:r>
        <w:lastRenderedPageBreak/>
        <w:tab/>
      </w:r>
      <w:r w:rsidR="00DF221F" w:rsidRPr="00DF221F">
        <w:rPr>
          <w:position w:val="-186"/>
        </w:rPr>
        <w:object w:dxaOrig="2260" w:dyaOrig="3840" w14:anchorId="4E9D470E">
          <v:shape id="_x0000_i2279" type="#_x0000_t75" style="width:113.25pt;height:192pt" o:ole="">
            <v:imagedata r:id="rId2532" o:title=""/>
          </v:shape>
          <o:OLEObject Type="Embed" ProgID="Equation.DSMT4" ShapeID="_x0000_i2279" DrawAspect="Content" ObjectID="_1527085904" r:id="rId2533"/>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485" w:name="_Toc302112029"/>
      <w:r>
        <w:t>Tetrahedral Elements</w:t>
      </w:r>
      <w:bookmarkEnd w:id="485"/>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009E6873" w:rsidR="008C7882" w:rsidRDefault="008C7882" w:rsidP="008C7882">
      <w:pPr>
        <w:pStyle w:val="MTDisplayEquation"/>
      </w:pPr>
      <w:r>
        <w:tab/>
      </w:r>
      <w:r w:rsidR="00DF221F" w:rsidRPr="00DF221F">
        <w:rPr>
          <w:position w:val="-66"/>
        </w:rPr>
        <w:object w:dxaOrig="1560" w:dyaOrig="1440" w14:anchorId="113539EB">
          <v:shape id="_x0000_i2280" type="#_x0000_t75" style="width:78pt;height:1in" o:ole="">
            <v:imagedata r:id="rId2534" o:title=""/>
          </v:shape>
          <o:OLEObject Type="Embed" ProgID="Equation.DSMT4" ShapeID="_x0000_i2280" DrawAspect="Content" ObjectID="_1527085905" r:id="rId2535"/>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536">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fldSimple w:instr=" STYLEREF 1 \s ">
        <w:r w:rsidR="00572445">
          <w:rPr>
            <w:noProof/>
          </w:rPr>
          <w:t>4</w:t>
        </w:r>
      </w:fldSimple>
      <w:r w:rsidR="00AB0524">
        <w:noBreakHyphen/>
      </w:r>
      <w:fldSimple w:instr=" SEQ Figure \* ARABIC \s 1 ">
        <w:r w:rsidR="00572445">
          <w:rPr>
            <w:noProof/>
          </w:rPr>
          <w:t>1</w:t>
        </w:r>
      </w:fldSimple>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486" w:name="_Toc302112030"/>
      <w:r>
        <w:t xml:space="preserve">Quadratic </w:t>
      </w:r>
      <w:r w:rsidR="0081541F">
        <w:t>T</w:t>
      </w:r>
      <w:r>
        <w:t xml:space="preserve">etrahedral </w:t>
      </w:r>
      <w:r w:rsidR="0081541F">
        <w:t>E</w:t>
      </w:r>
      <w:r>
        <w:t>lements</w:t>
      </w:r>
      <w:bookmarkEnd w:id="486"/>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4D420515" w:rsidR="008517DD" w:rsidRDefault="008517DD" w:rsidP="008517DD">
      <w:pPr>
        <w:pStyle w:val="MTDisplayEquation"/>
      </w:pPr>
      <w:r>
        <w:tab/>
      </w:r>
      <w:r w:rsidR="00DF221F" w:rsidRPr="00DF221F">
        <w:rPr>
          <w:position w:val="-66"/>
        </w:rPr>
        <w:object w:dxaOrig="1440" w:dyaOrig="1440" w14:anchorId="67DA1316">
          <v:shape id="_x0000_i2281" type="#_x0000_t75" style="width:1in;height:1in" o:ole="">
            <v:imagedata r:id="rId2537" o:title=""/>
          </v:shape>
          <o:OLEObject Type="Embed" ProgID="Equation.DSMT4" ShapeID="_x0000_i2281" DrawAspect="Content" ObjectID="_1527085906" r:id="rId2538"/>
        </w:object>
      </w:r>
      <w:r>
        <w:t xml:space="preserve"> </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47D52909" w:rsidR="008517DD" w:rsidRDefault="00907E2E" w:rsidP="00907E2E">
      <w:pPr>
        <w:pStyle w:val="MTDisplayEquation"/>
      </w:pPr>
      <w:r>
        <w:lastRenderedPageBreak/>
        <w:tab/>
      </w:r>
      <w:r w:rsidR="00DF221F" w:rsidRPr="00DF221F">
        <w:rPr>
          <w:position w:val="-122"/>
        </w:rPr>
        <w:object w:dxaOrig="3019" w:dyaOrig="2600" w14:anchorId="449CA51B">
          <v:shape id="_x0000_i2282" type="#_x0000_t75" style="width:150.75pt;height:129.75pt" o:ole="">
            <v:imagedata r:id="rId2539" o:title=""/>
          </v:shape>
          <o:OLEObject Type="Embed" ProgID="Equation.DSMT4" ShapeID="_x0000_i2282" DrawAspect="Content" ObjectID="_1527085907" r:id="rId2540"/>
        </w:object>
      </w:r>
      <w:r>
        <w:t xml:space="preserve"> </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572445">
        <w:t xml:space="preserve">Figure </w:t>
      </w:r>
      <w:r w:rsidR="00572445">
        <w:rPr>
          <w:noProof/>
        </w:rPr>
        <w:t>4</w:t>
      </w:r>
      <w:r w:rsidR="00572445">
        <w:noBreakHyphen/>
      </w:r>
      <w:r w:rsidR="00572445">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541"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accent1"/>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tx1"/>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542"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accent1"/>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tx1"/>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7635234C"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anvvCAAAA2gAAAA8AAABkcnMvZG93bnJldi54bWxEj8FqwzAQRO+F/IPYQG+1lEJCcawEk1II&#10;udVtwMeNtbFNrJVjqbb791Wh0OMwM2+YbD/bTow0+NaxhlWiQBBXzrRca/j8eHt6AeEDssHOMWn4&#10;Jg/73eIhw9S4id9pLEItIoR9ihqaEPpUSl81ZNEnrieO3tUNFkOUQy3NgFOE204+K7WRFluOCw32&#10;dGiouhVfVsMm5wsd7+WJ8nN/KOdX1ZWT0vpxOedbEIHm8B/+ax+NhjX8Xok3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p77wgAAANoAAAAPAAAAAAAAAAAAAAAAAJ8C&#10;AABkcnMvZG93bnJldi54bWxQSwUGAAAAAAQABAD3AAAAjgMAAAAA&#10;">
                  <v:imagedata r:id="rId2543" o:title=""/>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Af9DDAAAA2gAAAA8AAABkcnMvZG93bnJldi54bWxEj0FrwkAUhO+C/2F5gjfd1IOE1FUkULUe&#10;iial50f2mUSzb0N2G9P++q4g9DjMzDfMajOYRvTUudqygpd5BIK4sLrmUsFn/jaLQTiPrLGxTAp+&#10;yMFmPR6tMNH2zmfqM1+KAGGXoILK+zaR0hUVGXRz2xIH72I7gz7IrpS6w3uAm0YuomgpDdYcFips&#10;Ka2ouGXfRsHuK812p+vHXh9/qY/z8vAep1ap6WTYvoLwNPj/8LN90AqW8LgSb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wB/0MMAAADaAAAADwAAAAAAAAAAAAAAAACf&#10;AgAAZHJzL2Rvd25yZXYueG1sUEsFBgAAAAAEAAQA9wAAAI8DAAAAAA==&#10;">
                  <v:imagedata r:id="rId2544" o:title=""/>
                </v:shape>
                <w10:anchorlock/>
              </v:group>
            </w:pict>
          </mc:Fallback>
        </mc:AlternateContent>
      </w:r>
    </w:p>
    <w:p w14:paraId="308F4544" w14:textId="2D1C014D" w:rsidR="00AB0524" w:rsidRDefault="00AB0524" w:rsidP="00362FD7">
      <w:pPr>
        <w:pStyle w:val="Caption"/>
      </w:pPr>
      <w:bookmarkStart w:id="487" w:name="_Ref419288509"/>
      <w:r>
        <w:t xml:space="preserve">Figure </w:t>
      </w:r>
      <w:fldSimple w:instr=" STYLEREF 1 \s ">
        <w:r w:rsidR="00572445">
          <w:rPr>
            <w:noProof/>
          </w:rPr>
          <w:t>4</w:t>
        </w:r>
      </w:fldSimple>
      <w:r>
        <w:noBreakHyphen/>
      </w:r>
      <w:fldSimple w:instr=" SEQ Figure \* ARABIC \s 1 ">
        <w:r w:rsidR="00572445">
          <w:rPr>
            <w:noProof/>
          </w:rPr>
          <w:t>2</w:t>
        </w:r>
      </w:fldSimple>
      <w:bookmarkEnd w:id="487"/>
      <w:r>
        <w:t xml:space="preserve"> Quadratic tetrahedral elements available in FEBio. Left, a 10-node quadratic tet. Right, a 15-node quadratic tet.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r>
              <w:rPr>
                <w:b/>
              </w:rPr>
              <w:t>r</w:t>
            </w:r>
          </w:p>
        </w:tc>
        <w:tc>
          <w:tcPr>
            <w:tcW w:w="2394" w:type="dxa"/>
            <w:shd w:val="clear" w:color="auto" w:fill="DDD9C3" w:themeFill="background2" w:themeFillShade="E6"/>
          </w:tcPr>
          <w:p w14:paraId="18DA77B9" w14:textId="2759CBD5" w:rsidR="002D4065" w:rsidRPr="00362FD7" w:rsidRDefault="002D4065" w:rsidP="002D4065">
            <w:pPr>
              <w:rPr>
                <w:b/>
              </w:rPr>
            </w:pPr>
            <w:r w:rsidRPr="002D4065">
              <w:rPr>
                <w:b/>
              </w:rPr>
              <w:t>s</w:t>
            </w:r>
          </w:p>
        </w:tc>
        <w:tc>
          <w:tcPr>
            <w:tcW w:w="2394" w:type="dxa"/>
            <w:shd w:val="clear" w:color="auto" w:fill="DDD9C3" w:themeFill="background2" w:themeFillShade="E6"/>
          </w:tcPr>
          <w:p w14:paraId="102FC1B0" w14:textId="3AED7DDA" w:rsidR="002D4065" w:rsidRPr="00362FD7" w:rsidRDefault="002D4065" w:rsidP="002D4065">
            <w:pPr>
              <w:rPr>
                <w:b/>
              </w:rPr>
            </w:pPr>
            <w:r>
              <w:rPr>
                <w:b/>
              </w:rPr>
              <w:t>t</w:t>
            </w:r>
          </w:p>
        </w:tc>
        <w:tc>
          <w:tcPr>
            <w:tcW w:w="2394" w:type="dxa"/>
            <w:shd w:val="clear" w:color="auto" w:fill="DDD9C3" w:themeFill="background2" w:themeFillShade="E6"/>
          </w:tcPr>
          <w:p w14:paraId="1326295F" w14:textId="647445CD" w:rsidR="002D4065" w:rsidRPr="00362FD7" w:rsidRDefault="002D4065" w:rsidP="002D4065">
            <w:pPr>
              <w:rPr>
                <w:b/>
              </w:rPr>
            </w:pPr>
            <w:r w:rsidRPr="00362FD7">
              <w:rPr>
                <w:b/>
              </w:rPr>
              <w:t>w</w:t>
            </w:r>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r>
              <w:rPr>
                <w:b/>
              </w:rPr>
              <w:t>r</w:t>
            </w:r>
          </w:p>
        </w:tc>
        <w:tc>
          <w:tcPr>
            <w:tcW w:w="2394" w:type="dxa"/>
            <w:shd w:val="clear" w:color="auto" w:fill="DDD9C3" w:themeFill="background2" w:themeFillShade="E6"/>
          </w:tcPr>
          <w:p w14:paraId="2154297D" w14:textId="77777777" w:rsidR="002D4065" w:rsidRPr="00A76791" w:rsidRDefault="002D4065" w:rsidP="00486E22">
            <w:pPr>
              <w:rPr>
                <w:b/>
              </w:rPr>
            </w:pPr>
            <w:r w:rsidRPr="002D4065">
              <w:rPr>
                <w:b/>
              </w:rPr>
              <w:t>s</w:t>
            </w:r>
          </w:p>
        </w:tc>
        <w:tc>
          <w:tcPr>
            <w:tcW w:w="2394" w:type="dxa"/>
            <w:shd w:val="clear" w:color="auto" w:fill="DDD9C3" w:themeFill="background2" w:themeFillShade="E6"/>
          </w:tcPr>
          <w:p w14:paraId="34C8528A" w14:textId="77777777" w:rsidR="002D4065" w:rsidRPr="00A76791" w:rsidRDefault="002D4065" w:rsidP="00486E22">
            <w:pPr>
              <w:rPr>
                <w:b/>
              </w:rPr>
            </w:pPr>
            <w:r>
              <w:rPr>
                <w:b/>
              </w:rPr>
              <w:t>t</w:t>
            </w:r>
          </w:p>
        </w:tc>
        <w:tc>
          <w:tcPr>
            <w:tcW w:w="2394" w:type="dxa"/>
            <w:shd w:val="clear" w:color="auto" w:fill="DDD9C3" w:themeFill="background2" w:themeFillShade="E6"/>
          </w:tcPr>
          <w:p w14:paraId="04133F78" w14:textId="77777777" w:rsidR="002D4065" w:rsidRPr="00A76791" w:rsidRDefault="002D4065" w:rsidP="00486E22">
            <w:pPr>
              <w:rPr>
                <w:b/>
              </w:rPr>
            </w:pPr>
            <w:r w:rsidRPr="00A76791">
              <w:rPr>
                <w:b/>
              </w:rPr>
              <w:t>w</w:t>
            </w:r>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r w:rsidRPr="00A76791">
              <w:rPr>
                <w:b/>
              </w:rPr>
              <w:t>r</w:t>
            </w:r>
          </w:p>
        </w:tc>
        <w:tc>
          <w:tcPr>
            <w:tcW w:w="2394" w:type="dxa"/>
            <w:shd w:val="clear" w:color="auto" w:fill="DDD9C3" w:themeFill="background2" w:themeFillShade="E6"/>
          </w:tcPr>
          <w:p w14:paraId="0EDF360C" w14:textId="77777777" w:rsidR="002D4065" w:rsidRPr="00A76791" w:rsidRDefault="002D4065" w:rsidP="00486E22">
            <w:pPr>
              <w:rPr>
                <w:b/>
              </w:rPr>
            </w:pPr>
            <w:r w:rsidRPr="00A76791">
              <w:rPr>
                <w:b/>
              </w:rPr>
              <w:t>s</w:t>
            </w:r>
          </w:p>
        </w:tc>
        <w:tc>
          <w:tcPr>
            <w:tcW w:w="2394" w:type="dxa"/>
            <w:shd w:val="clear" w:color="auto" w:fill="DDD9C3" w:themeFill="background2" w:themeFillShade="E6"/>
          </w:tcPr>
          <w:p w14:paraId="24292674" w14:textId="77777777" w:rsidR="002D4065" w:rsidRPr="00A76791" w:rsidRDefault="002D4065" w:rsidP="00486E22">
            <w:pPr>
              <w:rPr>
                <w:b/>
              </w:rPr>
            </w:pPr>
            <w:r w:rsidRPr="00A76791">
              <w:rPr>
                <w:b/>
              </w:rPr>
              <w:t>t</w:t>
            </w:r>
          </w:p>
        </w:tc>
        <w:tc>
          <w:tcPr>
            <w:tcW w:w="2394" w:type="dxa"/>
            <w:shd w:val="clear" w:color="auto" w:fill="DDD9C3" w:themeFill="background2" w:themeFillShade="E6"/>
          </w:tcPr>
          <w:p w14:paraId="59B4FD8A" w14:textId="77777777" w:rsidR="002D4065" w:rsidRPr="00A76791" w:rsidRDefault="002D4065" w:rsidP="00486E22">
            <w:pPr>
              <w:rPr>
                <w:b/>
              </w:rPr>
            </w:pPr>
            <w:r w:rsidRPr="00A76791">
              <w:rPr>
                <w:b/>
              </w:rPr>
              <w:t>w</w:t>
            </w:r>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488" w:name="_Toc302112031"/>
      <w:r>
        <w:t>Shell Elements</w:t>
      </w:r>
      <w:bookmarkEnd w:id="488"/>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58E90EE1"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w:t>
      </w:r>
      <w:del w:id="489" w:author="Gerard" w:date="2016-05-03T12:25:00Z">
        <w:r w:rsidDel="003E27FF">
          <w:delText xml:space="preserve">used </w:delText>
        </w:r>
      </w:del>
      <w:ins w:id="490" w:author="Gerard" w:date="2016-05-03T12:25:00Z">
        <w:r w:rsidR="003E27FF">
          <w:t xml:space="preserve">adapted </w:t>
        </w:r>
      </w:ins>
      <w:r>
        <w:t>in FEBio</w:t>
      </w:r>
      <w:ins w:id="491" w:author="Gerard" w:date="2016-05-03T12:25:00Z">
        <w:r w:rsidR="003E27FF">
          <w:t xml:space="preserve"> as described here</w:t>
        </w:r>
      </w:ins>
      <w:r>
        <w:t>.</w:t>
      </w:r>
      <w:del w:id="492" w:author="Gerard" w:date="2016-05-03T12:25:00Z">
        <w:r w:rsidDel="003E27FF">
          <w:delText xml:space="preserve"> A disadvantage of this approach is that it becomes difficult to enforce the unit length of the director throughout the entire element.</w:delText>
        </w:r>
      </w:del>
      <w:r>
        <w:t xml:space="preserve"> </w:t>
      </w:r>
    </w:p>
    <w:p w14:paraId="075FB38E" w14:textId="77777777" w:rsidR="008C7882" w:rsidRDefault="008C7882" w:rsidP="008C7882">
      <w:pPr>
        <w:pStyle w:val="MTDisplayEquation"/>
      </w:pPr>
    </w:p>
    <w:p w14:paraId="7D7804AE" w14:textId="37021220"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xml:space="preserve">. With the current state of the implementation, it is advised to use </w:t>
      </w:r>
      <w:del w:id="493" w:author="Gerard" w:date="2016-05-03T12:26:00Z">
        <w:r w:rsidDel="003E27FF">
          <w:delText>a fine mesh</w:delText>
        </w:r>
      </w:del>
      <w:ins w:id="494" w:author="Gerard" w:date="2016-05-03T12:26:00Z">
        <w:r w:rsidR="003E27FF">
          <w:t>quadratic elements</w:t>
        </w:r>
      </w:ins>
      <w:r>
        <w:t xml:space="preserve">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495" w:name="_Toc302112032"/>
      <w:r>
        <w:lastRenderedPageBreak/>
        <w:t>Shell formulation</w:t>
      </w:r>
      <w:bookmarkEnd w:id="495"/>
    </w:p>
    <w:p w14:paraId="657E27AB" w14:textId="383618E0" w:rsidR="003E27FF" w:rsidRDefault="003E27FF" w:rsidP="008C7882">
      <w:pPr>
        <w:rPr>
          <w:ins w:id="496" w:author="Gerard" w:date="2016-05-03T12:29:00Z"/>
        </w:rPr>
      </w:pPr>
      <w:ins w:id="497" w:author="Gerard" w:date="2016-05-03T12:28:00Z">
        <w:r>
          <w:t>We create a shell formulation by reducing a</w:t>
        </w:r>
      </w:ins>
      <w:ins w:id="498" w:author="Gerard" w:date="2016-05-03T12:29:00Z">
        <w:r>
          <w:t xml:space="preserve"> solid </w:t>
        </w:r>
      </w:ins>
      <w:ins w:id="499" w:author="Gerard" w:date="2016-05-03T12:28:00Z">
        <w:r>
          <w:t xml:space="preserve">element interpolation which is linear along the parametric coordinate </w:t>
        </w:r>
      </w:ins>
      <w:r w:rsidR="00DF221F" w:rsidRPr="00DF221F">
        <w:rPr>
          <w:position w:val="-12"/>
        </w:rPr>
        <w:object w:dxaOrig="260" w:dyaOrig="360" w14:anchorId="642CBF17">
          <v:shape id="_x0000_i2283" type="#_x0000_t75" style="width:12.75pt;height:18pt" o:ole="">
            <v:imagedata r:id="rId2545" o:title=""/>
          </v:shape>
          <o:OLEObject Type="Embed" ProgID="Equation.DSMT4" ShapeID="_x0000_i2283" DrawAspect="Content" ObjectID="_1527085908" r:id="rId2546"/>
        </w:object>
      </w:r>
      <w:ins w:id="500" w:author="Gerard" w:date="2016-05-03T12:28:00Z">
        <w:r>
          <w:t>.</w:t>
        </w:r>
      </w:ins>
      <w:ins w:id="501" w:author="Gerard" w:date="2016-05-03T12:29:00Z">
        <w:r>
          <w:t xml:space="preserve">  </w:t>
        </w:r>
      </w:ins>
      <w:ins w:id="502" w:author="Gerard" w:date="2016-05-03T13:59:00Z">
        <w:r w:rsidR="001A159C">
          <w:t>We start with</w:t>
        </w:r>
      </w:ins>
      <w:ins w:id="503" w:author="Gerard" w:date="2016-05-03T12:29:00Z">
        <w:r>
          <w:t xml:space="preserve"> the general interpolation</w:t>
        </w:r>
      </w:ins>
      <w:ins w:id="504" w:author="Gerard" w:date="2016-05-03T12:31:00Z">
        <w:r w:rsidR="00E54E52">
          <w:t xml:space="preserve"> for a solid element,</w:t>
        </w:r>
      </w:ins>
    </w:p>
    <w:p w14:paraId="0D21F4B8" w14:textId="3EAB6AFE" w:rsidR="003E27FF" w:rsidRDefault="003E27FF">
      <w:pPr>
        <w:pStyle w:val="MTDisplayEquation"/>
        <w:rPr>
          <w:ins w:id="505" w:author="Gerard" w:date="2016-05-03T12:28:00Z"/>
        </w:rPr>
        <w:pPrChange w:id="506" w:author="Gerard" w:date="2016-05-03T12:29:00Z">
          <w:pPr/>
        </w:pPrChange>
      </w:pPr>
      <w:ins w:id="507" w:author="Gerard" w:date="2016-05-03T12:29:00Z">
        <w:r>
          <w:tab/>
        </w:r>
      </w:ins>
      <w:r w:rsidR="00DF221F" w:rsidRPr="00DF221F">
        <w:rPr>
          <w:position w:val="-28"/>
        </w:rPr>
        <w:object w:dxaOrig="2060" w:dyaOrig="680" w14:anchorId="7C00F37B">
          <v:shape id="_x0000_i2284" type="#_x0000_t75" style="width:102.75pt;height:33.75pt" o:ole="">
            <v:imagedata r:id="rId2547" o:title=""/>
          </v:shape>
          <o:OLEObject Type="Embed" ProgID="Equation.DSMT4" ShapeID="_x0000_i2284" DrawAspect="Content" ObjectID="_1527085909" r:id="rId2548"/>
        </w:object>
      </w:r>
      <w:ins w:id="508" w:author="Gerard" w:date="2016-05-03T12:29:00Z">
        <w:r>
          <w:t xml:space="preserve"> </w:t>
        </w:r>
        <w:r>
          <w:tab/>
        </w:r>
        <w:r>
          <w:fldChar w:fldCharType="begin"/>
        </w:r>
        <w:r>
          <w:instrText xml:space="preserve"> MACROBUTTON MTPlaceRef \* MERGEFORMAT </w:instrText>
        </w:r>
        <w:r>
          <w:fldChar w:fldCharType="begin"/>
        </w:r>
        <w:r>
          <w:instrText xml:space="preserve"> SEQ MTEqn \h \* MERGEFORMAT </w:instrText>
        </w:r>
      </w:ins>
      <w:del w:id="509" w:author="Gerard" w:date="2016-05-03T12:29:00Z">
        <w:r>
          <w:fldChar w:fldCharType="end"/>
        </w:r>
      </w:del>
      <w:ins w:id="510" w:author="Gerard" w:date="2016-05-03T12:29:00Z">
        <w:r>
          <w:instrText>(</w:instrText>
        </w:r>
        <w:r>
          <w:fldChar w:fldCharType="begin"/>
        </w:r>
        <w:r>
          <w:instrText xml:space="preserve"> SEQ MTSec \c \* Arabic \* MERGEFORMAT </w:instrText>
        </w:r>
      </w:ins>
      <w:r>
        <w:fldChar w:fldCharType="separate"/>
      </w:r>
      <w:ins w:id="511" w:author="Gerard" w:date="2016-05-03T13:31:00Z">
        <w:r w:rsidR="00572445">
          <w:rPr>
            <w:noProof/>
          </w:rPr>
          <w:instrText>4</w:instrText>
        </w:r>
      </w:ins>
      <w:ins w:id="512" w:author="Gerard" w:date="2016-05-03T12:29:00Z">
        <w:r>
          <w:fldChar w:fldCharType="end"/>
        </w:r>
        <w:r>
          <w:instrText>.</w:instrText>
        </w:r>
        <w:r>
          <w:fldChar w:fldCharType="begin"/>
        </w:r>
        <w:r>
          <w:instrText xml:space="preserve"> SEQ MTEqn \c \* Arabic \* MERGEFORMAT </w:instrText>
        </w:r>
      </w:ins>
      <w:r>
        <w:fldChar w:fldCharType="separate"/>
      </w:r>
      <w:ins w:id="513" w:author="Gerard" w:date="2016-05-03T13:31:00Z">
        <w:r w:rsidR="00572445">
          <w:rPr>
            <w:noProof/>
          </w:rPr>
          <w:instrText>8</w:instrText>
        </w:r>
      </w:ins>
      <w:ins w:id="514" w:author="Gerard" w:date="2016-05-03T12:29:00Z">
        <w:r>
          <w:fldChar w:fldCharType="end"/>
        </w:r>
        <w:r>
          <w:instrText>)</w:instrText>
        </w:r>
        <w:r>
          <w:fldChar w:fldCharType="end"/>
        </w:r>
      </w:ins>
    </w:p>
    <w:p w14:paraId="033AFCFE" w14:textId="17052631" w:rsidR="00E54E52" w:rsidRDefault="00E54E52" w:rsidP="008C7882">
      <w:pPr>
        <w:rPr>
          <w:ins w:id="515" w:author="Gerard" w:date="2016-05-03T12:31:00Z"/>
        </w:rPr>
      </w:pPr>
      <w:ins w:id="516" w:author="Gerard" w:date="2016-05-03T12:33:00Z">
        <w:r>
          <w:t xml:space="preserve">where </w:t>
        </w:r>
      </w:ins>
      <w:r w:rsidR="00DF221F" w:rsidRPr="00DF221F">
        <w:rPr>
          <w:position w:val="-10"/>
        </w:rPr>
        <w:object w:dxaOrig="859" w:dyaOrig="320" w14:anchorId="467AFC73">
          <v:shape id="_x0000_i2285" type="#_x0000_t75" style="width:42.75pt;height:15.75pt" o:ole="">
            <v:imagedata r:id="rId2549" o:title=""/>
          </v:shape>
          <o:OLEObject Type="Embed" ProgID="Equation.DSMT4" ShapeID="_x0000_i2285" DrawAspect="Content" ObjectID="_1527085910" r:id="rId2550"/>
        </w:object>
      </w:r>
      <w:ins w:id="517" w:author="Gerard" w:date="2016-05-03T12:33:00Z">
        <w:r>
          <w:t xml:space="preserve"> and </w:t>
        </w:r>
      </w:ins>
      <w:r w:rsidR="00DF221F" w:rsidRPr="00DF221F">
        <w:rPr>
          <w:position w:val="-6"/>
        </w:rPr>
        <w:object w:dxaOrig="200" w:dyaOrig="220" w14:anchorId="51AB8DD7">
          <v:shape id="_x0000_i2286" type="#_x0000_t75" style="width:9.75pt;height:11.25pt" o:ole="">
            <v:imagedata r:id="rId2551" o:title=""/>
          </v:shape>
          <o:OLEObject Type="Embed" ProgID="Equation.DSMT4" ShapeID="_x0000_i2286" DrawAspect="Content" ObjectID="_1527085911" r:id="rId2552"/>
        </w:object>
      </w:r>
      <w:ins w:id="518" w:author="Gerard" w:date="2016-05-03T12:33:00Z">
        <w:r>
          <w:t xml:space="preserve"> is the number of nodes, </w:t>
        </w:r>
      </w:ins>
      <w:ins w:id="519" w:author="Gerard" w:date="2016-05-03T13:59:00Z">
        <w:r w:rsidR="001A159C">
          <w:t>and</w:t>
        </w:r>
      </w:ins>
      <w:ins w:id="520" w:author="Gerard" w:date="2016-05-03T12:31:00Z">
        <w:r>
          <w:t xml:space="preserve"> specialize</w:t>
        </w:r>
      </w:ins>
      <w:ins w:id="521" w:author="Gerard" w:date="2016-05-03T13:59:00Z">
        <w:r w:rsidR="001A159C">
          <w:t xml:space="preserve"> it</w:t>
        </w:r>
      </w:ins>
      <w:ins w:id="522" w:author="Gerard" w:date="2016-05-03T12:31:00Z">
        <w:r>
          <w:t xml:space="preserve"> </w:t>
        </w:r>
      </w:ins>
      <w:ins w:id="523" w:author="Gerard" w:date="2016-05-03T13:59:00Z">
        <w:r w:rsidR="001A159C">
          <w:t>to</w:t>
        </w:r>
      </w:ins>
      <w:ins w:id="524" w:author="Gerard" w:date="2016-05-03T12:31:00Z">
        <w:r>
          <w:t xml:space="preserve"> the case of a shell </w:t>
        </w:r>
      </w:ins>
      <w:ins w:id="525" w:author="Gerard" w:date="2016-05-03T13:59:00Z">
        <w:r w:rsidR="001A159C">
          <w:t>as</w:t>
        </w:r>
      </w:ins>
    </w:p>
    <w:p w14:paraId="6A527E63" w14:textId="1E2F90B1" w:rsidR="00E54E52" w:rsidRDefault="00E54E52">
      <w:pPr>
        <w:pStyle w:val="MTDisplayEquation"/>
        <w:rPr>
          <w:ins w:id="526" w:author="Gerard" w:date="2016-05-03T12:31:00Z"/>
        </w:rPr>
        <w:pPrChange w:id="527" w:author="Gerard" w:date="2016-05-03T12:31:00Z">
          <w:pPr/>
        </w:pPrChange>
      </w:pPr>
      <w:ins w:id="528" w:author="Gerard" w:date="2016-05-03T12:31:00Z">
        <w:r>
          <w:tab/>
        </w:r>
      </w:ins>
      <w:r w:rsidR="00DF221F" w:rsidRPr="00DF221F">
        <w:rPr>
          <w:position w:val="-124"/>
        </w:rPr>
        <w:object w:dxaOrig="3860" w:dyaOrig="1500" w14:anchorId="44ADCA48">
          <v:shape id="_x0000_i2287" type="#_x0000_t75" style="width:192.75pt;height:75pt" o:ole="">
            <v:imagedata r:id="rId2553" o:title=""/>
          </v:shape>
          <o:OLEObject Type="Embed" ProgID="Equation.DSMT4" ShapeID="_x0000_i2287" DrawAspect="Content" ObjectID="_1527085912" r:id="rId2554"/>
        </w:object>
      </w:r>
      <w:ins w:id="529" w:author="Gerard" w:date="2016-05-03T12:31:00Z">
        <w:r>
          <w:t xml:space="preserve"> </w:t>
        </w:r>
        <w:r>
          <w:tab/>
        </w:r>
        <w:r>
          <w:fldChar w:fldCharType="begin"/>
        </w:r>
        <w:r>
          <w:instrText xml:space="preserve"> MACROBUTTON MTPlaceRef \* MERGEFORMAT </w:instrText>
        </w:r>
        <w:r>
          <w:fldChar w:fldCharType="begin"/>
        </w:r>
        <w:r>
          <w:instrText xml:space="preserve"> SEQ MTEqn \h \* MERGEFORMAT </w:instrText>
        </w:r>
      </w:ins>
      <w:del w:id="530" w:author="Gerard" w:date="2016-05-03T12:31:00Z">
        <w:r>
          <w:fldChar w:fldCharType="end"/>
        </w:r>
      </w:del>
      <w:ins w:id="531" w:author="Gerard" w:date="2016-05-03T12:31:00Z">
        <w:r>
          <w:instrText>(</w:instrText>
        </w:r>
        <w:r>
          <w:fldChar w:fldCharType="begin"/>
        </w:r>
        <w:r>
          <w:instrText xml:space="preserve"> SEQ MTSec \c \* Arabic \* MERGEFORMAT </w:instrText>
        </w:r>
      </w:ins>
      <w:r>
        <w:fldChar w:fldCharType="separate"/>
      </w:r>
      <w:ins w:id="532" w:author="Gerard" w:date="2016-05-03T13:31:00Z">
        <w:r w:rsidR="00572445">
          <w:rPr>
            <w:noProof/>
          </w:rPr>
          <w:instrText>4</w:instrText>
        </w:r>
      </w:ins>
      <w:ins w:id="533" w:author="Gerard" w:date="2016-05-03T12:31:00Z">
        <w:r>
          <w:fldChar w:fldCharType="end"/>
        </w:r>
        <w:r>
          <w:instrText>.</w:instrText>
        </w:r>
        <w:r>
          <w:fldChar w:fldCharType="begin"/>
        </w:r>
        <w:r>
          <w:instrText xml:space="preserve"> SEQ MTEqn \c \* Arabic \* MERGEFORMAT </w:instrText>
        </w:r>
      </w:ins>
      <w:r>
        <w:fldChar w:fldCharType="separate"/>
      </w:r>
      <w:ins w:id="534" w:author="Gerard" w:date="2016-05-03T13:31:00Z">
        <w:r w:rsidR="00572445">
          <w:rPr>
            <w:noProof/>
          </w:rPr>
          <w:instrText>9</w:instrText>
        </w:r>
      </w:ins>
      <w:ins w:id="535" w:author="Gerard" w:date="2016-05-03T12:31:00Z">
        <w:r>
          <w:fldChar w:fldCharType="end"/>
        </w:r>
        <w:r>
          <w:instrText>)</w:instrText>
        </w:r>
        <w:r>
          <w:fldChar w:fldCharType="end"/>
        </w:r>
      </w:ins>
    </w:p>
    <w:p w14:paraId="28FCD30F" w14:textId="54C30250" w:rsidR="00E54E52" w:rsidRDefault="00E54E52" w:rsidP="008C7882">
      <w:pPr>
        <w:rPr>
          <w:ins w:id="536" w:author="Gerard" w:date="2016-05-03T12:35:00Z"/>
        </w:rPr>
      </w:pPr>
      <w:ins w:id="537" w:author="Gerard" w:date="2016-05-03T12:33:00Z">
        <w:r>
          <w:t xml:space="preserve">where </w:t>
        </w:r>
      </w:ins>
      <w:r w:rsidR="00DF221F" w:rsidRPr="00DF221F">
        <w:rPr>
          <w:position w:val="-10"/>
        </w:rPr>
        <w:object w:dxaOrig="760" w:dyaOrig="320" w14:anchorId="590D797F">
          <v:shape id="_x0000_i2288" type="#_x0000_t75" style="width:38.25pt;height:15.75pt" o:ole="">
            <v:imagedata r:id="rId2555" o:title=""/>
          </v:shape>
          <o:OLEObject Type="Embed" ProgID="Equation.DSMT4" ShapeID="_x0000_i2288" DrawAspect="Content" ObjectID="_1527085913" r:id="rId2556"/>
        </w:object>
      </w:r>
      <w:ins w:id="538" w:author="Gerard" w:date="2016-05-03T12:33:00Z">
        <w:r>
          <w:t xml:space="preserve">, </w:t>
        </w:r>
      </w:ins>
      <w:r w:rsidR="00DF221F" w:rsidRPr="00DF221F">
        <w:rPr>
          <w:position w:val="-10"/>
        </w:rPr>
        <w:object w:dxaOrig="820" w:dyaOrig="340" w14:anchorId="7DFDBE3C">
          <v:shape id="_x0000_i2289" type="#_x0000_t75" style="width:41.25pt;height:17.25pt" o:ole="">
            <v:imagedata r:id="rId2557" o:title=""/>
          </v:shape>
          <o:OLEObject Type="Embed" ProgID="Equation.DSMT4" ShapeID="_x0000_i2289" DrawAspect="Content" ObjectID="_1527085914" r:id="rId2558"/>
        </w:object>
      </w:r>
      <w:ins w:id="539" w:author="Gerard" w:date="2016-05-03T12:33:00Z">
        <w:r>
          <w:t xml:space="preserve"> </w:t>
        </w:r>
      </w:ins>
      <w:ins w:id="540" w:author="Gerard" w:date="2016-05-03T12:34:00Z">
        <w:r>
          <w:t xml:space="preserve">is the number of shell element nodes, and </w:t>
        </w:r>
      </w:ins>
      <w:r w:rsidR="00DF221F" w:rsidRPr="00DF221F">
        <w:rPr>
          <w:position w:val="-14"/>
        </w:rPr>
        <w:object w:dxaOrig="859" w:dyaOrig="400" w14:anchorId="3024C591">
          <v:shape id="_x0000_i2290" type="#_x0000_t75" style="width:42.75pt;height:20.25pt" o:ole="">
            <v:imagedata r:id="rId2559" o:title=""/>
          </v:shape>
          <o:OLEObject Type="Embed" ProgID="Equation.DSMT4" ShapeID="_x0000_i2290" DrawAspect="Content" ObjectID="_1527085915" r:id="rId2560"/>
        </w:object>
      </w:r>
      <w:ins w:id="541" w:author="Gerard" w:date="2016-05-03T12:34:00Z">
        <w:r>
          <w:t xml:space="preserve"> are the interpolation functions within the mid-shell surface.  The description of the mid-shell surface is thus given by</w:t>
        </w:r>
      </w:ins>
    </w:p>
    <w:p w14:paraId="45E0DE17" w14:textId="0E0B5DEE" w:rsidR="00E54E52" w:rsidRDefault="00E54E52">
      <w:pPr>
        <w:pStyle w:val="MTDisplayEquation"/>
        <w:rPr>
          <w:ins w:id="542" w:author="Gerard" w:date="2016-05-03T12:31:00Z"/>
        </w:rPr>
        <w:pPrChange w:id="543" w:author="Gerard" w:date="2016-05-03T12:35:00Z">
          <w:pPr/>
        </w:pPrChange>
      </w:pPr>
      <w:ins w:id="544" w:author="Gerard" w:date="2016-05-03T12:35:00Z">
        <w:r>
          <w:tab/>
        </w:r>
      </w:ins>
      <w:r w:rsidR="00DF221F" w:rsidRPr="00DF221F">
        <w:rPr>
          <w:position w:val="-28"/>
        </w:rPr>
        <w:object w:dxaOrig="4160" w:dyaOrig="680" w14:anchorId="4760CF5C">
          <v:shape id="_x0000_i2291" type="#_x0000_t75" style="width:207.75pt;height:33.75pt" o:ole="">
            <v:imagedata r:id="rId2561" o:title=""/>
          </v:shape>
          <o:OLEObject Type="Embed" ProgID="Equation.DSMT4" ShapeID="_x0000_i2291" DrawAspect="Content" ObjectID="_1527085916" r:id="rId2562"/>
        </w:object>
      </w:r>
      <w:ins w:id="545" w:author="Gerard" w:date="2016-05-03T12:35:00Z">
        <w:r>
          <w:t xml:space="preserve"> </w:t>
        </w:r>
        <w:r>
          <w:tab/>
        </w:r>
        <w:r>
          <w:fldChar w:fldCharType="begin"/>
        </w:r>
        <w:r>
          <w:instrText xml:space="preserve"> MACROBUTTON MTPlaceRef \* MERGEFORMAT </w:instrText>
        </w:r>
        <w:r>
          <w:fldChar w:fldCharType="begin"/>
        </w:r>
        <w:r>
          <w:instrText xml:space="preserve"> SEQ MTEqn \h \* MERGEFORMAT </w:instrText>
        </w:r>
      </w:ins>
      <w:del w:id="546" w:author="Gerard" w:date="2016-05-03T12:35:00Z">
        <w:r>
          <w:fldChar w:fldCharType="end"/>
        </w:r>
      </w:del>
      <w:ins w:id="547" w:author="Gerard" w:date="2016-05-03T12:35:00Z">
        <w:r>
          <w:instrText>(</w:instrText>
        </w:r>
        <w:r>
          <w:fldChar w:fldCharType="begin"/>
        </w:r>
        <w:r>
          <w:instrText xml:space="preserve"> SEQ MTSec \c \* Arabic \* MERGEFORMAT </w:instrText>
        </w:r>
      </w:ins>
      <w:r>
        <w:fldChar w:fldCharType="separate"/>
      </w:r>
      <w:ins w:id="548" w:author="Gerard" w:date="2016-05-03T13:31:00Z">
        <w:r w:rsidR="00572445">
          <w:rPr>
            <w:noProof/>
          </w:rPr>
          <w:instrText>4</w:instrText>
        </w:r>
      </w:ins>
      <w:ins w:id="549" w:author="Gerard" w:date="2016-05-03T12:35:00Z">
        <w:r>
          <w:fldChar w:fldCharType="end"/>
        </w:r>
        <w:r>
          <w:instrText>.</w:instrText>
        </w:r>
        <w:r>
          <w:fldChar w:fldCharType="begin"/>
        </w:r>
        <w:r>
          <w:instrText xml:space="preserve"> SEQ MTEqn \c \* Arabic \* MERGEFORMAT </w:instrText>
        </w:r>
      </w:ins>
      <w:r>
        <w:fldChar w:fldCharType="separate"/>
      </w:r>
      <w:ins w:id="550" w:author="Gerard" w:date="2016-05-03T13:31:00Z">
        <w:r w:rsidR="00572445">
          <w:rPr>
            <w:noProof/>
          </w:rPr>
          <w:instrText>10</w:instrText>
        </w:r>
      </w:ins>
      <w:ins w:id="551" w:author="Gerard" w:date="2016-05-03T12:35:00Z">
        <w:r>
          <w:fldChar w:fldCharType="end"/>
        </w:r>
        <w:r>
          <w:instrText>)</w:instrText>
        </w:r>
        <w:r>
          <w:fldChar w:fldCharType="end"/>
        </w:r>
      </w:ins>
    </w:p>
    <w:p w14:paraId="6E8EAFC4" w14:textId="7901F4E1" w:rsidR="00E54E52" w:rsidRDefault="00E54E52" w:rsidP="008C7882">
      <w:pPr>
        <w:rPr>
          <w:ins w:id="552" w:author="Gerard" w:date="2016-05-03T12:37:00Z"/>
        </w:rPr>
      </w:pPr>
      <w:ins w:id="553" w:author="Gerard" w:date="2016-05-03T12:37:00Z">
        <w:r>
          <w:t>where</w:t>
        </w:r>
      </w:ins>
    </w:p>
    <w:p w14:paraId="5B1C55DF" w14:textId="6CEF58A4" w:rsidR="00E54E52" w:rsidRDefault="00E54E52">
      <w:pPr>
        <w:pStyle w:val="MTDisplayEquation"/>
        <w:rPr>
          <w:ins w:id="554" w:author="Gerard" w:date="2016-05-03T14:00:00Z"/>
        </w:rPr>
        <w:pPrChange w:id="555" w:author="Gerard" w:date="2016-05-03T12:37:00Z">
          <w:pPr/>
        </w:pPrChange>
      </w:pPr>
      <w:ins w:id="556" w:author="Gerard" w:date="2016-05-03T12:37:00Z">
        <w:r>
          <w:tab/>
        </w:r>
      </w:ins>
      <w:r w:rsidR="00DF221F" w:rsidRPr="00DF221F">
        <w:rPr>
          <w:position w:val="-24"/>
        </w:rPr>
        <w:object w:dxaOrig="1760" w:dyaOrig="620" w14:anchorId="7813CD1D">
          <v:shape id="_x0000_i2292" type="#_x0000_t75" style="width:87.75pt;height:30.75pt" o:ole="">
            <v:imagedata r:id="rId2563" o:title=""/>
          </v:shape>
          <o:OLEObject Type="Embed" ProgID="Equation.DSMT4" ShapeID="_x0000_i2292" DrawAspect="Content" ObjectID="_1527085917" r:id="rId2564"/>
        </w:object>
      </w:r>
      <w:ins w:id="557" w:author="Gerard" w:date="2016-05-03T12:37:00Z">
        <w:r>
          <w:t xml:space="preserve"> </w:t>
        </w:r>
        <w:r>
          <w:tab/>
        </w:r>
        <w:r>
          <w:fldChar w:fldCharType="begin"/>
        </w:r>
        <w:r>
          <w:instrText xml:space="preserve"> MACROBUTTON MTPlaceRef \* MERGEFORMAT </w:instrText>
        </w:r>
        <w:r>
          <w:fldChar w:fldCharType="begin"/>
        </w:r>
        <w:r>
          <w:instrText xml:space="preserve"> SEQ MTEqn \h \* MERGEFORMAT </w:instrText>
        </w:r>
      </w:ins>
      <w:del w:id="558" w:author="Gerard" w:date="2016-05-03T12:37:00Z">
        <w:r>
          <w:fldChar w:fldCharType="end"/>
        </w:r>
      </w:del>
      <w:ins w:id="559" w:author="Gerard" w:date="2016-05-03T12:37:00Z">
        <w:r>
          <w:instrText>(</w:instrText>
        </w:r>
        <w:r>
          <w:fldChar w:fldCharType="begin"/>
        </w:r>
        <w:r>
          <w:instrText xml:space="preserve"> SEQ MTSec \c \* Arabic \* MERGEFORMAT </w:instrText>
        </w:r>
      </w:ins>
      <w:r>
        <w:fldChar w:fldCharType="separate"/>
      </w:r>
      <w:ins w:id="560" w:author="Gerard" w:date="2016-05-03T13:31:00Z">
        <w:r w:rsidR="00572445">
          <w:rPr>
            <w:noProof/>
          </w:rPr>
          <w:instrText>4</w:instrText>
        </w:r>
      </w:ins>
      <w:ins w:id="561" w:author="Gerard" w:date="2016-05-03T12:37:00Z">
        <w:r>
          <w:fldChar w:fldCharType="end"/>
        </w:r>
        <w:r>
          <w:instrText>.</w:instrText>
        </w:r>
        <w:r>
          <w:fldChar w:fldCharType="begin"/>
        </w:r>
        <w:r>
          <w:instrText xml:space="preserve"> SEQ MTEqn \c \* Arabic \* MERGEFORMAT </w:instrText>
        </w:r>
      </w:ins>
      <w:r>
        <w:fldChar w:fldCharType="separate"/>
      </w:r>
      <w:ins w:id="562" w:author="Gerard" w:date="2016-05-03T13:31:00Z">
        <w:r w:rsidR="00572445">
          <w:rPr>
            <w:noProof/>
          </w:rPr>
          <w:instrText>11</w:instrText>
        </w:r>
      </w:ins>
      <w:ins w:id="563" w:author="Gerard" w:date="2016-05-03T12:37:00Z">
        <w:r>
          <w:fldChar w:fldCharType="end"/>
        </w:r>
        <w:r>
          <w:instrText>)</w:instrText>
        </w:r>
        <w:r>
          <w:fldChar w:fldCharType="end"/>
        </w:r>
      </w:ins>
    </w:p>
    <w:p w14:paraId="036DD570" w14:textId="27A1DED0" w:rsidR="001A159C" w:rsidRPr="001A159C" w:rsidRDefault="001A159C">
      <w:pPr>
        <w:rPr>
          <w:ins w:id="564" w:author="Gerard" w:date="2016-05-03T12:31:00Z"/>
        </w:rPr>
      </w:pPr>
      <w:ins w:id="565" w:author="Gerard" w:date="2016-05-03T14:00:00Z">
        <w:r>
          <w:t>are the nodal positions for the mid-shell surface.</w:t>
        </w:r>
      </w:ins>
    </w:p>
    <w:tbl>
      <w:tblPr>
        <w:tblStyle w:val="TableGrid"/>
        <w:tblW w:w="74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6" w:author="Gerard" w:date="2016-05-03T12:53:00Z">
          <w:tblPr>
            <w:tblStyle w:val="TableGrid"/>
            <w:tblW w:w="0" w:type="auto"/>
            <w:tblLook w:val="04A0" w:firstRow="1" w:lastRow="0" w:firstColumn="1" w:lastColumn="0" w:noHBand="0" w:noVBand="1"/>
          </w:tblPr>
        </w:tblPrChange>
      </w:tblPr>
      <w:tblGrid>
        <w:gridCol w:w="7488"/>
        <w:tblGridChange w:id="567">
          <w:tblGrid>
            <w:gridCol w:w="9576"/>
          </w:tblGrid>
        </w:tblGridChange>
      </w:tblGrid>
      <w:tr w:rsidR="00BB65AF" w14:paraId="6C3C6D3C" w14:textId="77777777" w:rsidTr="009503BB">
        <w:trPr>
          <w:jc w:val="center"/>
          <w:ins w:id="568" w:author="Gerard" w:date="2016-05-03T12:44:00Z"/>
        </w:trPr>
        <w:tc>
          <w:tcPr>
            <w:tcW w:w="9576" w:type="dxa"/>
            <w:tcPrChange w:id="569" w:author="Gerard" w:date="2016-05-03T12:53:00Z">
              <w:tcPr>
                <w:tcW w:w="9576" w:type="dxa"/>
              </w:tcPr>
            </w:tcPrChange>
          </w:tcPr>
          <w:p w14:paraId="694DE44E" w14:textId="5A5FAE74" w:rsidR="00BB65AF" w:rsidRDefault="00F75E65" w:rsidP="00BB65AF">
            <w:pPr>
              <w:rPr>
                <w:ins w:id="570" w:author="Gerard" w:date="2016-05-03T12:44:00Z"/>
              </w:rPr>
            </w:pPr>
            <w:ins w:id="571" w:author="Gerard" w:date="2016-05-03T13:03:00Z">
              <w:r>
                <w:rPr>
                  <w:noProof/>
                </w:rPr>
                <w:drawing>
                  <wp:inline distT="0" distB="0" distL="0" distR="0" wp14:anchorId="73ECAF9F" wp14:editId="4F8E1D60">
                    <wp:extent cx="2286000" cy="1658952"/>
                    <wp:effectExtent l="0" t="0" r="0" b="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2565">
                              <a:extLst>
                                <a:ext uri="{28A0092B-C50C-407E-A947-70E740481C1C}">
                                  <a14:useLocalDpi xmlns:a14="http://schemas.microsoft.com/office/drawing/2010/main" val="0"/>
                                </a:ext>
                              </a:extLst>
                            </a:blip>
                            <a:srcRect/>
                            <a:stretch>
                              <a:fillRect/>
                            </a:stretch>
                          </pic:blipFill>
                          <pic:spPr bwMode="auto">
                            <a:xfrm>
                              <a:off x="0" y="0"/>
                              <a:ext cx="2286000" cy="1658952"/>
                            </a:xfrm>
                            <a:prstGeom prst="rect">
                              <a:avLst/>
                            </a:prstGeom>
                            <a:noFill/>
                            <a:ln>
                              <a:noFill/>
                            </a:ln>
                          </pic:spPr>
                        </pic:pic>
                      </a:graphicData>
                    </a:graphic>
                  </wp:inline>
                </w:drawing>
              </w:r>
              <w:r w:rsidRPr="00F75E65">
                <w:t xml:space="preserve"> </w:t>
              </w:r>
            </w:ins>
            <w:ins w:id="572" w:author="Gerard" w:date="2016-05-03T13:04:00Z">
              <w:r>
                <w:rPr>
                  <w:noProof/>
                </w:rPr>
                <w:drawing>
                  <wp:inline distT="0" distB="0" distL="0" distR="0" wp14:anchorId="1BBB9105" wp14:editId="73D06B58">
                    <wp:extent cx="2286000" cy="1556090"/>
                    <wp:effectExtent l="0" t="0" r="0" b="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2566">
                              <a:extLst>
                                <a:ext uri="{28A0092B-C50C-407E-A947-70E740481C1C}">
                                  <a14:useLocalDpi xmlns:a14="http://schemas.microsoft.com/office/drawing/2010/main" val="0"/>
                                </a:ext>
                              </a:extLst>
                            </a:blip>
                            <a:srcRect/>
                            <a:stretch>
                              <a:fillRect/>
                            </a:stretch>
                          </pic:blipFill>
                          <pic:spPr bwMode="auto">
                            <a:xfrm>
                              <a:off x="0" y="0"/>
                              <a:ext cx="2286000" cy="1556090"/>
                            </a:xfrm>
                            <a:prstGeom prst="rect">
                              <a:avLst/>
                            </a:prstGeom>
                            <a:noFill/>
                            <a:ln>
                              <a:noFill/>
                            </a:ln>
                          </pic:spPr>
                        </pic:pic>
                      </a:graphicData>
                    </a:graphic>
                  </wp:inline>
                </w:drawing>
              </w:r>
            </w:ins>
          </w:p>
        </w:tc>
      </w:tr>
      <w:tr w:rsidR="00BB65AF" w14:paraId="1C9DDB4E" w14:textId="77777777" w:rsidTr="009503BB">
        <w:trPr>
          <w:jc w:val="center"/>
          <w:ins w:id="573" w:author="Gerard" w:date="2016-05-03T12:44:00Z"/>
        </w:trPr>
        <w:tc>
          <w:tcPr>
            <w:tcW w:w="9576" w:type="dxa"/>
            <w:tcPrChange w:id="574" w:author="Gerard" w:date="2016-05-03T12:53:00Z">
              <w:tcPr>
                <w:tcW w:w="9576" w:type="dxa"/>
              </w:tcPr>
            </w:tcPrChange>
          </w:tcPr>
          <w:p w14:paraId="65377C06" w14:textId="4E0F5DC0" w:rsidR="00BB65AF" w:rsidRDefault="00BB65AF" w:rsidP="00DF221F">
            <w:pPr>
              <w:rPr>
                <w:ins w:id="575" w:author="Gerard" w:date="2016-05-03T12:44:00Z"/>
              </w:rPr>
            </w:pPr>
            <w:ins w:id="576" w:author="Gerard" w:date="2016-05-03T12:45:00Z">
              <w:r>
                <w:t>Example of shell elements</w:t>
              </w:r>
            </w:ins>
            <w:ins w:id="577" w:author="Gerard" w:date="2016-05-03T12:46:00Z">
              <w:r>
                <w:t xml:space="preserve"> with four nodal positions </w:t>
              </w:r>
            </w:ins>
            <w:r w:rsidR="00DF221F" w:rsidRPr="00DF221F">
              <w:rPr>
                <w:position w:val="-12"/>
              </w:rPr>
              <w:object w:dxaOrig="279" w:dyaOrig="360" w14:anchorId="2A551611">
                <v:shape id="_x0000_i2293" type="#_x0000_t75" style="width:14.25pt;height:18pt" o:ole="">
                  <v:imagedata r:id="rId2567" o:title=""/>
                </v:shape>
                <o:OLEObject Type="Embed" ProgID="Equation.DSMT4" ShapeID="_x0000_i2293" DrawAspect="Content" ObjectID="_1527085918" r:id="rId2568"/>
              </w:object>
            </w:r>
            <w:ins w:id="578" w:author="Gerard" w:date="2016-05-03T12:46:00Z">
              <w:r>
                <w:t xml:space="preserve"> and directors </w:t>
              </w:r>
            </w:ins>
            <w:r w:rsidR="00DF221F" w:rsidRPr="00DF221F">
              <w:rPr>
                <w:position w:val="-12"/>
              </w:rPr>
              <w:object w:dxaOrig="279" w:dyaOrig="360" w14:anchorId="69FE0E92">
                <v:shape id="_x0000_i2294" type="#_x0000_t75" style="width:14.25pt;height:18pt" o:ole="">
                  <v:imagedata r:id="rId2569" o:title=""/>
                </v:shape>
                <o:OLEObject Type="Embed" ProgID="Equation.DSMT4" ShapeID="_x0000_i2294" DrawAspect="Content" ObjectID="_1527085919" r:id="rId2570"/>
              </w:object>
            </w:r>
            <w:ins w:id="579" w:author="Gerard" w:date="2016-05-03T12:46:00Z">
              <w:r>
                <w:t xml:space="preserve"> (</w:t>
              </w:r>
            </w:ins>
            <w:r w:rsidR="00DF221F" w:rsidRPr="00DF221F">
              <w:rPr>
                <w:position w:val="-6"/>
              </w:rPr>
              <w:object w:dxaOrig="840" w:dyaOrig="279" w14:anchorId="5F358242">
                <v:shape id="_x0000_i2295" type="#_x0000_t75" style="width:42pt;height:14.25pt" o:ole="">
                  <v:imagedata r:id="rId2571" o:title=""/>
                </v:shape>
                <o:OLEObject Type="Embed" ProgID="Equation.DSMT4" ShapeID="_x0000_i2295" DrawAspect="Content" ObjectID="_1527085920" r:id="rId2572"/>
              </w:object>
            </w:r>
            <w:ins w:id="580" w:author="Gerard" w:date="2016-05-03T12:46:00Z">
              <w:r>
                <w:t>).</w:t>
              </w:r>
            </w:ins>
          </w:p>
        </w:tc>
      </w:tr>
    </w:tbl>
    <w:p w14:paraId="72F9E999" w14:textId="38F1B332" w:rsidR="00E54E52" w:rsidRDefault="00077EC3" w:rsidP="008C7882">
      <w:pPr>
        <w:rPr>
          <w:ins w:id="581" w:author="Gerard" w:date="2016-05-03T12:39:00Z"/>
        </w:rPr>
      </w:pPr>
      <w:ins w:id="582" w:author="Gerard" w:date="2016-05-03T12:38:00Z">
        <w:r>
          <w:t>We also define the director</w:t>
        </w:r>
        <w:r w:rsidR="00E54E52">
          <w:t xml:space="preserve"> </w:t>
        </w:r>
      </w:ins>
      <w:ins w:id="583" w:author="Gerard" w:date="2016-05-03T12:40:00Z">
        <w:r w:rsidR="009D665C">
          <w:t xml:space="preserve">across the shell surface </w:t>
        </w:r>
      </w:ins>
      <w:ins w:id="584" w:author="Gerard" w:date="2016-05-03T12:38:00Z">
        <w:r w:rsidR="00E54E52">
          <w:t>as</w:t>
        </w:r>
      </w:ins>
    </w:p>
    <w:p w14:paraId="79357928" w14:textId="521502A3" w:rsidR="00E54E52" w:rsidRDefault="00E54E52">
      <w:pPr>
        <w:pStyle w:val="MTDisplayEquation"/>
        <w:rPr>
          <w:ins w:id="585" w:author="Gerard" w:date="2016-05-03T12:38:00Z"/>
        </w:rPr>
        <w:pPrChange w:id="586" w:author="Gerard" w:date="2016-05-03T12:39:00Z">
          <w:pPr/>
        </w:pPrChange>
      </w:pPr>
      <w:ins w:id="587" w:author="Gerard" w:date="2016-05-03T12:39:00Z">
        <w:r>
          <w:tab/>
        </w:r>
      </w:ins>
      <w:r w:rsidR="00DF221F" w:rsidRPr="00DF221F">
        <w:rPr>
          <w:position w:val="-28"/>
        </w:rPr>
        <w:object w:dxaOrig="4780" w:dyaOrig="680" w14:anchorId="4CB08CF5">
          <v:shape id="_x0000_i2296" type="#_x0000_t75" style="width:239.25pt;height:33.75pt" o:ole="">
            <v:imagedata r:id="rId2573" o:title=""/>
          </v:shape>
          <o:OLEObject Type="Embed" ProgID="Equation.DSMT4" ShapeID="_x0000_i2296" DrawAspect="Content" ObjectID="_1527085921" r:id="rId2574"/>
        </w:object>
      </w:r>
      <w:ins w:id="588" w:author="Gerard" w:date="2016-05-03T12:39:00Z">
        <w:r>
          <w:t xml:space="preserve"> </w:t>
        </w:r>
        <w:r>
          <w:tab/>
        </w:r>
        <w:r>
          <w:fldChar w:fldCharType="begin"/>
        </w:r>
        <w:r>
          <w:instrText xml:space="preserve"> MACROBUTTON MTPlaceRef \* MERGEFORMAT </w:instrText>
        </w:r>
        <w:r>
          <w:fldChar w:fldCharType="begin"/>
        </w:r>
        <w:r>
          <w:instrText xml:space="preserve"> SEQ MTEqn \h \* MERGEFORMAT </w:instrText>
        </w:r>
      </w:ins>
      <w:del w:id="589" w:author="Gerard" w:date="2016-05-03T12:39:00Z">
        <w:r>
          <w:fldChar w:fldCharType="end"/>
        </w:r>
      </w:del>
      <w:ins w:id="590" w:author="Gerard" w:date="2016-05-03T12:39:00Z">
        <w:r>
          <w:instrText>(</w:instrText>
        </w:r>
        <w:r>
          <w:fldChar w:fldCharType="begin"/>
        </w:r>
        <w:r>
          <w:instrText xml:space="preserve"> SEQ MTSec \c \* Arabic \* MERGEFORMAT </w:instrText>
        </w:r>
      </w:ins>
      <w:r>
        <w:fldChar w:fldCharType="separate"/>
      </w:r>
      <w:ins w:id="591" w:author="Gerard" w:date="2016-05-03T13:31:00Z">
        <w:r w:rsidR="00572445">
          <w:rPr>
            <w:noProof/>
          </w:rPr>
          <w:instrText>4</w:instrText>
        </w:r>
      </w:ins>
      <w:ins w:id="592" w:author="Gerard" w:date="2016-05-03T12:39:00Z">
        <w:r>
          <w:fldChar w:fldCharType="end"/>
        </w:r>
        <w:r>
          <w:instrText>.</w:instrText>
        </w:r>
        <w:r>
          <w:fldChar w:fldCharType="begin"/>
        </w:r>
        <w:r>
          <w:instrText xml:space="preserve"> SEQ MTEqn \c \* Arabic \* MERGEFORMAT </w:instrText>
        </w:r>
      </w:ins>
      <w:r>
        <w:fldChar w:fldCharType="separate"/>
      </w:r>
      <w:ins w:id="593" w:author="Gerard" w:date="2016-05-03T13:31:00Z">
        <w:r w:rsidR="00572445">
          <w:rPr>
            <w:noProof/>
          </w:rPr>
          <w:instrText>12</w:instrText>
        </w:r>
      </w:ins>
      <w:ins w:id="594" w:author="Gerard" w:date="2016-05-03T12:39:00Z">
        <w:r>
          <w:fldChar w:fldCharType="end"/>
        </w:r>
        <w:r>
          <w:instrText>)</w:instrText>
        </w:r>
        <w:r>
          <w:fldChar w:fldCharType="end"/>
        </w:r>
      </w:ins>
    </w:p>
    <w:p w14:paraId="7134D3B0" w14:textId="44E7FB87" w:rsidR="00E54E52" w:rsidRDefault="009D665C" w:rsidP="008C7882">
      <w:pPr>
        <w:rPr>
          <w:ins w:id="595" w:author="Gerard" w:date="2016-05-03T12:40:00Z"/>
        </w:rPr>
      </w:pPr>
      <w:ins w:id="596" w:author="Gerard" w:date="2016-05-03T12:40:00Z">
        <w:r>
          <w:t>where</w:t>
        </w:r>
      </w:ins>
    </w:p>
    <w:p w14:paraId="12A938DF" w14:textId="30CCB544" w:rsidR="009D665C" w:rsidRDefault="009D665C">
      <w:pPr>
        <w:pStyle w:val="MTDisplayEquation"/>
        <w:rPr>
          <w:ins w:id="597" w:author="Gerard" w:date="2016-05-03T12:40:00Z"/>
        </w:rPr>
        <w:pPrChange w:id="598" w:author="Gerard" w:date="2016-05-03T12:40:00Z">
          <w:pPr/>
        </w:pPrChange>
      </w:pPr>
      <w:ins w:id="599" w:author="Gerard" w:date="2016-05-03T12:40:00Z">
        <w:r>
          <w:tab/>
        </w:r>
      </w:ins>
      <w:r w:rsidR="00DF221F" w:rsidRPr="00DF221F">
        <w:rPr>
          <w:position w:val="-12"/>
        </w:rPr>
        <w:object w:dxaOrig="2500" w:dyaOrig="360" w14:anchorId="7C5AC235">
          <v:shape id="_x0000_i2297" type="#_x0000_t75" style="width:125.25pt;height:18pt" o:ole="">
            <v:imagedata r:id="rId2575" o:title=""/>
          </v:shape>
          <o:OLEObject Type="Embed" ProgID="Equation.DSMT4" ShapeID="_x0000_i2297" DrawAspect="Content" ObjectID="_1527085922" r:id="rId2576"/>
        </w:object>
      </w:r>
      <w:ins w:id="600" w:author="Gerard" w:date="2016-05-03T12:40:00Z">
        <w:r>
          <w:t xml:space="preserve"> </w:t>
        </w:r>
        <w:r>
          <w:tab/>
        </w:r>
        <w:r>
          <w:fldChar w:fldCharType="begin"/>
        </w:r>
        <w:r>
          <w:instrText xml:space="preserve"> MACROBUTTON MTPlaceRef \* MERGEFORMAT </w:instrText>
        </w:r>
        <w:r>
          <w:fldChar w:fldCharType="begin"/>
        </w:r>
        <w:r>
          <w:instrText xml:space="preserve"> SEQ MTEqn \h \* MERGEFORMAT </w:instrText>
        </w:r>
      </w:ins>
      <w:del w:id="601" w:author="Gerard" w:date="2016-05-03T12:40:00Z">
        <w:r>
          <w:fldChar w:fldCharType="end"/>
        </w:r>
      </w:del>
      <w:ins w:id="602" w:author="Gerard" w:date="2016-05-03T12:40:00Z">
        <w:r>
          <w:instrText>(</w:instrText>
        </w:r>
        <w:r>
          <w:fldChar w:fldCharType="begin"/>
        </w:r>
        <w:r>
          <w:instrText xml:space="preserve"> SEQ MTSec \c \* Arabic \* MERGEFORMAT </w:instrText>
        </w:r>
      </w:ins>
      <w:r>
        <w:fldChar w:fldCharType="separate"/>
      </w:r>
      <w:ins w:id="603" w:author="Gerard" w:date="2016-05-03T13:31:00Z">
        <w:r w:rsidR="00572445">
          <w:rPr>
            <w:noProof/>
          </w:rPr>
          <w:instrText>4</w:instrText>
        </w:r>
      </w:ins>
      <w:ins w:id="604" w:author="Gerard" w:date="2016-05-03T12:40:00Z">
        <w:r>
          <w:fldChar w:fldCharType="end"/>
        </w:r>
        <w:r>
          <w:instrText>.</w:instrText>
        </w:r>
        <w:r>
          <w:fldChar w:fldCharType="begin"/>
        </w:r>
        <w:r>
          <w:instrText xml:space="preserve"> SEQ MTEqn \c \* Arabic \* MERGEFORMAT </w:instrText>
        </w:r>
      </w:ins>
      <w:r>
        <w:fldChar w:fldCharType="separate"/>
      </w:r>
      <w:ins w:id="605" w:author="Gerard" w:date="2016-05-03T13:31:00Z">
        <w:r w:rsidR="00572445">
          <w:rPr>
            <w:noProof/>
          </w:rPr>
          <w:instrText>13</w:instrText>
        </w:r>
      </w:ins>
      <w:ins w:id="606" w:author="Gerard" w:date="2016-05-03T12:40:00Z">
        <w:r>
          <w:fldChar w:fldCharType="end"/>
        </w:r>
        <w:r>
          <w:instrText>)</w:instrText>
        </w:r>
        <w:r>
          <w:fldChar w:fldCharType="end"/>
        </w:r>
      </w:ins>
    </w:p>
    <w:p w14:paraId="38CD690B" w14:textId="5C9B1944" w:rsidR="009D665C" w:rsidRDefault="009D665C" w:rsidP="008C7882">
      <w:pPr>
        <w:rPr>
          <w:ins w:id="607" w:author="Gerard" w:date="2016-05-03T12:48:00Z"/>
        </w:rPr>
      </w:pPr>
      <w:ins w:id="608" w:author="Gerard" w:date="2016-05-03T12:40:00Z">
        <w:r>
          <w:t>are the nodal directors.</w:t>
        </w:r>
      </w:ins>
      <w:ins w:id="609" w:author="Gerard" w:date="2016-05-03T12:41:00Z">
        <w:r w:rsidR="00963CB4">
          <w:t xml:space="preserve"> </w:t>
        </w:r>
      </w:ins>
      <w:ins w:id="610" w:author="Gerard" w:date="2016-05-03T12:54:00Z">
        <w:r w:rsidR="00077EC3">
          <w:t xml:space="preserve">Note that the magnitude of the nodal director represents the shell thickness, </w:t>
        </w:r>
      </w:ins>
      <w:r w:rsidR="00DF221F" w:rsidRPr="00DF221F">
        <w:rPr>
          <w:position w:val="-16"/>
        </w:rPr>
        <w:object w:dxaOrig="1600" w:dyaOrig="440" w14:anchorId="0864E03D">
          <v:shape id="_x0000_i2298" type="#_x0000_t75" style="width:80.25pt;height:21.75pt" o:ole="">
            <v:imagedata r:id="rId2577" o:title=""/>
          </v:shape>
          <o:OLEObject Type="Embed" ProgID="Equation.DSMT4" ShapeID="_x0000_i2298" DrawAspect="Content" ObjectID="_1527085923" r:id="rId2578"/>
        </w:object>
      </w:r>
      <w:ins w:id="611" w:author="Gerard" w:date="2016-05-03T12:55:00Z">
        <w:r w:rsidR="00077EC3">
          <w:t xml:space="preserve"> and the </w:t>
        </w:r>
      </w:ins>
      <w:ins w:id="612" w:author="Gerard" w:date="2016-05-03T12:56:00Z">
        <w:r w:rsidR="00077EC3">
          <w:t xml:space="preserve">shell thicknesses at the nodes are </w:t>
        </w:r>
      </w:ins>
      <w:r w:rsidR="00DF221F" w:rsidRPr="00DF221F">
        <w:rPr>
          <w:position w:val="-14"/>
        </w:rPr>
        <w:object w:dxaOrig="900" w:dyaOrig="400" w14:anchorId="620C76B4">
          <v:shape id="_x0000_i2299" type="#_x0000_t75" style="width:45pt;height:20.25pt" o:ole="">
            <v:imagedata r:id="rId2579" o:title=""/>
          </v:shape>
          <o:OLEObject Type="Embed" ProgID="Equation.DSMT4" ShapeID="_x0000_i2299" DrawAspect="Content" ObjectID="_1527085924" r:id="rId2580"/>
        </w:object>
      </w:r>
      <w:ins w:id="613" w:author="Gerard" w:date="2016-05-03T12:55:00Z">
        <w:r w:rsidR="00077EC3">
          <w:t xml:space="preserve">. </w:t>
        </w:r>
      </w:ins>
      <w:ins w:id="614" w:author="Gerard" w:date="2016-05-03T12:41:00Z">
        <w:r w:rsidR="00963CB4">
          <w:t>With these definitions we find that the interpolation across the parametric space of the shell element is</w:t>
        </w:r>
      </w:ins>
    </w:p>
    <w:p w14:paraId="24D4C03D" w14:textId="608F7848" w:rsidR="00BB65AF" w:rsidRDefault="00BB65AF">
      <w:pPr>
        <w:pStyle w:val="MTDisplayEquation"/>
        <w:rPr>
          <w:ins w:id="615" w:author="Gerard" w:date="2016-05-03T12:40:00Z"/>
        </w:rPr>
        <w:pPrChange w:id="616" w:author="Gerard" w:date="2016-05-03T12:48:00Z">
          <w:pPr/>
        </w:pPrChange>
      </w:pPr>
      <w:ins w:id="617" w:author="Gerard" w:date="2016-05-03T12:48:00Z">
        <w:r>
          <w:tab/>
        </w:r>
      </w:ins>
      <w:r w:rsidR="00DF221F" w:rsidRPr="00DF221F">
        <w:rPr>
          <w:position w:val="-28"/>
        </w:rPr>
        <w:object w:dxaOrig="5179" w:dyaOrig="680" w14:anchorId="4CB1E474">
          <v:shape id="_x0000_i2300" type="#_x0000_t75" style="width:258.75pt;height:33.75pt" o:ole="">
            <v:imagedata r:id="rId2581" o:title=""/>
          </v:shape>
          <o:OLEObject Type="Embed" ProgID="Equation.DSMT4" ShapeID="_x0000_i2300" DrawAspect="Content" ObjectID="_1527085925" r:id="rId2582"/>
        </w:object>
      </w:r>
      <w:ins w:id="618" w:author="Gerard" w:date="2016-05-03T12:48:00Z">
        <w:r>
          <w:t xml:space="preserve"> </w:t>
        </w:r>
        <w:r>
          <w:tab/>
        </w:r>
        <w:r>
          <w:fldChar w:fldCharType="begin"/>
        </w:r>
        <w:r>
          <w:instrText xml:space="preserve"> MACROBUTTON MTPlaceRef \* MERGEFORMAT </w:instrText>
        </w:r>
        <w:r>
          <w:fldChar w:fldCharType="begin"/>
        </w:r>
        <w:r>
          <w:instrText xml:space="preserve"> SEQ MTEqn \h \* MERGEFORMAT </w:instrText>
        </w:r>
      </w:ins>
      <w:del w:id="619" w:author="Gerard" w:date="2016-05-03T12:48:00Z">
        <w:r>
          <w:fldChar w:fldCharType="end"/>
        </w:r>
      </w:del>
      <w:bookmarkStart w:id="620" w:name="ZEqnNum176763"/>
      <w:ins w:id="621" w:author="Gerard" w:date="2016-05-03T12:48:00Z">
        <w:r>
          <w:instrText>(</w:instrText>
        </w:r>
        <w:r>
          <w:fldChar w:fldCharType="begin"/>
        </w:r>
        <w:r>
          <w:instrText xml:space="preserve"> SEQ MTSec \c \* Arabic \* MERGEFORMAT </w:instrText>
        </w:r>
      </w:ins>
      <w:r>
        <w:fldChar w:fldCharType="separate"/>
      </w:r>
      <w:ins w:id="622" w:author="Gerard" w:date="2016-05-03T13:31:00Z">
        <w:r w:rsidR="00572445">
          <w:rPr>
            <w:noProof/>
          </w:rPr>
          <w:instrText>4</w:instrText>
        </w:r>
      </w:ins>
      <w:ins w:id="623" w:author="Gerard" w:date="2016-05-03T12:48:00Z">
        <w:r>
          <w:fldChar w:fldCharType="end"/>
        </w:r>
        <w:r>
          <w:instrText>.</w:instrText>
        </w:r>
        <w:r>
          <w:fldChar w:fldCharType="begin"/>
        </w:r>
        <w:r>
          <w:instrText xml:space="preserve"> SEQ MTEqn \c \* Arabic \* MERGEFORMAT </w:instrText>
        </w:r>
      </w:ins>
      <w:r>
        <w:fldChar w:fldCharType="separate"/>
      </w:r>
      <w:ins w:id="624" w:author="Gerard" w:date="2016-05-03T13:31:00Z">
        <w:r w:rsidR="00572445">
          <w:rPr>
            <w:noProof/>
          </w:rPr>
          <w:instrText>14</w:instrText>
        </w:r>
      </w:ins>
      <w:ins w:id="625" w:author="Gerard" w:date="2016-05-03T12:48:00Z">
        <w:r>
          <w:fldChar w:fldCharType="end"/>
        </w:r>
        <w:r>
          <w:instrText>)</w:instrText>
        </w:r>
        <w:bookmarkEnd w:id="620"/>
        <w:r>
          <w:fldChar w:fldCharType="end"/>
        </w:r>
      </w:ins>
    </w:p>
    <w:p w14:paraId="75E7A8DF" w14:textId="77777777" w:rsidR="004A222F" w:rsidRDefault="004A222F" w:rsidP="008C7882">
      <w:pPr>
        <w:rPr>
          <w:ins w:id="626" w:author="Gerard" w:date="2016-05-03T13:11:00Z"/>
        </w:rPr>
      </w:pPr>
    </w:p>
    <w:p w14:paraId="2E4269F7" w14:textId="5CC46CB6" w:rsidR="009D665C" w:rsidRDefault="00077EC3" w:rsidP="008C7882">
      <w:pPr>
        <w:rPr>
          <w:ins w:id="627" w:author="Gerard" w:date="2016-05-03T12:57:00Z"/>
        </w:rPr>
      </w:pPr>
      <w:ins w:id="628" w:author="Gerard" w:date="2016-05-03T12:56:00Z">
        <w:r>
          <w:lastRenderedPageBreak/>
          <w:t>From this relation we can obtain the covariant basis vectors</w:t>
        </w:r>
      </w:ins>
      <w:ins w:id="629" w:author="Gerard" w:date="2016-05-03T12:57:00Z">
        <w:r>
          <w:t xml:space="preserve"> as</w:t>
        </w:r>
      </w:ins>
    </w:p>
    <w:p w14:paraId="768B74AE" w14:textId="33903948" w:rsidR="00077EC3" w:rsidRDefault="00077EC3">
      <w:pPr>
        <w:pStyle w:val="MTDisplayEquation"/>
        <w:rPr>
          <w:ins w:id="630" w:author="Gerard" w:date="2016-05-03T12:31:00Z"/>
        </w:rPr>
        <w:pPrChange w:id="631" w:author="Gerard" w:date="2016-05-03T12:57:00Z">
          <w:pPr/>
        </w:pPrChange>
      </w:pPr>
      <w:ins w:id="632" w:author="Gerard" w:date="2016-05-03T12:57:00Z">
        <w:r>
          <w:tab/>
        </w:r>
      </w:ins>
      <w:r w:rsidR="00DF221F" w:rsidRPr="00DF221F">
        <w:rPr>
          <w:position w:val="-66"/>
        </w:rPr>
        <w:object w:dxaOrig="3660" w:dyaOrig="1440" w14:anchorId="7BD8712C">
          <v:shape id="_x0000_i2301" type="#_x0000_t75" style="width:183pt;height:1in" o:ole="">
            <v:imagedata r:id="rId2583" o:title=""/>
          </v:shape>
          <o:OLEObject Type="Embed" ProgID="Equation.DSMT4" ShapeID="_x0000_i2301" DrawAspect="Content" ObjectID="_1527085926" r:id="rId2584"/>
        </w:object>
      </w:r>
      <w:ins w:id="633" w:author="Gerard" w:date="2016-05-03T12:57:00Z">
        <w:r>
          <w:t xml:space="preserve"> </w:t>
        </w:r>
        <w:r>
          <w:tab/>
        </w:r>
        <w:r>
          <w:fldChar w:fldCharType="begin"/>
        </w:r>
        <w:r>
          <w:instrText xml:space="preserve"> MACROBUTTON MTPlaceRef \* MERGEFORMAT </w:instrText>
        </w:r>
        <w:r>
          <w:fldChar w:fldCharType="begin"/>
        </w:r>
        <w:r>
          <w:instrText xml:space="preserve"> SEQ MTEqn \h \* MERGEFORMAT </w:instrText>
        </w:r>
      </w:ins>
      <w:del w:id="634" w:author="Gerard" w:date="2016-05-03T12:57:00Z">
        <w:r>
          <w:fldChar w:fldCharType="end"/>
        </w:r>
      </w:del>
      <w:ins w:id="635" w:author="Gerard" w:date="2016-05-03T12:57:00Z">
        <w:r>
          <w:instrText>(</w:instrText>
        </w:r>
        <w:r>
          <w:fldChar w:fldCharType="begin"/>
        </w:r>
        <w:r>
          <w:instrText xml:space="preserve"> SEQ MTSec \c \* Arabic \* MERGEFORMAT </w:instrText>
        </w:r>
      </w:ins>
      <w:r>
        <w:fldChar w:fldCharType="separate"/>
      </w:r>
      <w:ins w:id="636" w:author="Gerard" w:date="2016-05-03T13:31:00Z">
        <w:r w:rsidR="00572445">
          <w:rPr>
            <w:noProof/>
          </w:rPr>
          <w:instrText>4</w:instrText>
        </w:r>
      </w:ins>
      <w:ins w:id="637" w:author="Gerard" w:date="2016-05-03T12:57:00Z">
        <w:r>
          <w:fldChar w:fldCharType="end"/>
        </w:r>
        <w:r>
          <w:instrText>.</w:instrText>
        </w:r>
        <w:r>
          <w:fldChar w:fldCharType="begin"/>
        </w:r>
        <w:r>
          <w:instrText xml:space="preserve"> SEQ MTEqn \c \* Arabic \* MERGEFORMAT </w:instrText>
        </w:r>
      </w:ins>
      <w:r>
        <w:fldChar w:fldCharType="separate"/>
      </w:r>
      <w:ins w:id="638" w:author="Gerard" w:date="2016-05-03T13:31:00Z">
        <w:r w:rsidR="00572445">
          <w:rPr>
            <w:noProof/>
          </w:rPr>
          <w:instrText>15</w:instrText>
        </w:r>
      </w:ins>
      <w:ins w:id="639" w:author="Gerard" w:date="2016-05-03T12:57:00Z">
        <w:r>
          <w:fldChar w:fldCharType="end"/>
        </w:r>
        <w:r>
          <w:instrText>)</w:instrText>
        </w:r>
        <w:r>
          <w:fldChar w:fldCharType="end"/>
        </w:r>
      </w:ins>
    </w:p>
    <w:p w14:paraId="32DCE02A" w14:textId="6F6CA034" w:rsidR="00BB65AF" w:rsidRDefault="009A1BF8" w:rsidP="008C7882">
      <w:pPr>
        <w:rPr>
          <w:ins w:id="640" w:author="Gerard" w:date="2016-05-03T13:08:00Z"/>
        </w:rPr>
      </w:pPr>
      <w:ins w:id="641" w:author="Gerard" w:date="2016-05-03T13:08:00Z">
        <w:r>
          <w:t xml:space="preserve">from which we may evaluate the </w:t>
        </w:r>
      </w:ins>
      <w:ins w:id="642" w:author="Gerard" w:date="2016-05-03T13:10:00Z">
        <w:r>
          <w:t xml:space="preserve">contravariant basis vectors </w:t>
        </w:r>
      </w:ins>
      <w:r w:rsidR="00DF221F" w:rsidRPr="00DF221F">
        <w:rPr>
          <w:position w:val="-10"/>
        </w:rPr>
        <w:object w:dxaOrig="279" w:dyaOrig="360" w14:anchorId="1A554A09">
          <v:shape id="_x0000_i2302" type="#_x0000_t75" style="width:14.25pt;height:18pt" o:ole="">
            <v:imagedata r:id="rId2585" o:title=""/>
          </v:shape>
          <o:OLEObject Type="Embed" ProgID="Equation.DSMT4" ShapeID="_x0000_i2302" DrawAspect="Content" ObjectID="_1527085927" r:id="rId2586"/>
        </w:object>
      </w:r>
      <w:ins w:id="643" w:author="Gerard" w:date="2016-05-03T13:10:00Z">
        <w:r>
          <w:t xml:space="preserve"> </w:t>
        </w:r>
        <w:r w:rsidR="004A222F">
          <w:t xml:space="preserve">using the identity </w:t>
        </w:r>
      </w:ins>
      <w:r w:rsidR="00DF221F" w:rsidRPr="00DF221F">
        <w:rPr>
          <w:position w:val="-12"/>
        </w:rPr>
        <w:object w:dxaOrig="1080" w:dyaOrig="380" w14:anchorId="59CDC86E">
          <v:shape id="_x0000_i2303" type="#_x0000_t75" style="width:54pt;height:18.75pt" o:ole="">
            <v:imagedata r:id="rId2587" o:title=""/>
          </v:shape>
          <o:OLEObject Type="Embed" ProgID="Equation.DSMT4" ShapeID="_x0000_i2303" DrawAspect="Content" ObjectID="_1527085928" r:id="rId2588"/>
        </w:object>
      </w:r>
      <w:ins w:id="644" w:author="Gerard" w:date="2016-05-03T13:10:00Z">
        <w:r w:rsidR="004A222F">
          <w:t>.</w:t>
        </w:r>
      </w:ins>
      <w:ins w:id="645" w:author="Gerard" w:date="2016-05-03T13:11:00Z">
        <w:r w:rsidR="004A222F">
          <w:t xml:space="preserve">  Then, the</w:t>
        </w:r>
      </w:ins>
      <w:ins w:id="646" w:author="Gerard" w:date="2016-05-03T13:10:00Z">
        <w:r w:rsidR="004A222F">
          <w:t xml:space="preserve"> </w:t>
        </w:r>
      </w:ins>
      <w:ins w:id="647" w:author="Gerard" w:date="2016-05-03T13:08:00Z">
        <w:r>
          <w:t>g</w:t>
        </w:r>
        <w:r w:rsidR="004A222F">
          <w:t>radients of the shape functions are given by</w:t>
        </w:r>
      </w:ins>
    </w:p>
    <w:p w14:paraId="53935FE3" w14:textId="75BD850B" w:rsidR="009A1BF8" w:rsidRDefault="009A1BF8">
      <w:pPr>
        <w:pStyle w:val="MTDisplayEquation"/>
        <w:rPr>
          <w:ins w:id="648" w:author="Gerard" w:date="2016-05-03T13:08:00Z"/>
        </w:rPr>
        <w:pPrChange w:id="649" w:author="Gerard" w:date="2016-05-03T13:08:00Z">
          <w:pPr/>
        </w:pPrChange>
      </w:pPr>
      <w:ins w:id="650" w:author="Gerard" w:date="2016-05-03T13:08:00Z">
        <w:r>
          <w:tab/>
        </w:r>
      </w:ins>
      <w:r w:rsidR="00DF221F" w:rsidRPr="00DF221F">
        <w:rPr>
          <w:position w:val="-30"/>
        </w:rPr>
        <w:object w:dxaOrig="4980" w:dyaOrig="700" w14:anchorId="185409D2">
          <v:shape id="_x0000_i2304" type="#_x0000_t75" style="width:249pt;height:35.25pt" o:ole="">
            <v:imagedata r:id="rId2589" o:title=""/>
          </v:shape>
          <o:OLEObject Type="Embed" ProgID="Equation.DSMT4" ShapeID="_x0000_i2304" DrawAspect="Content" ObjectID="_1527085929" r:id="rId2590"/>
        </w:object>
      </w:r>
      <w:ins w:id="651" w:author="Gerard" w:date="2016-05-03T13:08:00Z">
        <w:r>
          <w:t xml:space="preserve"> </w:t>
        </w:r>
        <w:r>
          <w:tab/>
        </w:r>
        <w:r>
          <w:fldChar w:fldCharType="begin"/>
        </w:r>
        <w:r>
          <w:instrText xml:space="preserve"> MACROBUTTON MTPlaceRef \* MERGEFORMAT </w:instrText>
        </w:r>
        <w:r>
          <w:fldChar w:fldCharType="begin"/>
        </w:r>
        <w:r>
          <w:instrText xml:space="preserve"> SEQ MTEqn \h \* MERGEFORMAT </w:instrText>
        </w:r>
      </w:ins>
      <w:del w:id="652" w:author="Gerard" w:date="2016-05-03T13:08:00Z">
        <w:r>
          <w:fldChar w:fldCharType="end"/>
        </w:r>
      </w:del>
      <w:ins w:id="653" w:author="Gerard" w:date="2016-05-03T13:08:00Z">
        <w:r>
          <w:instrText>(</w:instrText>
        </w:r>
        <w:r>
          <w:fldChar w:fldCharType="begin"/>
        </w:r>
        <w:r>
          <w:instrText xml:space="preserve"> SEQ MTSec \c \* Arabic \* MERGEFORMAT </w:instrText>
        </w:r>
      </w:ins>
      <w:r>
        <w:fldChar w:fldCharType="separate"/>
      </w:r>
      <w:ins w:id="654" w:author="Gerard" w:date="2016-05-03T13:31:00Z">
        <w:r w:rsidR="00572445">
          <w:rPr>
            <w:noProof/>
          </w:rPr>
          <w:instrText>4</w:instrText>
        </w:r>
      </w:ins>
      <w:ins w:id="655" w:author="Gerard" w:date="2016-05-03T13:08:00Z">
        <w:r>
          <w:fldChar w:fldCharType="end"/>
        </w:r>
        <w:r>
          <w:instrText>.</w:instrText>
        </w:r>
        <w:r>
          <w:fldChar w:fldCharType="begin"/>
        </w:r>
        <w:r>
          <w:instrText xml:space="preserve"> SEQ MTEqn \c \* Arabic \* MERGEFORMAT </w:instrText>
        </w:r>
      </w:ins>
      <w:r>
        <w:fldChar w:fldCharType="separate"/>
      </w:r>
      <w:ins w:id="656" w:author="Gerard" w:date="2016-05-03T13:31:00Z">
        <w:r w:rsidR="00572445">
          <w:rPr>
            <w:noProof/>
          </w:rPr>
          <w:instrText>16</w:instrText>
        </w:r>
      </w:ins>
      <w:ins w:id="657" w:author="Gerard" w:date="2016-05-03T13:08:00Z">
        <w:r>
          <w:fldChar w:fldCharType="end"/>
        </w:r>
        <w:r>
          <w:instrText>)</w:instrText>
        </w:r>
        <w:r>
          <w:fldChar w:fldCharType="end"/>
        </w:r>
      </w:ins>
    </w:p>
    <w:p w14:paraId="493ECEF1" w14:textId="77777777" w:rsidR="009A1BF8" w:rsidRDefault="009A1BF8" w:rsidP="008C7882">
      <w:pPr>
        <w:rPr>
          <w:ins w:id="658" w:author="Gerard" w:date="2016-05-03T13:05:00Z"/>
        </w:rPr>
      </w:pPr>
    </w:p>
    <w:p w14:paraId="237D47E6" w14:textId="0DF8311D" w:rsidR="009A1BF8" w:rsidRDefault="009A1BF8" w:rsidP="008C7882">
      <w:pPr>
        <w:rPr>
          <w:ins w:id="659" w:author="Gerard" w:date="2016-05-03T13:06:00Z"/>
        </w:rPr>
      </w:pPr>
      <w:ins w:id="660" w:author="Gerard" w:date="2016-05-03T13:06:00Z">
        <w:r>
          <w:t>It follows</w:t>
        </w:r>
      </w:ins>
      <w:ins w:id="661" w:author="Gerard" w:date="2016-05-03T13:11:00Z">
        <w:r w:rsidR="004A222F">
          <w:t xml:space="preserve"> from </w:t>
        </w:r>
        <w:r w:rsidR="004A222F">
          <w:fldChar w:fldCharType="begin"/>
        </w:r>
        <w:r w:rsidR="004A222F">
          <w:instrText xml:space="preserve"> GOTOBUTTON ZEqnNum176763  \* MERGEFORMAT </w:instrText>
        </w:r>
        <w:r w:rsidR="004A222F">
          <w:fldChar w:fldCharType="begin"/>
        </w:r>
        <w:r w:rsidR="004A222F">
          <w:instrText xml:space="preserve"> REF ZEqnNum176763 \* Charformat \! \* MERGEFORMAT </w:instrText>
        </w:r>
      </w:ins>
      <w:r w:rsidR="004A222F">
        <w:fldChar w:fldCharType="separate"/>
      </w:r>
      <w:ins w:id="662" w:author="Gerard" w:date="2016-05-03T13:31:00Z">
        <w:r w:rsidR="00572445">
          <w:instrText>(4.14)</w:instrText>
        </w:r>
      </w:ins>
      <w:ins w:id="663" w:author="Gerard" w:date="2016-05-03T13:11:00Z">
        <w:r w:rsidR="004A222F">
          <w:fldChar w:fldCharType="end"/>
        </w:r>
        <w:r w:rsidR="004A222F">
          <w:fldChar w:fldCharType="end"/>
        </w:r>
      </w:ins>
      <w:ins w:id="664" w:author="Gerard" w:date="2016-05-03T13:06:00Z">
        <w:r>
          <w:t xml:space="preserve"> that </w:t>
        </w:r>
      </w:ins>
      <w:ins w:id="665" w:author="Gerard" w:date="2016-05-03T13:05:00Z">
        <w:r>
          <w:t xml:space="preserve">the virtual displacement </w:t>
        </w:r>
      </w:ins>
      <w:ins w:id="666" w:author="Gerard" w:date="2016-05-03T13:06:00Z">
        <w:r>
          <w:t>is</w:t>
        </w:r>
      </w:ins>
    </w:p>
    <w:p w14:paraId="4152BA45" w14:textId="18448CD0" w:rsidR="009A1BF8" w:rsidRDefault="009A1BF8">
      <w:pPr>
        <w:pStyle w:val="MTDisplayEquation"/>
        <w:rPr>
          <w:ins w:id="667" w:author="Gerard" w:date="2016-05-03T12:44:00Z"/>
        </w:rPr>
        <w:pPrChange w:id="668" w:author="Gerard" w:date="2016-05-03T13:06:00Z">
          <w:pPr/>
        </w:pPrChange>
      </w:pPr>
      <w:ins w:id="669" w:author="Gerard" w:date="2016-05-03T13:06:00Z">
        <w:r>
          <w:tab/>
        </w:r>
      </w:ins>
      <w:r w:rsidR="00DF221F" w:rsidRPr="00DF221F">
        <w:rPr>
          <w:position w:val="-28"/>
        </w:rPr>
        <w:object w:dxaOrig="3640" w:dyaOrig="680" w14:anchorId="3B42915F">
          <v:shape id="_x0000_i2305" type="#_x0000_t75" style="width:182.25pt;height:33.75pt" o:ole="">
            <v:imagedata r:id="rId2591" o:title=""/>
          </v:shape>
          <o:OLEObject Type="Embed" ProgID="Equation.DSMT4" ShapeID="_x0000_i2305" DrawAspect="Content" ObjectID="_1527085930" r:id="rId2592"/>
        </w:object>
      </w:r>
      <w:ins w:id="670" w:author="Gerard" w:date="2016-05-03T13:06:00Z">
        <w:r>
          <w:t xml:space="preserve"> </w:t>
        </w:r>
        <w:r>
          <w:tab/>
        </w:r>
        <w:r>
          <w:fldChar w:fldCharType="begin"/>
        </w:r>
        <w:r>
          <w:instrText xml:space="preserve"> MACROBUTTON MTPlaceRef \* MERGEFORMAT </w:instrText>
        </w:r>
        <w:r>
          <w:fldChar w:fldCharType="begin"/>
        </w:r>
        <w:r>
          <w:instrText xml:space="preserve"> SEQ MTEqn \h \* MERGEFORMAT </w:instrText>
        </w:r>
      </w:ins>
      <w:del w:id="671" w:author="Gerard" w:date="2016-05-03T13:06:00Z">
        <w:r>
          <w:fldChar w:fldCharType="end"/>
        </w:r>
      </w:del>
      <w:ins w:id="672" w:author="Gerard" w:date="2016-05-03T13:06:00Z">
        <w:r>
          <w:instrText>(</w:instrText>
        </w:r>
        <w:r>
          <w:fldChar w:fldCharType="begin"/>
        </w:r>
        <w:r>
          <w:instrText xml:space="preserve"> SEQ MTSec \c \* Arabic \* MERGEFORMAT </w:instrText>
        </w:r>
      </w:ins>
      <w:r>
        <w:fldChar w:fldCharType="separate"/>
      </w:r>
      <w:ins w:id="673" w:author="Gerard" w:date="2016-05-03T13:31:00Z">
        <w:r w:rsidR="00572445">
          <w:rPr>
            <w:noProof/>
          </w:rPr>
          <w:instrText>4</w:instrText>
        </w:r>
      </w:ins>
      <w:ins w:id="674" w:author="Gerard" w:date="2016-05-03T13:06:00Z">
        <w:r>
          <w:fldChar w:fldCharType="end"/>
        </w:r>
        <w:r>
          <w:instrText>.</w:instrText>
        </w:r>
        <w:r>
          <w:fldChar w:fldCharType="begin"/>
        </w:r>
        <w:r>
          <w:instrText xml:space="preserve"> SEQ MTEqn \c \* Arabic \* MERGEFORMAT </w:instrText>
        </w:r>
      </w:ins>
      <w:r>
        <w:fldChar w:fldCharType="separate"/>
      </w:r>
      <w:ins w:id="675" w:author="Gerard" w:date="2016-05-03T13:31:00Z">
        <w:r w:rsidR="00572445">
          <w:rPr>
            <w:noProof/>
          </w:rPr>
          <w:instrText>17</w:instrText>
        </w:r>
      </w:ins>
      <w:ins w:id="676" w:author="Gerard" w:date="2016-05-03T13:06:00Z">
        <w:r>
          <w:fldChar w:fldCharType="end"/>
        </w:r>
        <w:r>
          <w:instrText>)</w:instrText>
        </w:r>
        <w:r>
          <w:fldChar w:fldCharType="end"/>
        </w:r>
      </w:ins>
    </w:p>
    <w:p w14:paraId="5E90736A" w14:textId="01E6708A" w:rsidR="00BB65AF" w:rsidRDefault="009A1BF8" w:rsidP="008C7882">
      <w:pPr>
        <w:rPr>
          <w:ins w:id="677" w:author="Gerard" w:date="2016-05-03T13:07:00Z"/>
        </w:rPr>
      </w:pPr>
      <w:ins w:id="678" w:author="Gerard" w:date="2016-05-03T13:07:00Z">
        <w:r>
          <w:t>and the incremental displacement is</w:t>
        </w:r>
      </w:ins>
    </w:p>
    <w:p w14:paraId="0077FD3B" w14:textId="30950D8C" w:rsidR="009A1BF8" w:rsidRDefault="009A1BF8">
      <w:pPr>
        <w:pStyle w:val="MTDisplayEquation"/>
        <w:rPr>
          <w:ins w:id="679" w:author="Gerard" w:date="2016-05-03T13:07:00Z"/>
        </w:rPr>
        <w:pPrChange w:id="680" w:author="Gerard" w:date="2016-05-03T13:07:00Z">
          <w:pPr/>
        </w:pPrChange>
      </w:pPr>
      <w:ins w:id="681" w:author="Gerard" w:date="2016-05-03T13:07:00Z">
        <w:r>
          <w:tab/>
        </w:r>
      </w:ins>
      <w:r w:rsidR="00DF221F" w:rsidRPr="00DF221F">
        <w:rPr>
          <w:position w:val="-28"/>
        </w:rPr>
        <w:object w:dxaOrig="3680" w:dyaOrig="680" w14:anchorId="4050D615">
          <v:shape id="_x0000_i2306" type="#_x0000_t75" style="width:183.75pt;height:33.75pt" o:ole="">
            <v:imagedata r:id="rId2593" o:title=""/>
          </v:shape>
          <o:OLEObject Type="Embed" ProgID="Equation.DSMT4" ShapeID="_x0000_i2306" DrawAspect="Content" ObjectID="_1527085931" r:id="rId2594"/>
        </w:object>
      </w:r>
      <w:ins w:id="682" w:author="Gerard" w:date="2016-05-03T13:07:00Z">
        <w:r>
          <w:t xml:space="preserve"> </w:t>
        </w:r>
        <w:r>
          <w:tab/>
        </w:r>
        <w:r>
          <w:fldChar w:fldCharType="begin"/>
        </w:r>
        <w:r>
          <w:instrText xml:space="preserve"> MACROBUTTON MTPlaceRef \* MERGEFORMAT </w:instrText>
        </w:r>
        <w:r>
          <w:fldChar w:fldCharType="begin"/>
        </w:r>
        <w:r>
          <w:instrText xml:space="preserve"> SEQ MTEqn \h \* MERGEFORMAT </w:instrText>
        </w:r>
      </w:ins>
      <w:del w:id="683" w:author="Gerard" w:date="2016-05-03T13:07:00Z">
        <w:r>
          <w:fldChar w:fldCharType="end"/>
        </w:r>
      </w:del>
      <w:ins w:id="684" w:author="Gerard" w:date="2016-05-03T13:07:00Z">
        <w:r>
          <w:instrText>(</w:instrText>
        </w:r>
        <w:r>
          <w:fldChar w:fldCharType="begin"/>
        </w:r>
        <w:r>
          <w:instrText xml:space="preserve"> SEQ MTSec \c \* Arabic \* MERGEFORMAT </w:instrText>
        </w:r>
      </w:ins>
      <w:r>
        <w:fldChar w:fldCharType="separate"/>
      </w:r>
      <w:ins w:id="685" w:author="Gerard" w:date="2016-05-03T13:31:00Z">
        <w:r w:rsidR="00572445">
          <w:rPr>
            <w:noProof/>
          </w:rPr>
          <w:instrText>4</w:instrText>
        </w:r>
      </w:ins>
      <w:ins w:id="686" w:author="Gerard" w:date="2016-05-03T13:07:00Z">
        <w:r>
          <w:fldChar w:fldCharType="end"/>
        </w:r>
        <w:r>
          <w:instrText>.</w:instrText>
        </w:r>
        <w:r>
          <w:fldChar w:fldCharType="begin"/>
        </w:r>
        <w:r>
          <w:instrText xml:space="preserve"> SEQ MTEqn \c \* Arabic \* MERGEFORMAT </w:instrText>
        </w:r>
      </w:ins>
      <w:r>
        <w:fldChar w:fldCharType="separate"/>
      </w:r>
      <w:ins w:id="687" w:author="Gerard" w:date="2016-05-03T13:31:00Z">
        <w:r w:rsidR="00572445">
          <w:rPr>
            <w:noProof/>
          </w:rPr>
          <w:instrText>18</w:instrText>
        </w:r>
      </w:ins>
      <w:ins w:id="688" w:author="Gerard" w:date="2016-05-03T13:07:00Z">
        <w:r>
          <w:fldChar w:fldCharType="end"/>
        </w:r>
        <w:r>
          <w:instrText>)</w:instrText>
        </w:r>
        <w:r>
          <w:fldChar w:fldCharType="end"/>
        </w:r>
      </w:ins>
    </w:p>
    <w:p w14:paraId="45831FAA" w14:textId="77777777" w:rsidR="009A1BF8" w:rsidRDefault="009A1BF8" w:rsidP="008C7882">
      <w:pPr>
        <w:rPr>
          <w:ins w:id="689" w:author="Gerard" w:date="2016-05-03T13:07:00Z"/>
        </w:rPr>
      </w:pPr>
    </w:p>
    <w:p w14:paraId="2AFEBFD8" w14:textId="7849BB9E" w:rsidR="009A1BF8" w:rsidRDefault="006E2AD2">
      <w:pPr>
        <w:pStyle w:val="Heading3"/>
        <w:rPr>
          <w:ins w:id="690" w:author="Gerard" w:date="2016-05-03T13:07:00Z"/>
        </w:rPr>
        <w:pPrChange w:id="691" w:author="Gerard" w:date="2016-05-03T13:12:00Z">
          <w:pPr/>
        </w:pPrChange>
      </w:pPr>
      <w:ins w:id="692" w:author="Gerard" w:date="2016-05-03T13:12:00Z">
        <w:r>
          <w:t>Elastic Shell</w:t>
        </w:r>
      </w:ins>
    </w:p>
    <w:p w14:paraId="3E7FBD04" w14:textId="2180C506" w:rsidR="009A1BF8" w:rsidRDefault="006E2AD2" w:rsidP="008C7882">
      <w:pPr>
        <w:rPr>
          <w:ins w:id="693" w:author="Gerard" w:date="2016-05-03T13:13:00Z"/>
        </w:rPr>
      </w:pPr>
      <w:ins w:id="694" w:author="Gerard" w:date="2016-05-03T13:12:00Z">
        <w:r>
          <w:t xml:space="preserve">For an elastic shell, the internal virtual work </w:t>
        </w:r>
      </w:ins>
      <w:ins w:id="695" w:author="Gerard" w:date="2016-05-03T13:13:00Z">
        <w:r>
          <w:t>becomes</w:t>
        </w:r>
      </w:ins>
    </w:p>
    <w:p w14:paraId="64132FAC" w14:textId="40F179CA" w:rsidR="006E2AD2" w:rsidRDefault="006E2AD2">
      <w:pPr>
        <w:pStyle w:val="MTDisplayEquation"/>
        <w:rPr>
          <w:ins w:id="696" w:author="Gerard" w:date="2016-05-03T13:12:00Z"/>
        </w:rPr>
        <w:pPrChange w:id="697" w:author="Gerard" w:date="2016-05-03T13:13:00Z">
          <w:pPr/>
        </w:pPrChange>
      </w:pPr>
      <w:ins w:id="698" w:author="Gerard" w:date="2016-05-03T13:13:00Z">
        <w:r>
          <w:tab/>
        </w:r>
      </w:ins>
      <w:r w:rsidR="00DF221F" w:rsidRPr="00DF221F">
        <w:rPr>
          <w:position w:val="-70"/>
        </w:rPr>
        <w:object w:dxaOrig="4180" w:dyaOrig="1100" w14:anchorId="691462C7">
          <v:shape id="_x0000_i2307" type="#_x0000_t75" style="width:209.25pt;height:54.75pt" o:ole="">
            <v:imagedata r:id="rId2595" o:title=""/>
          </v:shape>
          <o:OLEObject Type="Embed" ProgID="Equation.DSMT4" ShapeID="_x0000_i2307" DrawAspect="Content" ObjectID="_1527085932" r:id="rId2596"/>
        </w:object>
      </w:r>
      <w:ins w:id="699" w:author="Gerard" w:date="2016-05-03T14:01:00Z">
        <w:r w:rsidR="00ED4295">
          <w:t xml:space="preserve"> </w:t>
        </w:r>
      </w:ins>
      <w:ins w:id="700" w:author="Gerard" w:date="2016-05-03T13:13:00Z">
        <w:r>
          <w:tab/>
        </w:r>
        <w:r>
          <w:fldChar w:fldCharType="begin"/>
        </w:r>
        <w:r>
          <w:instrText xml:space="preserve"> MACROBUTTON MTPlaceRef \* MERGEFORMAT </w:instrText>
        </w:r>
        <w:r>
          <w:fldChar w:fldCharType="begin"/>
        </w:r>
        <w:r>
          <w:instrText xml:space="preserve"> SEQ MTEqn \h \* MERGEFORMAT </w:instrText>
        </w:r>
      </w:ins>
      <w:del w:id="701" w:author="Gerard" w:date="2016-05-03T13:13:00Z">
        <w:r>
          <w:fldChar w:fldCharType="end"/>
        </w:r>
      </w:del>
      <w:ins w:id="702" w:author="Gerard" w:date="2016-05-03T13:13:00Z">
        <w:r>
          <w:instrText>(</w:instrText>
        </w:r>
        <w:r>
          <w:fldChar w:fldCharType="begin"/>
        </w:r>
        <w:r>
          <w:instrText xml:space="preserve"> SEQ MTSec \c \* Arabic \* MERGEFORMAT </w:instrText>
        </w:r>
      </w:ins>
      <w:r>
        <w:fldChar w:fldCharType="separate"/>
      </w:r>
      <w:ins w:id="703" w:author="Gerard" w:date="2016-05-03T13:31:00Z">
        <w:r w:rsidR="00572445">
          <w:rPr>
            <w:noProof/>
          </w:rPr>
          <w:instrText>4</w:instrText>
        </w:r>
      </w:ins>
      <w:ins w:id="704" w:author="Gerard" w:date="2016-05-03T13:13:00Z">
        <w:r>
          <w:fldChar w:fldCharType="end"/>
        </w:r>
        <w:r>
          <w:instrText>.</w:instrText>
        </w:r>
        <w:r>
          <w:fldChar w:fldCharType="begin"/>
        </w:r>
        <w:r>
          <w:instrText xml:space="preserve"> SEQ MTEqn \c \* Arabic \* MERGEFORMAT </w:instrText>
        </w:r>
      </w:ins>
      <w:r>
        <w:fldChar w:fldCharType="separate"/>
      </w:r>
      <w:ins w:id="705" w:author="Gerard" w:date="2016-05-03T13:31:00Z">
        <w:r w:rsidR="00572445">
          <w:rPr>
            <w:noProof/>
          </w:rPr>
          <w:instrText>19</w:instrText>
        </w:r>
      </w:ins>
      <w:ins w:id="706" w:author="Gerard" w:date="2016-05-03T13:13:00Z">
        <w:r>
          <w:fldChar w:fldCharType="end"/>
        </w:r>
        <w:r>
          <w:instrText>)</w:instrText>
        </w:r>
        <w:r>
          <w:fldChar w:fldCharType="end"/>
        </w:r>
      </w:ins>
    </w:p>
    <w:p w14:paraId="3FAF9808" w14:textId="31AE8899" w:rsidR="006E2AD2" w:rsidRDefault="006E2AD2" w:rsidP="008C7882">
      <w:pPr>
        <w:rPr>
          <w:ins w:id="707" w:author="Gerard" w:date="2016-05-03T13:16:00Z"/>
        </w:rPr>
      </w:pPr>
      <w:ins w:id="708" w:author="Gerard" w:date="2016-05-03T13:16:00Z">
        <w:r>
          <w:t>where</w:t>
        </w:r>
      </w:ins>
    </w:p>
    <w:p w14:paraId="0FBB24B6" w14:textId="6E27050E" w:rsidR="006E2AD2" w:rsidRDefault="006E2AD2">
      <w:pPr>
        <w:pStyle w:val="MTDisplayEquation"/>
        <w:rPr>
          <w:ins w:id="709" w:author="Gerard" w:date="2016-05-03T13:16:00Z"/>
        </w:rPr>
        <w:pPrChange w:id="710" w:author="Gerard" w:date="2016-05-03T13:16:00Z">
          <w:pPr/>
        </w:pPrChange>
      </w:pPr>
      <w:ins w:id="711" w:author="Gerard" w:date="2016-05-03T13:16:00Z">
        <w:r>
          <w:tab/>
        </w:r>
      </w:ins>
      <w:r w:rsidR="00DF221F" w:rsidRPr="00DF221F">
        <w:rPr>
          <w:position w:val="-32"/>
        </w:rPr>
        <w:object w:dxaOrig="4320" w:dyaOrig="720" w14:anchorId="2B2A9F8C">
          <v:shape id="_x0000_i2308" type="#_x0000_t75" style="width:3in;height:36pt" o:ole="">
            <v:imagedata r:id="rId2597" o:title=""/>
          </v:shape>
          <o:OLEObject Type="Embed" ProgID="Equation.DSMT4" ShapeID="_x0000_i2308" DrawAspect="Content" ObjectID="_1527085933" r:id="rId2598"/>
        </w:object>
      </w:r>
      <w:ins w:id="712" w:author="Gerard" w:date="2016-05-03T13:16:00Z">
        <w:r>
          <w:t xml:space="preserve"> </w:t>
        </w:r>
        <w:r>
          <w:tab/>
        </w:r>
        <w:r>
          <w:fldChar w:fldCharType="begin"/>
        </w:r>
        <w:r>
          <w:instrText xml:space="preserve"> MACROBUTTON MTPlaceRef \* MERGEFORMAT </w:instrText>
        </w:r>
        <w:r>
          <w:fldChar w:fldCharType="begin"/>
        </w:r>
        <w:r>
          <w:instrText xml:space="preserve"> SEQ MTEqn \h \* MERGEFORMAT </w:instrText>
        </w:r>
      </w:ins>
      <w:del w:id="713" w:author="Gerard" w:date="2016-05-03T13:16:00Z">
        <w:r>
          <w:fldChar w:fldCharType="end"/>
        </w:r>
      </w:del>
      <w:ins w:id="714" w:author="Gerard" w:date="2016-05-03T13:16:00Z">
        <w:r>
          <w:instrText>(</w:instrText>
        </w:r>
        <w:r>
          <w:fldChar w:fldCharType="begin"/>
        </w:r>
        <w:r>
          <w:instrText xml:space="preserve"> SEQ MTSec \c \* Arabic \* MERGEFORMAT </w:instrText>
        </w:r>
      </w:ins>
      <w:r>
        <w:fldChar w:fldCharType="separate"/>
      </w:r>
      <w:ins w:id="715" w:author="Gerard" w:date="2016-05-03T13:31:00Z">
        <w:r w:rsidR="00572445">
          <w:rPr>
            <w:noProof/>
          </w:rPr>
          <w:instrText>4</w:instrText>
        </w:r>
      </w:ins>
      <w:ins w:id="716" w:author="Gerard" w:date="2016-05-03T13:16:00Z">
        <w:r>
          <w:fldChar w:fldCharType="end"/>
        </w:r>
        <w:r>
          <w:instrText>.</w:instrText>
        </w:r>
        <w:r>
          <w:fldChar w:fldCharType="begin"/>
        </w:r>
        <w:r>
          <w:instrText xml:space="preserve"> SEQ MTEqn \c \* Arabic \* MERGEFORMAT </w:instrText>
        </w:r>
      </w:ins>
      <w:r>
        <w:fldChar w:fldCharType="separate"/>
      </w:r>
      <w:ins w:id="717" w:author="Gerard" w:date="2016-05-03T13:31:00Z">
        <w:r w:rsidR="00572445">
          <w:rPr>
            <w:noProof/>
          </w:rPr>
          <w:instrText>20</w:instrText>
        </w:r>
      </w:ins>
      <w:ins w:id="718" w:author="Gerard" w:date="2016-05-03T13:16:00Z">
        <w:r>
          <w:fldChar w:fldCharType="end"/>
        </w:r>
        <w:r>
          <w:instrText>)</w:instrText>
        </w:r>
        <w:r>
          <w:fldChar w:fldCharType="end"/>
        </w:r>
      </w:ins>
    </w:p>
    <w:p w14:paraId="0F89B9EE" w14:textId="379DE05E" w:rsidR="006E2AD2" w:rsidRDefault="006E5E07" w:rsidP="008C7882">
      <w:pPr>
        <w:rPr>
          <w:ins w:id="719" w:author="Gerard" w:date="2016-05-03T13:20:00Z"/>
        </w:rPr>
      </w:pPr>
      <w:ins w:id="720" w:author="Gerard" w:date="2016-05-03T13:20:00Z">
        <w:r>
          <w:t>The linearization of the internal virtual work is</w:t>
        </w:r>
      </w:ins>
    </w:p>
    <w:p w14:paraId="3EB553CF" w14:textId="00783DDB" w:rsidR="006E5E07" w:rsidRDefault="006E5E07">
      <w:pPr>
        <w:pStyle w:val="MTDisplayEquation"/>
        <w:rPr>
          <w:ins w:id="721" w:author="Gerard" w:date="2016-05-03T13:20:00Z"/>
        </w:rPr>
        <w:pPrChange w:id="722" w:author="Gerard" w:date="2016-05-03T13:20:00Z">
          <w:pPr/>
        </w:pPrChange>
      </w:pPr>
      <w:ins w:id="723" w:author="Gerard" w:date="2016-05-03T13:20:00Z">
        <w:r>
          <w:tab/>
        </w:r>
      </w:ins>
      <w:r w:rsidR="00DF221F" w:rsidRPr="00DF221F">
        <w:rPr>
          <w:position w:val="-56"/>
        </w:rPr>
        <w:object w:dxaOrig="3879" w:dyaOrig="1240" w14:anchorId="45F5124D">
          <v:shape id="_x0000_i2309" type="#_x0000_t75" style="width:194.25pt;height:62.25pt" o:ole="">
            <v:imagedata r:id="rId2599" o:title=""/>
          </v:shape>
          <o:OLEObject Type="Embed" ProgID="Equation.DSMT4" ShapeID="_x0000_i2309" DrawAspect="Content" ObjectID="_1527085934" r:id="rId2600"/>
        </w:object>
      </w:r>
      <w:ins w:id="724" w:author="Gerard" w:date="2016-05-03T13:20:00Z">
        <w:r>
          <w:t xml:space="preserve"> </w:t>
        </w:r>
        <w:r>
          <w:tab/>
        </w:r>
        <w:r>
          <w:fldChar w:fldCharType="begin"/>
        </w:r>
        <w:r>
          <w:instrText xml:space="preserve"> MACROBUTTON MTPlaceRef \* MERGEFORMAT </w:instrText>
        </w:r>
        <w:r>
          <w:fldChar w:fldCharType="begin"/>
        </w:r>
        <w:r>
          <w:instrText xml:space="preserve"> SEQ MTEqn \h \* MERGEFORMAT </w:instrText>
        </w:r>
      </w:ins>
      <w:del w:id="725" w:author="Gerard" w:date="2016-05-03T13:20:00Z">
        <w:r>
          <w:fldChar w:fldCharType="end"/>
        </w:r>
      </w:del>
      <w:bookmarkStart w:id="726" w:name="ZEqnNum967596"/>
      <w:ins w:id="727" w:author="Gerard" w:date="2016-05-03T13:20:00Z">
        <w:r>
          <w:instrText>(</w:instrText>
        </w:r>
        <w:r>
          <w:fldChar w:fldCharType="begin"/>
        </w:r>
        <w:r>
          <w:instrText xml:space="preserve"> SEQ MTSec \c \* Arabic \* MERGEFORMAT </w:instrText>
        </w:r>
      </w:ins>
      <w:r>
        <w:fldChar w:fldCharType="separate"/>
      </w:r>
      <w:ins w:id="728" w:author="Gerard" w:date="2016-05-03T13:31:00Z">
        <w:r w:rsidR="00572445">
          <w:rPr>
            <w:noProof/>
          </w:rPr>
          <w:instrText>4</w:instrText>
        </w:r>
      </w:ins>
      <w:ins w:id="729" w:author="Gerard" w:date="2016-05-03T13:20:00Z">
        <w:r>
          <w:fldChar w:fldCharType="end"/>
        </w:r>
        <w:r>
          <w:instrText>.</w:instrText>
        </w:r>
        <w:r>
          <w:fldChar w:fldCharType="begin"/>
        </w:r>
        <w:r>
          <w:instrText xml:space="preserve"> SEQ MTEqn \c \* Arabic \* MERGEFORMAT </w:instrText>
        </w:r>
      </w:ins>
      <w:r>
        <w:fldChar w:fldCharType="separate"/>
      </w:r>
      <w:ins w:id="730" w:author="Gerard" w:date="2016-05-03T13:31:00Z">
        <w:r w:rsidR="00572445">
          <w:rPr>
            <w:noProof/>
          </w:rPr>
          <w:instrText>21</w:instrText>
        </w:r>
      </w:ins>
      <w:ins w:id="731" w:author="Gerard" w:date="2016-05-03T13:20:00Z">
        <w:r>
          <w:fldChar w:fldCharType="end"/>
        </w:r>
        <w:r>
          <w:instrText>)</w:instrText>
        </w:r>
        <w:bookmarkEnd w:id="726"/>
        <w:r>
          <w:fldChar w:fldCharType="end"/>
        </w:r>
      </w:ins>
    </w:p>
    <w:p w14:paraId="4B04865C" w14:textId="6AA40044" w:rsidR="006E2AD2" w:rsidRDefault="006E5E07" w:rsidP="008C7882">
      <w:pPr>
        <w:rPr>
          <w:ins w:id="732" w:author="Gerard" w:date="2016-05-03T13:24:00Z"/>
        </w:rPr>
      </w:pPr>
      <w:ins w:id="733" w:author="Gerard" w:date="2016-05-03T13:24:00Z">
        <w:r>
          <w:t>The first of these integrals may be discretized as</w:t>
        </w:r>
      </w:ins>
    </w:p>
    <w:p w14:paraId="30AB27FD" w14:textId="7B022C71" w:rsidR="006E5E07" w:rsidRDefault="006E5E07">
      <w:pPr>
        <w:pStyle w:val="MTDisplayEquation"/>
        <w:rPr>
          <w:ins w:id="734" w:author="Gerard" w:date="2016-05-03T13:23:00Z"/>
        </w:rPr>
        <w:pPrChange w:id="735" w:author="Gerard" w:date="2016-05-03T13:24:00Z">
          <w:pPr/>
        </w:pPrChange>
      </w:pPr>
      <w:ins w:id="736" w:author="Gerard" w:date="2016-05-03T13:24:00Z">
        <w:r>
          <w:tab/>
        </w:r>
      </w:ins>
      <w:r w:rsidR="00DF221F" w:rsidRPr="00DF221F">
        <w:rPr>
          <w:position w:val="-70"/>
        </w:rPr>
        <w:object w:dxaOrig="6100" w:dyaOrig="1100" w14:anchorId="18459D22">
          <v:shape id="_x0000_i2310" type="#_x0000_t75" style="width:305.25pt;height:54.75pt" o:ole="">
            <v:imagedata r:id="rId2601" o:title=""/>
          </v:shape>
          <o:OLEObject Type="Embed" ProgID="Equation.DSMT4" ShapeID="_x0000_i2310" DrawAspect="Content" ObjectID="_1527085935" r:id="rId2602"/>
        </w:object>
      </w:r>
      <w:ins w:id="737" w:author="Gerard" w:date="2016-05-03T13:24:00Z">
        <w:r>
          <w:t xml:space="preserve"> </w:t>
        </w:r>
        <w:r>
          <w:tab/>
        </w:r>
        <w:r>
          <w:fldChar w:fldCharType="begin"/>
        </w:r>
        <w:r>
          <w:instrText xml:space="preserve"> MACROBUTTON MTPlaceRef \* MERGEFORMAT </w:instrText>
        </w:r>
        <w:r>
          <w:fldChar w:fldCharType="begin"/>
        </w:r>
        <w:r>
          <w:instrText xml:space="preserve"> SEQ MTEqn \h \* MERGEFORMAT </w:instrText>
        </w:r>
      </w:ins>
      <w:del w:id="738" w:author="Gerard" w:date="2016-05-03T13:24:00Z">
        <w:r>
          <w:fldChar w:fldCharType="end"/>
        </w:r>
      </w:del>
      <w:ins w:id="739" w:author="Gerard" w:date="2016-05-03T13:24:00Z">
        <w:r>
          <w:instrText>(</w:instrText>
        </w:r>
        <w:r>
          <w:fldChar w:fldCharType="begin"/>
        </w:r>
        <w:r>
          <w:instrText xml:space="preserve"> SEQ MTSec \c \* Arabic \* MERGEFORMAT </w:instrText>
        </w:r>
      </w:ins>
      <w:r>
        <w:fldChar w:fldCharType="separate"/>
      </w:r>
      <w:ins w:id="740" w:author="Gerard" w:date="2016-05-03T13:31:00Z">
        <w:r w:rsidR="00572445">
          <w:rPr>
            <w:noProof/>
          </w:rPr>
          <w:instrText>4</w:instrText>
        </w:r>
      </w:ins>
      <w:ins w:id="741" w:author="Gerard" w:date="2016-05-03T13:24:00Z">
        <w:r>
          <w:fldChar w:fldCharType="end"/>
        </w:r>
        <w:r>
          <w:instrText>.</w:instrText>
        </w:r>
        <w:r>
          <w:fldChar w:fldCharType="begin"/>
        </w:r>
        <w:r>
          <w:instrText xml:space="preserve"> SEQ MTEqn \c \* Arabic \* MERGEFORMAT </w:instrText>
        </w:r>
      </w:ins>
      <w:r>
        <w:fldChar w:fldCharType="separate"/>
      </w:r>
      <w:ins w:id="742" w:author="Gerard" w:date="2016-05-03T13:31:00Z">
        <w:r w:rsidR="00572445">
          <w:rPr>
            <w:noProof/>
          </w:rPr>
          <w:instrText>22</w:instrText>
        </w:r>
      </w:ins>
      <w:ins w:id="743" w:author="Gerard" w:date="2016-05-03T13:24:00Z">
        <w:r>
          <w:fldChar w:fldCharType="end"/>
        </w:r>
        <w:r>
          <w:instrText>)</w:instrText>
        </w:r>
        <w:r>
          <w:fldChar w:fldCharType="end"/>
        </w:r>
      </w:ins>
    </w:p>
    <w:p w14:paraId="5D43E07C" w14:textId="1007EA9D" w:rsidR="00A16AB2" w:rsidRDefault="006E5E07" w:rsidP="008C7882">
      <w:pPr>
        <w:rPr>
          <w:ins w:id="744" w:author="Gerard" w:date="2016-05-03T13:27:00Z"/>
        </w:rPr>
      </w:pPr>
      <w:ins w:id="745" w:author="Gerard" w:date="2016-05-03T13:26:00Z">
        <w:r>
          <w:t>where</w:t>
        </w:r>
      </w:ins>
    </w:p>
    <w:p w14:paraId="713B436A" w14:textId="3F07C6B8" w:rsidR="006E5E07" w:rsidRDefault="006E5E07">
      <w:pPr>
        <w:pStyle w:val="MTDisplayEquation"/>
        <w:rPr>
          <w:ins w:id="746" w:author="Gerard" w:date="2016-05-03T13:13:00Z"/>
        </w:rPr>
        <w:pPrChange w:id="747" w:author="Gerard" w:date="2016-05-03T13:27:00Z">
          <w:pPr/>
        </w:pPrChange>
      </w:pPr>
      <w:ins w:id="748" w:author="Gerard" w:date="2016-05-03T13:27:00Z">
        <w:r>
          <w:lastRenderedPageBreak/>
          <w:tab/>
        </w:r>
      </w:ins>
      <w:r w:rsidR="00DF221F" w:rsidRPr="00DF221F">
        <w:rPr>
          <w:position w:val="-146"/>
        </w:rPr>
        <w:object w:dxaOrig="7780" w:dyaOrig="1500" w14:anchorId="15E8F1E7">
          <v:shape id="_x0000_i2311" type="#_x0000_t75" style="width:389.25pt;height:75pt" o:ole="">
            <v:imagedata r:id="rId2603" o:title=""/>
          </v:shape>
          <o:OLEObject Type="Embed" ProgID="Equation.DSMT4" ShapeID="_x0000_i2311" DrawAspect="Content" ObjectID="_1527085936" r:id="rId2604"/>
        </w:object>
      </w:r>
      <w:ins w:id="749" w:author="Gerard" w:date="2016-05-03T13:27:00Z">
        <w:r>
          <w:t xml:space="preserve"> </w:t>
        </w:r>
        <w:r>
          <w:tab/>
        </w:r>
        <w:r>
          <w:fldChar w:fldCharType="begin"/>
        </w:r>
        <w:r>
          <w:instrText xml:space="preserve"> MACROBUTTON MTPlaceRef \* MERGEFORMAT </w:instrText>
        </w:r>
        <w:r>
          <w:fldChar w:fldCharType="begin"/>
        </w:r>
        <w:r>
          <w:instrText xml:space="preserve"> SEQ MTEqn \h \* MERGEFORMAT </w:instrText>
        </w:r>
      </w:ins>
      <w:del w:id="750" w:author="Gerard" w:date="2016-05-03T13:27:00Z">
        <w:r>
          <w:fldChar w:fldCharType="end"/>
        </w:r>
      </w:del>
      <w:ins w:id="751" w:author="Gerard" w:date="2016-05-03T13:27:00Z">
        <w:r>
          <w:instrText>(</w:instrText>
        </w:r>
        <w:r>
          <w:fldChar w:fldCharType="begin"/>
        </w:r>
        <w:r>
          <w:instrText xml:space="preserve"> SEQ MTSec \c \* Arabic \* MERGEFORMAT </w:instrText>
        </w:r>
      </w:ins>
      <w:r>
        <w:fldChar w:fldCharType="separate"/>
      </w:r>
      <w:ins w:id="752" w:author="Gerard" w:date="2016-05-03T13:31:00Z">
        <w:r w:rsidR="00572445">
          <w:rPr>
            <w:noProof/>
          </w:rPr>
          <w:instrText>4</w:instrText>
        </w:r>
      </w:ins>
      <w:ins w:id="753" w:author="Gerard" w:date="2016-05-03T13:27:00Z">
        <w:r>
          <w:fldChar w:fldCharType="end"/>
        </w:r>
        <w:r>
          <w:instrText>.</w:instrText>
        </w:r>
        <w:r>
          <w:fldChar w:fldCharType="begin"/>
        </w:r>
        <w:r>
          <w:instrText xml:space="preserve"> SEQ MTEqn \c \* Arabic \* MERGEFORMAT </w:instrText>
        </w:r>
      </w:ins>
      <w:r>
        <w:fldChar w:fldCharType="separate"/>
      </w:r>
      <w:ins w:id="754" w:author="Gerard" w:date="2016-05-03T13:31:00Z">
        <w:r w:rsidR="00572445">
          <w:rPr>
            <w:noProof/>
          </w:rPr>
          <w:instrText>23</w:instrText>
        </w:r>
      </w:ins>
      <w:ins w:id="755" w:author="Gerard" w:date="2016-05-03T13:27:00Z">
        <w:r>
          <w:fldChar w:fldCharType="end"/>
        </w:r>
        <w:r>
          <w:instrText>)</w:instrText>
        </w:r>
        <w:r>
          <w:fldChar w:fldCharType="end"/>
        </w:r>
      </w:ins>
    </w:p>
    <w:p w14:paraId="0F78B834" w14:textId="349455A4" w:rsidR="006E2AD2" w:rsidRDefault="00572445" w:rsidP="008C7882">
      <w:pPr>
        <w:rPr>
          <w:ins w:id="756" w:author="Gerard" w:date="2016-05-03T13:31:00Z"/>
        </w:rPr>
      </w:pPr>
      <w:ins w:id="757" w:author="Gerard" w:date="2016-05-03T13:31:00Z">
        <w:r>
          <w:t xml:space="preserve">The second integral in </w:t>
        </w:r>
        <w:r>
          <w:fldChar w:fldCharType="begin"/>
        </w:r>
        <w:r>
          <w:instrText xml:space="preserve"> GOTOBUTTON ZEqnNum967596  \* MERGEFORMAT </w:instrText>
        </w:r>
        <w:r>
          <w:fldChar w:fldCharType="begin"/>
        </w:r>
        <w:r>
          <w:instrText xml:space="preserve"> REF ZEqnNum967596 \* Charformat \! \* MERGEFORMAT </w:instrText>
        </w:r>
      </w:ins>
      <w:r>
        <w:fldChar w:fldCharType="separate"/>
      </w:r>
      <w:ins w:id="758" w:author="Gerard" w:date="2016-05-03T13:31:00Z">
        <w:r>
          <w:instrText>(4.21)</w:instrText>
        </w:r>
        <w:r>
          <w:fldChar w:fldCharType="end"/>
        </w:r>
        <w:r>
          <w:fldChar w:fldCharType="end"/>
        </w:r>
        <w:r>
          <w:t xml:space="preserve"> becomes</w:t>
        </w:r>
      </w:ins>
    </w:p>
    <w:p w14:paraId="39A65131" w14:textId="5A4DB7AC" w:rsidR="00572445" w:rsidRDefault="00572445">
      <w:pPr>
        <w:pStyle w:val="MTDisplayEquation"/>
        <w:rPr>
          <w:ins w:id="759" w:author="Gerard" w:date="2016-05-03T13:30:00Z"/>
        </w:rPr>
        <w:pPrChange w:id="760" w:author="Gerard" w:date="2016-05-03T13:31:00Z">
          <w:pPr/>
        </w:pPrChange>
      </w:pPr>
      <w:ins w:id="761" w:author="Gerard" w:date="2016-05-03T13:31:00Z">
        <w:r>
          <w:tab/>
        </w:r>
      </w:ins>
      <w:r w:rsidR="00DF221F" w:rsidRPr="00DF221F">
        <w:rPr>
          <w:position w:val="-70"/>
        </w:rPr>
        <w:object w:dxaOrig="5800" w:dyaOrig="1100" w14:anchorId="6F8DF85F">
          <v:shape id="_x0000_i2312" type="#_x0000_t75" style="width:290.25pt;height:54.75pt" o:ole="">
            <v:imagedata r:id="rId2605" o:title=""/>
          </v:shape>
          <o:OLEObject Type="Embed" ProgID="Equation.DSMT4" ShapeID="_x0000_i2312" DrawAspect="Content" ObjectID="_1527085937" r:id="rId2606"/>
        </w:object>
      </w:r>
      <w:ins w:id="762" w:author="Gerard" w:date="2016-05-03T13:31:00Z">
        <w:r>
          <w:t xml:space="preserve"> </w:t>
        </w:r>
        <w:r>
          <w:tab/>
        </w:r>
        <w:r>
          <w:fldChar w:fldCharType="begin"/>
        </w:r>
        <w:r>
          <w:instrText xml:space="preserve"> MACROBUTTON MTPlaceRef \* MERGEFORMAT </w:instrText>
        </w:r>
        <w:r>
          <w:fldChar w:fldCharType="begin"/>
        </w:r>
        <w:r>
          <w:instrText xml:space="preserve"> SEQ MTEqn \h \* MERGEFORMAT </w:instrText>
        </w:r>
      </w:ins>
      <w:del w:id="763" w:author="Gerard" w:date="2016-05-03T13:31:00Z">
        <w:r>
          <w:fldChar w:fldCharType="end"/>
        </w:r>
      </w:del>
      <w:ins w:id="764" w:author="Gerard" w:date="2016-05-03T13:31:00Z">
        <w:r>
          <w:instrText>(</w:instrText>
        </w:r>
        <w:r>
          <w:fldChar w:fldCharType="begin"/>
        </w:r>
        <w:r>
          <w:instrText xml:space="preserve"> SEQ MTSec \c \* Arabic \* MERGEFORMAT </w:instrText>
        </w:r>
      </w:ins>
      <w:r>
        <w:fldChar w:fldCharType="separate"/>
      </w:r>
      <w:ins w:id="765" w:author="Gerard" w:date="2016-05-03T13:31:00Z">
        <w:r>
          <w:rPr>
            <w:noProof/>
          </w:rPr>
          <w:instrText>4</w:instrText>
        </w:r>
        <w:r>
          <w:fldChar w:fldCharType="end"/>
        </w:r>
        <w:r>
          <w:instrText>.</w:instrText>
        </w:r>
        <w:r>
          <w:fldChar w:fldCharType="begin"/>
        </w:r>
        <w:r>
          <w:instrText xml:space="preserve"> SEQ MTEqn \c \* Arabic \* MERGEFORMAT </w:instrText>
        </w:r>
      </w:ins>
      <w:r>
        <w:fldChar w:fldCharType="separate"/>
      </w:r>
      <w:ins w:id="766" w:author="Gerard" w:date="2016-05-03T13:31:00Z">
        <w:r>
          <w:rPr>
            <w:noProof/>
          </w:rPr>
          <w:instrText>24</w:instrText>
        </w:r>
        <w:r>
          <w:fldChar w:fldCharType="end"/>
        </w:r>
        <w:r>
          <w:instrText>)</w:instrText>
        </w:r>
        <w:r>
          <w:fldChar w:fldCharType="end"/>
        </w:r>
      </w:ins>
    </w:p>
    <w:p w14:paraId="1AC047C1" w14:textId="0386DCCF" w:rsidR="00A16AB2" w:rsidRDefault="00572445" w:rsidP="008C7882">
      <w:pPr>
        <w:rPr>
          <w:ins w:id="767" w:author="Gerard" w:date="2016-05-03T13:32:00Z"/>
        </w:rPr>
      </w:pPr>
      <w:ins w:id="768" w:author="Gerard" w:date="2016-05-03T13:32:00Z">
        <w:r>
          <w:t>where</w:t>
        </w:r>
      </w:ins>
    </w:p>
    <w:p w14:paraId="67D197EF" w14:textId="754A4D90" w:rsidR="00572445" w:rsidRDefault="00572445">
      <w:pPr>
        <w:pStyle w:val="MTDisplayEquation"/>
        <w:rPr>
          <w:ins w:id="769" w:author="Gerard" w:date="2016-05-03T13:30:00Z"/>
        </w:rPr>
        <w:pPrChange w:id="770" w:author="Gerard" w:date="2016-05-03T13:32:00Z">
          <w:pPr/>
        </w:pPrChange>
      </w:pPr>
      <w:ins w:id="771" w:author="Gerard" w:date="2016-05-03T13:32:00Z">
        <w:r>
          <w:tab/>
        </w:r>
      </w:ins>
      <w:r w:rsidR="00DF221F" w:rsidRPr="00DF221F">
        <w:rPr>
          <w:position w:val="-142"/>
        </w:rPr>
        <w:object w:dxaOrig="7180" w:dyaOrig="1460" w14:anchorId="0662CD6A">
          <v:shape id="_x0000_i2313" type="#_x0000_t75" style="width:359.25pt;height:72.75pt" o:ole="">
            <v:imagedata r:id="rId2607" o:title=""/>
          </v:shape>
          <o:OLEObject Type="Embed" ProgID="Equation.DSMT4" ShapeID="_x0000_i2313" DrawAspect="Content" ObjectID="_1527085938" r:id="rId2608"/>
        </w:object>
      </w:r>
      <w:ins w:id="772" w:author="Gerard" w:date="2016-05-03T13:32:00Z">
        <w:r>
          <w:t xml:space="preserve"> </w:t>
        </w:r>
        <w:r>
          <w:tab/>
        </w:r>
        <w:r>
          <w:fldChar w:fldCharType="begin"/>
        </w:r>
        <w:r>
          <w:instrText xml:space="preserve"> MACROBUTTON MTPlaceRef \* MERGEFORMAT </w:instrText>
        </w:r>
        <w:r>
          <w:fldChar w:fldCharType="begin"/>
        </w:r>
        <w:r>
          <w:instrText xml:space="preserve"> SEQ MTEqn \h \* MERGEFORMAT </w:instrText>
        </w:r>
      </w:ins>
      <w:del w:id="773" w:author="Gerard" w:date="2016-05-03T13:32:00Z">
        <w:r>
          <w:fldChar w:fldCharType="end"/>
        </w:r>
      </w:del>
      <w:ins w:id="774" w:author="Gerard" w:date="2016-05-03T13:32:00Z">
        <w:r>
          <w:instrText>(</w:instrText>
        </w:r>
        <w:r>
          <w:fldChar w:fldCharType="begin"/>
        </w:r>
        <w:r>
          <w:instrText xml:space="preserve"> SEQ MTSec \c \* Arabic \* MERGEFORMAT </w:instrText>
        </w:r>
      </w:ins>
      <w:r>
        <w:fldChar w:fldCharType="separate"/>
      </w:r>
      <w:ins w:id="775" w:author="Gerard" w:date="2016-05-03T13:32:00Z">
        <w:r>
          <w:rPr>
            <w:noProof/>
          </w:rPr>
          <w:instrText>4</w:instrText>
        </w:r>
        <w:r>
          <w:fldChar w:fldCharType="end"/>
        </w:r>
        <w:r>
          <w:instrText>.</w:instrText>
        </w:r>
        <w:r>
          <w:fldChar w:fldCharType="begin"/>
        </w:r>
        <w:r>
          <w:instrText xml:space="preserve"> SEQ MTEqn \c \* Arabic \* MERGEFORMAT </w:instrText>
        </w:r>
      </w:ins>
      <w:r>
        <w:fldChar w:fldCharType="separate"/>
      </w:r>
      <w:ins w:id="776" w:author="Gerard" w:date="2016-05-03T13:32:00Z">
        <w:r>
          <w:rPr>
            <w:noProof/>
          </w:rPr>
          <w:instrText>25</w:instrText>
        </w:r>
        <w:r>
          <w:fldChar w:fldCharType="end"/>
        </w:r>
        <w:r>
          <w:instrText>)</w:instrText>
        </w:r>
        <w:r>
          <w:fldChar w:fldCharType="end"/>
        </w:r>
      </w:ins>
    </w:p>
    <w:p w14:paraId="5D8D6BDC" w14:textId="77777777" w:rsidR="00A16AB2" w:rsidRDefault="00A16AB2" w:rsidP="008C7882">
      <w:pPr>
        <w:rPr>
          <w:ins w:id="777" w:author="Gerard" w:date="2016-05-03T13:30:00Z"/>
        </w:rPr>
      </w:pPr>
    </w:p>
    <w:p w14:paraId="156FD255" w14:textId="2F47B7D7" w:rsidR="00A16AB2" w:rsidRDefault="00572445" w:rsidP="008C7882">
      <w:pPr>
        <w:rPr>
          <w:ins w:id="778" w:author="Gerard" w:date="2016-05-03T13:30:00Z"/>
        </w:rPr>
      </w:pPr>
      <w:ins w:id="779" w:author="Gerard" w:date="2016-05-03T13:34:00Z">
        <w:r>
          <w:t>Similar expressions may be derived for the external work and inertia forces.</w:t>
        </w:r>
      </w:ins>
    </w:p>
    <w:p w14:paraId="71C39CE1" w14:textId="42FD0E3A" w:rsidR="008C7882" w:rsidDel="00572445" w:rsidRDefault="008C7882" w:rsidP="008C7882">
      <w:pPr>
        <w:rPr>
          <w:del w:id="780" w:author="Gerard" w:date="2016-05-03T13:34:00Z"/>
        </w:rPr>
      </w:pPr>
      <w:del w:id="781" w:author="Gerard" w:date="2016-05-03T13:34:00Z">
        <w:r w:rsidDel="00572445">
          <w:delText xml:space="preserve">In FEBio an extensible director formulation is implemented </w:delText>
        </w:r>
        <w:r w:rsidDel="00572445">
          <w:fldChar w:fldCharType="begin"/>
        </w:r>
        <w:r w:rsidR="001763A3" w:rsidDel="00572445">
          <w:del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delInstrText>
        </w:r>
        <w:r w:rsidDel="00572445">
          <w:fldChar w:fldCharType="separate"/>
        </w:r>
        <w:r w:rsidR="00A56950" w:rsidDel="00572445">
          <w:rPr>
            <w:noProof/>
          </w:rPr>
          <w:delText>[</w:delText>
        </w:r>
        <w:r w:rsidR="003E27FF" w:rsidDel="00572445">
          <w:fldChar w:fldCharType="begin"/>
        </w:r>
        <w:r w:rsidR="003E27FF" w:rsidDel="00572445">
          <w:delInstrText xml:space="preserve"> HYPERLINK \l "_ENREF_33" \o "Betsch, 1996 #31" </w:delInstrText>
        </w:r>
        <w:r w:rsidR="003E27FF" w:rsidDel="00572445">
          <w:fldChar w:fldCharType="separate"/>
        </w:r>
        <w:r w:rsidR="00214E15" w:rsidDel="00572445">
          <w:rPr>
            <w:noProof/>
          </w:rPr>
          <w:delText>33</w:delText>
        </w:r>
        <w:r w:rsidR="003E27FF" w:rsidDel="00572445">
          <w:rPr>
            <w:noProof/>
          </w:rPr>
          <w:fldChar w:fldCharType="end"/>
        </w:r>
        <w:r w:rsidR="00A56950" w:rsidDel="00572445">
          <w:rPr>
            <w:noProof/>
          </w:rPr>
          <w:delText>]</w:delText>
        </w:r>
        <w:r w:rsidDel="00572445">
          <w:fldChar w:fldCharType="end"/>
        </w:r>
        <w:r w:rsidDel="00572445">
          <w:delText>. Six degrees of freedom are assigned to each shell node: three displacement degrees of freedom and three director degrees of freedom. The position of any point in the shell can be written as:</w:delText>
        </w:r>
      </w:del>
    </w:p>
    <w:p w14:paraId="786657F3" w14:textId="6A67730A" w:rsidR="008C7882" w:rsidDel="00572445" w:rsidRDefault="008C7882" w:rsidP="008C7882">
      <w:pPr>
        <w:pStyle w:val="MTDisplayEquation"/>
        <w:rPr>
          <w:del w:id="782" w:author="Gerard" w:date="2016-05-03T13:34:00Z"/>
        </w:rPr>
      </w:pPr>
      <w:del w:id="783" w:author="Gerard" w:date="2016-05-03T13:34:00Z">
        <w:r w:rsidDel="00572445">
          <w:tab/>
        </w:r>
        <w:r w:rsidR="00AD3EEC" w:rsidRPr="00AD3EEC" w:rsidDel="00572445">
          <w:rPr>
            <w:position w:val="-122"/>
          </w:rPr>
          <w:object w:dxaOrig="4040" w:dyaOrig="2560" w14:anchorId="73902C1E">
            <v:shape id="_x0000_i2314" type="#_x0000_t75" style="width:201.75pt;height:129.75pt" o:ole="">
              <v:imagedata r:id="rId2609" o:title=""/>
            </v:shape>
            <o:OLEObject Type="Embed" ProgID="Equation.DSMT4" ShapeID="_x0000_i2314" DrawAspect="Content" ObjectID="_1527085939" r:id="rId2610"/>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784" w:author="Gerard" w:date="2016-05-03T13:11:00Z">
        <w:r w:rsidR="00096048" w:rsidDel="00572445">
          <w:fldChar w:fldCharType="end"/>
        </w:r>
      </w:del>
      <w:del w:id="785"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786" w:author="Gerard" w:date="2016-05-03T13:11:00Z">
        <w:r w:rsidR="00122ED6" w:rsidDel="004A222F">
          <w:rPr>
            <w:noProof/>
          </w:rPr>
          <w:delInstrText>8</w:delInstrText>
        </w:r>
      </w:del>
      <w:del w:id="787" w:author="Gerard" w:date="2016-05-03T13:34:00Z">
        <w:r w:rsidR="005170FE" w:rsidDel="00572445">
          <w:rPr>
            <w:noProof/>
          </w:rPr>
          <w:fldChar w:fldCharType="end"/>
        </w:r>
        <w:r w:rsidR="004F1C97" w:rsidDel="00572445">
          <w:delInstrText>)</w:delInstrText>
        </w:r>
        <w:r w:rsidR="004F1C97" w:rsidDel="00572445">
          <w:fldChar w:fldCharType="end"/>
        </w:r>
      </w:del>
    </w:p>
    <w:p w14:paraId="0948FAFE" w14:textId="1DB53262" w:rsidR="008C7882" w:rsidRPr="005B6F5B" w:rsidDel="00572445" w:rsidRDefault="008C7882" w:rsidP="008C7882">
      <w:pPr>
        <w:rPr>
          <w:del w:id="788" w:author="Gerard" w:date="2016-05-03T13:34:00Z"/>
        </w:rPr>
      </w:pPr>
    </w:p>
    <w:p w14:paraId="4FD1A389" w14:textId="109546CA" w:rsidR="008C7882" w:rsidRPr="0082527F" w:rsidDel="00572445" w:rsidRDefault="008C7882" w:rsidP="008C7882">
      <w:pPr>
        <w:rPr>
          <w:del w:id="789" w:author="Gerard" w:date="2016-05-03T13:34:00Z"/>
        </w:rPr>
      </w:pPr>
      <w:del w:id="790" w:author="Gerard" w:date="2016-05-03T13:34:00Z">
        <w:r w:rsidDel="00572445">
          <w:delText xml:space="preserve">It is assumed that Latin indices range from 1 to 3 and that Greek indices range from 1 to 2. The vector </w:delText>
        </w:r>
        <w:r w:rsidDel="00572445">
          <w:rPr>
            <w:b/>
          </w:rPr>
          <w:delText xml:space="preserve">D </w:delText>
        </w:r>
        <w:r w:rsidDel="00572445">
          <w:delText xml:space="preserve">is called the </w:delText>
        </w:r>
        <w:r w:rsidDel="00572445">
          <w:rPr>
            <w:i/>
          </w:rPr>
          <w:delText xml:space="preserve">director </w:delText>
        </w:r>
        <w:r w:rsidDel="00572445">
          <w:delText xml:space="preserve">and it is assumed that </w:delText>
        </w:r>
        <w:r w:rsidR="00AD3EEC" w:rsidRPr="00AD3EEC" w:rsidDel="00572445">
          <w:rPr>
            <w:position w:val="-14"/>
          </w:rPr>
          <w:object w:dxaOrig="800" w:dyaOrig="400" w14:anchorId="1CB7791F">
            <v:shape id="_x0000_i2315" type="#_x0000_t75" style="width:44.25pt;height:21.75pt" o:ole="">
              <v:imagedata r:id="rId2611" o:title=""/>
            </v:shape>
            <o:OLEObject Type="Embed" ProgID="Equation.DSMT4" ShapeID="_x0000_i2315" DrawAspect="Content" ObjectID="_1527085940" r:id="rId2612"/>
          </w:object>
        </w:r>
        <w:r w:rsidDel="00572445">
          <w:delText xml:space="preserve">. (Note that this does not necessarily imply that </w:delText>
        </w:r>
        <w:r w:rsidR="00AD3EEC" w:rsidRPr="00AD3EEC" w:rsidDel="00572445">
          <w:rPr>
            <w:position w:val="-14"/>
          </w:rPr>
          <w:object w:dxaOrig="700" w:dyaOrig="400" w14:anchorId="7FC02CE9">
            <v:shape id="_x0000_i2316" type="#_x0000_t75" style="width:36pt;height:21.75pt" o:ole="">
              <v:imagedata r:id="rId2613" o:title=""/>
            </v:shape>
            <o:OLEObject Type="Embed" ProgID="Equation.DSMT4" ShapeID="_x0000_i2316" DrawAspect="Content" ObjectID="_1527085941" r:id="rId2614"/>
          </w:object>
        </w:r>
        <w:r w:rsidDel="00572445">
          <w:delText xml:space="preserve"> throughout the entire shell.) The function </w:delText>
        </w:r>
        <w:r w:rsidR="00AD3EEC" w:rsidRPr="00AD3EEC" w:rsidDel="00572445">
          <w:rPr>
            <w:position w:val="-12"/>
          </w:rPr>
          <w:object w:dxaOrig="260" w:dyaOrig="360" w14:anchorId="7225ADB7">
            <v:shape id="_x0000_i2317" type="#_x0000_t75" style="width:14.25pt;height:21.75pt" o:ole="">
              <v:imagedata r:id="rId2615" o:title=""/>
            </v:shape>
            <o:OLEObject Type="Embed" ProgID="Equation.DSMT4" ShapeID="_x0000_i2317" DrawAspect="Content" ObjectID="_1527085942" r:id="rId2616"/>
          </w:object>
        </w:r>
        <w:r w:rsidDel="00572445">
          <w:delText xml:space="preserve">is the </w:delText>
        </w:r>
        <w:r w:rsidDel="00572445">
          <w:rPr>
            <w:i/>
          </w:rPr>
          <w:delText xml:space="preserve">thickness function </w:delText>
        </w:r>
        <w:r w:rsidDel="00572445">
          <w:delText xml:space="preserve">and evaluates the initial thickness of the shell, which at node </w:delText>
        </w:r>
        <w:r w:rsidDel="00572445">
          <w:rPr>
            <w:i/>
          </w:rPr>
          <w:delText xml:space="preserve">a </w:delText>
        </w:r>
        <w:r w:rsidDel="00572445">
          <w:delText xml:space="preserve">is given by </w:delText>
        </w:r>
        <w:r w:rsidR="00AD3EEC" w:rsidRPr="00AD3EEC" w:rsidDel="00572445">
          <w:rPr>
            <w:position w:val="-12"/>
          </w:rPr>
          <w:object w:dxaOrig="279" w:dyaOrig="380" w14:anchorId="7EBAB26B">
            <v:shape id="_x0000_i2318" type="#_x0000_t75" style="width:14.25pt;height:21.75pt" o:ole="">
              <v:imagedata r:id="rId2617" o:title=""/>
            </v:shape>
            <o:OLEObject Type="Embed" ProgID="Equation.DSMT4" ShapeID="_x0000_i2318" DrawAspect="Content" ObjectID="_1527085943" r:id="rId2618"/>
          </w:object>
        </w:r>
        <w:r w:rsidDel="00572445">
          <w:delText xml:space="preserve">. </w:delText>
        </w:r>
      </w:del>
    </w:p>
    <w:p w14:paraId="387BA0A0" w14:textId="49C96F1A" w:rsidR="008C7882" w:rsidDel="00572445" w:rsidRDefault="008C7882" w:rsidP="008C7882">
      <w:pPr>
        <w:rPr>
          <w:del w:id="791" w:author="Gerard" w:date="2016-05-03T13:34:00Z"/>
        </w:rPr>
      </w:pPr>
    </w:p>
    <w:p w14:paraId="79CDFC81" w14:textId="4FB8095E" w:rsidR="008C7882" w:rsidDel="00572445" w:rsidRDefault="008C7882" w:rsidP="00FD7660">
      <w:pPr>
        <w:rPr>
          <w:del w:id="792" w:author="Gerard" w:date="2016-05-03T13:34:00Z"/>
        </w:rPr>
      </w:pPr>
      <w:del w:id="793" w:author="Gerard" w:date="2016-05-03T13:34:00Z">
        <w:r w:rsidDel="00572445">
          <w:delText>Similarly, the displacement is given by</w:delText>
        </w:r>
      </w:del>
    </w:p>
    <w:p w14:paraId="6E5CCDA8" w14:textId="624C3B94" w:rsidR="008C7882" w:rsidDel="00572445" w:rsidRDefault="008C7882" w:rsidP="008C7882">
      <w:pPr>
        <w:rPr>
          <w:del w:id="794" w:author="Gerard" w:date="2016-05-03T13:34:00Z"/>
        </w:rPr>
      </w:pPr>
    </w:p>
    <w:p w14:paraId="794A9C57" w14:textId="33C30232" w:rsidR="008C7882" w:rsidDel="00572445" w:rsidRDefault="008C7882" w:rsidP="008C7882">
      <w:pPr>
        <w:pStyle w:val="MTDisplayEquation"/>
        <w:rPr>
          <w:del w:id="795" w:author="Gerard" w:date="2016-05-03T13:34:00Z"/>
        </w:rPr>
      </w:pPr>
      <w:del w:id="796" w:author="Gerard" w:date="2016-05-03T13:34:00Z">
        <w:r w:rsidDel="00572445">
          <w:lastRenderedPageBreak/>
          <w:tab/>
        </w:r>
        <w:r w:rsidR="00AD3EEC" w:rsidRPr="00AD3EEC" w:rsidDel="00572445">
          <w:rPr>
            <w:position w:val="-98"/>
          </w:rPr>
          <w:object w:dxaOrig="2780" w:dyaOrig="1780" w14:anchorId="237C5760">
            <v:shape id="_x0000_i2319" type="#_x0000_t75" style="width:135.75pt;height:86.25pt" o:ole="">
              <v:imagedata r:id="rId2619" o:title=""/>
            </v:shape>
            <o:OLEObject Type="Embed" ProgID="Equation.DSMT4" ShapeID="_x0000_i2319" DrawAspect="Content" ObjectID="_1527085944" r:id="rId2620"/>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797" w:author="Gerard" w:date="2016-05-03T13:11:00Z">
        <w:r w:rsidR="00096048" w:rsidDel="00572445">
          <w:fldChar w:fldCharType="end"/>
        </w:r>
      </w:del>
      <w:del w:id="798"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799" w:author="Gerard" w:date="2016-05-03T13:11:00Z">
        <w:r w:rsidR="00122ED6" w:rsidDel="004A222F">
          <w:rPr>
            <w:noProof/>
          </w:rPr>
          <w:delInstrText>9</w:delInstrText>
        </w:r>
      </w:del>
      <w:del w:id="800" w:author="Gerard" w:date="2016-05-03T13:34:00Z">
        <w:r w:rsidR="005170FE" w:rsidDel="00572445">
          <w:rPr>
            <w:noProof/>
          </w:rPr>
          <w:fldChar w:fldCharType="end"/>
        </w:r>
        <w:r w:rsidR="004F1C97" w:rsidDel="00572445">
          <w:delInstrText>)</w:delInstrText>
        </w:r>
        <w:r w:rsidR="004F1C97" w:rsidDel="00572445">
          <w:fldChar w:fldCharType="end"/>
        </w:r>
      </w:del>
    </w:p>
    <w:p w14:paraId="3E5CAE9D" w14:textId="5B38124D" w:rsidR="008C7882" w:rsidDel="00572445" w:rsidRDefault="008C7882" w:rsidP="008C7882">
      <w:pPr>
        <w:rPr>
          <w:del w:id="801" w:author="Gerard" w:date="2016-05-03T13:34:00Z"/>
        </w:rPr>
      </w:pPr>
    </w:p>
    <w:p w14:paraId="04A3A45D" w14:textId="11230185" w:rsidR="008C7882" w:rsidDel="00572445" w:rsidRDefault="008C7882" w:rsidP="00FD7660">
      <w:pPr>
        <w:rPr>
          <w:del w:id="802" w:author="Gerard" w:date="2016-05-03T13:34:00Z"/>
        </w:rPr>
      </w:pPr>
      <w:del w:id="803" w:author="Gerard" w:date="2016-05-03T13:34:00Z">
        <w:r w:rsidDel="00572445">
          <w:delText>The current configuration is then determined by</w:delText>
        </w:r>
      </w:del>
    </w:p>
    <w:p w14:paraId="14E549C5" w14:textId="06FE143A" w:rsidR="008C7882" w:rsidDel="00572445" w:rsidRDefault="008C7882" w:rsidP="008C7882">
      <w:pPr>
        <w:rPr>
          <w:del w:id="804" w:author="Gerard" w:date="2016-05-03T13:34:00Z"/>
        </w:rPr>
      </w:pPr>
    </w:p>
    <w:p w14:paraId="3B4BD712" w14:textId="6600C9CF" w:rsidR="008C7882" w:rsidDel="00572445" w:rsidRDefault="008C7882" w:rsidP="008C7882">
      <w:pPr>
        <w:pStyle w:val="MTDisplayEquation"/>
        <w:rPr>
          <w:del w:id="805" w:author="Gerard" w:date="2016-05-03T13:34:00Z"/>
        </w:rPr>
      </w:pPr>
      <w:del w:id="806" w:author="Gerard" w:date="2016-05-03T13:34:00Z">
        <w:r w:rsidDel="00572445">
          <w:tab/>
        </w:r>
        <w:r w:rsidR="00AD3EEC" w:rsidRPr="00AD3EEC" w:rsidDel="00572445">
          <w:rPr>
            <w:position w:val="-90"/>
          </w:rPr>
          <w:object w:dxaOrig="2460" w:dyaOrig="1980" w14:anchorId="247771EF">
            <v:shape id="_x0000_i2320" type="#_x0000_t75" style="width:122.25pt;height:99.75pt" o:ole="">
              <v:imagedata r:id="rId2621" o:title=""/>
            </v:shape>
            <o:OLEObject Type="Embed" ProgID="Equation.DSMT4" ShapeID="_x0000_i2320" DrawAspect="Content" ObjectID="_1527085945" r:id="rId2622"/>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07" w:author="Gerard" w:date="2016-05-03T13:11:00Z">
        <w:r w:rsidR="00096048" w:rsidDel="00572445">
          <w:fldChar w:fldCharType="end"/>
        </w:r>
      </w:del>
      <w:del w:id="808"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09" w:author="Gerard" w:date="2016-05-03T13:11:00Z">
        <w:r w:rsidR="00122ED6" w:rsidDel="004A222F">
          <w:rPr>
            <w:noProof/>
          </w:rPr>
          <w:delInstrText>10</w:delInstrText>
        </w:r>
      </w:del>
      <w:del w:id="810" w:author="Gerard" w:date="2016-05-03T13:34:00Z">
        <w:r w:rsidR="005170FE" w:rsidDel="00572445">
          <w:rPr>
            <w:noProof/>
          </w:rPr>
          <w:fldChar w:fldCharType="end"/>
        </w:r>
        <w:r w:rsidR="004F1C97" w:rsidDel="00572445">
          <w:delInstrText>)</w:delInstrText>
        </w:r>
        <w:r w:rsidR="004F1C97" w:rsidDel="00572445">
          <w:fldChar w:fldCharType="end"/>
        </w:r>
      </w:del>
    </w:p>
    <w:p w14:paraId="67869279" w14:textId="474AF1AD" w:rsidR="008C7882" w:rsidRPr="00B26585" w:rsidDel="00572445" w:rsidRDefault="008C7882" w:rsidP="008C7882">
      <w:pPr>
        <w:rPr>
          <w:del w:id="811" w:author="Gerard" w:date="2016-05-03T13:34:00Z"/>
        </w:rPr>
      </w:pPr>
    </w:p>
    <w:p w14:paraId="30AE09FE" w14:textId="4D52246B" w:rsidR="008C7882" w:rsidDel="00572445" w:rsidRDefault="008C7882" w:rsidP="00FD7660">
      <w:pPr>
        <w:rPr>
          <w:del w:id="812" w:author="Gerard" w:date="2016-05-03T13:34:00Z"/>
        </w:rPr>
      </w:pPr>
      <w:del w:id="813" w:author="Gerard" w:date="2016-05-03T13:34:00Z">
        <w:r w:rsidDel="00572445">
          <w:delText xml:space="preserve">To take thickness variations into account, it is not required that </w:delText>
        </w:r>
        <w:r w:rsidR="00AD3EEC" w:rsidRPr="00AD3EEC" w:rsidDel="00572445">
          <w:rPr>
            <w:position w:val="-12"/>
          </w:rPr>
          <w:object w:dxaOrig="279" w:dyaOrig="360" w14:anchorId="44205FD5">
            <v:shape id="_x0000_i2321" type="#_x0000_t75" style="width:14.25pt;height:21.75pt" o:ole="">
              <v:imagedata r:id="rId2623" o:title=""/>
            </v:shape>
            <o:OLEObject Type="Embed" ProgID="Equation.DSMT4" ShapeID="_x0000_i2321" DrawAspect="Content" ObjectID="_1527085946" r:id="rId2624"/>
          </w:object>
        </w:r>
        <w:r w:rsidDel="00572445">
          <w:delText>is of unit length.</w:delText>
        </w:r>
      </w:del>
    </w:p>
    <w:p w14:paraId="1FC22D8B" w14:textId="634BEC38" w:rsidR="008C7882" w:rsidDel="00572445" w:rsidRDefault="008C7882" w:rsidP="008C7882">
      <w:pPr>
        <w:rPr>
          <w:del w:id="814" w:author="Gerard" w:date="2016-05-03T13:34:00Z"/>
        </w:rPr>
      </w:pPr>
    </w:p>
    <w:p w14:paraId="7759DFEB" w14:textId="32E5B715" w:rsidR="008C7882" w:rsidDel="00572445" w:rsidRDefault="008C7882" w:rsidP="008C7882">
      <w:pPr>
        <w:rPr>
          <w:del w:id="815" w:author="Gerard" w:date="2016-05-03T13:34:00Z"/>
        </w:rPr>
      </w:pPr>
      <w:del w:id="816" w:author="Gerard" w:date="2016-05-03T13:34:00Z">
        <w:r w:rsidDel="00572445">
          <w:delText>It is assumed that the virtual displacements have a similar interpolation than the actual displacements:</w:delText>
        </w:r>
      </w:del>
    </w:p>
    <w:p w14:paraId="4DF043F0" w14:textId="31AD60D8" w:rsidR="008C7882" w:rsidDel="00572445" w:rsidRDefault="008C7882" w:rsidP="008C7882">
      <w:pPr>
        <w:rPr>
          <w:del w:id="817" w:author="Gerard" w:date="2016-05-03T13:34:00Z"/>
        </w:rPr>
      </w:pPr>
    </w:p>
    <w:p w14:paraId="156B3AE9" w14:textId="6BDC2A83" w:rsidR="008C7882" w:rsidDel="00572445" w:rsidRDefault="008C7882" w:rsidP="008C7882">
      <w:pPr>
        <w:pStyle w:val="MTDisplayEquation"/>
        <w:rPr>
          <w:del w:id="818" w:author="Gerard" w:date="2016-05-03T13:34:00Z"/>
        </w:rPr>
      </w:pPr>
      <w:del w:id="819" w:author="Gerard" w:date="2016-05-03T13:34:00Z">
        <w:r w:rsidDel="00572445">
          <w:tab/>
        </w:r>
        <w:r w:rsidR="00AD3EEC" w:rsidRPr="00AD3EEC" w:rsidDel="00572445">
          <w:rPr>
            <w:position w:val="-28"/>
          </w:rPr>
          <w:object w:dxaOrig="4640" w:dyaOrig="680" w14:anchorId="1CFF3DEF">
            <v:shape id="_x0000_i2322" type="#_x0000_t75" style="width:230.25pt;height:36pt" o:ole="">
              <v:imagedata r:id="rId2625" o:title=""/>
            </v:shape>
            <o:OLEObject Type="Embed" ProgID="Equation.DSMT4" ShapeID="_x0000_i2322" DrawAspect="Content" ObjectID="_1527085947" r:id="rId2626"/>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20" w:author="Gerard" w:date="2016-05-03T13:11:00Z">
        <w:r w:rsidR="00096048" w:rsidDel="00572445">
          <w:fldChar w:fldCharType="end"/>
        </w:r>
      </w:del>
      <w:del w:id="821"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22" w:author="Gerard" w:date="2016-05-03T13:11:00Z">
        <w:r w:rsidR="00122ED6" w:rsidDel="004A222F">
          <w:rPr>
            <w:noProof/>
          </w:rPr>
          <w:delInstrText>11</w:delInstrText>
        </w:r>
      </w:del>
      <w:del w:id="823" w:author="Gerard" w:date="2016-05-03T13:34:00Z">
        <w:r w:rsidR="005170FE" w:rsidDel="00572445">
          <w:rPr>
            <w:noProof/>
          </w:rPr>
          <w:fldChar w:fldCharType="end"/>
        </w:r>
        <w:r w:rsidR="004F1C97" w:rsidDel="00572445">
          <w:delInstrText>)</w:delInstrText>
        </w:r>
        <w:r w:rsidR="004F1C97" w:rsidDel="00572445">
          <w:fldChar w:fldCharType="end"/>
        </w:r>
      </w:del>
    </w:p>
    <w:p w14:paraId="4DBFC5A0" w14:textId="7857D76D" w:rsidR="008C7882" w:rsidDel="00572445" w:rsidRDefault="008C7882" w:rsidP="008C7882">
      <w:pPr>
        <w:rPr>
          <w:del w:id="824" w:author="Gerard" w:date="2016-05-03T13:34:00Z"/>
        </w:rPr>
      </w:pPr>
    </w:p>
    <w:p w14:paraId="510D61D1" w14:textId="5A8C48C2" w:rsidR="008C7882" w:rsidDel="00572445" w:rsidRDefault="008C7882" w:rsidP="00FD7660">
      <w:pPr>
        <w:rPr>
          <w:del w:id="825" w:author="Gerard" w:date="2016-05-03T13:34:00Z"/>
        </w:rPr>
      </w:pPr>
      <w:del w:id="826" w:author="Gerard" w:date="2016-05-03T13:34:00Z">
        <w:r w:rsidDel="00572445">
          <w:delText xml:space="preserve">The gradient of </w:delText>
        </w:r>
        <w:r w:rsidDel="00572445">
          <w:rPr>
            <w:b/>
          </w:rPr>
          <w:delText xml:space="preserve">u </w:delText>
        </w:r>
        <w:r w:rsidDel="00572445">
          <w:delText>is given by</w:delText>
        </w:r>
      </w:del>
    </w:p>
    <w:p w14:paraId="096E6ED6" w14:textId="52D02ED7" w:rsidR="008C7882" w:rsidDel="00572445" w:rsidRDefault="008C7882" w:rsidP="008C7882">
      <w:pPr>
        <w:pStyle w:val="MTDisplayEquation"/>
        <w:rPr>
          <w:del w:id="827" w:author="Gerard" w:date="2016-05-03T13:34:00Z"/>
        </w:rPr>
      </w:pPr>
      <w:del w:id="828" w:author="Gerard" w:date="2016-05-03T13:34:00Z">
        <w:r w:rsidDel="00572445">
          <w:tab/>
        </w:r>
      </w:del>
    </w:p>
    <w:p w14:paraId="6C9ECE66" w14:textId="1CEF634B" w:rsidR="008C7882" w:rsidDel="00572445" w:rsidRDefault="008C7882" w:rsidP="008C7882">
      <w:pPr>
        <w:pStyle w:val="MTDisplayEquation"/>
        <w:rPr>
          <w:del w:id="829" w:author="Gerard" w:date="2016-05-03T13:34:00Z"/>
        </w:rPr>
      </w:pPr>
      <w:del w:id="830" w:author="Gerard" w:date="2016-05-03T13:34:00Z">
        <w:r w:rsidDel="00572445">
          <w:tab/>
        </w:r>
        <w:r w:rsidR="00AD3EEC" w:rsidRPr="00AD3EEC" w:rsidDel="00572445">
          <w:rPr>
            <w:position w:val="-28"/>
          </w:rPr>
          <w:object w:dxaOrig="2740" w:dyaOrig="680" w14:anchorId="1302BE58">
            <v:shape id="_x0000_i2323" type="#_x0000_t75" style="width:136.5pt;height:36pt" o:ole="">
              <v:imagedata r:id="rId2627" o:title=""/>
            </v:shape>
            <o:OLEObject Type="Embed" ProgID="Equation.DSMT4" ShapeID="_x0000_i2323" DrawAspect="Content" ObjectID="_1527085948" r:id="rId2628"/>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31" w:author="Gerard" w:date="2016-05-03T13:11:00Z">
        <w:r w:rsidR="00096048" w:rsidDel="00572445">
          <w:fldChar w:fldCharType="end"/>
        </w:r>
      </w:del>
      <w:del w:id="832"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33" w:author="Gerard" w:date="2016-05-03T13:11:00Z">
        <w:r w:rsidR="00122ED6" w:rsidDel="004A222F">
          <w:rPr>
            <w:noProof/>
          </w:rPr>
          <w:delInstrText>12</w:delInstrText>
        </w:r>
      </w:del>
      <w:del w:id="834" w:author="Gerard" w:date="2016-05-03T13:34:00Z">
        <w:r w:rsidR="005170FE" w:rsidDel="00572445">
          <w:rPr>
            <w:noProof/>
          </w:rPr>
          <w:fldChar w:fldCharType="end"/>
        </w:r>
        <w:r w:rsidR="004F1C97" w:rsidDel="00572445">
          <w:delInstrText>)</w:delInstrText>
        </w:r>
        <w:r w:rsidR="004F1C97" w:rsidDel="00572445">
          <w:fldChar w:fldCharType="end"/>
        </w:r>
      </w:del>
    </w:p>
    <w:p w14:paraId="236103E9" w14:textId="26C0E853" w:rsidR="008C7882" w:rsidDel="00572445" w:rsidRDefault="008C7882" w:rsidP="008C7882">
      <w:pPr>
        <w:rPr>
          <w:del w:id="835" w:author="Gerard" w:date="2016-05-03T13:34:00Z"/>
        </w:rPr>
      </w:pPr>
    </w:p>
    <w:p w14:paraId="5BDFC800" w14:textId="4A18C627" w:rsidR="008C7882" w:rsidDel="00572445" w:rsidRDefault="008C7882" w:rsidP="008C7882">
      <w:pPr>
        <w:rPr>
          <w:del w:id="836" w:author="Gerard" w:date="2016-05-03T13:34:00Z"/>
        </w:rPr>
      </w:pPr>
      <w:del w:id="837" w:author="Gerard" w:date="2016-05-03T13:34:00Z">
        <w:r w:rsidDel="00572445">
          <w:delText xml:space="preserve">where we have defined </w:delText>
        </w:r>
        <w:r w:rsidR="00AD3EEC" w:rsidRPr="00AD3EEC" w:rsidDel="00572445">
          <w:rPr>
            <w:position w:val="-14"/>
          </w:rPr>
          <w:object w:dxaOrig="2420" w:dyaOrig="400" w14:anchorId="32140A18">
            <v:shape id="_x0000_i2324" type="#_x0000_t75" style="width:121.5pt;height:21.75pt" o:ole="">
              <v:imagedata r:id="rId2629" o:title=""/>
            </v:shape>
            <o:OLEObject Type="Embed" ProgID="Equation.DSMT4" ShapeID="_x0000_i2324" DrawAspect="Content" ObjectID="_1527085949" r:id="rId2630"/>
          </w:object>
        </w:r>
        <w:r w:rsidDel="00572445">
          <w:delText>. And similarly for the gradient of the virtual displacement,</w:delText>
        </w:r>
      </w:del>
    </w:p>
    <w:p w14:paraId="33089758" w14:textId="50C3621D" w:rsidR="008C7882" w:rsidDel="00572445" w:rsidRDefault="008C7882" w:rsidP="008C7882">
      <w:pPr>
        <w:pStyle w:val="MTDisplayEquation"/>
        <w:rPr>
          <w:del w:id="838" w:author="Gerard" w:date="2016-05-03T13:34:00Z"/>
        </w:rPr>
      </w:pPr>
      <w:del w:id="839" w:author="Gerard" w:date="2016-05-03T13:34:00Z">
        <w:r w:rsidDel="00572445">
          <w:tab/>
        </w:r>
        <w:r w:rsidR="00AD3EEC" w:rsidRPr="00AD3EEC" w:rsidDel="00572445">
          <w:rPr>
            <w:position w:val="-28"/>
          </w:rPr>
          <w:object w:dxaOrig="3159" w:dyaOrig="680" w14:anchorId="589E1911">
            <v:shape id="_x0000_i2325" type="#_x0000_t75" style="width:158.25pt;height:36pt" o:ole="">
              <v:imagedata r:id="rId2631" o:title=""/>
            </v:shape>
            <o:OLEObject Type="Embed" ProgID="Equation.DSMT4" ShapeID="_x0000_i2325" DrawAspect="Content" ObjectID="_1527085950" r:id="rId2632"/>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40" w:author="Gerard" w:date="2016-05-03T13:11:00Z">
        <w:r w:rsidR="00096048" w:rsidDel="00572445">
          <w:fldChar w:fldCharType="end"/>
        </w:r>
      </w:del>
      <w:del w:id="841"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42" w:author="Gerard" w:date="2016-05-03T13:11:00Z">
        <w:r w:rsidR="00122ED6" w:rsidDel="004A222F">
          <w:rPr>
            <w:noProof/>
          </w:rPr>
          <w:delInstrText>13</w:delInstrText>
        </w:r>
      </w:del>
      <w:del w:id="843" w:author="Gerard" w:date="2016-05-03T13:34:00Z">
        <w:r w:rsidR="005170FE" w:rsidDel="00572445">
          <w:rPr>
            <w:noProof/>
          </w:rPr>
          <w:fldChar w:fldCharType="end"/>
        </w:r>
        <w:r w:rsidR="004F1C97" w:rsidDel="00572445">
          <w:delInstrText>)</w:delInstrText>
        </w:r>
        <w:r w:rsidR="004F1C97" w:rsidDel="00572445">
          <w:fldChar w:fldCharType="end"/>
        </w:r>
      </w:del>
    </w:p>
    <w:p w14:paraId="6BA2E1A9" w14:textId="7297CFF8" w:rsidR="008C7882" w:rsidRPr="00BE3058" w:rsidDel="00572445" w:rsidRDefault="008C7882" w:rsidP="008C7882">
      <w:pPr>
        <w:rPr>
          <w:del w:id="844" w:author="Gerard" w:date="2016-05-03T13:34:00Z"/>
        </w:rPr>
      </w:pPr>
    </w:p>
    <w:p w14:paraId="62B7F04D" w14:textId="45124A57" w:rsidR="008C7882" w:rsidDel="00572445" w:rsidRDefault="008C7882" w:rsidP="00FD7660">
      <w:pPr>
        <w:rPr>
          <w:del w:id="845" w:author="Gerard" w:date="2016-05-03T13:34:00Z"/>
        </w:rPr>
      </w:pPr>
      <w:del w:id="846" w:author="Gerard" w:date="2016-05-03T13:34:00Z">
        <w:r w:rsidDel="00572445">
          <w:delText>The internal virtual work is now given by</w:delText>
        </w:r>
      </w:del>
    </w:p>
    <w:p w14:paraId="458AA6FE" w14:textId="69BABF26" w:rsidR="008C7882" w:rsidDel="00572445" w:rsidRDefault="008C7882" w:rsidP="008C7882">
      <w:pPr>
        <w:rPr>
          <w:del w:id="847" w:author="Gerard" w:date="2016-05-03T13:34:00Z"/>
        </w:rPr>
      </w:pPr>
    </w:p>
    <w:p w14:paraId="73354320" w14:textId="3A24D817" w:rsidR="008C7882" w:rsidDel="00572445" w:rsidRDefault="008C7882" w:rsidP="008C7882">
      <w:pPr>
        <w:pStyle w:val="MTDisplayEquation"/>
        <w:rPr>
          <w:del w:id="848" w:author="Gerard" w:date="2016-05-03T13:34:00Z"/>
        </w:rPr>
      </w:pPr>
      <w:del w:id="849" w:author="Gerard" w:date="2016-05-03T13:34:00Z">
        <w:r w:rsidDel="00572445">
          <w:tab/>
        </w:r>
        <w:r w:rsidR="006E2AD2" w:rsidRPr="00AD3EEC" w:rsidDel="00572445">
          <w:rPr>
            <w:position w:val="-62"/>
          </w:rPr>
          <w:object w:dxaOrig="4100" w:dyaOrig="1380" w14:anchorId="22B2DF10">
            <v:shape id="_x0000_i2326" type="#_x0000_t75" style="width:204pt;height:65.25pt" o:ole="">
              <v:imagedata r:id="rId2633" o:title=""/>
            </v:shape>
            <o:OLEObject Type="Embed" ProgID="Equation.DSMT4" ShapeID="_x0000_i2326" DrawAspect="Content" ObjectID="_1527085951" r:id="rId2634"/>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50" w:author="Gerard" w:date="2016-05-03T13:11:00Z">
        <w:r w:rsidR="00096048" w:rsidDel="00572445">
          <w:fldChar w:fldCharType="end"/>
        </w:r>
      </w:del>
      <w:del w:id="851"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52" w:author="Gerard" w:date="2016-05-03T13:11:00Z">
        <w:r w:rsidR="00122ED6" w:rsidDel="004A222F">
          <w:rPr>
            <w:noProof/>
          </w:rPr>
          <w:delInstrText>14</w:delInstrText>
        </w:r>
      </w:del>
      <w:del w:id="853" w:author="Gerard" w:date="2016-05-03T13:34:00Z">
        <w:r w:rsidR="005170FE" w:rsidDel="00572445">
          <w:rPr>
            <w:noProof/>
          </w:rPr>
          <w:fldChar w:fldCharType="end"/>
        </w:r>
        <w:r w:rsidR="004F1C97" w:rsidDel="00572445">
          <w:delInstrText>)</w:delInstrText>
        </w:r>
        <w:r w:rsidR="004F1C97" w:rsidDel="00572445">
          <w:fldChar w:fldCharType="end"/>
        </w:r>
      </w:del>
    </w:p>
    <w:p w14:paraId="5D5D0F32" w14:textId="3282AA6C" w:rsidR="008C7882" w:rsidDel="00572445" w:rsidRDefault="008C7882" w:rsidP="008C7882">
      <w:pPr>
        <w:rPr>
          <w:del w:id="854" w:author="Gerard" w:date="2016-05-03T13:34:00Z"/>
        </w:rPr>
      </w:pPr>
      <w:del w:id="855" w:author="Gerard" w:date="2016-05-03T13:34:00Z">
        <w:r w:rsidDel="00572445">
          <w:delText>The shell geometry suggests an integration of the following type:</w:delText>
        </w:r>
      </w:del>
    </w:p>
    <w:p w14:paraId="561CD2A5" w14:textId="59D0B053" w:rsidR="008C7882" w:rsidDel="00572445" w:rsidRDefault="008C7882" w:rsidP="008C7882">
      <w:pPr>
        <w:rPr>
          <w:del w:id="856" w:author="Gerard" w:date="2016-05-03T13:34:00Z"/>
        </w:rPr>
      </w:pPr>
    </w:p>
    <w:p w14:paraId="2AC9E9D8" w14:textId="74786E9D" w:rsidR="008C7882" w:rsidDel="00572445" w:rsidRDefault="008C7882" w:rsidP="008C7882">
      <w:pPr>
        <w:pStyle w:val="MTDisplayEquation"/>
        <w:rPr>
          <w:del w:id="857" w:author="Gerard" w:date="2016-05-03T13:34:00Z"/>
        </w:rPr>
      </w:pPr>
      <w:del w:id="858" w:author="Gerard" w:date="2016-05-03T13:34:00Z">
        <w:r w:rsidDel="00572445">
          <w:tab/>
        </w:r>
        <w:r w:rsidR="00AD3EEC" w:rsidRPr="00AD3EEC" w:rsidDel="00572445">
          <w:rPr>
            <w:position w:val="-32"/>
          </w:rPr>
          <w:object w:dxaOrig="2980" w:dyaOrig="760" w14:anchorId="37DD3F66">
            <v:shape id="_x0000_i2327" type="#_x0000_t75" style="width:151.5pt;height:36pt" o:ole="">
              <v:imagedata r:id="rId2635" o:title=""/>
            </v:shape>
            <o:OLEObject Type="Embed" ProgID="Equation.DSMT4" ShapeID="_x0000_i2327" DrawAspect="Content" ObjectID="_1527085952" r:id="rId2636"/>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59" w:author="Gerard" w:date="2016-05-03T13:11:00Z">
        <w:r w:rsidR="00096048" w:rsidDel="00572445">
          <w:fldChar w:fldCharType="end"/>
        </w:r>
      </w:del>
      <w:del w:id="860"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61" w:author="Gerard" w:date="2016-05-03T13:11:00Z">
        <w:r w:rsidR="00122ED6" w:rsidDel="004A222F">
          <w:rPr>
            <w:noProof/>
          </w:rPr>
          <w:delInstrText>15</w:delInstrText>
        </w:r>
      </w:del>
      <w:del w:id="862" w:author="Gerard" w:date="2016-05-03T13:34:00Z">
        <w:r w:rsidR="005170FE" w:rsidDel="00572445">
          <w:rPr>
            <w:noProof/>
          </w:rPr>
          <w:fldChar w:fldCharType="end"/>
        </w:r>
        <w:r w:rsidR="004F1C97" w:rsidDel="00572445">
          <w:delInstrText>)</w:delInstrText>
        </w:r>
        <w:r w:rsidR="004F1C97" w:rsidDel="00572445">
          <w:fldChar w:fldCharType="end"/>
        </w:r>
      </w:del>
    </w:p>
    <w:p w14:paraId="22C3D7B8" w14:textId="77777777" w:rsidR="00572445" w:rsidRDefault="00572445" w:rsidP="008C7882">
      <w:pPr>
        <w:rPr>
          <w:ins w:id="863" w:author="Gerard" w:date="2016-05-03T13:35:00Z"/>
        </w:rPr>
      </w:pPr>
    </w:p>
    <w:p w14:paraId="1F1CDE82" w14:textId="02521A33" w:rsidR="008C7882" w:rsidRDefault="008C7882" w:rsidP="008C7882">
      <w:del w:id="864" w:author="Gerard" w:date="2016-05-03T13:35:00Z">
        <w:r w:rsidDel="00572445">
          <w:delText xml:space="preserve">where </w:delText>
        </w:r>
        <w:r w:rsidR="00AD3EEC" w:rsidRPr="00AD3EEC" w:rsidDel="00572445">
          <w:rPr>
            <w:position w:val="-28"/>
          </w:rPr>
          <w:object w:dxaOrig="1040" w:dyaOrig="660" w14:anchorId="3287AFB9">
            <v:shape id="_x0000_i2328" type="#_x0000_t75" style="width:50.25pt;height:36pt" o:ole="">
              <v:imagedata r:id="rId2637" o:title=""/>
            </v:shape>
            <o:OLEObject Type="Embed" ProgID="Equation.DSMT4" ShapeID="_x0000_i2328" DrawAspect="Content" ObjectID="_1527085953" r:id="rId2638"/>
          </w:object>
        </w:r>
        <w:r w:rsidDel="00572445">
          <w:rPr>
            <w:i/>
          </w:rPr>
          <w:delText xml:space="preserve"> </w:delText>
        </w:r>
        <w:r w:rsidDel="00572445">
          <w:delText xml:space="preserve">is the Jacobian of the transformation. </w:delText>
        </w:r>
      </w:del>
      <w:r>
        <w:t>In FEBio a 3-point Gaussian quadrature rule is used for the through-the-thickness integration.</w:t>
      </w:r>
    </w:p>
    <w:p w14:paraId="3190EF4E" w14:textId="77777777" w:rsidR="008C7882" w:rsidRDefault="008C7882" w:rsidP="008C7882"/>
    <w:p w14:paraId="20394127" w14:textId="524F34E4" w:rsidR="008C7882" w:rsidRPr="00B03BA8" w:rsidRDefault="008C7882" w:rsidP="008C7882">
      <w:r>
        <w:t>FEBio currently supports four</w:t>
      </w:r>
      <w:ins w:id="865" w:author="Gerard" w:date="2016-05-03T13:35:00Z">
        <w:r w:rsidR="00572445">
          <w:t>-</w:t>
        </w:r>
      </w:ins>
      <w:r>
        <w:t xml:space="preserve"> </w:t>
      </w:r>
      <w:ins w:id="866" w:author="Gerard" w:date="2016-05-03T13:35:00Z">
        <w:r w:rsidR="00572445">
          <w:t>and eight-</w:t>
        </w:r>
      </w:ins>
      <w:r>
        <w:t>node quadrilateral and three-</w:t>
      </w:r>
      <w:ins w:id="867" w:author="Gerard" w:date="2016-05-03T13:35:00Z">
        <w:r w:rsidR="00572445">
          <w:t xml:space="preserve"> and six-</w:t>
        </w:r>
      </w:ins>
      <w:r>
        <w:t>node triangular shell elements.</w:t>
      </w:r>
      <w:del w:id="868" w:author="Gerard" w:date="2016-05-03T13:35:00Z">
        <w:r w:rsidDel="00572445">
          <w:delText xml:space="preserve">  </w:delText>
        </w:r>
      </w:del>
      <w:del w:id="869" w:author="Gerard" w:date="2016-05-03T13:45:00Z">
        <w:r w:rsidDel="006B713B">
          <w:delText xml:space="preserve"> </w:delText>
        </w:r>
      </w:del>
    </w:p>
    <w:p w14:paraId="4F854963" w14:textId="77777777" w:rsidR="008C7882" w:rsidRDefault="008C7882" w:rsidP="008C7882">
      <w:pPr>
        <w:pStyle w:val="Heading3"/>
      </w:pPr>
      <w:bookmarkStart w:id="870" w:name="_Toc302112033"/>
      <w:r>
        <w:t>Quadrilateral shells</w:t>
      </w:r>
      <w:bookmarkEnd w:id="870"/>
    </w:p>
    <w:p w14:paraId="475D3B19" w14:textId="43ACE7B1" w:rsidR="008C7882" w:rsidRDefault="008C7882" w:rsidP="008C7882">
      <w:r>
        <w:t xml:space="preserve">For </w:t>
      </w:r>
      <w:ins w:id="871" w:author="Gerard" w:date="2016-05-03T13:35:00Z">
        <w:r w:rsidR="00572445">
          <w:t xml:space="preserve">four-node </w:t>
        </w:r>
      </w:ins>
      <w:r>
        <w:t>quadrilateral shells, the shape functions are given by</w:t>
      </w:r>
    </w:p>
    <w:p w14:paraId="5EB109A5" w14:textId="1C65444E" w:rsidR="008C7882" w:rsidRDefault="008C7882" w:rsidP="008C7882">
      <w:pPr>
        <w:pStyle w:val="MTDisplayEquation"/>
        <w:rPr>
          <w:ins w:id="872" w:author="Gerard" w:date="2016-05-03T13:38:00Z"/>
        </w:rPr>
      </w:pPr>
      <w:r>
        <w:tab/>
      </w:r>
      <w:r w:rsidR="00DF221F" w:rsidRPr="00DF221F">
        <w:rPr>
          <w:position w:val="-122"/>
        </w:rPr>
        <w:object w:dxaOrig="2100" w:dyaOrig="2560" w14:anchorId="5444EF58">
          <v:shape id="_x0000_i2329" type="#_x0000_t75" style="width:105pt;height:128.25pt" o:ole="">
            <v:imagedata r:id="rId2639" o:title=""/>
          </v:shape>
          <o:OLEObject Type="Embed" ProgID="Equation.DSMT4" ShapeID="_x0000_i2329" DrawAspect="Content" ObjectID="_1527085954" r:id="rId2640"/>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4</w:instrText>
        </w:r>
      </w:fldSimple>
      <w:r w:rsidR="004F1C97">
        <w:instrText>.</w:instrText>
      </w:r>
      <w:fldSimple w:instr=" SEQ MTEqn \c \* Arabic \* MERGEFORMAT ">
        <w:ins w:id="873" w:author="Gerard" w:date="2016-05-03T13:31:00Z">
          <w:r w:rsidR="00572445">
            <w:rPr>
              <w:noProof/>
            </w:rPr>
            <w:instrText>32</w:instrText>
          </w:r>
        </w:ins>
        <w:del w:id="874" w:author="Gerard" w:date="2016-05-03T13:11:00Z">
          <w:r w:rsidR="00122ED6" w:rsidDel="004A222F">
            <w:rPr>
              <w:noProof/>
            </w:rPr>
            <w:delInstrText>16</w:delInstrText>
          </w:r>
        </w:del>
      </w:fldSimple>
      <w:r w:rsidR="004F1C97">
        <w:instrText>)</w:instrText>
      </w:r>
      <w:r w:rsidR="004F1C97">
        <w:fldChar w:fldCharType="end"/>
      </w:r>
    </w:p>
    <w:p w14:paraId="44758BF7" w14:textId="631BCA79" w:rsidR="00572445" w:rsidRDefault="00ED4295" w:rsidP="00572445">
      <w:pPr>
        <w:rPr>
          <w:ins w:id="875" w:author="Gerard" w:date="2016-05-03T13:38:00Z"/>
        </w:rPr>
      </w:pPr>
      <w:ins w:id="876" w:author="Gerard" w:date="2016-05-03T13:38:00Z">
        <w:r>
          <w:t>Fo</w:t>
        </w:r>
        <w:r w:rsidR="00572445">
          <w:t>r eight-node quadrilateral shells the shape functions are</w:t>
        </w:r>
      </w:ins>
    </w:p>
    <w:p w14:paraId="37E1A063" w14:textId="4F7BC8E6" w:rsidR="00572445" w:rsidRDefault="00572445" w:rsidP="00572445">
      <w:pPr>
        <w:pStyle w:val="MTDisplayEquation"/>
        <w:rPr>
          <w:ins w:id="877" w:author="Gerard" w:date="2016-05-03T13:38:00Z"/>
        </w:rPr>
      </w:pPr>
      <w:ins w:id="878" w:author="Gerard" w:date="2016-05-03T13:38:00Z">
        <w:r>
          <w:tab/>
        </w:r>
      </w:ins>
      <w:r w:rsidR="00DF221F" w:rsidRPr="00DF221F">
        <w:rPr>
          <w:position w:val="-122"/>
        </w:rPr>
        <w:object w:dxaOrig="5740" w:dyaOrig="2560" w14:anchorId="0F939D68">
          <v:shape id="_x0000_i2330" type="#_x0000_t75" style="width:287.25pt;height:128.25pt" o:ole="">
            <v:imagedata r:id="rId2641" o:title=""/>
          </v:shape>
          <o:OLEObject Type="Embed" ProgID="Equation.DSMT4" ShapeID="_x0000_i2330" DrawAspect="Content" ObjectID="_1527085955" r:id="rId2642"/>
        </w:object>
      </w:r>
      <w:ins w:id="879" w:author="Gerard" w:date="2016-05-03T13:38:00Z">
        <w:r>
          <w:t xml:space="preserve"> </w:t>
        </w:r>
        <w:r>
          <w:tab/>
        </w:r>
        <w:r>
          <w:fldChar w:fldCharType="begin"/>
        </w:r>
        <w:r>
          <w:instrText xml:space="preserve"> MACROBUTTON MTPlaceRef \* MERGEFORMAT </w:instrText>
        </w:r>
        <w:r>
          <w:fldChar w:fldCharType="begin"/>
        </w:r>
        <w:r>
          <w:instrText xml:space="preserve"> SEQ MTEqn \h \* MERGEFORMAT </w:instrText>
        </w:r>
      </w:ins>
      <w:del w:id="880" w:author="Gerard" w:date="2016-05-03T13:38:00Z">
        <w:r>
          <w:fldChar w:fldCharType="end"/>
        </w:r>
      </w:del>
      <w:ins w:id="881" w:author="Gerard" w:date="2016-05-03T13:38:00Z">
        <w:r>
          <w:instrText>(</w:instrText>
        </w:r>
        <w:r>
          <w:fldChar w:fldCharType="begin"/>
        </w:r>
        <w:r>
          <w:instrText xml:space="preserve"> SEQ MTSec \c \* Arabic \* MERGEFORMAT </w:instrText>
        </w:r>
      </w:ins>
      <w:r>
        <w:fldChar w:fldCharType="separate"/>
      </w:r>
      <w:ins w:id="882" w:author="Gerard" w:date="2016-05-03T13:38:00Z">
        <w:r>
          <w:rPr>
            <w:noProof/>
          </w:rPr>
          <w:instrText>4</w:instrText>
        </w:r>
        <w:r>
          <w:fldChar w:fldCharType="end"/>
        </w:r>
        <w:r>
          <w:instrText>.</w:instrText>
        </w:r>
        <w:r>
          <w:fldChar w:fldCharType="begin"/>
        </w:r>
        <w:r>
          <w:instrText xml:space="preserve"> SEQ MTEqn \c \* Arabic \* MERGEFORMAT </w:instrText>
        </w:r>
      </w:ins>
      <w:r>
        <w:fldChar w:fldCharType="separate"/>
      </w:r>
      <w:ins w:id="883" w:author="Gerard" w:date="2016-05-03T13:38:00Z">
        <w:r>
          <w:rPr>
            <w:noProof/>
          </w:rPr>
          <w:instrText>27</w:instrText>
        </w:r>
        <w:r>
          <w:fldChar w:fldCharType="end"/>
        </w:r>
        <w:r>
          <w:instrText>)</w:instrText>
        </w:r>
        <w:r>
          <w:fldChar w:fldCharType="end"/>
        </w:r>
      </w:ins>
    </w:p>
    <w:p w14:paraId="1F6A450D" w14:textId="77777777" w:rsidR="00572445" w:rsidRPr="00572445" w:rsidRDefault="00572445">
      <w:pPr>
        <w:pPrChange w:id="884" w:author="Gerard" w:date="2016-05-03T13:38:00Z">
          <w:pPr>
            <w:pStyle w:val="MTDisplayEquation"/>
          </w:pPr>
        </w:pPrChange>
      </w:pPr>
    </w:p>
    <w:p w14:paraId="48CBD76E" w14:textId="77777777" w:rsidR="008C7882" w:rsidRDefault="008C7882" w:rsidP="008C7882">
      <w:pPr>
        <w:pStyle w:val="Heading3"/>
      </w:pPr>
      <w:bookmarkStart w:id="885" w:name="_Toc302112034"/>
      <w:r>
        <w:t>Triangular shells</w:t>
      </w:r>
      <w:bookmarkEnd w:id="885"/>
    </w:p>
    <w:p w14:paraId="17D058D5" w14:textId="47B6E8CD" w:rsidR="00572445" w:rsidRDefault="008C7882" w:rsidP="008C7882">
      <w:r>
        <w:t xml:space="preserve">For </w:t>
      </w:r>
      <w:ins w:id="886" w:author="Gerard" w:date="2016-05-03T13:45:00Z">
        <w:r w:rsidR="006B713B">
          <w:t xml:space="preserve">three-node </w:t>
        </w:r>
      </w:ins>
      <w:r>
        <w:t>triangular shell elements, the shape functions are given by</w:t>
      </w:r>
    </w:p>
    <w:p w14:paraId="6131F7DF" w14:textId="6884968E" w:rsidR="008C7882" w:rsidRDefault="008C7882" w:rsidP="008C7882">
      <w:pPr>
        <w:pStyle w:val="MTDisplayEquation"/>
      </w:pPr>
      <w:r>
        <w:tab/>
      </w:r>
      <w:r w:rsidR="00DF221F" w:rsidRPr="00DF221F">
        <w:rPr>
          <w:position w:val="-48"/>
        </w:rPr>
        <w:object w:dxaOrig="1320" w:dyaOrig="1080" w14:anchorId="6AF500DB">
          <v:shape id="_x0000_i2331" type="#_x0000_t75" style="width:66pt;height:54pt" o:ole="">
            <v:imagedata r:id="rId2643" o:title=""/>
          </v:shape>
          <o:OLEObject Type="Embed" ProgID="Equation.DSMT4" ShapeID="_x0000_i2331" DrawAspect="Content" ObjectID="_1527085956" r:id="rId2644"/>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4</w:instrText>
        </w:r>
      </w:fldSimple>
      <w:r w:rsidR="004F1C97">
        <w:instrText>.</w:instrText>
      </w:r>
      <w:fldSimple w:instr=" SEQ MTEqn \c \* Arabic \* MERGEFORMAT ">
        <w:ins w:id="887" w:author="Gerard" w:date="2016-05-03T13:31:00Z">
          <w:r w:rsidR="00572445">
            <w:rPr>
              <w:noProof/>
            </w:rPr>
            <w:instrText>33</w:instrText>
          </w:r>
        </w:ins>
        <w:del w:id="888" w:author="Gerard" w:date="2016-05-03T13:11:00Z">
          <w:r w:rsidR="00122ED6" w:rsidDel="004A222F">
            <w:rPr>
              <w:noProof/>
            </w:rPr>
            <w:delInstrText>17</w:delInstrText>
          </w:r>
        </w:del>
      </w:fldSimple>
      <w:r w:rsidR="004F1C97">
        <w:instrText>)</w:instrText>
      </w:r>
      <w:r w:rsidR="004F1C97">
        <w:fldChar w:fldCharType="end"/>
      </w:r>
    </w:p>
    <w:p w14:paraId="54FF13DB" w14:textId="4F0DDA9C" w:rsidR="008C7882" w:rsidRDefault="006B713B" w:rsidP="008C7882">
      <w:pPr>
        <w:rPr>
          <w:ins w:id="889" w:author="Gerard" w:date="2016-05-03T13:46:00Z"/>
        </w:rPr>
      </w:pPr>
      <w:ins w:id="890" w:author="Gerard" w:date="2016-05-03T13:45:00Z">
        <w:r>
          <w:t>For six-node triangular shell elements they are</w:t>
        </w:r>
      </w:ins>
    </w:p>
    <w:p w14:paraId="61888037" w14:textId="6DF37B55" w:rsidR="006B713B" w:rsidRDefault="006B713B">
      <w:pPr>
        <w:pStyle w:val="MTDisplayEquation"/>
        <w:rPr>
          <w:ins w:id="891" w:author="Gerard" w:date="2016-05-03T13:46:00Z"/>
        </w:rPr>
        <w:pPrChange w:id="892" w:author="Gerard" w:date="2016-05-03T13:46:00Z">
          <w:pPr/>
        </w:pPrChange>
      </w:pPr>
      <w:ins w:id="893" w:author="Gerard" w:date="2016-05-03T13:46:00Z">
        <w:r>
          <w:lastRenderedPageBreak/>
          <w:tab/>
        </w:r>
      </w:ins>
      <w:r w:rsidR="00DF221F" w:rsidRPr="00DF221F">
        <w:rPr>
          <w:position w:val="-72"/>
        </w:rPr>
        <w:object w:dxaOrig="3940" w:dyaOrig="1560" w14:anchorId="04DDBEDB">
          <v:shape id="_x0000_i2332" type="#_x0000_t75" style="width:197.25pt;height:78pt" o:ole="">
            <v:imagedata r:id="rId2645" o:title=""/>
          </v:shape>
          <o:OLEObject Type="Embed" ProgID="Equation.DSMT4" ShapeID="_x0000_i2332" DrawAspect="Content" ObjectID="_1527085957" r:id="rId2646"/>
        </w:object>
      </w:r>
      <w:ins w:id="894" w:author="Gerard" w:date="2016-05-03T13:46:00Z">
        <w:r>
          <w:t xml:space="preserve"> </w:t>
        </w:r>
        <w:r>
          <w:tab/>
        </w:r>
        <w:r>
          <w:fldChar w:fldCharType="begin"/>
        </w:r>
        <w:r>
          <w:instrText xml:space="preserve"> MACROBUTTON MTPlaceRef \* MERGEFORMAT </w:instrText>
        </w:r>
        <w:r>
          <w:fldChar w:fldCharType="begin"/>
        </w:r>
        <w:r>
          <w:instrText xml:space="preserve"> SEQ MTEqn \h \* MERGEFORMAT </w:instrText>
        </w:r>
      </w:ins>
      <w:del w:id="895" w:author="Gerard" w:date="2016-05-03T13:46:00Z">
        <w:r>
          <w:fldChar w:fldCharType="end"/>
        </w:r>
      </w:del>
      <w:ins w:id="896" w:author="Gerard" w:date="2016-05-03T13:46:00Z">
        <w:r>
          <w:instrText>(</w:instrText>
        </w:r>
        <w:r>
          <w:fldChar w:fldCharType="begin"/>
        </w:r>
        <w:r>
          <w:instrText xml:space="preserve"> SEQ MTSec \c \* Arabic \* MERGEFORMAT </w:instrText>
        </w:r>
      </w:ins>
      <w:r>
        <w:fldChar w:fldCharType="separate"/>
      </w:r>
      <w:ins w:id="897" w:author="Gerard" w:date="2016-05-03T13:46:00Z">
        <w:r>
          <w:rPr>
            <w:noProof/>
          </w:rPr>
          <w:instrText>4</w:instrText>
        </w:r>
        <w:r>
          <w:fldChar w:fldCharType="end"/>
        </w:r>
        <w:r>
          <w:instrText>.</w:instrText>
        </w:r>
        <w:r>
          <w:fldChar w:fldCharType="begin"/>
        </w:r>
        <w:r>
          <w:instrText xml:space="preserve"> SEQ MTEqn \c \* Arabic \* MERGEFORMAT </w:instrText>
        </w:r>
      </w:ins>
      <w:r>
        <w:fldChar w:fldCharType="separate"/>
      </w:r>
      <w:ins w:id="898" w:author="Gerard" w:date="2016-05-03T13:46:00Z">
        <w:r>
          <w:rPr>
            <w:noProof/>
          </w:rPr>
          <w:instrText>29</w:instrText>
        </w:r>
        <w:r>
          <w:fldChar w:fldCharType="end"/>
        </w:r>
        <w:r>
          <w:instrText>)</w:instrText>
        </w:r>
        <w:r>
          <w:fldChar w:fldCharType="end"/>
        </w:r>
      </w:ins>
    </w:p>
    <w:p w14:paraId="549E3C19" w14:textId="77777777" w:rsidR="006B713B" w:rsidRDefault="006B713B" w:rsidP="008C7882"/>
    <w:p w14:paraId="58A99D56" w14:textId="77777777" w:rsidR="008C7882" w:rsidRPr="005B2032" w:rsidRDefault="008C7882" w:rsidP="008C7882"/>
    <w:p w14:paraId="7E05D1D7" w14:textId="70829E70" w:rsidR="008C7882" w:rsidRDefault="00AC757C" w:rsidP="008C7882">
      <w:pPr>
        <w:pStyle w:val="Caption"/>
        <w:jc w:val="center"/>
      </w:pPr>
      <w:ins w:id="899" w:author="Gerard" w:date="2016-05-03T13:58:00Z">
        <w:r>
          <w:rPr>
            <w:noProof/>
          </w:rPr>
          <w:drawing>
            <wp:inline distT="0" distB="0" distL="0" distR="0" wp14:anchorId="6EB7B4D7" wp14:editId="03AD6599">
              <wp:extent cx="3141345" cy="2942590"/>
              <wp:effectExtent l="25400" t="25400" r="33655" b="29210"/>
              <wp:docPr id="6507" name="Picture 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7"/>
                      <pic:cNvPicPr>
                        <a:picLocks noChangeAspect="1" noChangeArrowheads="1"/>
                      </pic:cNvPicPr>
                    </pic:nvPicPr>
                    <pic:blipFill>
                      <a:blip r:embed="rId2647">
                        <a:extLst>
                          <a:ext uri="{28A0092B-C50C-407E-A947-70E740481C1C}">
                            <a14:useLocalDpi xmlns:a14="http://schemas.microsoft.com/office/drawing/2010/main" val="0"/>
                          </a:ext>
                        </a:extLst>
                      </a:blip>
                      <a:srcRect/>
                      <a:stretch>
                        <a:fillRect/>
                      </a:stretch>
                    </pic:blipFill>
                    <pic:spPr bwMode="auto">
                      <a:xfrm>
                        <a:off x="0" y="0"/>
                        <a:ext cx="3141345" cy="2942590"/>
                      </a:xfrm>
                      <a:prstGeom prst="rect">
                        <a:avLst/>
                      </a:prstGeom>
                      <a:noFill/>
                      <a:ln>
                        <a:solidFill>
                          <a:schemeClr val="tx1"/>
                        </a:solidFill>
                      </a:ln>
                    </pic:spPr>
                  </pic:pic>
                </a:graphicData>
              </a:graphic>
            </wp:inline>
          </w:drawing>
        </w:r>
        <w:r w:rsidRPr="00AC757C">
          <w:rPr>
            <w:noProof/>
          </w:rPr>
          <w:t xml:space="preserve"> </w:t>
        </w:r>
      </w:ins>
      <w:del w:id="900" w:author="Gerard" w:date="2016-05-03T13:58:00Z">
        <w:r w:rsidR="0087434A" w:rsidDel="00AC757C">
          <w:rPr>
            <w:noProof/>
          </w:rPr>
          <w:drawing>
            <wp:inline distT="0" distB="0" distL="0" distR="0" wp14:anchorId="1177A79B" wp14:editId="5E051E8E">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648">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del>
    </w:p>
    <w:p w14:paraId="405030FF" w14:textId="1103BED6" w:rsidR="008C7882" w:rsidRPr="00C97806" w:rsidRDefault="008C7882" w:rsidP="00FD7660">
      <w:pPr>
        <w:pStyle w:val="Caption"/>
        <w:jc w:val="center"/>
      </w:pPr>
      <w:r>
        <w:t xml:space="preserve">Figure </w:t>
      </w:r>
      <w:fldSimple w:instr=" STYLEREF 1 \s ">
        <w:r w:rsidR="00572445">
          <w:rPr>
            <w:noProof/>
          </w:rPr>
          <w:t>4</w:t>
        </w:r>
      </w:fldSimple>
      <w:r w:rsidR="00AB0524">
        <w:noBreakHyphen/>
      </w:r>
      <w:fldSimple w:instr=" SEQ Figure \* ARABIC \s 1 ">
        <w:r w:rsidR="00572445">
          <w:rPr>
            <w:noProof/>
          </w:rPr>
          <w:t>3</w:t>
        </w:r>
      </w:fldSimple>
      <w:r>
        <w:t>. Different shell elements available in FEBio</w:t>
      </w:r>
    </w:p>
    <w:p w14:paraId="5F748545" w14:textId="77777777" w:rsidR="008C7882" w:rsidRPr="00C97806" w:rsidDel="00AC757C" w:rsidRDefault="008C7882" w:rsidP="008C7882">
      <w:pPr>
        <w:rPr>
          <w:del w:id="901" w:author="Gerard" w:date="2016-05-03T13:58:00Z"/>
        </w:rPr>
      </w:pPr>
    </w:p>
    <w:p w14:paraId="142991B8" w14:textId="77777777" w:rsidR="008C7882" w:rsidRPr="00C97806" w:rsidDel="00AC757C" w:rsidRDefault="008C7882" w:rsidP="008C7882">
      <w:pPr>
        <w:rPr>
          <w:del w:id="902" w:author="Gerard" w:date="2016-05-03T13:58:00Z"/>
        </w:rPr>
      </w:pPr>
    </w:p>
    <w:p w14:paraId="19C7F7AB" w14:textId="77777777" w:rsidR="008C7882" w:rsidRDefault="008C7882" w:rsidP="008C7882"/>
    <w:p w14:paraId="27751AF6" w14:textId="77777777" w:rsidR="008C7882" w:rsidRDefault="008C7882" w:rsidP="008C7882">
      <w:pPr>
        <w:pStyle w:val="Heading1"/>
      </w:pPr>
      <w:r>
        <w:br w:type="page"/>
      </w:r>
      <w:bookmarkStart w:id="903" w:name="_Ref172970092"/>
      <w:bookmarkStart w:id="904" w:name="_Toc302112035"/>
      <w:r>
        <w:lastRenderedPageBreak/>
        <w:t>Constitutive Models</w:t>
      </w:r>
      <w:bookmarkEnd w:id="903"/>
      <w:bookmarkEnd w:id="904"/>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\r 5 \h \* MERGEFORMAT </w:instrText>
      </w:r>
      <w:r w:rsidR="0050564A">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572445">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905" w:name="_Ref172102939"/>
      <w:bookmarkStart w:id="906" w:name="_Toc302112036"/>
      <w:r>
        <w:t>Linear Elasticity</w:t>
      </w:r>
      <w:bookmarkEnd w:id="905"/>
      <w:bookmarkEnd w:id="906"/>
    </w:p>
    <w:p w14:paraId="6328BE0B" w14:textId="765A347A" w:rsidR="008C7882" w:rsidRDefault="008C7882" w:rsidP="008C7882">
      <w:r>
        <w:t xml:space="preserve">In the theory of linear elasticity the Cauchy stress tensor is a linear function of the small strain tensor </w:t>
      </w:r>
      <w:r w:rsidR="00DF221F" w:rsidRPr="00DF221F">
        <w:rPr>
          <w:position w:val="-6"/>
        </w:rPr>
        <w:object w:dxaOrig="180" w:dyaOrig="220" w14:anchorId="10BD96DB">
          <v:shape id="_x0000_i2333" type="#_x0000_t75" style="width:9pt;height:11.25pt" o:ole="">
            <v:imagedata r:id="rId2649" o:title=""/>
          </v:shape>
          <o:OLEObject Type="Embed" ProgID="Equation.DSMT4" ShapeID="_x0000_i2333" DrawAspect="Content" ObjectID="_1527085958" r:id="rId2650"/>
        </w:object>
      </w:r>
      <w:r>
        <w:t>:</w:t>
      </w:r>
    </w:p>
    <w:p w14:paraId="2D0F987E" w14:textId="695A1C9A" w:rsidR="008C7882" w:rsidRDefault="008C7882" w:rsidP="008C7882">
      <w:pPr>
        <w:pStyle w:val="MTDisplayEquation"/>
      </w:pPr>
      <w:r>
        <w:tab/>
      </w:r>
      <w:r w:rsidR="00DF221F" w:rsidRPr="00DF221F">
        <w:rPr>
          <w:position w:val="-6"/>
        </w:rPr>
        <w:object w:dxaOrig="840" w:dyaOrig="220" w14:anchorId="62E191BF">
          <v:shape id="_x0000_i2334" type="#_x0000_t75" style="width:42pt;height:11.25pt" o:ole="">
            <v:imagedata r:id="rId2651" o:title=""/>
          </v:shape>
          <o:OLEObject Type="Embed" ProgID="Equation.DSMT4" ShapeID="_x0000_i2334" DrawAspect="Content" ObjectID="_1527085959" r:id="rId2652"/>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w:instrText>
        </w:r>
      </w:fldSimple>
      <w:r w:rsidR="004F1C97">
        <w:instrText>)</w:instrText>
      </w:r>
      <w:r w:rsidR="004F1C97">
        <w:fldChar w:fldCharType="end"/>
      </w:r>
    </w:p>
    <w:p w14:paraId="4A59F436" w14:textId="21CFA000" w:rsidR="008C7882" w:rsidRDefault="008C7882" w:rsidP="008C7882">
      <w:pPr>
        <w:pStyle w:val="MTDisplayEquation"/>
      </w:pPr>
      <w:r>
        <w:t>Here,</w:t>
      </w:r>
      <w:r w:rsidR="00DF221F" w:rsidRPr="00025957">
        <w:rPr>
          <w:position w:val="-4"/>
        </w:rPr>
        <w:object w:dxaOrig="200" w:dyaOrig="200" w14:anchorId="1DC79F01">
          <v:shape id="_x0000_i2335" type="#_x0000_t75" style="width:9.75pt;height:9.75pt" o:ole="">
            <v:imagedata r:id="rId2653" o:title=""/>
          </v:shape>
          <o:OLEObject Type="Embed" ProgID="Equation.DSMT4" ShapeID="_x0000_i2335" DrawAspect="Content" ObjectID="_1527085960" r:id="rId2654"/>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DF221F" w:rsidRPr="00DF221F">
        <w:rPr>
          <w:position w:val="-10"/>
        </w:rPr>
        <w:object w:dxaOrig="1980" w:dyaOrig="360" w14:anchorId="19F78E52">
          <v:shape id="_x0000_i2336" type="#_x0000_t75" style="width:99pt;height:18pt" o:ole="">
            <v:imagedata r:id="rId2655" o:title=""/>
          </v:shape>
          <o:OLEObject Type="Embed" ProgID="Equation.DSMT4" ShapeID="_x0000_i2336" DrawAspect="Content" ObjectID="_1527085961" r:id="rId2656"/>
        </w:object>
      </w:r>
      <w:r w:rsidR="00DC47AD">
        <w:t>, or equivalently,</w:t>
      </w:r>
    </w:p>
    <w:p w14:paraId="77FA9EAB" w14:textId="020BAA48" w:rsidR="008C7882" w:rsidRDefault="008C7882" w:rsidP="008C7882">
      <w:pPr>
        <w:pStyle w:val="MTDisplayEquation"/>
      </w:pPr>
      <w:r>
        <w:tab/>
      </w:r>
      <w:r w:rsidR="00DF221F" w:rsidRPr="00DF221F">
        <w:rPr>
          <w:position w:val="-16"/>
        </w:rPr>
        <w:object w:dxaOrig="3040" w:dyaOrig="440" w14:anchorId="286C0971">
          <v:shape id="_x0000_i2337" type="#_x0000_t75" style="width:152.25pt;height:21.75pt" o:ole="">
            <v:imagedata r:id="rId2657" o:title=""/>
          </v:shape>
          <o:OLEObject Type="Embed" ProgID="Equation.DSMT4" ShapeID="_x0000_i2337" DrawAspect="Content" ObjectID="_1527085962" r:id="rId2658"/>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2</w:instrText>
        </w:r>
      </w:fldSimple>
      <w:r w:rsidR="004F1C97">
        <w:instrText>)</w:instrText>
      </w:r>
      <w:r w:rsidR="004F1C97">
        <w:fldChar w:fldCharType="end"/>
      </w:r>
    </w:p>
    <w:p w14:paraId="64A60B44" w14:textId="66480BE0" w:rsidR="008C7882" w:rsidRDefault="008C7882" w:rsidP="008C7882">
      <w:r>
        <w:t xml:space="preserve">The material coefficients </w:t>
      </w:r>
      <w:r w:rsidR="00DF221F" w:rsidRPr="00DF221F">
        <w:rPr>
          <w:position w:val="-6"/>
        </w:rPr>
        <w:object w:dxaOrig="220" w:dyaOrig="279" w14:anchorId="32962416">
          <v:shape id="_x0000_i2338" type="#_x0000_t75" style="width:11.25pt;height:14.25pt" o:ole="">
            <v:imagedata r:id="rId2659" o:title=""/>
          </v:shape>
          <o:OLEObject Type="Embed" ProgID="Equation.DSMT4" ShapeID="_x0000_i2338" DrawAspect="Content" ObjectID="_1527085963" r:id="rId2660"/>
        </w:object>
      </w:r>
      <w:r w:rsidR="00190B2E">
        <w:t xml:space="preserve"> </w:t>
      </w:r>
      <w:r>
        <w:t xml:space="preserve">and </w:t>
      </w:r>
      <w:r w:rsidR="00DF221F" w:rsidRPr="00DF221F">
        <w:rPr>
          <w:position w:val="-10"/>
        </w:rPr>
        <w:object w:dxaOrig="240" w:dyaOrig="260" w14:anchorId="5EDD629F">
          <v:shape id="_x0000_i2339" type="#_x0000_t75" style="width:12pt;height:12.75pt" o:ole="">
            <v:imagedata r:id="rId2661" o:title=""/>
          </v:shape>
          <o:OLEObject Type="Embed" ProgID="Equation.DSMT4" ShapeID="_x0000_i2339" DrawAspect="Content" ObjectID="_1527085964" r:id="rId2662"/>
        </w:object>
      </w:r>
      <w:r>
        <w:t>are known as the Lamé parameters. Using this equation, the stress-strain relationship can be written as</w:t>
      </w:r>
    </w:p>
    <w:p w14:paraId="510B275D" w14:textId="63A51AF6" w:rsidR="008C7882" w:rsidRDefault="008C7882" w:rsidP="008C7882">
      <w:pPr>
        <w:pStyle w:val="MTDisplayEquation"/>
      </w:pPr>
      <w:r>
        <w:tab/>
      </w:r>
      <w:r w:rsidR="00DF221F" w:rsidRPr="00DF221F">
        <w:rPr>
          <w:position w:val="-14"/>
        </w:rPr>
        <w:object w:dxaOrig="1900" w:dyaOrig="380" w14:anchorId="4D18B4B4">
          <v:shape id="_x0000_i2340" type="#_x0000_t75" style="width:95.25pt;height:18.75pt" o:ole="">
            <v:imagedata r:id="rId2663" o:title=""/>
          </v:shape>
          <o:OLEObject Type="Embed" ProgID="Equation.DSMT4" ShapeID="_x0000_i2340" DrawAspect="Content" ObjectID="_1527085965" r:id="rId2664"/>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24081D75" w:rsidR="008C7882" w:rsidRDefault="008C7882" w:rsidP="008C7882">
      <w:pPr>
        <w:pStyle w:val="MTDisplayEquation"/>
      </w:pPr>
      <w:r>
        <w:tab/>
      </w:r>
      <w:r w:rsidR="00DF221F" w:rsidRPr="00DF221F">
        <w:rPr>
          <w:position w:val="-212"/>
        </w:rPr>
        <w:object w:dxaOrig="5140" w:dyaOrig="2380" w14:anchorId="2EF61F0A">
          <v:shape id="_x0000_i2341" type="#_x0000_t75" style="width:257.25pt;height:119.25pt" o:ole="">
            <v:imagedata r:id="rId2665" o:title=""/>
          </v:shape>
          <o:OLEObject Type="Embed" ProgID="Equation.DSMT4" ShapeID="_x0000_i2341" DrawAspect="Content" ObjectID="_1527085966" r:id="rId2666"/>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4</w:instrText>
        </w:r>
      </w:fldSimple>
      <w:r w:rsidR="004F1C97">
        <w:instrText>)</w:instrText>
      </w:r>
      <w:r w:rsidR="004F1C97">
        <w:fldChar w:fldCharType="end"/>
      </w:r>
    </w:p>
    <w:p w14:paraId="081CDB0B" w14:textId="77777777" w:rsidR="008C7882" w:rsidRDefault="008C7882" w:rsidP="008C7882"/>
    <w:p w14:paraId="560BE373" w14:textId="2856733A" w:rsidR="008C7882" w:rsidRDefault="008C7882" w:rsidP="00FD7660">
      <w:r>
        <w:t xml:space="preserve">The </w:t>
      </w:r>
      <w:r w:rsidR="00190B2E">
        <w:t xml:space="preserve">shear </w:t>
      </w:r>
      <w:r>
        <w:t xml:space="preserve">strain measures </w:t>
      </w:r>
      <w:r w:rsidR="00DF221F" w:rsidRPr="00DF221F">
        <w:rPr>
          <w:position w:val="-14"/>
        </w:rPr>
        <w:object w:dxaOrig="859" w:dyaOrig="380" w14:anchorId="69BED5CE">
          <v:shape id="_x0000_i2342" type="#_x0000_t75" style="width:42.75pt;height:18.75pt" o:ole="">
            <v:imagedata r:id="rId2667" o:title=""/>
          </v:shape>
          <o:OLEObject Type="Embed" ProgID="Equation.DSMT4" ShapeID="_x0000_i2342" DrawAspect="Content" ObjectID="_1527085967" r:id="rId2668"/>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0E59840B"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DF221F" w:rsidRPr="00DF221F">
        <w:rPr>
          <w:position w:val="-6"/>
        </w:rPr>
        <w:object w:dxaOrig="200" w:dyaOrig="220" w14:anchorId="01B32312">
          <v:shape id="_x0000_i2343" type="#_x0000_t75" style="width:9.75pt;height:11.25pt" o:ole="">
            <v:imagedata r:id="rId2669" o:title=""/>
          </v:shape>
          <o:OLEObject Type="Embed" ProgID="Equation.DSMT4" ShapeID="_x0000_i2343" DrawAspect="Content" ObjectID="_1527085968" r:id="rId2670"/>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1167E037" w:rsidR="008C7882" w:rsidRDefault="00DF221F" w:rsidP="00DF221F">
            <w:r w:rsidRPr="00DF221F">
              <w:rPr>
                <w:position w:val="-10"/>
              </w:rPr>
              <w:object w:dxaOrig="460" w:dyaOrig="320" w14:anchorId="7D888ABB">
                <v:shape id="_x0000_i2344" type="#_x0000_t75" style="width:23.25pt;height:15.75pt" o:ole="">
                  <v:imagedata r:id="rId2671" o:title=""/>
                </v:shape>
                <o:OLEObject Type="Embed" ProgID="Equation.DSMT4" ShapeID="_x0000_i2344" DrawAspect="Content" ObjectID="_1527085969" r:id="rId2672"/>
              </w:object>
            </w:r>
          </w:p>
        </w:tc>
        <w:tc>
          <w:tcPr>
            <w:tcW w:w="2214" w:type="dxa"/>
            <w:shd w:val="clear" w:color="auto" w:fill="auto"/>
          </w:tcPr>
          <w:p w14:paraId="5F8FE25B" w14:textId="33A5BBC6" w:rsidR="008C7882" w:rsidRDefault="00DF221F" w:rsidP="00DF221F">
            <w:r w:rsidRPr="00DF221F">
              <w:rPr>
                <w:position w:val="-10"/>
              </w:rPr>
              <w:object w:dxaOrig="460" w:dyaOrig="320" w14:anchorId="539C8244">
                <v:shape id="_x0000_i2345" type="#_x0000_t75" style="width:23.25pt;height:15.75pt" o:ole="">
                  <v:imagedata r:id="rId2673" o:title=""/>
                </v:shape>
                <o:OLEObject Type="Embed" ProgID="Equation.DSMT4" ShapeID="_x0000_i2345" DrawAspect="Content" ObjectID="_1527085970" r:id="rId2674"/>
              </w:object>
            </w:r>
          </w:p>
        </w:tc>
        <w:tc>
          <w:tcPr>
            <w:tcW w:w="2214" w:type="dxa"/>
            <w:shd w:val="clear" w:color="auto" w:fill="auto"/>
          </w:tcPr>
          <w:p w14:paraId="2DEBAF07" w14:textId="003E6880" w:rsidR="008C7882" w:rsidRDefault="00DF221F" w:rsidP="00DF221F">
            <w:r w:rsidRPr="00DF221F">
              <w:rPr>
                <w:position w:val="-10"/>
              </w:rPr>
              <w:object w:dxaOrig="540" w:dyaOrig="320" w14:anchorId="0C14FC72">
                <v:shape id="_x0000_i2346" type="#_x0000_t75" style="width:27pt;height:15.75pt" o:ole="">
                  <v:imagedata r:id="rId2675" o:title=""/>
                </v:shape>
                <o:OLEObject Type="Embed" ProgID="Equation.DSMT4" ShapeID="_x0000_i2346" DrawAspect="Content" ObjectID="_1527085971" r:id="rId2676"/>
              </w:object>
            </w:r>
          </w:p>
        </w:tc>
      </w:tr>
      <w:tr w:rsidR="008C7882" w14:paraId="10075672" w14:textId="77777777" w:rsidTr="00FE38CD">
        <w:tc>
          <w:tcPr>
            <w:tcW w:w="2214" w:type="dxa"/>
            <w:shd w:val="clear" w:color="auto" w:fill="auto"/>
          </w:tcPr>
          <w:p w14:paraId="1A610642" w14:textId="188CA206" w:rsidR="008C7882" w:rsidRDefault="00DF221F" w:rsidP="00DF221F">
            <w:r w:rsidRPr="00DF221F">
              <w:rPr>
                <w:position w:val="-10"/>
              </w:rPr>
              <w:object w:dxaOrig="460" w:dyaOrig="320" w14:anchorId="0DE534BD">
                <v:shape id="_x0000_i2347" type="#_x0000_t75" style="width:23.25pt;height:15.75pt" o:ole="">
                  <v:imagedata r:id="rId2677" o:title=""/>
                </v:shape>
                <o:OLEObject Type="Embed" ProgID="Equation.DSMT4" ShapeID="_x0000_i2347" DrawAspect="Content" ObjectID="_1527085972" r:id="rId2678"/>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5F67354A" w:rsidR="008C7882" w:rsidRDefault="00DF221F" w:rsidP="00DF221F">
            <w:r w:rsidRPr="00DF221F">
              <w:rPr>
                <w:position w:val="-64"/>
              </w:rPr>
              <w:object w:dxaOrig="2000" w:dyaOrig="1400" w14:anchorId="0A3798DF">
                <v:shape id="_x0000_i2348" type="#_x0000_t75" style="width:99.75pt;height:69.75pt" o:ole="">
                  <v:imagedata r:id="rId2679" o:title=""/>
                </v:shape>
                <o:OLEObject Type="Embed" ProgID="Equation.DSMT4" ShapeID="_x0000_i2348" DrawAspect="Content" ObjectID="_1527085973" r:id="rId2680"/>
              </w:object>
            </w:r>
          </w:p>
        </w:tc>
        <w:tc>
          <w:tcPr>
            <w:tcW w:w="2214" w:type="dxa"/>
            <w:shd w:val="clear" w:color="auto" w:fill="auto"/>
          </w:tcPr>
          <w:p w14:paraId="6A3BB7CE" w14:textId="7E56F8A9" w:rsidR="008C7882" w:rsidRDefault="00DF221F" w:rsidP="00DF221F">
            <w:r w:rsidRPr="00DF221F">
              <w:rPr>
                <w:position w:val="-58"/>
              </w:rPr>
              <w:object w:dxaOrig="1300" w:dyaOrig="1280" w14:anchorId="207C6E02">
                <v:shape id="_x0000_i2349" type="#_x0000_t75" style="width:65.25pt;height:63.75pt" o:ole="">
                  <v:imagedata r:id="rId2681" o:title=""/>
                </v:shape>
                <o:OLEObject Type="Embed" ProgID="Equation.DSMT4" ShapeID="_x0000_i2349" DrawAspect="Content" ObjectID="_1527085974" r:id="rId2682"/>
              </w:object>
            </w:r>
          </w:p>
        </w:tc>
      </w:tr>
      <w:tr w:rsidR="008C7882" w14:paraId="43E91CD4" w14:textId="77777777" w:rsidTr="00FE38CD">
        <w:tc>
          <w:tcPr>
            <w:tcW w:w="2214" w:type="dxa"/>
            <w:shd w:val="clear" w:color="auto" w:fill="auto"/>
          </w:tcPr>
          <w:p w14:paraId="048C0984" w14:textId="3DF4E52C" w:rsidR="008C7882" w:rsidRDefault="00DF221F" w:rsidP="00DF221F">
            <w:r w:rsidRPr="00DF221F">
              <w:rPr>
                <w:position w:val="-10"/>
              </w:rPr>
              <w:object w:dxaOrig="460" w:dyaOrig="320" w14:anchorId="629018BC">
                <v:shape id="_x0000_i2350" type="#_x0000_t75" style="width:23.25pt;height:15.75pt" o:ole="">
                  <v:imagedata r:id="rId2683" o:title=""/>
                </v:shape>
                <o:OLEObject Type="Embed" ProgID="Equation.DSMT4" ShapeID="_x0000_i2350" DrawAspect="Content" ObjectID="_1527085975" r:id="rId2684"/>
              </w:object>
            </w:r>
          </w:p>
        </w:tc>
        <w:tc>
          <w:tcPr>
            <w:tcW w:w="2214" w:type="dxa"/>
            <w:shd w:val="clear" w:color="auto" w:fill="auto"/>
          </w:tcPr>
          <w:p w14:paraId="0B55C5FA" w14:textId="11B1F0B4" w:rsidR="008C7882" w:rsidRDefault="00DF221F" w:rsidP="00DF221F">
            <w:r w:rsidRPr="00DF221F">
              <w:rPr>
                <w:position w:val="-66"/>
              </w:rPr>
              <w:object w:dxaOrig="1840" w:dyaOrig="1440" w14:anchorId="2B23E15E">
                <v:shape id="_x0000_i2351" type="#_x0000_t75" style="width:92.25pt;height:1in" o:ole="">
                  <v:imagedata r:id="rId2685" o:title=""/>
                </v:shape>
                <o:OLEObject Type="Embed" ProgID="Equation.DSMT4" ShapeID="_x0000_i2351" DrawAspect="Content" ObjectID="_1527085976" r:id="rId2686"/>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7AC2E449" w:rsidR="008C7882" w:rsidRDefault="00DF221F" w:rsidP="00DF221F">
            <w:r w:rsidRPr="00DF221F">
              <w:rPr>
                <w:position w:val="-42"/>
              </w:rPr>
              <w:object w:dxaOrig="1219" w:dyaOrig="960" w14:anchorId="0BCB58E0">
                <v:shape id="_x0000_i2352" type="#_x0000_t75" style="width:60.75pt;height:48pt" o:ole="">
                  <v:imagedata r:id="rId2687" o:title=""/>
                </v:shape>
                <o:OLEObject Type="Embed" ProgID="Equation.DSMT4" ShapeID="_x0000_i2352" DrawAspect="Content" ObjectID="_1527085977" r:id="rId2688"/>
              </w:object>
            </w:r>
          </w:p>
        </w:tc>
      </w:tr>
      <w:tr w:rsidR="008C7882" w14:paraId="74D4498C" w14:textId="77777777" w:rsidTr="00FE38CD">
        <w:tc>
          <w:tcPr>
            <w:tcW w:w="2214" w:type="dxa"/>
            <w:shd w:val="clear" w:color="auto" w:fill="auto"/>
          </w:tcPr>
          <w:p w14:paraId="6103CBAD" w14:textId="6DB2A38D" w:rsidR="008C7882" w:rsidRDefault="00DF221F" w:rsidP="00DF221F">
            <w:r w:rsidRPr="00DF221F">
              <w:rPr>
                <w:position w:val="-10"/>
              </w:rPr>
              <w:object w:dxaOrig="540" w:dyaOrig="320" w14:anchorId="682142CD">
                <v:shape id="_x0000_i2353" type="#_x0000_t75" style="width:27pt;height:15.75pt" o:ole="">
                  <v:imagedata r:id="rId2689" o:title=""/>
                </v:shape>
                <o:OLEObject Type="Embed" ProgID="Equation.DSMT4" ShapeID="_x0000_i2353" DrawAspect="Content" ObjectID="_1527085978" r:id="rId2690"/>
              </w:object>
            </w:r>
          </w:p>
        </w:tc>
        <w:tc>
          <w:tcPr>
            <w:tcW w:w="2214" w:type="dxa"/>
            <w:shd w:val="clear" w:color="auto" w:fill="auto"/>
          </w:tcPr>
          <w:p w14:paraId="69A9A3CE" w14:textId="0778B3B3" w:rsidR="008C7882" w:rsidRDefault="00DF221F" w:rsidP="00DF221F">
            <w:r w:rsidRPr="00DF221F">
              <w:rPr>
                <w:position w:val="-66"/>
              </w:rPr>
              <w:object w:dxaOrig="1380" w:dyaOrig="1440" w14:anchorId="717830F3">
                <v:shape id="_x0000_i2354" type="#_x0000_t75" style="width:69pt;height:1in" o:ole="">
                  <v:imagedata r:id="rId2691" o:title=""/>
                </v:shape>
                <o:OLEObject Type="Embed" ProgID="Equation.DSMT4" ShapeID="_x0000_i2354" DrawAspect="Content" ObjectID="_1527085979" r:id="rId2692"/>
              </w:object>
            </w:r>
          </w:p>
        </w:tc>
        <w:tc>
          <w:tcPr>
            <w:tcW w:w="2214" w:type="dxa"/>
            <w:shd w:val="clear" w:color="auto" w:fill="auto"/>
          </w:tcPr>
          <w:p w14:paraId="2BFE0E9F" w14:textId="606EBAD4" w:rsidR="008C7882" w:rsidRDefault="00DF221F" w:rsidP="00DF221F">
            <w:r w:rsidRPr="00DF221F">
              <w:rPr>
                <w:position w:val="-42"/>
              </w:rPr>
              <w:object w:dxaOrig="1219" w:dyaOrig="960" w14:anchorId="29FE9C41">
                <v:shape id="_x0000_i2355" type="#_x0000_t75" style="width:60.75pt;height:48pt" o:ole="">
                  <v:imagedata r:id="rId2693" o:title=""/>
                </v:shape>
                <o:OLEObject Type="Embed" ProgID="Equation.DSMT4" ShapeID="_x0000_i2355" DrawAspect="Content" ObjectID="_1527085980" r:id="rId2694"/>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2EF7A527" w:rsidR="00C420FD" w:rsidRDefault="00C420FD" w:rsidP="00C420FD">
      <w:pPr>
        <w:pStyle w:val="MTDisplayEquation"/>
      </w:pPr>
      <w:r>
        <w:tab/>
      </w:r>
      <w:r w:rsidR="00DF221F" w:rsidRPr="00DF221F">
        <w:rPr>
          <w:position w:val="-6"/>
        </w:rPr>
        <w:object w:dxaOrig="999" w:dyaOrig="279" w14:anchorId="20BA3A3D">
          <v:shape id="_x0000_i2356" type="#_x0000_t75" style="width:50.25pt;height:14.25pt" o:ole="">
            <v:imagedata r:id="rId2695" o:title=""/>
          </v:shape>
          <o:OLEObject Type="Embed" ProgID="Equation.DSMT4" ShapeID="_x0000_i2356" DrawAspect="Content" ObjectID="_1527085981" r:id="rId2696"/>
        </w:object>
      </w:r>
      <w:r w:rsidR="000A0A53">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5</w:instrText>
        </w:r>
      </w:fldSimple>
      <w:r w:rsidR="004F1C97">
        <w:instrText>)</w:instrText>
      </w:r>
      <w:r w:rsidR="004F1C97">
        <w:fldChar w:fldCharType="end"/>
      </w:r>
    </w:p>
    <w:p w14:paraId="79D1830A" w14:textId="119BCAE5" w:rsidR="00C420FD" w:rsidRPr="00C420FD" w:rsidRDefault="00C420FD" w:rsidP="00C420FD">
      <w:pPr>
        <w:pStyle w:val="MTDisplayEquation"/>
      </w:pPr>
      <w:r>
        <w:tab/>
      </w:r>
      <w:r w:rsidR="00DF221F" w:rsidRPr="00DF221F">
        <w:rPr>
          <w:position w:val="-6"/>
        </w:rPr>
        <w:object w:dxaOrig="1200" w:dyaOrig="279" w14:anchorId="66BC1A05">
          <v:shape id="_x0000_i2357" type="#_x0000_t75" style="width:60pt;height:14.25pt" o:ole="">
            <v:imagedata r:id="rId2697" o:title=""/>
          </v:shape>
          <o:OLEObject Type="Embed" ProgID="Equation.DSMT4" ShapeID="_x0000_i2357" DrawAspect="Content" ObjectID="_1527085982" r:id="rId2698"/>
        </w:object>
      </w:r>
      <w:r w:rsidR="000A0A53">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1875CA51" w:rsidR="008C7882" w:rsidRDefault="008C7882" w:rsidP="008C7882">
      <w:pPr>
        <w:pStyle w:val="MTDisplayEquation"/>
      </w:pPr>
      <w:r>
        <w:tab/>
      </w:r>
      <w:r w:rsidR="00DF221F" w:rsidRPr="00DF221F">
        <w:rPr>
          <w:position w:val="-24"/>
        </w:rPr>
        <w:object w:dxaOrig="1340" w:dyaOrig="620" w14:anchorId="2A2217A9">
          <v:shape id="_x0000_i2358" type="#_x0000_t75" style="width:66.75pt;height:30.75pt" o:ole="">
            <v:imagedata r:id="rId2699" o:title=""/>
          </v:shape>
          <o:OLEObject Type="Embed" ProgID="Equation.DSMT4" ShapeID="_x0000_i2358" DrawAspect="Content" ObjectID="_1527085983" r:id="rId2700"/>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bookmarkStart w:id="907" w:name="ZEqnNum907167"/>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7</w:instrText>
        </w:r>
      </w:fldSimple>
      <w:r w:rsidR="004F1C97">
        <w:instrText>)</w:instrText>
      </w:r>
      <w:bookmarkEnd w:id="907"/>
      <w:r w:rsidR="004F1C97">
        <w:fldChar w:fldCharType="end"/>
      </w:r>
    </w:p>
    <w:p w14:paraId="3A47C2C6" w14:textId="6F4725EA" w:rsidR="008C7882" w:rsidRDefault="008C7882" w:rsidP="008C7882">
      <w:r>
        <w:t xml:space="preserve">The stress is then similarly derived from </w:t>
      </w:r>
      <w:r w:rsidR="00DF221F" w:rsidRPr="00DF221F">
        <w:rPr>
          <w:position w:val="-24"/>
        </w:rPr>
        <w:object w:dxaOrig="840" w:dyaOrig="620" w14:anchorId="206A5E05">
          <v:shape id="_x0000_i2359" type="#_x0000_t75" style="width:42pt;height:30.75pt" o:ole="">
            <v:imagedata r:id="rId2701" o:title=""/>
          </v:shape>
          <o:OLEObject Type="Embed" ProgID="Equation.DSMT4" ShapeID="_x0000_i2359" DrawAspect="Content" ObjectID="_1527085984" r:id="rId2702"/>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572445">
          <w:instrText>(5.7)</w:instrText>
        </w:r>
      </w:fldSimple>
      <w:r w:rsidR="004F1C97">
        <w:fldChar w:fldCharType="end"/>
      </w:r>
      <w:r w:rsidR="004F1C97">
        <w:t xml:space="preserve"> </w:t>
      </w:r>
      <w:r>
        <w:t>can be simplified:</w:t>
      </w:r>
    </w:p>
    <w:p w14:paraId="6E07FAAC" w14:textId="2B4AB8DC" w:rsidR="008C7882" w:rsidRDefault="008C7882" w:rsidP="008C7882">
      <w:pPr>
        <w:pStyle w:val="MTDisplayEquation"/>
      </w:pPr>
      <w:r>
        <w:tab/>
      </w:r>
      <w:r w:rsidR="00DF221F" w:rsidRPr="00DF221F">
        <w:rPr>
          <w:position w:val="-24"/>
        </w:rPr>
        <w:object w:dxaOrig="2180" w:dyaOrig="620" w14:anchorId="062943D9">
          <v:shape id="_x0000_i2360" type="#_x0000_t75" style="width:108.75pt;height:30.75pt" o:ole="">
            <v:imagedata r:id="rId2703" o:title=""/>
          </v:shape>
          <o:OLEObject Type="Embed" ProgID="Equation.DSMT4" ShapeID="_x0000_i2360" DrawAspect="Content" ObjectID="_1527085985" r:id="rId27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6ACD01FE" w:rsidR="008C7882" w:rsidRDefault="008C7882" w:rsidP="008C7882">
      <w:pPr>
        <w:pStyle w:val="MTDisplayEquation"/>
      </w:pPr>
      <w:r>
        <w:tab/>
      </w:r>
      <w:r w:rsidR="00DF221F" w:rsidRPr="00DF221F">
        <w:rPr>
          <w:position w:val="-14"/>
        </w:rPr>
        <w:object w:dxaOrig="1840" w:dyaOrig="400" w14:anchorId="0187BBA6">
          <v:shape id="_x0000_i2361" type="#_x0000_t75" style="width:92.25pt;height:20.25pt" o:ole="">
            <v:imagedata r:id="rId2705" o:title=""/>
          </v:shape>
          <o:OLEObject Type="Embed" ProgID="Equation.DSMT4" ShapeID="_x0000_i2361" DrawAspect="Content" ObjectID="_1527085986" r:id="rId27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908" w:name="_Toc302112037"/>
      <w:bookmarkStart w:id="909" w:name="_Ref160500499"/>
      <w:r w:rsidR="00C5691A">
        <w:lastRenderedPageBreak/>
        <w:t>Compressible Materials</w:t>
      </w:r>
      <w:bookmarkEnd w:id="908"/>
    </w:p>
    <w:p w14:paraId="2382B6B9" w14:textId="77777777" w:rsidR="008C7882" w:rsidRDefault="008C7882" w:rsidP="008F4203">
      <w:pPr>
        <w:pStyle w:val="Heading3"/>
      </w:pPr>
      <w:bookmarkStart w:id="910" w:name="_Toc302112038"/>
      <w:r>
        <w:t>Isotropic Elasticity</w:t>
      </w:r>
      <w:bookmarkEnd w:id="909"/>
      <w:bookmarkEnd w:id="910"/>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572445">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34A01CE3" w:rsidR="008C7882" w:rsidRDefault="008C7882" w:rsidP="008C7882">
      <w:pPr>
        <w:pStyle w:val="MTDisplayEquation"/>
      </w:pPr>
      <w:r>
        <w:tab/>
      </w:r>
      <w:r w:rsidR="00DF221F" w:rsidRPr="00DF221F">
        <w:rPr>
          <w:position w:val="-24"/>
        </w:rPr>
        <w:object w:dxaOrig="2360" w:dyaOrig="620" w14:anchorId="78EFFE6C">
          <v:shape id="_x0000_i2362" type="#_x0000_t75" style="width:117.75pt;height:30.75pt" o:ole="">
            <v:imagedata r:id="rId2707" o:title=""/>
          </v:shape>
          <o:OLEObject Type="Embed" ProgID="Equation.DSMT4" ShapeID="_x0000_i2362" DrawAspect="Content" ObjectID="_1527085987" r:id="rId27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5C234BFC" w:rsidR="008C7882" w:rsidRDefault="008C7882" w:rsidP="008C7882">
      <w:pPr>
        <w:pStyle w:val="MTDisplayEquation"/>
      </w:pPr>
      <w:r>
        <w:tab/>
      </w:r>
      <w:r w:rsidR="00DF221F" w:rsidRPr="00DF221F">
        <w:rPr>
          <w:position w:val="-24"/>
        </w:rPr>
        <w:object w:dxaOrig="2560" w:dyaOrig="620" w14:anchorId="690A0FF3">
          <v:shape id="_x0000_i2363" type="#_x0000_t75" style="width:128.25pt;height:30.75pt" o:ole="">
            <v:imagedata r:id="rId2709" o:title=""/>
          </v:shape>
          <o:OLEObject Type="Embed" ProgID="Equation.DSMT4" ShapeID="_x0000_i2363" DrawAspect="Content" ObjectID="_1527085988" r:id="rId27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18568A34" w:rsidR="004F6FB0" w:rsidRDefault="004F6FB0" w:rsidP="004F6FB0">
      <w:pPr>
        <w:pStyle w:val="MTDisplayEquation"/>
      </w:pPr>
      <w:r>
        <w:tab/>
      </w:r>
      <w:r w:rsidR="00DF221F" w:rsidRPr="00DF221F">
        <w:rPr>
          <w:position w:val="-24"/>
        </w:rPr>
        <w:object w:dxaOrig="2560" w:dyaOrig="620" w14:anchorId="194709A8">
          <v:shape id="_x0000_i2364" type="#_x0000_t75" style="width:128.25pt;height:30.75pt" o:ole="">
            <v:imagedata r:id="rId2711" o:title=""/>
          </v:shape>
          <o:OLEObject Type="Embed" ProgID="Equation.DSMT4" ShapeID="_x0000_i2364" DrawAspect="Content" ObjectID="_1527085989" r:id="rId2712"/>
        </w:object>
      </w:r>
      <w:r w:rsidR="006D761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12</w:instrText>
        </w:r>
      </w:fldSimple>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86DA02A" w:rsidR="00A447B3" w:rsidRDefault="00A447B3" w:rsidP="00362FD7">
      <w:pPr>
        <w:pStyle w:val="MTDisplayEquation"/>
      </w:pPr>
      <w:r>
        <w:tab/>
      </w:r>
      <w:r w:rsidR="00DF221F" w:rsidRPr="00DF221F">
        <w:rPr>
          <w:position w:val="-24"/>
        </w:rPr>
        <w:object w:dxaOrig="2680" w:dyaOrig="620" w14:anchorId="3DA2B62A">
          <v:shape id="_x0000_i2365" type="#_x0000_t75" style="width:134.25pt;height:30.75pt" o:ole="">
            <v:imagedata r:id="rId2713" o:title=""/>
          </v:shape>
          <o:OLEObject Type="Embed" ProgID="Equation.DSMT4" ShapeID="_x0000_i2365" DrawAspect="Content" ObjectID="_1527085990" r:id="rId2714"/>
        </w:object>
      </w:r>
      <w:r>
        <w:t xml:space="preserve"> </w:t>
      </w:r>
      <w:r>
        <w:tab/>
      </w:r>
      <w:r>
        <w:fldChar w:fldCharType="begin"/>
      </w:r>
      <w:r>
        <w:instrText xml:space="preserve"> MACROBUTTON MTPlaceRef \* MERGEFORMAT (</w:instrText>
      </w:r>
      <w:fldSimple w:instr=" SEQ MTSec \c \* Arabic \* MERGEFORMAT ">
        <w:r w:rsidR="00572445">
          <w:rPr>
            <w:noProof/>
          </w:rPr>
          <w:instrText>5</w:instrText>
        </w:r>
      </w:fldSimple>
      <w:r>
        <w:instrText>.</w:instrText>
      </w:r>
      <w:fldSimple w:instr=" SEQ MTEqn \c \* Arabic \* MERGEFORMAT ">
        <w:r w:rsidR="00572445">
          <w:rPr>
            <w:noProof/>
          </w:rPr>
          <w:instrText>12</w:instrText>
        </w:r>
      </w:fldSimple>
      <w:r>
        <w:instrText>)</w:instrText>
      </w:r>
      <w:r>
        <w:fldChar w:fldCharType="end"/>
      </w:r>
    </w:p>
    <w:p w14:paraId="32D10873" w14:textId="248196FD" w:rsidR="008C7882" w:rsidRDefault="00A447B3" w:rsidP="008C7882">
      <w:r>
        <w:t xml:space="preserve">where </w:t>
      </w:r>
      <w:r w:rsidR="00DF221F" w:rsidRPr="00DF221F">
        <w:rPr>
          <w:position w:val="-14"/>
        </w:rPr>
        <w:object w:dxaOrig="1719" w:dyaOrig="400" w14:anchorId="782E3644">
          <v:shape id="_x0000_i2366" type="#_x0000_t75" style="width:86.25pt;height:20.25pt" o:ole="">
            <v:imagedata r:id="rId2715" o:title=""/>
          </v:shape>
          <o:OLEObject Type="Embed" ProgID="Equation.DSMT4" ShapeID="_x0000_i2366" DrawAspect="Content" ObjectID="_1527085991" r:id="rId2716"/>
        </w:object>
      </w:r>
      <w:r>
        <w:t xml:space="preserve"> , whereas the spatial elasticity tensor is</w:t>
      </w:r>
    </w:p>
    <w:p w14:paraId="183DE1BF" w14:textId="2ADFF818" w:rsidR="00A447B3" w:rsidRDefault="00A447B3" w:rsidP="00362FD7">
      <w:pPr>
        <w:pStyle w:val="MTDisplayEquation"/>
      </w:pPr>
      <w:r>
        <w:tab/>
      </w:r>
      <w:r w:rsidR="00DF221F" w:rsidRPr="00DF221F">
        <w:rPr>
          <w:position w:val="-24"/>
        </w:rPr>
        <w:object w:dxaOrig="2340" w:dyaOrig="620" w14:anchorId="60FA7D54">
          <v:shape id="_x0000_i2367" type="#_x0000_t75" style="width:117pt;height:30.75pt" o:ole="">
            <v:imagedata r:id="rId2717" o:title=""/>
          </v:shape>
          <o:OLEObject Type="Embed" ProgID="Equation.DSMT4" ShapeID="_x0000_i2367" DrawAspect="Content" ObjectID="_1527085992" r:id="rId2718"/>
        </w:object>
      </w:r>
      <w:r>
        <w:t xml:space="preserve"> </w:t>
      </w:r>
      <w:r>
        <w:tab/>
      </w:r>
      <w:r>
        <w:fldChar w:fldCharType="begin"/>
      </w:r>
      <w:r>
        <w:instrText xml:space="preserve"> MACROBUTTON MTPlaceRef \* MERGEFORMAT (</w:instrText>
      </w:r>
      <w:fldSimple w:instr=" SEQ MTSec \c \* Arabic \* MERGEFORMAT ">
        <w:r w:rsidR="00572445">
          <w:rPr>
            <w:noProof/>
          </w:rPr>
          <w:instrText>5</w:instrText>
        </w:r>
      </w:fldSimple>
      <w:r>
        <w:instrText>.</w:instrText>
      </w:r>
      <w:fldSimple w:instr=" SEQ MTEqn \c \* Arabic \* MERGEFORMAT ">
        <w:r w:rsidR="00572445">
          <w:rPr>
            <w:noProof/>
          </w:rPr>
          <w:instrText>12</w:instrText>
        </w:r>
      </w:fldSimple>
      <w:r>
        <w:instrText>)</w:instrText>
      </w:r>
      <w:r>
        <w:fldChar w:fldCharType="end"/>
      </w:r>
    </w:p>
    <w:p w14:paraId="190A182F" w14:textId="77777777" w:rsidR="004979AD" w:rsidRDefault="004979AD" w:rsidP="004979AD">
      <w:pPr>
        <w:pStyle w:val="Heading3"/>
      </w:pPr>
      <w:bookmarkStart w:id="911" w:name="_Toc302112039"/>
      <w:r>
        <w:t>Orthotropic Elasticity</w:t>
      </w:r>
      <w:bookmarkEnd w:id="911"/>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43D9C6F8" w:rsidR="004979AD" w:rsidRDefault="004979AD" w:rsidP="004979AD">
      <w:pPr>
        <w:pStyle w:val="MTDisplayEquation"/>
      </w:pPr>
      <w:r>
        <w:tab/>
      </w:r>
      <w:r w:rsidR="00DF221F" w:rsidRPr="00DF221F">
        <w:rPr>
          <w:position w:val="-28"/>
        </w:rPr>
        <w:object w:dxaOrig="4320" w:dyaOrig="680" w14:anchorId="1EBE0536">
          <v:shape id="_x0000_i2368" type="#_x0000_t75" style="width:3in;height:33.75pt" o:ole="">
            <v:imagedata r:id="rId2719" o:title=""/>
          </v:shape>
          <o:OLEObject Type="Embed" ProgID="Equation.DSMT4" ShapeID="_x0000_i2368" DrawAspect="Content" ObjectID="_1527085993" r:id="rId2720"/>
        </w:object>
      </w:r>
      <w:r w:rsidR="00E903D4">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13</w:instrText>
        </w:r>
      </w:fldSimple>
      <w:r>
        <w:instrText>)</w:instrText>
      </w:r>
      <w:r>
        <w:fldChar w:fldCharType="end"/>
      </w:r>
    </w:p>
    <w:p w14:paraId="0D01F96D" w14:textId="0019A036" w:rsidR="00067FF4" w:rsidRDefault="00E903D4" w:rsidP="004979AD">
      <w:r>
        <w:t xml:space="preserve">where </w:t>
      </w:r>
      <w:r w:rsidR="00DF221F" w:rsidRPr="00DF221F">
        <w:rPr>
          <w:position w:val="-12"/>
        </w:rPr>
        <w:object w:dxaOrig="1280" w:dyaOrig="380" w14:anchorId="3FA28C62">
          <v:shape id="_x0000_i2369" type="#_x0000_t75" style="width:63.75pt;height:18.75pt" o:ole="">
            <v:imagedata r:id="rId2721" o:title=""/>
          </v:shape>
          <o:OLEObject Type="Embed" ProgID="Equation.DSMT4" ShapeID="_x0000_i2369" DrawAspect="Content" ObjectID="_1527085994" r:id="rId2722"/>
        </w:object>
      </w:r>
      <w:r>
        <w:t xml:space="preserve"> is the structural tensor corresponding to one of the three mutually orthogonal planes of symmetry whose unit outward normal is </w:t>
      </w:r>
      <w:r w:rsidR="00DF221F" w:rsidRPr="00DF221F">
        <w:rPr>
          <w:position w:val="-12"/>
        </w:rPr>
        <w:object w:dxaOrig="279" w:dyaOrig="380" w14:anchorId="18A63AA2">
          <v:shape id="_x0000_i2370" type="#_x0000_t75" style="width:14.25pt;height:18.75pt" o:ole="">
            <v:imagedata r:id="rId2723" o:title=""/>
          </v:shape>
          <o:OLEObject Type="Embed" ProgID="Equation.DSMT4" ShapeID="_x0000_i2370" DrawAspect="Content" ObjectID="_1527085995" r:id="rId2724"/>
        </w:object>
      </w:r>
      <w:r>
        <w:t xml:space="preserve"> (</w:t>
      </w:r>
      <w:r w:rsidR="00DF221F" w:rsidRPr="00DF221F">
        <w:rPr>
          <w:position w:val="-12"/>
        </w:rPr>
        <w:object w:dxaOrig="1140" w:dyaOrig="380" w14:anchorId="4065D1D3">
          <v:shape id="_x0000_i2371" type="#_x0000_t75" style="width:57pt;height:18.75pt" o:ole="">
            <v:imagedata r:id="rId2725" o:title=""/>
          </v:shape>
          <o:OLEObject Type="Embed" ProgID="Equation.DSMT4" ShapeID="_x0000_i2371" DrawAspect="Content" ObjectID="_1527085996" r:id="rId2726"/>
        </w:object>
      </w:r>
      <w:r>
        <w:t xml:space="preserve">). The material constants are the three shear moduli </w:t>
      </w:r>
      <w:r w:rsidR="00DF221F" w:rsidRPr="00DF221F">
        <w:rPr>
          <w:position w:val="-12"/>
        </w:rPr>
        <w:object w:dxaOrig="300" w:dyaOrig="360" w14:anchorId="6C945AC2">
          <v:shape id="_x0000_i2372" type="#_x0000_t75" style="width:15pt;height:18pt" o:ole="">
            <v:imagedata r:id="rId2727" o:title=""/>
          </v:shape>
          <o:OLEObject Type="Embed" ProgID="Equation.DSMT4" ShapeID="_x0000_i2372" DrawAspect="Content" ObjectID="_1527085997" r:id="rId2728"/>
        </w:object>
      </w:r>
      <w:r w:rsidR="00067FF4">
        <w:t xml:space="preserve"> and six moduli </w:t>
      </w:r>
      <w:r w:rsidR="00DF221F" w:rsidRPr="00DF221F">
        <w:rPr>
          <w:position w:val="-12"/>
        </w:rPr>
        <w:object w:dxaOrig="340" w:dyaOrig="360" w14:anchorId="2D8DEECB">
          <v:shape id="_x0000_i2373" type="#_x0000_t75" style="width:17.25pt;height:18pt" o:ole="">
            <v:imagedata r:id="rId2729" o:title=""/>
          </v:shape>
          <o:OLEObject Type="Embed" ProgID="Equation.DSMT4" ShapeID="_x0000_i2373" DrawAspect="Content" ObjectID="_1527085998" r:id="rId2730"/>
        </w:object>
      </w:r>
      <w:r w:rsidR="00067FF4">
        <w:t xml:space="preserve">, where </w:t>
      </w:r>
      <w:r w:rsidR="00DF221F" w:rsidRPr="00DF221F">
        <w:rPr>
          <w:position w:val="-12"/>
        </w:rPr>
        <w:object w:dxaOrig="880" w:dyaOrig="360" w14:anchorId="6D39D295">
          <v:shape id="_x0000_i2374" type="#_x0000_t75" style="width:44.25pt;height:18pt" o:ole="">
            <v:imagedata r:id="rId2731" o:title=""/>
          </v:shape>
          <o:OLEObject Type="Embed" ProgID="Equation.DSMT4" ShapeID="_x0000_i2374" DrawAspect="Content" ObjectID="_1527085999" r:id="rId2732"/>
        </w:object>
      </w:r>
      <w:r w:rsidR="00067FF4">
        <w:t xml:space="preserve">.  They may be related to the Young’s moduli </w:t>
      </w:r>
      <w:r w:rsidR="00DF221F" w:rsidRPr="00DF221F">
        <w:rPr>
          <w:position w:val="-12"/>
        </w:rPr>
        <w:object w:dxaOrig="300" w:dyaOrig="360" w14:anchorId="6843D144">
          <v:shape id="_x0000_i2375" type="#_x0000_t75" style="width:15pt;height:18pt" o:ole="">
            <v:imagedata r:id="rId2733" o:title=""/>
          </v:shape>
          <o:OLEObject Type="Embed" ProgID="Equation.DSMT4" ShapeID="_x0000_i2375" DrawAspect="Content" ObjectID="_1527086000" r:id="rId2734"/>
        </w:object>
      </w:r>
      <w:r w:rsidR="00067FF4">
        <w:t xml:space="preserve">, shear moduli </w:t>
      </w:r>
      <w:r w:rsidR="00DF221F" w:rsidRPr="00DF221F">
        <w:rPr>
          <w:position w:val="-12"/>
        </w:rPr>
        <w:object w:dxaOrig="380" w:dyaOrig="360" w14:anchorId="09089FF6">
          <v:shape id="_x0000_i2376" type="#_x0000_t75" style="width:18.75pt;height:18pt" o:ole="">
            <v:imagedata r:id="rId2735" o:title=""/>
          </v:shape>
          <o:OLEObject Type="Embed" ProgID="Equation.DSMT4" ShapeID="_x0000_i2376" DrawAspect="Content" ObjectID="_1527086001" r:id="rId2736"/>
        </w:object>
      </w:r>
      <w:r w:rsidR="00067FF4">
        <w:t xml:space="preserve"> and Poisson’s ratios </w:t>
      </w:r>
      <w:r w:rsidR="00DF221F" w:rsidRPr="00DF221F">
        <w:rPr>
          <w:position w:val="-12"/>
        </w:rPr>
        <w:object w:dxaOrig="340" w:dyaOrig="360" w14:anchorId="060790AA">
          <v:shape id="_x0000_i2377" type="#_x0000_t75" style="width:17.25pt;height:18pt" o:ole="">
            <v:imagedata r:id="rId2737" o:title=""/>
          </v:shape>
          <o:OLEObject Type="Embed" ProgID="Equation.DSMT4" ShapeID="_x0000_i2377" DrawAspect="Content" ObjectID="_1527086002" r:id="rId2738"/>
        </w:object>
      </w:r>
      <w:r w:rsidR="00067FF4">
        <w:t xml:space="preserve"> via</w:t>
      </w:r>
    </w:p>
    <w:p w14:paraId="1FCA8F16" w14:textId="648363D6" w:rsidR="00067FF4" w:rsidRDefault="00067FF4" w:rsidP="00CB13D9">
      <w:pPr>
        <w:pStyle w:val="MTDisplayEquation"/>
      </w:pPr>
      <w:r>
        <w:lastRenderedPageBreak/>
        <w:tab/>
      </w:r>
      <w:r w:rsidR="00DF221F" w:rsidRPr="00DF221F">
        <w:rPr>
          <w:position w:val="-236"/>
        </w:rPr>
        <w:object w:dxaOrig="7640" w:dyaOrig="4840" w14:anchorId="4A77BA2B">
          <v:shape id="_x0000_i2378" type="#_x0000_t75" style="width:381.75pt;height:242.25pt" o:ole="">
            <v:imagedata r:id="rId2739" o:title=""/>
          </v:shape>
          <o:OLEObject Type="Embed" ProgID="Equation.DSMT4" ShapeID="_x0000_i2378" DrawAspect="Content" ObjectID="_1527086003" r:id="rId2740"/>
        </w:object>
      </w:r>
      <w:r>
        <w:t xml:space="preserve"> </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14</w:instrText>
        </w:r>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1899A814" w:rsidR="004979AD" w:rsidRDefault="004979AD" w:rsidP="004979AD">
      <w:pPr>
        <w:pStyle w:val="MTDisplayEquation"/>
      </w:pPr>
      <w:r>
        <w:tab/>
      </w:r>
      <w:r w:rsidR="00DF221F" w:rsidRPr="00DF221F">
        <w:rPr>
          <w:position w:val="-62"/>
        </w:rPr>
        <w:object w:dxaOrig="3960" w:dyaOrig="1359" w14:anchorId="4AED18C1">
          <v:shape id="_x0000_i2379" type="#_x0000_t75" style="width:198pt;height:68.25pt" o:ole="">
            <v:imagedata r:id="rId2741" o:title=""/>
          </v:shape>
          <o:OLEObject Type="Embed" ProgID="Equation.DSMT4" ShapeID="_x0000_i2379" DrawAspect="Content" ObjectID="_1527086004" r:id="rId274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15</w:instrText>
        </w:r>
      </w:fldSimple>
      <w:r>
        <w:instrText>)</w:instrText>
      </w:r>
      <w:r>
        <w:fldChar w:fldCharType="end"/>
      </w:r>
    </w:p>
    <w:p w14:paraId="61F4A7FF" w14:textId="49696C99"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DF221F" w:rsidRPr="00025957">
        <w:rPr>
          <w:position w:val="-4"/>
        </w:rPr>
        <w:object w:dxaOrig="240" w:dyaOrig="260" w14:anchorId="33094990">
          <v:shape id="_x0000_i2380" type="#_x0000_t75" style="width:12pt;height:12.75pt" o:ole="">
            <v:imagedata r:id="rId2743" o:title=""/>
          </v:shape>
          <o:OLEObject Type="Embed" ProgID="Equation.DSMT4" ShapeID="_x0000_i2380" DrawAspect="Content" ObjectID="_1527086005" r:id="rId2744"/>
        </w:object>
      </w:r>
      <w:r>
        <w:t>. The material elasticity tensor is then given by,</w:t>
      </w:r>
    </w:p>
    <w:p w14:paraId="01DDD9FA" w14:textId="4D16E39F" w:rsidR="004979AD" w:rsidRPr="00362FD7" w:rsidRDefault="004979AD" w:rsidP="004979AD">
      <w:pPr>
        <w:pStyle w:val="MTDisplayEquation"/>
        <w:rPr>
          <w:position w:val="-28"/>
        </w:rPr>
      </w:pPr>
      <w:r>
        <w:tab/>
      </w:r>
      <w:r w:rsidR="00DF221F" w:rsidRPr="00DF221F">
        <w:rPr>
          <w:position w:val="-28"/>
        </w:rPr>
        <w:object w:dxaOrig="6340" w:dyaOrig="680" w14:anchorId="02E8BDB5">
          <v:shape id="_x0000_i2381" type="#_x0000_t75" style="width:317.25pt;height:33.75pt" o:ole="">
            <v:imagedata r:id="rId2745" o:title=""/>
          </v:shape>
          <o:OLEObject Type="Embed" ProgID="Equation.DSMT4" ShapeID="_x0000_i2381" DrawAspect="Content" ObjectID="_1527086006" r:id="rId2746"/>
        </w:object>
      </w:r>
      <w:r w:rsidR="006B4CA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16</w:instrText>
        </w:r>
      </w:fldSimple>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49B569A3" w:rsidR="00D41B2F" w:rsidRDefault="00D41B2F" w:rsidP="00362FD7">
      <w:pPr>
        <w:pStyle w:val="MTDisplayEquation"/>
      </w:pPr>
      <w:r>
        <w:tab/>
      </w:r>
      <w:r w:rsidR="00DF221F" w:rsidRPr="00DF221F">
        <w:rPr>
          <w:position w:val="-62"/>
        </w:rPr>
        <w:object w:dxaOrig="4500" w:dyaOrig="1359" w14:anchorId="0987408F">
          <v:shape id="_x0000_i2382" type="#_x0000_t75" style="width:225pt;height:68.25pt" o:ole="">
            <v:imagedata r:id="rId2747" o:title=""/>
          </v:shape>
          <o:OLEObject Type="Embed" ProgID="Equation.DSMT4" ShapeID="_x0000_i2382" DrawAspect="Content" ObjectID="_1527086007" r:id="rId2748"/>
        </w:object>
      </w:r>
      <w:r>
        <w:t xml:space="preserve"> </w:t>
      </w:r>
      <w:r>
        <w:tab/>
      </w:r>
      <w:r w:rsidR="00FE64EB">
        <w:fldChar w:fldCharType="begin"/>
      </w:r>
      <w:r w:rsidR="00FE64EB">
        <w:instrText xml:space="preserve"> MACROBUTTON MTPlaceRef \* MERGEFORMAT </w:instrText>
      </w:r>
      <w:r w:rsidR="0050564A">
        <w:fldChar w:fldCharType="begin"/>
      </w:r>
      <w:r w:rsidR="0050564A">
        <w:instrText xml:space="preserve"> SEQ MTEqn \h \* MERGEFORMAT </w:instrText>
      </w:r>
      <w:r w:rsidR="0050564A">
        <w:fldChar w:fldCharType="end"/>
      </w:r>
      <w:r w:rsidR="00FE64EB">
        <w:instrText>(</w:instrText>
      </w:r>
      <w:fldSimple w:instr=" SEQ MTSec \c \* Arabic \* MERGEFORMAT ">
        <w:r w:rsidR="00572445">
          <w:rPr>
            <w:noProof/>
          </w:rPr>
          <w:instrText>5</w:instrText>
        </w:r>
      </w:fldSimple>
      <w:r w:rsidR="00FE64EB">
        <w:instrText>.</w:instrText>
      </w:r>
      <w:fldSimple w:instr=" SEQ MTEqn \c \* Arabic \* MERGEFORMAT ">
        <w:r w:rsidR="00572445">
          <w:rPr>
            <w:noProof/>
          </w:rPr>
          <w:instrText>17</w:instrText>
        </w:r>
      </w:fldSimple>
      <w:r w:rsidR="00FE64EB">
        <w:instrText>)</w:instrText>
      </w:r>
      <w:r w:rsidR="00FE64EB">
        <w:fldChar w:fldCharType="end"/>
      </w:r>
    </w:p>
    <w:p w14:paraId="11D04B39" w14:textId="0715EDBF" w:rsidR="00C67E37" w:rsidRDefault="00C67E37" w:rsidP="00C67E37">
      <w:r>
        <w:t xml:space="preserve">where </w:t>
      </w:r>
      <w:r w:rsidR="00DF221F" w:rsidRPr="00DF221F">
        <w:rPr>
          <w:position w:val="-12"/>
        </w:rPr>
        <w:object w:dxaOrig="1520" w:dyaOrig="380" w14:anchorId="0E32CEB1">
          <v:shape id="_x0000_i2383" type="#_x0000_t75" style="width:75.75pt;height:18.75pt" o:ole="">
            <v:imagedata r:id="rId2749" o:title=""/>
          </v:shape>
          <o:OLEObject Type="Embed" ProgID="Equation.DSMT4" ShapeID="_x0000_i2383" DrawAspect="Content" ObjectID="_1527086008" r:id="rId2750"/>
        </w:object>
      </w:r>
      <w:r>
        <w:t xml:space="preserve"> </w:t>
      </w:r>
      <w:r w:rsidR="006B4CAD">
        <w:t xml:space="preserve"> and the spatial elasticity tensor is</w:t>
      </w:r>
    </w:p>
    <w:p w14:paraId="43C0C871" w14:textId="21AE4B3F" w:rsidR="006B4CAD" w:rsidRPr="00C67E37" w:rsidRDefault="006B4CAD" w:rsidP="00362FD7">
      <w:pPr>
        <w:pStyle w:val="MTDisplayEquation"/>
      </w:pPr>
      <w:r>
        <w:tab/>
      </w:r>
      <w:r w:rsidR="00DF221F" w:rsidRPr="00DF221F">
        <w:rPr>
          <w:position w:val="-28"/>
        </w:rPr>
        <w:object w:dxaOrig="5960" w:dyaOrig="680" w14:anchorId="64395519">
          <v:shape id="_x0000_i2384" type="#_x0000_t75" style="width:297.75pt;height:33.75pt" o:ole="">
            <v:imagedata r:id="rId2751" o:title=""/>
          </v:shape>
          <o:OLEObject Type="Embed" ProgID="Equation.DSMT4" ShapeID="_x0000_i2384" DrawAspect="Content" ObjectID="_1527086009" r:id="rId2752"/>
        </w:object>
      </w:r>
      <w:r>
        <w:t xml:space="preserve"> </w:t>
      </w:r>
      <w:r>
        <w:tab/>
      </w:r>
      <w:r w:rsidR="00FE64EB">
        <w:fldChar w:fldCharType="begin"/>
      </w:r>
      <w:r w:rsidR="00FE64EB">
        <w:instrText xml:space="preserve"> MACROBUTTON MTPlaceRef \* MERGEFORMAT </w:instrText>
      </w:r>
      <w:r w:rsidR="0050564A">
        <w:fldChar w:fldCharType="begin"/>
      </w:r>
      <w:r w:rsidR="0050564A">
        <w:instrText xml:space="preserve"> SEQ MTEqn \h \* MERGEFORMAT </w:instrText>
      </w:r>
      <w:r w:rsidR="0050564A">
        <w:fldChar w:fldCharType="end"/>
      </w:r>
      <w:r w:rsidR="00FE64EB">
        <w:instrText>(</w:instrText>
      </w:r>
      <w:fldSimple w:instr=" SEQ MTSec \c \* Arabic \* MERGEFORMAT ">
        <w:r w:rsidR="00572445">
          <w:rPr>
            <w:noProof/>
          </w:rPr>
          <w:instrText>5</w:instrText>
        </w:r>
      </w:fldSimple>
      <w:r w:rsidR="00FE64EB">
        <w:instrText>.</w:instrText>
      </w:r>
      <w:fldSimple w:instr=" SEQ MTEqn \c \* Arabic \* MERGEFORMAT ">
        <w:r w:rsidR="00572445">
          <w:rPr>
            <w:noProof/>
          </w:rPr>
          <w:instrText>18</w:instrText>
        </w:r>
      </w:fldSimple>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912" w:name="_Toc302112040"/>
      <w:r>
        <w:lastRenderedPageBreak/>
        <w:t>Neo-Hookean Hyperelasticity</w:t>
      </w:r>
      <w:bookmarkEnd w:id="912"/>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3E38628C" w:rsidR="004F6FB0" w:rsidRDefault="004F6FB0" w:rsidP="004F6FB0">
      <w:pPr>
        <w:pStyle w:val="MTDisplayEquation"/>
      </w:pPr>
      <w:r>
        <w:tab/>
      </w:r>
      <w:r w:rsidR="00DF221F" w:rsidRPr="00DF221F">
        <w:rPr>
          <w:position w:val="-24"/>
        </w:rPr>
        <w:object w:dxaOrig="3260" w:dyaOrig="620" w14:anchorId="751137BA">
          <v:shape id="_x0000_i2385" type="#_x0000_t75" style="width:162.75pt;height:30.75pt" o:ole="">
            <v:imagedata r:id="rId2753" o:title=""/>
          </v:shape>
          <o:OLEObject Type="Embed" ProgID="Equation.DSMT4" ShapeID="_x0000_i2385" DrawAspect="Content" ObjectID="_1527086010" r:id="rId2754"/>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19</w:instrText>
        </w:r>
      </w:fldSimple>
      <w:r>
        <w:instrText>)</w:instrText>
      </w:r>
      <w:r>
        <w:fldChar w:fldCharType="end"/>
      </w:r>
    </w:p>
    <w:p w14:paraId="165360A1" w14:textId="2A168E84" w:rsidR="008C7882" w:rsidRDefault="008C7882" w:rsidP="008C7882">
      <w:pPr>
        <w:pStyle w:val="MTDisplayEquation"/>
      </w:pPr>
      <w:r>
        <w:t xml:space="preserve">The parameters </w:t>
      </w:r>
      <w:r w:rsidR="00DF221F" w:rsidRPr="00DF221F">
        <w:rPr>
          <w:position w:val="-10"/>
        </w:rPr>
        <w:object w:dxaOrig="240" w:dyaOrig="260" w14:anchorId="3D3AC1E1">
          <v:shape id="_x0000_i2386" type="#_x0000_t75" style="width:12pt;height:12.75pt" o:ole="">
            <v:imagedata r:id="rId2755" o:title=""/>
          </v:shape>
          <o:OLEObject Type="Embed" ProgID="Equation.DSMT4" ShapeID="_x0000_i2386" DrawAspect="Content" ObjectID="_1527086011" r:id="rId2756"/>
        </w:object>
      </w:r>
      <w:r>
        <w:t xml:space="preserve"> and </w:t>
      </w:r>
      <w:r w:rsidR="00DF221F" w:rsidRPr="00DF221F">
        <w:rPr>
          <w:position w:val="-6"/>
        </w:rPr>
        <w:object w:dxaOrig="220" w:dyaOrig="279" w14:anchorId="2633DAD0">
          <v:shape id="_x0000_i2387" type="#_x0000_t75" style="width:11.25pt;height:14.25pt" o:ole="">
            <v:imagedata r:id="rId2757" o:title=""/>
          </v:shape>
          <o:OLEObject Type="Embed" ProgID="Equation.DSMT4" ShapeID="_x0000_i2387" DrawAspect="Content" ObjectID="_1527086012" r:id="rId2758"/>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209FB811" w:rsidR="003A422F" w:rsidRPr="003A422F" w:rsidRDefault="003A422F" w:rsidP="003A422F">
      <w:pPr>
        <w:pStyle w:val="MTDisplayEquation"/>
      </w:pPr>
      <w:r>
        <w:tab/>
      </w:r>
      <w:r w:rsidR="00DF221F" w:rsidRPr="00DF221F">
        <w:rPr>
          <w:position w:val="-24"/>
        </w:rPr>
        <w:object w:dxaOrig="2420" w:dyaOrig="620" w14:anchorId="140A9B26">
          <v:shape id="_x0000_i2388" type="#_x0000_t75" style="width:120.75pt;height:30.75pt" o:ole="">
            <v:imagedata r:id="rId2759" o:title=""/>
          </v:shape>
          <o:OLEObject Type="Embed" ProgID="Equation.DSMT4" ShapeID="_x0000_i2388" DrawAspect="Content" ObjectID="_1527086013" r:id="rId2760"/>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20</w:instrText>
        </w:r>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170DEDD5" w:rsidR="003A422F" w:rsidRDefault="00246FDD" w:rsidP="00246FDD">
      <w:pPr>
        <w:pStyle w:val="MTDisplayEquation"/>
      </w:pPr>
      <w:r>
        <w:tab/>
      </w:r>
      <w:r w:rsidR="00DF221F" w:rsidRPr="00DF221F">
        <w:rPr>
          <w:position w:val="-24"/>
        </w:rPr>
        <w:object w:dxaOrig="3120" w:dyaOrig="620" w14:anchorId="128E8DD6">
          <v:shape id="_x0000_i2389" type="#_x0000_t75" style="width:156pt;height:30.75pt" o:ole="">
            <v:imagedata r:id="rId2761" o:title=""/>
          </v:shape>
          <o:OLEObject Type="Embed" ProgID="Equation.DSMT4" ShapeID="_x0000_i2389" DrawAspect="Content" ObjectID="_1527086014" r:id="rId2762"/>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21</w:instrText>
        </w:r>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913" w:name="_Toc302112041"/>
      <w:r>
        <w:t>Ogden Unconstrained</w:t>
      </w:r>
      <w:bookmarkEnd w:id="913"/>
    </w:p>
    <w:p w14:paraId="1A0C8CA4" w14:textId="77777777" w:rsidR="00C5691A" w:rsidRDefault="00C5691A" w:rsidP="00C5691A">
      <w:r>
        <w:t>The Ogden unconstrained material is defined using the following hyperelastic strain energy function:</w:t>
      </w:r>
    </w:p>
    <w:p w14:paraId="6E7C2958" w14:textId="0B783D10" w:rsidR="00C5691A" w:rsidRDefault="00C5691A" w:rsidP="00C5691A">
      <w:pPr>
        <w:pStyle w:val="MTDisplayEquation"/>
      </w:pPr>
      <w:r>
        <w:tab/>
      </w:r>
      <w:r w:rsidR="00DF221F" w:rsidRPr="00DF221F">
        <w:rPr>
          <w:position w:val="-30"/>
        </w:rPr>
        <w:object w:dxaOrig="6380" w:dyaOrig="700" w14:anchorId="07624F15">
          <v:shape id="_x0000_i2390" type="#_x0000_t75" style="width:318.75pt;height:35.25pt" o:ole="">
            <v:imagedata r:id="rId2763" o:title=""/>
          </v:shape>
          <o:OLEObject Type="Embed" ProgID="Equation.DSMT4" ShapeID="_x0000_i2390" DrawAspect="Content" ObjectID="_1527086015" r:id="rId27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22</w:instrText>
        </w:r>
      </w:fldSimple>
      <w:r>
        <w:instrText>)</w:instrText>
      </w:r>
      <w:r>
        <w:fldChar w:fldCharType="end"/>
      </w:r>
    </w:p>
    <w:p w14:paraId="2C4B16E5" w14:textId="66F7AA47" w:rsidR="00C5691A" w:rsidRDefault="00C5691A" w:rsidP="00C5691A">
      <w:r>
        <w:t xml:space="preserve">Here, </w:t>
      </w:r>
      <w:r w:rsidR="00DF221F" w:rsidRPr="00DF221F">
        <w:rPr>
          <w:position w:val="-12"/>
        </w:rPr>
        <w:object w:dxaOrig="240" w:dyaOrig="360" w14:anchorId="71010435">
          <v:shape id="_x0000_i2391" type="#_x0000_t75" style="width:12pt;height:18pt" o:ole="">
            <v:imagedata r:id="rId2765" o:title=""/>
          </v:shape>
          <o:OLEObject Type="Embed" ProgID="Equation.DSMT4" ShapeID="_x0000_i2391" DrawAspect="Content" ObjectID="_1527086016" r:id="rId2766"/>
        </w:object>
      </w:r>
      <w:r w:rsidR="00863541">
        <w:t xml:space="preserve"> </w:t>
      </w:r>
      <w:r>
        <w:t xml:space="preserve">are the principal stretches and </w:t>
      </w:r>
      <w:r w:rsidR="00DF221F" w:rsidRPr="00DF221F">
        <w:rPr>
          <w:position w:val="-14"/>
        </w:rPr>
        <w:object w:dxaOrig="279" w:dyaOrig="380" w14:anchorId="35CC7011">
          <v:shape id="_x0000_i2392" type="#_x0000_t75" style="width:14.25pt;height:18.75pt" o:ole="">
            <v:imagedata r:id="rId2767" o:title=""/>
          </v:shape>
          <o:OLEObject Type="Embed" ProgID="Equation.DSMT4" ShapeID="_x0000_i2392" DrawAspect="Content" ObjectID="_1527086017" r:id="rId2768"/>
        </w:object>
      </w:r>
      <w:r>
        <w:t xml:space="preserve">, </w:t>
      </w:r>
      <w:r w:rsidR="00DF221F" w:rsidRPr="00DF221F">
        <w:rPr>
          <w:position w:val="-12"/>
        </w:rPr>
        <w:object w:dxaOrig="260" w:dyaOrig="360" w14:anchorId="41062579">
          <v:shape id="_x0000_i2393" type="#_x0000_t75" style="width:12.75pt;height:18pt" o:ole="">
            <v:imagedata r:id="rId2769" o:title=""/>
          </v:shape>
          <o:OLEObject Type="Embed" ProgID="Equation.DSMT4" ShapeID="_x0000_i2393" DrawAspect="Content" ObjectID="_1527086018" r:id="rId2770"/>
        </w:object>
      </w:r>
      <w:r>
        <w:t xml:space="preserve">and </w:t>
      </w:r>
      <w:r w:rsidR="00DF221F" w:rsidRPr="00DF221F">
        <w:rPr>
          <w:position w:val="-12"/>
        </w:rPr>
        <w:object w:dxaOrig="320" w:dyaOrig="360" w14:anchorId="202B057C">
          <v:shape id="_x0000_i2394" type="#_x0000_t75" style="width:15.75pt;height:18pt" o:ole="">
            <v:imagedata r:id="rId2771" o:title=""/>
          </v:shape>
          <o:OLEObject Type="Embed" ProgID="Equation.DSMT4" ShapeID="_x0000_i2394" DrawAspect="Content" ObjectID="_1527086019" r:id="rId2772"/>
        </w:object>
      </w:r>
      <w:r>
        <w:t xml:space="preserve"> are material parameters.</w:t>
      </w:r>
    </w:p>
    <w:p w14:paraId="57BA27D5" w14:textId="77777777" w:rsidR="00C5691A" w:rsidRDefault="00C5691A" w:rsidP="00C5691A"/>
    <w:p w14:paraId="1B96EBA6" w14:textId="2CADA645"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914" w:author="Gerard" w:date="2016-05-03T13:31:00Z">
          <w:r w:rsidR="00572445" w:rsidRPr="00C1257B">
            <w:instrText>(</w:instrText>
          </w:r>
          <w:r w:rsidR="00572445">
            <w:instrText>2</w:instrText>
          </w:r>
          <w:r w:rsidR="00572445" w:rsidRPr="00C1257B">
            <w:instrText>.</w:instrText>
          </w:r>
          <w:r w:rsidR="00572445">
            <w:instrText>74</w:instrText>
          </w:r>
          <w:r w:rsidR="00572445" w:rsidRPr="00C1257B">
            <w:instrText>)</w:instrText>
          </w:r>
        </w:ins>
        <w:del w:id="915" w:author="Gerard" w:date="2016-05-03T13:11:00Z">
          <w:r w:rsidR="00122ED6" w:rsidRPr="00C1257B" w:rsidDel="004A222F">
            <w:delInstrText>(</w:delInstrText>
          </w:r>
          <w:r w:rsidR="00122ED6" w:rsidDel="004A222F">
            <w:delInstrText>2</w:delInstrText>
          </w:r>
          <w:r w:rsidR="00122ED6" w:rsidRPr="00C1257B" w:rsidDel="004A222F">
            <w:delInstrText>.</w:delInstrText>
          </w:r>
          <w:r w:rsidR="00122ED6" w:rsidDel="004A222F">
            <w:delInstrText>74</w:delInstrText>
          </w:r>
          <w:r w:rsidR="00122ED6" w:rsidRPr="00C1257B" w:rsidDel="004A222F">
            <w:delInstrText>)</w:delInstrText>
          </w:r>
        </w:del>
      </w:fldSimple>
      <w:r>
        <w:fldChar w:fldCharType="end"/>
      </w:r>
      <w:r>
        <w:t>, with</w:t>
      </w:r>
    </w:p>
    <w:p w14:paraId="07DB0DE9" w14:textId="4D791EB6" w:rsidR="00C5691A" w:rsidRDefault="00C5691A" w:rsidP="00C5691A">
      <w:pPr>
        <w:pStyle w:val="MTDisplayEquation"/>
      </w:pPr>
      <w:r>
        <w:tab/>
      </w:r>
      <w:r w:rsidR="00DF221F" w:rsidRPr="00DF221F">
        <w:rPr>
          <w:position w:val="-30"/>
        </w:rPr>
        <w:object w:dxaOrig="3260" w:dyaOrig="700" w14:anchorId="75605D47">
          <v:shape id="_x0000_i2395" type="#_x0000_t75" style="width:162.75pt;height:35.25pt" o:ole="">
            <v:imagedata r:id="rId2773" o:title=""/>
          </v:shape>
          <o:OLEObject Type="Embed" ProgID="Equation.DSMT4" ShapeID="_x0000_i2395" DrawAspect="Content" ObjectID="_1527086020" r:id="rId27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23</w:instrText>
        </w:r>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58261575" w:rsidR="00C5691A" w:rsidRPr="00927C02" w:rsidRDefault="00C5691A" w:rsidP="00C5691A">
      <w:pPr>
        <w:pStyle w:val="MTDisplayEquation"/>
      </w:pPr>
      <w:r w:rsidRPr="00927C02">
        <w:lastRenderedPageBreak/>
        <w:tab/>
      </w:r>
      <w:r w:rsidR="00DF221F" w:rsidRPr="00DF221F">
        <w:rPr>
          <w:position w:val="-110"/>
        </w:rPr>
        <w:object w:dxaOrig="4620" w:dyaOrig="2280" w14:anchorId="6A9E31CE">
          <v:shape id="_x0000_i2396" type="#_x0000_t75" style="width:231pt;height:114pt" o:ole="">
            <v:imagedata r:id="rId2775" o:title=""/>
          </v:shape>
          <o:OLEObject Type="Embed" ProgID="Equation.DSMT4" ShapeID="_x0000_i2396" DrawAspect="Content" ObjectID="_1527086021" r:id="rId2776"/>
        </w:objec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end"/>
      </w:r>
      <w:r w:rsidRPr="00927C02">
        <w:instrText>(</w:instrText>
      </w:r>
      <w:fldSimple w:instr=" SEQ MTSec \c \* Arabic \* MERGEFORMAT ">
        <w:r w:rsidR="00572445">
          <w:rPr>
            <w:noProof/>
          </w:rPr>
          <w:instrText>5</w:instrText>
        </w:r>
      </w:fldSimple>
      <w:r w:rsidRPr="00927C02">
        <w:instrText>.</w:instrText>
      </w:r>
      <w:fldSimple w:instr=" SEQ MTEqn \c \* Arabic \* MERGEFORMAT ">
        <w:r w:rsidR="00572445">
          <w:rPr>
            <w:noProof/>
          </w:rPr>
          <w:instrText>24</w:instrText>
        </w:r>
      </w:fldSimple>
      <w:r w:rsidRPr="00927C02">
        <w:instrText>)</w:instrText>
      </w:r>
      <w:r w:rsidRPr="00927C02">
        <w:fldChar w:fldCharType="end"/>
      </w:r>
    </w:p>
    <w:p w14:paraId="2FE1A2FC" w14:textId="4DEF6D73" w:rsidR="00C5691A" w:rsidRPr="00927C02" w:rsidRDefault="00C5691A" w:rsidP="00C5691A">
      <w:r w:rsidRPr="00927C02">
        <w:t xml:space="preserve">where </w:t>
      </w:r>
      <w:r w:rsidR="00DF221F" w:rsidRPr="00DF221F">
        <w:rPr>
          <w:position w:val="-12"/>
        </w:rPr>
        <w:object w:dxaOrig="1140" w:dyaOrig="360" w14:anchorId="19814960">
          <v:shape id="_x0000_i2397" type="#_x0000_t75" style="width:57pt;height:18pt" o:ole="">
            <v:imagedata r:id="rId2777" o:title=""/>
          </v:shape>
          <o:OLEObject Type="Embed" ProgID="Equation.DSMT4" ShapeID="_x0000_i2397" DrawAspect="Content" ObjectID="_1527086022" r:id="rId2778"/>
        </w:object>
      </w:r>
      <w:r w:rsidRPr="00927C02">
        <w:t xml:space="preserve"> and </w:t>
      </w:r>
      <w:r w:rsidR="00DF221F" w:rsidRPr="00DF221F">
        <w:rPr>
          <w:position w:val="-12"/>
        </w:rPr>
        <w:object w:dxaOrig="260" w:dyaOrig="360" w14:anchorId="40DAC532">
          <v:shape id="_x0000_i2398" type="#_x0000_t75" style="width:12.75pt;height:18pt" o:ole="">
            <v:imagedata r:id="rId2779" o:title=""/>
          </v:shape>
          <o:OLEObject Type="Embed" ProgID="Equation.DSMT4" ShapeID="_x0000_i2398" DrawAspect="Content" ObjectID="_1527086023" r:id="rId2780"/>
        </w:object>
      </w:r>
      <w:r w:rsidRPr="00927C02">
        <w:t xml:space="preserve"> are the eigenvectors of </w:t>
      </w:r>
      <w:r w:rsidR="00DF221F" w:rsidRPr="00DF221F">
        <w:rPr>
          <w:position w:val="-6"/>
        </w:rPr>
        <w:object w:dxaOrig="200" w:dyaOrig="279" w14:anchorId="1A0D0535">
          <v:shape id="_x0000_i2399" type="#_x0000_t75" style="width:9.75pt;height:14.25pt" o:ole="">
            <v:imagedata r:id="rId2781" o:title=""/>
          </v:shape>
          <o:OLEObject Type="Embed" ProgID="Equation.DSMT4" ShapeID="_x0000_i2399" DrawAspect="Content" ObjectID="_1527086024" r:id="rId2782"/>
        </w:object>
      </w:r>
      <w:r w:rsidRPr="00927C02">
        <w:t>.  In the limit when eigenvalues coincide,</w:t>
      </w:r>
    </w:p>
    <w:p w14:paraId="7E36676C" w14:textId="007852BC" w:rsidR="00C5691A" w:rsidRPr="00927C02" w:rsidRDefault="00C5691A" w:rsidP="00C5691A">
      <w:pPr>
        <w:pStyle w:val="MTDisplayEquation"/>
      </w:pPr>
      <w:r w:rsidRPr="00927C02">
        <w:tab/>
      </w:r>
      <w:r w:rsidR="00DF221F" w:rsidRPr="00DF221F">
        <w:rPr>
          <w:position w:val="-32"/>
        </w:rPr>
        <w:object w:dxaOrig="5840" w:dyaOrig="760" w14:anchorId="410AE903">
          <v:shape id="_x0000_i2400" type="#_x0000_t75" style="width:291.75pt;height:38.25pt" o:ole="">
            <v:imagedata r:id="rId2783" o:title=""/>
          </v:shape>
          <o:OLEObject Type="Embed" ProgID="Equation.DSMT4" ShapeID="_x0000_i2400" DrawAspect="Content" ObjectID="_1527086025" r:id="rId2784"/>
        </w:object>
      </w:r>
      <w:r w:rsidRPr="00927C02">
        <w:t>.</w: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end"/>
      </w:r>
      <w:r w:rsidRPr="00927C02">
        <w:instrText>(</w:instrText>
      </w:r>
      <w:fldSimple w:instr=" SEQ MTSec \c \* Arabic \* MERGEFORMAT ">
        <w:r w:rsidR="00572445">
          <w:rPr>
            <w:noProof/>
          </w:rPr>
          <w:instrText>5</w:instrText>
        </w:r>
      </w:fldSimple>
      <w:r w:rsidRPr="00927C02">
        <w:instrText>.</w:instrText>
      </w:r>
      <w:fldSimple w:instr=" SEQ MTEqn \c \* Arabic \* MERGEFORMAT ">
        <w:r w:rsidR="00572445">
          <w:rPr>
            <w:noProof/>
          </w:rPr>
          <w:instrText>25</w:instrText>
        </w:r>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7D975658" w:rsidR="00C5691A" w:rsidRPr="00927C02" w:rsidRDefault="00C5691A" w:rsidP="00C5691A">
      <w:pPr>
        <w:pStyle w:val="MTDisplayEquation"/>
      </w:pPr>
      <w:r w:rsidRPr="00927C02">
        <w:tab/>
      </w:r>
      <w:r w:rsidR="00DF221F" w:rsidRPr="00DF221F">
        <w:rPr>
          <w:position w:val="-30"/>
        </w:rPr>
        <w:object w:dxaOrig="2820" w:dyaOrig="720" w14:anchorId="07F39781">
          <v:shape id="_x0000_i2401" type="#_x0000_t75" style="width:141pt;height:36pt" o:ole="">
            <v:imagedata r:id="rId2785" o:title=""/>
          </v:shape>
          <o:OLEObject Type="Embed" ProgID="Equation.DSMT4" ShapeID="_x0000_i2401" DrawAspect="Content" ObjectID="_1527086026" r:id="rId2786"/>
        </w:object>
      </w:r>
      <w:r w:rsidRPr="00927C02">
        <w:t>,</w: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end"/>
      </w:r>
      <w:r w:rsidRPr="00927C02">
        <w:instrText>(</w:instrText>
      </w:r>
      <w:fldSimple w:instr=" SEQ MTSec \c \* Arabic \* MERGEFORMAT ">
        <w:r w:rsidR="00572445">
          <w:rPr>
            <w:noProof/>
          </w:rPr>
          <w:instrText>5</w:instrText>
        </w:r>
      </w:fldSimple>
      <w:r w:rsidRPr="00927C02">
        <w:instrText>.</w:instrText>
      </w:r>
      <w:fldSimple w:instr=" SEQ MTEqn \c \* Arabic \* MERGEFORMAT ">
        <w:r w:rsidR="00572445">
          <w:rPr>
            <w:noProof/>
          </w:rPr>
          <w:instrText>26</w:instrText>
        </w:r>
      </w:fldSimple>
      <w:r w:rsidRPr="00927C02">
        <w:instrText>)</w:instrText>
      </w:r>
      <w:r w:rsidRPr="00927C02">
        <w:fldChar w:fldCharType="end"/>
      </w:r>
    </w:p>
    <w:p w14:paraId="26A00D38" w14:textId="02C25040"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572445">
        <w:t>5.1</w:t>
      </w:r>
      <w:r w:rsidRPr="00033649">
        <w:fldChar w:fldCharType="end"/>
      </w:r>
      <w:r w:rsidRPr="00033649">
        <w:t xml:space="preserve">), with equivalent Lamé coefficients </w:t>
      </w:r>
      <w:r w:rsidR="00DF221F" w:rsidRPr="00DF221F">
        <w:rPr>
          <w:position w:val="-14"/>
        </w:rPr>
        <w:object w:dxaOrig="680" w:dyaOrig="380" w14:anchorId="5D9602E2">
          <v:shape id="_x0000_i2402" type="#_x0000_t75" style="width:33.75pt;height:18.75pt" o:ole="">
            <v:imagedata r:id="rId2787" o:title=""/>
          </v:shape>
          <o:OLEObject Type="Embed" ProgID="Equation.DSMT4" ShapeID="_x0000_i2402" DrawAspect="Content" ObjectID="_1527086027" r:id="rId2788"/>
        </w:object>
      </w:r>
      <w:r w:rsidRPr="00033649">
        <w:t xml:space="preserve"> and </w:t>
      </w:r>
      <w:r w:rsidR="00DF221F" w:rsidRPr="00DF221F">
        <w:rPr>
          <w:position w:val="-16"/>
        </w:rPr>
        <w:object w:dxaOrig="1320" w:dyaOrig="460" w14:anchorId="17398E4E">
          <v:shape id="_x0000_i2403" type="#_x0000_t75" style="width:66pt;height:23.25pt" o:ole="">
            <v:imagedata r:id="rId2789" o:title=""/>
          </v:shape>
          <o:OLEObject Type="Embed" ProgID="Equation.DSMT4" ShapeID="_x0000_i2403" DrawAspect="Content" ObjectID="_1527086028" r:id="rId2790"/>
        </w:object>
      </w:r>
      <w:r w:rsidRPr="00033649">
        <w:t>.</w:t>
      </w:r>
    </w:p>
    <w:p w14:paraId="6527D3D1" w14:textId="77777777" w:rsidR="00122416" w:rsidRDefault="00122416" w:rsidP="00C5691A"/>
    <w:p w14:paraId="43F5D4CA" w14:textId="77777777" w:rsidR="00122416" w:rsidRDefault="00122416" w:rsidP="00122416">
      <w:pPr>
        <w:pStyle w:val="Heading3"/>
      </w:pPr>
      <w:bookmarkStart w:id="916" w:name="_Toc302112042"/>
      <w:r>
        <w:t>Holmes-Mow</w:t>
      </w:r>
      <w:bookmarkEnd w:id="916"/>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3CBEC82A" w:rsidR="00122416" w:rsidRDefault="00122416" w:rsidP="00122416">
      <w:pPr>
        <w:pStyle w:val="MTDisplayEquation"/>
      </w:pPr>
      <w:r>
        <w:tab/>
      </w:r>
      <w:r w:rsidR="00DF221F" w:rsidRPr="00DF221F">
        <w:rPr>
          <w:position w:val="-24"/>
        </w:rPr>
        <w:object w:dxaOrig="2460" w:dyaOrig="620" w14:anchorId="7020D74D">
          <v:shape id="_x0000_i2404" type="#_x0000_t75" style="width:123pt;height:30.75pt" o:ole="">
            <v:imagedata r:id="rId2791" o:title=""/>
          </v:shape>
          <o:OLEObject Type="Embed" ProgID="Equation.DSMT4" ShapeID="_x0000_i2404" DrawAspect="Content" ObjectID="_1527086029" r:id="rId2792"/>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27</w:instrText>
        </w:r>
      </w:fldSimple>
      <w:r>
        <w:instrText>)</w:instrText>
      </w:r>
      <w:r>
        <w:fldChar w:fldCharType="end"/>
      </w:r>
    </w:p>
    <w:p w14:paraId="773BEEE6" w14:textId="0BFDD40A" w:rsidR="00122416" w:rsidRDefault="00122416" w:rsidP="00122416">
      <w:r>
        <w:t xml:space="preserve">where </w:t>
      </w:r>
      <w:r w:rsidR="00DF221F" w:rsidRPr="00DF221F">
        <w:rPr>
          <w:position w:val="-12"/>
        </w:rPr>
        <w:object w:dxaOrig="220" w:dyaOrig="360" w14:anchorId="3D8FF027">
          <v:shape id="_x0000_i2405" type="#_x0000_t75" style="width:11.25pt;height:18pt" o:ole="">
            <v:imagedata r:id="rId2793" o:title=""/>
          </v:shape>
          <o:OLEObject Type="Embed" ProgID="Equation.DSMT4" ShapeID="_x0000_i2405" DrawAspect="Content" ObjectID="_1527086030" r:id="rId2794"/>
        </w:object>
      </w:r>
      <w:r>
        <w:t xml:space="preserve">and </w:t>
      </w:r>
      <w:r w:rsidR="00DF221F" w:rsidRPr="00DF221F">
        <w:rPr>
          <w:position w:val="-12"/>
        </w:rPr>
        <w:object w:dxaOrig="240" w:dyaOrig="360" w14:anchorId="0C79B9CE">
          <v:shape id="_x0000_i2406" type="#_x0000_t75" style="width:12pt;height:18pt" o:ole="">
            <v:imagedata r:id="rId2795" o:title=""/>
          </v:shape>
          <o:OLEObject Type="Embed" ProgID="Equation.DSMT4" ShapeID="_x0000_i2406" DrawAspect="Content" ObjectID="_1527086031" r:id="rId2796"/>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52D855F3" w:rsidR="00122416" w:rsidRDefault="00122416" w:rsidP="00122416">
      <w:pPr>
        <w:pStyle w:val="MTDisplayEquation"/>
      </w:pPr>
      <w:r>
        <w:tab/>
      </w:r>
      <w:r w:rsidR="00DF221F" w:rsidRPr="00DF221F">
        <w:rPr>
          <w:position w:val="-62"/>
        </w:rPr>
        <w:object w:dxaOrig="5679" w:dyaOrig="1359" w14:anchorId="1C5D889B">
          <v:shape id="_x0000_i2407" type="#_x0000_t75" style="width:284.25pt;height:68.25pt" o:ole="">
            <v:imagedata r:id="rId2797" o:title=""/>
          </v:shape>
          <o:OLEObject Type="Embed" ProgID="Equation.DSMT4" ShapeID="_x0000_i2407" DrawAspect="Content" ObjectID="_1527086032" r:id="rId27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28</w:instrText>
        </w:r>
      </w:fldSimple>
      <w:r>
        <w:instrText>)</w:instrText>
      </w:r>
      <w:r>
        <w:fldChar w:fldCharType="end"/>
      </w:r>
    </w:p>
    <w:p w14:paraId="351DE14D" w14:textId="7E353367" w:rsidR="00122416" w:rsidRDefault="00122416" w:rsidP="00122416">
      <w:r>
        <w:t xml:space="preserve">and </w:t>
      </w:r>
      <w:r w:rsidR="00DF221F" w:rsidRPr="00DF221F">
        <w:rPr>
          <w:position w:val="-6"/>
        </w:rPr>
        <w:object w:dxaOrig="220" w:dyaOrig="279" w14:anchorId="66DF531C">
          <v:shape id="_x0000_i2408" type="#_x0000_t75" style="width:11.25pt;height:14.25pt" o:ole="">
            <v:imagedata r:id="rId2799" o:title=""/>
          </v:shape>
          <o:OLEObject Type="Embed" ProgID="Equation.DSMT4" ShapeID="_x0000_i2408" DrawAspect="Content" ObjectID="_1527086033" r:id="rId2800"/>
        </w:object>
      </w:r>
      <w:r>
        <w:t xml:space="preserve">and </w:t>
      </w:r>
      <w:r w:rsidR="00DF221F" w:rsidRPr="00DF221F">
        <w:rPr>
          <w:position w:val="-10"/>
        </w:rPr>
        <w:object w:dxaOrig="240" w:dyaOrig="260" w14:anchorId="471E32E7">
          <v:shape id="_x0000_i2409" type="#_x0000_t75" style="width:12pt;height:12.75pt" o:ole="">
            <v:imagedata r:id="rId2801" o:title=""/>
          </v:shape>
          <o:OLEObject Type="Embed" ProgID="Equation.DSMT4" ShapeID="_x0000_i2409" DrawAspect="Content" ObjectID="_1527086034" r:id="rId2802"/>
        </w:object>
      </w:r>
      <w:r w:rsidR="0055288F">
        <w:t xml:space="preserve"> </w:t>
      </w:r>
      <w:r>
        <w:t>are the Lamé parameters.</w:t>
      </w:r>
      <w:r w:rsidR="0055288F">
        <w:t xml:space="preserve"> The corresponding Cauchy stress tensor is</w:t>
      </w:r>
    </w:p>
    <w:p w14:paraId="56590457" w14:textId="3A39CAC4" w:rsidR="0055288F" w:rsidRDefault="0055288F" w:rsidP="0051289D">
      <w:pPr>
        <w:pStyle w:val="MTDisplayEquation"/>
      </w:pPr>
      <w:r>
        <w:tab/>
      </w:r>
      <w:r w:rsidR="00DF221F" w:rsidRPr="00DF221F">
        <w:rPr>
          <w:position w:val="-24"/>
        </w:rPr>
        <w:object w:dxaOrig="4740" w:dyaOrig="620" w14:anchorId="3EA58000">
          <v:shape id="_x0000_i2410" type="#_x0000_t75" style="width:237pt;height:30.75pt" o:ole="">
            <v:imagedata r:id="rId2803" o:title=""/>
          </v:shape>
          <o:OLEObject Type="Embed" ProgID="Equation.DSMT4" ShapeID="_x0000_i2410" DrawAspect="Content" ObjectID="_1527086035" r:id="rId28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29</w:instrText>
        </w:r>
      </w:fldSimple>
      <w:r>
        <w:instrText>)</w:instrText>
      </w:r>
      <w:r>
        <w:fldChar w:fldCharType="end"/>
      </w:r>
    </w:p>
    <w:p w14:paraId="30084E61" w14:textId="77777777" w:rsidR="00715ECB" w:rsidRDefault="0055288F" w:rsidP="00C5691A">
      <w:r>
        <w:t>and the spatial elasticity tensor is</w:t>
      </w:r>
    </w:p>
    <w:p w14:paraId="49B3B1BC" w14:textId="06DB9D93" w:rsidR="0055288F" w:rsidRDefault="0055288F" w:rsidP="0051289D">
      <w:pPr>
        <w:pStyle w:val="MTDisplayEquation"/>
      </w:pPr>
      <w:r>
        <w:tab/>
      </w:r>
      <w:r w:rsidR="00DF221F" w:rsidRPr="00DF221F">
        <w:rPr>
          <w:position w:val="-28"/>
        </w:rPr>
        <w:object w:dxaOrig="6259" w:dyaOrig="660" w14:anchorId="29386446">
          <v:shape id="_x0000_i2411" type="#_x0000_t75" style="width:312.75pt;height:33pt" o:ole="">
            <v:imagedata r:id="rId2805" o:title=""/>
          </v:shape>
          <o:OLEObject Type="Embed" ProgID="Equation.DSMT4" ShapeID="_x0000_i2411" DrawAspect="Content" ObjectID="_1527086036" r:id="rId28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30</w:instrText>
        </w:r>
      </w:fldSimple>
      <w:r>
        <w:instrText>)</w:instrText>
      </w:r>
      <w:r>
        <w:fldChar w:fldCharType="end"/>
      </w:r>
    </w:p>
    <w:p w14:paraId="6374DEAF" w14:textId="1672AE6C" w:rsidR="00214E15" w:rsidRDefault="00214E15" w:rsidP="00214E15">
      <w:pPr>
        <w:pStyle w:val="Heading3"/>
      </w:pPr>
      <w:bookmarkStart w:id="917" w:name="_Toc302112043"/>
      <w:r>
        <w:t>Conewise Linear Elasticity</w:t>
      </w:r>
      <w:bookmarkEnd w:id="917"/>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6CF0AF1F" w:rsidR="00214E15" w:rsidRDefault="00214E15" w:rsidP="00214E15">
      <w:pPr>
        <w:pStyle w:val="MTDisplayEquation"/>
      </w:pPr>
      <w:r>
        <w:lastRenderedPageBreak/>
        <w:tab/>
      </w:r>
      <w:r w:rsidR="00DF221F" w:rsidRPr="00DF221F">
        <w:rPr>
          <w:position w:val="-30"/>
        </w:rPr>
        <w:object w:dxaOrig="6880" w:dyaOrig="700" w14:anchorId="065DA420">
          <v:shape id="_x0000_i2412" type="#_x0000_t75" style="width:344.25pt;height:35.25pt" o:ole="">
            <v:imagedata r:id="rId2807" o:title=""/>
          </v:shape>
          <o:OLEObject Type="Embed" ProgID="Equation.DSMT4" ShapeID="_x0000_i2412" DrawAspect="Content" ObjectID="_1527086037" r:id="rId2808"/>
        </w:object>
      </w:r>
      <w:r>
        <w:t>,</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31</w:instrText>
        </w:r>
      </w:fldSimple>
      <w:r w:rsidR="00752FD5">
        <w:instrText>)</w:instrText>
      </w:r>
      <w:r w:rsidR="00752FD5">
        <w:fldChar w:fldCharType="end"/>
      </w:r>
    </w:p>
    <w:p w14:paraId="594E7482" w14:textId="77107036" w:rsidR="000450C4" w:rsidRDefault="00214E15" w:rsidP="00214E15">
      <w:r>
        <w:t xml:space="preserve">where </w:t>
      </w:r>
      <w:r w:rsidR="00DF221F" w:rsidRPr="00DF221F">
        <w:rPr>
          <w:position w:val="-12"/>
        </w:rPr>
        <w:object w:dxaOrig="1280" w:dyaOrig="380" w14:anchorId="0205C1EC">
          <v:shape id="_x0000_i2413" type="#_x0000_t75" style="width:63.75pt;height:18.75pt" o:ole="">
            <v:imagedata r:id="rId2809" o:title=""/>
          </v:shape>
          <o:OLEObject Type="Embed" ProgID="Equation.DSMT4" ShapeID="_x0000_i2413" DrawAspect="Content" ObjectID="_1527086038" r:id="rId2810"/>
        </w:object>
      </w:r>
      <w:r>
        <w:t xml:space="preserve"> is the structural tensor corresponding to one of the three mutually orthogonal planes of symmetry whose unit outward normal is </w:t>
      </w:r>
      <w:r w:rsidR="00DF221F" w:rsidRPr="00DF221F">
        <w:rPr>
          <w:position w:val="-12"/>
        </w:rPr>
        <w:object w:dxaOrig="279" w:dyaOrig="380" w14:anchorId="23161796">
          <v:shape id="_x0000_i2414" type="#_x0000_t75" style="width:14.25pt;height:18.75pt" o:ole="">
            <v:imagedata r:id="rId2811" o:title=""/>
          </v:shape>
          <o:OLEObject Type="Embed" ProgID="Equation.DSMT4" ShapeID="_x0000_i2414" DrawAspect="Content" ObjectID="_1527086039" r:id="rId2812"/>
        </w:object>
      </w:r>
      <w:r>
        <w:t xml:space="preserve"> (</w:t>
      </w:r>
      <w:r w:rsidR="00DF221F" w:rsidRPr="00DF221F">
        <w:rPr>
          <w:position w:val="-12"/>
        </w:rPr>
        <w:object w:dxaOrig="1140" w:dyaOrig="380" w14:anchorId="03ED4516">
          <v:shape id="_x0000_i2415" type="#_x0000_t75" style="width:57pt;height:18.75pt" o:ole="">
            <v:imagedata r:id="rId2813" o:title=""/>
          </v:shape>
          <o:OLEObject Type="Embed" ProgID="Equation.DSMT4" ShapeID="_x0000_i2415" DrawAspect="Content" ObjectID="_1527086040" r:id="rId2814"/>
        </w:object>
      </w:r>
      <w:r>
        <w:t xml:space="preserve">). </w:t>
      </w:r>
      <w:r w:rsidR="000450C4">
        <w:t>The bimodular response is described by</w:t>
      </w:r>
    </w:p>
    <w:p w14:paraId="66FC8AE9" w14:textId="6E04ACF0" w:rsidR="000450C4" w:rsidRDefault="000450C4" w:rsidP="00362FD7">
      <w:pPr>
        <w:pStyle w:val="MTDisplayEquation"/>
      </w:pPr>
      <w:r>
        <w:tab/>
      </w:r>
      <w:r w:rsidR="00DF221F" w:rsidRPr="00DF221F">
        <w:rPr>
          <w:position w:val="-70"/>
        </w:rPr>
        <w:object w:dxaOrig="3120" w:dyaOrig="980" w14:anchorId="2E8DDD3A">
          <v:shape id="_x0000_i2416" type="#_x0000_t75" style="width:156pt;height:48.75pt" o:ole="">
            <v:imagedata r:id="rId2815" o:title=""/>
          </v:shape>
          <o:OLEObject Type="Embed" ProgID="Equation.DSMT4" ShapeID="_x0000_i2416" DrawAspect="Content" ObjectID="_1527086041" r:id="rId2816"/>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32</w:instrText>
        </w:r>
      </w:fldSimple>
      <w:r w:rsidR="00752FD5">
        <w:instrText>)</w:instrText>
      </w:r>
      <w:r w:rsidR="00752FD5">
        <w:fldChar w:fldCharType="end"/>
      </w:r>
    </w:p>
    <w:p w14:paraId="015BB2B4" w14:textId="4F828375" w:rsidR="00214E15" w:rsidRDefault="00214E15" w:rsidP="00214E15">
      <w:r>
        <w:t xml:space="preserve">The material constants are the three shear moduli </w:t>
      </w:r>
      <w:r w:rsidR="00DF221F" w:rsidRPr="00DF221F">
        <w:rPr>
          <w:position w:val="-12"/>
        </w:rPr>
        <w:object w:dxaOrig="300" w:dyaOrig="360" w14:anchorId="1C35E745">
          <v:shape id="_x0000_i2417" type="#_x0000_t75" style="width:15pt;height:18pt" o:ole="">
            <v:imagedata r:id="rId2817" o:title=""/>
          </v:shape>
          <o:OLEObject Type="Embed" ProgID="Equation.DSMT4" ShapeID="_x0000_i2417" DrawAspect="Content" ObjectID="_1527086042" r:id="rId2818"/>
        </w:object>
      </w:r>
      <w:r w:rsidR="000450C4" w:rsidRPr="00362FD7">
        <w:t>,</w:t>
      </w:r>
      <w:r>
        <w:t xml:space="preserve"> </w:t>
      </w:r>
      <w:r w:rsidR="000450C4">
        <w:t xml:space="preserve">three tensile moduli </w:t>
      </w:r>
      <w:r w:rsidR="00DF221F" w:rsidRPr="00DF221F">
        <w:rPr>
          <w:position w:val="-12"/>
        </w:rPr>
        <w:object w:dxaOrig="440" w:dyaOrig="360" w14:anchorId="2CC42546">
          <v:shape id="_x0000_i2418" type="#_x0000_t75" style="width:21.75pt;height:18pt" o:ole="">
            <v:imagedata r:id="rId2819" o:title=""/>
          </v:shape>
          <o:OLEObject Type="Embed" ProgID="Equation.DSMT4" ShapeID="_x0000_i2418" DrawAspect="Content" ObjectID="_1527086043" r:id="rId2820"/>
        </w:object>
      </w:r>
      <w:r w:rsidR="000450C4">
        <w:t xml:space="preserve">, three compressive moduli </w:t>
      </w:r>
      <w:r w:rsidR="00DF221F" w:rsidRPr="00DF221F">
        <w:rPr>
          <w:position w:val="-12"/>
        </w:rPr>
        <w:object w:dxaOrig="440" w:dyaOrig="360" w14:anchorId="5D1612AC">
          <v:shape id="_x0000_i2419" type="#_x0000_t75" style="width:21.75pt;height:18pt" o:ole="">
            <v:imagedata r:id="rId2821" o:title=""/>
          </v:shape>
          <o:OLEObject Type="Embed" ProgID="Equation.DSMT4" ShapeID="_x0000_i2419" DrawAspect="Content" ObjectID="_1527086044" r:id="rId2822"/>
        </w:object>
      </w:r>
      <w:r w:rsidR="000450C4">
        <w:t xml:space="preserve">, </w:t>
      </w:r>
      <w:r>
        <w:t xml:space="preserve">and </w:t>
      </w:r>
      <w:r w:rsidR="000450C4">
        <w:t xml:space="preserve">three </w:t>
      </w:r>
      <w:r>
        <w:t xml:space="preserve">moduli </w:t>
      </w:r>
      <w:r w:rsidR="00DF221F" w:rsidRPr="00DF221F">
        <w:rPr>
          <w:position w:val="-12"/>
        </w:rPr>
        <w:object w:dxaOrig="340" w:dyaOrig="360" w14:anchorId="5C8F9019">
          <v:shape id="_x0000_i2420" type="#_x0000_t75" style="width:17.25pt;height:18pt" o:ole="">
            <v:imagedata r:id="rId2823" o:title=""/>
          </v:shape>
          <o:OLEObject Type="Embed" ProgID="Equation.DSMT4" ShapeID="_x0000_i2420" DrawAspect="Content" ObjectID="_1527086045" r:id="rId2824"/>
        </w:object>
      </w:r>
      <w:r w:rsidR="000450C4" w:rsidRPr="00362FD7">
        <w:t xml:space="preserve"> </w:t>
      </w:r>
      <w:r w:rsidR="000450C4">
        <w:t>(</w:t>
      </w:r>
      <w:r w:rsidR="00DF221F" w:rsidRPr="00DF221F">
        <w:rPr>
          <w:position w:val="-6"/>
        </w:rPr>
        <w:object w:dxaOrig="560" w:dyaOrig="279" w14:anchorId="2006CE0D">
          <v:shape id="_x0000_i2421" type="#_x0000_t75" style="width:27.75pt;height:14.25pt" o:ole="">
            <v:imagedata r:id="rId2825" o:title=""/>
          </v:shape>
          <o:OLEObject Type="Embed" ProgID="Equation.DSMT4" ShapeID="_x0000_i2421" DrawAspect="Content" ObjectID="_1527086046" r:id="rId2826"/>
        </w:object>
      </w:r>
      <w:r w:rsidR="000450C4">
        <w:t>)</w:t>
      </w:r>
      <w:r>
        <w:t xml:space="preserve">, where </w:t>
      </w:r>
      <w:r w:rsidR="00DF221F" w:rsidRPr="00DF221F">
        <w:rPr>
          <w:position w:val="-12"/>
        </w:rPr>
        <w:object w:dxaOrig="880" w:dyaOrig="360" w14:anchorId="7B676C7E">
          <v:shape id="_x0000_i2422" type="#_x0000_t75" style="width:44.25pt;height:18pt" o:ole="">
            <v:imagedata r:id="rId2827" o:title=""/>
          </v:shape>
          <o:OLEObject Type="Embed" ProgID="Equation.DSMT4" ShapeID="_x0000_i2422" DrawAspect="Content" ObjectID="_1527086047" r:id="rId2828"/>
        </w:object>
      </w:r>
      <w:r>
        <w:t>.</w:t>
      </w:r>
      <w:r w:rsidR="000450C4">
        <w:t xml:space="preserve"> </w:t>
      </w:r>
      <w:r>
        <w:t>The second Piola-Kirchhoff stress can be derived from this strain energy density function:</w:t>
      </w:r>
    </w:p>
    <w:p w14:paraId="35E35C30" w14:textId="69B2CB59" w:rsidR="00214E15" w:rsidRDefault="00214E15" w:rsidP="00214E15">
      <w:pPr>
        <w:pStyle w:val="MTDisplayEquation"/>
      </w:pPr>
      <w:r>
        <w:tab/>
      </w:r>
      <w:r w:rsidR="00DF221F" w:rsidRPr="00DF221F">
        <w:rPr>
          <w:position w:val="-64"/>
        </w:rPr>
        <w:object w:dxaOrig="4940" w:dyaOrig="1400" w14:anchorId="1A558033">
          <v:shape id="_x0000_i2423" type="#_x0000_t75" style="width:246.75pt;height:69.75pt" o:ole="">
            <v:imagedata r:id="rId2829" o:title=""/>
          </v:shape>
          <o:OLEObject Type="Embed" ProgID="Equation.DSMT4" ShapeID="_x0000_i2423" DrawAspect="Content" ObjectID="_1527086048" r:id="rId2830"/>
        </w:objec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33</w:instrText>
        </w:r>
      </w:fldSimple>
      <w:r w:rsidR="00752FD5">
        <w:instrText>)</w:instrText>
      </w:r>
      <w:r w:rsidR="00752FD5">
        <w:fldChar w:fldCharType="end"/>
      </w:r>
    </w:p>
    <w:p w14:paraId="6E546B23" w14:textId="67F1FB35" w:rsidR="00214E15" w:rsidRDefault="00214E15" w:rsidP="00214E15">
      <w:r>
        <w:t>The material elasticity tensor is then given by,</w:t>
      </w:r>
    </w:p>
    <w:p w14:paraId="379F10E1" w14:textId="655A8C42" w:rsidR="00214E15" w:rsidRPr="00782091" w:rsidRDefault="00214E15" w:rsidP="00214E15">
      <w:pPr>
        <w:pStyle w:val="MTDisplayEquation"/>
        <w:rPr>
          <w:position w:val="-28"/>
        </w:rPr>
      </w:pPr>
      <w:r>
        <w:tab/>
      </w:r>
      <w:r w:rsidR="00DF221F" w:rsidRPr="00DF221F">
        <w:rPr>
          <w:position w:val="-64"/>
        </w:rPr>
        <w:object w:dxaOrig="4320" w:dyaOrig="1400" w14:anchorId="0EDE37BA">
          <v:shape id="_x0000_i2424" type="#_x0000_t75" style="width:3in;height:69.75pt" o:ole="">
            <v:imagedata r:id="rId2831" o:title=""/>
          </v:shape>
          <o:OLEObject Type="Embed" ProgID="Equation.DSMT4" ShapeID="_x0000_i2424" DrawAspect="Content" ObjectID="_1527086049" r:id="rId2832"/>
        </w:object>
      </w:r>
      <w:r>
        <w:t>.</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34</w:instrText>
        </w:r>
      </w:fldSimple>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14078DD0" w:rsidR="00214E15" w:rsidRDefault="00214E15" w:rsidP="00214E15">
      <w:pPr>
        <w:pStyle w:val="MTDisplayEquation"/>
      </w:pPr>
      <w:r>
        <w:tab/>
      </w:r>
      <w:r w:rsidR="00DF221F" w:rsidRPr="00DF221F">
        <w:rPr>
          <w:position w:val="-70"/>
        </w:rPr>
        <w:object w:dxaOrig="3980" w:dyaOrig="1520" w14:anchorId="0AC03321">
          <v:shape id="_x0000_i2425" type="#_x0000_t75" style="width:198.75pt;height:75.75pt" o:ole="">
            <v:imagedata r:id="rId2833" o:title=""/>
          </v:shape>
          <o:OLEObject Type="Embed" ProgID="Equation.DSMT4" ShapeID="_x0000_i2425" DrawAspect="Content" ObjectID="_1527086050" r:id="rId2834"/>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35</w:instrText>
        </w:r>
      </w:fldSimple>
      <w:r w:rsidR="00752FD5">
        <w:instrText>)</w:instrText>
      </w:r>
      <w:r w:rsidR="00752FD5">
        <w:fldChar w:fldCharType="end"/>
      </w:r>
    </w:p>
    <w:p w14:paraId="18C14FCD" w14:textId="41693BEA" w:rsidR="00214E15" w:rsidRDefault="00214E15" w:rsidP="00153956">
      <w:r>
        <w:t xml:space="preserve">where </w:t>
      </w:r>
      <w:r w:rsidR="00DF221F" w:rsidRPr="00DF221F">
        <w:rPr>
          <w:position w:val="-12"/>
        </w:rPr>
        <w:object w:dxaOrig="1520" w:dyaOrig="380" w14:anchorId="2B589194">
          <v:shape id="_x0000_i2426" type="#_x0000_t75" style="width:75.75pt;height:18.75pt" o:ole="">
            <v:imagedata r:id="rId2835" o:title=""/>
          </v:shape>
          <o:OLEObject Type="Embed" ProgID="Equation.DSMT4" ShapeID="_x0000_i2426" DrawAspect="Content" ObjectID="_1527086051" r:id="rId2836"/>
        </w:object>
      </w:r>
      <w:r w:rsidR="00153956" w:rsidRPr="00153956">
        <w:t xml:space="preserve"> and</w:t>
      </w:r>
      <w:r w:rsidR="00153956" w:rsidRPr="00362FD7">
        <w:t xml:space="preserve"> </w:t>
      </w:r>
      <w:r w:rsidR="00DF221F" w:rsidRPr="00DF221F">
        <w:rPr>
          <w:position w:val="-24"/>
        </w:rPr>
        <w:object w:dxaOrig="1780" w:dyaOrig="620" w14:anchorId="076106E3">
          <v:shape id="_x0000_i2427" type="#_x0000_t75" style="width:89.25pt;height:30.75pt" o:ole="">
            <v:imagedata r:id="rId2837" o:title=""/>
          </v:shape>
          <o:OLEObject Type="Embed" ProgID="Equation.DSMT4" ShapeID="_x0000_i2427" DrawAspect="Content" ObjectID="_1527086052" r:id="rId2838"/>
        </w:object>
      </w:r>
      <w:r w:rsidR="00153956">
        <w:t>.</w:t>
      </w:r>
      <w:r w:rsidR="007F446F">
        <w:t xml:space="preserve"> </w:t>
      </w:r>
      <w:r w:rsidR="00153956">
        <w:t>T</w:t>
      </w:r>
      <w:r>
        <w:t>he spatial elasticity tensor is</w:t>
      </w:r>
    </w:p>
    <w:p w14:paraId="4B1F36A0" w14:textId="36EF0743" w:rsidR="00214E15" w:rsidRPr="00C67E37" w:rsidRDefault="00214E15" w:rsidP="00214E15">
      <w:pPr>
        <w:pStyle w:val="MTDisplayEquation"/>
      </w:pPr>
      <w:r>
        <w:tab/>
      </w:r>
      <w:r w:rsidR="00DF221F" w:rsidRPr="00DF221F">
        <w:rPr>
          <w:position w:val="-32"/>
        </w:rPr>
        <w:object w:dxaOrig="7080" w:dyaOrig="760" w14:anchorId="2770C115">
          <v:shape id="_x0000_i2428" type="#_x0000_t75" style="width:354pt;height:38.25pt" o:ole="">
            <v:imagedata r:id="rId2839" o:title=""/>
          </v:shape>
          <o:OLEObject Type="Embed" ProgID="Equation.DSMT4" ShapeID="_x0000_i2428" DrawAspect="Content" ObjectID="_1527086053" r:id="rId2840"/>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36</w:instrText>
        </w:r>
      </w:fldSimple>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27D96209" w:rsidR="00153956" w:rsidRPr="00214E15" w:rsidRDefault="00153956" w:rsidP="00153956">
      <w:pPr>
        <w:pStyle w:val="MTDisplayEquation"/>
      </w:pPr>
      <w:r>
        <w:tab/>
      </w:r>
      <w:r w:rsidR="00DF221F" w:rsidRPr="00DF221F">
        <w:rPr>
          <w:position w:val="-66"/>
        </w:rPr>
        <w:object w:dxaOrig="2160" w:dyaOrig="1440" w14:anchorId="766112ED">
          <v:shape id="_x0000_i2429" type="#_x0000_t75" style="width:108pt;height:1in" o:ole="">
            <v:imagedata r:id="rId2841" o:title=""/>
          </v:shape>
          <o:OLEObject Type="Embed" ProgID="Equation.DSMT4" ShapeID="_x0000_i2429" DrawAspect="Content" ObjectID="_1527086054" r:id="rId2842"/>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37</w:instrText>
        </w:r>
      </w:fldSimple>
      <w:r w:rsidR="00752FD5">
        <w:instrText>)</w:instrText>
      </w:r>
      <w:r w:rsidR="00752FD5">
        <w:fldChar w:fldCharType="end"/>
      </w:r>
    </w:p>
    <w:p w14:paraId="0DB6529D" w14:textId="77777777" w:rsidR="00715ECB" w:rsidRDefault="00715ECB" w:rsidP="008F4203">
      <w:pPr>
        <w:pStyle w:val="Heading3"/>
      </w:pPr>
      <w:bookmarkStart w:id="918" w:name="_Toc302112044"/>
      <w:r>
        <w:lastRenderedPageBreak/>
        <w:t>Donnan Equilibrium Swelling</w:t>
      </w:r>
      <w:bookmarkEnd w:id="918"/>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59FF2B6F" w:rsidR="00715ECB" w:rsidRDefault="000748EF" w:rsidP="000748EF">
      <w:pPr>
        <w:pStyle w:val="MTDisplayEquation"/>
      </w:pPr>
      <w:r>
        <w:tab/>
      </w:r>
      <w:r w:rsidR="00DF221F" w:rsidRPr="00DF221F">
        <w:rPr>
          <w:position w:val="-10"/>
        </w:rPr>
        <w:object w:dxaOrig="880" w:dyaOrig="320" w14:anchorId="57E8E1C8">
          <v:shape id="_x0000_i2430" type="#_x0000_t75" style="width:44.25pt;height:15.75pt" o:ole="">
            <v:imagedata r:id="rId2843" o:title=""/>
          </v:shape>
          <o:OLEObject Type="Embed" ProgID="Equation.DSMT4" ShapeID="_x0000_i2430" DrawAspect="Content" ObjectID="_1527086055" r:id="rId284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38</w:instrText>
        </w:r>
      </w:fldSimple>
      <w:r>
        <w:instrText>)</w:instrText>
      </w:r>
      <w:r>
        <w:fldChar w:fldCharType="end"/>
      </w:r>
    </w:p>
    <w:p w14:paraId="5E32CC0F" w14:textId="1DD1151B" w:rsidR="00715ECB" w:rsidRDefault="00715ECB" w:rsidP="00715ECB">
      <w:r>
        <w:t xml:space="preserve">where </w:t>
      </w:r>
      <w:r w:rsidR="00DF221F" w:rsidRPr="00DF221F">
        <w:rPr>
          <w:position w:val="-6"/>
        </w:rPr>
        <w:object w:dxaOrig="220" w:dyaOrig="220" w14:anchorId="0E62462F">
          <v:shape id="_x0000_i2431" type="#_x0000_t75" style="width:11.25pt;height:11.25pt" o:ole="">
            <v:imagedata r:id="rId2845" o:title=""/>
          </v:shape>
          <o:OLEObject Type="Embed" ProgID="Equation.DSMT4" ShapeID="_x0000_i2431" DrawAspect="Content" ObjectID="_1527086056" r:id="rId2846"/>
        </w:object>
      </w:r>
      <w:r w:rsidR="00644EF7">
        <w:t xml:space="preserve"> </w:t>
      </w:r>
      <w:r>
        <w:t>is the osmotic pressure, given by</w:t>
      </w:r>
    </w:p>
    <w:p w14:paraId="5DCB5595" w14:textId="28CF13FE" w:rsidR="000748EF" w:rsidRDefault="000748EF" w:rsidP="000748EF">
      <w:pPr>
        <w:pStyle w:val="MTDisplayEquation"/>
      </w:pPr>
      <w:r>
        <w:tab/>
      </w:r>
      <w:r w:rsidR="00DF221F" w:rsidRPr="00DF221F">
        <w:rPr>
          <w:position w:val="-28"/>
        </w:rPr>
        <w:object w:dxaOrig="2880" w:dyaOrig="680" w14:anchorId="65061B8A">
          <v:shape id="_x0000_i2432" type="#_x0000_t75" style="width:2in;height:33.75pt" o:ole="">
            <v:imagedata r:id="rId2847" o:title=""/>
          </v:shape>
          <o:OLEObject Type="Embed" ProgID="Equation.DSMT4" ShapeID="_x0000_i2432" DrawAspect="Content" ObjectID="_1527086057" r:id="rId2848"/>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39</w:instrText>
        </w:r>
      </w:fldSimple>
      <w:r>
        <w:instrText>)</w:instrText>
      </w:r>
      <w:r>
        <w:fldChar w:fldCharType="end"/>
      </w:r>
    </w:p>
    <w:p w14:paraId="5C9F11D0" w14:textId="626BEAC9" w:rsidR="00715ECB" w:rsidRDefault="00715ECB" w:rsidP="00715ECB">
      <w:r>
        <w:t xml:space="preserve">and </w:t>
      </w:r>
      <w:r w:rsidR="00DF221F" w:rsidRPr="00DF221F">
        <w:rPr>
          <w:position w:val="-6"/>
        </w:rPr>
        <w:object w:dxaOrig="300" w:dyaOrig="320" w14:anchorId="2D6CCBDB">
          <v:shape id="_x0000_i2433" type="#_x0000_t75" style="width:15pt;height:15.75pt" o:ole="">
            <v:imagedata r:id="rId2849" o:title=""/>
          </v:shape>
          <o:OLEObject Type="Embed" ProgID="Equation.DSMT4" ShapeID="_x0000_i2433" DrawAspect="Content" ObjectID="_1527086058" r:id="rId2850"/>
        </w:object>
      </w:r>
      <w:r w:rsidR="00644EF7">
        <w:t xml:space="preserve"> </w:t>
      </w:r>
      <w:r>
        <w:t>is the fixed charge density in the current configuration, related to the reference configuration via,</w:t>
      </w:r>
    </w:p>
    <w:p w14:paraId="5D7B4CDA" w14:textId="03F4D0A0" w:rsidR="000748EF" w:rsidRDefault="000748EF" w:rsidP="000748EF">
      <w:pPr>
        <w:pStyle w:val="MTDisplayEquation"/>
      </w:pPr>
      <w:r>
        <w:tab/>
      </w:r>
      <w:r w:rsidR="00DF221F" w:rsidRPr="00DF221F">
        <w:rPr>
          <w:position w:val="-30"/>
        </w:rPr>
        <w:object w:dxaOrig="1780" w:dyaOrig="720" w14:anchorId="3854E3D8">
          <v:shape id="_x0000_i2434" type="#_x0000_t75" style="width:89.25pt;height:36pt" o:ole="">
            <v:imagedata r:id="rId2851" o:title=""/>
          </v:shape>
          <o:OLEObject Type="Embed" ProgID="Equation.DSMT4" ShapeID="_x0000_i2434" DrawAspect="Content" ObjectID="_1527086059" r:id="rId285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40</w:instrText>
        </w:r>
      </w:fldSimple>
      <w:r>
        <w:instrText>)</w:instrText>
      </w:r>
      <w:r>
        <w:fldChar w:fldCharType="end"/>
      </w:r>
    </w:p>
    <w:p w14:paraId="5E401D70" w14:textId="0FBB8404" w:rsidR="00C5691A" w:rsidRDefault="00715ECB" w:rsidP="008C7882">
      <w:r>
        <w:t xml:space="preserve">where </w:t>
      </w:r>
      <w:r w:rsidR="00DF221F" w:rsidRPr="00DF221F">
        <w:rPr>
          <w:position w:val="-6"/>
        </w:rPr>
        <w:object w:dxaOrig="940" w:dyaOrig="279" w14:anchorId="30A69670">
          <v:shape id="_x0000_i2435" type="#_x0000_t75" style="width:47.25pt;height:14.25pt" o:ole="">
            <v:imagedata r:id="rId2853" o:title=""/>
          </v:shape>
          <o:OLEObject Type="Embed" ProgID="Equation.DSMT4" ShapeID="_x0000_i2435" DrawAspect="Content" ObjectID="_1527086060" r:id="rId2854"/>
        </w:object>
      </w:r>
      <w:r w:rsidR="00644EF7">
        <w:t xml:space="preserve"> </w:t>
      </w:r>
      <w:r w:rsidR="00122416">
        <w:t>is the relative volume,</w:t>
      </w:r>
      <w:r w:rsidR="00B21CEB">
        <w:t xml:space="preserve"> </w:t>
      </w:r>
      <w:r w:rsidR="00DF221F" w:rsidRPr="00025957">
        <w:rPr>
          <w:position w:val="-4"/>
        </w:rPr>
        <w:object w:dxaOrig="240" w:dyaOrig="260" w14:anchorId="5356D34A">
          <v:shape id="_x0000_i2436" type="#_x0000_t75" style="width:12pt;height:12.75pt" o:ole="">
            <v:imagedata r:id="rId2855" o:title=""/>
          </v:shape>
          <o:OLEObject Type="Embed" ProgID="Equation.DSMT4" ShapeID="_x0000_i2436" DrawAspect="Content" ObjectID="_1527086061" r:id="rId2856"/>
        </w:object>
      </w:r>
      <w:r w:rsidR="00122416">
        <w:rPr>
          <w:i/>
        </w:rPr>
        <w:t xml:space="preserve"> </w:t>
      </w:r>
      <w:r w:rsidR="00122416">
        <w:t>is the universal gas constant and</w:t>
      </w:r>
      <w:r w:rsidR="00644EF7">
        <w:t xml:space="preserve"> </w:t>
      </w:r>
      <w:r w:rsidR="00DF221F" w:rsidRPr="00DF221F">
        <w:rPr>
          <w:position w:val="-6"/>
        </w:rPr>
        <w:object w:dxaOrig="200" w:dyaOrig="279" w14:anchorId="25CB1A86">
          <v:shape id="_x0000_i2437" type="#_x0000_t75" style="width:9.75pt;height:14.25pt" o:ole="">
            <v:imagedata r:id="rId2857" o:title=""/>
          </v:shape>
          <o:OLEObject Type="Embed" ProgID="Equation.DSMT4" ShapeID="_x0000_i2437" DrawAspect="Content" ObjectID="_1527086062" r:id="rId2858"/>
        </w:object>
      </w:r>
      <w:r w:rsidR="00122416">
        <w:t xml:space="preserve"> is the absolute temperature. </w:t>
      </w:r>
    </w:p>
    <w:p w14:paraId="5CB62E26" w14:textId="77777777" w:rsidR="00122416" w:rsidRDefault="00122416" w:rsidP="008C7882"/>
    <w:p w14:paraId="54154730" w14:textId="493F2B00" w:rsidR="00644EF7" w:rsidRDefault="00122416" w:rsidP="008C7882">
      <w:r>
        <w:t xml:space="preserve">Note that </w:t>
      </w:r>
      <w:r w:rsidR="00DF221F" w:rsidRPr="00DF221F">
        <w:rPr>
          <w:position w:val="-12"/>
        </w:rPr>
        <w:object w:dxaOrig="300" w:dyaOrig="380" w14:anchorId="327372A4">
          <v:shape id="_x0000_i2438" type="#_x0000_t75" style="width:15pt;height:18.75pt" o:ole="">
            <v:imagedata r:id="rId2859" o:title=""/>
          </v:shape>
          <o:OLEObject Type="Embed" ProgID="Equation.DSMT4" ShapeID="_x0000_i2438" DrawAspect="Content" ObjectID="_1527086063" r:id="rId2860"/>
        </w:object>
      </w:r>
      <w:r w:rsidR="00644EF7">
        <w:t xml:space="preserve"> </w:t>
      </w:r>
      <w:r>
        <w:t>may be negative or positive</w:t>
      </w:r>
      <w:r w:rsidR="00FB3B8D">
        <w:t>.</w:t>
      </w:r>
      <w:r>
        <w:t xml:space="preserve"> </w:t>
      </w:r>
      <w:r w:rsidR="00FB3B8D">
        <w:t>T</w:t>
      </w:r>
      <w:r>
        <w:t xml:space="preserve">he gel porosity </w:t>
      </w:r>
      <w:r w:rsidR="00DF221F" w:rsidRPr="00DF221F">
        <w:rPr>
          <w:position w:val="-12"/>
        </w:rPr>
        <w:object w:dxaOrig="320" w:dyaOrig="380" w14:anchorId="4699257B">
          <v:shape id="_x0000_i2439" type="#_x0000_t75" style="width:15.75pt;height:18.75pt" o:ole="">
            <v:imagedata r:id="rId2861" o:title=""/>
          </v:shape>
          <o:OLEObject Type="Embed" ProgID="Equation.DSMT4" ShapeID="_x0000_i2439" DrawAspect="Content" ObjectID="_1527086064" r:id="rId2862"/>
        </w:object>
      </w:r>
      <w:r>
        <w:t xml:space="preserve">is unitless and must be in the range </w:t>
      </w:r>
      <w:r w:rsidR="00DF221F" w:rsidRPr="00DF221F">
        <w:rPr>
          <w:position w:val="-12"/>
        </w:rPr>
        <w:object w:dxaOrig="1020" w:dyaOrig="380" w14:anchorId="57DC1221">
          <v:shape id="_x0000_i2440" type="#_x0000_t75" style="width:51pt;height:18.75pt" o:ole="">
            <v:imagedata r:id="rId2863" o:title=""/>
          </v:shape>
          <o:OLEObject Type="Embed" ProgID="Equation.DSMT4" ShapeID="_x0000_i2440" DrawAspect="Content" ObjectID="_1527086065" r:id="rId2864"/>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671F9A99" w:rsidR="00644EF7" w:rsidRDefault="00644EF7" w:rsidP="009773FE">
      <w:pPr>
        <w:pStyle w:val="MTDisplayEquation"/>
      </w:pPr>
      <w:r>
        <w:tab/>
      </w:r>
      <w:r w:rsidR="00DF221F" w:rsidRPr="00DF221F">
        <w:rPr>
          <w:position w:val="-80"/>
        </w:rPr>
        <w:object w:dxaOrig="4380" w:dyaOrig="1719" w14:anchorId="4CD380EA">
          <v:shape id="_x0000_i2441" type="#_x0000_t75" style="width:219pt;height:86.25pt" o:ole="">
            <v:imagedata r:id="rId2865" o:title=""/>
          </v:shape>
          <o:OLEObject Type="Embed" ProgID="Equation.DSMT4" ShapeID="_x0000_i2441" DrawAspect="Content" ObjectID="_1527086066" r:id="rId286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41</w:instrText>
        </w:r>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919" w:name="_Toc302112045"/>
      <w:r>
        <w:t>Perfect Osmometer Equilibrium Osmotic Pressure</w:t>
      </w:r>
      <w:bookmarkEnd w:id="919"/>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6733BF1D" w:rsidR="000748EF" w:rsidRDefault="000748EF" w:rsidP="000748EF">
      <w:pPr>
        <w:pStyle w:val="MTDisplayEquation"/>
      </w:pPr>
      <w:r>
        <w:tab/>
      </w:r>
      <w:r w:rsidR="00DF221F" w:rsidRPr="00DF221F">
        <w:rPr>
          <w:position w:val="-10"/>
        </w:rPr>
        <w:object w:dxaOrig="900" w:dyaOrig="320" w14:anchorId="066141EA">
          <v:shape id="_x0000_i2442" type="#_x0000_t75" style="width:45pt;height:15.75pt" o:ole="">
            <v:imagedata r:id="rId2867" o:title=""/>
          </v:shape>
          <o:OLEObject Type="Embed" ProgID="Equation.DSMT4" ShapeID="_x0000_i2442" DrawAspect="Content" ObjectID="_1527086067" r:id="rId2868"/>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42</w:instrText>
        </w:r>
      </w:fldSimple>
      <w:r>
        <w:instrText>)</w:instrText>
      </w:r>
      <w:r>
        <w:fldChar w:fldCharType="end"/>
      </w:r>
    </w:p>
    <w:p w14:paraId="1703B23C" w14:textId="384C58D5" w:rsidR="00122416" w:rsidRDefault="00122416" w:rsidP="008C7882">
      <w:r>
        <w:t xml:space="preserve">where </w:t>
      </w:r>
      <w:r w:rsidR="00DF221F" w:rsidRPr="00DF221F">
        <w:rPr>
          <w:position w:val="-6"/>
        </w:rPr>
        <w:object w:dxaOrig="220" w:dyaOrig="220" w14:anchorId="080085B4">
          <v:shape id="_x0000_i2443" type="#_x0000_t75" style="width:11.25pt;height:11.25pt" o:ole="">
            <v:imagedata r:id="rId2869" o:title=""/>
          </v:shape>
          <o:OLEObject Type="Embed" ProgID="Equation.DSMT4" ShapeID="_x0000_i2443" DrawAspect="Content" ObjectID="_1527086068" r:id="rId2870"/>
        </w:object>
      </w:r>
      <w:r w:rsidR="00EB2008">
        <w:t xml:space="preserve"> </w:t>
      </w:r>
      <w:r>
        <w:t>is the osmotic pressure, given by</w:t>
      </w:r>
    </w:p>
    <w:p w14:paraId="03D9756D" w14:textId="5A99D816" w:rsidR="000748EF" w:rsidRDefault="000748EF" w:rsidP="000748EF">
      <w:pPr>
        <w:pStyle w:val="MTDisplayEquation"/>
      </w:pPr>
      <w:r>
        <w:lastRenderedPageBreak/>
        <w:tab/>
      </w:r>
      <w:r w:rsidR="00DF221F" w:rsidRPr="00DF221F">
        <w:rPr>
          <w:position w:val="-16"/>
        </w:rPr>
        <w:object w:dxaOrig="1540" w:dyaOrig="440" w14:anchorId="7A94125E">
          <v:shape id="_x0000_i2444" type="#_x0000_t75" style="width:77.25pt;height:21.75pt" o:ole="">
            <v:imagedata r:id="rId2871" o:title=""/>
          </v:shape>
          <o:OLEObject Type="Embed" ProgID="Equation.DSMT4" ShapeID="_x0000_i2444" DrawAspect="Content" ObjectID="_1527086069" r:id="rId287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43</w:instrText>
        </w:r>
      </w:fldSimple>
      <w:r>
        <w:instrText>)</w:instrText>
      </w:r>
      <w:r>
        <w:fldChar w:fldCharType="end"/>
      </w:r>
    </w:p>
    <w:p w14:paraId="487A90F7" w14:textId="7A3A2105" w:rsidR="002E4E77" w:rsidRDefault="00DF221F" w:rsidP="00122416">
      <w:r w:rsidRPr="00DF221F">
        <w:rPr>
          <w:position w:val="-6"/>
        </w:rPr>
        <w:object w:dxaOrig="220" w:dyaOrig="260" w14:anchorId="27D492BB">
          <v:shape id="_x0000_i2445" type="#_x0000_t75" style="width:11.25pt;height:12.75pt" o:ole="">
            <v:imagedata r:id="rId2873" o:title=""/>
          </v:shape>
          <o:OLEObject Type="Embed" ProgID="Equation.DSMT4" ShapeID="_x0000_i2445" DrawAspect="Content" ObjectID="_1527086070" r:id="rId2874"/>
        </w:object>
      </w:r>
      <w:r w:rsidR="00EB2008">
        <w:t xml:space="preserve"> </w:t>
      </w:r>
      <w:r w:rsidR="002E4E77">
        <w:t>is the interstitial fluid in the current configuration, related to the reference configuration via,</w:t>
      </w:r>
    </w:p>
    <w:p w14:paraId="211840AE" w14:textId="5B51AADE" w:rsidR="000748EF" w:rsidRDefault="000748EF" w:rsidP="000748EF">
      <w:pPr>
        <w:pStyle w:val="MTDisplayEquation"/>
      </w:pPr>
      <w:r>
        <w:tab/>
      </w:r>
      <w:r w:rsidR="00DF221F" w:rsidRPr="00DF221F">
        <w:rPr>
          <w:position w:val="-30"/>
        </w:rPr>
        <w:object w:dxaOrig="1620" w:dyaOrig="720" w14:anchorId="7A745CAF">
          <v:shape id="_x0000_i2446" type="#_x0000_t75" style="width:81pt;height:36pt" o:ole="">
            <v:imagedata r:id="rId2875" o:title=""/>
          </v:shape>
          <o:OLEObject Type="Embed" ProgID="Equation.DSMT4" ShapeID="_x0000_i2446" DrawAspect="Content" ObjectID="_1527086071" r:id="rId2876"/>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44</w:instrText>
        </w:r>
      </w:fldSimple>
      <w:r>
        <w:instrText>)</w:instrText>
      </w:r>
      <w:r>
        <w:fldChar w:fldCharType="end"/>
      </w:r>
    </w:p>
    <w:p w14:paraId="3A760ABC" w14:textId="64A60C1B" w:rsidR="00122416" w:rsidRDefault="002E4E77" w:rsidP="00122416">
      <w:r>
        <w:t>where</w:t>
      </w:r>
      <w:r w:rsidR="00EB2008">
        <w:t xml:space="preserve"> </w:t>
      </w:r>
      <w:r w:rsidR="00DF221F" w:rsidRPr="00025957">
        <w:rPr>
          <w:position w:val="-4"/>
        </w:rPr>
        <w:object w:dxaOrig="240" w:dyaOrig="260" w14:anchorId="0E0C6F73">
          <v:shape id="_x0000_i2447" type="#_x0000_t75" style="width:12pt;height:12.75pt" o:ole="">
            <v:imagedata r:id="rId2877" o:title=""/>
          </v:shape>
          <o:OLEObject Type="Embed" ProgID="Equation.DSMT4" ShapeID="_x0000_i2447" DrawAspect="Content" ObjectID="_1527086072" r:id="rId2878"/>
        </w:object>
      </w:r>
      <w:r>
        <w:rPr>
          <w:i/>
        </w:rPr>
        <w:t xml:space="preserve"> </w:t>
      </w:r>
      <w:r>
        <w:t>is the universal gas constant and</w:t>
      </w:r>
      <w:r w:rsidR="00EB2008">
        <w:t xml:space="preserve"> </w:t>
      </w:r>
      <w:r w:rsidR="00DF221F" w:rsidRPr="00DF221F">
        <w:rPr>
          <w:position w:val="-6"/>
        </w:rPr>
        <w:object w:dxaOrig="200" w:dyaOrig="279" w14:anchorId="54173742">
          <v:shape id="_x0000_i2448" type="#_x0000_t75" style="width:9.75pt;height:14.25pt" o:ole="">
            <v:imagedata r:id="rId2879" o:title=""/>
          </v:shape>
          <o:OLEObject Type="Embed" ProgID="Equation.DSMT4" ShapeID="_x0000_i2448" DrawAspect="Content" ObjectID="_1527086073" r:id="rId2880"/>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103F45D3" w:rsidR="00B21CEB" w:rsidRPr="00122416" w:rsidRDefault="00B21CEB" w:rsidP="009773FE">
      <w:pPr>
        <w:pStyle w:val="MTDisplayEquation"/>
      </w:pPr>
      <w:r>
        <w:tab/>
      </w:r>
      <w:r w:rsidR="00DF221F" w:rsidRPr="00DF221F">
        <w:rPr>
          <w:position w:val="-32"/>
        </w:rPr>
        <w:object w:dxaOrig="4819" w:dyaOrig="760" w14:anchorId="75A1D5BC">
          <v:shape id="_x0000_i2449" type="#_x0000_t75" style="width:240.75pt;height:38.25pt" o:ole="">
            <v:imagedata r:id="rId2881" o:title=""/>
          </v:shape>
          <o:OLEObject Type="Embed" ProgID="Equation.DSMT4" ShapeID="_x0000_i2449" DrawAspect="Content" ObjectID="_1527086074" r:id="rId2882"/>
        </w:object>
      </w:r>
      <w:r w:rsidR="0074295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45</w:instrText>
        </w:r>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920" w:name="_Toc302112046"/>
      <w:r>
        <w:t>Nearly-Incompressible Materials</w:t>
      </w:r>
      <w:bookmarkEnd w:id="920"/>
    </w:p>
    <w:p w14:paraId="769937C5" w14:textId="77777777" w:rsidR="008C7882" w:rsidRDefault="008C7882" w:rsidP="008F4203">
      <w:pPr>
        <w:pStyle w:val="Heading3"/>
      </w:pPr>
      <w:bookmarkStart w:id="921" w:name="_Toc302112047"/>
      <w:r>
        <w:t>Mooney-Rivlin Hyperelasticity</w:t>
      </w:r>
      <w:bookmarkEnd w:id="921"/>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6F7E9E6E" w:rsidR="00594984" w:rsidRDefault="00594984" w:rsidP="00594984">
      <w:pPr>
        <w:pStyle w:val="MTDisplayEquation"/>
      </w:pPr>
      <w:r>
        <w:tab/>
      </w:r>
      <w:r w:rsidR="00DF221F" w:rsidRPr="00DF221F">
        <w:rPr>
          <w:position w:val="-24"/>
        </w:rPr>
        <w:object w:dxaOrig="3800" w:dyaOrig="620" w14:anchorId="47192DB3">
          <v:shape id="_x0000_i2450" type="#_x0000_t75" style="width:189.75pt;height:30.75pt" o:ole="">
            <v:imagedata r:id="rId2883" o:title=""/>
          </v:shape>
          <o:OLEObject Type="Embed" ProgID="Equation.DSMT4" ShapeID="_x0000_i2450" DrawAspect="Content" ObjectID="_1527086075" r:id="rId288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46</w:instrText>
        </w:r>
      </w:fldSimple>
      <w:r>
        <w:instrText>)</w:instrText>
      </w:r>
      <w:r>
        <w:fldChar w:fldCharType="end"/>
      </w:r>
    </w:p>
    <w:p w14:paraId="5BAAFA1A" w14:textId="1CEA7521" w:rsidR="00E16837" w:rsidRDefault="00594984" w:rsidP="008C7882">
      <w:pPr>
        <w:pStyle w:val="MTDisplayEquation"/>
      </w:pPr>
      <w:r>
        <w:t>Here,</w:t>
      </w:r>
      <w:r w:rsidR="009773FE">
        <w:t xml:space="preserve"> </w:t>
      </w:r>
      <w:r w:rsidR="00DF221F" w:rsidRPr="00DF221F">
        <w:rPr>
          <w:position w:val="-12"/>
        </w:rPr>
        <w:object w:dxaOrig="220" w:dyaOrig="360" w14:anchorId="759242AE">
          <v:shape id="_x0000_i2451" type="#_x0000_t75" style="width:11.25pt;height:18pt" o:ole="">
            <v:imagedata r:id="rId2885" o:title=""/>
          </v:shape>
          <o:OLEObject Type="Embed" ProgID="Equation.DSMT4" ShapeID="_x0000_i2451" DrawAspect="Content" ObjectID="_1527086076" r:id="rId2886"/>
        </w:object>
      </w:r>
      <w:r w:rsidR="009773FE">
        <w:t xml:space="preserve"> </w:t>
      </w:r>
      <w:r w:rsidR="008C7882">
        <w:t>and</w:t>
      </w:r>
      <w:r w:rsidR="009773FE">
        <w:t xml:space="preserve"> </w:t>
      </w:r>
      <w:r w:rsidR="00DF221F" w:rsidRPr="00DF221F">
        <w:rPr>
          <w:position w:val="-12"/>
        </w:rPr>
        <w:object w:dxaOrig="240" w:dyaOrig="360" w14:anchorId="372345CD">
          <v:shape id="_x0000_i2452" type="#_x0000_t75" style="width:12pt;height:18pt" o:ole="">
            <v:imagedata r:id="rId2887" o:title=""/>
          </v:shape>
          <o:OLEObject Type="Embed" ProgID="Equation.DSMT4" ShapeID="_x0000_i2452" DrawAspect="Content" ObjectID="_1527086077" r:id="rId2888"/>
        </w:object>
      </w:r>
      <w:r w:rsidR="009773FE">
        <w:t xml:space="preserve"> </w:t>
      </w:r>
      <w:r w:rsidR="008C7882">
        <w:t xml:space="preserve">are the Mooney-Rivlin material coefficients, </w:t>
      </w:r>
      <w:r w:rsidR="00DF221F" w:rsidRPr="00DF221F">
        <w:rPr>
          <w:position w:val="-12"/>
        </w:rPr>
        <w:object w:dxaOrig="220" w:dyaOrig="380" w14:anchorId="5A7ECB78">
          <v:shape id="_x0000_i2453" type="#_x0000_t75" style="width:11.25pt;height:18.75pt" o:ole="">
            <v:imagedata r:id="rId2889" o:title=""/>
          </v:shape>
          <o:OLEObject Type="Embed" ProgID="Equation.DSMT4" ShapeID="_x0000_i2453" DrawAspect="Content" ObjectID="_1527086078" r:id="rId2890"/>
        </w:object>
      </w:r>
      <w:r w:rsidR="009773FE">
        <w:t xml:space="preserve"> </w:t>
      </w:r>
      <w:r w:rsidR="008C7882">
        <w:t xml:space="preserve">and </w:t>
      </w:r>
      <w:r w:rsidR="00DF221F" w:rsidRPr="00DF221F">
        <w:rPr>
          <w:position w:val="-12"/>
        </w:rPr>
        <w:object w:dxaOrig="260" w:dyaOrig="380" w14:anchorId="30414270">
          <v:shape id="_x0000_i2454" type="#_x0000_t75" style="width:12.75pt;height:18.75pt" o:ole="">
            <v:imagedata r:id="rId2891" o:title=""/>
          </v:shape>
          <o:OLEObject Type="Embed" ProgID="Equation.DSMT4" ShapeID="_x0000_i2454" DrawAspect="Content" ObjectID="_1527086079" r:id="rId2892"/>
        </w:object>
      </w:r>
      <w:r w:rsidR="009773FE">
        <w:t xml:space="preserve"> </w:t>
      </w:r>
      <w:r w:rsidR="008C7882">
        <w:t xml:space="preserve">are the invariants of the deviatoric part of the right Cauchy-Green deformation tensor, </w:t>
      </w:r>
      <w:r w:rsidR="00DF221F" w:rsidRPr="00DF221F">
        <w:rPr>
          <w:position w:val="-6"/>
        </w:rPr>
        <w:object w:dxaOrig="920" w:dyaOrig="320" w14:anchorId="2E30DBFD">
          <v:shape id="_x0000_i2455" type="#_x0000_t75" style="width:45.75pt;height:15.75pt" o:ole="">
            <v:imagedata r:id="rId2893" o:title=""/>
          </v:shape>
          <o:OLEObject Type="Embed" ProgID="Equation.DSMT4" ShapeID="_x0000_i2455" DrawAspect="Content" ObjectID="_1527086080" r:id="rId2894"/>
        </w:object>
      </w:r>
      <w:r w:rsidR="008C7882">
        <w:t xml:space="preserve">, where </w:t>
      </w:r>
      <w:r w:rsidR="00DF221F" w:rsidRPr="00DF221F">
        <w:rPr>
          <w:position w:val="-6"/>
        </w:rPr>
        <w:object w:dxaOrig="1140" w:dyaOrig="300" w14:anchorId="3CAC4F4C">
          <v:shape id="_x0000_i2456" type="#_x0000_t75" style="width:57pt;height:15pt" o:ole="">
            <v:imagedata r:id="rId2895" o:title=""/>
          </v:shape>
          <o:OLEObject Type="Embed" ProgID="Equation.DSMT4" ShapeID="_x0000_i2456" DrawAspect="Content" ObjectID="_1527086081" r:id="rId2896"/>
        </w:object>
      </w:r>
      <w:r w:rsidR="008C7882">
        <w:t xml:space="preserve">, </w:t>
      </w:r>
      <w:r w:rsidR="008C7882" w:rsidRPr="008234BB">
        <w:rPr>
          <w:b/>
          <w:i/>
        </w:rPr>
        <w:t>F</w:t>
      </w:r>
      <w:r w:rsidR="008C7882">
        <w:t xml:space="preserve"> is the deformation gradient and </w:t>
      </w:r>
      <w:r w:rsidR="00DF221F" w:rsidRPr="00DF221F">
        <w:rPr>
          <w:position w:val="-12"/>
        </w:rPr>
        <w:object w:dxaOrig="1080" w:dyaOrig="360" w14:anchorId="41D38D72">
          <v:shape id="_x0000_i2457" type="#_x0000_t75" style="width:54pt;height:18pt" o:ole="">
            <v:imagedata r:id="rId2897" o:title=""/>
          </v:shape>
          <o:OLEObject Type="Embed" ProgID="Equation.DSMT4" ShapeID="_x0000_i2457" DrawAspect="Content" ObjectID="_1527086082" r:id="rId2898"/>
        </w:object>
      </w:r>
      <w:r w:rsidR="009773FE">
        <w:t xml:space="preserve"> </w:t>
      </w:r>
      <w:r w:rsidR="008C7882">
        <w:t xml:space="preserve">is the Jacobian of the deformation. When </w:t>
      </w:r>
      <w:r w:rsidR="00DF221F" w:rsidRPr="00DF221F">
        <w:rPr>
          <w:position w:val="-12"/>
        </w:rPr>
        <w:object w:dxaOrig="620" w:dyaOrig="360" w14:anchorId="2AA1592E">
          <v:shape id="_x0000_i2458" type="#_x0000_t75" style="width:30.75pt;height:18pt" o:ole="">
            <v:imagedata r:id="rId2899" o:title=""/>
          </v:shape>
          <o:OLEObject Type="Embed" ProgID="Equation.DSMT4" ShapeID="_x0000_i2458" DrawAspect="Content" ObjectID="_1527086083" r:id="rId2900"/>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23DE5A7E" w:rsidR="00E16837" w:rsidRPr="00E16837" w:rsidRDefault="00E16837" w:rsidP="00E16837">
      <w:pPr>
        <w:pStyle w:val="MTDisplayEquation"/>
      </w:pPr>
      <w:r>
        <w:tab/>
      </w:r>
      <w:r w:rsidR="00DF221F" w:rsidRPr="00DF221F">
        <w:rPr>
          <w:position w:val="-28"/>
        </w:rPr>
        <w:object w:dxaOrig="4800" w:dyaOrig="680" w14:anchorId="701F7BB8">
          <v:shape id="_x0000_i2459" type="#_x0000_t75" style="width:240pt;height:33.75pt" o:ole="">
            <v:imagedata r:id="rId2901" o:title=""/>
          </v:shape>
          <o:OLEObject Type="Embed" ProgID="Equation.DSMT4" ShapeID="_x0000_i2459" DrawAspect="Content" ObjectID="_1527086084" r:id="rId290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47</w:instrText>
        </w:r>
      </w:fldSimple>
      <w:r>
        <w:instrText>)</w:instrText>
      </w:r>
      <w:r>
        <w:fldChar w:fldCharType="end"/>
      </w:r>
    </w:p>
    <w:p w14:paraId="35244EB1" w14:textId="77777777" w:rsidR="00E16837" w:rsidRDefault="00E16837" w:rsidP="008F4203">
      <w:r>
        <w:t>The spatial elasticity tensor is given by</w:t>
      </w:r>
    </w:p>
    <w:p w14:paraId="4CEBA3DB" w14:textId="263B7C54" w:rsidR="00E16837" w:rsidRPr="00E16837" w:rsidRDefault="00E16837" w:rsidP="00E16837">
      <w:pPr>
        <w:pStyle w:val="MTDisplayEquation"/>
      </w:pPr>
      <w:r>
        <w:tab/>
      </w:r>
      <w:r w:rsidR="00DF221F" w:rsidRPr="00DF221F">
        <w:rPr>
          <w:position w:val="-24"/>
        </w:rPr>
        <w:object w:dxaOrig="5020" w:dyaOrig="620" w14:anchorId="14A3BDFF">
          <v:shape id="_x0000_i2460" type="#_x0000_t75" style="width:251.25pt;height:30.75pt" o:ole="">
            <v:imagedata r:id="rId2903" o:title=""/>
          </v:shape>
          <o:OLEObject Type="Embed" ProgID="Equation.DSMT4" ShapeID="_x0000_i2460" DrawAspect="Content" ObjectID="_1527086085" r:id="rId290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48</w:instrText>
        </w:r>
      </w:fldSimple>
      <w:r>
        <w:instrText>)</w:instrText>
      </w:r>
      <w:r>
        <w:fldChar w:fldCharType="end"/>
      </w:r>
    </w:p>
    <w:p w14:paraId="06F9F44F" w14:textId="77777777" w:rsidR="00E16837" w:rsidRDefault="00E16837" w:rsidP="008F4203">
      <w:r>
        <w:t>where,</w:t>
      </w:r>
    </w:p>
    <w:p w14:paraId="3E1E35D1" w14:textId="680BF717" w:rsidR="00E16837" w:rsidRDefault="00E16837" w:rsidP="00E16837">
      <w:pPr>
        <w:pStyle w:val="MTDisplayEquation"/>
      </w:pPr>
      <w:r>
        <w:tab/>
      </w:r>
      <w:r w:rsidR="00DF221F" w:rsidRPr="00DF221F">
        <w:rPr>
          <w:position w:val="-62"/>
        </w:rPr>
        <w:object w:dxaOrig="5679" w:dyaOrig="1359" w14:anchorId="26F1BAB1">
          <v:shape id="_x0000_i2461" type="#_x0000_t75" style="width:284.25pt;height:68.25pt" o:ole="">
            <v:imagedata r:id="rId2905" o:title=""/>
          </v:shape>
          <o:OLEObject Type="Embed" ProgID="Equation.DSMT4" ShapeID="_x0000_i2461" DrawAspect="Content" ObjectID="_1527086086" r:id="rId290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49</w:instrText>
        </w:r>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922" w:name="_Toc302112048"/>
      <w:commentRangeStart w:id="923"/>
      <w:r>
        <w:lastRenderedPageBreak/>
        <w:t>Ogden Hyperelastic</w:t>
      </w:r>
      <w:commentRangeEnd w:id="923"/>
      <w:r w:rsidR="00FB3B8D">
        <w:rPr>
          <w:rStyle w:val="CommentReference"/>
          <w:rFonts w:cs="Times New Roman"/>
          <w:b w:val="0"/>
          <w:bCs w:val="0"/>
        </w:rPr>
        <w:commentReference w:id="923"/>
      </w:r>
      <w:bookmarkEnd w:id="922"/>
    </w:p>
    <w:p w14:paraId="318A691F" w14:textId="77777777" w:rsidR="008C7882" w:rsidRDefault="008C7882" w:rsidP="008C7882">
      <w:r>
        <w:t>The Ogden material is defined using the following hyperelastic strain energy function:</w:t>
      </w:r>
    </w:p>
    <w:p w14:paraId="25EFAA66" w14:textId="31BAB69E" w:rsidR="008C7882" w:rsidRDefault="008C7882" w:rsidP="008C7882">
      <w:pPr>
        <w:pStyle w:val="MTDisplayEquation"/>
      </w:pPr>
      <w:r>
        <w:tab/>
      </w:r>
      <w:r w:rsidR="00DF221F" w:rsidRPr="00DF221F">
        <w:rPr>
          <w:position w:val="-30"/>
        </w:rPr>
        <w:object w:dxaOrig="5060" w:dyaOrig="700" w14:anchorId="1F8B98E2">
          <v:shape id="_x0000_i2462" type="#_x0000_t75" style="width:252.75pt;height:35.25pt" o:ole="">
            <v:imagedata r:id="rId2907" o:title=""/>
          </v:shape>
          <o:OLEObject Type="Embed" ProgID="Equation.DSMT4" ShapeID="_x0000_i2462" DrawAspect="Content" ObjectID="_1527086087" r:id="rId29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50</w:instrText>
        </w:r>
      </w:fldSimple>
      <w:r>
        <w:instrText>)</w:instrText>
      </w:r>
      <w:r>
        <w:fldChar w:fldCharType="end"/>
      </w:r>
    </w:p>
    <w:p w14:paraId="7668C040" w14:textId="7D8123DB" w:rsidR="008C7882" w:rsidRDefault="008C7882" w:rsidP="008C7882">
      <w:r>
        <w:t xml:space="preserve">Here, </w:t>
      </w:r>
      <w:r w:rsidR="00DF221F" w:rsidRPr="00DF221F">
        <w:rPr>
          <w:position w:val="-12"/>
        </w:rPr>
        <w:object w:dxaOrig="240" w:dyaOrig="400" w14:anchorId="1F0A8E4F">
          <v:shape id="_x0000_i2463" type="#_x0000_t75" style="width:12pt;height:20.25pt" o:ole="">
            <v:imagedata r:id="rId2909" o:title=""/>
          </v:shape>
          <o:OLEObject Type="Embed" ProgID="Equation.DSMT4" ShapeID="_x0000_i2463" DrawAspect="Content" ObjectID="_1527086088" r:id="rId2910"/>
        </w:object>
      </w:r>
      <w:r w:rsidR="00C2754B">
        <w:t xml:space="preserve"> </w:t>
      </w:r>
      <w:r>
        <w:t xml:space="preserve">are the deviatoric principal stretches and </w:t>
      </w:r>
      <w:r w:rsidR="00DF221F" w:rsidRPr="00DF221F">
        <w:rPr>
          <w:position w:val="-12"/>
        </w:rPr>
        <w:object w:dxaOrig="220" w:dyaOrig="360" w14:anchorId="24BB91F6">
          <v:shape id="_x0000_i2464" type="#_x0000_t75" style="width:11.25pt;height:18pt" o:ole="">
            <v:imagedata r:id="rId2911" o:title=""/>
          </v:shape>
          <o:OLEObject Type="Embed" ProgID="Equation.DSMT4" ShapeID="_x0000_i2464" DrawAspect="Content" ObjectID="_1527086089" r:id="rId2912"/>
        </w:object>
      </w:r>
      <w:r w:rsidR="00C2754B">
        <w:t xml:space="preserve"> </w:t>
      </w:r>
      <w:r>
        <w:t xml:space="preserve">and </w:t>
      </w:r>
      <w:r w:rsidR="00DF221F" w:rsidRPr="00DF221F">
        <w:rPr>
          <w:position w:val="-12"/>
        </w:rPr>
        <w:object w:dxaOrig="279" w:dyaOrig="360" w14:anchorId="5AD22AC7">
          <v:shape id="_x0000_i2465" type="#_x0000_t75" style="width:14.25pt;height:18pt" o:ole="">
            <v:imagedata r:id="rId2913" o:title=""/>
          </v:shape>
          <o:OLEObject Type="Embed" ProgID="Equation.DSMT4" ShapeID="_x0000_i2465" DrawAspect="Content" ObjectID="_1527086090" r:id="rId2914"/>
        </w:object>
      </w:r>
      <w:r>
        <w:t xml:space="preserve"> are material parameters. The term </w:t>
      </w:r>
      <w:r w:rsidR="00DF221F" w:rsidRPr="00DF221F">
        <w:rPr>
          <w:position w:val="-14"/>
        </w:rPr>
        <w:object w:dxaOrig="620" w:dyaOrig="400" w14:anchorId="2F1B10A8">
          <v:shape id="_x0000_i2466" type="#_x0000_t75" style="width:30.75pt;height:20.25pt" o:ole="">
            <v:imagedata r:id="rId2915" o:title=""/>
          </v:shape>
          <o:OLEObject Type="Embed" ProgID="Equation.DSMT4" ShapeID="_x0000_i2466" DrawAspect="Content" ObjectID="_1527086091" r:id="rId2916"/>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27006C15" w:rsidR="008C7882" w:rsidRDefault="008C7882" w:rsidP="008C7882">
      <w:r>
        <w:t xml:space="preserve">Note that the neo-Hookean and Mooney-Rivlin models can also be obtained from the general Ogden strain energy function using special choices for </w:t>
      </w:r>
      <w:r w:rsidR="00DF221F" w:rsidRPr="00DF221F">
        <w:rPr>
          <w:position w:val="-12"/>
        </w:rPr>
        <w:object w:dxaOrig="220" w:dyaOrig="360" w14:anchorId="38306A34">
          <v:shape id="_x0000_i2467" type="#_x0000_t75" style="width:11.25pt;height:18pt" o:ole="">
            <v:imagedata r:id="rId2917" o:title=""/>
          </v:shape>
          <o:OLEObject Type="Embed" ProgID="Equation.DSMT4" ShapeID="_x0000_i2467" DrawAspect="Content" ObjectID="_1527086092" r:id="rId2918"/>
        </w:object>
      </w:r>
      <w:r w:rsidR="00C2754B">
        <w:t xml:space="preserve"> </w:t>
      </w:r>
      <w:r>
        <w:t xml:space="preserve">and </w:t>
      </w:r>
      <w:r w:rsidR="00DF221F" w:rsidRPr="00DF221F">
        <w:rPr>
          <w:position w:val="-12"/>
        </w:rPr>
        <w:object w:dxaOrig="279" w:dyaOrig="360" w14:anchorId="2A79605B">
          <v:shape id="_x0000_i2468" type="#_x0000_t75" style="width:14.25pt;height:18pt" o:ole="">
            <v:imagedata r:id="rId2919" o:title=""/>
          </v:shape>
          <o:OLEObject Type="Embed" ProgID="Equation.DSMT4" ShapeID="_x0000_i2468" DrawAspect="Content" ObjectID="_1527086093" r:id="rId2920"/>
        </w:object>
      </w:r>
      <w:r>
        <w:t>.</w:t>
      </w:r>
    </w:p>
    <w:p w14:paraId="310948CB" w14:textId="77777777" w:rsidR="008C7882" w:rsidRDefault="008C7882" w:rsidP="008F4203">
      <w:pPr>
        <w:pStyle w:val="Heading3"/>
      </w:pPr>
      <w:bookmarkStart w:id="924" w:name="_Toc302481274"/>
      <w:bookmarkStart w:id="925" w:name="_Toc302490328"/>
      <w:bookmarkStart w:id="926" w:name="_Toc302491862"/>
      <w:bookmarkStart w:id="927" w:name="_Toc302492231"/>
      <w:bookmarkStart w:id="928" w:name="_Toc302112049"/>
      <w:bookmarkEnd w:id="924"/>
      <w:bookmarkEnd w:id="925"/>
      <w:bookmarkEnd w:id="926"/>
      <w:bookmarkEnd w:id="927"/>
      <w:r>
        <w:t>Veronda-Westmann Hyperelasticity</w:t>
      </w:r>
      <w:bookmarkEnd w:id="928"/>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674E8727" w:rsidR="008C7882" w:rsidRDefault="008C7882" w:rsidP="008C7882">
      <w:pPr>
        <w:pStyle w:val="MTDisplayEquation"/>
      </w:pPr>
      <w:r>
        <w:tab/>
      </w:r>
      <w:r w:rsidR="00DF221F" w:rsidRPr="00DF221F">
        <w:rPr>
          <w:position w:val="-26"/>
        </w:rPr>
        <w:object w:dxaOrig="4239" w:dyaOrig="639" w14:anchorId="371398E0">
          <v:shape id="_x0000_i2469" type="#_x0000_t75" style="width:212.25pt;height:32.25pt" o:ole="">
            <v:imagedata r:id="rId2921" o:title=""/>
          </v:shape>
          <o:OLEObject Type="Embed" ProgID="Equation.DSMT4" ShapeID="_x0000_i2469" DrawAspect="Content" ObjectID="_1527086094" r:id="rId292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51</w:instrText>
        </w:r>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0226D793" w:rsidR="00AC4592" w:rsidRDefault="00AC4592" w:rsidP="008C7882">
      <w:r>
        <w:t xml:space="preserve">The Cauchy stress </w:t>
      </w:r>
      <w:r w:rsidR="00DF221F" w:rsidRPr="00DF221F">
        <w:rPr>
          <w:position w:val="-6"/>
        </w:rPr>
        <w:object w:dxaOrig="200" w:dyaOrig="220" w14:anchorId="40C449ED">
          <v:shape id="_x0000_i2470" type="#_x0000_t75" style="width:9.75pt;height:11.25pt" o:ole="">
            <v:imagedata r:id="rId2923" o:title=""/>
          </v:shape>
          <o:OLEObject Type="Embed" ProgID="Equation.DSMT4" ShapeID="_x0000_i2470" DrawAspect="Content" ObjectID="_1527086095" r:id="rId2924"/>
        </w:object>
      </w:r>
      <w:r w:rsidR="00C2754B">
        <w:t xml:space="preserve"> </w:t>
      </w:r>
      <w:r>
        <w:t>is found from</w:t>
      </w:r>
    </w:p>
    <w:p w14:paraId="005192D6" w14:textId="08C13361" w:rsidR="00AC4592" w:rsidRDefault="00AC4592" w:rsidP="00AC4592">
      <w:pPr>
        <w:pStyle w:val="MTDisplayEquation"/>
      </w:pPr>
      <w:r>
        <w:tab/>
      </w:r>
      <w:r w:rsidR="00DF221F" w:rsidRPr="00DF221F">
        <w:rPr>
          <w:position w:val="-10"/>
        </w:rPr>
        <w:object w:dxaOrig="1460" w:dyaOrig="380" w14:anchorId="621F86D3">
          <v:shape id="_x0000_i2471" type="#_x0000_t75" style="width:72.75pt;height:18.75pt" o:ole="">
            <v:imagedata r:id="rId2925" o:title=""/>
          </v:shape>
          <o:OLEObject Type="Embed" ProgID="Equation.DSMT4" ShapeID="_x0000_i2471" DrawAspect="Content" ObjectID="_1527086096" r:id="rId2926"/>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52</w:instrText>
        </w:r>
      </w:fldSimple>
      <w:r>
        <w:instrText>)</w:instrText>
      </w:r>
      <w:r>
        <w:fldChar w:fldCharType="end"/>
      </w:r>
    </w:p>
    <w:p w14:paraId="547ABDC2" w14:textId="77777777" w:rsidR="00AC4592" w:rsidRDefault="00AC4592" w:rsidP="00AC4592">
      <w:r>
        <w:t>where</w:t>
      </w:r>
    </w:p>
    <w:p w14:paraId="03CEA727" w14:textId="19001573" w:rsidR="00AC4592" w:rsidRDefault="00AC4592" w:rsidP="00AC4592">
      <w:pPr>
        <w:pStyle w:val="MTDisplayEquation"/>
      </w:pPr>
      <w:r>
        <w:tab/>
      </w:r>
      <w:r w:rsidR="00DF221F" w:rsidRPr="00DF221F">
        <w:rPr>
          <w:position w:val="-24"/>
        </w:rPr>
        <w:object w:dxaOrig="2820" w:dyaOrig="620" w14:anchorId="15A64D22">
          <v:shape id="_x0000_i2472" type="#_x0000_t75" style="width:141pt;height:30.75pt" o:ole="">
            <v:imagedata r:id="rId2927" o:title=""/>
          </v:shape>
          <o:OLEObject Type="Embed" ProgID="Equation.DSMT4" ShapeID="_x0000_i2472" DrawAspect="Content" ObjectID="_1527086097" r:id="rId2928"/>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53</w:instrText>
        </w:r>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2BA0A0E" w:rsidR="00AC4592" w:rsidRDefault="00AC4592" w:rsidP="00AC4592">
      <w:pPr>
        <w:pStyle w:val="MTDisplayEquation"/>
      </w:pPr>
      <w:r>
        <w:tab/>
      </w:r>
      <w:r w:rsidR="00DF221F" w:rsidRPr="00DF221F">
        <w:rPr>
          <w:position w:val="-12"/>
        </w:rPr>
        <w:object w:dxaOrig="1640" w:dyaOrig="400" w14:anchorId="782DFD6B">
          <v:shape id="_x0000_i2473" type="#_x0000_t75" style="width:81.75pt;height:20.25pt" o:ole="">
            <v:imagedata r:id="rId2929" o:title=""/>
          </v:shape>
          <o:OLEObject Type="Embed" ProgID="Equation.DSMT4" ShapeID="_x0000_i2473" DrawAspect="Content" ObjectID="_1527086098" r:id="rId2930"/>
        </w:object>
      </w:r>
      <w:r w:rsidR="00D5704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54</w:instrText>
        </w:r>
      </w:fldSimple>
      <w:r>
        <w:instrText>)</w:instrText>
      </w:r>
      <w:r>
        <w:fldChar w:fldCharType="end"/>
      </w:r>
    </w:p>
    <w:p w14:paraId="71626972" w14:textId="4FBA9148" w:rsidR="00AC4592" w:rsidRDefault="00AC4592" w:rsidP="00AC4592">
      <w:pPr>
        <w:pStyle w:val="MTDisplayEquation"/>
      </w:pPr>
      <w:r>
        <w:tab/>
      </w:r>
      <w:r w:rsidR="00DF221F" w:rsidRPr="00DF221F">
        <w:rPr>
          <w:position w:val="-24"/>
        </w:rPr>
        <w:object w:dxaOrig="1240" w:dyaOrig="620" w14:anchorId="52548AFC">
          <v:shape id="_x0000_i2474" type="#_x0000_t75" style="width:62.25pt;height:30.75pt" o:ole="">
            <v:imagedata r:id="rId2931" o:title=""/>
          </v:shape>
          <o:OLEObject Type="Embed" ProgID="Equation.DSMT4" ShapeID="_x0000_i2474" DrawAspect="Content" ObjectID="_1527086099" r:id="rId2932"/>
        </w:object>
      </w:r>
      <w:r w:rsidR="00B23CF2">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55</w:instrText>
        </w:r>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929" w:name="_Toc302112050"/>
      <w:commentRangeStart w:id="930"/>
      <w:r>
        <w:t>Arruda-Boyce Hyperelasticity</w:t>
      </w:r>
      <w:commentRangeEnd w:id="930"/>
      <w:r w:rsidR="00FB3B8D">
        <w:rPr>
          <w:rStyle w:val="CommentReference"/>
          <w:rFonts w:cs="Times New Roman"/>
          <w:b w:val="0"/>
          <w:bCs w:val="0"/>
        </w:rPr>
        <w:commentReference w:id="930"/>
      </w:r>
      <w:bookmarkEnd w:id="929"/>
    </w:p>
    <w:p w14:paraId="11DFB74C" w14:textId="5EC0D012"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DF221F" w:rsidRPr="00DF221F">
        <w:rPr>
          <w:position w:val="-6"/>
        </w:rPr>
        <w:object w:dxaOrig="279" w:dyaOrig="279" w14:anchorId="232CA0EE">
          <v:shape id="_x0000_i2475" type="#_x0000_t75" style="width:14.25pt;height:14.25pt" o:ole="">
            <v:imagedata r:id="rId2933" o:title=""/>
          </v:shape>
          <o:OLEObject Type="Embed" ProgID="Equation.DSMT4" ShapeID="_x0000_i2475" DrawAspect="Content" ObjectID="_1527086100" r:id="rId2934"/>
        </w:object>
      </w:r>
      <w:r w:rsidRPr="007B2D9E">
        <w:t xml:space="preserve"> </w:t>
      </w:r>
      <w:r>
        <w:t>of rigid links of equal length</w:t>
      </w:r>
      <w:r w:rsidR="007B2D9E">
        <w:t xml:space="preserve"> </w:t>
      </w:r>
      <w:r w:rsidR="00DF221F" w:rsidRPr="00DF221F">
        <w:rPr>
          <w:position w:val="-6"/>
        </w:rPr>
        <w:object w:dxaOrig="139" w:dyaOrig="279" w14:anchorId="20BE8EC2">
          <v:shape id="_x0000_i2476" type="#_x0000_t75" style="width:6.75pt;height:14.25pt" o:ole="">
            <v:imagedata r:id="rId2935" o:title=""/>
          </v:shape>
          <o:OLEObject Type="Embed" ProgID="Equation.DSMT4" ShapeID="_x0000_i2476" DrawAspect="Content" ObjectID="_1527086101" r:id="rId2936"/>
        </w:object>
      </w:r>
      <w:r>
        <w:t xml:space="preserve">. </w:t>
      </w:r>
      <w:r w:rsidR="00A11939">
        <w:t>The parameter</w:t>
      </w:r>
      <w:r w:rsidR="007B2D9E">
        <w:t xml:space="preserve"> </w:t>
      </w:r>
      <w:r w:rsidR="00DF221F" w:rsidRPr="00DF221F">
        <w:rPr>
          <w:position w:val="-6"/>
        </w:rPr>
        <w:object w:dxaOrig="279" w:dyaOrig="279" w14:anchorId="06C6FFC7">
          <v:shape id="_x0000_i2477" type="#_x0000_t75" style="width:14.25pt;height:14.25pt" o:ole="">
            <v:imagedata r:id="rId2937" o:title=""/>
          </v:shape>
          <o:OLEObject Type="Embed" ProgID="Equation.DSMT4" ShapeID="_x0000_i2477" DrawAspect="Content" ObjectID="_1527086102" r:id="rId2938"/>
        </w:object>
      </w:r>
      <w:r w:rsidR="007B2D9E" w:rsidRPr="007B2D9E">
        <w:t xml:space="preserve"> </w:t>
      </w:r>
      <w:r w:rsidR="00A11939">
        <w:t xml:space="preserve">is related to the locking stretch </w:t>
      </w:r>
      <w:r w:rsidR="00DF221F" w:rsidRPr="00DF221F">
        <w:rPr>
          <w:position w:val="-12"/>
        </w:rPr>
        <w:object w:dxaOrig="279" w:dyaOrig="360" w14:anchorId="1FF5E897">
          <v:shape id="_x0000_i2478" type="#_x0000_t75" style="width:14.25pt;height:18pt" o:ole="">
            <v:imagedata r:id="rId2939" o:title=""/>
          </v:shape>
          <o:OLEObject Type="Embed" ProgID="Equation.DSMT4" ShapeID="_x0000_i2478" DrawAspect="Content" ObjectID="_1527086103" r:id="rId2940"/>
        </w:object>
      </w:r>
      <w:r w:rsidR="00A11939">
        <w:t xml:space="preserve">, the stretch at which the chains reach their full extended state, </w:t>
      </w:r>
      <w:r w:rsidR="00DF221F" w:rsidRPr="00DF221F">
        <w:rPr>
          <w:position w:val="-12"/>
        </w:rPr>
        <w:object w:dxaOrig="920" w:dyaOrig="400" w14:anchorId="7399C835">
          <v:shape id="_x0000_i2479" type="#_x0000_t75" style="width:45.75pt;height:20.25pt" o:ole="">
            <v:imagedata r:id="rId2941" o:title=""/>
          </v:shape>
          <o:OLEObject Type="Embed" ProgID="Equation.DSMT4" ShapeID="_x0000_i2479" DrawAspect="Content" ObjectID="_1527086104" r:id="rId2942"/>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168B7F4A" w:rsidR="00585D63" w:rsidRDefault="00585D63" w:rsidP="00585D63">
      <w:pPr>
        <w:pStyle w:val="MTDisplayEquation"/>
      </w:pPr>
      <w:r>
        <w:lastRenderedPageBreak/>
        <w:tab/>
      </w:r>
      <w:r w:rsidR="00DF221F" w:rsidRPr="00DF221F">
        <w:rPr>
          <w:position w:val="-28"/>
        </w:rPr>
        <w:object w:dxaOrig="2980" w:dyaOrig="680" w14:anchorId="5C0DE280">
          <v:shape id="_x0000_i2480" type="#_x0000_t75" style="width:149.25pt;height:33.75pt" o:ole="">
            <v:imagedata r:id="rId2943" o:title=""/>
          </v:shape>
          <o:OLEObject Type="Embed" ProgID="Equation.DSMT4" ShapeID="_x0000_i2480" DrawAspect="Content" ObjectID="_1527086105" r:id="rId294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56</w:instrText>
        </w:r>
      </w:fldSimple>
      <w:r>
        <w:instrText>)</w:instrText>
      </w:r>
      <w:r>
        <w:fldChar w:fldCharType="end"/>
      </w:r>
    </w:p>
    <w:p w14:paraId="47FCF5E7" w14:textId="6CBDEACB" w:rsidR="002354DE" w:rsidRDefault="002354DE" w:rsidP="008F4203">
      <w:pPr>
        <w:jc w:val="left"/>
      </w:pPr>
      <w:r>
        <w:t xml:space="preserve">where </w:t>
      </w:r>
      <w:r w:rsidR="00DF221F" w:rsidRPr="00DF221F">
        <w:rPr>
          <w:position w:val="-10"/>
        </w:rPr>
        <w:object w:dxaOrig="240" w:dyaOrig="260" w14:anchorId="7E097D54">
          <v:shape id="_x0000_i2481" type="#_x0000_t75" style="width:12pt;height:12.75pt" o:ole="">
            <v:imagedata r:id="rId2945" o:title=""/>
          </v:shape>
          <o:OLEObject Type="Embed" ProgID="Equation.DSMT4" ShapeID="_x0000_i2481" DrawAspect="Content" ObjectID="_1527086106" r:id="rId2946"/>
        </w:object>
      </w:r>
      <w:r w:rsidR="007B2D9E">
        <w:t xml:space="preserve"> </w:t>
      </w:r>
      <w:r>
        <w:t xml:space="preserve">is a shear-modulus like parameter and the </w:t>
      </w:r>
      <w:r w:rsidR="00F53B52">
        <w:t>coefficients</w:t>
      </w:r>
      <w:r w:rsidR="007B2D9E">
        <w:t xml:space="preserve"> </w:t>
      </w:r>
      <w:r w:rsidR="00DF221F" w:rsidRPr="00DF221F">
        <w:rPr>
          <w:position w:val="-12"/>
        </w:rPr>
        <w:object w:dxaOrig="260" w:dyaOrig="360" w14:anchorId="4C049C35">
          <v:shape id="_x0000_i2482" type="#_x0000_t75" style="width:12.75pt;height:18pt" o:ole="">
            <v:imagedata r:id="rId2947" o:title=""/>
          </v:shape>
          <o:OLEObject Type="Embed" ProgID="Equation.DSMT4" ShapeID="_x0000_i2482" DrawAspect="Content" ObjectID="_1527086107" r:id="rId2948"/>
        </w:object>
      </w:r>
      <w:r w:rsidR="007B2D9E">
        <w:t xml:space="preserve"> </w:t>
      </w:r>
      <w:r>
        <w:t>are</w:t>
      </w:r>
    </w:p>
    <w:p w14:paraId="4E726DE4" w14:textId="70E31147" w:rsidR="00585D63" w:rsidRDefault="00585D63" w:rsidP="00585D63">
      <w:pPr>
        <w:pStyle w:val="MTDisplayEquation"/>
      </w:pPr>
      <w:r>
        <w:tab/>
      </w:r>
      <w:r w:rsidR="00DF221F" w:rsidRPr="00DF221F">
        <w:rPr>
          <w:position w:val="-24"/>
        </w:rPr>
        <w:object w:dxaOrig="5960" w:dyaOrig="620" w14:anchorId="7B2DCAA3">
          <v:shape id="_x0000_i2483" type="#_x0000_t75" style="width:297.75pt;height:30.75pt" o:ole="">
            <v:imagedata r:id="rId2949" o:title=""/>
          </v:shape>
          <o:OLEObject Type="Embed" ProgID="Equation.DSMT4" ShapeID="_x0000_i2483" DrawAspect="Content" ObjectID="_1527086108" r:id="rId295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57</w:instrText>
        </w:r>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51D16B34" w:rsidR="00585D63" w:rsidRDefault="00585D63" w:rsidP="00585D63">
      <w:pPr>
        <w:pStyle w:val="MTDisplayEquation"/>
      </w:pPr>
      <w:r>
        <w:tab/>
      </w:r>
      <w:r w:rsidR="00DF221F" w:rsidRPr="00DF221F">
        <w:rPr>
          <w:position w:val="-28"/>
        </w:rPr>
        <w:object w:dxaOrig="4200" w:dyaOrig="680" w14:anchorId="1FE62C96">
          <v:shape id="_x0000_i2484" type="#_x0000_t75" style="width:210pt;height:33.75pt" o:ole="">
            <v:imagedata r:id="rId2951" o:title=""/>
          </v:shape>
          <o:OLEObject Type="Embed" ProgID="Equation.DSMT4" ShapeID="_x0000_i2484" DrawAspect="Content" ObjectID="_1527086109" r:id="rId295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58</w:instrText>
        </w:r>
      </w:fldSimple>
      <w:r>
        <w:instrText>)</w:instrText>
      </w:r>
      <w:r>
        <w:fldChar w:fldCharType="end"/>
      </w:r>
    </w:p>
    <w:p w14:paraId="0E6DB9FE" w14:textId="77777777" w:rsidR="004B5CB6" w:rsidRDefault="004B5CB6" w:rsidP="004B5CB6">
      <w:r>
        <w:t>where,</w:t>
      </w:r>
    </w:p>
    <w:p w14:paraId="2284F694" w14:textId="5261865A" w:rsidR="00585D63" w:rsidRDefault="00585D63" w:rsidP="00585D63">
      <w:pPr>
        <w:pStyle w:val="MTDisplayEquation"/>
      </w:pPr>
      <w:r>
        <w:tab/>
      </w:r>
      <w:r w:rsidR="00DF221F" w:rsidRPr="00DF221F">
        <w:rPr>
          <w:position w:val="-32"/>
        </w:rPr>
        <w:object w:dxaOrig="2600" w:dyaOrig="800" w14:anchorId="060BB562">
          <v:shape id="_x0000_i2485" type="#_x0000_t75" style="width:129.75pt;height:39.75pt" o:ole="">
            <v:imagedata r:id="rId2953" o:title=""/>
          </v:shape>
          <o:OLEObject Type="Embed" ProgID="Equation.DSMT4" ShapeID="_x0000_i2485" DrawAspect="Content" ObjectID="_1527086110" r:id="rId295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59</w:instrText>
        </w:r>
      </w:fldSimple>
      <w:r>
        <w:instrText>)</w:instrText>
      </w:r>
      <w:r>
        <w:fldChar w:fldCharType="end"/>
      </w:r>
    </w:p>
    <w:p w14:paraId="61F4532C" w14:textId="77777777" w:rsidR="008C7882" w:rsidRDefault="008C7882" w:rsidP="008F4203">
      <w:pPr>
        <w:pStyle w:val="Heading3"/>
      </w:pPr>
      <w:bookmarkStart w:id="931" w:name="_Toc302112051"/>
      <w:commentRangeStart w:id="932"/>
      <w:r>
        <w:t>Transversely Isotropic Hyperelastic</w:t>
      </w:r>
      <w:commentRangeEnd w:id="932"/>
      <w:r w:rsidR="00FB3B8D">
        <w:rPr>
          <w:rStyle w:val="CommentReference"/>
          <w:rFonts w:cs="Times New Roman"/>
          <w:b w:val="0"/>
          <w:bCs w:val="0"/>
        </w:rPr>
        <w:commentReference w:id="932"/>
      </w:r>
      <w:bookmarkEnd w:id="931"/>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559EB708" w:rsidR="008C7882" w:rsidRDefault="008C7882" w:rsidP="008C7882">
      <w:pPr>
        <w:pStyle w:val="MTDisplayEquation"/>
      </w:pPr>
      <w:r>
        <w:tab/>
      </w:r>
      <w:r w:rsidR="00DF221F" w:rsidRPr="00DF221F">
        <w:rPr>
          <w:position w:val="-24"/>
        </w:rPr>
        <w:object w:dxaOrig="3540" w:dyaOrig="620" w14:anchorId="7FB6953F">
          <v:shape id="_x0000_i2486" type="#_x0000_t75" style="width:177pt;height:30.75pt" o:ole="">
            <v:imagedata r:id="rId2955" o:title=""/>
          </v:shape>
          <o:OLEObject Type="Embed" ProgID="Equation.DSMT4" ShapeID="_x0000_i2486" DrawAspect="Content" ObjectID="_1527086111" r:id="rId29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60</w:instrText>
        </w:r>
      </w:fldSimple>
      <w:r>
        <w:instrText>)</w:instrText>
      </w:r>
      <w:r>
        <w:fldChar w:fldCharType="end"/>
      </w:r>
    </w:p>
    <w:p w14:paraId="06C03DD3" w14:textId="7F4D39AB" w:rsidR="008C7882" w:rsidRDefault="008C7882" w:rsidP="008C7882">
      <w:r>
        <w:t>Here</w:t>
      </w:r>
      <w:r w:rsidR="00DF221F" w:rsidRPr="00DF221F">
        <w:rPr>
          <w:position w:val="-12"/>
        </w:rPr>
        <w:object w:dxaOrig="220" w:dyaOrig="380" w14:anchorId="07C20A3B">
          <v:shape id="_x0000_i2487" type="#_x0000_t75" style="width:11.25pt;height:18.75pt" o:ole="">
            <v:imagedata r:id="rId2957" o:title=""/>
          </v:shape>
          <o:OLEObject Type="Embed" ProgID="Equation.DSMT4" ShapeID="_x0000_i2487" DrawAspect="Content" ObjectID="_1527086112" r:id="rId2958"/>
        </w:object>
      </w:r>
      <w:r w:rsidR="007B2D9E">
        <w:t xml:space="preserve"> </w:t>
      </w:r>
      <w:r>
        <w:t>and</w:t>
      </w:r>
      <w:r w:rsidR="007B2D9E">
        <w:t xml:space="preserve"> </w:t>
      </w:r>
      <w:r w:rsidR="00DF221F" w:rsidRPr="00DF221F">
        <w:rPr>
          <w:position w:val="-12"/>
        </w:rPr>
        <w:object w:dxaOrig="260" w:dyaOrig="380" w14:anchorId="011E321B">
          <v:shape id="_x0000_i2488" type="#_x0000_t75" style="width:12.75pt;height:18.75pt" o:ole="">
            <v:imagedata r:id="rId2959" o:title=""/>
          </v:shape>
          <o:OLEObject Type="Embed" ProgID="Equation.DSMT4" ShapeID="_x0000_i2488" DrawAspect="Content" ObjectID="_1527086113" r:id="rId2960"/>
        </w:object>
      </w:r>
      <w:r w:rsidR="007B2D9E">
        <w:t xml:space="preserve"> </w:t>
      </w:r>
      <w:r>
        <w:t xml:space="preserve">are the first and second invariants of the deviatoric version of the right Cauchy Green deformation tensor </w:t>
      </w:r>
      <w:r w:rsidR="00DF221F" w:rsidRPr="00DF221F">
        <w:rPr>
          <w:position w:val="-6"/>
        </w:rPr>
        <w:object w:dxaOrig="220" w:dyaOrig="320" w14:anchorId="043009C5">
          <v:shape id="_x0000_i2489" type="#_x0000_t75" style="width:11.25pt;height:15.75pt" o:ole="">
            <v:imagedata r:id="rId2961" o:title=""/>
          </v:shape>
          <o:OLEObject Type="Embed" ProgID="Equation.DSMT4" ShapeID="_x0000_i2489" DrawAspect="Content" ObjectID="_1527086114" r:id="rId2962"/>
        </w:object>
      </w:r>
      <w:r>
        <w:rPr>
          <w:b/>
        </w:rPr>
        <w:t xml:space="preserve"> </w:t>
      </w:r>
      <w:r>
        <w:t xml:space="preserve">and </w:t>
      </w:r>
      <w:r w:rsidR="00DF221F" w:rsidRPr="00DF221F">
        <w:rPr>
          <w:position w:val="-6"/>
        </w:rPr>
        <w:object w:dxaOrig="220" w:dyaOrig="340" w14:anchorId="03A34F45">
          <v:shape id="_x0000_i2490" type="#_x0000_t75" style="width:11.25pt;height:17.25pt" o:ole="">
            <v:imagedata r:id="rId2963" o:title=""/>
          </v:shape>
          <o:OLEObject Type="Embed" ProgID="Equation.DSMT4" ShapeID="_x0000_i2490" DrawAspect="Content" ObjectID="_1527086115" r:id="rId2964"/>
        </w:object>
      </w:r>
      <w:r>
        <w:t xml:space="preserve"> is the deviatoric part of the stretch along the fiber direction (</w:t>
      </w:r>
      <w:r w:rsidR="00DF221F" w:rsidRPr="00DF221F">
        <w:rPr>
          <w:position w:val="-6"/>
        </w:rPr>
        <w:object w:dxaOrig="1320" w:dyaOrig="340" w14:anchorId="67608D41">
          <v:shape id="_x0000_i2491" type="#_x0000_t75" style="width:66pt;height:17.25pt" o:ole="">
            <v:imagedata r:id="rId2965" o:title=""/>
          </v:shape>
          <o:OLEObject Type="Embed" ProgID="Equation.DSMT4" ShapeID="_x0000_i2491" DrawAspect="Content" ObjectID="_1527086116" r:id="rId2966"/>
        </w:object>
      </w:r>
      <w:r>
        <w:t xml:space="preserve">, where </w:t>
      </w:r>
      <w:r w:rsidR="00DF221F" w:rsidRPr="00025957">
        <w:rPr>
          <w:position w:val="-4"/>
        </w:rPr>
        <w:object w:dxaOrig="260" w:dyaOrig="260" w14:anchorId="0263C955">
          <v:shape id="_x0000_i2492" type="#_x0000_t75" style="width:12.75pt;height:12.75pt" o:ole="">
            <v:imagedata r:id="rId2967" o:title=""/>
          </v:shape>
          <o:OLEObject Type="Embed" ProgID="Equation.DSMT4" ShapeID="_x0000_i2492" DrawAspect="Content" ObjectID="_1527086117" r:id="rId2968"/>
        </w:object>
      </w:r>
      <w:r w:rsidR="007B2D9E">
        <w:t xml:space="preserve"> </w:t>
      </w:r>
      <w:r>
        <w:t xml:space="preserve">is the initial fiber direction). The function </w:t>
      </w:r>
      <w:r w:rsidR="00DF221F" w:rsidRPr="00DF221F">
        <w:rPr>
          <w:position w:val="-12"/>
        </w:rPr>
        <w:object w:dxaOrig="260" w:dyaOrig="360" w14:anchorId="7536B5DA">
          <v:shape id="_x0000_i2493" type="#_x0000_t75" style="width:12.75pt;height:18pt" o:ole="">
            <v:imagedata r:id="rId2969" o:title=""/>
          </v:shape>
          <o:OLEObject Type="Embed" ProgID="Equation.DSMT4" ShapeID="_x0000_i2493" DrawAspect="Content" ObjectID="_1527086118" r:id="rId2970"/>
        </w:object>
      </w:r>
      <w:r>
        <w:t xml:space="preserve"> represents the material response of the isotropic ground substance matrix, while </w:t>
      </w:r>
      <w:r w:rsidR="00DF221F" w:rsidRPr="00DF221F">
        <w:rPr>
          <w:position w:val="-12"/>
        </w:rPr>
        <w:object w:dxaOrig="279" w:dyaOrig="360" w14:anchorId="10C7A18F">
          <v:shape id="_x0000_i2494" type="#_x0000_t75" style="width:14.25pt;height:18pt" o:ole="">
            <v:imagedata r:id="rId2971" o:title=""/>
          </v:shape>
          <o:OLEObject Type="Embed" ProgID="Equation.DSMT4" ShapeID="_x0000_i2494" DrawAspect="Content" ObjectID="_1527086119" r:id="rId2972"/>
        </w:object>
      </w:r>
      <w:r>
        <w:t>represents the contribution from the fiber family. The strain energy of the fiber family is as follows:</w:t>
      </w:r>
    </w:p>
    <w:p w14:paraId="18108A57" w14:textId="7CC69A17" w:rsidR="008C7882" w:rsidRDefault="008C7882" w:rsidP="008C7882">
      <w:pPr>
        <w:pStyle w:val="MTDisplayEquation"/>
      </w:pPr>
      <w:r>
        <w:tab/>
      </w:r>
      <w:r w:rsidR="00DF221F" w:rsidRPr="00DF221F">
        <w:rPr>
          <w:position w:val="-90"/>
        </w:rPr>
        <w:object w:dxaOrig="3660" w:dyaOrig="1939" w14:anchorId="007879B6">
          <v:shape id="_x0000_i2495" type="#_x0000_t75" style="width:183pt;height:96.75pt" o:ole="">
            <v:imagedata r:id="rId2973" o:title=""/>
          </v:shape>
          <o:OLEObject Type="Embed" ProgID="Equation.DSMT4" ShapeID="_x0000_i2495" DrawAspect="Content" ObjectID="_1527086120" r:id="rId29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61</w:instrText>
        </w:r>
      </w:fldSimple>
      <w:r>
        <w:instrText>)</w:instrText>
      </w:r>
      <w:r>
        <w:fldChar w:fldCharType="end"/>
      </w:r>
    </w:p>
    <w:p w14:paraId="4D97F868" w14:textId="6D31B501" w:rsidR="008C7882" w:rsidRDefault="008C7882" w:rsidP="008C7882">
      <w:r>
        <w:t xml:space="preserve">Here, </w:t>
      </w:r>
      <w:r w:rsidR="00DF221F" w:rsidRPr="00DF221F">
        <w:rPr>
          <w:position w:val="-12"/>
        </w:rPr>
        <w:object w:dxaOrig="300" w:dyaOrig="360" w14:anchorId="6B7C1E9A">
          <v:shape id="_x0000_i2496" type="#_x0000_t75" style="width:15pt;height:18pt" o:ole="">
            <v:imagedata r:id="rId2975" o:title=""/>
          </v:shape>
          <o:OLEObject Type="Embed" ProgID="Equation.DSMT4" ShapeID="_x0000_i2496" DrawAspect="Content" ObjectID="_1527086121" r:id="rId2976"/>
        </w:object>
      </w:r>
      <w:r w:rsidR="007B2D9E">
        <w:t xml:space="preserve"> </w:t>
      </w:r>
      <w:r>
        <w:t xml:space="preserve">is the stretch at which the fibers are straightened, </w:t>
      </w:r>
      <w:r w:rsidR="00DF221F" w:rsidRPr="00DF221F">
        <w:rPr>
          <w:position w:val="-12"/>
        </w:rPr>
        <w:object w:dxaOrig="300" w:dyaOrig="360" w14:anchorId="4DCCCCCA">
          <v:shape id="_x0000_i2497" type="#_x0000_t75" style="width:15pt;height:18pt" o:ole="">
            <v:imagedata r:id="rId2977" o:title=""/>
          </v:shape>
          <o:OLEObject Type="Embed" ProgID="Equation.DSMT4" ShapeID="_x0000_i2497" DrawAspect="Content" ObjectID="_1527086122" r:id="rId2978"/>
        </w:object>
      </w:r>
      <w:r w:rsidR="007B2D9E">
        <w:t xml:space="preserve"> </w:t>
      </w:r>
      <w:r>
        <w:t xml:space="preserve">scales the exponential stresses, </w:t>
      </w:r>
      <w:r w:rsidR="00DF221F" w:rsidRPr="00DF221F">
        <w:rPr>
          <w:position w:val="-12"/>
        </w:rPr>
        <w:object w:dxaOrig="300" w:dyaOrig="360" w14:anchorId="14258576">
          <v:shape id="_x0000_i2498" type="#_x0000_t75" style="width:15pt;height:18pt" o:ole="">
            <v:imagedata r:id="rId2979" o:title=""/>
          </v:shape>
          <o:OLEObject Type="Embed" ProgID="Equation.DSMT4" ShapeID="_x0000_i2498" DrawAspect="Content" ObjectID="_1527086123" r:id="rId2980"/>
        </w:object>
      </w:r>
      <w:r w:rsidR="007B2D9E">
        <w:t xml:space="preserve"> </w:t>
      </w:r>
      <w:r>
        <w:t xml:space="preserve">is the rate of uncrimping of the fibers, and </w:t>
      </w:r>
      <w:r w:rsidR="00DF221F" w:rsidRPr="00DF221F">
        <w:rPr>
          <w:position w:val="-12"/>
        </w:rPr>
        <w:object w:dxaOrig="300" w:dyaOrig="360" w14:anchorId="4C980498">
          <v:shape id="_x0000_i2499" type="#_x0000_t75" style="width:15pt;height:18pt" o:ole="">
            <v:imagedata r:id="rId2981" o:title=""/>
          </v:shape>
          <o:OLEObject Type="Embed" ProgID="Equation.DSMT4" ShapeID="_x0000_i2499" DrawAspect="Content" ObjectID="_1527086124" r:id="rId2982"/>
        </w:object>
      </w:r>
      <w:r w:rsidR="007B2D9E">
        <w:t xml:space="preserve"> </w:t>
      </w:r>
      <w:r>
        <w:t xml:space="preserve">is the modulus of the straightened fibers. </w:t>
      </w:r>
      <w:r w:rsidR="00DF221F" w:rsidRPr="00DF221F">
        <w:rPr>
          <w:position w:val="-12"/>
        </w:rPr>
        <w:object w:dxaOrig="300" w:dyaOrig="360" w14:anchorId="1E926A53">
          <v:shape id="_x0000_i2500" type="#_x0000_t75" style="width:15pt;height:18pt" o:ole="">
            <v:imagedata r:id="rId2983" o:title=""/>
          </v:shape>
          <o:OLEObject Type="Embed" ProgID="Equation.DSMT4" ShapeID="_x0000_i2500" DrawAspect="Content" ObjectID="_1527086125" r:id="rId2984"/>
        </w:object>
      </w:r>
      <w:r w:rsidR="007B2D9E">
        <w:t xml:space="preserve"> </w:t>
      </w:r>
      <w:r>
        <w:t xml:space="preserve">is determined from the requirement that the stress is continuous at </w:t>
      </w:r>
      <w:r w:rsidR="00DF221F" w:rsidRPr="00DF221F">
        <w:rPr>
          <w:position w:val="-12"/>
        </w:rPr>
        <w:object w:dxaOrig="300" w:dyaOrig="360" w14:anchorId="66F536BF">
          <v:shape id="_x0000_i2501" type="#_x0000_t75" style="width:15pt;height:18pt" o:ole="">
            <v:imagedata r:id="rId2985" o:title=""/>
          </v:shape>
          <o:OLEObject Type="Embed" ProgID="Equation.DSMT4" ShapeID="_x0000_i2501" DrawAspect="Content" ObjectID="_1527086126" r:id="rId2986"/>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933" w:name="_Toc302112052"/>
      <w:r>
        <w:lastRenderedPageBreak/>
        <w:t>Ellipsoidal Fiber Distribution</w:t>
      </w:r>
      <w:bookmarkEnd w:id="933"/>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656C24F7" w:rsidR="00C5691A" w:rsidRDefault="00D77B42" w:rsidP="00D77B42">
      <w:pPr>
        <w:pStyle w:val="MTDisplayEquation"/>
      </w:pPr>
      <w:r>
        <w:tab/>
      </w:r>
      <w:r w:rsidR="00DF221F" w:rsidRPr="00DF221F">
        <w:rPr>
          <w:position w:val="-18"/>
        </w:rPr>
        <w:object w:dxaOrig="3640" w:dyaOrig="520" w14:anchorId="4EDC3444">
          <v:shape id="_x0000_i2502" type="#_x0000_t75" style="width:182.25pt;height:26.25pt" o:ole="">
            <v:imagedata r:id="rId2987" o:title=""/>
          </v:shape>
          <o:OLEObject Type="Embed" ProgID="Equation.DSMT4" ShapeID="_x0000_i2502" DrawAspect="Content" ObjectID="_1527086127" r:id="rId2988"/>
        </w:object>
      </w:r>
      <w:r w:rsidR="0086354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62</w:instrText>
        </w:r>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0A74FFEC" w:rsidR="00863541" w:rsidRDefault="00863541" w:rsidP="009773FE">
      <w:pPr>
        <w:pStyle w:val="MTDisplayEquation"/>
      </w:pPr>
      <w:r>
        <w:tab/>
      </w:r>
      <w:r w:rsidR="00DF221F" w:rsidRPr="00DF221F">
        <w:rPr>
          <w:position w:val="-18"/>
        </w:rPr>
        <w:object w:dxaOrig="3519" w:dyaOrig="520" w14:anchorId="7253F6B5">
          <v:shape id="_x0000_i2503" type="#_x0000_t75" style="width:176.25pt;height:26.25pt" o:ole="">
            <v:imagedata r:id="rId2989" o:title=""/>
          </v:shape>
          <o:OLEObject Type="Embed" ProgID="Equation.DSMT4" ShapeID="_x0000_i2503" DrawAspect="Content" ObjectID="_1527086128" r:id="rId299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63</w:instrText>
        </w:r>
      </w:fldSimple>
      <w:r>
        <w:instrText>)</w:instrText>
      </w:r>
      <w:r>
        <w:fldChar w:fldCharType="end"/>
      </w:r>
    </w:p>
    <w:p w14:paraId="2895B29F" w14:textId="12C3558D" w:rsidR="002C3797" w:rsidRDefault="00DF221F" w:rsidP="002C3797">
      <w:r w:rsidRPr="00DF221F">
        <w:rPr>
          <w:position w:val="-12"/>
        </w:rPr>
        <w:object w:dxaOrig="1760" w:dyaOrig="400" w14:anchorId="40CA5E63">
          <v:shape id="_x0000_i2504" type="#_x0000_t75" style="width:87.75pt;height:20.25pt" o:ole="">
            <v:imagedata r:id="rId2991" o:title=""/>
          </v:shape>
          <o:OLEObject Type="Embed" ProgID="Equation.DSMT4" ShapeID="_x0000_i2504" DrawAspect="Content" ObjectID="_1527086129" r:id="rId2992"/>
        </w:object>
      </w:r>
      <w:r w:rsidR="00F73358">
        <w:t xml:space="preserve"> </w:t>
      </w:r>
      <w:r w:rsidR="002C3797">
        <w:t xml:space="preserve">is the square of the fiber stretch </w:t>
      </w:r>
      <w:r w:rsidRPr="00025957">
        <w:rPr>
          <w:position w:val="-4"/>
        </w:rPr>
        <w:object w:dxaOrig="220" w:dyaOrig="260" w14:anchorId="1D111ABF">
          <v:shape id="_x0000_i2505" type="#_x0000_t75" style="width:11.25pt;height:12.75pt" o:ole="">
            <v:imagedata r:id="rId2993" o:title=""/>
          </v:shape>
          <o:OLEObject Type="Embed" ProgID="Equation.DSMT4" ShapeID="_x0000_i2505" DrawAspect="Content" ObjectID="_1527086130" r:id="rId2994"/>
        </w:object>
      </w:r>
      <w:r w:rsidR="002C3797">
        <w:t xml:space="preserve">, </w:t>
      </w:r>
      <w:r w:rsidRPr="00DF221F">
        <w:rPr>
          <w:position w:val="-6"/>
        </w:rPr>
        <w:object w:dxaOrig="260" w:dyaOrig="279" w14:anchorId="43E1B48B">
          <v:shape id="_x0000_i2506" type="#_x0000_t75" style="width:12.75pt;height:14.25pt" o:ole="">
            <v:imagedata r:id="rId2995" o:title=""/>
          </v:shape>
          <o:OLEObject Type="Embed" ProgID="Equation.DSMT4" ShapeID="_x0000_i2506" DrawAspect="Content" ObjectID="_1527086131" r:id="rId2996"/>
        </w:object>
      </w:r>
      <w:r w:rsidR="00F73358">
        <w:t xml:space="preserve"> </w:t>
      </w:r>
      <w:r w:rsidR="002C3797">
        <w:t xml:space="preserve">is the unit vector along the fiber direction (in the reference configuration), which in spherical angles is directed along </w:t>
      </w:r>
      <w:r w:rsidRPr="00DF221F">
        <w:rPr>
          <w:position w:val="-14"/>
        </w:rPr>
        <w:object w:dxaOrig="620" w:dyaOrig="400" w14:anchorId="62713357">
          <v:shape id="_x0000_i2507" type="#_x0000_t75" style="width:30.75pt;height:20.25pt" o:ole="">
            <v:imagedata r:id="rId2997" o:title=""/>
          </v:shape>
          <o:OLEObject Type="Embed" ProgID="Equation.DSMT4" ShapeID="_x0000_i2507" DrawAspect="Content" ObjectID="_1527086132" r:id="rId2998"/>
        </w:object>
      </w:r>
      <w:r w:rsidR="002C3797">
        <w:t xml:space="preserve">, </w:t>
      </w:r>
      <w:r w:rsidRPr="00DF221F">
        <w:rPr>
          <w:position w:val="-12"/>
        </w:rPr>
        <w:object w:dxaOrig="1260" w:dyaOrig="400" w14:anchorId="3819F262">
          <v:shape id="_x0000_i2508" type="#_x0000_t75" style="width:63pt;height:20.25pt" o:ole="">
            <v:imagedata r:id="rId2999" o:title=""/>
          </v:shape>
          <o:OLEObject Type="Embed" ProgID="Equation.DSMT4" ShapeID="_x0000_i2508" DrawAspect="Content" ObjectID="_1527086133" r:id="rId3000"/>
        </w:object>
      </w:r>
      <w:r w:rsidR="002C3797">
        <w:t xml:space="preserve"> and </w:t>
      </w:r>
      <w:r w:rsidRPr="00DF221F">
        <w:rPr>
          <w:position w:val="-14"/>
        </w:rPr>
        <w:object w:dxaOrig="600" w:dyaOrig="400" w14:anchorId="24857950">
          <v:shape id="_x0000_i2509" type="#_x0000_t75" style="width:30pt;height:20.25pt" o:ole="">
            <v:imagedata r:id="rId3001" o:title=""/>
          </v:shape>
          <o:OLEObject Type="Embed" ProgID="Equation.DSMT4" ShapeID="_x0000_i2509" DrawAspect="Content" ObjectID="_1527086134" r:id="rId3002"/>
        </w:object>
      </w:r>
      <w:r w:rsidR="002C3797">
        <w:t xml:space="preserve"> is the unit step function that enforces the tension-only contribution. The fiber stress is determined from a fiber strain energy function in the usual manner</w:t>
      </w:r>
      <w:r w:rsidR="00FB3B8D">
        <w:t>:</w:t>
      </w:r>
    </w:p>
    <w:p w14:paraId="11F23D87" w14:textId="2345577A" w:rsidR="002C3797" w:rsidRDefault="00D77B42" w:rsidP="00D77B42">
      <w:pPr>
        <w:pStyle w:val="MTDisplayEquation"/>
      </w:pPr>
      <w:r>
        <w:tab/>
      </w:r>
      <w:r w:rsidR="00DF221F" w:rsidRPr="00DF221F">
        <w:rPr>
          <w:position w:val="-30"/>
        </w:rPr>
        <w:object w:dxaOrig="2120" w:dyaOrig="720" w14:anchorId="69CB66F2">
          <v:shape id="_x0000_i2510" type="#_x0000_t75" style="width:105.75pt;height:36pt" o:ole="">
            <v:imagedata r:id="rId3003" o:title=""/>
          </v:shape>
          <o:OLEObject Type="Embed" ProgID="Equation.DSMT4" ShapeID="_x0000_i2510" DrawAspect="Content" ObjectID="_1527086135" r:id="rId300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64</w:instrText>
        </w:r>
      </w:fldSimple>
      <w:r>
        <w:instrText>)</w:instrText>
      </w:r>
      <w:r>
        <w:fldChar w:fldCharType="end"/>
      </w:r>
    </w:p>
    <w:p w14:paraId="152F2DA0" w14:textId="77777777" w:rsidR="00863541" w:rsidRDefault="00863541" w:rsidP="002C3797">
      <w:r>
        <w:t>whereas the fiber elasticity tensor is</w:t>
      </w:r>
    </w:p>
    <w:p w14:paraId="4DF614D6" w14:textId="43F71030" w:rsidR="00863541" w:rsidRDefault="00863541" w:rsidP="00A46710">
      <w:pPr>
        <w:pStyle w:val="MTDisplayEquation"/>
      </w:pPr>
      <w:r>
        <w:tab/>
      </w:r>
      <w:r w:rsidR="00DF221F" w:rsidRPr="00DF221F">
        <w:rPr>
          <w:position w:val="-30"/>
        </w:rPr>
        <w:object w:dxaOrig="3000" w:dyaOrig="720" w14:anchorId="35D5CE29">
          <v:shape id="_x0000_i2511" type="#_x0000_t75" style="width:150pt;height:36pt" o:ole="">
            <v:imagedata r:id="rId3005" o:title=""/>
          </v:shape>
          <o:OLEObject Type="Embed" ProgID="Equation.DSMT4" ShapeID="_x0000_i2511" DrawAspect="Content" ObjectID="_1527086136" r:id="rId3006"/>
        </w:object>
      </w:r>
      <w:r w:rsidR="007D2D1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65</w:instrText>
        </w:r>
      </w:fldSimple>
      <w:r>
        <w:instrText>)</w:instrText>
      </w:r>
      <w:r>
        <w:fldChar w:fldCharType="end"/>
      </w:r>
    </w:p>
    <w:p w14:paraId="748A3B0B" w14:textId="77777777" w:rsidR="002C3797" w:rsidRDefault="002C3797" w:rsidP="002C3797">
      <w:r>
        <w:t>where in this material</w:t>
      </w:r>
    </w:p>
    <w:p w14:paraId="76080503" w14:textId="717E9E92" w:rsidR="002C3797" w:rsidRDefault="00D77B42" w:rsidP="00D77B42">
      <w:pPr>
        <w:pStyle w:val="MTDisplayEquation"/>
      </w:pPr>
      <w:r>
        <w:tab/>
      </w:r>
      <w:r w:rsidR="00DF221F" w:rsidRPr="00DF221F">
        <w:rPr>
          <w:position w:val="-16"/>
        </w:rPr>
        <w:object w:dxaOrig="2620" w:dyaOrig="499" w14:anchorId="50FB9A75">
          <v:shape id="_x0000_i2512" type="#_x0000_t75" style="width:131.25pt;height:24.75pt" o:ole="">
            <v:imagedata r:id="rId3007" o:title=""/>
          </v:shape>
          <o:OLEObject Type="Embed" ProgID="Equation.DSMT4" ShapeID="_x0000_i2512" DrawAspect="Content" ObjectID="_1527086137" r:id="rId3008"/>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66</w:instrText>
        </w:r>
      </w:fldSimple>
      <w:r>
        <w:instrText>)</w:instrText>
      </w:r>
      <w:r>
        <w:fldChar w:fldCharType="end"/>
      </w:r>
    </w:p>
    <w:p w14:paraId="2CB53336" w14:textId="202A7E08" w:rsidR="002C3797" w:rsidRDefault="002C3797" w:rsidP="002C3797">
      <w:r>
        <w:t xml:space="preserve">The materials parameters </w:t>
      </w:r>
      <w:r w:rsidR="00DF221F" w:rsidRPr="00DF221F">
        <w:rPr>
          <w:position w:val="-10"/>
        </w:rPr>
        <w:object w:dxaOrig="240" w:dyaOrig="320" w14:anchorId="369E8C70">
          <v:shape id="_x0000_i2513" type="#_x0000_t75" style="width:12pt;height:15.75pt" o:ole="">
            <v:imagedata r:id="rId3009" o:title=""/>
          </v:shape>
          <o:OLEObject Type="Embed" ProgID="Equation.DSMT4" ShapeID="_x0000_i2513" DrawAspect="Content" ObjectID="_1527086138" r:id="rId3010"/>
        </w:object>
      </w:r>
      <w:r w:rsidR="00F73358">
        <w:t xml:space="preserve"> </w:t>
      </w:r>
      <w:r>
        <w:t xml:space="preserve">and </w:t>
      </w:r>
      <w:r w:rsidR="00DF221F" w:rsidRPr="00DF221F">
        <w:rPr>
          <w:position w:val="-10"/>
        </w:rPr>
        <w:object w:dxaOrig="200" w:dyaOrig="320" w14:anchorId="214B213E">
          <v:shape id="_x0000_i2514" type="#_x0000_t75" style="width:9.75pt;height:15.75pt" o:ole="">
            <v:imagedata r:id="rId3011" o:title=""/>
          </v:shape>
          <o:OLEObject Type="Embed" ProgID="Equation.DSMT4" ShapeID="_x0000_i2514" DrawAspect="Content" ObjectID="_1527086139" r:id="rId3012"/>
        </w:object>
      </w:r>
      <w:r w:rsidR="00F73358">
        <w:t xml:space="preserve"> </w:t>
      </w:r>
      <w:r>
        <w:t>are determined from:</w:t>
      </w:r>
    </w:p>
    <w:p w14:paraId="3E7A607B" w14:textId="77777777" w:rsidR="002C3797" w:rsidRDefault="002C3797" w:rsidP="002C3797"/>
    <w:p w14:paraId="77D41B8F" w14:textId="40C016C2" w:rsidR="002C3797" w:rsidRDefault="00D77B42" w:rsidP="00D77B42">
      <w:pPr>
        <w:pStyle w:val="MTDisplayEquation"/>
      </w:pPr>
      <w:r>
        <w:tab/>
      </w:r>
      <w:r w:rsidR="00DF221F" w:rsidRPr="00DF221F">
        <w:rPr>
          <w:position w:val="-76"/>
        </w:rPr>
        <w:object w:dxaOrig="4880" w:dyaOrig="1640" w14:anchorId="1243AEA1">
          <v:shape id="_x0000_i2515" type="#_x0000_t75" style="width:243.75pt;height:81.75pt" o:ole="">
            <v:imagedata r:id="rId3013" o:title=""/>
          </v:shape>
          <o:OLEObject Type="Embed" ProgID="Equation.DSMT4" ShapeID="_x0000_i2515" DrawAspect="Content" ObjectID="_1527086140" r:id="rId301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67</w:instrText>
        </w:r>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CA88FA2" w:rsidR="00B30137" w:rsidRDefault="00D77B42" w:rsidP="00D77B42">
      <w:pPr>
        <w:pStyle w:val="MTDisplayEquation"/>
      </w:pPr>
      <w:r>
        <w:tab/>
      </w:r>
      <w:r w:rsidR="00DF221F" w:rsidRPr="00DF221F">
        <w:rPr>
          <w:position w:val="-10"/>
        </w:rPr>
        <w:object w:dxaOrig="1219" w:dyaOrig="380" w14:anchorId="2D9C2B05">
          <v:shape id="_x0000_i2516" type="#_x0000_t75" style="width:60.75pt;height:18.75pt" o:ole="">
            <v:imagedata r:id="rId3015" o:title=""/>
          </v:shape>
          <o:OLEObject Type="Embed" ProgID="Equation.DSMT4" ShapeID="_x0000_i2516" DrawAspect="Content" ObjectID="_1527086141" r:id="rId3016"/>
        </w:object>
      </w:r>
      <w:r w:rsidR="00E93F6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68</w:instrText>
        </w:r>
      </w:fldSimple>
      <w:r>
        <w:instrText>)</w:instrText>
      </w:r>
      <w:r>
        <w:fldChar w:fldCharType="end"/>
      </w:r>
    </w:p>
    <w:p w14:paraId="60DD6302" w14:textId="77777777" w:rsidR="00B30137" w:rsidRDefault="00C56E50" w:rsidP="008F4203">
      <w:pPr>
        <w:pStyle w:val="Heading3"/>
      </w:pPr>
      <w:bookmarkStart w:id="934" w:name="_Toc302112053"/>
      <w:r>
        <w:t xml:space="preserve">Fiber with </w:t>
      </w:r>
      <w:r w:rsidR="0081541F">
        <w:t>E</w:t>
      </w:r>
      <w:r>
        <w:t>xponential Power law</w:t>
      </w:r>
      <w:bookmarkEnd w:id="934"/>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48E5A023" w:rsidR="00C56E50" w:rsidRDefault="00D77B42" w:rsidP="00D77B42">
      <w:pPr>
        <w:pStyle w:val="MTDisplayEquation"/>
      </w:pPr>
      <w:r>
        <w:tab/>
      </w:r>
      <w:r w:rsidR="00DF221F" w:rsidRPr="00DF221F">
        <w:rPr>
          <w:position w:val="-30"/>
        </w:rPr>
        <w:object w:dxaOrig="2960" w:dyaOrig="720" w14:anchorId="5F632B68">
          <v:shape id="_x0000_i2517" type="#_x0000_t75" style="width:147.75pt;height:36pt" o:ole="">
            <v:imagedata r:id="rId3017" o:title=""/>
          </v:shape>
          <o:OLEObject Type="Embed" ProgID="Equation.DSMT4" ShapeID="_x0000_i2517" DrawAspect="Content" ObjectID="_1527086142" r:id="rId3018"/>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69</w:instrText>
        </w:r>
      </w:fldSimple>
      <w:r>
        <w:instrText>)</w:instrText>
      </w:r>
      <w:r>
        <w:fldChar w:fldCharType="end"/>
      </w:r>
    </w:p>
    <w:p w14:paraId="6FB0D9FA" w14:textId="77777777" w:rsidR="00437785" w:rsidRDefault="00437785" w:rsidP="004F2517">
      <w:r>
        <w:t>and the corresponding spatial elasticity tensor is</w:t>
      </w:r>
    </w:p>
    <w:p w14:paraId="6EA7419B" w14:textId="5E83F375" w:rsidR="00437785" w:rsidRDefault="00437785" w:rsidP="00A46710">
      <w:pPr>
        <w:pStyle w:val="MTDisplayEquation"/>
      </w:pPr>
      <w:r>
        <w:lastRenderedPageBreak/>
        <w:tab/>
      </w:r>
      <w:r w:rsidR="00DF221F" w:rsidRPr="00DF221F">
        <w:rPr>
          <w:position w:val="-30"/>
        </w:rPr>
        <w:object w:dxaOrig="3840" w:dyaOrig="720" w14:anchorId="2C9C22D7">
          <v:shape id="_x0000_i2518" type="#_x0000_t75" style="width:192pt;height:36pt" o:ole="">
            <v:imagedata r:id="rId3019" o:title=""/>
          </v:shape>
          <o:OLEObject Type="Embed" ProgID="Equation.DSMT4" ShapeID="_x0000_i2518" DrawAspect="Content" ObjectID="_1527086143" r:id="rId302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70</w:instrText>
        </w:r>
      </w:fldSimple>
      <w:r>
        <w:instrText>)</w:instrText>
      </w:r>
      <w:r>
        <w:fldChar w:fldCharType="end"/>
      </w:r>
    </w:p>
    <w:p w14:paraId="218CC5D4" w14:textId="584251D7" w:rsidR="004F2517" w:rsidRDefault="004F2517" w:rsidP="004F2517">
      <w:r>
        <w:t xml:space="preserve">where </w:t>
      </w:r>
      <w:r w:rsidR="00DF221F" w:rsidRPr="00DF221F">
        <w:rPr>
          <w:position w:val="-12"/>
        </w:rPr>
        <w:object w:dxaOrig="1760" w:dyaOrig="400" w14:anchorId="36EE49A7">
          <v:shape id="_x0000_i2519" type="#_x0000_t75" style="width:87.75pt;height:20.25pt" o:ole="">
            <v:imagedata r:id="rId3021" o:title=""/>
          </v:shape>
          <o:OLEObject Type="Embed" ProgID="Equation.DSMT4" ShapeID="_x0000_i2519" DrawAspect="Content" ObjectID="_1527086144" r:id="rId3022"/>
        </w:object>
      </w:r>
      <w:r>
        <w:t xml:space="preserve"> is the square of the fiber stretch, </w:t>
      </w:r>
      <w:r w:rsidR="00DF221F" w:rsidRPr="00DF221F">
        <w:rPr>
          <w:position w:val="-6"/>
        </w:rPr>
        <w:object w:dxaOrig="260" w:dyaOrig="279" w14:anchorId="6BD98687">
          <v:shape id="_x0000_i2520" type="#_x0000_t75" style="width:12.75pt;height:14.25pt" o:ole="">
            <v:imagedata r:id="rId3023" o:title=""/>
          </v:shape>
          <o:OLEObject Type="Embed" ProgID="Equation.DSMT4" ShapeID="_x0000_i2520" DrawAspect="Content" ObjectID="_1527086145" r:id="rId3024"/>
        </w:object>
      </w:r>
      <w:r w:rsidR="00437785">
        <w:t xml:space="preserve"> </w:t>
      </w:r>
      <w:r>
        <w:t>is the fiber orientation in the reference configuration,</w:t>
      </w:r>
    </w:p>
    <w:p w14:paraId="308E2CDC" w14:textId="0B0D5721" w:rsidR="00D77B42" w:rsidRDefault="00D77B42" w:rsidP="00D77B42">
      <w:pPr>
        <w:pStyle w:val="MTDisplayEquation"/>
      </w:pPr>
      <w:r>
        <w:tab/>
      </w:r>
      <w:r w:rsidR="00DF221F" w:rsidRPr="00DF221F">
        <w:rPr>
          <w:position w:val="-12"/>
        </w:rPr>
        <w:object w:dxaOrig="3879" w:dyaOrig="360" w14:anchorId="59E9D7B2">
          <v:shape id="_x0000_i2521" type="#_x0000_t75" style="width:194.25pt;height:18pt" o:ole="">
            <v:imagedata r:id="rId3025" o:title=""/>
          </v:shape>
          <o:OLEObject Type="Embed" ProgID="Equation.DSMT4" ShapeID="_x0000_i2521" DrawAspect="Content" ObjectID="_1527086146" r:id="rId302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71</w:instrText>
        </w:r>
      </w:fldSimple>
      <w:r>
        <w:instrText>)</w:instrText>
      </w:r>
      <w:r>
        <w:fldChar w:fldCharType="end"/>
      </w:r>
    </w:p>
    <w:p w14:paraId="595BBB67" w14:textId="3269CD85" w:rsidR="004F2517" w:rsidRDefault="004F2517" w:rsidP="004F2517">
      <w:r>
        <w:t xml:space="preserve">and </w:t>
      </w:r>
      <w:r w:rsidR="00DF221F" w:rsidRPr="00DF221F">
        <w:rPr>
          <w:position w:val="-12"/>
        </w:rPr>
        <w:object w:dxaOrig="1260" w:dyaOrig="400" w14:anchorId="22304ACE">
          <v:shape id="_x0000_i2522" type="#_x0000_t75" style="width:63pt;height:20.25pt" o:ole="">
            <v:imagedata r:id="rId3027" o:title=""/>
          </v:shape>
          <o:OLEObject Type="Embed" ProgID="Equation.DSMT4" ShapeID="_x0000_i2522" DrawAspect="Content" ObjectID="_1527086147" r:id="rId3028"/>
        </w:object>
      </w:r>
      <w:r>
        <w:t xml:space="preserve"> and </w:t>
      </w:r>
      <w:r w:rsidR="00DF221F" w:rsidRPr="00DF221F">
        <w:rPr>
          <w:position w:val="-14"/>
        </w:rPr>
        <w:object w:dxaOrig="600" w:dyaOrig="400" w14:anchorId="1310A59A">
          <v:shape id="_x0000_i2523" type="#_x0000_t75" style="width:30pt;height:20.25pt" o:ole="">
            <v:imagedata r:id="rId3029" o:title=""/>
          </v:shape>
          <o:OLEObject Type="Embed" ProgID="Equation.DSMT4" ShapeID="_x0000_i2523" DrawAspect="Content" ObjectID="_1527086148" r:id="rId3030"/>
        </w:object>
      </w:r>
      <w:r>
        <w:t xml:space="preserve"> is the unit step function that enforces the tension-only contribution. The fiber strain energy density is given by</w:t>
      </w:r>
    </w:p>
    <w:p w14:paraId="2F314333" w14:textId="03F5617E" w:rsidR="00D77B42" w:rsidRDefault="00D77B42" w:rsidP="00D77B42">
      <w:pPr>
        <w:pStyle w:val="MTDisplayEquation"/>
      </w:pPr>
      <w:r>
        <w:tab/>
      </w:r>
      <w:r w:rsidR="00DF221F" w:rsidRPr="00DF221F">
        <w:rPr>
          <w:position w:val="-28"/>
        </w:rPr>
        <w:object w:dxaOrig="2940" w:dyaOrig="660" w14:anchorId="534D3B49">
          <v:shape id="_x0000_i2524" type="#_x0000_t75" style="width:147pt;height:33pt" o:ole="">
            <v:imagedata r:id="rId3031" o:title=""/>
          </v:shape>
          <o:OLEObject Type="Embed" ProgID="Equation.DSMT4" ShapeID="_x0000_i2524" DrawAspect="Content" ObjectID="_1527086149" r:id="rId3032"/>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72</w:instrText>
        </w:r>
      </w:fldSimple>
      <w:r>
        <w:instrText>)</w:instrText>
      </w:r>
      <w:r>
        <w:fldChar w:fldCharType="end"/>
      </w:r>
    </w:p>
    <w:p w14:paraId="0FEBBAC5" w14:textId="698DACC2" w:rsidR="000A7772" w:rsidRDefault="004F2517" w:rsidP="004F2517">
      <w:r>
        <w:t xml:space="preserve">where </w:t>
      </w:r>
      <w:r w:rsidR="00DF221F" w:rsidRPr="00DF221F">
        <w:rPr>
          <w:position w:val="-10"/>
        </w:rPr>
        <w:object w:dxaOrig="560" w:dyaOrig="320" w14:anchorId="431B1F04">
          <v:shape id="_x0000_i2525" type="#_x0000_t75" style="width:27.75pt;height:15.75pt" o:ole="">
            <v:imagedata r:id="rId3033" o:title=""/>
          </v:shape>
          <o:OLEObject Type="Embed" ProgID="Equation.DSMT4" ShapeID="_x0000_i2525" DrawAspect="Content" ObjectID="_1527086150" r:id="rId3034"/>
        </w:object>
      </w:r>
      <w:r>
        <w:t xml:space="preserve">, </w:t>
      </w:r>
      <w:r w:rsidR="00DF221F" w:rsidRPr="00DF221F">
        <w:rPr>
          <w:position w:val="-6"/>
        </w:rPr>
        <w:object w:dxaOrig="580" w:dyaOrig="279" w14:anchorId="768D7DC7">
          <v:shape id="_x0000_i2526" type="#_x0000_t75" style="width:29.25pt;height:14.25pt" o:ole="">
            <v:imagedata r:id="rId3035" o:title=""/>
          </v:shape>
          <o:OLEObject Type="Embed" ProgID="Equation.DSMT4" ShapeID="_x0000_i2526" DrawAspect="Content" ObjectID="_1527086151" r:id="rId3036"/>
        </w:object>
      </w:r>
      <w:r>
        <w:t xml:space="preserve">and </w:t>
      </w:r>
      <w:r w:rsidR="00DF221F" w:rsidRPr="00DF221F">
        <w:rPr>
          <w:position w:val="-10"/>
        </w:rPr>
        <w:object w:dxaOrig="600" w:dyaOrig="320" w14:anchorId="157F010A">
          <v:shape id="_x0000_i2527" type="#_x0000_t75" style="width:30pt;height:15.75pt" o:ole="">
            <v:imagedata r:id="rId3037" o:title=""/>
          </v:shape>
          <o:OLEObject Type="Embed" ProgID="Equation.DSMT4" ShapeID="_x0000_i2527" DrawAspect="Content" ObjectID="_1527086152" r:id="rId3038"/>
        </w:object>
      </w:r>
      <w:r>
        <w:t>.</w:t>
      </w:r>
    </w:p>
    <w:p w14:paraId="6168D6BB" w14:textId="77777777" w:rsidR="000A7772" w:rsidRDefault="000A7772" w:rsidP="004F2517"/>
    <w:p w14:paraId="0E02A27F" w14:textId="5A6FB992" w:rsidR="004F2517" w:rsidRDefault="000A7772" w:rsidP="004F2517">
      <w:r>
        <w:t xml:space="preserve">Note: in the limit when </w:t>
      </w:r>
      <w:r w:rsidR="00DF221F" w:rsidRPr="00DF221F">
        <w:rPr>
          <w:position w:val="-6"/>
        </w:rPr>
        <w:object w:dxaOrig="680" w:dyaOrig="279" w14:anchorId="130417C8">
          <v:shape id="_x0000_i2528" type="#_x0000_t75" style="width:33.75pt;height:14.25pt" o:ole="">
            <v:imagedata r:id="rId3039" o:title=""/>
          </v:shape>
          <o:OLEObject Type="Embed" ProgID="Equation.DSMT4" ShapeID="_x0000_i2528" DrawAspect="Content" ObjectID="_1527086153" r:id="rId3040"/>
        </w:object>
      </w:r>
      <w:r>
        <w:t>, this expression produces a power law,</w:t>
      </w:r>
    </w:p>
    <w:p w14:paraId="16209E75" w14:textId="1368A476" w:rsidR="00D77B42" w:rsidRDefault="00D77B42" w:rsidP="00D77B42">
      <w:pPr>
        <w:pStyle w:val="MTDisplayEquation"/>
      </w:pPr>
      <w:r>
        <w:tab/>
      </w:r>
      <w:r w:rsidR="00DF221F" w:rsidRPr="00DF221F">
        <w:rPr>
          <w:position w:val="-28"/>
        </w:rPr>
        <w:object w:dxaOrig="1880" w:dyaOrig="660" w14:anchorId="21A8DEDC">
          <v:shape id="_x0000_i2529" type="#_x0000_t75" style="width:93.75pt;height:33pt" o:ole="">
            <v:imagedata r:id="rId3041" o:title=""/>
          </v:shape>
          <o:OLEObject Type="Embed" ProgID="Equation.DSMT4" ShapeID="_x0000_i2529" DrawAspect="Content" ObjectID="_1527086154" r:id="rId3042"/>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73</w:instrText>
        </w:r>
      </w:fldSimple>
      <w:r>
        <w:instrText>)</w:instrText>
      </w:r>
      <w:r>
        <w:fldChar w:fldCharType="end"/>
      </w:r>
    </w:p>
    <w:p w14:paraId="7C6BAA71" w14:textId="243BAF42" w:rsidR="000A7772" w:rsidRDefault="000A7772" w:rsidP="000A7772">
      <w:r>
        <w:t xml:space="preserve">Note: when </w:t>
      </w:r>
      <w:r w:rsidR="00DF221F" w:rsidRPr="00DF221F">
        <w:rPr>
          <w:position w:val="-10"/>
        </w:rPr>
        <w:object w:dxaOrig="600" w:dyaOrig="320" w14:anchorId="5084E0C9">
          <v:shape id="_x0000_i2530" type="#_x0000_t75" style="width:30pt;height:15.75pt" o:ole="">
            <v:imagedata r:id="rId3043" o:title=""/>
          </v:shape>
          <o:OLEObject Type="Embed" ProgID="Equation.DSMT4" ShapeID="_x0000_i2530" DrawAspect="Content" ObjectID="_1527086155" r:id="rId3044"/>
        </w:object>
      </w:r>
      <w:r>
        <w:t>, the fiber modulus is zero at the strain origin (</w:t>
      </w:r>
      <w:r w:rsidR="00DF221F" w:rsidRPr="00DF221F">
        <w:rPr>
          <w:position w:val="-12"/>
        </w:rPr>
        <w:object w:dxaOrig="580" w:dyaOrig="380" w14:anchorId="7F1C9A70">
          <v:shape id="_x0000_i2531" type="#_x0000_t75" style="width:29.25pt;height:18.75pt" o:ole="">
            <v:imagedata r:id="rId3045" o:title=""/>
          </v:shape>
          <o:OLEObject Type="Embed" ProgID="Equation.DSMT4" ShapeID="_x0000_i2531" DrawAspect="Content" ObjectID="_1527086156" r:id="rId3046"/>
        </w:object>
      </w:r>
      <w:r>
        <w:t xml:space="preserve">). Therefore, use </w:t>
      </w:r>
      <w:r w:rsidR="00DF221F" w:rsidRPr="00DF221F">
        <w:rPr>
          <w:position w:val="-10"/>
        </w:rPr>
        <w:object w:dxaOrig="600" w:dyaOrig="320" w14:anchorId="6945C541">
          <v:shape id="_x0000_i2532" type="#_x0000_t75" style="width:30pt;height:15.75pt" o:ole="">
            <v:imagedata r:id="rId3047" o:title=""/>
          </v:shape>
          <o:OLEObject Type="Embed" ProgID="Equation.DSMT4" ShapeID="_x0000_i2532" DrawAspect="Content" ObjectID="_1527086157" r:id="rId3048"/>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935" w:name="_Toc302112054"/>
      <w:r>
        <w:t>Fung Orthotropic</w:t>
      </w:r>
      <w:bookmarkEnd w:id="935"/>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01118C6" w:rsidR="00CA4A7F" w:rsidRDefault="00D77B42" w:rsidP="00D77B42">
      <w:pPr>
        <w:pStyle w:val="MTDisplayEquation"/>
      </w:pPr>
      <w:r>
        <w:tab/>
      </w:r>
      <w:r w:rsidR="00DF221F" w:rsidRPr="00DF221F">
        <w:rPr>
          <w:position w:val="-24"/>
        </w:rPr>
        <w:object w:dxaOrig="2299" w:dyaOrig="620" w14:anchorId="127D8A9D">
          <v:shape id="_x0000_i2533" type="#_x0000_t75" style="width:114.75pt;height:30.75pt" o:ole="">
            <v:imagedata r:id="rId3049" o:title=""/>
          </v:shape>
          <o:OLEObject Type="Embed" ProgID="Equation.DSMT4" ShapeID="_x0000_i2533" DrawAspect="Content" ObjectID="_1527086158" r:id="rId305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74</w:instrText>
        </w:r>
      </w:fldSimple>
      <w:r>
        <w:instrText>)</w:instrText>
      </w:r>
      <w:r>
        <w:fldChar w:fldCharType="end"/>
      </w:r>
    </w:p>
    <w:p w14:paraId="6404D6BF" w14:textId="77777777" w:rsidR="00CA4A7F" w:rsidRDefault="00CA4A7F" w:rsidP="00CA4A7F">
      <w:r>
        <w:t>where</w:t>
      </w:r>
    </w:p>
    <w:p w14:paraId="28AF465D" w14:textId="573F8F78" w:rsidR="00D77B42" w:rsidRDefault="00D77B42" w:rsidP="00D77B42">
      <w:pPr>
        <w:pStyle w:val="MTDisplayEquation"/>
      </w:pPr>
      <w:r>
        <w:tab/>
      </w:r>
      <w:r w:rsidR="00DF221F" w:rsidRPr="00DF221F">
        <w:rPr>
          <w:position w:val="-30"/>
        </w:rPr>
        <w:object w:dxaOrig="4840" w:dyaOrig="720" w14:anchorId="3F9C562A">
          <v:shape id="_x0000_i2534" type="#_x0000_t75" style="width:242.25pt;height:36pt" o:ole="">
            <v:imagedata r:id="rId3051" o:title=""/>
          </v:shape>
          <o:OLEObject Type="Embed" ProgID="Equation.DSMT4" ShapeID="_x0000_i2534" DrawAspect="Content" ObjectID="_1527086159" r:id="rId3052"/>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75</w:instrText>
        </w:r>
      </w:fldSimple>
      <w:r>
        <w:instrText>)</w:instrText>
      </w:r>
      <w:r>
        <w:fldChar w:fldCharType="end"/>
      </w:r>
    </w:p>
    <w:p w14:paraId="672B239E" w14:textId="64557871" w:rsidR="00C34A71" w:rsidRDefault="00CA4A7F" w:rsidP="00CA4A7F">
      <w:r>
        <w:t xml:space="preserve">Here, </w:t>
      </w:r>
      <w:r w:rsidR="00DF221F" w:rsidRPr="00DF221F">
        <w:rPr>
          <w:position w:val="-18"/>
        </w:rPr>
        <w:object w:dxaOrig="1340" w:dyaOrig="480" w14:anchorId="2756C168">
          <v:shape id="_x0000_i2535" type="#_x0000_t75" style="width:66.75pt;height:24pt" o:ole="">
            <v:imagedata r:id="rId3053" o:title=""/>
          </v:shape>
          <o:OLEObject Type="Embed" ProgID="Equation.DSMT4" ShapeID="_x0000_i2535" DrawAspect="Content" ObjectID="_1527086160" r:id="rId3054"/>
        </w:object>
      </w:r>
      <w:r>
        <w:t xml:space="preserve"> and </w:t>
      </w:r>
      <w:r w:rsidR="00DF221F" w:rsidRPr="00DF221F">
        <w:rPr>
          <w:position w:val="-12"/>
        </w:rPr>
        <w:object w:dxaOrig="1460" w:dyaOrig="360" w14:anchorId="4CE107CA">
          <v:shape id="_x0000_i2536" type="#_x0000_t75" style="width:72.75pt;height:18pt" o:ole="">
            <v:imagedata r:id="rId3055" o:title=""/>
          </v:shape>
          <o:OLEObject Type="Embed" ProgID="Equation.DSMT4" ShapeID="_x0000_i2536" DrawAspect="Content" ObjectID="_1527086161" r:id="rId3056"/>
        </w:object>
      </w:r>
      <w:r w:rsidR="00E22F0B">
        <w:t xml:space="preserve">, </w:t>
      </w:r>
      <w:r>
        <w:t xml:space="preserve">where </w:t>
      </w:r>
      <w:r w:rsidR="00DF221F" w:rsidRPr="00DF221F">
        <w:rPr>
          <w:position w:val="-12"/>
        </w:rPr>
        <w:object w:dxaOrig="340" w:dyaOrig="360" w14:anchorId="68E55278">
          <v:shape id="_x0000_i2537" type="#_x0000_t75" style="width:17.25pt;height:18pt" o:ole="">
            <v:imagedata r:id="rId3057" o:title=""/>
          </v:shape>
          <o:OLEObject Type="Embed" ProgID="Equation.DSMT4" ShapeID="_x0000_i2537" DrawAspect="Content" ObjectID="_1527086162" r:id="rId3058"/>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70F8D3B9" w:rsidR="00C34A71" w:rsidRDefault="00C34A71" w:rsidP="00CB13D9">
      <w:pPr>
        <w:pStyle w:val="MTDisplayEquation"/>
      </w:pPr>
      <w:r>
        <w:tab/>
      </w:r>
      <w:r w:rsidR="00DF221F" w:rsidRPr="00DF221F">
        <w:rPr>
          <w:position w:val="-40"/>
        </w:rPr>
        <w:object w:dxaOrig="7119" w:dyaOrig="3220" w14:anchorId="5AB8FD1F">
          <v:shape id="_x0000_i2538" type="#_x0000_t75" style="width:356.25pt;height:161.25pt" o:ole="">
            <v:imagedata r:id="rId3059" o:title=""/>
          </v:shape>
          <o:OLEObject Type="Embed" ProgID="Equation.DSMT4" ShapeID="_x0000_i2538" DrawAspect="Content" ObjectID="_1527086163" r:id="rId306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76</w:instrText>
        </w:r>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936" w:name="_Toc302112055"/>
      <w:r>
        <w:t>Tension-Compression Nonlinear Orth</w:t>
      </w:r>
      <w:r w:rsidR="00E22F0B">
        <w:t>o</w:t>
      </w:r>
      <w:r>
        <w:t>tropic</w:t>
      </w:r>
      <w:bookmarkEnd w:id="936"/>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2DFDCC88" w:rsidR="00813691" w:rsidRDefault="00D77B42" w:rsidP="00D77B42">
      <w:pPr>
        <w:pStyle w:val="MTDisplayEquation"/>
      </w:pPr>
      <w:r>
        <w:tab/>
      </w:r>
      <w:r w:rsidR="00DF221F" w:rsidRPr="00DF221F">
        <w:rPr>
          <w:position w:val="-28"/>
        </w:rPr>
        <w:object w:dxaOrig="4620" w:dyaOrig="680" w14:anchorId="53566778">
          <v:shape id="_x0000_i2539" type="#_x0000_t75" style="width:231pt;height:33.75pt" o:ole="">
            <v:imagedata r:id="rId3061" o:title=""/>
          </v:shape>
          <o:OLEObject Type="Embed" ProgID="Equation.DSMT4" ShapeID="_x0000_i2539" DrawAspect="Content" ObjectID="_1527086164" r:id="rId3062"/>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77</w:instrText>
        </w:r>
      </w:fldSimple>
      <w:r>
        <w:instrText>)</w:instrText>
      </w:r>
      <w:r>
        <w:fldChar w:fldCharType="end"/>
      </w:r>
    </w:p>
    <w:p w14:paraId="5A8E71CD" w14:textId="17FF1081" w:rsidR="00813691" w:rsidRDefault="00813691" w:rsidP="00813691">
      <w:r>
        <w:t xml:space="preserve">The isotropic strain energy </w:t>
      </w:r>
      <w:r w:rsidR="00DF221F" w:rsidRPr="00DF221F">
        <w:rPr>
          <w:position w:val="-12"/>
        </w:rPr>
        <w:object w:dxaOrig="440" w:dyaOrig="380" w14:anchorId="042E37E3">
          <v:shape id="_x0000_i2540" type="#_x0000_t75" style="width:21.75pt;height:18.75pt" o:ole="">
            <v:imagedata r:id="rId3063" o:title=""/>
          </v:shape>
          <o:OLEObject Type="Embed" ProgID="Equation.DSMT4" ShapeID="_x0000_i2540" DrawAspect="Content" ObjectID="_1527086165" r:id="rId3064"/>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08F4ECA7" w:rsidR="00813691" w:rsidRDefault="00D77B42" w:rsidP="00D77B42">
      <w:pPr>
        <w:pStyle w:val="MTDisplayEquation"/>
      </w:pPr>
      <w:r>
        <w:tab/>
      </w:r>
      <w:r w:rsidR="00DF221F" w:rsidRPr="00DF221F">
        <w:rPr>
          <w:position w:val="-84"/>
        </w:rPr>
        <w:object w:dxaOrig="6140" w:dyaOrig="1140" w14:anchorId="3E390C3B">
          <v:shape id="_x0000_i2541" type="#_x0000_t75" style="width:306.75pt;height:57pt" o:ole="">
            <v:imagedata r:id="rId3065" o:title=""/>
          </v:shape>
          <o:OLEObject Type="Embed" ProgID="Equation.DSMT4" ShapeID="_x0000_i2541" DrawAspect="Content" ObjectID="_1527086166" r:id="rId306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78</w:instrText>
        </w:r>
      </w:fldSimple>
      <w:r>
        <w:instrText>)</w:instrText>
      </w:r>
      <w:r>
        <w:fldChar w:fldCharType="end"/>
      </w:r>
    </w:p>
    <w:p w14:paraId="4DBB80AB" w14:textId="0136D1E4" w:rsidR="00813691" w:rsidRDefault="00813691" w:rsidP="00813691">
      <w:r>
        <w:t xml:space="preserve">The </w:t>
      </w:r>
      <w:r w:rsidR="00DF221F" w:rsidRPr="00DF221F">
        <w:rPr>
          <w:position w:val="-12"/>
        </w:rPr>
        <w:object w:dxaOrig="240" w:dyaOrig="400" w14:anchorId="7F4E63A8">
          <v:shape id="_x0000_i2542" type="#_x0000_t75" style="width:12pt;height:20.25pt" o:ole="">
            <v:imagedata r:id="rId3067" o:title=""/>
          </v:shape>
          <o:OLEObject Type="Embed" ProgID="Equation.DSMT4" ShapeID="_x0000_i2542" DrawAspect="Content" ObjectID="_1527086167" r:id="rId3068"/>
        </w:object>
      </w:r>
      <w:r w:rsidR="001723A9">
        <w:t xml:space="preserve"> </w:t>
      </w:r>
      <w:r>
        <w:t>parameters are the deviatoric fiber stretches of the local material fibers,</w:t>
      </w:r>
    </w:p>
    <w:p w14:paraId="2D43F95D" w14:textId="66384413" w:rsidR="00D77B42" w:rsidRDefault="00D77B42" w:rsidP="00D77B42">
      <w:pPr>
        <w:pStyle w:val="MTDisplayEquation"/>
      </w:pPr>
      <w:r>
        <w:tab/>
      </w:r>
      <w:r w:rsidR="00DF221F" w:rsidRPr="00DF221F">
        <w:rPr>
          <w:position w:val="-18"/>
        </w:rPr>
        <w:object w:dxaOrig="1780" w:dyaOrig="520" w14:anchorId="5822392A">
          <v:shape id="_x0000_i2543" type="#_x0000_t75" style="width:89.25pt;height:26.25pt" o:ole="">
            <v:imagedata r:id="rId3069" o:title=""/>
          </v:shape>
          <o:OLEObject Type="Embed" ProgID="Equation.DSMT4" ShapeID="_x0000_i2543" DrawAspect="Content" ObjectID="_1527086168" r:id="rId307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79</w:instrText>
        </w:r>
      </w:fldSimple>
      <w:r>
        <w:instrText>)</w:instrText>
      </w:r>
      <w:r>
        <w:fldChar w:fldCharType="end"/>
      </w:r>
    </w:p>
    <w:p w14:paraId="23C23C14" w14:textId="1963610A" w:rsidR="00813691" w:rsidRDefault="00813691" w:rsidP="00813691">
      <w:r>
        <w:t xml:space="preserve">The local material fibers are defined (in the reference frame) as an orthonormal set of vectors </w:t>
      </w:r>
      <w:r w:rsidR="00DF221F" w:rsidRPr="00DF221F">
        <w:rPr>
          <w:position w:val="-12"/>
        </w:rPr>
        <w:object w:dxaOrig="300" w:dyaOrig="360" w14:anchorId="1CA474EB">
          <v:shape id="_x0000_i2544" type="#_x0000_t75" style="width:15pt;height:18pt" o:ole="">
            <v:imagedata r:id="rId3071" o:title=""/>
          </v:shape>
          <o:OLEObject Type="Embed" ProgID="Equation.DSMT4" ShapeID="_x0000_i2544" DrawAspect="Content" ObjectID="_1527086169" r:id="rId3072"/>
        </w:object>
      </w:r>
      <w:r>
        <w:t>.</w:t>
      </w:r>
      <w:r w:rsidR="001723A9">
        <w:t xml:space="preserve">  The corresponding deviatoric part of the Cauchy stress is</w:t>
      </w:r>
    </w:p>
    <w:p w14:paraId="6D879631" w14:textId="50D215E4" w:rsidR="00441669" w:rsidRDefault="00441669" w:rsidP="009312C5">
      <w:pPr>
        <w:pStyle w:val="MTDisplayEquation"/>
      </w:pPr>
      <w:r>
        <w:tab/>
      </w:r>
      <w:r w:rsidR="00DF221F" w:rsidRPr="00DF221F">
        <w:rPr>
          <w:position w:val="-30"/>
        </w:rPr>
        <w:object w:dxaOrig="2340" w:dyaOrig="720" w14:anchorId="41E814C6">
          <v:shape id="_x0000_i2545" type="#_x0000_t75" style="width:117pt;height:36pt" o:ole="">
            <v:imagedata r:id="rId3073" o:title=""/>
          </v:shape>
          <o:OLEObject Type="Embed" ProgID="Equation.DSMT4" ShapeID="_x0000_i2545" DrawAspect="Content" ObjectID="_1527086170" r:id="rId30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80</w:instrText>
        </w:r>
      </w:fldSimple>
      <w:r>
        <w:instrText>)</w:instrText>
      </w:r>
      <w:r>
        <w:fldChar w:fldCharType="end"/>
      </w:r>
    </w:p>
    <w:p w14:paraId="0599C838" w14:textId="77777777" w:rsidR="00441669" w:rsidRDefault="00441669" w:rsidP="00441669">
      <w:r>
        <w:t>and the spatial elasticity tensor is</w:t>
      </w:r>
    </w:p>
    <w:p w14:paraId="77A2CDE7" w14:textId="7133E15E" w:rsidR="00441669" w:rsidRDefault="00441669" w:rsidP="009312C5">
      <w:pPr>
        <w:pStyle w:val="MTDisplayEquation"/>
      </w:pPr>
      <w:r>
        <w:tab/>
      </w:r>
      <w:r w:rsidR="00DF221F" w:rsidRPr="00DF221F">
        <w:rPr>
          <w:position w:val="-32"/>
        </w:rPr>
        <w:object w:dxaOrig="4060" w:dyaOrig="760" w14:anchorId="0B8B6F10">
          <v:shape id="_x0000_i2546" type="#_x0000_t75" style="width:203.25pt;height:38.25pt" o:ole="">
            <v:imagedata r:id="rId3075" o:title=""/>
          </v:shape>
          <o:OLEObject Type="Embed" ProgID="Equation.DSMT4" ShapeID="_x0000_i2546" DrawAspect="Content" ObjectID="_1527086171" r:id="rId307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81</w:instrText>
        </w:r>
      </w:fldSimple>
      <w:r>
        <w:instrText>)</w:instrText>
      </w:r>
      <w:r>
        <w:fldChar w:fldCharType="end"/>
      </w:r>
    </w:p>
    <w:p w14:paraId="3BC214A6" w14:textId="30F83B09" w:rsidR="00441669" w:rsidRPr="00441669" w:rsidRDefault="00441669" w:rsidP="00441669">
      <w:r>
        <w:t xml:space="preserve">where </w:t>
      </w:r>
      <w:r w:rsidR="00DF221F" w:rsidRPr="00DF221F">
        <w:rPr>
          <w:position w:val="-12"/>
        </w:rPr>
        <w:object w:dxaOrig="999" w:dyaOrig="380" w14:anchorId="11CEE3D8">
          <v:shape id="_x0000_i2547" type="#_x0000_t75" style="width:50.25pt;height:18.75pt" o:ole="">
            <v:imagedata r:id="rId3077" o:title=""/>
          </v:shape>
          <o:OLEObject Type="Embed" ProgID="Equation.DSMT4" ShapeID="_x0000_i2547" DrawAspect="Content" ObjectID="_1527086172" r:id="rId3078"/>
        </w:object>
      </w:r>
      <w:r w:rsidR="006E3FDF">
        <w:t>.</w:t>
      </w:r>
    </w:p>
    <w:p w14:paraId="1F9EF65A" w14:textId="77777777" w:rsidR="002F3DF9" w:rsidRDefault="002F3DF9" w:rsidP="00813691"/>
    <w:p w14:paraId="305DB090" w14:textId="77777777" w:rsidR="002F3DF9" w:rsidRDefault="002F3DF9" w:rsidP="008F4203">
      <w:pPr>
        <w:pStyle w:val="Heading2"/>
      </w:pPr>
      <w:bookmarkStart w:id="937" w:name="_Toc302112056"/>
      <w:commentRangeStart w:id="938"/>
      <w:r>
        <w:t>Viscoelasticity</w:t>
      </w:r>
      <w:commentRangeEnd w:id="938"/>
      <w:r w:rsidR="001E1949">
        <w:rPr>
          <w:rStyle w:val="CommentReference"/>
          <w:rFonts w:cs="Times New Roman"/>
          <w:b w:val="0"/>
          <w:bCs w:val="0"/>
          <w:iCs w:val="0"/>
        </w:rPr>
        <w:commentReference w:id="938"/>
      </w:r>
      <w:bookmarkEnd w:id="937"/>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20E5D9F1" w:rsidR="002F3DF9" w:rsidRDefault="002F3DF9" w:rsidP="002F3DF9">
      <w:pPr>
        <w:pStyle w:val="MTDisplayEquation"/>
      </w:pPr>
      <w:r>
        <w:tab/>
      </w:r>
      <w:r w:rsidR="00DF221F" w:rsidRPr="00DF221F">
        <w:rPr>
          <w:position w:val="-30"/>
        </w:rPr>
        <w:object w:dxaOrig="2400" w:dyaOrig="720" w14:anchorId="20310FE2">
          <v:shape id="_x0000_i2548" type="#_x0000_t75" style="width:120pt;height:36pt" o:ole="">
            <v:imagedata r:id="rId3079" o:title=""/>
          </v:shape>
          <o:OLEObject Type="Embed" ProgID="Equation.DSMT4" ShapeID="_x0000_i2548" DrawAspect="Content" ObjectID="_1527086173" r:id="rId308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82</w:instrText>
        </w:r>
      </w:fldSimple>
      <w:r>
        <w:instrText>)</w:instrText>
      </w:r>
      <w:r>
        <w:fldChar w:fldCharType="end"/>
      </w:r>
    </w:p>
    <w:p w14:paraId="072B2F88" w14:textId="788E7420" w:rsidR="002F3DF9" w:rsidRDefault="002F3DF9" w:rsidP="002F3DF9">
      <w:r>
        <w:t xml:space="preserve">where </w:t>
      </w:r>
      <w:r w:rsidR="00DF221F" w:rsidRPr="00DF221F">
        <w:rPr>
          <w:position w:val="-6"/>
        </w:rPr>
        <w:object w:dxaOrig="279" w:dyaOrig="320" w14:anchorId="415DFB49">
          <v:shape id="_x0000_i2549" type="#_x0000_t75" style="width:14.25pt;height:15.75pt" o:ole="">
            <v:imagedata r:id="rId3081" o:title=""/>
          </v:shape>
          <o:OLEObject Type="Embed" ProgID="Equation.DSMT4" ShapeID="_x0000_i2549" DrawAspect="Content" ObjectID="_1527086174" r:id="rId3082"/>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1FA3D809" w:rsidR="002F3DF9" w:rsidRDefault="002F3DF9" w:rsidP="002F3DF9">
      <w:pPr>
        <w:pStyle w:val="MTDisplayEquation"/>
      </w:pPr>
      <w:r>
        <w:tab/>
      </w:r>
      <w:r w:rsidR="00DF221F" w:rsidRPr="00DF221F">
        <w:rPr>
          <w:position w:val="-28"/>
        </w:rPr>
        <w:object w:dxaOrig="2799" w:dyaOrig="680" w14:anchorId="75BFE9E4">
          <v:shape id="_x0000_i2550" type="#_x0000_t75" style="width:140.25pt;height:33.75pt" o:ole="">
            <v:imagedata r:id="rId3083" o:title=""/>
          </v:shape>
          <o:OLEObject Type="Embed" ProgID="Equation.DSMT4" ShapeID="_x0000_i2550" DrawAspect="Content" ObjectID="_1527086175" r:id="rId3084"/>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83</w:instrText>
        </w:r>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42460C4B" w:rsidR="002F3DF9" w:rsidRDefault="002F3DF9" w:rsidP="002F3DF9">
      <w:pPr>
        <w:pStyle w:val="MTDisplayEquation"/>
      </w:pPr>
      <w:r>
        <w:tab/>
      </w:r>
      <w:r w:rsidR="00DF221F" w:rsidRPr="00DF221F">
        <w:rPr>
          <w:position w:val="-32"/>
        </w:rPr>
        <w:object w:dxaOrig="4380" w:dyaOrig="760" w14:anchorId="02C61BEC">
          <v:shape id="_x0000_i2551" type="#_x0000_t75" style="width:219pt;height:38.25pt" o:ole="">
            <v:imagedata r:id="rId3085" o:title=""/>
          </v:shape>
          <o:OLEObject Type="Embed" ProgID="Equation.DSMT4" ShapeID="_x0000_i2551" DrawAspect="Content" ObjectID="_1527086176" r:id="rId3086"/>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939" w:name="ZEqnNum344442"/>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84</w:instrText>
        </w:r>
      </w:fldSimple>
      <w:r>
        <w:instrText>)</w:instrText>
      </w:r>
      <w:bookmarkEnd w:id="939"/>
      <w:r>
        <w:fldChar w:fldCharType="end"/>
      </w:r>
    </w:p>
    <w:p w14:paraId="679776B8" w14:textId="77777777" w:rsidR="002F3DF9" w:rsidRDefault="002F3DF9" w:rsidP="002F3DF9">
      <w:r>
        <w:t>Introducing the internal variables,</w:t>
      </w:r>
    </w:p>
    <w:p w14:paraId="38B2534D" w14:textId="1DF3D05F" w:rsidR="002F3DF9" w:rsidRDefault="002F3DF9" w:rsidP="002F3DF9">
      <w:pPr>
        <w:pStyle w:val="MTDisplayEquation"/>
      </w:pPr>
      <w:r>
        <w:lastRenderedPageBreak/>
        <w:tab/>
      </w:r>
      <w:r w:rsidR="00DF221F" w:rsidRPr="00DF221F">
        <w:rPr>
          <w:position w:val="-30"/>
        </w:rPr>
        <w:object w:dxaOrig="3519" w:dyaOrig="720" w14:anchorId="2EADC30A">
          <v:shape id="_x0000_i2552" type="#_x0000_t75" style="width:176.25pt;height:36pt" o:ole="">
            <v:imagedata r:id="rId3087" o:title=""/>
          </v:shape>
          <o:OLEObject Type="Embed" ProgID="Equation.DSMT4" ShapeID="_x0000_i2552" DrawAspect="Content" ObjectID="_1527086177" r:id="rId3088"/>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940" w:name="ZEqnNum257742"/>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85</w:instrText>
        </w:r>
      </w:fldSimple>
      <w:r>
        <w:instrText>)</w:instrText>
      </w:r>
      <w:bookmarkEnd w:id="940"/>
      <w:r>
        <w:fldChar w:fldCharType="end"/>
      </w:r>
    </w:p>
    <w:p w14:paraId="2C327E60" w14:textId="2F3A94F4" w:rsidR="002F3DF9" w:rsidRDefault="002F3DF9" w:rsidP="002F3DF9">
      <w:r>
        <w:t xml:space="preserve">we can rewrite </w:t>
      </w:r>
      <w:r>
        <w:fldChar w:fldCharType="begin"/>
      </w:r>
      <w:r>
        <w:instrText xml:space="preserve"> GOTOBUTTON ZEqnNum344442  \* MERGEFORMAT </w:instrText>
      </w:r>
      <w:fldSimple w:instr=" REF ZEqnNum344442 \! \* MERGEFORMAT ">
        <w:r w:rsidR="00572445">
          <w:instrText>(5.84)</w:instrText>
        </w:r>
      </w:fldSimple>
      <w:r>
        <w:fldChar w:fldCharType="end"/>
      </w:r>
      <w:r>
        <w:t xml:space="preserve"> as follows,</w:t>
      </w:r>
    </w:p>
    <w:p w14:paraId="2826F4B4" w14:textId="2306B7A4" w:rsidR="002F3DF9" w:rsidRDefault="002F3DF9" w:rsidP="002F3DF9">
      <w:pPr>
        <w:pStyle w:val="MTDisplayEquation"/>
      </w:pPr>
      <w:r>
        <w:tab/>
      </w:r>
      <w:r w:rsidR="00DF221F" w:rsidRPr="00DF221F">
        <w:rPr>
          <w:position w:val="-28"/>
        </w:rPr>
        <w:object w:dxaOrig="2780" w:dyaOrig="680" w14:anchorId="4E5F8EFE">
          <v:shape id="_x0000_i2553" type="#_x0000_t75" style="width:138.75pt;height:33.75pt" o:ole="">
            <v:imagedata r:id="rId3089" o:title=""/>
          </v:shape>
          <o:OLEObject Type="Embed" ProgID="Equation.DSMT4" ShapeID="_x0000_i2553" DrawAspect="Content" ObjectID="_1527086178" r:id="rId309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86</w:instrText>
        </w:r>
      </w:fldSimple>
      <w:r>
        <w:instrText>)</w:instrText>
      </w:r>
      <w:r>
        <w:fldChar w:fldCharType="end"/>
      </w:r>
    </w:p>
    <w:p w14:paraId="79867055" w14:textId="3BA223DF" w:rsidR="002F3DF9" w:rsidRDefault="002F3DF9" w:rsidP="002F3DF9">
      <w:r>
        <w:t xml:space="preserve">In FEBio, </w:t>
      </w:r>
      <w:r w:rsidR="00DF221F" w:rsidRPr="00DF221F">
        <w:rPr>
          <w:position w:val="-12"/>
        </w:rPr>
        <w:object w:dxaOrig="600" w:dyaOrig="360" w14:anchorId="1054B478">
          <v:shape id="_x0000_i2554" type="#_x0000_t75" style="width:30pt;height:18pt" o:ole="">
            <v:imagedata r:id="rId3091" o:title=""/>
          </v:shape>
          <o:OLEObject Type="Embed" ProgID="Equation.DSMT4" ShapeID="_x0000_i2554" DrawAspect="Content" ObjectID="_1527086179" r:id="rId3092"/>
        </w:object>
      </w:r>
      <w:r w:rsidR="00E22F0B">
        <w:t>, so</w:t>
      </w:r>
      <w:r>
        <w:t xml:space="preserve"> </w:t>
      </w:r>
      <w:r w:rsidR="00DF221F" w:rsidRPr="00DF221F">
        <w:rPr>
          <w:position w:val="-6"/>
        </w:rPr>
        <w:object w:dxaOrig="279" w:dyaOrig="320" w14:anchorId="7DD51594">
          <v:shape id="_x0000_i2555" type="#_x0000_t75" style="width:14.25pt;height:15.75pt" o:ole="">
            <v:imagedata r:id="rId3093" o:title=""/>
          </v:shape>
          <o:OLEObject Type="Embed" ProgID="Equation.DSMT4" ShapeID="_x0000_i2555" DrawAspect="Content" ObjectID="_1527086180" r:id="rId3094"/>
        </w:object>
      </w:r>
      <w:r w:rsidR="00BA1866">
        <w:t xml:space="preserve"> </w:t>
      </w:r>
      <w:r>
        <w:t xml:space="preserve">is the long-term elastic response of the material. </w:t>
      </w:r>
    </w:p>
    <w:p w14:paraId="35907001" w14:textId="77777777" w:rsidR="002F3DF9" w:rsidRDefault="002F3DF9" w:rsidP="002F3DF9"/>
    <w:p w14:paraId="0125AB69" w14:textId="2C79AEF7"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r w:rsidR="00572445">
          <w:instrText>(5.85)</w:instrText>
        </w:r>
      </w:fldSimple>
      <w:r>
        <w:fldChar w:fldCharType="end"/>
      </w:r>
      <w:r>
        <w:t xml:space="preserve"> it appears that we have to integrate over the entire time domain. However, we can find a recurrence relationship that will allow us to evaluate the internal variables at a time </w:t>
      </w:r>
      <w:r w:rsidR="00DF221F" w:rsidRPr="00DF221F">
        <w:rPr>
          <w:position w:val="-6"/>
        </w:rPr>
        <w:object w:dxaOrig="600" w:dyaOrig="279" w14:anchorId="3AC87992">
          <v:shape id="_x0000_i2556" type="#_x0000_t75" style="width:30pt;height:14.25pt" o:ole="">
            <v:imagedata r:id="rId3095" o:title=""/>
          </v:shape>
          <o:OLEObject Type="Embed" ProgID="Equation.DSMT4" ShapeID="_x0000_i2556" DrawAspect="Content" ObjectID="_1527086181" r:id="rId3096"/>
        </w:object>
      </w:r>
      <w:r>
        <w:t xml:space="preserve">given the values at time </w:t>
      </w:r>
      <w:r>
        <w:rPr>
          <w:i/>
        </w:rPr>
        <w:t>t</w:t>
      </w:r>
      <w:r>
        <w:t xml:space="preserve">. </w:t>
      </w:r>
    </w:p>
    <w:p w14:paraId="1D2D94D7" w14:textId="4106BAB5" w:rsidR="002F3DF9" w:rsidRDefault="002F3DF9" w:rsidP="002F3DF9">
      <w:pPr>
        <w:pStyle w:val="MTDisplayEquation"/>
      </w:pPr>
      <w:r>
        <w:tab/>
      </w:r>
      <w:r w:rsidR="00DF221F" w:rsidRPr="00DF221F">
        <w:rPr>
          <w:position w:val="-108"/>
        </w:rPr>
        <w:object w:dxaOrig="8520" w:dyaOrig="2260" w14:anchorId="27D8E0D7">
          <v:shape id="_x0000_i2557" type="#_x0000_t75" style="width:426pt;height:113.25pt" o:ole="">
            <v:imagedata r:id="rId3097" o:title=""/>
          </v:shape>
          <o:OLEObject Type="Embed" ProgID="Equation.DSMT4" ShapeID="_x0000_i2557" DrawAspect="Content" ObjectID="_1527086182" r:id="rId30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87</w:instrText>
        </w:r>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A31844A" w:rsidR="002F3DF9" w:rsidRDefault="002F3DF9" w:rsidP="002F3DF9">
      <w:pPr>
        <w:pStyle w:val="MTDisplayEquation"/>
      </w:pPr>
      <w:r>
        <w:tab/>
      </w:r>
      <w:r w:rsidR="00DF221F" w:rsidRPr="00DF221F">
        <w:rPr>
          <w:position w:val="-30"/>
        </w:rPr>
        <w:object w:dxaOrig="7040" w:dyaOrig="720" w14:anchorId="294194C7">
          <v:shape id="_x0000_i2558" type="#_x0000_t75" style="width:351.75pt;height:36pt" o:ole="">
            <v:imagedata r:id="rId3099" o:title=""/>
          </v:shape>
          <o:OLEObject Type="Embed" ProgID="Equation.DSMT4" ShapeID="_x0000_i2558" DrawAspect="Content" ObjectID="_1527086183" r:id="rId310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88</w:instrText>
        </w:r>
      </w:fldSimple>
      <w:r>
        <w:instrText>)</w:instrText>
      </w:r>
      <w:r>
        <w:fldChar w:fldCharType="end"/>
      </w:r>
    </w:p>
    <w:p w14:paraId="140179B9" w14:textId="0DA145CE" w:rsidR="002F3DF9" w:rsidRDefault="002F3DF9" w:rsidP="002F3DF9">
      <w:r>
        <w:t xml:space="preserve">The following procedure can now be applied to calculate the new stress. </w:t>
      </w:r>
      <w:r w:rsidR="001E1949">
        <w:t>G</w:t>
      </w:r>
      <w:r>
        <w:t xml:space="preserve">iven </w:t>
      </w:r>
      <w:r w:rsidR="00DF221F" w:rsidRPr="00DF221F">
        <w:rPr>
          <w:position w:val="-12"/>
        </w:rPr>
        <w:object w:dxaOrig="279" w:dyaOrig="380" w14:anchorId="279B2585">
          <v:shape id="_x0000_i2559" type="#_x0000_t75" style="width:14.25pt;height:18.75pt" o:ole="">
            <v:imagedata r:id="rId3101" o:title=""/>
          </v:shape>
          <o:OLEObject Type="Embed" ProgID="Equation.DSMT4" ShapeID="_x0000_i2559" DrawAspect="Content" ObjectID="_1527086184" r:id="rId3102"/>
        </w:object>
      </w:r>
      <w:r w:rsidR="00BA1866">
        <w:t xml:space="preserve"> and </w:t>
      </w:r>
      <w:r w:rsidR="00DF221F" w:rsidRPr="00DF221F">
        <w:rPr>
          <w:position w:val="-12"/>
        </w:rPr>
        <w:object w:dxaOrig="420" w:dyaOrig="400" w14:anchorId="3D736E67">
          <v:shape id="_x0000_i2560" type="#_x0000_t75" style="width:21pt;height:20.25pt" o:ole="">
            <v:imagedata r:id="rId3103" o:title=""/>
          </v:shape>
          <o:OLEObject Type="Embed" ProgID="Equation.DSMT4" ShapeID="_x0000_i2560" DrawAspect="Content" ObjectID="_1527086185" r:id="rId3104"/>
        </w:object>
      </w:r>
      <w:r w:rsidR="00BA1866">
        <w:t xml:space="preserve"> </w:t>
      </w:r>
      <w:r>
        <w:t xml:space="preserve">corresponding to time </w:t>
      </w:r>
      <w:r>
        <w:rPr>
          <w:i/>
        </w:rPr>
        <w:t>t</w:t>
      </w:r>
      <w:r>
        <w:t xml:space="preserve">, find </w:t>
      </w:r>
      <w:r w:rsidR="00DF221F" w:rsidRPr="00DF221F">
        <w:rPr>
          <w:position w:val="-12"/>
        </w:rPr>
        <w:object w:dxaOrig="420" w:dyaOrig="380" w14:anchorId="088B8CB4">
          <v:shape id="_x0000_i2561" type="#_x0000_t75" style="width:21pt;height:18.75pt" o:ole="">
            <v:imagedata r:id="rId3105" o:title=""/>
          </v:shape>
          <o:OLEObject Type="Embed" ProgID="Equation.DSMT4" ShapeID="_x0000_i2561" DrawAspect="Content" ObjectID="_1527086186" r:id="rId3106"/>
        </w:object>
      </w:r>
      <w:r w:rsidR="00BA1866">
        <w:t xml:space="preserve"> and </w:t>
      </w:r>
      <w:r w:rsidR="00DF221F" w:rsidRPr="00DF221F">
        <w:rPr>
          <w:position w:val="-12"/>
        </w:rPr>
        <w:object w:dxaOrig="480" w:dyaOrig="400" w14:anchorId="115181E3">
          <v:shape id="_x0000_i2562" type="#_x0000_t75" style="width:24pt;height:20.25pt" o:ole="">
            <v:imagedata r:id="rId3107" o:title=""/>
          </v:shape>
          <o:OLEObject Type="Embed" ProgID="Equation.DSMT4" ShapeID="_x0000_i2562" DrawAspect="Content" ObjectID="_1527086187" r:id="rId3108"/>
        </w:object>
      </w:r>
      <w:r w:rsidR="00BA1866">
        <w:t xml:space="preserve"> </w:t>
      </w:r>
      <w:r>
        <w:t xml:space="preserve">corresponding to time </w:t>
      </w:r>
      <w:r w:rsidR="00DF221F" w:rsidRPr="00DF221F">
        <w:rPr>
          <w:position w:val="-6"/>
        </w:rPr>
        <w:object w:dxaOrig="600" w:dyaOrig="279" w14:anchorId="2E979402">
          <v:shape id="_x0000_i2563" type="#_x0000_t75" style="width:30pt;height:14.25pt" o:ole="">
            <v:imagedata r:id="rId3109" o:title=""/>
          </v:shape>
          <o:OLEObject Type="Embed" ProgID="Equation.DSMT4" ShapeID="_x0000_i2563" DrawAspect="Content" ObjectID="_1527086188" r:id="rId3110"/>
        </w:object>
      </w:r>
      <w:r>
        <w:t>:</w:t>
      </w:r>
    </w:p>
    <w:p w14:paraId="17A7794A" w14:textId="25A3F798" w:rsidR="002F3DF9" w:rsidRDefault="002F3DF9" w:rsidP="002F3DF9">
      <w:pPr>
        <w:numPr>
          <w:ilvl w:val="0"/>
          <w:numId w:val="14"/>
        </w:numPr>
        <w:jc w:val="left"/>
      </w:pPr>
      <w:r>
        <w:t xml:space="preserve">calculate elastic stress: </w:t>
      </w:r>
      <w:r w:rsidR="00DF221F" w:rsidRPr="00DF221F">
        <w:rPr>
          <w:position w:val="-30"/>
        </w:rPr>
        <w:object w:dxaOrig="1260" w:dyaOrig="720" w14:anchorId="3B5E381C">
          <v:shape id="_x0000_i2564" type="#_x0000_t75" style="width:63pt;height:36pt" o:ole="">
            <v:imagedata r:id="rId3111" o:title=""/>
          </v:shape>
          <o:OLEObject Type="Embed" ProgID="Equation.DSMT4" ShapeID="_x0000_i2564" DrawAspect="Content" ObjectID="_1527086189" r:id="rId3112"/>
        </w:object>
      </w:r>
    </w:p>
    <w:p w14:paraId="0EE4BF83" w14:textId="4635EEB0" w:rsidR="002F3DF9" w:rsidRDefault="002F3DF9" w:rsidP="002F3DF9">
      <w:pPr>
        <w:numPr>
          <w:ilvl w:val="0"/>
          <w:numId w:val="14"/>
        </w:numPr>
        <w:jc w:val="left"/>
      </w:pPr>
      <w:r>
        <w:t xml:space="preserve">evaluate internal variables: </w:t>
      </w:r>
      <w:r w:rsidR="00DF221F" w:rsidRPr="00DF221F">
        <w:rPr>
          <w:position w:val="-30"/>
        </w:rPr>
        <w:object w:dxaOrig="5160" w:dyaOrig="720" w14:anchorId="4F950BB3">
          <v:shape id="_x0000_i2565" type="#_x0000_t75" style="width:258pt;height:36pt" o:ole="">
            <v:imagedata r:id="rId3113" o:title=""/>
          </v:shape>
          <o:OLEObject Type="Embed" ProgID="Equation.DSMT4" ShapeID="_x0000_i2565" DrawAspect="Content" ObjectID="_1527086190" r:id="rId3114"/>
        </w:object>
      </w:r>
    </w:p>
    <w:p w14:paraId="7893BDD5" w14:textId="1F4A6CAE" w:rsidR="002F3DF9" w:rsidRDefault="002F3DF9" w:rsidP="002F3DF9">
      <w:pPr>
        <w:numPr>
          <w:ilvl w:val="0"/>
          <w:numId w:val="14"/>
        </w:numPr>
        <w:jc w:val="left"/>
      </w:pPr>
      <w:r>
        <w:t xml:space="preserve">find the total stress: </w:t>
      </w:r>
      <w:r w:rsidR="00DF221F" w:rsidRPr="00DF221F">
        <w:rPr>
          <w:position w:val="-28"/>
        </w:rPr>
        <w:object w:dxaOrig="2360" w:dyaOrig="680" w14:anchorId="0018744B">
          <v:shape id="_x0000_i2566" type="#_x0000_t75" style="width:117.75pt;height:33.75pt" o:ole="">
            <v:imagedata r:id="rId3115" o:title=""/>
          </v:shape>
          <o:OLEObject Type="Embed" ProgID="Equation.DSMT4" ShapeID="_x0000_i2566" DrawAspect="Content" ObjectID="_1527086191" r:id="rId3116"/>
        </w:object>
      </w:r>
    </w:p>
    <w:p w14:paraId="56E68BE3" w14:textId="77777777" w:rsidR="002F3DF9" w:rsidRDefault="009D61A1" w:rsidP="002F3DF9">
      <w:r>
        <w:br w:type="page"/>
      </w:r>
    </w:p>
    <w:p w14:paraId="20E67075" w14:textId="7C39980D" w:rsidR="00D25725" w:rsidRDefault="00D25725" w:rsidP="00362FD7">
      <w:pPr>
        <w:pStyle w:val="Heading2"/>
      </w:pPr>
      <w:bookmarkStart w:id="941" w:name="_Toc302112057"/>
      <w:r>
        <w:lastRenderedPageBreak/>
        <w:t>Reactive Viscoelasticity</w:t>
      </w:r>
      <w:bookmarkEnd w:id="941"/>
    </w:p>
    <w:p w14:paraId="66FA81EB" w14:textId="3ED843E6"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DF221F" w:rsidRPr="00025957">
        <w:rPr>
          <w:position w:val="-4"/>
        </w:rPr>
        <w:object w:dxaOrig="260" w:dyaOrig="260" w14:anchorId="7E3BEE56">
          <v:shape id="_x0000_i2567" type="#_x0000_t75" style="width:12.75pt;height:12.75pt" o:ole="">
            <v:imagedata r:id="rId3117" o:title=""/>
          </v:shape>
          <o:OLEObject Type="Embed" ProgID="Equation.DSMT4" ShapeID="_x0000_i2567" DrawAspect="Content" ObjectID="_1527086192" r:id="rId3118"/>
        </w:object>
      </w:r>
      <w:r w:rsidR="00A353EC">
        <w:t xml:space="preserve">.  </w:t>
      </w:r>
      <w:r w:rsidR="00F77222">
        <w:t xml:space="preserve">Their deformation gradient is defined as usual, </w:t>
      </w:r>
      <w:r w:rsidR="00DF221F" w:rsidRPr="00DF221F">
        <w:rPr>
          <w:position w:val="-14"/>
        </w:rPr>
        <w:object w:dxaOrig="2240" w:dyaOrig="400" w14:anchorId="5B5F036F">
          <v:shape id="_x0000_i2568" type="#_x0000_t75" style="width:111.75pt;height:20.25pt" o:ole="">
            <v:imagedata r:id="rId3119" o:title=""/>
          </v:shape>
          <o:OLEObject Type="Embed" ProgID="Equation.DSMT4" ShapeID="_x0000_i2568" DrawAspect="Content" ObjectID="_1527086193" r:id="rId3120"/>
        </w:object>
      </w:r>
      <w:r w:rsidR="00F77222">
        <w:t xml:space="preserve">.  </w:t>
      </w:r>
      <w:r w:rsidR="00A353EC">
        <w:t>When w</w:t>
      </w:r>
      <w:r>
        <w:t>eak bonds break in response to loading</w:t>
      </w:r>
      <w:r w:rsidR="00A353EC">
        <w:t xml:space="preserve"> at some time </w:t>
      </w:r>
      <w:r w:rsidR="00DF221F" w:rsidRPr="00DF221F">
        <w:rPr>
          <w:position w:val="-6"/>
        </w:rPr>
        <w:object w:dxaOrig="200" w:dyaOrig="220" w14:anchorId="486E9936">
          <v:shape id="_x0000_i2569" type="#_x0000_t75" style="width:9.75pt;height:11.25pt" o:ole="">
            <v:imagedata r:id="rId3121" o:title=""/>
          </v:shape>
          <o:OLEObject Type="Embed" ProgID="Equation.DSMT4" ShapeID="_x0000_i2569" DrawAspect="Content" ObjectID="_1527086194" r:id="rId3122"/>
        </w:object>
      </w:r>
      <w:r w:rsidR="00A353EC">
        <w:t>, they</w:t>
      </w:r>
      <w:r>
        <w:t xml:space="preserve"> reform </w:t>
      </w:r>
      <w:r w:rsidR="00A353EC">
        <w:t xml:space="preserve">instantaneously </w:t>
      </w:r>
      <w:r>
        <w:t>in a stress</w:t>
      </w:r>
      <w:r w:rsidR="00A353EC">
        <w:t xml:space="preserve">-free configuration </w:t>
      </w:r>
      <w:r w:rsidR="00DF221F" w:rsidRPr="00025957">
        <w:rPr>
          <w:position w:val="-4"/>
        </w:rPr>
        <w:object w:dxaOrig="340" w:dyaOrig="300" w14:anchorId="33EAFE8F">
          <v:shape id="_x0000_i2570" type="#_x0000_t75" style="width:17.25pt;height:15pt" o:ole="">
            <v:imagedata r:id="rId3123" o:title=""/>
          </v:shape>
          <o:OLEObject Type="Embed" ProgID="Equation.DSMT4" ShapeID="_x0000_i2570" DrawAspect="Content" ObjectID="_1527086195" r:id="rId3124"/>
        </w:object>
      </w:r>
      <w:r w:rsidR="00A353EC">
        <w:t xml:space="preserve"> that coincides with the current configuration at time </w:t>
      </w:r>
      <w:r w:rsidR="00DF221F" w:rsidRPr="00DF221F">
        <w:rPr>
          <w:position w:val="-6"/>
        </w:rPr>
        <w:object w:dxaOrig="200" w:dyaOrig="220" w14:anchorId="275179E5">
          <v:shape id="_x0000_i2571" type="#_x0000_t75" style="width:9.75pt;height:11.25pt" o:ole="">
            <v:imagedata r:id="rId3125" o:title=""/>
          </v:shape>
          <o:OLEObject Type="Embed" ProgID="Equation.DSMT4" ShapeID="_x0000_i2571" DrawAspect="Content" ObjectID="_1527086196" r:id="rId3126"/>
        </w:object>
      </w:r>
      <w:r w:rsidR="00A353EC">
        <w:t xml:space="preserve">, thus, </w:t>
      </w:r>
      <w:r w:rsidR="00DF221F" w:rsidRPr="00DF221F">
        <w:rPr>
          <w:position w:val="-14"/>
        </w:rPr>
        <w:object w:dxaOrig="1340" w:dyaOrig="400" w14:anchorId="55FDDBFB">
          <v:shape id="_x0000_i2572" type="#_x0000_t75" style="width:66.75pt;height:20.25pt" o:ole="">
            <v:imagedata r:id="rId3127" o:title=""/>
          </v:shape>
          <o:OLEObject Type="Embed" ProgID="Equation.DSMT4" ShapeID="_x0000_i2572" DrawAspect="Content" ObjectID="_1527086197" r:id="rId3128"/>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DF221F" w:rsidRPr="00DF221F">
        <w:rPr>
          <w:position w:val="-6"/>
        </w:rPr>
        <w:object w:dxaOrig="200" w:dyaOrig="220" w14:anchorId="212C717C">
          <v:shape id="_x0000_i2573" type="#_x0000_t75" style="width:9.75pt;height:11.25pt" o:ole="">
            <v:imagedata r:id="rId3129" o:title=""/>
          </v:shape>
          <o:OLEObject Type="Embed" ProgID="Equation.DSMT4" ShapeID="_x0000_i2573" DrawAspect="Content" ObjectID="_1527086198" r:id="rId3130"/>
        </w:object>
      </w:r>
      <w:r w:rsidR="00F77222">
        <w:t xml:space="preserve"> may be called </w:t>
      </w:r>
      <w:r w:rsidR="00DF221F" w:rsidRPr="00DF221F">
        <w:rPr>
          <w:position w:val="-6"/>
        </w:rPr>
        <w:object w:dxaOrig="380" w:dyaOrig="220" w14:anchorId="25A07F17">
          <v:shape id="_x0000_i2574" type="#_x0000_t75" style="width:18.75pt;height:11.25pt" o:ole="">
            <v:imagedata r:id="rId3131" o:title=""/>
          </v:shape>
          <o:OLEObject Type="Embed" ProgID="Equation.DSMT4" ShapeID="_x0000_i2574" DrawAspect="Content" ObjectID="_1527086199" r:id="rId3132"/>
        </w:object>
      </w:r>
      <w:r w:rsidR="00F77222">
        <w:t xml:space="preserve">generation bonds.  The deformation gradient of </w:t>
      </w:r>
      <w:r w:rsidR="00DF221F" w:rsidRPr="00DF221F">
        <w:rPr>
          <w:position w:val="-6"/>
        </w:rPr>
        <w:object w:dxaOrig="380" w:dyaOrig="220" w14:anchorId="51E3A345">
          <v:shape id="_x0000_i2575" type="#_x0000_t75" style="width:18.75pt;height:11.25pt" o:ole="">
            <v:imagedata r:id="rId3133" o:title=""/>
          </v:shape>
          <o:OLEObject Type="Embed" ProgID="Equation.DSMT4" ShapeID="_x0000_i2575" DrawAspect="Content" ObjectID="_1527086200" r:id="rId3134"/>
        </w:object>
      </w:r>
      <w:r w:rsidR="00F77222">
        <w:t xml:space="preserve">generation weak bonds relative to their reference configuration </w:t>
      </w:r>
      <w:r w:rsidR="00DF221F" w:rsidRPr="00025957">
        <w:rPr>
          <w:position w:val="-4"/>
        </w:rPr>
        <w:object w:dxaOrig="340" w:dyaOrig="300" w14:anchorId="16A0561D">
          <v:shape id="_x0000_i2576" type="#_x0000_t75" style="width:17.25pt;height:15pt" o:ole="">
            <v:imagedata r:id="rId3135" o:title=""/>
          </v:shape>
          <o:OLEObject Type="Embed" ProgID="Equation.DSMT4" ShapeID="_x0000_i2576" DrawAspect="Content" ObjectID="_1527086201" r:id="rId3136"/>
        </w:object>
      </w:r>
      <w:r w:rsidR="00F77222">
        <w:t xml:space="preserve"> is denoted by </w:t>
      </w:r>
      <w:r w:rsidR="00DF221F" w:rsidRPr="00DF221F">
        <w:rPr>
          <w:position w:val="-14"/>
        </w:rPr>
        <w:object w:dxaOrig="880" w:dyaOrig="400" w14:anchorId="26FC6ABC">
          <v:shape id="_x0000_i2577" type="#_x0000_t75" style="width:44.25pt;height:20.25pt" o:ole="">
            <v:imagedata r:id="rId3137" o:title=""/>
          </v:shape>
          <o:OLEObject Type="Embed" ProgID="Equation.DSMT4" ShapeID="_x0000_i2577" DrawAspect="Content" ObjectID="_1527086202" r:id="rId3138"/>
        </w:object>
      </w:r>
      <w:r w:rsidR="00F77222">
        <w:t>, which may be evaluated from the chain rule,</w:t>
      </w:r>
    </w:p>
    <w:p w14:paraId="4DA274AF" w14:textId="419343B8" w:rsidR="00F77222" w:rsidRDefault="00F77222" w:rsidP="00362FD7">
      <w:pPr>
        <w:pStyle w:val="MTDisplayEquation"/>
      </w:pPr>
      <w:r>
        <w:tab/>
      </w:r>
      <w:r w:rsidR="00DF221F" w:rsidRPr="00DF221F">
        <w:rPr>
          <w:position w:val="-14"/>
        </w:rPr>
        <w:object w:dxaOrig="2700" w:dyaOrig="400" w14:anchorId="5DCCAABD">
          <v:shape id="_x0000_i2578" type="#_x0000_t75" style="width:135pt;height:20.25pt" o:ole="">
            <v:imagedata r:id="rId3139" o:title=""/>
          </v:shape>
          <o:OLEObject Type="Embed" ProgID="Equation.DSMT4" ShapeID="_x0000_i2578" DrawAspect="Content" ObjectID="_1527086203" r:id="rId3140"/>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942" w:name="ZEqnNum360094"/>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89</w:instrText>
        </w:r>
      </w:fldSimple>
      <w:r w:rsidR="00A924E1">
        <w:instrText>)</w:instrText>
      </w:r>
      <w:bookmarkEnd w:id="942"/>
      <w:r w:rsidR="00A924E1">
        <w:fldChar w:fldCharType="end"/>
      </w:r>
    </w:p>
    <w:p w14:paraId="15045206" w14:textId="61070220" w:rsidR="008F4FC8" w:rsidRDefault="008F4FC8" w:rsidP="002F3DF9">
      <w:r>
        <w:t xml:space="preserve">The strain energy density </w:t>
      </w:r>
      <w:r w:rsidR="00DF221F" w:rsidRPr="00DF221F">
        <w:rPr>
          <w:position w:val="-12"/>
        </w:rPr>
        <w:object w:dxaOrig="360" w:dyaOrig="360" w14:anchorId="298EB275">
          <v:shape id="_x0000_i2579" type="#_x0000_t75" style="width:18pt;height:18pt" o:ole="">
            <v:imagedata r:id="rId3141" o:title=""/>
          </v:shape>
          <o:OLEObject Type="Embed" ProgID="Equation.DSMT4" ShapeID="_x0000_i2579" DrawAspect="Content" ObjectID="_1527086204" r:id="rId3142"/>
        </w:object>
      </w:r>
      <w:r>
        <w:t xml:space="preserve"> in a reactive viscoelastic material is given by</w:t>
      </w:r>
    </w:p>
    <w:p w14:paraId="0DF2AA31" w14:textId="2CDD4E73" w:rsidR="008F4FC8" w:rsidRDefault="008F4FC8" w:rsidP="00362FD7">
      <w:pPr>
        <w:pStyle w:val="MTDisplayEquation"/>
      </w:pPr>
      <w:r>
        <w:tab/>
      </w:r>
      <w:r w:rsidR="00DF221F" w:rsidRPr="00DF221F">
        <w:rPr>
          <w:position w:val="-28"/>
        </w:rPr>
        <w:object w:dxaOrig="3159" w:dyaOrig="560" w14:anchorId="01B383DA">
          <v:shape id="_x0000_i2580" type="#_x0000_t75" style="width:158.25pt;height:27.75pt" o:ole="">
            <v:imagedata r:id="rId3143" o:title=""/>
          </v:shape>
          <o:OLEObject Type="Embed" ProgID="Equation.DSMT4" ShapeID="_x0000_i2580" DrawAspect="Content" ObjectID="_1527086205" r:id="rId3144"/>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90</w:instrText>
        </w:r>
      </w:fldSimple>
      <w:r w:rsidR="00A924E1">
        <w:instrText>)</w:instrText>
      </w:r>
      <w:r w:rsidR="00A924E1">
        <w:fldChar w:fldCharType="end"/>
      </w:r>
    </w:p>
    <w:p w14:paraId="43750B26" w14:textId="3A5469BE" w:rsidR="00D25725" w:rsidRDefault="008F4FC8" w:rsidP="002F3DF9">
      <w:r>
        <w:t xml:space="preserve">where </w:t>
      </w:r>
      <w:r w:rsidR="00DF221F" w:rsidRPr="00DF221F">
        <w:rPr>
          <w:position w:val="-12"/>
        </w:rPr>
        <w:object w:dxaOrig="360" w:dyaOrig="380" w14:anchorId="4AC73F1E">
          <v:shape id="_x0000_i2581" type="#_x0000_t75" style="width:18pt;height:18.75pt" o:ole="">
            <v:imagedata r:id="rId3145" o:title=""/>
          </v:shape>
          <o:OLEObject Type="Embed" ProgID="Equation.DSMT4" ShapeID="_x0000_i2581" DrawAspect="Content" ObjectID="_1527086206" r:id="rId3146"/>
        </w:object>
      </w:r>
      <w:r>
        <w:t xml:space="preserve"> is the strain energy density of strong bonds and </w:t>
      </w:r>
      <w:r w:rsidR="00DF221F" w:rsidRPr="00DF221F">
        <w:rPr>
          <w:position w:val="-12"/>
        </w:rPr>
        <w:object w:dxaOrig="360" w:dyaOrig="380" w14:anchorId="0D93027D">
          <v:shape id="_x0000_i2582" type="#_x0000_t75" style="width:18pt;height:18.75pt" o:ole="">
            <v:imagedata r:id="rId3147" o:title=""/>
          </v:shape>
          <o:OLEObject Type="Embed" ProgID="Equation.DSMT4" ShapeID="_x0000_i2582" DrawAspect="Content" ObjectID="_1527086207" r:id="rId3148"/>
        </w:object>
      </w:r>
      <w:r>
        <w:t xml:space="preserve"> is the strain energy density of weak bonds, when they all </w:t>
      </w:r>
      <w:r w:rsidR="003D7647">
        <w:t>belong to the same generation</w:t>
      </w:r>
      <w:r>
        <w:t xml:space="preserve">.  In this expression, </w:t>
      </w:r>
      <w:r w:rsidR="00DF221F" w:rsidRPr="00DF221F">
        <w:rPr>
          <w:position w:val="-14"/>
        </w:rPr>
        <w:object w:dxaOrig="900" w:dyaOrig="400" w14:anchorId="6EA8047F">
          <v:shape id="_x0000_i2583" type="#_x0000_t75" style="width:45pt;height:20.25pt" o:ole="">
            <v:imagedata r:id="rId3149" o:title=""/>
          </v:shape>
          <o:OLEObject Type="Embed" ProgID="Equation.DSMT4" ShapeID="_x0000_i2583" DrawAspect="Content" ObjectID="_1527086208" r:id="rId3150"/>
        </w:object>
      </w:r>
      <w:r>
        <w:t xml:space="preserve"> is the mass fraction of </w:t>
      </w:r>
      <w:r w:rsidR="00DF221F" w:rsidRPr="00DF221F">
        <w:rPr>
          <w:position w:val="-6"/>
        </w:rPr>
        <w:object w:dxaOrig="380" w:dyaOrig="220" w14:anchorId="587BF5D4">
          <v:shape id="_x0000_i2584" type="#_x0000_t75" style="width:18.75pt;height:11.25pt" o:ole="">
            <v:imagedata r:id="rId3151" o:title=""/>
          </v:shape>
          <o:OLEObject Type="Embed" ProgID="Equation.DSMT4" ShapeID="_x0000_i2584" DrawAspect="Content" ObjectID="_1527086209" r:id="rId3152"/>
        </w:object>
      </w:r>
      <w:r>
        <w:t xml:space="preserve">generation weak bonds, which evolves over time as described below.  The summation is taken over all generations </w:t>
      </w:r>
      <w:r w:rsidR="00DF221F" w:rsidRPr="00DF221F">
        <w:rPr>
          <w:position w:val="-6"/>
        </w:rPr>
        <w:object w:dxaOrig="200" w:dyaOrig="220" w14:anchorId="46D5875B">
          <v:shape id="_x0000_i2585" type="#_x0000_t75" style="width:9.75pt;height:11.25pt" o:ole="">
            <v:imagedata r:id="rId3153" o:title=""/>
          </v:shape>
          <o:OLEObject Type="Embed" ProgID="Equation.DSMT4" ShapeID="_x0000_i2585" DrawAspect="Content" ObjectID="_1527086210" r:id="rId3154"/>
        </w:object>
      </w:r>
      <w:r>
        <w:t xml:space="preserve"> that were created prior to the current time </w:t>
      </w:r>
      <w:r w:rsidR="00DF221F" w:rsidRPr="00DF221F">
        <w:rPr>
          <w:position w:val="-6"/>
        </w:rPr>
        <w:object w:dxaOrig="139" w:dyaOrig="240" w14:anchorId="5595F303">
          <v:shape id="_x0000_i2586" type="#_x0000_t75" style="width:6.75pt;height:12pt" o:ole="">
            <v:imagedata r:id="rId3155" o:title=""/>
          </v:shape>
          <o:OLEObject Type="Embed" ProgID="Equation.DSMT4" ShapeID="_x0000_i2586" DrawAspect="Content" ObjectID="_1527086211" r:id="rId3156"/>
        </w:object>
      </w:r>
      <w:r>
        <w:t xml:space="preserve">.  </w:t>
      </w:r>
      <w:r w:rsidR="00D25725">
        <w:t xml:space="preserve">The Cauchy stress </w:t>
      </w:r>
      <w:r w:rsidR="00DF221F" w:rsidRPr="00DF221F">
        <w:rPr>
          <w:position w:val="-6"/>
        </w:rPr>
        <w:object w:dxaOrig="220" w:dyaOrig="220" w14:anchorId="3133CEF5">
          <v:shape id="_x0000_i2587" type="#_x0000_t75" style="width:11.25pt;height:11.25pt" o:ole="">
            <v:imagedata r:id="rId3157" o:title=""/>
          </v:shape>
          <o:OLEObject Type="Embed" ProgID="Equation.DSMT4" ShapeID="_x0000_i2587" DrawAspect="Content" ObjectID="_1527086212" r:id="rId3158"/>
        </w:object>
      </w:r>
      <w:r w:rsidR="00D25725">
        <w:t xml:space="preserve"> in a reactive viscoelastic material is </w:t>
      </w:r>
      <w:r>
        <w:t xml:space="preserve">similarly </w:t>
      </w:r>
      <w:r w:rsidR="00D25725">
        <w:t>given by</w:t>
      </w:r>
    </w:p>
    <w:p w14:paraId="0064A955" w14:textId="1088D9F2" w:rsidR="00D25725" w:rsidRDefault="00D25725" w:rsidP="00362FD7">
      <w:pPr>
        <w:pStyle w:val="MTDisplayEquation"/>
      </w:pPr>
      <w:r>
        <w:tab/>
      </w:r>
      <w:r w:rsidR="00DF221F" w:rsidRPr="00DF221F">
        <w:rPr>
          <w:position w:val="-28"/>
        </w:rPr>
        <w:object w:dxaOrig="2920" w:dyaOrig="560" w14:anchorId="4E0202EB">
          <v:shape id="_x0000_i2588" type="#_x0000_t75" style="width:146.25pt;height:27.75pt" o:ole="">
            <v:imagedata r:id="rId3159" o:title=""/>
          </v:shape>
          <o:OLEObject Type="Embed" ProgID="Equation.DSMT4" ShapeID="_x0000_i2588" DrawAspect="Content" ObjectID="_1527086213" r:id="rId3160"/>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943" w:name="ZEqnNum467146"/>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91</w:instrText>
        </w:r>
      </w:fldSimple>
      <w:r w:rsidR="00A924E1">
        <w:instrText>)</w:instrText>
      </w:r>
      <w:bookmarkEnd w:id="943"/>
      <w:r w:rsidR="00A924E1">
        <w:fldChar w:fldCharType="end"/>
      </w:r>
    </w:p>
    <w:p w14:paraId="3DDE9A00" w14:textId="68F25F5A" w:rsidR="00D25725" w:rsidRDefault="00D25725" w:rsidP="008F4FC8">
      <w:r>
        <w:t xml:space="preserve">where </w:t>
      </w:r>
      <w:r w:rsidR="00DF221F" w:rsidRPr="00DF221F">
        <w:rPr>
          <w:position w:val="-6"/>
        </w:rPr>
        <w:object w:dxaOrig="300" w:dyaOrig="320" w14:anchorId="439342B1">
          <v:shape id="_x0000_i2589" type="#_x0000_t75" style="width:15pt;height:15.75pt" o:ole="">
            <v:imagedata r:id="rId3161" o:title=""/>
          </v:shape>
          <o:OLEObject Type="Embed" ProgID="Equation.DSMT4" ShapeID="_x0000_i2589" DrawAspect="Content" ObjectID="_1527086214" r:id="rId3162"/>
        </w:object>
      </w:r>
      <w:r>
        <w:t xml:space="preserve"> is the stress in the strong bonds and </w:t>
      </w:r>
      <w:r w:rsidR="00DF221F" w:rsidRPr="00DF221F">
        <w:rPr>
          <w:position w:val="-6"/>
        </w:rPr>
        <w:object w:dxaOrig="300" w:dyaOrig="320" w14:anchorId="4F100280">
          <v:shape id="_x0000_i2590" type="#_x0000_t75" style="width:15pt;height:15.75pt" o:ole="">
            <v:imagedata r:id="rId3163" o:title=""/>
          </v:shape>
          <o:OLEObject Type="Embed" ProgID="Equation.DSMT4" ShapeID="_x0000_i2590" DrawAspect="Content" ObjectID="_1527086215" r:id="rId3164"/>
        </w:object>
      </w:r>
      <w:r>
        <w:t xml:space="preserve"> is the stress in the weak bonds.</w:t>
      </w:r>
      <w:r w:rsidR="008F4FC8">
        <w:t xml:space="preserve">  These stresses are related to the respective strain energy densities of strong and weak bonds according to</w:t>
      </w:r>
    </w:p>
    <w:p w14:paraId="23D0E7FF" w14:textId="6C8760ED" w:rsidR="008F4FC8" w:rsidRDefault="008F4FC8" w:rsidP="00362FD7">
      <w:pPr>
        <w:pStyle w:val="MTDisplayEquation"/>
      </w:pPr>
      <w:r>
        <w:tab/>
      </w:r>
      <w:r w:rsidR="00DF221F" w:rsidRPr="00DF221F">
        <w:rPr>
          <w:position w:val="-24"/>
        </w:rPr>
        <w:object w:dxaOrig="5360" w:dyaOrig="720" w14:anchorId="2D469751">
          <v:shape id="_x0000_i2591" type="#_x0000_t75" style="width:267.75pt;height:36pt" o:ole="">
            <v:imagedata r:id="rId3165" o:title=""/>
          </v:shape>
          <o:OLEObject Type="Embed" ProgID="Equation.DSMT4" ShapeID="_x0000_i2591" DrawAspect="Content" ObjectID="_1527086216" r:id="rId3166"/>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92</w:instrText>
        </w:r>
      </w:fldSimple>
      <w:r w:rsidR="00A924E1">
        <w:instrText>)</w:instrText>
      </w:r>
      <w:r w:rsidR="00A924E1">
        <w:fldChar w:fldCharType="end"/>
      </w:r>
    </w:p>
    <w:p w14:paraId="216DC26C" w14:textId="7EF18C9D" w:rsidR="008F4FC8" w:rsidRDefault="00FC599A" w:rsidP="008F4FC8">
      <w:r>
        <w:t xml:space="preserve">The mass fractions </w:t>
      </w:r>
      <w:r w:rsidR="00DF221F" w:rsidRPr="00DF221F">
        <w:rPr>
          <w:position w:val="-14"/>
        </w:rPr>
        <w:object w:dxaOrig="900" w:dyaOrig="400" w14:anchorId="37E9852D">
          <v:shape id="_x0000_i2592" type="#_x0000_t75" style="width:45pt;height:20.25pt" o:ole="">
            <v:imagedata r:id="rId3167" o:title=""/>
          </v:shape>
          <o:OLEObject Type="Embed" ProgID="Equation.DSMT4" ShapeID="_x0000_i2592" DrawAspect="Content" ObjectID="_1527086217" r:id="rId3168"/>
        </w:object>
      </w:r>
      <w:r>
        <w:t xml:space="preserve"> are obtained by solving the equation of mass balance for reactive </w:t>
      </w:r>
      <w:r w:rsidR="003D7647">
        <w:t xml:space="preserve">constrained </w:t>
      </w:r>
      <w:r>
        <w:t>mixtures,</w:t>
      </w:r>
    </w:p>
    <w:p w14:paraId="1976AFF7" w14:textId="620017C5" w:rsidR="00FC599A" w:rsidRPr="008F4FC8" w:rsidRDefault="00FC599A" w:rsidP="00362FD7">
      <w:pPr>
        <w:pStyle w:val="MTDisplayEquation"/>
      </w:pPr>
      <w:r>
        <w:tab/>
      </w:r>
      <w:r w:rsidR="00DF221F" w:rsidRPr="00DF221F">
        <w:rPr>
          <w:position w:val="-24"/>
        </w:rPr>
        <w:object w:dxaOrig="1719" w:dyaOrig="660" w14:anchorId="1D3216F4">
          <v:shape id="_x0000_i2593" type="#_x0000_t75" style="width:86.25pt;height:33pt" o:ole="">
            <v:imagedata r:id="rId3169" o:title=""/>
          </v:shape>
          <o:OLEObject Type="Embed" ProgID="Equation.DSMT4" ShapeID="_x0000_i2593" DrawAspect="Content" ObjectID="_1527086218" r:id="rId3170"/>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93</w:instrText>
        </w:r>
      </w:fldSimple>
      <w:r w:rsidR="00A924E1">
        <w:instrText>)</w:instrText>
      </w:r>
      <w:r w:rsidR="00A924E1">
        <w:fldChar w:fldCharType="end"/>
      </w:r>
    </w:p>
    <w:p w14:paraId="66AFF4E2" w14:textId="3835532C" w:rsidR="008F4FC8" w:rsidRDefault="00146ACD" w:rsidP="00E11829">
      <w:r>
        <w:t xml:space="preserve">where the mass fraction supply </w:t>
      </w:r>
      <w:r w:rsidR="00DF221F" w:rsidRPr="00DF221F">
        <w:rPr>
          <w:position w:val="-6"/>
        </w:rPr>
        <w:object w:dxaOrig="320" w:dyaOrig="320" w14:anchorId="52FC382D">
          <v:shape id="_x0000_i2594" type="#_x0000_t75" style="width:15.75pt;height:15.75pt" o:ole="">
            <v:imagedata r:id="rId3171" o:title=""/>
          </v:shape>
          <o:OLEObject Type="Embed" ProgID="Equation.DSMT4" ShapeID="_x0000_i2594" DrawAspect="Content" ObjectID="_1527086219" r:id="rId3172"/>
        </w:object>
      </w:r>
      <w:r>
        <w:t xml:space="preserve"> must be specified as a constitutive function of the deformation</w:t>
      </w:r>
      <w:r w:rsidR="00295FC5">
        <w:t xml:space="preserve"> gradient </w:t>
      </w:r>
      <w:r w:rsidR="00DF221F" w:rsidRPr="00025957">
        <w:rPr>
          <w:position w:val="-4"/>
        </w:rPr>
        <w:object w:dxaOrig="220" w:dyaOrig="260" w14:anchorId="13B65269">
          <v:shape id="_x0000_i2595" type="#_x0000_t75" style="width:11.25pt;height:12.75pt" o:ole="">
            <v:imagedata r:id="rId3173" o:title=""/>
          </v:shape>
          <o:OLEObject Type="Embed" ProgID="Equation.DSMT4" ShapeID="_x0000_i2595" DrawAspect="Content" ObjectID="_1527086220" r:id="rId3174"/>
        </w:object>
      </w:r>
      <w:r w:rsidR="00295FC5">
        <w:t xml:space="preserve"> </w:t>
      </w:r>
      <w:r>
        <w:t xml:space="preserve">and </w:t>
      </w:r>
      <w:r w:rsidR="00295FC5">
        <w:t xml:space="preserve">the </w:t>
      </w:r>
      <w:r>
        <w:t xml:space="preserve">mass fractions </w:t>
      </w:r>
      <w:r w:rsidR="00DF221F" w:rsidRPr="00DF221F">
        <w:rPr>
          <w:position w:val="-6"/>
        </w:rPr>
        <w:object w:dxaOrig="320" w:dyaOrig="320" w14:anchorId="16CB696F">
          <v:shape id="_x0000_i2596" type="#_x0000_t75" style="width:15.75pt;height:15.75pt" o:ole="">
            <v:imagedata r:id="rId3175" o:title=""/>
          </v:shape>
          <o:OLEObject Type="Embed" ProgID="Equation.DSMT4" ShapeID="_x0000_i2596" DrawAspect="Content" ObjectID="_1527086221" r:id="rId3176"/>
        </w:object>
      </w:r>
      <w:r>
        <w:t xml:space="preserve"> from all generations.</w:t>
      </w:r>
      <w:r w:rsidR="00E11829">
        <w:t xml:space="preserve">  Since mass must be conserved over all generations, it follows that</w:t>
      </w:r>
    </w:p>
    <w:p w14:paraId="1C4E62DD" w14:textId="50C16C7A" w:rsidR="00E11829" w:rsidRDefault="00E11829" w:rsidP="00362FD7">
      <w:pPr>
        <w:pStyle w:val="MTDisplayEquation"/>
      </w:pPr>
      <w:r>
        <w:tab/>
      </w:r>
      <w:r w:rsidR="00DF221F" w:rsidRPr="00DF221F">
        <w:rPr>
          <w:position w:val="-28"/>
        </w:rPr>
        <w:object w:dxaOrig="2140" w:dyaOrig="540" w14:anchorId="31DF8692">
          <v:shape id="_x0000_i2597" type="#_x0000_t75" style="width:107.25pt;height:27pt" o:ole="">
            <v:imagedata r:id="rId3177" o:title=""/>
          </v:shape>
          <o:OLEObject Type="Embed" ProgID="Equation.DSMT4" ShapeID="_x0000_i2597" DrawAspect="Content" ObjectID="_1527086222" r:id="rId3178"/>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94</w:instrText>
        </w:r>
      </w:fldSimple>
      <w:r w:rsidR="00A924E1">
        <w:instrText>)</w:instrText>
      </w:r>
      <w:r w:rsidR="00A924E1">
        <w:fldChar w:fldCharType="end"/>
      </w:r>
    </w:p>
    <w:p w14:paraId="7255613A" w14:textId="34BB36F3" w:rsidR="00E11829" w:rsidRDefault="00731A28" w:rsidP="00295FC5">
      <w:r>
        <w:t xml:space="preserve">Any number of valid solutions may exist for </w:t>
      </w:r>
      <w:r w:rsidR="00DF221F" w:rsidRPr="00DF221F">
        <w:rPr>
          <w:position w:val="-6"/>
        </w:rPr>
        <w:object w:dxaOrig="320" w:dyaOrig="320" w14:anchorId="5A4C366C">
          <v:shape id="_x0000_i2598" type="#_x0000_t75" style="width:15.75pt;height:15.75pt" o:ole="">
            <v:imagedata r:id="rId3179" o:title=""/>
          </v:shape>
          <o:OLEObject Type="Embed" ProgID="Equation.DSMT4" ShapeID="_x0000_i2598" DrawAspect="Content" ObjectID="_1527086223" r:id="rId3180"/>
        </w:object>
      </w:r>
      <w:r>
        <w:t xml:space="preserve">, based on constitutive assumptions for </w:t>
      </w:r>
      <w:r w:rsidR="00DF221F" w:rsidRPr="00DF221F">
        <w:rPr>
          <w:position w:val="-6"/>
        </w:rPr>
        <w:object w:dxaOrig="320" w:dyaOrig="320" w14:anchorId="128D459B">
          <v:shape id="_x0000_i2599" type="#_x0000_t75" style="width:15.75pt;height:15.75pt" o:ole="">
            <v:imagedata r:id="rId3181" o:title=""/>
          </v:shape>
          <o:OLEObject Type="Embed" ProgID="Equation.DSMT4" ShapeID="_x0000_i2599" DrawAspect="Content" ObjectID="_1527086224" r:id="rId3182"/>
        </w:object>
      </w:r>
      <w:r>
        <w:t xml:space="preserve">.  For example, for </w:t>
      </w:r>
      <w:r w:rsidR="00DF221F" w:rsidRPr="00DF221F">
        <w:rPr>
          <w:position w:val="-6"/>
        </w:rPr>
        <w:object w:dxaOrig="380" w:dyaOrig="220" w14:anchorId="0587CE3C">
          <v:shape id="_x0000_i2600" type="#_x0000_t75" style="width:18.75pt;height:11.25pt" o:ole="">
            <v:imagedata r:id="rId3183" o:title=""/>
          </v:shape>
          <o:OLEObject Type="Embed" ProgID="Equation.DSMT4" ShapeID="_x0000_i2600" DrawAspect="Content" ObjectID="_1527086225" r:id="rId3184"/>
        </w:object>
      </w:r>
      <w:r>
        <w:t xml:space="preserve">generation bonds reforming in an unloaded state during the time interval </w:t>
      </w:r>
      <w:r w:rsidR="00DF221F" w:rsidRPr="00DF221F">
        <w:rPr>
          <w:position w:val="-6"/>
        </w:rPr>
        <w:object w:dxaOrig="859" w:dyaOrig="260" w14:anchorId="33E1AB65">
          <v:shape id="_x0000_i2601" type="#_x0000_t75" style="width:42.75pt;height:12.75pt" o:ole="">
            <v:imagedata r:id="rId3185" o:title=""/>
          </v:shape>
          <o:OLEObject Type="Embed" ProgID="Equation.DSMT4" ShapeID="_x0000_i2601" DrawAspect="Content" ObjectID="_1527086226" r:id="rId3186"/>
        </w:object>
      </w:r>
      <w:r>
        <w:t xml:space="preserve">, and subsequently breaking in response to loading at </w:t>
      </w:r>
      <w:r w:rsidR="00DF221F" w:rsidRPr="00DF221F">
        <w:rPr>
          <w:position w:val="-6"/>
        </w:rPr>
        <w:object w:dxaOrig="499" w:dyaOrig="240" w14:anchorId="38A5A6A9">
          <v:shape id="_x0000_i2602" type="#_x0000_t75" style="width:24.75pt;height:12pt" o:ole="">
            <v:imagedata r:id="rId3187" o:title=""/>
          </v:shape>
          <o:OLEObject Type="Embed" ProgID="Equation.DSMT4" ShapeID="_x0000_i2602" DrawAspect="Content" ObjectID="_1527086227" r:id="rId3188"/>
        </w:object>
      </w:r>
      <w:r>
        <w:t>, Type I bond kinetics provides a solution of the form</w:t>
      </w:r>
    </w:p>
    <w:p w14:paraId="3130B1D1" w14:textId="0D32A000" w:rsidR="00731A28" w:rsidRPr="00295FC5" w:rsidRDefault="00731A28" w:rsidP="00362FD7">
      <w:pPr>
        <w:pStyle w:val="MTDisplayEquation"/>
      </w:pPr>
      <w:r>
        <w:lastRenderedPageBreak/>
        <w:tab/>
      </w:r>
      <w:r w:rsidR="00DF221F" w:rsidRPr="00DF221F">
        <w:rPr>
          <w:position w:val="-58"/>
        </w:rPr>
        <w:object w:dxaOrig="4860" w:dyaOrig="1280" w14:anchorId="6A5A838F">
          <v:shape id="_x0000_i2603" type="#_x0000_t75" style="width:243pt;height:63.75pt" o:ole="">
            <v:imagedata r:id="rId3189" o:title=""/>
          </v:shape>
          <o:OLEObject Type="Embed" ProgID="Equation.DSMT4" ShapeID="_x0000_i2603" DrawAspect="Content" ObjectID="_1527086228" r:id="rId3190"/>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944" w:name="ZEqnNum286819"/>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95</w:instrText>
        </w:r>
      </w:fldSimple>
      <w:r w:rsidR="00A924E1">
        <w:instrText>)</w:instrText>
      </w:r>
      <w:bookmarkEnd w:id="944"/>
      <w:r w:rsidR="00A924E1">
        <w:fldChar w:fldCharType="end"/>
      </w:r>
    </w:p>
    <w:p w14:paraId="17F4654B" w14:textId="19EBFC80" w:rsidR="00731A28" w:rsidRDefault="00731A28" w:rsidP="00731A28">
      <w:r>
        <w:t>where</w:t>
      </w:r>
    </w:p>
    <w:p w14:paraId="0D428282" w14:textId="0AB88616" w:rsidR="00731A28" w:rsidRDefault="00731A28" w:rsidP="00362FD7">
      <w:pPr>
        <w:pStyle w:val="MTDisplayEquation"/>
      </w:pPr>
      <w:r>
        <w:tab/>
      </w:r>
      <w:r w:rsidR="00DF221F" w:rsidRPr="00DF221F">
        <w:rPr>
          <w:position w:val="-30"/>
        </w:rPr>
        <w:object w:dxaOrig="2540" w:dyaOrig="560" w14:anchorId="3ACD3057">
          <v:shape id="_x0000_i2604" type="#_x0000_t75" style="width:126.75pt;height:27.75pt" o:ole="">
            <v:imagedata r:id="rId3191" o:title=""/>
          </v:shape>
          <o:OLEObject Type="Embed" ProgID="Equation.DSMT4" ShapeID="_x0000_i2604" DrawAspect="Content" ObjectID="_1527086229" r:id="rId3192"/>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945" w:name="ZEqnNum824346"/>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96</w:instrText>
        </w:r>
      </w:fldSimple>
      <w:r w:rsidR="00A924E1">
        <w:instrText>)</w:instrText>
      </w:r>
      <w:bookmarkEnd w:id="945"/>
      <w:r w:rsidR="00A924E1">
        <w:fldChar w:fldCharType="end"/>
      </w:r>
    </w:p>
    <w:p w14:paraId="63428008" w14:textId="0EEA2F48" w:rsidR="00731A28" w:rsidRDefault="00731A28" w:rsidP="00362FD7">
      <w:r>
        <w:t xml:space="preserve">and </w:t>
      </w:r>
      <w:r w:rsidR="00DF221F" w:rsidRPr="00DF221F">
        <w:rPr>
          <w:position w:val="-16"/>
        </w:rPr>
        <w:object w:dxaOrig="1780" w:dyaOrig="440" w14:anchorId="3BBBB6F5">
          <v:shape id="_x0000_i2605" type="#_x0000_t75" style="width:89.25pt;height:21.75pt" o:ole="">
            <v:imagedata r:id="rId3193" o:title=""/>
          </v:shape>
          <o:OLEObject Type="Embed" ProgID="Equation.DSMT4" ShapeID="_x0000_i2605" DrawAspect="Content" ObjectID="_1527086230" r:id="rId3194"/>
        </w:object>
      </w:r>
      <w:r>
        <w:t xml:space="preserve"> is a </w:t>
      </w:r>
      <w:r w:rsidR="00541E56">
        <w:t xml:space="preserve">reduced relaxation function which may assume any number of valid forms.  (A reduced relaxation function </w:t>
      </w:r>
      <w:r w:rsidR="00DF221F" w:rsidRPr="00DF221F">
        <w:rPr>
          <w:position w:val="-14"/>
        </w:rPr>
        <w:object w:dxaOrig="520" w:dyaOrig="400" w14:anchorId="3230F661">
          <v:shape id="_x0000_i2606" type="#_x0000_t75" style="width:26.25pt;height:20.25pt" o:ole="">
            <v:imagedata r:id="rId3195" o:title=""/>
          </v:shape>
          <o:OLEObject Type="Embed" ProgID="Equation.DSMT4" ShapeID="_x0000_i2606" DrawAspect="Content" ObjectID="_1527086231" r:id="rId3196"/>
        </w:object>
      </w:r>
      <w:r w:rsidR="00541E56">
        <w:t xml:space="preserve"> satisfies </w:t>
      </w:r>
      <w:r w:rsidR="00DF221F" w:rsidRPr="00DF221F">
        <w:rPr>
          <w:position w:val="-14"/>
        </w:rPr>
        <w:object w:dxaOrig="859" w:dyaOrig="400" w14:anchorId="1D06EBA3">
          <v:shape id="_x0000_i2607" type="#_x0000_t75" style="width:42.75pt;height:20.25pt" o:ole="">
            <v:imagedata r:id="rId3197" o:title=""/>
          </v:shape>
          <o:OLEObject Type="Embed" ProgID="Equation.DSMT4" ShapeID="_x0000_i2607" DrawAspect="Content" ObjectID="_1527086232" r:id="rId3198"/>
        </w:object>
      </w:r>
      <w:r w:rsidR="00541E56">
        <w:t xml:space="preserve"> and </w:t>
      </w:r>
      <w:r w:rsidR="00DF221F" w:rsidRPr="00DF221F">
        <w:rPr>
          <w:position w:val="-14"/>
        </w:rPr>
        <w:object w:dxaOrig="1380" w:dyaOrig="400" w14:anchorId="00A068C8">
          <v:shape id="_x0000_i2608" type="#_x0000_t75" style="width:69pt;height:20.25pt" o:ole="">
            <v:imagedata r:id="rId3199" o:title=""/>
          </v:shape>
          <o:OLEObject Type="Embed" ProgID="Equation.DSMT4" ShapeID="_x0000_i2608" DrawAspect="Content" ObjectID="_1527086233" r:id="rId3200"/>
        </w:object>
      </w:r>
      <w:r w:rsidR="003D7647">
        <w:t xml:space="preserve">, and decreases monotonically with </w:t>
      </w:r>
      <w:r w:rsidR="00DF221F" w:rsidRPr="00DF221F">
        <w:rPr>
          <w:position w:val="-6"/>
        </w:rPr>
        <w:object w:dxaOrig="139" w:dyaOrig="240" w14:anchorId="1AC764D9">
          <v:shape id="_x0000_i2609" type="#_x0000_t75" style="width:6.75pt;height:12pt" o:ole="">
            <v:imagedata r:id="rId3201" o:title=""/>
          </v:shape>
          <o:OLEObject Type="Embed" ProgID="Equation.DSMT4" ShapeID="_x0000_i2609" DrawAspect="Content" ObjectID="_1527086234" r:id="rId3202"/>
        </w:object>
      </w:r>
      <w:r w:rsidR="00541E56">
        <w:t xml:space="preserve">.) In particular, </w:t>
      </w:r>
      <w:r w:rsidR="00DF221F" w:rsidRPr="00DF221F">
        <w:rPr>
          <w:position w:val="-10"/>
        </w:rPr>
        <w:object w:dxaOrig="220" w:dyaOrig="260" w14:anchorId="5A3B8145">
          <v:shape id="_x0000_i2610" type="#_x0000_t75" style="width:11.25pt;height:12.75pt" o:ole="">
            <v:imagedata r:id="rId3203" o:title=""/>
          </v:shape>
          <o:OLEObject Type="Embed" ProgID="Equation.DSMT4" ShapeID="_x0000_i2610" DrawAspect="Content" ObjectID="_1527086235" r:id="rId3204"/>
        </w:object>
      </w:r>
      <w:r w:rsidR="00541E56">
        <w:t xml:space="preserve"> may depend on the strain at time </w:t>
      </w:r>
      <w:r w:rsidR="00DF221F" w:rsidRPr="00DF221F">
        <w:rPr>
          <w:position w:val="-6"/>
        </w:rPr>
        <w:object w:dxaOrig="180" w:dyaOrig="220" w14:anchorId="1433DE03">
          <v:shape id="_x0000_i2611" type="#_x0000_t75" style="width:9pt;height:11.25pt" o:ole="">
            <v:imagedata r:id="rId3205" o:title=""/>
          </v:shape>
          <o:OLEObject Type="Embed" ProgID="Equation.DSMT4" ShapeID="_x0000_i2611" DrawAspect="Content" ObjectID="_1527086236" r:id="rId3206"/>
        </w:object>
      </w:r>
      <w:r w:rsidR="00541E56">
        <w:t xml:space="preserve"> relative to the reference configuration of the </w:t>
      </w:r>
      <w:r w:rsidR="00DF221F" w:rsidRPr="00DF221F">
        <w:rPr>
          <w:position w:val="-6"/>
        </w:rPr>
        <w:object w:dxaOrig="380" w:dyaOrig="220" w14:anchorId="4A2B2C6E">
          <v:shape id="_x0000_i2612" type="#_x0000_t75" style="width:18.75pt;height:11.25pt" o:ole="">
            <v:imagedata r:id="rId3207" o:title=""/>
          </v:shape>
          <o:OLEObject Type="Embed" ProgID="Equation.DSMT4" ShapeID="_x0000_i2612" DrawAspect="Content" ObjectID="_1527086237" r:id="rId3208"/>
        </w:object>
      </w:r>
      <w:r w:rsidR="00541E56">
        <w:t xml:space="preserve">generation.  In the recursive expression of </w:t>
      </w:r>
      <w:r w:rsidR="002720BF">
        <w:fldChar w:fldCharType="begin"/>
      </w:r>
      <w:r w:rsidR="002720BF">
        <w:instrText xml:space="preserve"> GOTOBUTTON ZEqnNum286819  \* MERGEFORMAT </w:instrText>
      </w:r>
      <w:fldSimple w:instr=" REF ZEqnNum286819 \* Charformat \! \* MERGEFORMAT ">
        <w:r w:rsidR="00572445">
          <w:instrText>(5.95)</w:instrText>
        </w:r>
      </w:fldSimple>
      <w:r w:rsidR="002720BF">
        <w:fldChar w:fldCharType="end"/>
      </w:r>
      <w:r w:rsidR="00541E56">
        <w:t xml:space="preserve">, the earliest generation </w:t>
      </w:r>
      <w:r w:rsidR="00DF221F" w:rsidRPr="00DF221F">
        <w:rPr>
          <w:position w:val="-6"/>
        </w:rPr>
        <w:object w:dxaOrig="740" w:dyaOrig="220" w14:anchorId="6C2D4C67">
          <v:shape id="_x0000_i2613" type="#_x0000_t75" style="width:36.75pt;height:11.25pt" o:ole="">
            <v:imagedata r:id="rId3209" o:title=""/>
          </v:shape>
          <o:OLEObject Type="Embed" ProgID="Equation.DSMT4" ShapeID="_x0000_i2613" DrawAspect="Content" ObjectID="_1527086238" r:id="rId3210"/>
        </w:object>
      </w:r>
      <w:r w:rsidR="00541E56">
        <w:t xml:space="preserve">, which is initially at rest, produces </w:t>
      </w:r>
      <w:r w:rsidR="00DF221F" w:rsidRPr="00DF221F">
        <w:rPr>
          <w:position w:val="-14"/>
        </w:rPr>
        <w:object w:dxaOrig="940" w:dyaOrig="400" w14:anchorId="4B493EC2">
          <v:shape id="_x0000_i2614" type="#_x0000_t75" style="width:47.25pt;height:20.25pt" o:ole="">
            <v:imagedata r:id="rId3211" o:title=""/>
          </v:shape>
          <o:OLEObject Type="Embed" ProgID="Equation.DSMT4" ShapeID="_x0000_i2614" DrawAspect="Content" ObjectID="_1527086239" r:id="rId3212"/>
        </w:object>
      </w:r>
      <w:r w:rsidR="00541E56">
        <w:t xml:space="preserve"> for </w:t>
      </w:r>
      <w:r w:rsidR="00DF221F" w:rsidRPr="00DF221F">
        <w:rPr>
          <w:position w:val="-6"/>
        </w:rPr>
        <w:object w:dxaOrig="499" w:dyaOrig="240" w14:anchorId="766FC9F8">
          <v:shape id="_x0000_i2615" type="#_x0000_t75" style="width:24.75pt;height:12pt" o:ole="">
            <v:imagedata r:id="rId3213" o:title=""/>
          </v:shape>
          <o:OLEObject Type="Embed" ProgID="Equation.DSMT4" ShapeID="_x0000_i2615" DrawAspect="Content" ObjectID="_1527086240" r:id="rId3214"/>
        </w:object>
      </w:r>
      <w:r w:rsidR="00541E56">
        <w:t xml:space="preserve"> and </w:t>
      </w:r>
      <w:r w:rsidR="00DF221F" w:rsidRPr="00DF221F">
        <w:rPr>
          <w:position w:val="-16"/>
        </w:rPr>
        <w:object w:dxaOrig="2580" w:dyaOrig="440" w14:anchorId="3E42E074">
          <v:shape id="_x0000_i2616" type="#_x0000_t75" style="width:129pt;height:21.75pt" o:ole="">
            <v:imagedata r:id="rId3215" o:title=""/>
          </v:shape>
          <o:OLEObject Type="Embed" ProgID="Equation.DSMT4" ShapeID="_x0000_i2616" DrawAspect="Content" ObjectID="_1527086241" r:id="rId3216"/>
        </w:object>
      </w:r>
      <w:r w:rsidR="00541E56">
        <w:t xml:space="preserve"> for </w:t>
      </w:r>
      <w:r w:rsidR="00DF221F" w:rsidRPr="00DF221F">
        <w:rPr>
          <w:position w:val="-6"/>
        </w:rPr>
        <w:object w:dxaOrig="499" w:dyaOrig="260" w14:anchorId="74177599">
          <v:shape id="_x0000_i2617" type="#_x0000_t75" style="width:24.75pt;height:12.75pt" o:ole="">
            <v:imagedata r:id="rId3217" o:title=""/>
          </v:shape>
          <o:OLEObject Type="Embed" ProgID="Equation.DSMT4" ShapeID="_x0000_i2617" DrawAspect="Content" ObjectID="_1527086242" r:id="rId3218"/>
        </w:object>
      </w:r>
      <w:r w:rsidR="00541E56">
        <w:t xml:space="preserve">; this latter expression seeds the recursion for subsequent generations.  Therefore, providing a functional form for </w:t>
      </w:r>
      <w:r w:rsidR="00DF221F" w:rsidRPr="00DF221F">
        <w:rPr>
          <w:position w:val="-10"/>
        </w:rPr>
        <w:object w:dxaOrig="220" w:dyaOrig="260" w14:anchorId="7491BEBC">
          <v:shape id="_x0000_i2618" type="#_x0000_t75" style="width:11.25pt;height:12.75pt" o:ole="">
            <v:imagedata r:id="rId3219" o:title=""/>
          </v:shape>
          <o:OLEObject Type="Embed" ProgID="Equation.DSMT4" ShapeID="_x0000_i2618" DrawAspect="Content" ObjectID="_1527086243" r:id="rId3220"/>
        </w:object>
      </w:r>
      <w:r w:rsidR="00541E56">
        <w:t xml:space="preserve"> suffices to produce the solution for all bond generations </w:t>
      </w:r>
      <w:r w:rsidR="00DF221F" w:rsidRPr="00DF221F">
        <w:rPr>
          <w:position w:val="-6"/>
        </w:rPr>
        <w:object w:dxaOrig="200" w:dyaOrig="220" w14:anchorId="7B32A630">
          <v:shape id="_x0000_i2619" type="#_x0000_t75" style="width:9.75pt;height:11.25pt" o:ole="">
            <v:imagedata r:id="rId3221" o:title=""/>
          </v:shape>
          <o:OLEObject Type="Embed" ProgID="Equation.DSMT4" ShapeID="_x0000_i2619" DrawAspect="Content" ObjectID="_1527086244" r:id="rId3222"/>
        </w:object>
      </w:r>
      <w:r w:rsidR="00541E56">
        <w:t>.</w:t>
      </w:r>
    </w:p>
    <w:p w14:paraId="59CAC2A8" w14:textId="56CE0F7E" w:rsidR="0034223B" w:rsidRDefault="0034223B" w:rsidP="00731A28">
      <w:r>
        <w:tab/>
        <w:t>For Type II bond kinetics, the solution for the mass fractions is given by</w:t>
      </w:r>
    </w:p>
    <w:p w14:paraId="3A354AB6" w14:textId="1BF7E5C4" w:rsidR="0034223B" w:rsidRPr="00731A28" w:rsidRDefault="0034223B" w:rsidP="00362FD7">
      <w:pPr>
        <w:pStyle w:val="MTDisplayEquation"/>
      </w:pPr>
      <w:r>
        <w:tab/>
      </w:r>
      <w:r w:rsidR="00DF221F" w:rsidRPr="00DF221F">
        <w:rPr>
          <w:position w:val="-52"/>
        </w:rPr>
        <w:object w:dxaOrig="3739" w:dyaOrig="1160" w14:anchorId="7E2CEE5E">
          <v:shape id="_x0000_i2620" type="#_x0000_t75" style="width:186.75pt;height:57.75pt" o:ole="">
            <v:imagedata r:id="rId3223" o:title=""/>
          </v:shape>
          <o:OLEObject Type="Embed" ProgID="Equation.DSMT4" ShapeID="_x0000_i2620" DrawAspect="Content" ObjectID="_1527086245" r:id="rId3224"/>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97</w:instrText>
        </w:r>
      </w:fldSimple>
      <w:r w:rsidR="00A924E1">
        <w:instrText>)</w:instrText>
      </w:r>
      <w:r w:rsidR="00A924E1">
        <w:fldChar w:fldCharType="end"/>
      </w:r>
    </w:p>
    <w:p w14:paraId="1F366B06" w14:textId="669095E4" w:rsidR="0034223B" w:rsidRDefault="0068098A" w:rsidP="00362FD7">
      <w:r>
        <w:t>For this type of bond kinetics</w:t>
      </w:r>
      <w:r w:rsidR="0034223B">
        <w:t xml:space="preserve">, the reduced relaxation function </w:t>
      </w:r>
      <w:r w:rsidR="00DF221F" w:rsidRPr="00DF221F">
        <w:rPr>
          <w:position w:val="-10"/>
        </w:rPr>
        <w:object w:dxaOrig="220" w:dyaOrig="260" w14:anchorId="02CE1D93">
          <v:shape id="_x0000_i2621" type="#_x0000_t75" style="width:11.25pt;height:12.75pt" o:ole="">
            <v:imagedata r:id="rId3225" o:title=""/>
          </v:shape>
          <o:OLEObject Type="Embed" ProgID="Equation.DSMT4" ShapeID="_x0000_i2621" DrawAspect="Content" ObjectID="_1527086246" r:id="rId3226"/>
        </w:object>
      </w:r>
      <w:r w:rsidR="0034223B">
        <w:t xml:space="preserve"> cannot depend on the </w:t>
      </w:r>
      <w:r w:rsidR="00551DDA">
        <w:t xml:space="preserve">magnitude of the </w:t>
      </w:r>
      <w:r w:rsidR="0034223B">
        <w:t xml:space="preserve">strain, </w:t>
      </w:r>
      <w:r>
        <w:t xml:space="preserve">because strain-dependence might violate the constraint </w:t>
      </w:r>
      <w:r w:rsidR="00DF221F" w:rsidRPr="00DF221F">
        <w:rPr>
          <w:position w:val="-6"/>
        </w:rPr>
        <w:object w:dxaOrig="999" w:dyaOrig="320" w14:anchorId="5027E8B2">
          <v:shape id="_x0000_i2622" type="#_x0000_t75" style="width:50.25pt;height:15.75pt" o:ole="">
            <v:imagedata r:id="rId3227" o:title=""/>
          </v:shape>
          <o:OLEObject Type="Embed" ProgID="Equation.DSMT4" ShapeID="_x0000_i2622" DrawAspect="Content" ObjectID="_1527086247" r:id="rId3228"/>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17568E48"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DF221F" w:rsidRPr="00DF221F">
        <w:rPr>
          <w:position w:val="-14"/>
        </w:rPr>
        <w:object w:dxaOrig="999" w:dyaOrig="400" w14:anchorId="4AB4A9A6">
          <v:shape id="_x0000_i2623" type="#_x0000_t75" style="width:50.25pt;height:20.25pt" o:ole="">
            <v:imagedata r:id="rId3229" o:title=""/>
          </v:shape>
          <o:OLEObject Type="Embed" ProgID="Equation.DSMT4" ShapeID="_x0000_i2623" DrawAspect="Content" ObjectID="_1527086248" r:id="rId3230"/>
        </w:object>
      </w:r>
      <w:r w:rsidR="007E656F">
        <w:t xml:space="preserve"> every time that a </w:t>
      </w:r>
      <w:r w:rsidR="00531BEB">
        <w:t>bond-breaking deformation is detected</w:t>
      </w:r>
      <w:r w:rsidR="00DB47BB">
        <w:t xml:space="preserve">; this value can be used to evaluate </w:t>
      </w:r>
      <w:r w:rsidR="00DF221F" w:rsidRPr="00DF221F">
        <w:rPr>
          <w:position w:val="-14"/>
        </w:rPr>
        <w:object w:dxaOrig="880" w:dyaOrig="400" w14:anchorId="0C34412A">
          <v:shape id="_x0000_i2624" type="#_x0000_t75" style="width:44.25pt;height:20.25pt" o:ole="">
            <v:imagedata r:id="rId3231" o:title=""/>
          </v:shape>
          <o:OLEObject Type="Embed" ProgID="Equation.DSMT4" ShapeID="_x0000_i2624" DrawAspect="Content" ObjectID="_1527086249" r:id="rId3232"/>
        </w:object>
      </w:r>
      <w:r w:rsidR="00DB47BB">
        <w:t xml:space="preserve"> </w:t>
      </w:r>
      <w:r w:rsidR="00C334FD">
        <w:t xml:space="preserve">using </w:t>
      </w:r>
      <w:r w:rsidR="002720BF">
        <w:fldChar w:fldCharType="begin"/>
      </w:r>
      <w:r w:rsidR="002720BF">
        <w:instrText xml:space="preserve"> GOTOBUTTON ZEqnNum360094  \* MERGEFORMAT </w:instrText>
      </w:r>
      <w:fldSimple w:instr=" REF ZEqnNum360094 \* Charformat \! \* MERGEFORMAT ">
        <w:r w:rsidR="00572445">
          <w:instrText>(5.89)</w:instrText>
        </w:r>
      </w:fldSimple>
      <w:r w:rsidR="002720BF">
        <w:fldChar w:fldCharType="end"/>
      </w:r>
      <w:r w:rsidR="00531BEB">
        <w:t xml:space="preserve">.  It also stores </w:t>
      </w:r>
      <w:r w:rsidR="00DF221F" w:rsidRPr="00DF221F">
        <w:rPr>
          <w:position w:val="-14"/>
        </w:rPr>
        <w:object w:dxaOrig="2040" w:dyaOrig="400" w14:anchorId="4B179C9B">
          <v:shape id="_x0000_i2625" type="#_x0000_t75" style="width:102pt;height:20.25pt" o:ole="">
            <v:imagedata r:id="rId3233" o:title=""/>
          </v:shape>
          <o:OLEObject Type="Embed" ProgID="Equation.DSMT4" ShapeID="_x0000_i2625" DrawAspect="Content" ObjectID="_1527086250" r:id="rId3234"/>
        </w:object>
      </w:r>
      <w:r w:rsidR="003D7647">
        <w:t xml:space="preserve">, where </w:t>
      </w:r>
      <w:r w:rsidR="00DF221F" w:rsidRPr="00DF221F">
        <w:rPr>
          <w:position w:val="-6"/>
        </w:rPr>
        <w:object w:dxaOrig="180" w:dyaOrig="220" w14:anchorId="2F43C06F">
          <v:shape id="_x0000_i2626" type="#_x0000_t75" style="width:9pt;height:11.25pt" o:ole="">
            <v:imagedata r:id="rId3235" o:title=""/>
          </v:shape>
          <o:OLEObject Type="Embed" ProgID="Equation.DSMT4" ShapeID="_x0000_i2626" DrawAspect="Content" ObjectID="_1527086251" r:id="rId3236"/>
        </w:object>
      </w:r>
      <w:r w:rsidR="003D7647">
        <w:t xml:space="preserve"> is the time step immediately following </w:t>
      </w:r>
      <w:r w:rsidR="00DF221F" w:rsidRPr="00DF221F">
        <w:rPr>
          <w:position w:val="-6"/>
        </w:rPr>
        <w:object w:dxaOrig="200" w:dyaOrig="220" w14:anchorId="543CB22B">
          <v:shape id="_x0000_i2627" type="#_x0000_t75" style="width:9.75pt;height:11.25pt" o:ole="">
            <v:imagedata r:id="rId3237" o:title=""/>
          </v:shape>
          <o:OLEObject Type="Embed" ProgID="Equation.DSMT4" ShapeID="_x0000_i2627" DrawAspect="Content" ObjectID="_1527086252" r:id="rId3238"/>
        </w:object>
      </w:r>
      <w:r w:rsidR="003D7647">
        <w:t xml:space="preserve">, </w:t>
      </w:r>
      <w:r w:rsidR="00DB47BB">
        <w:t xml:space="preserve">which is then used for evaluating </w:t>
      </w:r>
      <w:r w:rsidR="00DF221F" w:rsidRPr="00DF221F">
        <w:rPr>
          <w:position w:val="-6"/>
        </w:rPr>
        <w:object w:dxaOrig="320" w:dyaOrig="320" w14:anchorId="0831C6CE">
          <v:shape id="_x0000_i2628" type="#_x0000_t75" style="width:15.75pt;height:15.75pt" o:ole="">
            <v:imagedata r:id="rId3239" o:title=""/>
          </v:shape>
          <o:OLEObject Type="Embed" ProgID="Equation.DSMT4" ShapeID="_x0000_i2628" DrawAspect="Content" ObjectID="_1527086253" r:id="rId3240"/>
        </w:object>
      </w:r>
      <w:r w:rsidR="00DB47BB">
        <w:t xml:space="preserve"> for subsequent time steps </w:t>
      </w:r>
      <w:r w:rsidR="00DF221F" w:rsidRPr="00DF221F">
        <w:rPr>
          <w:position w:val="-6"/>
        </w:rPr>
        <w:object w:dxaOrig="499" w:dyaOrig="240" w14:anchorId="7A0C43EC">
          <v:shape id="_x0000_i2629" type="#_x0000_t75" style="width:24.75pt;height:12pt" o:ole="">
            <v:imagedata r:id="rId3241" o:title=""/>
          </v:shape>
          <o:OLEObject Type="Embed" ProgID="Equation.DSMT4" ShapeID="_x0000_i2629" DrawAspect="Content" ObjectID="_1527086254" r:id="rId3242"/>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fldSimple w:instr=" REF ZEqnNum286819 \* Charformat \! \* MERGEFORMAT ">
        <w:r w:rsidR="00572445">
          <w:instrText>(5.95)</w:instrText>
        </w:r>
      </w:fldSimple>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fldSimple w:instr=" REF ZEqnNum824346 \* Charformat \! \* MERGEFORMAT ">
        <w:r w:rsidR="00572445">
          <w:instrText>(5.96)</w:instrText>
        </w:r>
      </w:fldSimple>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fldSimple w:instr=" REF ZEqnNum467146 \* Charformat \! \* MERGEFORMAT ">
        <w:r w:rsidR="00572445">
          <w:instrText>(5.91)</w:instrText>
        </w:r>
      </w:fldSimple>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946" w:name="_Toc302490336"/>
      <w:bookmarkStart w:id="947" w:name="_Toc302491870"/>
      <w:bookmarkStart w:id="948" w:name="_Toc302492240"/>
      <w:bookmarkStart w:id="949" w:name="_Toc176704875"/>
      <w:bookmarkStart w:id="950" w:name="_Toc302112058"/>
      <w:bookmarkStart w:id="951" w:name="_Ref167097234"/>
      <w:bookmarkEnd w:id="946"/>
      <w:bookmarkEnd w:id="947"/>
      <w:bookmarkEnd w:id="948"/>
      <w:r>
        <w:lastRenderedPageBreak/>
        <w:t>Hydraulic Permeability</w:t>
      </w:r>
      <w:bookmarkEnd w:id="949"/>
      <w:bookmarkEnd w:id="950"/>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952" w:name="_Ref288636620"/>
      <w:bookmarkStart w:id="953" w:name="_Toc302642746"/>
      <w:bookmarkStart w:id="954" w:name="_Toc176704876"/>
      <w:bookmarkStart w:id="955" w:name="_Toc302112059"/>
      <w:r>
        <w:t>Constant Isotropic Permeability</w:t>
      </w:r>
      <w:bookmarkEnd w:id="952"/>
      <w:bookmarkEnd w:id="953"/>
      <w:bookmarkEnd w:id="954"/>
      <w:bookmarkEnd w:id="955"/>
    </w:p>
    <w:p w14:paraId="3081752B" w14:textId="77777777" w:rsidR="00FB6012" w:rsidRDefault="00FB6012" w:rsidP="00FB6012">
      <w:r>
        <w:t>When the permeability is isotropic,</w:t>
      </w:r>
    </w:p>
    <w:p w14:paraId="7178CBC8" w14:textId="2A884908" w:rsidR="00FB6012" w:rsidRDefault="00FB6012" w:rsidP="00FB6012">
      <w:pPr>
        <w:pStyle w:val="MTDisplayEquation"/>
      </w:pPr>
      <w:r>
        <w:tab/>
      </w:r>
      <w:r w:rsidR="00DF221F" w:rsidRPr="00DF221F">
        <w:rPr>
          <w:position w:val="-10"/>
        </w:rPr>
        <w:object w:dxaOrig="720" w:dyaOrig="320" w14:anchorId="64631714">
          <v:shape id="_x0000_i2630" type="#_x0000_t75" style="width:36pt;height:15.75pt" o:ole="">
            <v:imagedata r:id="rId3243" o:title=""/>
          </v:shape>
          <o:OLEObject Type="Embed" ProgID="Equation.DSMT4" ShapeID="_x0000_i2630" DrawAspect="Content" ObjectID="_1527086255" r:id="rId3244"/>
        </w:object>
      </w:r>
      <w:r w:rsidR="001E1949">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98</w:instrText>
        </w:r>
      </w:fldSimple>
      <w:r w:rsidR="007B3D93">
        <w:instrText>)</w:instrText>
      </w:r>
      <w:r w:rsidR="007B3D93">
        <w:fldChar w:fldCharType="end"/>
      </w:r>
    </w:p>
    <w:p w14:paraId="422EBDB4" w14:textId="3781E04E" w:rsidR="00FB6012" w:rsidRDefault="00FB6012" w:rsidP="00FB6012">
      <w:r>
        <w:t xml:space="preserve">For this material model, </w:t>
      </w:r>
      <w:r w:rsidR="00DF221F" w:rsidRPr="00DF221F">
        <w:rPr>
          <w:position w:val="-6"/>
        </w:rPr>
        <w:object w:dxaOrig="200" w:dyaOrig="279" w14:anchorId="07B71084">
          <v:shape id="_x0000_i2631" type="#_x0000_t75" style="width:9.75pt;height:14.25pt" o:ole="">
            <v:imagedata r:id="rId3245" o:title=""/>
          </v:shape>
          <o:OLEObject Type="Embed" ProgID="Equation.DSMT4" ShapeID="_x0000_i2631" DrawAspect="Content" ObjectID="_1527086256" r:id="rId3246"/>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956" w:name="_Toc302642747"/>
      <w:bookmarkStart w:id="957" w:name="_Toc176704877"/>
      <w:bookmarkStart w:id="958" w:name="_Toc302112060"/>
      <w:r>
        <w:t>Holmes-Mow</w:t>
      </w:r>
      <w:bookmarkEnd w:id="956"/>
      <w:bookmarkEnd w:id="957"/>
      <w:bookmarkEnd w:id="958"/>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48AC0061" w:rsidR="00FB6012" w:rsidRDefault="00FB6012" w:rsidP="00FB6012">
      <w:pPr>
        <w:pStyle w:val="MTDisplayEquation"/>
      </w:pPr>
      <w:r>
        <w:tab/>
      </w:r>
      <w:r w:rsidR="00DF221F" w:rsidRPr="00DF221F">
        <w:rPr>
          <w:position w:val="-14"/>
        </w:rPr>
        <w:object w:dxaOrig="1080" w:dyaOrig="400" w14:anchorId="08C3DA88">
          <v:shape id="_x0000_i2632" type="#_x0000_t75" style="width:54pt;height:20.25pt" o:ole="">
            <v:imagedata r:id="rId3247" o:title=""/>
          </v:shape>
          <o:OLEObject Type="Embed" ProgID="Equation.DSMT4" ShapeID="_x0000_i2632" DrawAspect="Content" ObjectID="_1527086257" r:id="rId3248"/>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99</w:instrText>
        </w:r>
      </w:fldSimple>
      <w:r w:rsidR="007B3D93">
        <w:instrText>)</w:instrText>
      </w:r>
      <w:r w:rsidR="007B3D93">
        <w:fldChar w:fldCharType="end"/>
      </w:r>
    </w:p>
    <w:p w14:paraId="5AF2F5BF" w14:textId="77777777" w:rsidR="00FB6012" w:rsidRDefault="00FB6012" w:rsidP="00FB6012">
      <w:r>
        <w:t>where,</w:t>
      </w:r>
    </w:p>
    <w:p w14:paraId="35CA8BAF" w14:textId="4A9816F5" w:rsidR="00FB6012" w:rsidRDefault="00FB6012" w:rsidP="00FB6012">
      <w:pPr>
        <w:pStyle w:val="MTDisplayEquation"/>
      </w:pPr>
      <w:r>
        <w:tab/>
      </w:r>
      <w:r w:rsidR="00DF221F" w:rsidRPr="00DF221F">
        <w:rPr>
          <w:position w:val="-32"/>
        </w:rPr>
        <w:object w:dxaOrig="2820" w:dyaOrig="800" w14:anchorId="7EADDDBD">
          <v:shape id="_x0000_i2633" type="#_x0000_t75" style="width:141pt;height:39.75pt" o:ole="">
            <v:imagedata r:id="rId3249" o:title=""/>
          </v:shape>
          <o:OLEObject Type="Embed" ProgID="Equation.DSMT4" ShapeID="_x0000_i2633" DrawAspect="Content" ObjectID="_1527086258" r:id="rId3250"/>
        </w:object>
      </w:r>
      <w:r w:rsidR="001E1949">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100</w:instrText>
        </w:r>
      </w:fldSimple>
      <w:r w:rsidR="007B3D93">
        <w:instrText>)</w:instrText>
      </w:r>
      <w:r w:rsidR="007B3D93">
        <w:fldChar w:fldCharType="end"/>
      </w:r>
    </w:p>
    <w:p w14:paraId="365D969C" w14:textId="77777777" w:rsidR="008E5B3C" w:rsidRPr="008E5B3C" w:rsidRDefault="008E5B3C" w:rsidP="00CB13D9"/>
    <w:p w14:paraId="3F67B6F0" w14:textId="77777777" w:rsidR="00FB6012" w:rsidRDefault="00FB6012" w:rsidP="00FB6012">
      <w:pPr>
        <w:pStyle w:val="Heading3"/>
      </w:pPr>
      <w:bookmarkStart w:id="959" w:name="_Toc302642748"/>
      <w:bookmarkStart w:id="960" w:name="_Toc176704878"/>
      <w:bookmarkStart w:id="961" w:name="_Toc302112061"/>
      <w:r>
        <w:t>Referentially Isotropic Permeability</w:t>
      </w:r>
      <w:bookmarkEnd w:id="959"/>
      <w:bookmarkEnd w:id="960"/>
      <w:bookmarkEnd w:id="961"/>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7313BE07" w:rsidR="00FB6012" w:rsidRDefault="00FB6012" w:rsidP="00FB6012">
      <w:pPr>
        <w:pStyle w:val="MTDisplayEquation"/>
      </w:pPr>
      <w:r>
        <w:tab/>
      </w:r>
      <w:r w:rsidR="00DF221F" w:rsidRPr="00DF221F">
        <w:rPr>
          <w:position w:val="-32"/>
        </w:rPr>
        <w:object w:dxaOrig="4260" w:dyaOrig="760" w14:anchorId="33BFD20C">
          <v:shape id="_x0000_i2634" type="#_x0000_t75" style="width:213pt;height:38.25pt" o:ole="">
            <v:imagedata r:id="rId3251" o:title=""/>
          </v:shape>
          <o:OLEObject Type="Embed" ProgID="Equation.DSMT4" ShapeID="_x0000_i2634" DrawAspect="Content" ObjectID="_1527086259" r:id="rId3252"/>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101</w:instrText>
        </w:r>
      </w:fldSimple>
      <w:r w:rsidR="007B3D93">
        <w:instrText>)</w:instrText>
      </w:r>
      <w:r w:rsidR="007B3D93">
        <w:fldChar w:fldCharType="end"/>
      </w:r>
    </w:p>
    <w:p w14:paraId="0E1099E7" w14:textId="1155FABD" w:rsidR="00FB6012" w:rsidRDefault="00FB6012" w:rsidP="00FB6012">
      <w:r>
        <w:t>Note that the permeability in the reference state (</w:t>
      </w:r>
      <w:r w:rsidR="00DF221F" w:rsidRPr="00025957">
        <w:rPr>
          <w:position w:val="-4"/>
        </w:rPr>
        <w:object w:dxaOrig="560" w:dyaOrig="260" w14:anchorId="0686B141">
          <v:shape id="_x0000_i2635" type="#_x0000_t75" style="width:27.75pt;height:12.75pt" o:ole="">
            <v:imagedata r:id="rId3253" o:title=""/>
          </v:shape>
          <o:OLEObject Type="Embed" ProgID="Equation.DSMT4" ShapeID="_x0000_i2635" DrawAspect="Content" ObjectID="_1527086260" r:id="rId3254"/>
        </w:object>
      </w:r>
      <w:r>
        <w:t xml:space="preserve">) is isotropic and given by </w:t>
      </w:r>
      <w:r w:rsidR="00DF221F" w:rsidRPr="00DF221F">
        <w:rPr>
          <w:position w:val="-14"/>
        </w:rPr>
        <w:object w:dxaOrig="2020" w:dyaOrig="400" w14:anchorId="13EEA208">
          <v:shape id="_x0000_i2636" type="#_x0000_t75" style="width:101.25pt;height:20.25pt" o:ole="">
            <v:imagedata r:id="rId3255" o:title=""/>
          </v:shape>
          <o:OLEObject Type="Embed" ProgID="Equation.DSMT4" ShapeID="_x0000_i2636" DrawAspect="Content" ObjectID="_1527086261" r:id="rId3256"/>
        </w:object>
      </w:r>
      <w:r>
        <w:t>.</w:t>
      </w:r>
    </w:p>
    <w:p w14:paraId="2DECFBE6" w14:textId="77777777" w:rsidR="00FB6012" w:rsidRPr="0097532C" w:rsidRDefault="00FB6012" w:rsidP="00FB6012"/>
    <w:p w14:paraId="77887D3E" w14:textId="77777777" w:rsidR="00FB6012" w:rsidRDefault="00FB6012" w:rsidP="00FB6012">
      <w:pPr>
        <w:pStyle w:val="Heading3"/>
      </w:pPr>
      <w:bookmarkStart w:id="962" w:name="_Toc302642749"/>
      <w:bookmarkStart w:id="963" w:name="_Toc176704879"/>
      <w:bookmarkStart w:id="964" w:name="_Toc302112062"/>
      <w:r>
        <w:t>Referentially Orthotropic Permeability</w:t>
      </w:r>
      <w:bookmarkEnd w:id="962"/>
      <w:bookmarkEnd w:id="963"/>
      <w:bookmarkEnd w:id="964"/>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0F91C1" w:rsidR="00FB6012" w:rsidRDefault="00FB6012" w:rsidP="00FB6012">
      <w:pPr>
        <w:pStyle w:val="MTDisplayEquation"/>
      </w:pPr>
      <w:r>
        <w:tab/>
      </w:r>
      <w:r w:rsidR="00DF221F" w:rsidRPr="00DF221F">
        <w:rPr>
          <w:position w:val="-28"/>
        </w:rPr>
        <w:object w:dxaOrig="3760" w:dyaOrig="680" w14:anchorId="4970EB10">
          <v:shape id="_x0000_i2637" type="#_x0000_t75" style="width:188.25pt;height:33.75pt" o:ole="">
            <v:imagedata r:id="rId3257" o:title=""/>
          </v:shape>
          <o:OLEObject Type="Embed" ProgID="Equation.DSMT4" ShapeID="_x0000_i2637" DrawAspect="Content" ObjectID="_1527086262" r:id="rId3258"/>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102</w:instrText>
        </w:r>
      </w:fldSimple>
      <w:r w:rsidR="007B3D93">
        <w:instrText>)</w:instrText>
      </w:r>
      <w:r w:rsidR="007B3D93">
        <w:fldChar w:fldCharType="end"/>
      </w:r>
    </w:p>
    <w:p w14:paraId="54E07D0E" w14:textId="77777777" w:rsidR="00FB6012" w:rsidRDefault="00FB6012" w:rsidP="00FB6012">
      <w:r>
        <w:t>where,</w:t>
      </w:r>
    </w:p>
    <w:p w14:paraId="432A6EA8" w14:textId="25A7E590" w:rsidR="00FB6012" w:rsidRDefault="00FB6012" w:rsidP="00FB6012">
      <w:pPr>
        <w:pStyle w:val="MTDisplayEquation"/>
      </w:pPr>
      <w:r>
        <w:lastRenderedPageBreak/>
        <w:tab/>
      </w:r>
      <w:r w:rsidR="00DF221F" w:rsidRPr="00DF221F">
        <w:rPr>
          <w:position w:val="-114"/>
        </w:rPr>
        <w:object w:dxaOrig="4160" w:dyaOrig="2439" w14:anchorId="0B8D7052">
          <v:shape id="_x0000_i2638" type="#_x0000_t75" style="width:207.75pt;height:122.25pt" o:ole="">
            <v:imagedata r:id="rId3259" o:title=""/>
          </v:shape>
          <o:OLEObject Type="Embed" ProgID="Equation.DSMT4" ShapeID="_x0000_i2638" DrawAspect="Content" ObjectID="_1527086263" r:id="rId3260"/>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103</w:instrText>
        </w:r>
      </w:fldSimple>
      <w:r w:rsidR="007B3D93">
        <w:instrText>)</w:instrText>
      </w:r>
      <w:r w:rsidR="007B3D93">
        <w:fldChar w:fldCharType="end"/>
      </w:r>
    </w:p>
    <w:p w14:paraId="4DE40470" w14:textId="02886F6F" w:rsidR="00FB6012" w:rsidRDefault="00DF221F" w:rsidP="00FB6012">
      <w:r w:rsidRPr="00DF221F">
        <w:rPr>
          <w:position w:val="-12"/>
        </w:rPr>
        <w:object w:dxaOrig="360" w:dyaOrig="360" w14:anchorId="5B5DF059">
          <v:shape id="_x0000_i2639" type="#_x0000_t75" style="width:18pt;height:18pt" o:ole="">
            <v:imagedata r:id="rId3261" o:title=""/>
          </v:shape>
          <o:OLEObject Type="Embed" ProgID="Equation.DSMT4" ShapeID="_x0000_i2639" DrawAspect="Content" ObjectID="_1527086264" r:id="rId3262"/>
        </w:object>
      </w:r>
      <w:r w:rsidR="00FB6012">
        <w:t xml:space="preserve"> are second order tensors representing the spatial structural tensors describing the orthogonal planes of symmetry, given by</w:t>
      </w:r>
    </w:p>
    <w:p w14:paraId="3F8B1B9F" w14:textId="1A7E5588" w:rsidR="00FB6012" w:rsidRDefault="00FB6012" w:rsidP="00FB6012">
      <w:pPr>
        <w:pStyle w:val="MTDisplayEquation"/>
      </w:pPr>
      <w:r>
        <w:tab/>
      </w:r>
      <w:r w:rsidR="00DF221F" w:rsidRPr="00DF221F">
        <w:rPr>
          <w:position w:val="-14"/>
        </w:rPr>
        <w:object w:dxaOrig="3260" w:dyaOrig="400" w14:anchorId="4BD5FB30">
          <v:shape id="_x0000_i2640" type="#_x0000_t75" style="width:162.75pt;height:20.25pt" o:ole="">
            <v:imagedata r:id="rId3263" o:title=""/>
          </v:shape>
          <o:OLEObject Type="Embed" ProgID="Equation.DSMT4" ShapeID="_x0000_i2640" DrawAspect="Content" ObjectID="_1527086265" r:id="rId3264"/>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104</w:instrText>
        </w:r>
      </w:fldSimple>
      <w:r w:rsidR="007B3D93">
        <w:instrText>)</w:instrText>
      </w:r>
      <w:r w:rsidR="007B3D93">
        <w:fldChar w:fldCharType="end"/>
      </w:r>
    </w:p>
    <w:p w14:paraId="56AF81EB" w14:textId="00114852" w:rsidR="00FB6012" w:rsidRDefault="00FB6012" w:rsidP="00FB6012">
      <w:r>
        <w:t xml:space="preserve">where </w:t>
      </w:r>
      <w:r w:rsidR="00DF221F" w:rsidRPr="00DF221F">
        <w:rPr>
          <w:position w:val="-12"/>
        </w:rPr>
        <w:object w:dxaOrig="320" w:dyaOrig="360" w14:anchorId="3215E3E5">
          <v:shape id="_x0000_i2641" type="#_x0000_t75" style="width:15.75pt;height:18pt" o:ole="">
            <v:imagedata r:id="rId3265" o:title=""/>
          </v:shape>
          <o:OLEObject Type="Embed" ProgID="Equation.DSMT4" ShapeID="_x0000_i2641" DrawAspect="Content" ObjectID="_1527086266" r:id="rId3266"/>
        </w:object>
      </w:r>
      <w:r>
        <w:t xml:space="preserve"> are orthonormal vectors normal to the planes of symmetry.  Note that the permeability in the reference state (</w:t>
      </w:r>
      <w:r w:rsidR="00DF221F" w:rsidRPr="00025957">
        <w:rPr>
          <w:position w:val="-4"/>
        </w:rPr>
        <w:object w:dxaOrig="560" w:dyaOrig="260" w14:anchorId="57AB57C9">
          <v:shape id="_x0000_i2642" type="#_x0000_t75" style="width:27.75pt;height:12.75pt" o:ole="">
            <v:imagedata r:id="rId3267" o:title=""/>
          </v:shape>
          <o:OLEObject Type="Embed" ProgID="Equation.DSMT4" ShapeID="_x0000_i2642" DrawAspect="Content" ObjectID="_1527086267" r:id="rId3268"/>
        </w:object>
      </w:r>
      <w:r>
        <w:t xml:space="preserve">) is given by </w:t>
      </w:r>
      <w:r w:rsidR="00DF221F" w:rsidRPr="00DF221F">
        <w:rPr>
          <w:position w:val="-28"/>
        </w:rPr>
        <w:object w:dxaOrig="3060" w:dyaOrig="680" w14:anchorId="284911F2">
          <v:shape id="_x0000_i2643" type="#_x0000_t75" style="width:153pt;height:33.75pt" o:ole="">
            <v:imagedata r:id="rId3269" o:title=""/>
          </v:shape>
          <o:OLEObject Type="Embed" ProgID="Equation.DSMT4" ShapeID="_x0000_i2643" DrawAspect="Content" ObjectID="_1527086268" r:id="rId3270"/>
        </w:object>
      </w:r>
      <w:r>
        <w:t>.</w:t>
      </w:r>
    </w:p>
    <w:p w14:paraId="26180870" w14:textId="77777777" w:rsidR="00FB6012" w:rsidRPr="0097532C" w:rsidRDefault="00FB6012" w:rsidP="00FB6012"/>
    <w:p w14:paraId="03087207" w14:textId="77777777" w:rsidR="00FB6012" w:rsidRDefault="00FB6012" w:rsidP="00FB6012">
      <w:pPr>
        <w:pStyle w:val="Heading3"/>
      </w:pPr>
      <w:bookmarkStart w:id="965" w:name="_Toc302642750"/>
      <w:bookmarkStart w:id="966" w:name="_Toc176704880"/>
      <w:bookmarkStart w:id="967" w:name="_Toc302112063"/>
      <w:r>
        <w:t>Referentially Transversely Isotropic Permeability</w:t>
      </w:r>
      <w:bookmarkEnd w:id="965"/>
      <w:bookmarkEnd w:id="966"/>
      <w:bookmarkEnd w:id="967"/>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77D48F14" w:rsidR="00FB6012" w:rsidRDefault="00FB6012" w:rsidP="00FB6012">
      <w:pPr>
        <w:pStyle w:val="MTDisplayEquation"/>
      </w:pPr>
      <w:r>
        <w:tab/>
      </w:r>
      <w:r w:rsidR="00DF221F" w:rsidRPr="00DF221F">
        <w:rPr>
          <w:position w:val="-114"/>
        </w:rPr>
        <w:object w:dxaOrig="6540" w:dyaOrig="2439" w14:anchorId="47EDE21F">
          <v:shape id="_x0000_i2644" type="#_x0000_t75" style="width:327pt;height:122.25pt" o:ole="">
            <v:imagedata r:id="rId3271" o:title=""/>
          </v:shape>
          <o:OLEObject Type="Embed" ProgID="Equation.DSMT4" ShapeID="_x0000_i2644" DrawAspect="Content" ObjectID="_1527086269" r:id="rId3272"/>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105</w:instrText>
        </w:r>
      </w:fldSimple>
      <w:r w:rsidR="007B3D93">
        <w:instrText>)</w:instrText>
      </w:r>
      <w:r w:rsidR="007B3D93">
        <w:fldChar w:fldCharType="end"/>
      </w:r>
    </w:p>
    <w:p w14:paraId="5C5C0D02" w14:textId="7DEDFF06" w:rsidR="00FB6012" w:rsidRDefault="00DF221F" w:rsidP="00FB6012">
      <w:r w:rsidRPr="00025957">
        <w:rPr>
          <w:position w:val="-4"/>
        </w:rPr>
        <w:object w:dxaOrig="279" w:dyaOrig="200" w14:anchorId="7E395216">
          <v:shape id="_x0000_i2645" type="#_x0000_t75" style="width:14.25pt;height:9.75pt" o:ole="">
            <v:imagedata r:id="rId3273" o:title=""/>
          </v:shape>
          <o:OLEObject Type="Embed" ProgID="Equation.DSMT4" ShapeID="_x0000_i2645" DrawAspect="Content" ObjectID="_1527086270" r:id="rId3274"/>
        </w:object>
      </w:r>
      <w:r w:rsidR="00FB6012">
        <w:t xml:space="preserve"> is a second order tensor representing the spatial structural tensor describing the axial direction, given by</w:t>
      </w:r>
    </w:p>
    <w:p w14:paraId="526BF66B" w14:textId="1EC21D8F" w:rsidR="00FB6012" w:rsidRDefault="00FB6012" w:rsidP="00FB6012">
      <w:pPr>
        <w:pStyle w:val="MTDisplayEquation"/>
      </w:pPr>
      <w:r>
        <w:tab/>
      </w:r>
      <w:r w:rsidR="00DF221F" w:rsidRPr="00DF221F">
        <w:rPr>
          <w:position w:val="-14"/>
        </w:rPr>
        <w:object w:dxaOrig="1939" w:dyaOrig="400" w14:anchorId="40F43B28">
          <v:shape id="_x0000_i2646" type="#_x0000_t75" style="width:96.75pt;height:20.25pt" o:ole="">
            <v:imagedata r:id="rId3275" o:title=""/>
          </v:shape>
          <o:OLEObject Type="Embed" ProgID="Equation.DSMT4" ShapeID="_x0000_i2646" DrawAspect="Content" ObjectID="_1527086271" r:id="rId3276"/>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106</w:instrText>
        </w:r>
      </w:fldSimple>
      <w:r w:rsidR="007B3D93">
        <w:instrText>)</w:instrText>
      </w:r>
      <w:r w:rsidR="007B3D93">
        <w:fldChar w:fldCharType="end"/>
      </w:r>
    </w:p>
    <w:p w14:paraId="12D947E8" w14:textId="3070C901" w:rsidR="00FB6012" w:rsidRDefault="00FB6012" w:rsidP="00FB6012">
      <w:r>
        <w:t xml:space="preserve">where </w:t>
      </w:r>
      <w:r w:rsidR="00DF221F" w:rsidRPr="00DF221F">
        <w:rPr>
          <w:position w:val="-6"/>
        </w:rPr>
        <w:object w:dxaOrig="260" w:dyaOrig="279" w14:anchorId="6209E4C5">
          <v:shape id="_x0000_i2647" type="#_x0000_t75" style="width:12.75pt;height:14.25pt" o:ole="">
            <v:imagedata r:id="rId3277" o:title=""/>
          </v:shape>
          <o:OLEObject Type="Embed" ProgID="Equation.DSMT4" ShapeID="_x0000_i2647" DrawAspect="Content" ObjectID="_1527086272" r:id="rId3278"/>
        </w:object>
      </w:r>
      <w:r>
        <w:t xml:space="preserve"> is a unit vector along the axial direction.  Note that the permeability in the reference state (</w:t>
      </w:r>
      <w:r w:rsidR="00DF221F" w:rsidRPr="00025957">
        <w:rPr>
          <w:position w:val="-4"/>
        </w:rPr>
        <w:object w:dxaOrig="560" w:dyaOrig="260" w14:anchorId="7ABCD668">
          <v:shape id="_x0000_i2648" type="#_x0000_t75" style="width:27.75pt;height:12.75pt" o:ole="">
            <v:imagedata r:id="rId3279" o:title=""/>
          </v:shape>
          <o:OLEObject Type="Embed" ProgID="Equation.DSMT4" ShapeID="_x0000_i2648" DrawAspect="Content" ObjectID="_1527086273" r:id="rId3280"/>
        </w:object>
      </w:r>
      <w:r>
        <w:t xml:space="preserve">) is given by </w:t>
      </w:r>
      <w:r w:rsidR="00DF221F" w:rsidRPr="00DF221F">
        <w:rPr>
          <w:position w:val="-16"/>
        </w:rPr>
        <w:object w:dxaOrig="4959" w:dyaOrig="440" w14:anchorId="59A2F9E1">
          <v:shape id="_x0000_i2649" type="#_x0000_t75" style="width:248.25pt;height:21.75pt" o:ole="">
            <v:imagedata r:id="rId3281" o:title=""/>
          </v:shape>
          <o:OLEObject Type="Embed" ProgID="Equation.DSMT4" ShapeID="_x0000_i2649" DrawAspect="Content" ObjectID="_1527086274" r:id="rId3282"/>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968" w:name="_Ref162420101"/>
      <w:bookmarkStart w:id="969" w:name="_Toc302642753"/>
      <w:bookmarkStart w:id="970" w:name="_Toc176704881"/>
      <w:bookmarkStart w:id="971" w:name="_Toc302112064"/>
      <w:r>
        <w:lastRenderedPageBreak/>
        <w:t xml:space="preserve">Solute </w:t>
      </w:r>
      <w:r w:rsidRPr="0097532C">
        <w:t>Diffusivity</w:t>
      </w:r>
      <w:bookmarkEnd w:id="968"/>
      <w:bookmarkEnd w:id="969"/>
      <w:bookmarkEnd w:id="970"/>
      <w:bookmarkEnd w:id="971"/>
    </w:p>
    <w:p w14:paraId="0999C2A0" w14:textId="3A6728FC" w:rsidR="00FB6012" w:rsidRPr="00B27FE9" w:rsidRDefault="00FB6012" w:rsidP="00FB6012">
      <w:r w:rsidRPr="00B27FE9">
        <w:t xml:space="preserve">Diffusivity materials provide a constitutive relation for the solute diffusivity in a biphasic-solute material.  In general, the diffusivity tensor </w:t>
      </w:r>
      <w:r w:rsidR="00DF221F" w:rsidRPr="00DF221F">
        <w:rPr>
          <w:position w:val="-6"/>
        </w:rPr>
        <w:object w:dxaOrig="200" w:dyaOrig="279" w14:anchorId="71528390">
          <v:shape id="_x0000_i2650" type="#_x0000_t75" style="width:9.75pt;height:14.25pt" o:ole="">
            <v:imagedata r:id="rId3283" o:title=""/>
          </v:shape>
          <o:OLEObject Type="Embed" ProgID="Equation.DSMT4" ShapeID="_x0000_i2650" DrawAspect="Content" ObjectID="_1527086275" r:id="rId3284"/>
        </w:object>
      </w:r>
      <w:r w:rsidRPr="00B27FE9">
        <w:t xml:space="preserve"> may be a function of strain and solute concentration.</w:t>
      </w:r>
    </w:p>
    <w:p w14:paraId="6ACC20B4" w14:textId="77777777" w:rsidR="00FB6012" w:rsidRPr="00B27FE9" w:rsidRDefault="00FB6012" w:rsidP="00FB6012">
      <w:pPr>
        <w:pStyle w:val="Heading3"/>
      </w:pPr>
      <w:bookmarkStart w:id="972" w:name="_Toc302642754"/>
      <w:bookmarkStart w:id="973" w:name="_Toc176704882"/>
      <w:bookmarkStart w:id="974" w:name="_Toc302112065"/>
      <w:r w:rsidRPr="00B27FE9">
        <w:t>Constant Isotropic Diffusivity</w:t>
      </w:r>
      <w:bookmarkEnd w:id="972"/>
      <w:bookmarkEnd w:id="973"/>
      <w:bookmarkEnd w:id="974"/>
    </w:p>
    <w:p w14:paraId="340F9C84" w14:textId="77777777" w:rsidR="00FB6012" w:rsidRDefault="00FB6012" w:rsidP="00FB6012">
      <w:r>
        <w:t>When the permeability is isotropic,</w:t>
      </w:r>
    </w:p>
    <w:p w14:paraId="55F448FF" w14:textId="3F7344CB" w:rsidR="00FB6012" w:rsidRDefault="00FB6012" w:rsidP="00FB6012">
      <w:pPr>
        <w:pStyle w:val="MTDisplayEquation"/>
      </w:pPr>
      <w:r>
        <w:tab/>
      </w:r>
      <w:r w:rsidR="00DF221F" w:rsidRPr="00DF221F">
        <w:rPr>
          <w:position w:val="-10"/>
        </w:rPr>
        <w:object w:dxaOrig="720" w:dyaOrig="320" w14:anchorId="7F756C8F">
          <v:shape id="_x0000_i2651" type="#_x0000_t75" style="width:36pt;height:15.75pt" o:ole="">
            <v:imagedata r:id="rId3285" o:title=""/>
          </v:shape>
          <o:OLEObject Type="Embed" ProgID="Equation.DSMT4" ShapeID="_x0000_i2651" DrawAspect="Content" ObjectID="_1527086276" r:id="rId3286"/>
        </w:object>
      </w:r>
      <w:r w:rsidR="008E5B3C">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107</w:instrText>
        </w:r>
      </w:fldSimple>
      <w:r w:rsidR="007B3D93">
        <w:instrText>)</w:instrText>
      </w:r>
      <w:r w:rsidR="007B3D93">
        <w:fldChar w:fldCharType="end"/>
      </w:r>
    </w:p>
    <w:p w14:paraId="17A13EB3" w14:textId="48C2F708" w:rsidR="00FB6012" w:rsidRDefault="00FB6012" w:rsidP="00FB6012">
      <w:r>
        <w:t xml:space="preserve">For this material model, </w:t>
      </w:r>
      <w:r w:rsidR="00DF221F" w:rsidRPr="00DF221F">
        <w:rPr>
          <w:position w:val="-6"/>
        </w:rPr>
        <w:object w:dxaOrig="220" w:dyaOrig="279" w14:anchorId="4D9D9FB1">
          <v:shape id="_x0000_i2652" type="#_x0000_t75" style="width:11.25pt;height:14.25pt" o:ole="">
            <v:imagedata r:id="rId3287" o:title=""/>
          </v:shape>
          <o:OLEObject Type="Embed" ProgID="Equation.DSMT4" ShapeID="_x0000_i2652" DrawAspect="Content" ObjectID="_1527086277" r:id="rId3288"/>
        </w:object>
      </w:r>
      <w:r>
        <w:t xml:space="preserve"> is constant.  This assumption is only true when strains are small.  Note that the user must specify </w:t>
      </w:r>
      <w:r w:rsidR="00DF221F" w:rsidRPr="00DF221F">
        <w:rPr>
          <w:position w:val="-12"/>
        </w:rPr>
        <w:object w:dxaOrig="660" w:dyaOrig="360" w14:anchorId="25612C4A">
          <v:shape id="_x0000_i2653" type="#_x0000_t75" style="width:33pt;height:18pt" o:ole="">
            <v:imagedata r:id="rId3289" o:title=""/>
          </v:shape>
          <o:OLEObject Type="Embed" ProgID="Equation.DSMT4" ShapeID="_x0000_i2653" DrawAspect="Content" ObjectID="_1527086278" r:id="rId3290"/>
        </w:object>
      </w:r>
      <w:r>
        <w:t xml:space="preserve">, </w:t>
      </w:r>
      <w:r w:rsidR="0091287E">
        <w:t xml:space="preserve">where </w:t>
      </w:r>
      <w:r w:rsidR="00DF221F" w:rsidRPr="00DF221F">
        <w:rPr>
          <w:position w:val="-12"/>
        </w:rPr>
        <w:object w:dxaOrig="279" w:dyaOrig="360" w14:anchorId="06A4EBB8">
          <v:shape id="_x0000_i2654" type="#_x0000_t75" style="width:14.25pt;height:18pt" o:ole="">
            <v:imagedata r:id="rId3291" o:title=""/>
          </v:shape>
          <o:OLEObject Type="Embed" ProgID="Equation.DSMT4" ShapeID="_x0000_i2654" DrawAspect="Content" ObjectID="_1527086279" r:id="rId3292"/>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975" w:name="_Toc302642755"/>
      <w:bookmarkStart w:id="976" w:name="_Toc176704883"/>
      <w:bookmarkStart w:id="977" w:name="_Toc302112066"/>
      <w:r>
        <w:t>Constant Orthotropic Diffusivity</w:t>
      </w:r>
      <w:bookmarkEnd w:id="975"/>
      <w:bookmarkEnd w:id="976"/>
      <w:bookmarkEnd w:id="977"/>
    </w:p>
    <w:p w14:paraId="16BEA6D1" w14:textId="77777777" w:rsidR="00FB6012" w:rsidRDefault="00FB6012" w:rsidP="00FB6012">
      <w:r>
        <w:t>When the permeability is orthotropic,</w:t>
      </w:r>
    </w:p>
    <w:p w14:paraId="2B1253ED" w14:textId="4212DB8D" w:rsidR="00FB6012" w:rsidRDefault="00FB6012" w:rsidP="00FB6012">
      <w:pPr>
        <w:pStyle w:val="MTDisplayEquation"/>
      </w:pPr>
      <w:r>
        <w:tab/>
      </w:r>
      <w:r w:rsidR="00DF221F" w:rsidRPr="00DF221F">
        <w:rPr>
          <w:position w:val="-28"/>
        </w:rPr>
        <w:object w:dxaOrig="1740" w:dyaOrig="680" w14:anchorId="6C69C385">
          <v:shape id="_x0000_i2655" type="#_x0000_t75" style="width:87pt;height:33.75pt" o:ole="">
            <v:imagedata r:id="rId3293" o:title=""/>
          </v:shape>
          <o:OLEObject Type="Embed" ProgID="Equation.DSMT4" ShapeID="_x0000_i2655" DrawAspect="Content" ObjectID="_1527086280" r:id="rId3294"/>
        </w:object>
      </w:r>
      <w:r w:rsidR="008E5B3C">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108</w:instrText>
        </w:r>
      </w:fldSimple>
      <w:r w:rsidR="007B3D93">
        <w:instrText>)</w:instrText>
      </w:r>
      <w:r w:rsidR="007B3D93">
        <w:fldChar w:fldCharType="end"/>
      </w:r>
    </w:p>
    <w:p w14:paraId="792A872E" w14:textId="5367D781" w:rsidR="00FB6012" w:rsidRDefault="00FB6012" w:rsidP="00FB6012">
      <w:r>
        <w:t xml:space="preserve">where </w:t>
      </w:r>
      <w:r w:rsidR="00DF221F" w:rsidRPr="00DF221F">
        <w:rPr>
          <w:position w:val="-12"/>
        </w:rPr>
        <w:object w:dxaOrig="320" w:dyaOrig="360" w14:anchorId="1E93E185">
          <v:shape id="_x0000_i2656" type="#_x0000_t75" style="width:15.75pt;height:18pt" o:ole="">
            <v:imagedata r:id="rId3295" o:title=""/>
          </v:shape>
          <o:OLEObject Type="Embed" ProgID="Equation.DSMT4" ShapeID="_x0000_i2656" DrawAspect="Content" ObjectID="_1527086281" r:id="rId3296"/>
        </w:object>
      </w:r>
      <w:r>
        <w:t xml:space="preserve"> are orthonormal vectors normal to the planes of symmetry.  For this material model, </w:t>
      </w:r>
      <w:r w:rsidR="008E5B3C">
        <w:t xml:space="preserve">the </w:t>
      </w:r>
      <w:r w:rsidR="00DF221F" w:rsidRPr="00DF221F">
        <w:rPr>
          <w:position w:val="-6"/>
        </w:rPr>
        <w:object w:dxaOrig="300" w:dyaOrig="320" w14:anchorId="029741C9">
          <v:shape id="_x0000_i2657" type="#_x0000_t75" style="width:15pt;height:15.75pt" o:ole="">
            <v:imagedata r:id="rId3297" o:title=""/>
          </v:shape>
          <o:OLEObject Type="Embed" ProgID="Equation.DSMT4" ShapeID="_x0000_i2657" DrawAspect="Content" ObjectID="_1527086282" r:id="rId3298"/>
        </w:object>
      </w:r>
      <w:r>
        <w:t xml:space="preserve"> are constant.  Therefore this model should be used only when strains are small.  Note that the user must specify </w:t>
      </w:r>
      <w:r w:rsidR="00DF221F" w:rsidRPr="00DF221F">
        <w:rPr>
          <w:position w:val="-12"/>
        </w:rPr>
        <w:object w:dxaOrig="760" w:dyaOrig="380" w14:anchorId="6CBA093A">
          <v:shape id="_x0000_i2658" type="#_x0000_t75" style="width:38.25pt;height:18.75pt" o:ole="">
            <v:imagedata r:id="rId3299" o:title=""/>
          </v:shape>
          <o:OLEObject Type="Embed" ProgID="Equation.DSMT4" ShapeID="_x0000_i2658" DrawAspect="Content" ObjectID="_1527086283" r:id="rId3300"/>
        </w:object>
      </w:r>
      <w:r>
        <w:t>,</w:t>
      </w:r>
      <w:r w:rsidR="0091287E">
        <w:t xml:space="preserve"> where </w:t>
      </w:r>
      <w:r w:rsidR="00DF221F" w:rsidRPr="00DF221F">
        <w:rPr>
          <w:position w:val="-12"/>
        </w:rPr>
        <w:object w:dxaOrig="279" w:dyaOrig="360" w14:anchorId="6E9B68A8">
          <v:shape id="_x0000_i2659" type="#_x0000_t75" style="width:14.25pt;height:18pt" o:ole="">
            <v:imagedata r:id="rId3301" o:title=""/>
          </v:shape>
          <o:OLEObject Type="Embed" ProgID="Equation.DSMT4" ShapeID="_x0000_i2659" DrawAspect="Content" ObjectID="_1527086284" r:id="rId3302"/>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978" w:name="_Toc302642756"/>
      <w:bookmarkStart w:id="979" w:name="_Toc176704884"/>
      <w:bookmarkStart w:id="980" w:name="_Toc302112067"/>
      <w:r>
        <w:t>Referentially Isotropic Diffusivity</w:t>
      </w:r>
      <w:bookmarkEnd w:id="978"/>
      <w:bookmarkEnd w:id="979"/>
      <w:bookmarkEnd w:id="980"/>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DE19FEB" w:rsidR="00FB6012" w:rsidRDefault="00FB6012" w:rsidP="00FB6012">
      <w:pPr>
        <w:pStyle w:val="MTDisplayEquation"/>
      </w:pPr>
      <w:r>
        <w:tab/>
      </w:r>
      <w:r w:rsidR="00DF221F" w:rsidRPr="00DF221F">
        <w:rPr>
          <w:position w:val="-32"/>
        </w:rPr>
        <w:object w:dxaOrig="4300" w:dyaOrig="760" w14:anchorId="49F79111">
          <v:shape id="_x0000_i2660" type="#_x0000_t75" style="width:215.25pt;height:38.25pt" o:ole="">
            <v:imagedata r:id="rId3303" o:title=""/>
          </v:shape>
          <o:OLEObject Type="Embed" ProgID="Equation.DSMT4" ShapeID="_x0000_i2660" DrawAspect="Content" ObjectID="_1527086285" r:id="rId3304"/>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109</w:instrText>
        </w:r>
      </w:fldSimple>
      <w:r w:rsidR="007B3D93">
        <w:instrText>)</w:instrText>
      </w:r>
      <w:r w:rsidR="007B3D93">
        <w:fldChar w:fldCharType="end"/>
      </w:r>
    </w:p>
    <w:p w14:paraId="78BB8846" w14:textId="47166117" w:rsidR="00FB6012" w:rsidRDefault="00FB6012" w:rsidP="00FB6012">
      <w:r>
        <w:t xml:space="preserve">where </w:t>
      </w:r>
      <w:r w:rsidR="00DF221F" w:rsidRPr="00DF221F">
        <w:rPr>
          <w:position w:val="-6"/>
        </w:rPr>
        <w:object w:dxaOrig="220" w:dyaOrig="279" w14:anchorId="383EBD88">
          <v:shape id="_x0000_i2661" type="#_x0000_t75" style="width:11.25pt;height:14.25pt" o:ole="">
            <v:imagedata r:id="rId3305" o:title=""/>
          </v:shape>
          <o:OLEObject Type="Embed" ProgID="Equation.DSMT4" ShapeID="_x0000_i2661" DrawAspect="Content" ObjectID="_1527086286" r:id="rId3306"/>
        </w:object>
      </w:r>
      <w:r>
        <w:rPr>
          <w:i/>
        </w:rPr>
        <w:t xml:space="preserve"> </w:t>
      </w:r>
      <w:r>
        <w:t xml:space="preserve">is the jacobian of the deformation, i.e. </w:t>
      </w:r>
      <w:r w:rsidR="00DF221F" w:rsidRPr="00DF221F">
        <w:rPr>
          <w:position w:val="-6"/>
        </w:rPr>
        <w:object w:dxaOrig="940" w:dyaOrig="279" w14:anchorId="7FC14FE5">
          <v:shape id="_x0000_i2662" type="#_x0000_t75" style="width:47.25pt;height:14.25pt" o:ole="">
            <v:imagedata r:id="rId3307" o:title=""/>
          </v:shape>
          <o:OLEObject Type="Embed" ProgID="Equation.DSMT4" ShapeID="_x0000_i2662" DrawAspect="Content" ObjectID="_1527086287" r:id="rId3308"/>
        </w:object>
      </w:r>
      <w:r>
        <w:t xml:space="preserve"> where </w:t>
      </w:r>
      <w:r w:rsidR="00DF221F" w:rsidRPr="00025957">
        <w:rPr>
          <w:position w:val="-4"/>
        </w:rPr>
        <w:object w:dxaOrig="220" w:dyaOrig="260" w14:anchorId="590F9556">
          <v:shape id="_x0000_i2663" type="#_x0000_t75" style="width:11.25pt;height:12.75pt" o:ole="">
            <v:imagedata r:id="rId3309" o:title=""/>
          </v:shape>
          <o:OLEObject Type="Embed" ProgID="Equation.DSMT4" ShapeID="_x0000_i2663" DrawAspect="Content" ObjectID="_1527086288" r:id="rId3310"/>
        </w:object>
      </w:r>
      <w:r>
        <w:rPr>
          <w:b/>
        </w:rPr>
        <w:t xml:space="preserve"> </w:t>
      </w:r>
      <w:r>
        <w:t xml:space="preserve">is the deformation gradient, and </w:t>
      </w:r>
      <w:r w:rsidR="00DF221F" w:rsidRPr="00DF221F">
        <w:rPr>
          <w:position w:val="-6"/>
        </w:rPr>
        <w:object w:dxaOrig="960" w:dyaOrig="320" w14:anchorId="065479C9">
          <v:shape id="_x0000_i2664" type="#_x0000_t75" style="width:48pt;height:15.75pt" o:ole="">
            <v:imagedata r:id="rId3311" o:title=""/>
          </v:shape>
          <o:OLEObject Type="Embed" ProgID="Equation.DSMT4" ShapeID="_x0000_i2664" DrawAspect="Content" ObjectID="_1527086289" r:id="rId3312"/>
        </w:object>
      </w:r>
      <w:r>
        <w:t xml:space="preserve"> is the left Cauchy-Green tensor.  Note that the diffusivity in the reference state (</w:t>
      </w:r>
      <w:r w:rsidR="00DF221F" w:rsidRPr="00025957">
        <w:rPr>
          <w:position w:val="-4"/>
        </w:rPr>
        <w:object w:dxaOrig="560" w:dyaOrig="260" w14:anchorId="0024A9CD">
          <v:shape id="_x0000_i2665" type="#_x0000_t75" style="width:27.75pt;height:12.75pt" o:ole="">
            <v:imagedata r:id="rId3313" o:title=""/>
          </v:shape>
          <o:OLEObject Type="Embed" ProgID="Equation.DSMT4" ShapeID="_x0000_i2665" DrawAspect="Content" ObjectID="_1527086290" r:id="rId3314"/>
        </w:object>
      </w:r>
      <w:r>
        <w:t xml:space="preserve">) is isotropic and given by </w:t>
      </w:r>
      <w:r w:rsidR="00DF221F" w:rsidRPr="00DF221F">
        <w:rPr>
          <w:position w:val="-14"/>
        </w:rPr>
        <w:object w:dxaOrig="2060" w:dyaOrig="400" w14:anchorId="636F1A0D">
          <v:shape id="_x0000_i2666" type="#_x0000_t75" style="width:102.75pt;height:20.25pt" o:ole="">
            <v:imagedata r:id="rId3315" o:title=""/>
          </v:shape>
          <o:OLEObject Type="Embed" ProgID="Equation.DSMT4" ShapeID="_x0000_i2666" DrawAspect="Content" ObjectID="_1527086291" r:id="rId3316"/>
        </w:object>
      </w:r>
      <w:r>
        <w:t>.</w:t>
      </w:r>
    </w:p>
    <w:p w14:paraId="4D67D885" w14:textId="77777777" w:rsidR="00FB6012" w:rsidRDefault="00FB6012" w:rsidP="00FB6012"/>
    <w:p w14:paraId="23EA4028" w14:textId="77777777" w:rsidR="00FB6012" w:rsidRDefault="00FB6012" w:rsidP="00FB6012">
      <w:pPr>
        <w:pStyle w:val="Heading3"/>
      </w:pPr>
      <w:bookmarkStart w:id="981" w:name="_Toc302642757"/>
      <w:bookmarkStart w:id="982" w:name="_Toc176704885"/>
      <w:bookmarkStart w:id="983" w:name="_Toc302112068"/>
      <w:r>
        <w:t>Referentially Orthotropic Diffusivity</w:t>
      </w:r>
      <w:bookmarkEnd w:id="981"/>
      <w:bookmarkEnd w:id="982"/>
      <w:bookmarkEnd w:id="983"/>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711373D" w:rsidR="00FB6012" w:rsidRDefault="00FB6012" w:rsidP="00FB6012">
      <w:pPr>
        <w:pStyle w:val="MTDisplayEquation"/>
      </w:pPr>
      <w:r>
        <w:tab/>
      </w:r>
      <w:r w:rsidR="00DF221F" w:rsidRPr="00DF221F">
        <w:rPr>
          <w:position w:val="-28"/>
        </w:rPr>
        <w:object w:dxaOrig="3800" w:dyaOrig="680" w14:anchorId="56958D33">
          <v:shape id="_x0000_i2667" type="#_x0000_t75" style="width:189.75pt;height:33.75pt" o:ole="">
            <v:imagedata r:id="rId3317" o:title=""/>
          </v:shape>
          <o:OLEObject Type="Embed" ProgID="Equation.DSMT4" ShapeID="_x0000_i2667" DrawAspect="Content" ObjectID="_1527086292" r:id="rId3318"/>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110</w:instrText>
        </w:r>
      </w:fldSimple>
      <w:r w:rsidR="007B3D93">
        <w:instrText>)</w:instrText>
      </w:r>
      <w:r w:rsidR="007B3D93">
        <w:fldChar w:fldCharType="end"/>
      </w:r>
    </w:p>
    <w:p w14:paraId="4CD7BC75" w14:textId="77777777" w:rsidR="00FB6012" w:rsidRDefault="00FB6012" w:rsidP="00FB6012">
      <w:r>
        <w:t>where,</w:t>
      </w:r>
    </w:p>
    <w:p w14:paraId="0B65A73A" w14:textId="4ABD0644" w:rsidR="00FB6012" w:rsidRDefault="00FB6012" w:rsidP="00FB6012">
      <w:pPr>
        <w:pStyle w:val="MTDisplayEquation"/>
      </w:pPr>
      <w:r>
        <w:lastRenderedPageBreak/>
        <w:tab/>
      </w:r>
      <w:r w:rsidR="00DF221F" w:rsidRPr="00DF221F">
        <w:rPr>
          <w:position w:val="-114"/>
        </w:rPr>
        <w:object w:dxaOrig="4220" w:dyaOrig="2439" w14:anchorId="1195F612">
          <v:shape id="_x0000_i2668" type="#_x0000_t75" style="width:210.75pt;height:122.25pt" o:ole="">
            <v:imagedata r:id="rId3319" o:title=""/>
          </v:shape>
          <o:OLEObject Type="Embed" ProgID="Equation.DSMT4" ShapeID="_x0000_i2668" DrawAspect="Content" ObjectID="_1527086293" r:id="rId3320"/>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111</w:instrText>
        </w:r>
      </w:fldSimple>
      <w:r w:rsidR="007B3D93">
        <w:instrText>)</w:instrText>
      </w:r>
      <w:r w:rsidR="007B3D93">
        <w:fldChar w:fldCharType="end"/>
      </w:r>
    </w:p>
    <w:p w14:paraId="55CD23ED" w14:textId="3CB16D06" w:rsidR="00FB6012" w:rsidRDefault="00DF221F" w:rsidP="00FB6012">
      <w:r w:rsidRPr="00DF221F">
        <w:rPr>
          <w:position w:val="-6"/>
        </w:rPr>
        <w:object w:dxaOrig="220" w:dyaOrig="279" w14:anchorId="1D6B7C00">
          <v:shape id="_x0000_i2669" type="#_x0000_t75" style="width:11.25pt;height:14.25pt" o:ole="">
            <v:imagedata r:id="rId3321" o:title=""/>
          </v:shape>
          <o:OLEObject Type="Embed" ProgID="Equation.DSMT4" ShapeID="_x0000_i2669" DrawAspect="Content" ObjectID="_1527086294" r:id="rId3322"/>
        </w:object>
      </w:r>
      <w:r w:rsidR="00FB6012" w:rsidRPr="00A16AEB">
        <w:t xml:space="preserve"> </w:t>
      </w:r>
      <w:r w:rsidR="00FB6012">
        <w:t xml:space="preserve">is the Jacobian of the deformation, i.e. </w:t>
      </w:r>
      <w:r w:rsidRPr="00DF221F">
        <w:rPr>
          <w:position w:val="-6"/>
        </w:rPr>
        <w:object w:dxaOrig="940" w:dyaOrig="279" w14:anchorId="77049C08">
          <v:shape id="_x0000_i2670" type="#_x0000_t75" style="width:47.25pt;height:14.25pt" o:ole="">
            <v:imagedata r:id="rId3323" o:title=""/>
          </v:shape>
          <o:OLEObject Type="Embed" ProgID="Equation.DSMT4" ShapeID="_x0000_i2670" DrawAspect="Content" ObjectID="_1527086295" r:id="rId3324"/>
        </w:object>
      </w:r>
      <w:r w:rsidR="00FB6012">
        <w:t xml:space="preserve"> where</w:t>
      </w:r>
      <w:r w:rsidR="00FB6012">
        <w:rPr>
          <w:b/>
        </w:rPr>
        <w:t xml:space="preserve"> </w:t>
      </w:r>
      <w:r w:rsidRPr="00025957">
        <w:rPr>
          <w:position w:val="-4"/>
        </w:rPr>
        <w:object w:dxaOrig="220" w:dyaOrig="260" w14:anchorId="0EBE9BED">
          <v:shape id="_x0000_i2671" type="#_x0000_t75" style="width:11.25pt;height:12.75pt" o:ole="">
            <v:imagedata r:id="rId3325" o:title=""/>
          </v:shape>
          <o:OLEObject Type="Embed" ProgID="Equation.DSMT4" ShapeID="_x0000_i2671" DrawAspect="Content" ObjectID="_1527086296" r:id="rId3326"/>
        </w:object>
      </w:r>
      <w:r w:rsidR="00FB6012" w:rsidRPr="00A16AEB">
        <w:t xml:space="preserve"> </w:t>
      </w:r>
      <w:r w:rsidR="00FB6012">
        <w:t xml:space="preserve">is the deformation gradient.  </w:t>
      </w:r>
      <w:r w:rsidRPr="00DF221F">
        <w:rPr>
          <w:position w:val="-12"/>
        </w:rPr>
        <w:object w:dxaOrig="360" w:dyaOrig="360" w14:anchorId="05309C93">
          <v:shape id="_x0000_i2672" type="#_x0000_t75" style="width:18pt;height:18pt" o:ole="">
            <v:imagedata r:id="rId3327" o:title=""/>
          </v:shape>
          <o:OLEObject Type="Embed" ProgID="Equation.DSMT4" ShapeID="_x0000_i2672" DrawAspect="Content" ObjectID="_1527086297" r:id="rId3328"/>
        </w:object>
      </w:r>
      <w:r w:rsidR="00FB6012">
        <w:t xml:space="preserve"> are second order tensor representing the spatial structural tensors describing the orthogonal planes of symmetry, given by</w:t>
      </w:r>
    </w:p>
    <w:p w14:paraId="39E81C5B" w14:textId="08116FC6" w:rsidR="00FB6012" w:rsidRDefault="00FB6012" w:rsidP="00FB6012">
      <w:pPr>
        <w:pStyle w:val="MTDisplayEquation"/>
      </w:pPr>
      <w:r>
        <w:tab/>
      </w:r>
      <w:r w:rsidR="00DF221F" w:rsidRPr="00DF221F">
        <w:rPr>
          <w:position w:val="-14"/>
        </w:rPr>
        <w:object w:dxaOrig="3260" w:dyaOrig="400" w14:anchorId="7BB8A4D6">
          <v:shape id="_x0000_i2673" type="#_x0000_t75" style="width:162.75pt;height:20.25pt" o:ole="">
            <v:imagedata r:id="rId3329" o:title=""/>
          </v:shape>
          <o:OLEObject Type="Embed" ProgID="Equation.DSMT4" ShapeID="_x0000_i2673" DrawAspect="Content" ObjectID="_1527086298" r:id="rId3330"/>
        </w:object>
      </w:r>
      <w:r w:rsidR="00F02353">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112</w:instrText>
        </w:r>
      </w:fldSimple>
      <w:r w:rsidR="007B3D93">
        <w:instrText>)</w:instrText>
      </w:r>
      <w:r w:rsidR="007B3D93">
        <w:fldChar w:fldCharType="end"/>
      </w:r>
    </w:p>
    <w:p w14:paraId="1894A00F" w14:textId="56736B47" w:rsidR="00FB6012" w:rsidRDefault="00FB6012" w:rsidP="00FB6012">
      <w:r>
        <w:t xml:space="preserve">where </w:t>
      </w:r>
      <w:r w:rsidR="00DF221F" w:rsidRPr="00DF221F">
        <w:rPr>
          <w:position w:val="-12"/>
        </w:rPr>
        <w:object w:dxaOrig="320" w:dyaOrig="360" w14:anchorId="7693DA73">
          <v:shape id="_x0000_i2674" type="#_x0000_t75" style="width:15.75pt;height:18pt" o:ole="">
            <v:imagedata r:id="rId3331" o:title=""/>
          </v:shape>
          <o:OLEObject Type="Embed" ProgID="Equation.DSMT4" ShapeID="_x0000_i2674" DrawAspect="Content" ObjectID="_1527086299" r:id="rId3332"/>
        </w:object>
      </w:r>
      <w:r>
        <w:t xml:space="preserve"> are orthonormal vectors normal to the planes of symmetry.  Note that the permeability in the reference state (</w:t>
      </w:r>
      <w:r w:rsidR="00DF221F" w:rsidRPr="00025957">
        <w:rPr>
          <w:position w:val="-4"/>
        </w:rPr>
        <w:object w:dxaOrig="560" w:dyaOrig="260" w14:anchorId="6CB6560F">
          <v:shape id="_x0000_i2675" type="#_x0000_t75" style="width:27.75pt;height:12.75pt" o:ole="">
            <v:imagedata r:id="rId3333" o:title=""/>
          </v:shape>
          <o:OLEObject Type="Embed" ProgID="Equation.DSMT4" ShapeID="_x0000_i2675" DrawAspect="Content" ObjectID="_1527086300" r:id="rId3334"/>
        </w:object>
      </w:r>
      <w:r>
        <w:t xml:space="preserve">) is given by </w:t>
      </w:r>
      <w:r w:rsidR="00DF221F" w:rsidRPr="00DF221F">
        <w:rPr>
          <w:position w:val="-28"/>
        </w:rPr>
        <w:object w:dxaOrig="3060" w:dyaOrig="680" w14:anchorId="29C283F0">
          <v:shape id="_x0000_i2676" type="#_x0000_t75" style="width:153pt;height:33.75pt" o:ole="">
            <v:imagedata r:id="rId3335" o:title=""/>
          </v:shape>
          <o:OLEObject Type="Embed" ProgID="Equation.DSMT4" ShapeID="_x0000_i2676" DrawAspect="Content" ObjectID="_1527086301" r:id="rId3336"/>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984" w:name="_Ref162420103"/>
      <w:bookmarkStart w:id="985" w:name="_Toc302642758"/>
      <w:bookmarkStart w:id="986" w:name="_Toc176704886"/>
      <w:bookmarkStart w:id="987" w:name="_Toc302112069"/>
      <w:r>
        <w:lastRenderedPageBreak/>
        <w:t xml:space="preserve">Solute </w:t>
      </w:r>
      <w:r w:rsidRPr="00B27FE9">
        <w:t>Solubility</w:t>
      </w:r>
      <w:bookmarkEnd w:id="984"/>
      <w:bookmarkEnd w:id="985"/>
      <w:bookmarkEnd w:id="986"/>
      <w:bookmarkEnd w:id="987"/>
    </w:p>
    <w:p w14:paraId="6D6D402A" w14:textId="1EEF102F"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DF221F" w:rsidRPr="00025957">
        <w:rPr>
          <w:position w:val="-4"/>
        </w:rPr>
        <w:object w:dxaOrig="220" w:dyaOrig="260" w14:anchorId="2B5BBE92">
          <v:shape id="_x0000_i2677" type="#_x0000_t75" style="width:11.25pt;height:12.75pt" o:ole="">
            <v:imagedata r:id="rId3337" o:title=""/>
          </v:shape>
          <o:OLEObject Type="Embed" ProgID="Equation.DSMT4" ShapeID="_x0000_i2677" DrawAspect="Content" ObjectID="_1527086302" r:id="rId3338"/>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988" w:name="_Toc302642759"/>
      <w:bookmarkStart w:id="989" w:name="_Toc176704887"/>
      <w:bookmarkStart w:id="990" w:name="_Toc302112070"/>
      <w:r w:rsidRPr="00B27FE9">
        <w:t>Constant Solubility</w:t>
      </w:r>
      <w:bookmarkEnd w:id="988"/>
      <w:bookmarkEnd w:id="989"/>
      <w:bookmarkEnd w:id="990"/>
    </w:p>
    <w:p w14:paraId="1E36630D" w14:textId="1D792B61" w:rsidR="00FB6012" w:rsidRDefault="00FB6012" w:rsidP="00FB6012">
      <w:r>
        <w:t xml:space="preserve">For this material model, </w:t>
      </w:r>
      <w:r w:rsidR="00DF221F" w:rsidRPr="00025957">
        <w:rPr>
          <w:position w:val="-4"/>
        </w:rPr>
        <w:object w:dxaOrig="220" w:dyaOrig="260" w14:anchorId="3CCECE5D">
          <v:shape id="_x0000_i2678" type="#_x0000_t75" style="width:11.25pt;height:12.75pt" o:ole="">
            <v:imagedata r:id="rId3339" o:title=""/>
          </v:shape>
          <o:OLEObject Type="Embed" ProgID="Equation.DSMT4" ShapeID="_x0000_i2678" DrawAspect="Content" ObjectID="_1527086303" r:id="rId3340"/>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991" w:name="_Ref162420105"/>
      <w:bookmarkStart w:id="992" w:name="_Toc302642760"/>
      <w:bookmarkStart w:id="993" w:name="_Toc176704888"/>
      <w:bookmarkStart w:id="994" w:name="_Toc302112071"/>
      <w:r w:rsidRPr="00B27FE9">
        <w:lastRenderedPageBreak/>
        <w:t>Osmotic Coefficient</w:t>
      </w:r>
      <w:bookmarkEnd w:id="991"/>
      <w:bookmarkEnd w:id="992"/>
      <w:bookmarkEnd w:id="993"/>
      <w:bookmarkEnd w:id="994"/>
    </w:p>
    <w:p w14:paraId="2C7B7122" w14:textId="1F6B1C7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DF221F" w:rsidRPr="00025957">
        <w:rPr>
          <w:position w:val="-4"/>
        </w:rPr>
        <w:object w:dxaOrig="260" w:dyaOrig="240" w14:anchorId="3A3B006D">
          <v:shape id="_x0000_i2679" type="#_x0000_t75" style="width:12.75pt;height:12pt" o:ole="">
            <v:imagedata r:id="rId3341" o:title=""/>
          </v:shape>
          <o:OLEObject Type="Embed" ProgID="Equation.DSMT4" ShapeID="_x0000_i2679" DrawAspect="Content" ObjectID="_1527086304" r:id="rId3342"/>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995" w:name="_Toc302642761"/>
      <w:bookmarkStart w:id="996" w:name="_Toc176704889"/>
      <w:bookmarkStart w:id="997" w:name="_Toc302112072"/>
      <w:r w:rsidRPr="00B27FE9">
        <w:t>Constant Osmotic Coefficient</w:t>
      </w:r>
      <w:bookmarkEnd w:id="995"/>
      <w:bookmarkEnd w:id="996"/>
      <w:bookmarkEnd w:id="997"/>
    </w:p>
    <w:p w14:paraId="0BD1B350" w14:textId="7C494FB0" w:rsidR="00FB6012" w:rsidRDefault="00FB6012" w:rsidP="00FB6012">
      <w:r>
        <w:t xml:space="preserve">For this material model, </w:t>
      </w:r>
      <w:r w:rsidR="00DF221F" w:rsidRPr="00025957">
        <w:rPr>
          <w:position w:val="-4"/>
        </w:rPr>
        <w:object w:dxaOrig="260" w:dyaOrig="240" w14:anchorId="043C710D">
          <v:shape id="_x0000_i2680" type="#_x0000_t75" style="width:12.75pt;height:12pt" o:ole="">
            <v:imagedata r:id="rId3343" o:title=""/>
          </v:shape>
          <o:OLEObject Type="Embed" ProgID="Equation.DSMT4" ShapeID="_x0000_i2680" DrawAspect="Content" ObjectID="_1527086305" r:id="rId3344"/>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998" w:name="_Toc265909889"/>
      <w:bookmarkStart w:id="999" w:name="_Toc265909890"/>
      <w:bookmarkStart w:id="1000" w:name="_Toc265909891"/>
      <w:bookmarkStart w:id="1001" w:name="_Toc265909892"/>
      <w:bookmarkStart w:id="1002" w:name="_Toc265909894"/>
      <w:bookmarkStart w:id="1003" w:name="_Toc265909895"/>
      <w:bookmarkStart w:id="1004" w:name="_Toc265909896"/>
      <w:bookmarkStart w:id="1005" w:name="_Toc265909898"/>
      <w:bookmarkStart w:id="1006" w:name="_Toc265909899"/>
      <w:bookmarkStart w:id="1007" w:name="_Toc265909900"/>
      <w:bookmarkStart w:id="1008" w:name="_Toc265909901"/>
      <w:bookmarkStart w:id="1009" w:name="_Toc265909902"/>
      <w:bookmarkStart w:id="1010" w:name="_Toc265909903"/>
      <w:bookmarkStart w:id="1011" w:name="_Toc265909904"/>
      <w:bookmarkStart w:id="1012" w:name="_Toc265909905"/>
      <w:bookmarkStart w:id="1013" w:name="_Toc265909906"/>
      <w:bookmarkStart w:id="1014" w:name="_Toc265909909"/>
      <w:bookmarkStart w:id="1015" w:name="_Toc265909910"/>
      <w:bookmarkStart w:id="1016" w:name="_Toc265909911"/>
      <w:bookmarkStart w:id="1017" w:name="_Toc265909912"/>
      <w:bookmarkStart w:id="1018" w:name="_Toc265909914"/>
      <w:bookmarkStart w:id="1019" w:name="_Toc302112073"/>
      <w:bookmarkEnd w:id="951"/>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commentRangeStart w:id="1020"/>
      <w:r>
        <w:lastRenderedPageBreak/>
        <w:t>Active Contraction Model</w:t>
      </w:r>
      <w:commentRangeEnd w:id="1020"/>
      <w:r w:rsidR="008E5B3C">
        <w:rPr>
          <w:rStyle w:val="CommentReference"/>
          <w:rFonts w:cs="Times New Roman"/>
          <w:b w:val="0"/>
          <w:bCs w:val="0"/>
          <w:iCs w:val="0"/>
        </w:rPr>
        <w:commentReference w:id="1020"/>
      </w:r>
      <w:bookmarkEnd w:id="1019"/>
    </w:p>
    <w:p w14:paraId="25F572EC" w14:textId="43E0E73B"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DF221F" w:rsidRPr="00DF221F">
        <w:rPr>
          <w:position w:val="-6"/>
        </w:rPr>
        <w:object w:dxaOrig="200" w:dyaOrig="220" w14:anchorId="6AB58077">
          <v:shape id="_x0000_i2681" type="#_x0000_t75" style="width:9.75pt;height:11.25pt" o:ole="">
            <v:imagedata r:id="rId3345" o:title=""/>
          </v:shape>
          <o:OLEObject Type="Embed" ProgID="Equation.DSMT4" ShapeID="_x0000_i2681" DrawAspect="Content" ObjectID="_1527086306" r:id="rId3346"/>
        </w:object>
      </w:r>
      <w:r>
        <w:t xml:space="preserve">is defined as the sum of the active stress tensor </w:t>
      </w:r>
      <w:r w:rsidR="00DF221F" w:rsidRPr="00DF221F">
        <w:rPr>
          <w:position w:val="-6"/>
        </w:rPr>
        <w:object w:dxaOrig="1300" w:dyaOrig="320" w14:anchorId="5623B2A2">
          <v:shape id="_x0000_i2682" type="#_x0000_t75" style="width:65.25pt;height:15.75pt" o:ole="">
            <v:imagedata r:id="rId3347" o:title=""/>
          </v:shape>
          <o:OLEObject Type="Embed" ProgID="Equation.DSMT4" ShapeID="_x0000_i2682" DrawAspect="Content" ObjectID="_1527086307" r:id="rId3348"/>
        </w:object>
      </w:r>
      <w:r>
        <w:t xml:space="preserve"> and the passive stress tensor </w:t>
      </w:r>
      <w:r w:rsidR="00DF221F" w:rsidRPr="00DF221F">
        <w:rPr>
          <w:position w:val="-6"/>
        </w:rPr>
        <w:object w:dxaOrig="320" w:dyaOrig="320" w14:anchorId="5B5056A6">
          <v:shape id="_x0000_i2683" type="#_x0000_t75" style="width:15.75pt;height:15.75pt" o:ole="">
            <v:imagedata r:id="rId3349" o:title=""/>
          </v:shape>
          <o:OLEObject Type="Embed" ProgID="Equation.DSMT4" ShapeID="_x0000_i2683" DrawAspect="Content" ObjectID="_1527086308" r:id="rId3350"/>
        </w:object>
      </w:r>
      <w:r>
        <w:t>:</w:t>
      </w:r>
      <w:r>
        <w:rPr>
          <w:sz w:val="22"/>
        </w:rPr>
        <w:t xml:space="preserve"> </w:t>
      </w:r>
    </w:p>
    <w:p w14:paraId="54467DAF" w14:textId="632ED852" w:rsidR="008C7882" w:rsidRDefault="008C7882" w:rsidP="008C7882">
      <w:pPr>
        <w:pStyle w:val="MTDisplayEquation"/>
      </w:pPr>
      <w:r>
        <w:tab/>
      </w:r>
      <w:r w:rsidR="00DF221F" w:rsidRPr="00DF221F">
        <w:rPr>
          <w:position w:val="-6"/>
        </w:rPr>
        <w:object w:dxaOrig="1120" w:dyaOrig="320" w14:anchorId="5EC40A55">
          <v:shape id="_x0000_i2684" type="#_x0000_t75" style="width:56.25pt;height:15.75pt" o:ole="">
            <v:imagedata r:id="rId3351" o:title=""/>
          </v:shape>
          <o:OLEObject Type="Embed" ProgID="Equation.DSMT4" ShapeID="_x0000_i2684" DrawAspect="Content" ObjectID="_1527086309" r:id="rId33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113</w:instrText>
        </w:r>
      </w:fldSimple>
      <w:r>
        <w:instrText>)</w:instrText>
      </w:r>
      <w:r>
        <w:fldChar w:fldCharType="end"/>
      </w:r>
    </w:p>
    <w:p w14:paraId="2F507406" w14:textId="4187021E"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DF221F" w:rsidRPr="00DF221F">
        <w:rPr>
          <w:position w:val="-6"/>
        </w:rPr>
        <w:object w:dxaOrig="960" w:dyaOrig="279" w14:anchorId="4833898F">
          <v:shape id="_x0000_i2685" type="#_x0000_t75" style="width:48pt;height:14.25pt" o:ole="">
            <v:imagedata r:id="rId3353" o:title=""/>
          </v:shape>
          <o:OLEObject Type="Embed" ProgID="Equation.DSMT4" ShapeID="_x0000_i2685" DrawAspect="Content" ObjectID="_1527086310" r:id="rId3354"/>
        </w:object>
      </w:r>
      <w:r>
        <w:rPr>
          <w:color w:val="000000"/>
        </w:rPr>
        <w:t>.  The time varying</w:t>
      </w:r>
      <w:r>
        <w:t xml:space="preserve"> elastance model is a modification of the standard Hill equation that scales the standard equation by an activation curve </w:t>
      </w:r>
      <w:r w:rsidR="00DF221F" w:rsidRPr="00DF221F">
        <w:rPr>
          <w:position w:val="-14"/>
        </w:rPr>
        <w:object w:dxaOrig="540" w:dyaOrig="400" w14:anchorId="5DA6CA40">
          <v:shape id="_x0000_i2686" type="#_x0000_t75" style="width:27pt;height:20.25pt" o:ole="">
            <v:imagedata r:id="rId3355" o:title=""/>
          </v:shape>
          <o:OLEObject Type="Embed" ProgID="Equation.DSMT4" ShapeID="_x0000_i2686" DrawAspect="Content" ObjectID="_1527086311" r:id="rId3356"/>
        </w:object>
      </w:r>
      <w:r>
        <w:t xml:space="preserve">. The active fiber stress </w:t>
      </w:r>
      <w:r w:rsidR="00DF221F" w:rsidRPr="00025957">
        <w:rPr>
          <w:position w:val="-4"/>
        </w:rPr>
        <w:object w:dxaOrig="300" w:dyaOrig="300" w14:anchorId="03DB6131">
          <v:shape id="_x0000_i2687" type="#_x0000_t75" style="width:15pt;height:15pt" o:ole="">
            <v:imagedata r:id="rId3357" o:title=""/>
          </v:shape>
          <o:OLEObject Type="Embed" ProgID="Equation.DSMT4" ShapeID="_x0000_i2687" DrawAspect="Content" ObjectID="_1527086312" r:id="rId3358"/>
        </w:object>
      </w:r>
      <w:r>
        <w:t xml:space="preserve"> is defined as:</w:t>
      </w:r>
    </w:p>
    <w:p w14:paraId="3C7FCEAA" w14:textId="6CE02168" w:rsidR="008C7882" w:rsidRDefault="008C7882" w:rsidP="008C7882">
      <w:pPr>
        <w:pStyle w:val="MTDisplayEquation"/>
      </w:pPr>
      <w:r>
        <w:tab/>
      </w:r>
      <w:r w:rsidR="00DF221F" w:rsidRPr="00DF221F">
        <w:rPr>
          <w:position w:val="-30"/>
        </w:rPr>
        <w:object w:dxaOrig="2700" w:dyaOrig="720" w14:anchorId="0C28F114">
          <v:shape id="_x0000_i2688" type="#_x0000_t75" style="width:135pt;height:36pt" o:ole="">
            <v:imagedata r:id="rId3359" o:title=""/>
          </v:shape>
          <o:OLEObject Type="Embed" ProgID="Equation.DSMT4" ShapeID="_x0000_i2688" DrawAspect="Content" ObjectID="_1527086313" r:id="rId33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114</w:instrText>
        </w:r>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73AE469C" w:rsidR="008C7882" w:rsidRDefault="008C7882" w:rsidP="008C7882">
      <w:pPr>
        <w:pStyle w:val="MTDisplayEquation"/>
      </w:pPr>
      <w:r>
        <w:tab/>
      </w:r>
      <w:r w:rsidR="00DF221F" w:rsidRPr="00DF221F">
        <w:rPr>
          <w:position w:val="-38"/>
        </w:rPr>
        <w:object w:dxaOrig="2720" w:dyaOrig="760" w14:anchorId="2E231D02">
          <v:shape id="_x0000_i2689" type="#_x0000_t75" style="width:135.75pt;height:38.25pt" o:ole="">
            <v:imagedata r:id="rId3361" o:title=""/>
          </v:shape>
          <o:OLEObject Type="Embed" ProgID="Equation.DSMT4" ShapeID="_x0000_i2689" DrawAspect="Content" ObjectID="_1527086314" r:id="rId336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115</w:instrText>
        </w:r>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1021" w:name="_Toc302112074"/>
      <w:r>
        <w:lastRenderedPageBreak/>
        <w:t>Prescribed Active Contraction</w:t>
      </w:r>
      <w:bookmarkEnd w:id="1021"/>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1022" w:name="_Toc302112075"/>
      <w:r>
        <w:t>Uniaxial Active Contraction</w:t>
      </w:r>
      <w:bookmarkEnd w:id="1022"/>
    </w:p>
    <w:p w14:paraId="2917556B" w14:textId="115D6EBF"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DF221F" w:rsidRPr="00DF221F">
        <w:rPr>
          <w:position w:val="-12"/>
        </w:rPr>
        <w:object w:dxaOrig="260" w:dyaOrig="360" w14:anchorId="46B98B4D">
          <v:shape id="_x0000_i2690" type="#_x0000_t75" style="width:12.75pt;height:18pt" o:ole="">
            <v:imagedata r:id="rId3363" o:title=""/>
          </v:shape>
          <o:OLEObject Type="Embed" ProgID="Equation.DSMT4" ShapeID="_x0000_i2690" DrawAspect="Content" ObjectID="_1527086315" r:id="rId3364"/>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6E113E9C" w:rsidR="00153375" w:rsidRDefault="00153375" w:rsidP="00362FD7">
      <w:pPr>
        <w:pStyle w:val="MTDisplayEquation"/>
      </w:pPr>
      <w:r>
        <w:tab/>
      </w:r>
      <w:r w:rsidR="00DF221F" w:rsidRPr="00DF221F">
        <w:rPr>
          <w:position w:val="-12"/>
        </w:rPr>
        <w:object w:dxaOrig="1440" w:dyaOrig="380" w14:anchorId="2DDB6ADD">
          <v:shape id="_x0000_i2691" type="#_x0000_t75" style="width:1in;height:18.75pt" o:ole="">
            <v:imagedata r:id="rId3365" o:title=""/>
          </v:shape>
          <o:OLEObject Type="Embed" ProgID="Equation.DSMT4" ShapeID="_x0000_i2691" DrawAspect="Content" ObjectID="_1527086316" r:id="rId3366"/>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116</w:instrText>
        </w:r>
      </w:fldSimple>
      <w:r w:rsidR="001A2D84">
        <w:instrText>)</w:instrText>
      </w:r>
      <w:r w:rsidR="001A2D84">
        <w:fldChar w:fldCharType="end"/>
      </w:r>
    </w:p>
    <w:p w14:paraId="60CF780D" w14:textId="256C9A4A" w:rsidR="001763A3" w:rsidRDefault="00153375" w:rsidP="001763A3">
      <w:r>
        <w:rPr>
          <w:position w:val="-6"/>
        </w:rPr>
        <w:t>and the Cauchy stress is</w:t>
      </w:r>
    </w:p>
    <w:p w14:paraId="01F0ADDD" w14:textId="63A5C2E3" w:rsidR="001763A3" w:rsidRPr="001763A3" w:rsidRDefault="001763A3" w:rsidP="00362FD7">
      <w:pPr>
        <w:pStyle w:val="MTDisplayEquation"/>
      </w:pPr>
      <w:r>
        <w:tab/>
      </w:r>
      <w:r w:rsidR="00DF221F" w:rsidRPr="00DF221F">
        <w:rPr>
          <w:position w:val="-6"/>
        </w:rPr>
        <w:object w:dxaOrig="1600" w:dyaOrig="320" w14:anchorId="6C78512F">
          <v:shape id="_x0000_i2692" type="#_x0000_t75" style="width:80.25pt;height:15.75pt" o:ole="">
            <v:imagedata r:id="rId3367" o:title=""/>
          </v:shape>
          <o:OLEObject Type="Embed" ProgID="Equation.DSMT4" ShapeID="_x0000_i2692" DrawAspect="Content" ObjectID="_1527086317" r:id="rId3368"/>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117</w:instrText>
        </w:r>
      </w:fldSimple>
      <w:r w:rsidR="001A2D84">
        <w:instrText>)</w:instrText>
      </w:r>
      <w:r w:rsidR="001A2D84">
        <w:fldChar w:fldCharType="end"/>
      </w:r>
    </w:p>
    <w:p w14:paraId="37A1FECD" w14:textId="5CBDE72F" w:rsidR="007E2473" w:rsidRDefault="004B50DC" w:rsidP="00362FD7">
      <w:r>
        <w:t xml:space="preserve">where </w:t>
      </w:r>
      <w:r w:rsidR="00DF221F" w:rsidRPr="00025957">
        <w:rPr>
          <w:position w:val="-4"/>
        </w:rPr>
        <w:object w:dxaOrig="300" w:dyaOrig="300" w14:anchorId="76C60F45">
          <v:shape id="_x0000_i2693" type="#_x0000_t75" style="width:15pt;height:15pt" o:ole="">
            <v:imagedata r:id="rId3369" o:title=""/>
          </v:shape>
          <o:OLEObject Type="Embed" ProgID="Equation.DSMT4" ShapeID="_x0000_i2693" DrawAspect="Content" ObjectID="_1527086318" r:id="rId3370"/>
        </w:object>
      </w:r>
      <w:r w:rsidR="00153375">
        <w:t xml:space="preserve"> </w:t>
      </w:r>
      <w:r w:rsidR="007E2473">
        <w:t>is the prescribed contractile stress</w:t>
      </w:r>
      <w:r w:rsidR="00153375">
        <w:t xml:space="preserve"> and</w:t>
      </w:r>
      <w:r w:rsidR="007E2473">
        <w:t xml:space="preserve"> </w:t>
      </w:r>
      <w:r w:rsidR="00DF221F" w:rsidRPr="00DF221F">
        <w:rPr>
          <w:position w:val="-12"/>
        </w:rPr>
        <w:object w:dxaOrig="880" w:dyaOrig="360" w14:anchorId="0A3764EC">
          <v:shape id="_x0000_i2694" type="#_x0000_t75" style="width:44.25pt;height:18pt" o:ole="">
            <v:imagedata r:id="rId3371" o:title=""/>
          </v:shape>
          <o:OLEObject Type="Embed" ProgID="Equation.DSMT4" ShapeID="_x0000_i2694" DrawAspect="Content" ObjectID="_1527086319" r:id="rId3372"/>
        </w:object>
      </w:r>
      <w:r w:rsidR="007E2473">
        <w:t xml:space="preserve">.  </w:t>
      </w:r>
      <w:r w:rsidR="00153375">
        <w:t xml:space="preserve">Since </w:t>
      </w:r>
      <w:r w:rsidR="00DF221F" w:rsidRPr="00DF221F">
        <w:rPr>
          <w:position w:val="-6"/>
        </w:rPr>
        <w:object w:dxaOrig="279" w:dyaOrig="320" w14:anchorId="24380189">
          <v:shape id="_x0000_i2695" type="#_x0000_t75" style="width:14.25pt;height:15.75pt" o:ole="">
            <v:imagedata r:id="rId3373" o:title=""/>
          </v:shape>
          <o:OLEObject Type="Embed" ProgID="Equation.DSMT4" ShapeID="_x0000_i2695" DrawAspect="Content" ObjectID="_1527086320" r:id="rId3374"/>
        </w:object>
      </w:r>
      <w:r w:rsidR="00153375">
        <w:t xml:space="preserve"> is not a function of deformation, the material and spatial tangents are both zero.</w:t>
      </w:r>
    </w:p>
    <w:p w14:paraId="404A83AB" w14:textId="05AA1B87" w:rsidR="007E2473" w:rsidRDefault="007E2473" w:rsidP="00362FD7">
      <w:pPr>
        <w:pStyle w:val="Heading3"/>
      </w:pPr>
      <w:bookmarkStart w:id="1023" w:name="_Toc302112076"/>
      <w:r>
        <w:t>Transversely Isotropic Active Contraction</w:t>
      </w:r>
      <w:bookmarkEnd w:id="1023"/>
    </w:p>
    <w:p w14:paraId="69EECCCD" w14:textId="1A8E2C2B" w:rsidR="007E2473" w:rsidRDefault="007E2473" w:rsidP="007E2473">
      <w:r>
        <w:t xml:space="preserve">In this case, the active stress is isotropic in a plane transverse to the direction </w:t>
      </w:r>
      <w:r w:rsidR="00DF221F" w:rsidRPr="00DF221F">
        <w:rPr>
          <w:position w:val="-12"/>
        </w:rPr>
        <w:object w:dxaOrig="260" w:dyaOrig="360" w14:anchorId="76ECF4E7">
          <v:shape id="_x0000_i2696" type="#_x0000_t75" style="width:12.75pt;height:18pt" o:ole="">
            <v:imagedata r:id="rId3375" o:title=""/>
          </v:shape>
          <o:OLEObject Type="Embed" ProgID="Equation.DSMT4" ShapeID="_x0000_i2696" DrawAspect="Content" ObjectID="_1527086321" r:id="rId3376"/>
        </w:object>
      </w:r>
      <w:r>
        <w:t>,</w:t>
      </w:r>
    </w:p>
    <w:p w14:paraId="08E201F2" w14:textId="0B3D6206" w:rsidR="00153375" w:rsidRDefault="00153375" w:rsidP="00362FD7">
      <w:pPr>
        <w:pStyle w:val="MTDisplayEquation"/>
      </w:pPr>
      <w:r>
        <w:tab/>
      </w:r>
      <w:r w:rsidR="00DF221F" w:rsidRPr="00DF221F">
        <w:rPr>
          <w:position w:val="-14"/>
        </w:rPr>
        <w:object w:dxaOrig="2000" w:dyaOrig="400" w14:anchorId="563B3F47">
          <v:shape id="_x0000_i2697" type="#_x0000_t75" style="width:99.75pt;height:20.25pt" o:ole="">
            <v:imagedata r:id="rId3377" o:title=""/>
          </v:shape>
          <o:OLEObject Type="Embed" ProgID="Equation.DSMT4" ShapeID="_x0000_i2697" DrawAspect="Content" ObjectID="_1527086322" r:id="rId3378"/>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118</w:instrText>
        </w:r>
      </w:fldSimple>
      <w:r w:rsidR="001A2D84">
        <w:instrText>)</w:instrText>
      </w:r>
      <w:r w:rsidR="001A2D84">
        <w:fldChar w:fldCharType="end"/>
      </w:r>
    </w:p>
    <w:p w14:paraId="33FBD7C9" w14:textId="2DF37F28" w:rsidR="00153375" w:rsidRDefault="00153375" w:rsidP="00362FD7">
      <w:pPr>
        <w:pStyle w:val="MTDisplayEquation"/>
      </w:pPr>
      <w:r>
        <w:t>and the corresponding Cauchy stress is</w:t>
      </w:r>
    </w:p>
    <w:p w14:paraId="47E22E65" w14:textId="0D45071F" w:rsidR="007E2473" w:rsidRDefault="007E2473" w:rsidP="00362FD7">
      <w:pPr>
        <w:pStyle w:val="MTDisplayEquation"/>
      </w:pPr>
      <w:r>
        <w:tab/>
      </w:r>
      <w:r w:rsidR="00DF221F" w:rsidRPr="00DF221F">
        <w:rPr>
          <w:position w:val="-14"/>
        </w:rPr>
        <w:object w:dxaOrig="2200" w:dyaOrig="400" w14:anchorId="509D0484">
          <v:shape id="_x0000_i2698" type="#_x0000_t75" style="width:110.25pt;height:20.25pt" o:ole="">
            <v:imagedata r:id="rId3379" o:title=""/>
          </v:shape>
          <o:OLEObject Type="Embed" ProgID="Equation.DSMT4" ShapeID="_x0000_i2698" DrawAspect="Content" ObjectID="_1527086323" r:id="rId3380"/>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119</w:instrText>
        </w:r>
      </w:fldSimple>
      <w:r w:rsidR="001A2D84">
        <w:instrText>)</w:instrText>
      </w:r>
      <w:r w:rsidR="001A2D84">
        <w:fldChar w:fldCharType="end"/>
      </w:r>
    </w:p>
    <w:p w14:paraId="3CED3D0C" w14:textId="2A3A66C6" w:rsidR="007E2473" w:rsidRPr="007E2473" w:rsidRDefault="00153375" w:rsidP="00362FD7">
      <w:r>
        <w:t xml:space="preserve">where </w:t>
      </w:r>
      <w:r w:rsidR="00DF221F" w:rsidRPr="00025957">
        <w:rPr>
          <w:position w:val="-4"/>
        </w:rPr>
        <w:object w:dxaOrig="980" w:dyaOrig="300" w14:anchorId="7338BED1">
          <v:shape id="_x0000_i2699" type="#_x0000_t75" style="width:48.75pt;height:15pt" o:ole="">
            <v:imagedata r:id="rId3381" o:title=""/>
          </v:shape>
          <o:OLEObject Type="Embed" ProgID="Equation.DSMT4" ShapeID="_x0000_i2699" DrawAspect="Content" ObjectID="_1527086324" r:id="rId3382"/>
        </w:object>
      </w:r>
      <w:r>
        <w:t xml:space="preserve"> is the left Cauchy-Green tensor.  The material and spatial tangents are zero.</w:t>
      </w:r>
    </w:p>
    <w:p w14:paraId="354CCCEC" w14:textId="5E5E5465" w:rsidR="007E2473" w:rsidRDefault="007E2473" w:rsidP="00362FD7">
      <w:pPr>
        <w:pStyle w:val="Heading3"/>
      </w:pPr>
      <w:bookmarkStart w:id="1024" w:name="_Toc302112077"/>
      <w:r>
        <w:t>Isotropic Active Contraction</w:t>
      </w:r>
      <w:bookmarkEnd w:id="1024"/>
    </w:p>
    <w:p w14:paraId="63D89EA6" w14:textId="53CF4F18" w:rsidR="007E2473" w:rsidRDefault="007E2473" w:rsidP="007E2473">
      <w:r>
        <w:t>An isotropic active contractile stress is given by</w:t>
      </w:r>
    </w:p>
    <w:p w14:paraId="531A3631" w14:textId="46893158" w:rsidR="00153375" w:rsidRDefault="00153375" w:rsidP="00362FD7">
      <w:pPr>
        <w:pStyle w:val="MTDisplayEquation"/>
      </w:pPr>
      <w:r>
        <w:tab/>
      </w:r>
      <w:r w:rsidR="00DF221F" w:rsidRPr="00DF221F">
        <w:rPr>
          <w:position w:val="-6"/>
        </w:rPr>
        <w:object w:dxaOrig="900" w:dyaOrig="320" w14:anchorId="06BFC4B0">
          <v:shape id="_x0000_i2700" type="#_x0000_t75" style="width:45pt;height:15.75pt" o:ole="">
            <v:imagedata r:id="rId3383" o:title=""/>
          </v:shape>
          <o:OLEObject Type="Embed" ProgID="Equation.DSMT4" ShapeID="_x0000_i2700" DrawAspect="Content" ObjectID="_1527086325" r:id="rId3384"/>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120</w:instrText>
        </w:r>
      </w:fldSimple>
      <w:r w:rsidR="001A2D84">
        <w:instrText>)</w:instrText>
      </w:r>
      <w:r w:rsidR="001A2D84">
        <w:fldChar w:fldCharType="end"/>
      </w:r>
    </w:p>
    <w:p w14:paraId="73548FF1" w14:textId="77777777" w:rsidR="00E3755C" w:rsidRDefault="00E3755C" w:rsidP="00E3755C">
      <w:pPr>
        <w:pStyle w:val="MTDisplayEquation"/>
      </w:pPr>
      <w:r>
        <w:t>and the corresponding Cauchy stress is</w:t>
      </w:r>
    </w:p>
    <w:p w14:paraId="4534B52A" w14:textId="379A2846" w:rsidR="007E2473" w:rsidRDefault="00E3755C" w:rsidP="00362FD7">
      <w:pPr>
        <w:pStyle w:val="MTDisplayEquation"/>
      </w:pPr>
      <w:r>
        <w:tab/>
      </w:r>
      <w:r w:rsidR="00DF221F" w:rsidRPr="00DF221F">
        <w:rPr>
          <w:position w:val="-6"/>
        </w:rPr>
        <w:object w:dxaOrig="1280" w:dyaOrig="320" w14:anchorId="2E57160B">
          <v:shape id="_x0000_i2701" type="#_x0000_t75" style="width:63.75pt;height:15.75pt" o:ole="">
            <v:imagedata r:id="rId3385" o:title=""/>
          </v:shape>
          <o:OLEObject Type="Embed" ProgID="Equation.DSMT4" ShapeID="_x0000_i2701" DrawAspect="Content" ObjectID="_1527086326" r:id="rId3386"/>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121</w:instrText>
        </w:r>
      </w:fldSimple>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1025" w:name="_Toc302112078"/>
      <w:r>
        <w:lastRenderedPageBreak/>
        <w:t xml:space="preserve">Chemical Reaction </w:t>
      </w:r>
      <w:r w:rsidR="00A315BC">
        <w:t>Production</w:t>
      </w:r>
      <w:r w:rsidR="00772356">
        <w:t xml:space="preserve"> Rate</w:t>
      </w:r>
      <w:bookmarkEnd w:id="1025"/>
    </w:p>
    <w:p w14:paraId="6364BDA9" w14:textId="125B6259" w:rsidR="006B0F68" w:rsidRDefault="00A315BC">
      <w:r>
        <w:t>Production</w:t>
      </w:r>
      <w:r w:rsidR="006B0F68">
        <w:t xml:space="preserve"> rate constitutive equations </w:t>
      </w:r>
      <w:r w:rsidR="006B0F68" w:rsidRPr="00B27FE9">
        <w:t xml:space="preserve">provide </w:t>
      </w:r>
      <w:r w:rsidR="006B0F68">
        <w:t xml:space="preserve">a relation for </w:t>
      </w:r>
      <w:r w:rsidR="00DF221F" w:rsidRPr="00DF221F">
        <w:rPr>
          <w:position w:val="-10"/>
        </w:rPr>
        <w:object w:dxaOrig="240" w:dyaOrig="380" w14:anchorId="160B5B2C">
          <v:shape id="_x0000_i2702" type="#_x0000_t75" style="width:12pt;height:18.75pt" o:ole="">
            <v:imagedata r:id="rId3387" o:title=""/>
          </v:shape>
          <o:OLEObject Type="Embed" ProgID="Equation.DSMT4" ShapeID="_x0000_i2702" DrawAspect="Content" ObjectID="_1527086327" r:id="rId3388"/>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026" w:name="_Toc302112079"/>
      <w:r>
        <w:t>Mass Action Forward</w:t>
      </w:r>
      <w:bookmarkEnd w:id="1026"/>
    </w:p>
    <w:p w14:paraId="7BBB9F5A" w14:textId="77777777" w:rsidR="006B0F68" w:rsidRDefault="006B0F68">
      <w:r>
        <w:t>According to the law of mass action for forward reactions,</w:t>
      </w:r>
    </w:p>
    <w:p w14:paraId="67DD3EB2" w14:textId="572C2665" w:rsidR="006B0F68" w:rsidRDefault="006B0F68" w:rsidP="006B0F68">
      <w:pPr>
        <w:pStyle w:val="MTDisplayEquation"/>
      </w:pPr>
      <w:r>
        <w:tab/>
      </w:r>
      <w:r w:rsidR="00DF221F" w:rsidRPr="00DF221F">
        <w:rPr>
          <w:position w:val="-28"/>
        </w:rPr>
        <w:object w:dxaOrig="2520" w:dyaOrig="639" w14:anchorId="72422ED7">
          <v:shape id="_x0000_i2703" type="#_x0000_t75" style="width:126pt;height:32.25pt" o:ole="">
            <v:imagedata r:id="rId3389" o:title=""/>
          </v:shape>
          <o:OLEObject Type="Embed" ProgID="Equation.DSMT4" ShapeID="_x0000_i2703" DrawAspect="Content" ObjectID="_1527086328" r:id="rId3390"/>
        </w:object>
      </w:r>
      <w:r w:rsidR="00315D2B">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122</w:instrText>
        </w:r>
      </w:fldSimple>
      <w:r w:rsidR="004F1C97">
        <w:instrText>)</w:instrText>
      </w:r>
      <w:r w:rsidR="004F1C97">
        <w:fldChar w:fldCharType="end"/>
      </w:r>
    </w:p>
    <w:p w14:paraId="2DBB2E5F" w14:textId="015E02B1" w:rsidR="006B0F68" w:rsidRDefault="006B0F68" w:rsidP="00973DC5">
      <w:r>
        <w:t xml:space="preserve">A constitutive relation for the specific reaction rate </w:t>
      </w:r>
      <w:r w:rsidR="00DF221F" w:rsidRPr="00DF221F">
        <w:rPr>
          <w:position w:val="-16"/>
        </w:rPr>
        <w:object w:dxaOrig="1160" w:dyaOrig="440" w14:anchorId="2937857C">
          <v:shape id="_x0000_i2704" type="#_x0000_t75" style="width:57.75pt;height:21.75pt" o:ole="">
            <v:imagedata r:id="rId3391" o:title=""/>
          </v:shape>
          <o:OLEObject Type="Embed" ProgID="Equation.DSMT4" ShapeID="_x0000_i2704" DrawAspect="Content" ObjectID="_1527086329" r:id="rId3392"/>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027" w:name="_Toc302112080"/>
      <w:r>
        <w:t>Mass Action Reversible</w:t>
      </w:r>
      <w:bookmarkEnd w:id="1027"/>
    </w:p>
    <w:p w14:paraId="09A9DDC6" w14:textId="77777777" w:rsidR="006B0F68" w:rsidRDefault="006B0F68">
      <w:r>
        <w:t>According to the law of mass action for reversible reactions,</w:t>
      </w:r>
    </w:p>
    <w:p w14:paraId="54ADB943" w14:textId="685ADCC6" w:rsidR="00172AE7" w:rsidRDefault="00172AE7" w:rsidP="00172AE7">
      <w:pPr>
        <w:pStyle w:val="MTDisplayEquation"/>
      </w:pPr>
      <w:r>
        <w:tab/>
      </w:r>
      <w:r w:rsidR="00DF221F" w:rsidRPr="00DF221F">
        <w:rPr>
          <w:position w:val="-104"/>
        </w:rPr>
        <w:object w:dxaOrig="4540" w:dyaOrig="2079" w14:anchorId="1335E250">
          <v:shape id="_x0000_i2705" type="#_x0000_t75" style="width:227.25pt;height:104.25pt" o:ole="">
            <v:imagedata r:id="rId3393" o:title=""/>
          </v:shape>
          <o:OLEObject Type="Embed" ProgID="Equation.DSMT4" ShapeID="_x0000_i2705" DrawAspect="Content" ObjectID="_1527086330" r:id="rId3394"/>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123</w:instrText>
        </w:r>
      </w:fldSimple>
      <w:r w:rsidR="004F1C97">
        <w:instrText>)</w:instrText>
      </w:r>
      <w:r w:rsidR="004F1C97">
        <w:fldChar w:fldCharType="end"/>
      </w:r>
    </w:p>
    <w:p w14:paraId="27A9325B" w14:textId="5FF1E1F0" w:rsidR="006B0F68" w:rsidRDefault="00172AE7" w:rsidP="00973DC5">
      <w:r w:rsidRPr="00172AE7">
        <w:t xml:space="preserve">where </w:t>
      </w:r>
      <w:r w:rsidR="00DF221F" w:rsidRPr="00DF221F">
        <w:rPr>
          <w:position w:val="-12"/>
        </w:rPr>
        <w:object w:dxaOrig="1200" w:dyaOrig="360" w14:anchorId="42E8D99D">
          <v:shape id="_x0000_i2706" type="#_x0000_t75" style="width:60pt;height:18pt" o:ole="">
            <v:imagedata r:id="rId3395" o:title=""/>
          </v:shape>
          <o:OLEObject Type="Embed" ProgID="Equation.DSMT4" ShapeID="_x0000_i2706" DrawAspect="Content" ObjectID="_1527086331" r:id="rId3396"/>
        </w:object>
      </w:r>
      <w:r w:rsidRPr="00172AE7">
        <w:t xml:space="preserve"> is a function that reduces to the equilibrium</w:t>
      </w:r>
      <w:r>
        <w:t xml:space="preserve"> </w:t>
      </w:r>
      <w:r w:rsidRPr="00172AE7">
        <w:t>constant of the reversible reaction at chemical equilibrium (when</w:t>
      </w:r>
      <w:r>
        <w:t xml:space="preserve"> </w:t>
      </w:r>
      <w:r w:rsidR="00DF221F" w:rsidRPr="00DF221F">
        <w:rPr>
          <w:position w:val="-10"/>
        </w:rPr>
        <w:object w:dxaOrig="580" w:dyaOrig="380" w14:anchorId="20112647">
          <v:shape id="_x0000_i2707" type="#_x0000_t75" style="width:29.25pt;height:18.75pt" o:ole="">
            <v:imagedata r:id="rId3397" o:title=""/>
          </v:shape>
          <o:OLEObject Type="Embed" ProgID="Equation.DSMT4" ShapeID="_x0000_i2707" DrawAspect="Content" ObjectID="_1527086332" r:id="rId3398"/>
        </w:object>
      </w:r>
      <w:r w:rsidRPr="00172AE7">
        <w:t>).</w:t>
      </w:r>
      <w:r>
        <w:t xml:space="preserve">  Constitutive relations for the specific forward and reverse reaction rates, </w:t>
      </w:r>
      <w:r w:rsidR="00DF221F" w:rsidRPr="00DF221F">
        <w:rPr>
          <w:position w:val="-16"/>
        </w:rPr>
        <w:object w:dxaOrig="1280" w:dyaOrig="440" w14:anchorId="3623FB1B">
          <v:shape id="_x0000_i2708" type="#_x0000_t75" style="width:63.75pt;height:21.75pt" o:ole="">
            <v:imagedata r:id="rId3399" o:title=""/>
          </v:shape>
          <o:OLEObject Type="Embed" ProgID="Equation.DSMT4" ShapeID="_x0000_i2708" DrawAspect="Content" ObjectID="_1527086333" r:id="rId3400"/>
        </w:object>
      </w:r>
      <w:r>
        <w:t xml:space="preserve"> and </w:t>
      </w:r>
      <w:r w:rsidR="00DF221F" w:rsidRPr="00DF221F">
        <w:rPr>
          <w:position w:val="-16"/>
        </w:rPr>
        <w:object w:dxaOrig="1260" w:dyaOrig="440" w14:anchorId="23B90219">
          <v:shape id="_x0000_i2709" type="#_x0000_t75" style="width:63pt;height:21.75pt" o:ole="">
            <v:imagedata r:id="rId3401" o:title=""/>
          </v:shape>
          <o:OLEObject Type="Embed" ProgID="Equation.DSMT4" ShapeID="_x0000_i2709" DrawAspect="Content" ObjectID="_1527086334" r:id="rId3402"/>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028" w:name="_Toc302112081"/>
      <w:r>
        <w:t>Michaelis-Menten</w:t>
      </w:r>
      <w:bookmarkEnd w:id="1028"/>
    </w:p>
    <w:p w14:paraId="7539EDA0" w14:textId="77777777" w:rsidR="00DC2E62" w:rsidRDefault="00DC2E62" w:rsidP="00F75A04">
      <w:r>
        <w:t>Michaelis-Menten is a model for enzyme kinetics as represented by the reactions</w:t>
      </w:r>
    </w:p>
    <w:p w14:paraId="4A5E0B3C" w14:textId="6652D2A1" w:rsidR="00DC2E62" w:rsidRDefault="00DC2E62" w:rsidP="00DC2E62">
      <w:pPr>
        <w:pStyle w:val="MTDisplayEquation"/>
      </w:pPr>
      <w:r>
        <w:tab/>
      </w:r>
      <w:r w:rsidR="00DF221F" w:rsidRPr="00DF221F">
        <w:rPr>
          <w:position w:val="-8"/>
        </w:rPr>
        <w:object w:dxaOrig="2480" w:dyaOrig="340" w14:anchorId="3BAD59DA">
          <v:shape id="_x0000_i2710" type="#_x0000_t75" style="width:123.75pt;height:17.25pt" o:ole="">
            <v:imagedata r:id="rId3403" o:title=""/>
          </v:shape>
          <o:OLEObject Type="Embed" ProgID="Equation.DSMT4" ShapeID="_x0000_i2710" DrawAspect="Content" ObjectID="_1527086335" r:id="rId3404"/>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bookmarkStart w:id="1029" w:name="ZEqnNum645113"/>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124</w:instrText>
        </w:r>
      </w:fldSimple>
      <w:r w:rsidR="004F1C97">
        <w:instrText>)</w:instrText>
      </w:r>
      <w:bookmarkEnd w:id="1029"/>
      <w:r w:rsidR="004F1C97">
        <w:fldChar w:fldCharType="end"/>
      </w:r>
    </w:p>
    <w:p w14:paraId="14E1DD3C" w14:textId="4074097F" w:rsidR="00DC2E62" w:rsidRDefault="00DC2E62" w:rsidP="00DC2E62">
      <w:pPr>
        <w:pStyle w:val="NormalWeb"/>
        <w:spacing w:before="0" w:beforeAutospacing="0" w:after="0" w:afterAutospacing="0"/>
      </w:pPr>
      <w:r>
        <w:t xml:space="preserve">where </w:t>
      </w:r>
      <w:r w:rsidR="00DF221F" w:rsidRPr="00025957">
        <w:rPr>
          <w:position w:val="-4"/>
        </w:rPr>
        <w:object w:dxaOrig="279" w:dyaOrig="300" w14:anchorId="53EF6B23">
          <v:shape id="_x0000_i2711" type="#_x0000_t75" style="width:14.25pt;height:15pt" o:ole="">
            <v:imagedata r:id="rId3405" o:title=""/>
          </v:shape>
          <o:OLEObject Type="Embed" ProgID="Equation.DSMT4" ShapeID="_x0000_i2711" DrawAspect="Content" ObjectID="_1527086336" r:id="rId3406"/>
        </w:object>
      </w:r>
      <w:r>
        <w:t xml:space="preserve"> is the enzyme, </w:t>
      </w:r>
      <w:r w:rsidR="00DF221F" w:rsidRPr="00025957">
        <w:rPr>
          <w:position w:val="-4"/>
        </w:rPr>
        <w:object w:dxaOrig="279" w:dyaOrig="300" w14:anchorId="5FDED218">
          <v:shape id="_x0000_i2712" type="#_x0000_t75" style="width:14.25pt;height:15pt" o:ole="">
            <v:imagedata r:id="rId3407" o:title=""/>
          </v:shape>
          <o:OLEObject Type="Embed" ProgID="Equation.DSMT4" ShapeID="_x0000_i2712" DrawAspect="Content" ObjectID="_1527086337" r:id="rId3408"/>
        </w:object>
      </w:r>
      <w:r>
        <w:t xml:space="preserve"> is the substrate, </w:t>
      </w:r>
      <w:r w:rsidR="00DF221F" w:rsidRPr="00025957">
        <w:rPr>
          <w:position w:val="-4"/>
        </w:rPr>
        <w:object w:dxaOrig="340" w:dyaOrig="300" w14:anchorId="57F7560F">
          <v:shape id="_x0000_i2713" type="#_x0000_t75" style="width:17.25pt;height:15pt" o:ole="">
            <v:imagedata r:id="rId3409" o:title=""/>
          </v:shape>
          <o:OLEObject Type="Embed" ProgID="Equation.DSMT4" ShapeID="_x0000_i2713" DrawAspect="Content" ObjectID="_1527086338" r:id="rId3410"/>
        </w:object>
      </w:r>
      <w:r>
        <w:t xml:space="preserve"> is the enzyme-substrate complex, and </w:t>
      </w:r>
      <w:r w:rsidR="00DF221F" w:rsidRPr="00025957">
        <w:rPr>
          <w:position w:val="-4"/>
        </w:rPr>
        <w:object w:dxaOrig="320" w:dyaOrig="300" w14:anchorId="2A69F98C">
          <v:shape id="_x0000_i2714" type="#_x0000_t75" style="width:15.75pt;height:15pt" o:ole="">
            <v:imagedata r:id="rId3411" o:title=""/>
          </v:shape>
          <o:OLEObject Type="Embed" ProgID="Equation.DSMT4" ShapeID="_x0000_i2714" DrawAspect="Content" ObjectID="_1527086339" r:id="rId3412"/>
        </w:object>
      </w:r>
      <w:r w:rsidR="00973DC5">
        <w:t xml:space="preserve"> </w:t>
      </w:r>
      <w:r>
        <w:t xml:space="preserve">is the product.  The molar mass supply </w:t>
      </w:r>
      <w:r w:rsidR="00DF221F" w:rsidRPr="00DF221F">
        <w:rPr>
          <w:position w:val="-6"/>
        </w:rPr>
        <w:object w:dxaOrig="279" w:dyaOrig="320" w14:anchorId="2872F051">
          <v:shape id="_x0000_i2715" type="#_x0000_t75" style="width:14.25pt;height:15.75pt" o:ole="">
            <v:imagedata r:id="rId3413" o:title=""/>
          </v:shape>
          <o:OLEObject Type="Embed" ProgID="Equation.DSMT4" ShapeID="_x0000_i2715" DrawAspect="Content" ObjectID="_1527086340" r:id="rId3414"/>
        </w:object>
      </w:r>
      <w:r>
        <w:t xml:space="preserve"> producing </w:t>
      </w:r>
      <w:r w:rsidR="00DF221F" w:rsidRPr="00025957">
        <w:rPr>
          <w:position w:val="-4"/>
        </w:rPr>
        <w:object w:dxaOrig="320" w:dyaOrig="300" w14:anchorId="7B0AE450">
          <v:shape id="_x0000_i2716" type="#_x0000_t75" style="width:15.75pt;height:15pt" o:ole="">
            <v:imagedata r:id="rId3415" o:title=""/>
          </v:shape>
          <o:OLEObject Type="Embed" ProgID="Equation.DSMT4" ShapeID="_x0000_i2716" DrawAspect="Content" ObjectID="_1527086341" r:id="rId3416"/>
        </w:object>
      </w:r>
      <w:r>
        <w:t xml:space="preserve"> is related to the concentration of the substrate </w:t>
      </w:r>
      <w:r w:rsidR="00DF221F" w:rsidRPr="00025957">
        <w:rPr>
          <w:position w:val="-4"/>
        </w:rPr>
        <w:object w:dxaOrig="279" w:dyaOrig="300" w14:anchorId="4F1C8664">
          <v:shape id="_x0000_i2717" type="#_x0000_t75" style="width:14.25pt;height:15pt" o:ole="">
            <v:imagedata r:id="rId3417" o:title=""/>
          </v:shape>
          <o:OLEObject Type="Embed" ProgID="Equation.DSMT4" ShapeID="_x0000_i2717" DrawAspect="Content" ObjectID="_1527086342" r:id="rId3418"/>
        </w:object>
      </w:r>
      <w:r>
        <w:t xml:space="preserve"> via</w:t>
      </w:r>
    </w:p>
    <w:p w14:paraId="37F0F182" w14:textId="042D1AA7" w:rsidR="00DC2E62" w:rsidRDefault="00DC2E62" w:rsidP="00DC2E62">
      <w:pPr>
        <w:pStyle w:val="MTDisplayEquation"/>
      </w:pPr>
      <w:r>
        <w:tab/>
      </w:r>
      <w:r w:rsidR="00DF221F" w:rsidRPr="00DF221F">
        <w:rPr>
          <w:position w:val="-30"/>
        </w:rPr>
        <w:object w:dxaOrig="1320" w:dyaOrig="720" w14:anchorId="0D44D198">
          <v:shape id="_x0000_i2718" type="#_x0000_t75" style="width:66pt;height:36pt" o:ole="">
            <v:imagedata r:id="rId3419" o:title=""/>
          </v:shape>
          <o:OLEObject Type="Embed" ProgID="Equation.DSMT4" ShapeID="_x0000_i2718" DrawAspect="Content" ObjectID="_1527086343" r:id="rId3420"/>
        </w:object>
      </w:r>
      <w:r w:rsidR="00737925">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125</w:instrText>
        </w:r>
      </w:fldSimple>
      <w:r w:rsidR="004F1C97">
        <w:instrText>)</w:instrText>
      </w:r>
      <w:r w:rsidR="004F1C97">
        <w:fldChar w:fldCharType="end"/>
      </w:r>
    </w:p>
    <w:p w14:paraId="316DD03C" w14:textId="2F4906F1" w:rsidR="00DC2E62" w:rsidRDefault="00DC2E62" w:rsidP="00DC2E62">
      <w:pPr>
        <w:pStyle w:val="NormalWeb"/>
        <w:spacing w:before="0" w:beforeAutospacing="0" w:after="0" w:afterAutospacing="0"/>
      </w:pPr>
      <w:r>
        <w:t xml:space="preserve">where </w:t>
      </w:r>
      <w:r w:rsidR="00DF221F" w:rsidRPr="00DF221F">
        <w:rPr>
          <w:position w:val="-12"/>
        </w:rPr>
        <w:object w:dxaOrig="440" w:dyaOrig="360" w14:anchorId="6754AAA6">
          <v:shape id="_x0000_i2719" type="#_x0000_t75" style="width:21.75pt;height:18pt" o:ole="">
            <v:imagedata r:id="rId3421" o:title=""/>
          </v:shape>
          <o:OLEObject Type="Embed" ProgID="Equation.DSMT4" ShapeID="_x0000_i2719" DrawAspect="Content" ObjectID="_1527086344" r:id="rId3422"/>
        </w:object>
      </w:r>
      <w:r>
        <w:t xml:space="preserve"> is the maximum rate achieved by the system, at maximum (saturating) substrate concentrations. </w:t>
      </w:r>
      <w:r w:rsidR="00DF221F" w:rsidRPr="00DF221F">
        <w:rPr>
          <w:position w:val="-12"/>
        </w:rPr>
        <w:object w:dxaOrig="360" w:dyaOrig="360" w14:anchorId="56C4E098">
          <v:shape id="_x0000_i2720" type="#_x0000_t75" style="width:18pt;height:18pt" o:ole="">
            <v:imagedata r:id="rId3423" o:title=""/>
          </v:shape>
          <o:OLEObject Type="Embed" ProgID="Equation.DSMT4" ShapeID="_x0000_i2720" DrawAspect="Content" ObjectID="_1527086345" r:id="rId3424"/>
        </w:object>
      </w:r>
      <w:r>
        <w:t xml:space="preserve"> is the substrate concentration at which the reaction rate is half of </w:t>
      </w:r>
      <w:r w:rsidR="00DF221F" w:rsidRPr="00DF221F">
        <w:rPr>
          <w:position w:val="-12"/>
        </w:rPr>
        <w:object w:dxaOrig="440" w:dyaOrig="360" w14:anchorId="6E2117B3">
          <v:shape id="_x0000_i2721" type="#_x0000_t75" style="width:21.75pt;height:18pt" o:ole="">
            <v:imagedata r:id="rId3425" o:title=""/>
          </v:shape>
          <o:OLEObject Type="Embed" ProgID="Equation.DSMT4" ShapeID="_x0000_i2721" DrawAspect="Content" ObjectID="_1527086346" r:id="rId3426"/>
        </w:object>
      </w:r>
      <w:r>
        <w:t>.</w:t>
      </w:r>
    </w:p>
    <w:p w14:paraId="5CDA56A0" w14:textId="77777777" w:rsidR="00DC2E62" w:rsidRDefault="00DC2E62" w:rsidP="00F75A04"/>
    <w:p w14:paraId="3F3A273E" w14:textId="266490C1"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r w:rsidR="00572445">
          <w:instrText>(5.124)</w:instrText>
        </w:r>
      </w:fldSimple>
      <w:r w:rsidR="004F1C97">
        <w:fldChar w:fldCharType="end"/>
      </w:r>
      <w:r>
        <w:t xml:space="preserve">. under the simplifying assumption that the reversible reaction between the enzyme and substrate reaches steady state much faster than the subsequent forward reaction forming the product. If the </w:t>
      </w:r>
      <w:r>
        <w:lastRenderedPageBreak/>
        <w:t>first and second reactions are denoted by subscripts 1 and 2, respectively, the law of mass action for the first (reversible) and second (forwar) reaction produces</w:t>
      </w:r>
    </w:p>
    <w:p w14:paraId="35005DAD" w14:textId="1307A3C1" w:rsidR="00DC2E62" w:rsidRDefault="00DC2E62" w:rsidP="00DC2E62">
      <w:pPr>
        <w:pStyle w:val="MTDisplayEquation"/>
      </w:pPr>
      <w:r>
        <w:tab/>
      </w:r>
      <w:r w:rsidR="00DF221F" w:rsidRPr="00DF221F">
        <w:rPr>
          <w:position w:val="-34"/>
        </w:rPr>
        <w:object w:dxaOrig="3360" w:dyaOrig="800" w14:anchorId="76EDB4EF">
          <v:shape id="_x0000_i2722" type="#_x0000_t75" style="width:168pt;height:39.75pt" o:ole="">
            <v:imagedata r:id="rId3427" o:title=""/>
          </v:shape>
          <o:OLEObject Type="Embed" ProgID="Equation.DSMT4" ShapeID="_x0000_i2722" DrawAspect="Content" ObjectID="_1527086347" r:id="rId3428"/>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126</w:instrText>
        </w:r>
      </w:fldSimple>
      <w:r w:rsidR="004F1C97">
        <w:instrText>)</w:instrText>
      </w:r>
      <w:r w:rsidR="004F1C97">
        <w:fldChar w:fldCharType="end"/>
      </w:r>
    </w:p>
    <w:p w14:paraId="6A167BC1" w14:textId="1960CCA7" w:rsidR="00DC2E62" w:rsidRDefault="00DC2E62" w:rsidP="00F75A04">
      <w:r>
        <w:t xml:space="preserve">The total enzyme concentration remains constant at </w:t>
      </w:r>
      <w:r w:rsidR="00DF221F" w:rsidRPr="00DF221F">
        <w:rPr>
          <w:position w:val="-12"/>
        </w:rPr>
        <w:object w:dxaOrig="1180" w:dyaOrig="380" w14:anchorId="568E24A6">
          <v:shape id="_x0000_i2723" type="#_x0000_t75" style="width:59.25pt;height:18.75pt" o:ole="">
            <v:imagedata r:id="rId3429" o:title=""/>
          </v:shape>
          <o:OLEObject Type="Embed" ProgID="Equation.DSMT4" ShapeID="_x0000_i2723" DrawAspect="Content" ObjectID="_1527086348" r:id="rId3430"/>
        </w:object>
      </w:r>
      <w:r>
        <w:t>, so that</w:t>
      </w:r>
      <w:r w:rsidR="00DF221F" w:rsidRPr="00DF221F">
        <w:rPr>
          <w:position w:val="-16"/>
        </w:rPr>
        <w:object w:dxaOrig="2840" w:dyaOrig="440" w14:anchorId="5811561A">
          <v:shape id="_x0000_i2724" type="#_x0000_t75" style="width:141.75pt;height:21.75pt" o:ole="">
            <v:imagedata r:id="rId3431" o:title=""/>
          </v:shape>
          <o:OLEObject Type="Embed" ProgID="Equation.DSMT4" ShapeID="_x0000_i2724" DrawAspect="Content" ObjectID="_1527086349" r:id="rId3432"/>
        </w:object>
      </w:r>
      <w:r>
        <w:t>. If we now assume that the first reaction equilibrates much faster</w:t>
      </w:r>
    </w:p>
    <w:p w14:paraId="7B968702" w14:textId="23C6F2EB" w:rsidR="00DC2E62" w:rsidRDefault="00DC2E62" w:rsidP="00DC2E62">
      <w:pPr>
        <w:pStyle w:val="NormalWeb"/>
        <w:spacing w:before="0" w:beforeAutospacing="0" w:after="0" w:afterAutospacing="0"/>
      </w:pPr>
      <w:r>
        <w:t xml:space="preserve">than the second, then </w:t>
      </w:r>
      <w:r w:rsidR="00DF221F" w:rsidRPr="00DF221F">
        <w:rPr>
          <w:position w:val="-12"/>
        </w:rPr>
        <w:object w:dxaOrig="639" w:dyaOrig="400" w14:anchorId="02A4B2FB">
          <v:shape id="_x0000_i2725" type="#_x0000_t75" style="width:32.25pt;height:20.25pt" o:ole="">
            <v:imagedata r:id="rId3433" o:title=""/>
          </v:shape>
          <o:OLEObject Type="Embed" ProgID="Equation.DSMT4" ShapeID="_x0000_i2725" DrawAspect="Content" ObjectID="_1527086350" r:id="rId3434"/>
        </w:object>
      </w:r>
      <w:r>
        <w:t>, in which case</w:t>
      </w:r>
    </w:p>
    <w:p w14:paraId="58C64725" w14:textId="2CEAB942" w:rsidR="00DC2E62" w:rsidRDefault="00DC2E62" w:rsidP="00DC2E62">
      <w:pPr>
        <w:pStyle w:val="MTDisplayEquation"/>
      </w:pPr>
      <w:r>
        <w:tab/>
      </w:r>
      <w:r w:rsidR="00DF221F" w:rsidRPr="00DF221F">
        <w:rPr>
          <w:position w:val="-30"/>
        </w:rPr>
        <w:object w:dxaOrig="1340" w:dyaOrig="720" w14:anchorId="415F4FC6">
          <v:shape id="_x0000_i2726" type="#_x0000_t75" style="width:66.75pt;height:36pt" o:ole="">
            <v:imagedata r:id="rId3435" o:title=""/>
          </v:shape>
          <o:OLEObject Type="Embed" ProgID="Equation.DSMT4" ShapeID="_x0000_i2726" DrawAspect="Content" ObjectID="_1527086351" r:id="rId3436"/>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127</w:instrText>
        </w:r>
      </w:fldSimple>
      <w:r w:rsidR="004F1C97">
        <w:instrText>)</w:instrText>
      </w:r>
      <w:r w:rsidR="004F1C97">
        <w:fldChar w:fldCharType="end"/>
      </w:r>
    </w:p>
    <w:p w14:paraId="49A4342D" w14:textId="3B9B8A43" w:rsidR="00DC2E62" w:rsidRDefault="00DC2E62" w:rsidP="00F75A04">
      <w:r>
        <w:t xml:space="preserve">where </w:t>
      </w:r>
      <w:r w:rsidR="00DF221F" w:rsidRPr="00DF221F">
        <w:rPr>
          <w:position w:val="-12"/>
        </w:rPr>
        <w:object w:dxaOrig="1340" w:dyaOrig="360" w14:anchorId="441360EF">
          <v:shape id="_x0000_i2727" type="#_x0000_t75" style="width:66.75pt;height:18pt" o:ole="">
            <v:imagedata r:id="rId3437" o:title=""/>
          </v:shape>
          <o:OLEObject Type="Embed" ProgID="Equation.DSMT4" ShapeID="_x0000_i2727" DrawAspect="Content" ObjectID="_1527086352" r:id="rId3438"/>
        </w:object>
      </w:r>
      <w:r>
        <w:t>. Then,</w:t>
      </w:r>
    </w:p>
    <w:p w14:paraId="3B72851B" w14:textId="1B0A6FF1" w:rsidR="00DC2E62" w:rsidRDefault="00DC2E62" w:rsidP="00DC2E62">
      <w:pPr>
        <w:pStyle w:val="MTDisplayEquation"/>
      </w:pPr>
      <w:r>
        <w:tab/>
      </w:r>
      <w:r w:rsidR="00DF221F" w:rsidRPr="00DF221F">
        <w:rPr>
          <w:position w:val="-30"/>
        </w:rPr>
        <w:object w:dxaOrig="1320" w:dyaOrig="720" w14:anchorId="36A014DD">
          <v:shape id="_x0000_i2728" type="#_x0000_t75" style="width:66pt;height:36pt" o:ole="">
            <v:imagedata r:id="rId3439" o:title=""/>
          </v:shape>
          <o:OLEObject Type="Embed" ProgID="Equation.DSMT4" ShapeID="_x0000_i2728" DrawAspect="Content" ObjectID="_1527086353" r:id="rId3440"/>
        </w:object>
      </w:r>
    </w:p>
    <w:p w14:paraId="33691FB8" w14:textId="15877C06" w:rsidR="00DC2E62" w:rsidRDefault="00DC2E62" w:rsidP="00F75A04">
      <w:r>
        <w:t xml:space="preserve">where </w:t>
      </w:r>
      <w:r w:rsidR="00DF221F" w:rsidRPr="00DF221F">
        <w:rPr>
          <w:position w:val="-12"/>
        </w:rPr>
        <w:object w:dxaOrig="1180" w:dyaOrig="380" w14:anchorId="47D2539C">
          <v:shape id="_x0000_i2729" type="#_x0000_t75" style="width:59.25pt;height:18.75pt" o:ole="">
            <v:imagedata r:id="rId3441" o:title=""/>
          </v:shape>
          <o:OLEObject Type="Embed" ProgID="Equation.DSMT4" ShapeID="_x0000_i2729" DrawAspect="Content" ObjectID="_1527086354" r:id="rId3442"/>
        </w:object>
      </w:r>
      <w:r>
        <w:t xml:space="preserve"> represents the maximum value of </w:t>
      </w:r>
      <w:r w:rsidR="00DF221F" w:rsidRPr="00DF221F">
        <w:rPr>
          <w:position w:val="-12"/>
        </w:rPr>
        <w:object w:dxaOrig="279" w:dyaOrig="400" w14:anchorId="5425DEBE">
          <v:shape id="_x0000_i2730" type="#_x0000_t75" style="width:14.25pt;height:20.25pt" o:ole="">
            <v:imagedata r:id="rId3443" o:title=""/>
          </v:shape>
          <o:OLEObject Type="Embed" ProgID="Equation.DSMT4" ShapeID="_x0000_i2730" DrawAspect="Content" ObjectID="_1527086355" r:id="rId3444"/>
        </w:object>
      </w:r>
      <w:r>
        <w:t xml:space="preserve">, when </w:t>
      </w:r>
      <w:r w:rsidR="00DF221F" w:rsidRPr="00DF221F">
        <w:rPr>
          <w:position w:val="-12"/>
        </w:rPr>
        <w:object w:dxaOrig="880" w:dyaOrig="380" w14:anchorId="486A5C60">
          <v:shape id="_x0000_i2731" type="#_x0000_t75" style="width:44.25pt;height:18.75pt" o:ole="">
            <v:imagedata r:id="rId3445" o:title=""/>
          </v:shape>
          <o:OLEObject Type="Embed" ProgID="Equation.DSMT4" ShapeID="_x0000_i2731" DrawAspect="Content" ObjectID="_1527086356" r:id="rId3446"/>
        </w:object>
      </w:r>
      <w:r>
        <w:t xml:space="preserve">. In practice, choosing </w:t>
      </w:r>
      <w:r w:rsidR="00DF221F" w:rsidRPr="00DF221F">
        <w:rPr>
          <w:position w:val="-12"/>
        </w:rPr>
        <w:object w:dxaOrig="980" w:dyaOrig="360" w14:anchorId="19C1391E">
          <v:shape id="_x0000_i2732" type="#_x0000_t75" style="width:48.75pt;height:18pt" o:ole="">
            <v:imagedata r:id="rId3447" o:title=""/>
          </v:shape>
          <o:OLEObject Type="Embed" ProgID="Equation.DSMT4" ShapeID="_x0000_i2732" DrawAspect="Content" ObjectID="_1527086357" r:id="rId3448"/>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030" w:name="_Toc302112082"/>
      <w:r>
        <w:t>Specific Reaction Rate</w:t>
      </w:r>
      <w:bookmarkEnd w:id="1030"/>
    </w:p>
    <w:p w14:paraId="6B871ECB" w14:textId="3997BC4E" w:rsidR="00781A7B" w:rsidRDefault="00781A7B" w:rsidP="00781A7B">
      <w:r>
        <w:t xml:space="preserve">Specific reaction rate constitutive equations </w:t>
      </w:r>
      <w:r w:rsidRPr="00B27FE9">
        <w:t xml:space="preserve">provide </w:t>
      </w:r>
      <w:r>
        <w:t xml:space="preserve">a relation for </w:t>
      </w:r>
      <w:r w:rsidR="00DF221F" w:rsidRPr="00DF221F">
        <w:rPr>
          <w:position w:val="-6"/>
        </w:rPr>
        <w:object w:dxaOrig="200" w:dyaOrig="279" w14:anchorId="0740D199">
          <v:shape id="_x0000_i2733" type="#_x0000_t75" style="width:9.75pt;height:14.25pt" o:ole="">
            <v:imagedata r:id="rId3449" o:title=""/>
          </v:shape>
          <o:OLEObject Type="Embed" ProgID="Equation.DSMT4" ShapeID="_x0000_i2733" DrawAspect="Content" ObjectID="_1527086358" r:id="rId3450"/>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031" w:name="_Toc302112083"/>
      <w:r>
        <w:t>Constant Specific Reaction Rate</w:t>
      </w:r>
      <w:bookmarkEnd w:id="1031"/>
    </w:p>
    <w:p w14:paraId="3AF36F10" w14:textId="492CE2C0" w:rsidR="00781A7B" w:rsidRDefault="00781A7B" w:rsidP="00781A7B">
      <w:r>
        <w:t xml:space="preserve">For this material model, </w:t>
      </w:r>
      <w:r w:rsidR="00DF221F" w:rsidRPr="00DF221F">
        <w:rPr>
          <w:position w:val="-6"/>
        </w:rPr>
        <w:object w:dxaOrig="200" w:dyaOrig="279" w14:anchorId="653BFC2F">
          <v:shape id="_x0000_i2734" type="#_x0000_t75" style="width:9.75pt;height:14.25pt" o:ole="">
            <v:imagedata r:id="rId3451" o:title=""/>
          </v:shape>
          <o:OLEObject Type="Embed" ProgID="Equation.DSMT4" ShapeID="_x0000_i2734" DrawAspect="Content" ObjectID="_1527086359" r:id="rId3452"/>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032" w:name="_Toc302112084"/>
      <w:r>
        <w:t>Huiskes Remodeling</w:t>
      </w:r>
      <w:bookmarkEnd w:id="1032"/>
    </w:p>
    <w:p w14:paraId="367901A0" w14:textId="77777777" w:rsidR="00781A7B" w:rsidRDefault="00781A7B">
      <w:r>
        <w:t>For this material, the specific reaction rate depends on the deviation of the specific strain energy from a threshold value,</w:t>
      </w:r>
    </w:p>
    <w:p w14:paraId="5B4025F3" w14:textId="36320334" w:rsidR="00781A7B" w:rsidRDefault="00781A7B" w:rsidP="00781A7B">
      <w:pPr>
        <w:pStyle w:val="MTDisplayEquation"/>
      </w:pPr>
      <w:r>
        <w:tab/>
      </w:r>
      <w:r w:rsidR="00DF221F" w:rsidRPr="00DF221F">
        <w:rPr>
          <w:position w:val="-38"/>
        </w:rPr>
        <w:object w:dxaOrig="3400" w:dyaOrig="820" w14:anchorId="29845498">
          <v:shape id="_x0000_i2735" type="#_x0000_t75" style="width:170.25pt;height:41.25pt" o:ole="">
            <v:imagedata r:id="rId3453" o:title=""/>
          </v:shape>
          <o:OLEObject Type="Embed" ProgID="Equation.DSMT4" ShapeID="_x0000_i2735" DrawAspect="Content" ObjectID="_1527086360" r:id="rId3454"/>
        </w:object>
      </w:r>
      <w:r w:rsidR="00DB2A2C">
        <w:t>,</w:t>
      </w:r>
      <w:r w:rsidR="00A32FD3">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128</w:instrText>
        </w:r>
      </w:fldSimple>
      <w:r w:rsidR="004F1C97">
        <w:instrText>)</w:instrText>
      </w:r>
      <w:r w:rsidR="004F1C97">
        <w:fldChar w:fldCharType="end"/>
      </w:r>
    </w:p>
    <w:p w14:paraId="46FCB86A" w14:textId="409C1BF8" w:rsidR="00781A7B" w:rsidRDefault="00781A7B" w:rsidP="00781A7B">
      <w:r>
        <w:t xml:space="preserve">where </w:t>
      </w:r>
      <w:r w:rsidR="00DF221F" w:rsidRPr="00025957">
        <w:rPr>
          <w:position w:val="-4"/>
        </w:rPr>
        <w:object w:dxaOrig="240" w:dyaOrig="260" w14:anchorId="63BBEEC5">
          <v:shape id="_x0000_i2736" type="#_x0000_t75" style="width:12pt;height:12.75pt" o:ole="">
            <v:imagedata r:id="rId3455" o:title=""/>
          </v:shape>
          <o:OLEObject Type="Embed" ProgID="Equation.DSMT4" ShapeID="_x0000_i2736" DrawAspect="Content" ObjectID="_1527086361" r:id="rId3456"/>
        </w:object>
      </w:r>
      <w:r>
        <w:t xml:space="preserve"> is a constant, </w:t>
      </w:r>
      <w:r w:rsidR="00DF221F" w:rsidRPr="00DF221F">
        <w:rPr>
          <w:position w:val="-12"/>
        </w:rPr>
        <w:object w:dxaOrig="360" w:dyaOrig="360" w14:anchorId="4E7EC106">
          <v:shape id="_x0000_i2737" type="#_x0000_t75" style="width:18pt;height:18pt" o:ole="">
            <v:imagedata r:id="rId3457" o:title=""/>
          </v:shape>
          <o:OLEObject Type="Embed" ProgID="Equation.DSMT4" ShapeID="_x0000_i2737" DrawAspect="Content" ObjectID="_1527086362" r:id="rId3458"/>
        </w:object>
      </w:r>
      <w:r>
        <w:t xml:space="preserve"> is the strain energy density of the solid, </w:t>
      </w:r>
      <w:r w:rsidR="00DF221F" w:rsidRPr="00DF221F">
        <w:rPr>
          <w:position w:val="-12"/>
        </w:rPr>
        <w:object w:dxaOrig="300" w:dyaOrig="380" w14:anchorId="4B7D61CF">
          <v:shape id="_x0000_i2738" type="#_x0000_t75" style="width:15pt;height:18.75pt" o:ole="">
            <v:imagedata r:id="rId3459" o:title=""/>
          </v:shape>
          <o:OLEObject Type="Embed" ProgID="Equation.DSMT4" ShapeID="_x0000_i2738" DrawAspect="Content" ObjectID="_1527086363" r:id="rId3460"/>
        </w:object>
      </w:r>
      <w:r>
        <w:t xml:space="preserve"> is the referential mass density of the solid, </w:t>
      </w:r>
      <w:r w:rsidR="00DF221F" w:rsidRPr="00DF221F">
        <w:rPr>
          <w:position w:val="-12"/>
        </w:rPr>
        <w:object w:dxaOrig="300" w:dyaOrig="360" w14:anchorId="493C2C8D">
          <v:shape id="_x0000_i2739" type="#_x0000_t75" style="width:15pt;height:18pt" o:ole="">
            <v:imagedata r:id="rId3461" o:title=""/>
          </v:shape>
          <o:OLEObject Type="Embed" ProgID="Equation.DSMT4" ShapeID="_x0000_i2739" DrawAspect="Content" ObjectID="_1527086364" r:id="rId3462"/>
        </w:object>
      </w:r>
      <w:r>
        <w:t xml:space="preserve"> is the threshold value for the specific strain energy.  In this relation, </w:t>
      </w:r>
      <w:r w:rsidR="00DF221F" w:rsidRPr="00DF221F">
        <w:rPr>
          <w:position w:val="-6"/>
        </w:rPr>
        <w:object w:dxaOrig="940" w:dyaOrig="279" w14:anchorId="7330AC19">
          <v:shape id="_x0000_i2740" type="#_x0000_t75" style="width:47.25pt;height:14.25pt" o:ole="">
            <v:imagedata r:id="rId3463" o:title=""/>
          </v:shape>
          <o:OLEObject Type="Embed" ProgID="Equation.DSMT4" ShapeID="_x0000_i2740" DrawAspect="Content" ObjectID="_1527086365" r:id="rId3464"/>
        </w:object>
      </w:r>
      <w:r>
        <w:t xml:space="preserve"> is </w:t>
      </w:r>
      <w:r w:rsidR="00A32FD3">
        <w:t xml:space="preserve">evaluated from the solid deformation and </w:t>
      </w:r>
      <w:r w:rsidR="00DF221F" w:rsidRPr="00DF221F">
        <w:rPr>
          <w:position w:val="-12"/>
        </w:rPr>
        <w:object w:dxaOrig="300" w:dyaOrig="380" w14:anchorId="3CA99F16">
          <v:shape id="_x0000_i2741" type="#_x0000_t75" style="width:15pt;height:18.75pt" o:ole="">
            <v:imagedata r:id="rId3465" o:title=""/>
          </v:shape>
          <o:OLEObject Type="Embed" ProgID="Equation.DSMT4" ShapeID="_x0000_i2741" DrawAspect="Content" ObjectID="_1527086366" r:id="rId3466"/>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572445">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033" w:name="_Ref300826013"/>
      <w:bookmarkStart w:id="1034" w:name="_Toc302112085"/>
      <w:r>
        <w:lastRenderedPageBreak/>
        <w:t>Contact and Coupling</w:t>
      </w:r>
      <w:bookmarkEnd w:id="1033"/>
      <w:bookmarkEnd w:id="1034"/>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\h \* MERGEFORMAT </w:instrText>
      </w:r>
      <w:r w:rsidR="0050564A">
        <w:fldChar w:fldCharType="end"/>
      </w:r>
      <w:r>
        <w:fldChar w:fldCharType="end"/>
      </w:r>
    </w:p>
    <w:p w14:paraId="67E8426C" w14:textId="77777777" w:rsidR="008C7882" w:rsidRDefault="008C7882" w:rsidP="008C7882">
      <w:pPr>
        <w:pStyle w:val="Heading2"/>
      </w:pPr>
      <w:bookmarkStart w:id="1035" w:name="_Toc302112086"/>
      <w:r>
        <w:t>Rigid-Deformable Coupling</w:t>
      </w:r>
      <w:bookmarkEnd w:id="1035"/>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036" w:name="_Toc302112087"/>
      <w:r>
        <w:t>Kinematics</w:t>
      </w:r>
      <w:bookmarkEnd w:id="1036"/>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6CB92AD6" w:rsidR="008C7882" w:rsidRDefault="008C7882" w:rsidP="008C7882">
      <w:pPr>
        <w:pStyle w:val="MTDisplayEquation"/>
      </w:pPr>
      <w:r>
        <w:tab/>
      </w:r>
      <w:r w:rsidR="00DF221F" w:rsidRPr="00DF221F">
        <w:rPr>
          <w:position w:val="-6"/>
        </w:rPr>
        <w:object w:dxaOrig="960" w:dyaOrig="279" w14:anchorId="5EC44278">
          <v:shape id="_x0000_i2742" type="#_x0000_t75" style="width:48pt;height:14.25pt" o:ole="">
            <v:imagedata r:id="rId3467" o:title=""/>
          </v:shape>
          <o:OLEObject Type="Embed" ProgID="Equation.DSMT4" ShapeID="_x0000_i2742" DrawAspect="Content" ObjectID="_1527086367" r:id="rId346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5EEBBE8A" w:rsidR="008C7882" w:rsidRDefault="008C7882" w:rsidP="008C7882">
      <w:pPr>
        <w:pStyle w:val="MTDisplayEquation"/>
      </w:pPr>
      <w:r>
        <w:tab/>
      </w:r>
      <w:r w:rsidR="00DF221F" w:rsidRPr="00DF221F">
        <w:rPr>
          <w:position w:val="-6"/>
        </w:rPr>
        <w:object w:dxaOrig="880" w:dyaOrig="240" w14:anchorId="4E8FCAD9">
          <v:shape id="_x0000_i2743" type="#_x0000_t75" style="width:44.25pt;height:12pt" o:ole="">
            <v:imagedata r:id="rId3469" o:title=""/>
          </v:shape>
          <o:OLEObject Type="Embed" ProgID="Equation.DSMT4" ShapeID="_x0000_i2743" DrawAspect="Content" ObjectID="_1527086368" r:id="rId34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37" w:name="ZEqnNum969798"/>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w:instrText>
        </w:r>
      </w:fldSimple>
      <w:r>
        <w:instrText>)</w:instrText>
      </w:r>
      <w:bookmarkEnd w:id="1037"/>
      <w:r>
        <w:fldChar w:fldCharType="end"/>
      </w:r>
    </w:p>
    <w:p w14:paraId="7F57BE89" w14:textId="022DA8F7"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DF221F" w:rsidRPr="00DF221F">
        <w:rPr>
          <w:position w:val="-12"/>
        </w:rPr>
        <w:object w:dxaOrig="260" w:dyaOrig="360" w14:anchorId="7F5C3734">
          <v:shape id="_x0000_i2744" type="#_x0000_t75" style="width:12.75pt;height:18pt" o:ole="">
            <v:imagedata r:id="rId3471" o:title=""/>
          </v:shape>
          <o:OLEObject Type="Embed" ProgID="Equation.DSMT4" ShapeID="_x0000_i2744" DrawAspect="Content" ObjectID="_1527086369" r:id="rId3472"/>
        </w:object>
      </w:r>
      <w:r>
        <w:t xml:space="preserve"> in the undeformed state and a rotation matrix,</w:t>
      </w:r>
    </w:p>
    <w:p w14:paraId="64357A90" w14:textId="60923D16" w:rsidR="008C7882" w:rsidRDefault="008C7882" w:rsidP="008C7882">
      <w:pPr>
        <w:pStyle w:val="MTDisplayEquation"/>
      </w:pPr>
      <w:r>
        <w:tab/>
      </w:r>
      <w:r w:rsidR="00DF221F" w:rsidRPr="00DF221F">
        <w:rPr>
          <w:position w:val="-12"/>
        </w:rPr>
        <w:object w:dxaOrig="820" w:dyaOrig="360" w14:anchorId="0ADF6909">
          <v:shape id="_x0000_i2745" type="#_x0000_t75" style="width:41.25pt;height:18pt" o:ole="">
            <v:imagedata r:id="rId3473" o:title=""/>
          </v:shape>
          <o:OLEObject Type="Embed" ProgID="Equation.DSMT4" ShapeID="_x0000_i2745" DrawAspect="Content" ObjectID="_1527086370" r:id="rId34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572445">
          <w:instrText>(6.2)</w:instrText>
        </w:r>
      </w:fldSimple>
      <w:r>
        <w:fldChar w:fldCharType="end"/>
      </w:r>
      <w:r>
        <w:t xml:space="preserve"> must be linearized:</w:t>
      </w:r>
    </w:p>
    <w:p w14:paraId="463BB8B2" w14:textId="4277364E" w:rsidR="008C7882" w:rsidRDefault="008C7882" w:rsidP="008C7882">
      <w:pPr>
        <w:pStyle w:val="MTDisplayEquation"/>
      </w:pPr>
      <w:r>
        <w:tab/>
      </w:r>
      <w:r w:rsidR="00DF221F" w:rsidRPr="00DF221F">
        <w:rPr>
          <w:position w:val="-12"/>
        </w:rPr>
        <w:object w:dxaOrig="1620" w:dyaOrig="360" w14:anchorId="7A0ACE8A">
          <v:shape id="_x0000_i2746" type="#_x0000_t75" style="width:81pt;height:18pt" o:ole="">
            <v:imagedata r:id="rId3475" o:title=""/>
          </v:shape>
          <o:OLEObject Type="Embed" ProgID="Equation.DSMT4" ShapeID="_x0000_i2746" DrawAspect="Content" ObjectID="_1527086371" r:id="rId34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43B1A473" w:rsidR="008C7882" w:rsidRDefault="008C7882" w:rsidP="008C7882">
      <w:pPr>
        <w:pStyle w:val="MTDisplayEquation"/>
      </w:pPr>
      <w:r>
        <w:tab/>
      </w:r>
      <w:r w:rsidR="00DF221F" w:rsidRPr="00DF221F">
        <w:rPr>
          <w:position w:val="-8"/>
        </w:rPr>
        <w:object w:dxaOrig="1040" w:dyaOrig="320" w14:anchorId="0A37349E">
          <v:shape id="_x0000_i2747" type="#_x0000_t75" style="width:51.75pt;height:15.75pt" o:ole="">
            <v:imagedata r:id="rId3477" o:title=""/>
          </v:shape>
          <o:OLEObject Type="Embed" ProgID="Equation.DSMT4" ShapeID="_x0000_i2747" DrawAspect="Content" ObjectID="_1527086372" r:id="rId347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w:instrText>
        </w:r>
      </w:fldSimple>
      <w:r>
        <w:instrText>)</w:instrText>
      </w:r>
      <w:r>
        <w:fldChar w:fldCharType="end"/>
      </w:r>
    </w:p>
    <w:p w14:paraId="4C8863B0" w14:textId="5AE0262F" w:rsidR="008C7882" w:rsidRDefault="008C7882" w:rsidP="008C7882">
      <w:r>
        <w:t>Here is</w:t>
      </w:r>
      <w:r w:rsidR="00DF221F" w:rsidRPr="00DF221F">
        <w:rPr>
          <w:position w:val="-14"/>
        </w:rPr>
        <w:object w:dxaOrig="2140" w:dyaOrig="400" w14:anchorId="62E46FB7">
          <v:shape id="_x0000_i2748" type="#_x0000_t75" style="width:107.25pt;height:20.25pt" o:ole="">
            <v:imagedata r:id="rId3479" o:title=""/>
          </v:shape>
          <o:OLEObject Type="Embed" ProgID="Equation.DSMT4" ShapeID="_x0000_i2748" DrawAspect="Content" ObjectID="_1527086373" r:id="rId3480"/>
        </w:object>
      </w:r>
      <w:r>
        <w:t xml:space="preserve"> and the matrix </w:t>
      </w:r>
      <w:r w:rsidR="00DF221F" w:rsidRPr="00DF221F">
        <w:rPr>
          <w:position w:val="-6"/>
        </w:rPr>
        <w:object w:dxaOrig="200" w:dyaOrig="300" w14:anchorId="7F0641F4">
          <v:shape id="_x0000_i2749" type="#_x0000_t75" style="width:9.75pt;height:15pt" o:ole="">
            <v:imagedata r:id="rId3481" o:title=""/>
          </v:shape>
          <o:OLEObject Type="Embed" ProgID="Equation.DSMT4" ShapeID="_x0000_i2749" DrawAspect="Content" ObjectID="_1527086374" r:id="rId3482"/>
        </w:object>
      </w:r>
      <w:r>
        <w:t xml:space="preserve"> is</w:t>
      </w:r>
    </w:p>
    <w:p w14:paraId="27652DB5" w14:textId="6A0572EA" w:rsidR="008C7882" w:rsidRDefault="008C7882" w:rsidP="008C7882">
      <w:pPr>
        <w:pStyle w:val="MTDisplayEquation"/>
      </w:pPr>
      <w:r>
        <w:tab/>
      </w:r>
      <w:r w:rsidR="00DF221F" w:rsidRPr="00DF221F">
        <w:rPr>
          <w:position w:val="-50"/>
        </w:rPr>
        <w:object w:dxaOrig="2120" w:dyaOrig="1120" w14:anchorId="0A13F8A1">
          <v:shape id="_x0000_i2750" type="#_x0000_t75" style="width:105.75pt;height:56.25pt" o:ole="">
            <v:imagedata r:id="rId3483" o:title=""/>
          </v:shape>
          <o:OLEObject Type="Embed" ProgID="Equation.DSMT4" ShapeID="_x0000_i2750" DrawAspect="Content" ObjectID="_1527086375" r:id="rId348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133B6635" w:rsidR="008C7882" w:rsidRDefault="008C7882" w:rsidP="008C7882">
      <w:pPr>
        <w:pStyle w:val="MTDisplayEquation"/>
      </w:pPr>
      <w:r>
        <w:tab/>
      </w:r>
      <w:r w:rsidR="00DF221F" w:rsidRPr="00DF221F">
        <w:rPr>
          <w:position w:val="-52"/>
        </w:rPr>
        <w:object w:dxaOrig="3420" w:dyaOrig="1160" w14:anchorId="1926BCE0">
          <v:shape id="_x0000_i2751" type="#_x0000_t75" style="width:171pt;height:57.75pt" o:ole="">
            <v:imagedata r:id="rId3485" o:title=""/>
          </v:shape>
          <o:OLEObject Type="Embed" ProgID="Equation.DSMT4" ShapeID="_x0000_i2751" DrawAspect="Content" ObjectID="_1527086376" r:id="rId34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600A16B" w:rsidR="008C7882" w:rsidRDefault="008C7882" w:rsidP="008C7882">
      <w:pPr>
        <w:pStyle w:val="MTDisplayEquation"/>
      </w:pPr>
      <w:r>
        <w:tab/>
      </w:r>
      <w:r w:rsidR="00DF221F" w:rsidRPr="00DF221F">
        <w:rPr>
          <w:position w:val="-10"/>
        </w:rPr>
        <w:object w:dxaOrig="3660" w:dyaOrig="360" w14:anchorId="490D5EEA">
          <v:shape id="_x0000_i2752" type="#_x0000_t75" style="width:183pt;height:18pt" o:ole="">
            <v:imagedata r:id="rId3487" o:title=""/>
          </v:shape>
          <o:OLEObject Type="Embed" ProgID="Equation.DSMT4" ShapeID="_x0000_i2752" DrawAspect="Content" ObjectID="_1527086377" r:id="rId3488"/>
        </w:object>
      </w:r>
      <w:r w:rsidR="002B21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38" w:name="ZEqnNum184303"/>
      <w:r>
        <w:instrText>(</w:instrText>
      </w:r>
      <w:fldSimple w:instr=" SEQ MTSec \c \* Arabic \* MERGEFORMAT ">
        <w:r w:rsidR="00572445">
          <w:rPr>
            <w:noProof/>
          </w:rPr>
          <w:instrText>6</w:instrText>
        </w:r>
      </w:fldSimple>
      <w:r>
        <w:instrText>.</w:instrText>
      </w:r>
      <w:fldSimple w:instr=" SEQ MTEqn \c \* Arabic \* MERGEFORMAT ">
        <w:r w:rsidR="00572445">
          <w:rPr>
            <w:noProof/>
          </w:rPr>
          <w:instrText>8</w:instrText>
        </w:r>
      </w:fldSimple>
      <w:r>
        <w:instrText>)</w:instrText>
      </w:r>
      <w:bookmarkEnd w:id="1038"/>
      <w:r>
        <w:fldChar w:fldCharType="end"/>
      </w:r>
    </w:p>
    <w:p w14:paraId="3BBD8A12" w14:textId="7B594E7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572445">
          <w:instrText>(6.8)</w:instrText>
        </w:r>
      </w:fldSimple>
      <w:r>
        <w:fldChar w:fldCharType="end"/>
      </w:r>
      <w:r>
        <w:t xml:space="preserve"> is now solved for the incremental update vector </w:t>
      </w:r>
      <w:r w:rsidR="00DF221F" w:rsidRPr="00DF221F">
        <w:rPr>
          <w:position w:val="-6"/>
        </w:rPr>
        <w:object w:dxaOrig="360" w:dyaOrig="279" w14:anchorId="4EBFE75F">
          <v:shape id="_x0000_i2753" type="#_x0000_t75" style="width:18pt;height:14.25pt" o:ole="">
            <v:imagedata r:id="rId3489" o:title=""/>
          </v:shape>
          <o:OLEObject Type="Embed" ProgID="Equation.DSMT4" ShapeID="_x0000_i2753" DrawAspect="Content" ObjectID="_1527086378" r:id="rId3490"/>
        </w:object>
      </w:r>
      <w:r>
        <w:t xml:space="preserve">. The nodal positions of the deformable nodes can now be updated in the usual way. </w:t>
      </w:r>
    </w:p>
    <w:p w14:paraId="7166B558" w14:textId="77777777" w:rsidR="00F96C7B" w:rsidRDefault="00F96C7B" w:rsidP="00F75A04"/>
    <w:p w14:paraId="0C47E4E3" w14:textId="1CCA32A9" w:rsidR="00F96C7B" w:rsidRDefault="00F96C7B">
      <w:pPr>
        <w:pStyle w:val="MTDisplayEquation"/>
      </w:pPr>
      <w:r>
        <w:tab/>
      </w:r>
      <w:r w:rsidR="00DF221F" w:rsidRPr="00DF221F">
        <w:rPr>
          <w:position w:val="-12"/>
        </w:rPr>
        <w:object w:dxaOrig="1860" w:dyaOrig="380" w14:anchorId="45077AF8">
          <v:shape id="_x0000_i2754" type="#_x0000_t75" style="width:93pt;height:18.75pt" o:ole="">
            <v:imagedata r:id="rId3491" o:title=""/>
          </v:shape>
          <o:OLEObject Type="Embed" ProgID="Equation.DSMT4" ShapeID="_x0000_i2754" DrawAspect="Content" ObjectID="_1527086379" r:id="rId3492"/>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9</w:instrText>
        </w:r>
      </w:fldSimple>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0B7367A9" w:rsidR="00F96C7B" w:rsidRDefault="00F96C7B">
      <w:pPr>
        <w:pStyle w:val="MTDisplayEquation"/>
      </w:pPr>
      <w:r>
        <w:tab/>
      </w:r>
      <w:r w:rsidR="00DF221F" w:rsidRPr="00DF221F">
        <w:rPr>
          <w:position w:val="-12"/>
        </w:rPr>
        <w:object w:dxaOrig="1460" w:dyaOrig="380" w14:anchorId="59FBF175">
          <v:shape id="_x0000_i2755" type="#_x0000_t75" style="width:72.75pt;height:18.75pt" o:ole="">
            <v:imagedata r:id="rId3493" o:title=""/>
          </v:shape>
          <o:OLEObject Type="Embed" ProgID="Equation.DSMT4" ShapeID="_x0000_i2755" DrawAspect="Content" ObjectID="_1527086380" r:id="rId3494"/>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10</w:instrText>
        </w:r>
      </w:fldSimple>
      <w:r w:rsidR="00A671D9">
        <w:instrText>)</w:instrText>
      </w:r>
      <w:r w:rsidR="00A671D9">
        <w:fldChar w:fldCharType="end"/>
      </w:r>
    </w:p>
    <w:p w14:paraId="70A65A18" w14:textId="5D2B6F0E"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DF221F" w:rsidRPr="00DF221F">
        <w:rPr>
          <w:position w:val="-14"/>
        </w:rPr>
        <w:object w:dxaOrig="1700" w:dyaOrig="400" w14:anchorId="36289C49">
          <v:shape id="_x0000_i2756" type="#_x0000_t75" style="width:84.75pt;height:20.25pt" o:ole="">
            <v:imagedata r:id="rId3495" o:title=""/>
          </v:shape>
          <o:OLEObject Type="Embed" ProgID="Equation.DSMT4" ShapeID="_x0000_i2756" DrawAspect="Content" ObjectID="_1527086381" r:id="rId3496"/>
        </w:object>
      </w:r>
      <w:r>
        <w:t xml:space="preserve">. The rotational update vector </w:t>
      </w:r>
      <w:r w:rsidR="00DF221F" w:rsidRPr="00DF221F">
        <w:rPr>
          <w:position w:val="-6"/>
        </w:rPr>
        <w:object w:dxaOrig="340" w:dyaOrig="279" w14:anchorId="30BC21C7">
          <v:shape id="_x0000_i2757" type="#_x0000_t75" style="width:17.25pt;height:14.25pt" o:ole="">
            <v:imagedata r:id="rId3497" o:title=""/>
          </v:shape>
          <o:OLEObject Type="Embed" ProgID="Equation.DSMT4" ShapeID="_x0000_i2757" DrawAspect="Content" ObjectID="_1527086382" r:id="rId3498"/>
        </w:object>
      </w:r>
      <w:r>
        <w:t xml:space="preserve"> can be written as a quaternion as follows.</w:t>
      </w:r>
    </w:p>
    <w:p w14:paraId="38DB3F4F" w14:textId="2B724068" w:rsidR="00F96C7B" w:rsidRDefault="00F96C7B" w:rsidP="00F75A04">
      <w:pPr>
        <w:pStyle w:val="MTDisplayEquation"/>
      </w:pPr>
      <w:r>
        <w:tab/>
      </w:r>
      <w:r w:rsidR="00DF221F" w:rsidRPr="00DF221F">
        <w:rPr>
          <w:position w:val="-60"/>
        </w:rPr>
        <w:object w:dxaOrig="2680" w:dyaOrig="1320" w14:anchorId="314D97A4">
          <v:shape id="_x0000_i2758" type="#_x0000_t75" style="width:134.25pt;height:66pt" o:ole="">
            <v:imagedata r:id="rId3499" o:title=""/>
          </v:shape>
          <o:OLEObject Type="Embed" ProgID="Equation.DSMT4" ShapeID="_x0000_i2758" DrawAspect="Content" ObjectID="_1527086383" r:id="rId3500"/>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11</w:instrText>
        </w:r>
      </w:fldSimple>
      <w:r w:rsidR="00A671D9">
        <w:instrText>)</w:instrText>
      </w:r>
      <w:r w:rsidR="00A671D9">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3F4D6418" w:rsidR="00661E2B" w:rsidRDefault="00661E2B" w:rsidP="00F75A04">
      <w:pPr>
        <w:pStyle w:val="MTDisplayEquation"/>
      </w:pPr>
      <w:r>
        <w:tab/>
      </w:r>
      <w:r w:rsidR="00DF221F" w:rsidRPr="00DF221F">
        <w:rPr>
          <w:position w:val="-12"/>
        </w:rPr>
        <w:object w:dxaOrig="1440" w:dyaOrig="380" w14:anchorId="7D987222">
          <v:shape id="_x0000_i2759" type="#_x0000_t75" style="width:1in;height:18.75pt" o:ole="">
            <v:imagedata r:id="rId3501" o:title=""/>
          </v:shape>
          <o:OLEObject Type="Embed" ProgID="Equation.DSMT4" ShapeID="_x0000_i2759" DrawAspect="Content" ObjectID="_1527086384" r:id="rId3502"/>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12</w:instrText>
        </w:r>
      </w:fldSimple>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4C43CE50" w:rsidR="00661E2B" w:rsidRDefault="00661E2B" w:rsidP="00F75A04">
      <w:pPr>
        <w:pStyle w:val="MTDisplayEquation"/>
      </w:pPr>
      <w:r>
        <w:tab/>
      </w:r>
      <w:r w:rsidR="00DF221F" w:rsidRPr="00DF221F">
        <w:rPr>
          <w:position w:val="-14"/>
        </w:rPr>
        <w:object w:dxaOrig="999" w:dyaOrig="400" w14:anchorId="645EF189">
          <v:shape id="_x0000_i2760" type="#_x0000_t75" style="width:50.25pt;height:20.25pt" o:ole="">
            <v:imagedata r:id="rId3503" o:title=""/>
          </v:shape>
          <o:OLEObject Type="Embed" ProgID="Equation.DSMT4" ShapeID="_x0000_i2760" DrawAspect="Content" ObjectID="_1527086385" r:id="rId3504"/>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13</w:instrText>
        </w:r>
      </w:fldSimple>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039" w:name="_Toc302112088"/>
      <w:r>
        <w:t>A single rigid body</w:t>
      </w:r>
      <w:bookmarkEnd w:id="1039"/>
    </w:p>
    <w:p w14:paraId="64BD3C38" w14:textId="77777777" w:rsidR="008C7882" w:rsidRDefault="008C7882" w:rsidP="008C7882">
      <w:r>
        <w:t>The global system of equations can now be written as follows (for a single rigid body coupled to a deformable body),</w:t>
      </w:r>
    </w:p>
    <w:p w14:paraId="4ABC25AE" w14:textId="1800955D" w:rsidR="008C7882" w:rsidRDefault="008C7882" w:rsidP="008C7882">
      <w:pPr>
        <w:pStyle w:val="MTDisplayEquation"/>
      </w:pPr>
      <w:r>
        <w:tab/>
      </w:r>
      <w:r w:rsidR="00DF221F" w:rsidRPr="00DF221F">
        <w:rPr>
          <w:position w:val="-52"/>
        </w:rPr>
        <w:object w:dxaOrig="3379" w:dyaOrig="1160" w14:anchorId="45AD5FFA">
          <v:shape id="_x0000_i2761" type="#_x0000_t75" style="width:168.75pt;height:57.75pt" o:ole="">
            <v:imagedata r:id="rId3505" o:title=""/>
          </v:shape>
          <o:OLEObject Type="Embed" ProgID="Equation.DSMT4" ShapeID="_x0000_i2761" DrawAspect="Content" ObjectID="_1527086386" r:id="rId35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14</w:instrText>
        </w:r>
      </w:fldSimple>
      <w:r>
        <w:instrText>)</w:instrText>
      </w:r>
      <w:r>
        <w:fldChar w:fldCharType="end"/>
      </w:r>
    </w:p>
    <w:p w14:paraId="2EFE6F49" w14:textId="5CDA6D21" w:rsidR="008C7882" w:rsidRDefault="008C7882" w:rsidP="008C7882">
      <w:r>
        <w:t xml:space="preserve">Here </w:t>
      </w:r>
      <w:r w:rsidR="00DF221F" w:rsidRPr="00025957">
        <w:rPr>
          <w:position w:val="-4"/>
        </w:rPr>
        <w:object w:dxaOrig="320" w:dyaOrig="300" w14:anchorId="0D5EB101">
          <v:shape id="_x0000_i2762" type="#_x0000_t75" style="width:15.75pt;height:15pt" o:ole="">
            <v:imagedata r:id="rId3507" o:title=""/>
          </v:shape>
          <o:OLEObject Type="Embed" ProgID="Equation.DSMT4" ShapeID="_x0000_i2762" DrawAspect="Content" ObjectID="_1527086387" r:id="rId3508"/>
        </w:object>
      </w:r>
      <w:r>
        <w:t>is formed by adding all the residual vectors of all interface nodes that connect the deformable body to the rigid body,</w:t>
      </w:r>
    </w:p>
    <w:p w14:paraId="72000CA6" w14:textId="3053B8D1" w:rsidR="008C7882" w:rsidRDefault="008C7882" w:rsidP="008C7882">
      <w:pPr>
        <w:pStyle w:val="MTDisplayEquation"/>
      </w:pPr>
      <w:r>
        <w:tab/>
      </w:r>
      <w:r w:rsidR="00DF221F" w:rsidRPr="00DF221F">
        <w:rPr>
          <w:position w:val="-28"/>
        </w:rPr>
        <w:object w:dxaOrig="1200" w:dyaOrig="540" w14:anchorId="658496C1">
          <v:shape id="_x0000_i2763" type="#_x0000_t75" style="width:60pt;height:27pt" o:ole="">
            <v:imagedata r:id="rId3509" o:title=""/>
          </v:shape>
          <o:OLEObject Type="Embed" ProgID="Equation.DSMT4" ShapeID="_x0000_i2763" DrawAspect="Content" ObjectID="_1527086388" r:id="rId35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15</w:instrText>
        </w:r>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758D4A10" w:rsidR="008C7882" w:rsidRDefault="008C7882" w:rsidP="008C7882">
      <w:pPr>
        <w:pStyle w:val="MTDisplayEquation"/>
      </w:pPr>
      <w:r>
        <w:tab/>
      </w:r>
      <w:r w:rsidR="00DF221F" w:rsidRPr="00DF221F">
        <w:rPr>
          <w:position w:val="-28"/>
        </w:rPr>
        <w:object w:dxaOrig="1460" w:dyaOrig="540" w14:anchorId="2A207C60">
          <v:shape id="_x0000_i2764" type="#_x0000_t75" style="width:72.75pt;height:27pt" o:ole="">
            <v:imagedata r:id="rId3511" o:title=""/>
          </v:shape>
          <o:OLEObject Type="Embed" ProgID="Equation.DSMT4" ShapeID="_x0000_i2764" DrawAspect="Content" ObjectID="_1527086389" r:id="rId35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16</w:instrText>
        </w:r>
      </w:fldSimple>
      <w:r>
        <w:instrText>)</w:instrText>
      </w:r>
      <w:r>
        <w:fldChar w:fldCharType="end"/>
      </w:r>
    </w:p>
    <w:p w14:paraId="4A7AB10D" w14:textId="71659555" w:rsidR="008C7882" w:rsidRDefault="008C7882" w:rsidP="008C7882">
      <w:r>
        <w:t xml:space="preserve">It is recognized that </w:t>
      </w:r>
      <w:r w:rsidR="00DF221F" w:rsidRPr="00025957">
        <w:rPr>
          <w:position w:val="-4"/>
        </w:rPr>
        <w:object w:dxaOrig="320" w:dyaOrig="300" w14:anchorId="47A28F0B">
          <v:shape id="_x0000_i2765" type="#_x0000_t75" style="width:15.75pt;height:15pt" o:ole="">
            <v:imagedata r:id="rId3513" o:title=""/>
          </v:shape>
          <o:OLEObject Type="Embed" ProgID="Equation.DSMT4" ShapeID="_x0000_i2765" DrawAspect="Content" ObjectID="_1527086390" r:id="rId3514"/>
        </w:object>
      </w:r>
      <w:r>
        <w:t xml:space="preserve"> is simply the total residual force that is applied to the rigid body and </w:t>
      </w:r>
      <w:r w:rsidR="00DF221F" w:rsidRPr="00025957">
        <w:rPr>
          <w:position w:val="-4"/>
        </w:rPr>
        <w:object w:dxaOrig="400" w:dyaOrig="300" w14:anchorId="65E7237B">
          <v:shape id="_x0000_i2766" type="#_x0000_t75" style="width:20.25pt;height:15pt" o:ole="">
            <v:imagedata r:id="rId3515" o:title=""/>
          </v:shape>
          <o:OLEObject Type="Embed" ProgID="Equation.DSMT4" ShapeID="_x0000_i2766" DrawAspect="Content" ObjectID="_1527086391" r:id="rId3516"/>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484A0B8D" w:rsidR="008C7882" w:rsidRDefault="008C7882" w:rsidP="008C7882">
      <w:pPr>
        <w:pStyle w:val="MTDisplayEquation"/>
      </w:pPr>
      <w:r>
        <w:lastRenderedPageBreak/>
        <w:tab/>
      </w:r>
      <w:r w:rsidR="00DF221F" w:rsidRPr="00DF221F">
        <w:rPr>
          <w:position w:val="-50"/>
        </w:rPr>
        <w:object w:dxaOrig="2140" w:dyaOrig="1120" w14:anchorId="0A71EB14">
          <v:shape id="_x0000_i2767" type="#_x0000_t75" style="width:107.25pt;height:56.25pt" o:ole="">
            <v:imagedata r:id="rId3517" o:title=""/>
          </v:shape>
          <o:OLEObject Type="Embed" ProgID="Equation.DSMT4" ShapeID="_x0000_i2767" DrawAspect="Content" ObjectID="_1527086392" r:id="rId351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17</w:instrText>
        </w:r>
      </w:fldSimple>
      <w:r>
        <w:instrText>)</w:instrText>
      </w:r>
      <w:r>
        <w:fldChar w:fldCharType="end"/>
      </w:r>
    </w:p>
    <w:p w14:paraId="0CC09B03" w14:textId="029739A8" w:rsidR="008C7882" w:rsidRDefault="008C7882" w:rsidP="008C7882">
      <w:r>
        <w:t xml:space="preserve">where </w:t>
      </w:r>
      <w:r w:rsidR="00DF221F" w:rsidRPr="00DF221F">
        <w:rPr>
          <w:position w:val="-14"/>
        </w:rPr>
        <w:object w:dxaOrig="300" w:dyaOrig="380" w14:anchorId="41F120E3">
          <v:shape id="_x0000_i2768" type="#_x0000_t75" style="width:15pt;height:18.75pt" o:ole="">
            <v:imagedata r:id="rId3519" o:title=""/>
          </v:shape>
          <o:OLEObject Type="Embed" ProgID="Equation.DSMT4" ShapeID="_x0000_i2768" DrawAspect="Content" ObjectID="_1527086393" r:id="rId3520"/>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DF221F" w:rsidRPr="00025957">
        <w:rPr>
          <w:position w:val="-4"/>
        </w:rPr>
        <w:object w:dxaOrig="400" w:dyaOrig="300" w14:anchorId="23DD4D7D">
          <v:shape id="_x0000_i2769" type="#_x0000_t75" style="width:20.25pt;height:15pt" o:ole="">
            <v:imagedata r:id="rId3521" o:title=""/>
          </v:shape>
          <o:OLEObject Type="Embed" ProgID="Equation.DSMT4" ShapeID="_x0000_i2769" DrawAspect="Content" ObjectID="_1527086394" r:id="rId3522"/>
        </w:object>
      </w:r>
      <w:r>
        <w:t>in the usual manner,</w:t>
      </w:r>
    </w:p>
    <w:p w14:paraId="54076E85" w14:textId="3D9888DB" w:rsidR="008C7882" w:rsidRDefault="008C7882" w:rsidP="008C7882">
      <w:pPr>
        <w:pStyle w:val="MTDisplayEquation"/>
      </w:pPr>
      <w:r>
        <w:tab/>
      </w:r>
      <w:r w:rsidR="00DF221F" w:rsidRPr="00DF221F">
        <w:rPr>
          <w:position w:val="-28"/>
        </w:rPr>
        <w:object w:dxaOrig="1280" w:dyaOrig="540" w14:anchorId="4AADC320">
          <v:shape id="_x0000_i2770" type="#_x0000_t75" style="width:63.75pt;height:27pt" o:ole="">
            <v:imagedata r:id="rId3523" o:title=""/>
          </v:shape>
          <o:OLEObject Type="Embed" ProgID="Equation.DSMT4" ShapeID="_x0000_i2770" DrawAspect="Content" ObjectID="_1527086395" r:id="rId352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18</w:instrText>
        </w:r>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085D085" w:rsidR="008C7882" w:rsidRDefault="008C7882" w:rsidP="008C7882">
      <w:r>
        <w:t xml:space="preserve">If node </w:t>
      </w:r>
      <w:r>
        <w:rPr>
          <w:i/>
        </w:rPr>
        <w:t>j</w:t>
      </w:r>
      <w:r>
        <w:t xml:space="preserve"> is an interface node, than the nodal stiffness matrix gets assembled in the </w:t>
      </w:r>
      <w:r w:rsidR="00DF221F" w:rsidRPr="00025957">
        <w:rPr>
          <w:position w:val="-4"/>
        </w:rPr>
        <w:object w:dxaOrig="480" w:dyaOrig="300" w14:anchorId="315DE2FB">
          <v:shape id="_x0000_i2771" type="#_x0000_t75" style="width:24pt;height:15pt" o:ole="">
            <v:imagedata r:id="rId3525" o:title=""/>
          </v:shape>
          <o:OLEObject Type="Embed" ProgID="Equation.DSMT4" ShapeID="_x0000_i2771" DrawAspect="Content" ObjectID="_1527086396" r:id="rId3526"/>
        </w:object>
      </w:r>
      <w:r>
        <w:t>matrix:</w:t>
      </w:r>
    </w:p>
    <w:p w14:paraId="5E498C64" w14:textId="47CBB652" w:rsidR="008C7882" w:rsidRDefault="008C7882" w:rsidP="008C7882">
      <w:pPr>
        <w:pStyle w:val="MTDisplayEquation"/>
      </w:pPr>
      <w:r>
        <w:tab/>
      </w:r>
      <w:r w:rsidR="00DF221F" w:rsidRPr="00DF221F">
        <w:rPr>
          <w:position w:val="-28"/>
        </w:rPr>
        <w:object w:dxaOrig="2360" w:dyaOrig="560" w14:anchorId="1AAECD73">
          <v:shape id="_x0000_i2772" type="#_x0000_t75" style="width:117.75pt;height:27.75pt" o:ole="">
            <v:imagedata r:id="rId3527" o:title=""/>
          </v:shape>
          <o:OLEObject Type="Embed" ProgID="Equation.DSMT4" ShapeID="_x0000_i2772" DrawAspect="Content" ObjectID="_1527086397" r:id="rId352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19</w:instrText>
        </w:r>
      </w:fldSimple>
      <w:r>
        <w:instrText>)</w:instrText>
      </w:r>
      <w:r>
        <w:fldChar w:fldCharType="end"/>
      </w:r>
    </w:p>
    <w:p w14:paraId="469BB70A" w14:textId="3DB5D036" w:rsidR="008C7882" w:rsidRDefault="008C7882" w:rsidP="008C7882">
      <w:r>
        <w:t xml:space="preserve">If both nodes belong to the rigid body than the nodal element matrix gets assembled in </w:t>
      </w:r>
      <w:r w:rsidR="00DF221F" w:rsidRPr="00025957">
        <w:rPr>
          <w:position w:val="-4"/>
        </w:rPr>
        <w:object w:dxaOrig="380" w:dyaOrig="300" w14:anchorId="5035749A">
          <v:shape id="_x0000_i2773" type="#_x0000_t75" style="width:18.75pt;height:15pt" o:ole="">
            <v:imagedata r:id="rId3529" o:title=""/>
          </v:shape>
          <o:OLEObject Type="Embed" ProgID="Equation.DSMT4" ShapeID="_x0000_i2773" DrawAspect="Content" ObjectID="_1527086398" r:id="rId3530"/>
        </w:object>
      </w:r>
      <w:r>
        <w:t>as follows,</w:t>
      </w:r>
    </w:p>
    <w:p w14:paraId="5EC9C4E3" w14:textId="48359ED9" w:rsidR="008C7882" w:rsidRDefault="008C7882" w:rsidP="008C7882">
      <w:pPr>
        <w:pStyle w:val="MTDisplayEquation"/>
      </w:pPr>
      <w:r>
        <w:tab/>
      </w:r>
      <w:r w:rsidR="00DF221F" w:rsidRPr="00DF221F">
        <w:rPr>
          <w:position w:val="-34"/>
        </w:rPr>
        <w:object w:dxaOrig="2799" w:dyaOrig="800" w14:anchorId="36E2866A">
          <v:shape id="_x0000_i2774" type="#_x0000_t75" style="width:140.25pt;height:39.75pt" o:ole="">
            <v:imagedata r:id="rId3531" o:title=""/>
          </v:shape>
          <o:OLEObject Type="Embed" ProgID="Equation.DSMT4" ShapeID="_x0000_i2774" DrawAspect="Content" ObjectID="_1527086399" r:id="rId353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20</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040" w:name="_Toc302112089"/>
      <w:r>
        <w:t>Multiple Rigid Bodies</w:t>
      </w:r>
      <w:bookmarkEnd w:id="1040"/>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5DD4BF59" w:rsidR="008C7882" w:rsidRDefault="008C7882" w:rsidP="008C7882">
      <w:pPr>
        <w:pStyle w:val="MTDisplayEquation"/>
      </w:pPr>
      <w:r>
        <w:tab/>
      </w:r>
      <w:r w:rsidR="00DF221F" w:rsidRPr="00DF221F">
        <w:rPr>
          <w:position w:val="-86"/>
        </w:rPr>
        <w:object w:dxaOrig="4000" w:dyaOrig="1840" w14:anchorId="58131D61">
          <v:shape id="_x0000_i2775" type="#_x0000_t75" style="width:200.25pt;height:92.25pt" o:ole="">
            <v:imagedata r:id="rId3533" o:title=""/>
          </v:shape>
          <o:OLEObject Type="Embed" ProgID="Equation.DSMT4" ShapeID="_x0000_i2775" DrawAspect="Content" ObjectID="_1527086400" r:id="rId35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21</w:instrText>
        </w:r>
      </w:fldSimple>
      <w:r>
        <w:instrText>)</w:instrText>
      </w:r>
      <w:r>
        <w:fldChar w:fldCharType="end"/>
      </w:r>
    </w:p>
    <w:p w14:paraId="10772992" w14:textId="72296663"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DF221F" w:rsidRPr="00DF221F">
        <w:rPr>
          <w:position w:val="-12"/>
        </w:rPr>
        <w:object w:dxaOrig="480" w:dyaOrig="380" w14:anchorId="6324692E">
          <v:shape id="_x0000_i2776" type="#_x0000_t75" style="width:24pt;height:18.75pt" o:ole="">
            <v:imagedata r:id="rId3535" o:title=""/>
          </v:shape>
          <o:OLEObject Type="Embed" ProgID="Equation.DSMT4" ShapeID="_x0000_i2776" DrawAspect="Content" ObjectID="_1527086401" r:id="rId3536"/>
        </w:object>
      </w:r>
      <w:r>
        <w:t xml:space="preserve">. If, however, node </w:t>
      </w:r>
      <w:r>
        <w:rPr>
          <w:i/>
        </w:rPr>
        <w:t>j</w:t>
      </w:r>
      <w:r>
        <w:t xml:space="preserve"> is attached to rigid body 2 then their nodal stiffness matrix goes into </w:t>
      </w:r>
      <w:r w:rsidR="00DF221F" w:rsidRPr="00DF221F">
        <w:rPr>
          <w:position w:val="-12"/>
        </w:rPr>
        <w:object w:dxaOrig="480" w:dyaOrig="380" w14:anchorId="4FC3C26D">
          <v:shape id="_x0000_i2777" type="#_x0000_t75" style="width:24pt;height:18.75pt" o:ole="">
            <v:imagedata r:id="rId3537" o:title=""/>
          </v:shape>
          <o:OLEObject Type="Embed" ProgID="Equation.DSMT4" ShapeID="_x0000_i2777" DrawAspect="Content" ObjectID="_1527086402" r:id="rId3538"/>
        </w:object>
      </w:r>
      <w:r>
        <w:t xml:space="preserve">. If node </w:t>
      </w:r>
      <w:r>
        <w:rPr>
          <w:i/>
        </w:rPr>
        <w:t>i</w:t>
      </w:r>
      <w:r>
        <w:t xml:space="preserve"> is connected to rigid body 1 and node </w:t>
      </w:r>
      <w:r>
        <w:rPr>
          <w:i/>
        </w:rPr>
        <w:t>j</w:t>
      </w:r>
      <w:r>
        <w:t xml:space="preserve"> is connected to rigid body 2, then their nodal stiffness matrix goes into </w:t>
      </w:r>
      <w:r w:rsidR="00DF221F" w:rsidRPr="00DF221F">
        <w:rPr>
          <w:position w:val="-12"/>
        </w:rPr>
        <w:object w:dxaOrig="400" w:dyaOrig="380" w14:anchorId="7FFD75FC">
          <v:shape id="_x0000_i2778" type="#_x0000_t75" style="width:20.25pt;height:18.75pt" o:ole="">
            <v:imagedata r:id="rId3539" o:title=""/>
          </v:shape>
          <o:OLEObject Type="Embed" ProgID="Equation.DSMT4" ShapeID="_x0000_i2778" DrawAspect="Content" ObjectID="_1527086403" r:id="rId3540"/>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041" w:name="_Toc302112090"/>
      <w:r>
        <w:lastRenderedPageBreak/>
        <w:t>Rigid Joints</w:t>
      </w:r>
      <w:bookmarkEnd w:id="1041"/>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128ED91D" w:rsidR="008C7882" w:rsidRDefault="008C7882" w:rsidP="008C7882">
      <w:pPr>
        <w:pStyle w:val="MTDisplayEquation"/>
      </w:pPr>
      <w:r>
        <w:tab/>
      </w:r>
      <w:r w:rsidR="00DF221F" w:rsidRPr="00DF221F">
        <w:rPr>
          <w:position w:val="-16"/>
        </w:rPr>
        <w:object w:dxaOrig="3120" w:dyaOrig="440" w14:anchorId="0BF2922F">
          <v:shape id="_x0000_i2779" type="#_x0000_t75" style="width:156pt;height:21.75pt" o:ole="">
            <v:imagedata r:id="rId3541" o:title=""/>
          </v:shape>
          <o:OLEObject Type="Embed" ProgID="Equation.DSMT4" ShapeID="_x0000_i2779" DrawAspect="Content" ObjectID="_1527086404" r:id="rId3542"/>
        </w:object>
      </w:r>
      <w:r w:rsidR="00E452A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42" w:name="ZEqnNum474877"/>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22</w:instrText>
        </w:r>
      </w:fldSimple>
      <w:r>
        <w:instrText>)</w:instrText>
      </w:r>
      <w:bookmarkEnd w:id="1042"/>
      <w:r>
        <w:fldChar w:fldCharType="end"/>
      </w:r>
    </w:p>
    <w:p w14:paraId="605FB5B2" w14:textId="77777777" w:rsidR="008C7882" w:rsidRDefault="008C7882" w:rsidP="008C7882"/>
    <w:p w14:paraId="52CA4D1F" w14:textId="677D090D" w:rsidR="008C7882" w:rsidRDefault="008C7882" w:rsidP="008C7882">
      <w:r>
        <w:t xml:space="preserve">Here </w:t>
      </w:r>
      <w:r w:rsidR="00DF221F" w:rsidRPr="00025957">
        <w:rPr>
          <w:position w:val="-4"/>
        </w:rPr>
        <w:object w:dxaOrig="320" w:dyaOrig="300" w14:anchorId="08D0AC72">
          <v:shape id="_x0000_i2780" type="#_x0000_t75" style="width:15.75pt;height:15pt" o:ole="">
            <v:imagedata r:id="rId3543" o:title=""/>
          </v:shape>
          <o:OLEObject Type="Embed" ProgID="Equation.DSMT4" ShapeID="_x0000_i2780" DrawAspect="Content" ObjectID="_1527086405" r:id="rId3544"/>
        </w:object>
      </w:r>
      <w:r>
        <w:t xml:space="preserve">is the location of the joint in the reference configuration and </w:t>
      </w:r>
      <w:r w:rsidR="00DF221F" w:rsidRPr="00DF221F">
        <w:rPr>
          <w:position w:val="-14"/>
        </w:rPr>
        <w:object w:dxaOrig="1200" w:dyaOrig="420" w14:anchorId="0C0689E9">
          <v:shape id="_x0000_i2781" type="#_x0000_t75" style="width:60pt;height:21pt" o:ole="">
            <v:imagedata r:id="rId3545" o:title=""/>
          </v:shape>
          <o:OLEObject Type="Embed" ProgID="Equation.DSMT4" ShapeID="_x0000_i2781" DrawAspect="Content" ObjectID="_1527086406" r:id="rId3546"/>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572445">
          <w:instrText>(6.22)</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1E911330" w:rsidR="008C7882" w:rsidRDefault="008C7882" w:rsidP="008C7882">
      <w:pPr>
        <w:pStyle w:val="MTDisplayEquation"/>
      </w:pPr>
      <w:r>
        <w:tab/>
      </w:r>
      <w:r w:rsidR="00DF221F" w:rsidRPr="00DF221F">
        <w:rPr>
          <w:position w:val="-56"/>
        </w:rPr>
        <w:object w:dxaOrig="5020" w:dyaOrig="960" w14:anchorId="63494006">
          <v:shape id="_x0000_i2782" type="#_x0000_t75" style="width:251.25pt;height:48pt" o:ole="">
            <v:imagedata r:id="rId3547" o:title=""/>
          </v:shape>
          <o:OLEObject Type="Embed" ProgID="Equation.DSMT4" ShapeID="_x0000_i2782" DrawAspect="Content" ObjectID="_1527086407" r:id="rId3548"/>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23</w:instrText>
        </w:r>
      </w:fldSimple>
      <w:r>
        <w:instrText>)</w:instrText>
      </w:r>
      <w:r>
        <w:fldChar w:fldCharType="end"/>
      </w:r>
    </w:p>
    <w:p w14:paraId="6EABE853" w14:textId="67038AB2" w:rsidR="008C7882" w:rsidRDefault="008C7882" w:rsidP="008C7882">
      <w:r>
        <w:t xml:space="preserve">Here, the </w:t>
      </w:r>
      <w:r w:rsidR="00DF221F" w:rsidRPr="00025957">
        <w:rPr>
          <w:position w:val="-4"/>
        </w:rPr>
        <w:object w:dxaOrig="380" w:dyaOrig="320" w14:anchorId="56485E1F">
          <v:shape id="_x0000_i2783" type="#_x0000_t75" style="width:18.75pt;height:15.75pt" o:ole="">
            <v:imagedata r:id="rId3549" o:title=""/>
          </v:shape>
          <o:OLEObject Type="Embed" ProgID="Equation.DSMT4" ShapeID="_x0000_i2783" DrawAspect="Content" ObjectID="_1527086408" r:id="rId3550"/>
        </w:object>
      </w:r>
      <w:r>
        <w:t xml:space="preserve">’s are the forces that will prevent the rigid bodies to separate at the joint position and </w:t>
      </w:r>
      <w:r w:rsidR="00DF221F" w:rsidRPr="00DF221F">
        <w:rPr>
          <w:position w:val="-10"/>
        </w:rPr>
        <w:object w:dxaOrig="1080" w:dyaOrig="380" w14:anchorId="7E1E8062">
          <v:shape id="_x0000_i2784" type="#_x0000_t75" style="width:54pt;height:18.75pt" o:ole="">
            <v:imagedata r:id="rId3551" o:title=""/>
          </v:shape>
          <o:OLEObject Type="Embed" ProgID="Equation.DSMT4" ShapeID="_x0000_i2784" DrawAspect="Content" ObjectID="_1527086409" r:id="rId3552"/>
        </w:object>
      </w:r>
      <w:r>
        <w:t xml:space="preserve">. First we note that due to the third law of Newton </w:t>
      </w:r>
      <w:r w:rsidR="00DF221F" w:rsidRPr="00025957">
        <w:rPr>
          <w:position w:val="-4"/>
        </w:rPr>
        <w:object w:dxaOrig="1140" w:dyaOrig="320" w14:anchorId="7B9BB899">
          <v:shape id="_x0000_i2785" type="#_x0000_t75" style="width:57pt;height:15.75pt" o:ole="">
            <v:imagedata r:id="rId3553" o:title=""/>
          </v:shape>
          <o:OLEObject Type="Embed" ProgID="Equation.DSMT4" ShapeID="_x0000_i2785" DrawAspect="Content" ObjectID="_1527086410" r:id="rId3554"/>
        </w:object>
      </w:r>
      <w:r>
        <w:t>, so that we can write the constraint term as,</w:t>
      </w:r>
    </w:p>
    <w:p w14:paraId="53FCAEB0" w14:textId="77777777" w:rsidR="008C7882" w:rsidRDefault="008C7882" w:rsidP="008C7882"/>
    <w:p w14:paraId="1FC67D91" w14:textId="338BC663" w:rsidR="008C7882" w:rsidRDefault="008C7882" w:rsidP="008C7882">
      <w:pPr>
        <w:pStyle w:val="MTDisplayEquation"/>
      </w:pPr>
      <w:r>
        <w:tab/>
      </w:r>
      <w:r w:rsidR="00DF221F" w:rsidRPr="00DF221F">
        <w:rPr>
          <w:position w:val="-20"/>
        </w:rPr>
        <w:object w:dxaOrig="3379" w:dyaOrig="520" w14:anchorId="1032C87A">
          <v:shape id="_x0000_i2786" type="#_x0000_t75" style="width:168.75pt;height:26.25pt" o:ole="">
            <v:imagedata r:id="rId3555" o:title=""/>
          </v:shape>
          <o:OLEObject Type="Embed" ProgID="Equation.DSMT4" ShapeID="_x0000_i2786" DrawAspect="Content" ObjectID="_1527086411" r:id="rId3556"/>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24</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5323DD05" w:rsidR="008C7882" w:rsidRDefault="008C7882" w:rsidP="008C7882">
      <w:pPr>
        <w:pStyle w:val="MTDisplayEquation"/>
      </w:pPr>
      <w:r>
        <w:tab/>
      </w:r>
      <w:r w:rsidR="00DF221F" w:rsidRPr="00DF221F">
        <w:rPr>
          <w:position w:val="-14"/>
        </w:rPr>
        <w:object w:dxaOrig="2020" w:dyaOrig="420" w14:anchorId="4E0E75D4">
          <v:shape id="_x0000_i2787" type="#_x0000_t75" style="width:101.25pt;height:21pt" o:ole="">
            <v:imagedata r:id="rId3557" o:title=""/>
          </v:shape>
          <o:OLEObject Type="Embed" ProgID="Equation.DSMT4" ShapeID="_x0000_i2787" DrawAspect="Content" ObjectID="_1527086412" r:id="rId3558"/>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43" w:name="ZEqnNum929900"/>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25</w:instrText>
        </w:r>
      </w:fldSimple>
      <w:r>
        <w:instrText>)</w:instrText>
      </w:r>
      <w:bookmarkEnd w:id="1043"/>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37916D0E" w:rsidR="008C7882" w:rsidRDefault="008C7882" w:rsidP="008C7882">
      <w:pPr>
        <w:pStyle w:val="MTDisplayEquation"/>
      </w:pPr>
      <w:r>
        <w:tab/>
      </w:r>
      <w:r w:rsidR="00DF221F" w:rsidRPr="00DF221F">
        <w:rPr>
          <w:position w:val="-12"/>
        </w:rPr>
        <w:object w:dxaOrig="1100" w:dyaOrig="360" w14:anchorId="6F806ACE">
          <v:shape id="_x0000_i2788" type="#_x0000_t75" style="width:54.75pt;height:18pt" o:ole="">
            <v:imagedata r:id="rId3559" o:title=""/>
          </v:shape>
          <o:OLEObject Type="Embed" ProgID="Equation.DSMT4" ShapeID="_x0000_i2788" DrawAspect="Content" ObjectID="_1527086413" r:id="rId3560"/>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26</w:instrText>
        </w:r>
      </w:fldSimple>
      <w:r>
        <w:instrText>)</w:instrText>
      </w:r>
      <w:r>
        <w:fldChar w:fldCharType="end"/>
      </w:r>
    </w:p>
    <w:p w14:paraId="501B2360" w14:textId="4C27D42E" w:rsidR="008C7882" w:rsidRDefault="008C7882" w:rsidP="008C7882">
      <w:r>
        <w:t xml:space="preserve">where </w:t>
      </w:r>
      <w:r w:rsidR="00DF221F" w:rsidRPr="00025957">
        <w:rPr>
          <w:position w:val="-4"/>
        </w:rPr>
        <w:object w:dxaOrig="200" w:dyaOrig="260" w14:anchorId="651E7315">
          <v:shape id="_x0000_i2789" type="#_x0000_t75" style="width:9.75pt;height:12.75pt" o:ole="">
            <v:imagedata r:id="rId3561" o:title=""/>
          </v:shape>
          <o:OLEObject Type="Embed" ProgID="Equation.DSMT4" ShapeID="_x0000_i2789" DrawAspect="Content" ObjectID="_1527086414" r:id="rId3562"/>
        </w:object>
      </w:r>
      <w:r>
        <w:t xml:space="preserve">is the Lagrange multiplier and </w:t>
      </w:r>
      <w:r w:rsidR="00DF221F" w:rsidRPr="00DF221F">
        <w:rPr>
          <w:position w:val="-12"/>
        </w:rPr>
        <w:object w:dxaOrig="260" w:dyaOrig="360" w14:anchorId="2F5EC75C">
          <v:shape id="_x0000_i2790" type="#_x0000_t75" style="width:12.75pt;height:18pt" o:ole="">
            <v:imagedata r:id="rId3563" o:title=""/>
          </v:shape>
          <o:OLEObject Type="Embed" ProgID="Equation.DSMT4" ShapeID="_x0000_i2790" DrawAspect="Content" ObjectID="_1527086415" r:id="rId3564"/>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572445">
          <w:instrText>(6.25)</w:instrText>
        </w:r>
      </w:fldSimple>
      <w:r>
        <w:fldChar w:fldCharType="end"/>
      </w:r>
      <w:r>
        <w:t xml:space="preserve"> is given by,</w:t>
      </w:r>
    </w:p>
    <w:p w14:paraId="0D310197" w14:textId="77777777" w:rsidR="008C7882" w:rsidRDefault="008C7882" w:rsidP="008C7882"/>
    <w:p w14:paraId="2C16C27E" w14:textId="1A72DEE7" w:rsidR="008C7882" w:rsidRDefault="008C7882" w:rsidP="008C7882">
      <w:pPr>
        <w:pStyle w:val="MTDisplayEquation"/>
      </w:pPr>
      <w:r>
        <w:tab/>
      </w:r>
      <w:r w:rsidR="00DF221F" w:rsidRPr="00DF221F">
        <w:rPr>
          <w:position w:val="-32"/>
        </w:rPr>
        <w:object w:dxaOrig="2500" w:dyaOrig="760" w14:anchorId="2C16FC86">
          <v:shape id="_x0000_i2791" type="#_x0000_t75" style="width:125.25pt;height:38.25pt" o:ole="">
            <v:imagedata r:id="rId3565" o:title=""/>
          </v:shape>
          <o:OLEObject Type="Embed" ProgID="Equation.DSMT4" ShapeID="_x0000_i2791" DrawAspect="Content" ObjectID="_1527086416" r:id="rId356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27</w:instrText>
        </w:r>
      </w:fldSimple>
      <w:r>
        <w:instrText>)</w:instrText>
      </w:r>
      <w:r>
        <w:fldChar w:fldCharType="end"/>
      </w:r>
    </w:p>
    <w:p w14:paraId="00301DF0" w14:textId="224792B3" w:rsidR="008C7882" w:rsidRDefault="008C7882" w:rsidP="008C7882">
      <w:r>
        <w:t xml:space="preserve">Using the rigid body assumption, the quantity </w:t>
      </w:r>
      <w:r w:rsidR="00DF221F" w:rsidRPr="00DF221F">
        <w:rPr>
          <w:position w:val="-6"/>
        </w:rPr>
        <w:object w:dxaOrig="320" w:dyaOrig="279" w14:anchorId="3DBB68A6">
          <v:shape id="_x0000_i2792" type="#_x0000_t75" style="width:15.75pt;height:14.25pt" o:ole="">
            <v:imagedata r:id="rId3567" o:title=""/>
          </v:shape>
          <o:OLEObject Type="Embed" ProgID="Equation.DSMT4" ShapeID="_x0000_i2792" DrawAspect="Content" ObjectID="_1527086417" r:id="rId3568"/>
        </w:object>
      </w:r>
      <w:r>
        <w:t>can be written as follows,</w:t>
      </w:r>
    </w:p>
    <w:p w14:paraId="50F94293" w14:textId="77777777" w:rsidR="008C7882" w:rsidRDefault="008C7882" w:rsidP="008C7882"/>
    <w:p w14:paraId="057BD8B3" w14:textId="63BF2745" w:rsidR="008C7882" w:rsidRDefault="008C7882" w:rsidP="008C7882">
      <w:pPr>
        <w:pStyle w:val="MTDisplayEquation"/>
      </w:pPr>
      <w:r>
        <w:tab/>
      </w:r>
      <w:r w:rsidR="00DF221F" w:rsidRPr="00DF221F">
        <w:rPr>
          <w:position w:val="-36"/>
        </w:rPr>
        <w:object w:dxaOrig="2780" w:dyaOrig="840" w14:anchorId="03FD1D02">
          <v:shape id="_x0000_i2793" type="#_x0000_t75" style="width:138.75pt;height:42pt" o:ole="">
            <v:imagedata r:id="rId3569" o:title=""/>
          </v:shape>
          <o:OLEObject Type="Embed" ProgID="Equation.DSMT4" ShapeID="_x0000_i2793" DrawAspect="Content" ObjectID="_1527086418" r:id="rId357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28</w:instrText>
        </w:r>
      </w:fldSimple>
      <w:r>
        <w:instrText>)</w:instrText>
      </w:r>
      <w:r>
        <w:fldChar w:fldCharType="end"/>
      </w:r>
    </w:p>
    <w:p w14:paraId="7B34FDFA" w14:textId="277E352F" w:rsidR="008C7882" w:rsidRDefault="008C7882" w:rsidP="008C7882">
      <w:r>
        <w:t xml:space="preserve">And similarly for </w:t>
      </w:r>
      <w:r w:rsidR="00DF221F" w:rsidRPr="00DF221F">
        <w:rPr>
          <w:position w:val="-6"/>
        </w:rPr>
        <w:object w:dxaOrig="320" w:dyaOrig="279" w14:anchorId="65FCEC20">
          <v:shape id="_x0000_i2794" type="#_x0000_t75" style="width:15.75pt;height:14.25pt" o:ole="">
            <v:imagedata r:id="rId3571" o:title=""/>
          </v:shape>
          <o:OLEObject Type="Embed" ProgID="Equation.DSMT4" ShapeID="_x0000_i2794" DrawAspect="Content" ObjectID="_1527086419" r:id="rId3572"/>
        </w:object>
      </w:r>
      <w:r>
        <w:t>. If we now introduce the vectors,</w:t>
      </w:r>
    </w:p>
    <w:p w14:paraId="3B004D71" w14:textId="77777777" w:rsidR="008C7882" w:rsidRDefault="008C7882" w:rsidP="008C7882"/>
    <w:p w14:paraId="15A7B801" w14:textId="142A711E" w:rsidR="008C7882" w:rsidRDefault="008C7882" w:rsidP="008C7882">
      <w:pPr>
        <w:pStyle w:val="MTDisplayEquation"/>
      </w:pPr>
      <w:r>
        <w:lastRenderedPageBreak/>
        <w:tab/>
      </w:r>
      <w:r w:rsidR="00DF221F" w:rsidRPr="00DF221F">
        <w:rPr>
          <w:position w:val="-68"/>
        </w:rPr>
        <w:object w:dxaOrig="2580" w:dyaOrig="1480" w14:anchorId="7C25D4AE">
          <v:shape id="_x0000_i2795" type="#_x0000_t75" style="width:129pt;height:74.25pt" o:ole="">
            <v:imagedata r:id="rId3573" o:title=""/>
          </v:shape>
          <o:OLEObject Type="Embed" ProgID="Equation.DSMT4" ShapeID="_x0000_i2795" DrawAspect="Content" ObjectID="_1527086420" r:id="rId3574"/>
        </w:object>
      </w:r>
      <w:r w:rsidR="002D7F22">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29</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0BB485B1" w:rsidR="008C7882" w:rsidRDefault="008C7882" w:rsidP="008C7882">
      <w:pPr>
        <w:pStyle w:val="MTDisplayEquation"/>
      </w:pPr>
      <w:r>
        <w:tab/>
      </w:r>
      <w:r w:rsidR="00DF221F" w:rsidRPr="00DF221F">
        <w:rPr>
          <w:position w:val="-6"/>
        </w:rPr>
        <w:object w:dxaOrig="1340" w:dyaOrig="320" w14:anchorId="259B157E">
          <v:shape id="_x0000_i2796" type="#_x0000_t75" style="width:66.75pt;height:15.75pt" o:ole="">
            <v:imagedata r:id="rId3575" o:title=""/>
          </v:shape>
          <o:OLEObject Type="Embed" ProgID="Equation.DSMT4" ShapeID="_x0000_i2796" DrawAspect="Content" ObjectID="_1527086421" r:id="rId3576"/>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30</w:instrText>
        </w:r>
      </w:fldSimple>
      <w:r>
        <w:instrText>)</w:instrText>
      </w:r>
      <w:r>
        <w:fldChar w:fldCharType="end"/>
      </w:r>
    </w:p>
    <w:p w14:paraId="744B656E" w14:textId="77777777" w:rsidR="008C7882" w:rsidRDefault="008C7882" w:rsidP="008C7882">
      <w:r>
        <w:t>And the stiffness contribution as,</w:t>
      </w:r>
    </w:p>
    <w:p w14:paraId="0B7F2347" w14:textId="5CF6D44E" w:rsidR="008C7882" w:rsidRDefault="008C7882" w:rsidP="008C7882">
      <w:pPr>
        <w:pStyle w:val="MTDisplayEquation"/>
      </w:pPr>
      <w:r>
        <w:tab/>
      </w:r>
      <w:r w:rsidR="00DF221F" w:rsidRPr="00DF221F">
        <w:rPr>
          <w:position w:val="-6"/>
        </w:rPr>
        <w:object w:dxaOrig="1939" w:dyaOrig="320" w14:anchorId="6D6DC2BB">
          <v:shape id="_x0000_i2797" type="#_x0000_t75" style="width:96.75pt;height:15.75pt" o:ole="">
            <v:imagedata r:id="rId3577" o:title=""/>
          </v:shape>
          <o:OLEObject Type="Embed" ProgID="Equation.DSMT4" ShapeID="_x0000_i2797" DrawAspect="Content" ObjectID="_1527086422" r:id="rId3578"/>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31</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71FF6A49" w:rsidR="008C7882" w:rsidRDefault="008C7882" w:rsidP="008C7882">
      <w:pPr>
        <w:pStyle w:val="MTDisplayEquation"/>
      </w:pPr>
      <w:r>
        <w:tab/>
      </w:r>
      <w:r w:rsidR="00DF221F" w:rsidRPr="00DF221F">
        <w:rPr>
          <w:position w:val="-68"/>
        </w:rPr>
        <w:object w:dxaOrig="3700" w:dyaOrig="1480" w14:anchorId="71D46D21">
          <v:shape id="_x0000_i2798" type="#_x0000_t75" style="width:185.25pt;height:74.25pt" o:ole="">
            <v:imagedata r:id="rId3579" o:title=""/>
          </v:shape>
          <o:OLEObject Type="Embed" ProgID="Equation.DSMT4" ShapeID="_x0000_i2798" DrawAspect="Content" ObjectID="_1527086423" r:id="rId3580"/>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32</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044" w:name="_Toc302112091"/>
      <w:r>
        <w:t>Sliding Interfaces</w:t>
      </w:r>
      <w:bookmarkEnd w:id="1044"/>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045" w:name="_Toc302112092"/>
      <w:r>
        <w:t>Contact Kinematics</w:t>
      </w:r>
      <w:bookmarkEnd w:id="1045"/>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1DA8D822" w:rsidR="008C7882" w:rsidRDefault="008C7882" w:rsidP="008C7882">
      <w:r>
        <w:t xml:space="preserve">The volume occupied by body </w:t>
      </w:r>
      <w:r>
        <w:rPr>
          <w:i/>
        </w:rPr>
        <w:t>i</w:t>
      </w:r>
      <w:r>
        <w:t xml:space="preserve"> in the reference configuration is denoted by </w:t>
      </w:r>
      <w:r w:rsidR="00DF221F" w:rsidRPr="00025957">
        <w:rPr>
          <w:position w:val="-4"/>
        </w:rPr>
        <w:object w:dxaOrig="960" w:dyaOrig="320" w14:anchorId="6F9508DB">
          <v:shape id="_x0000_i2799" type="#_x0000_t75" style="width:48pt;height:15.75pt" o:ole="">
            <v:imagedata r:id="rId3581" o:title=""/>
          </v:shape>
          <o:OLEObject Type="Embed" ProgID="Equation.DSMT4" ShapeID="_x0000_i2799" DrawAspect="Content" ObjectID="_1527086424" r:id="rId3582"/>
        </w:object>
      </w:r>
      <w:r>
        <w:t xml:space="preserve">where </w:t>
      </w:r>
      <w:r w:rsidR="00DF221F" w:rsidRPr="00DF221F">
        <w:rPr>
          <w:position w:val="-10"/>
        </w:rPr>
        <w:object w:dxaOrig="660" w:dyaOrig="320" w14:anchorId="02A9D4F4">
          <v:shape id="_x0000_i2800" type="#_x0000_t75" style="width:33pt;height:15.75pt" o:ole="">
            <v:imagedata r:id="rId3583" o:title=""/>
          </v:shape>
          <o:OLEObject Type="Embed" ProgID="Equation.DSMT4" ShapeID="_x0000_i2800" DrawAspect="Content" ObjectID="_1527086425" r:id="rId3584"/>
        </w:object>
      </w:r>
      <w:r>
        <w:t xml:space="preserve">. The boundary of body </w:t>
      </w:r>
      <w:r>
        <w:rPr>
          <w:i/>
        </w:rPr>
        <w:t>i</w:t>
      </w:r>
      <w:r>
        <w:t xml:space="preserve"> is denoted by </w:t>
      </w:r>
      <w:r w:rsidR="00DF221F" w:rsidRPr="00025957">
        <w:rPr>
          <w:position w:val="-4"/>
        </w:rPr>
        <w:object w:dxaOrig="380" w:dyaOrig="320" w14:anchorId="0EBFC0EE">
          <v:shape id="_x0000_i2801" type="#_x0000_t75" style="width:18.75pt;height:15.75pt" o:ole="">
            <v:imagedata r:id="rId3585" o:title=""/>
          </v:shape>
          <o:OLEObject Type="Embed" ProgID="Equation.DSMT4" ShapeID="_x0000_i2801" DrawAspect="Content" ObjectID="_1527086426" r:id="rId3586"/>
        </w:object>
      </w:r>
      <w:r>
        <w:t xml:space="preserve">and is divided into three regions </w:t>
      </w:r>
      <w:r w:rsidR="00DF221F" w:rsidRPr="00DF221F">
        <w:rPr>
          <w:position w:val="-12"/>
        </w:rPr>
        <w:object w:dxaOrig="2040" w:dyaOrig="400" w14:anchorId="2DBE0990">
          <v:shape id="_x0000_i2802" type="#_x0000_t75" style="width:102pt;height:20.25pt" o:ole="">
            <v:imagedata r:id="rId3587" o:title=""/>
          </v:shape>
          <o:OLEObject Type="Embed" ProgID="Equation.DSMT4" ShapeID="_x0000_i2802" DrawAspect="Content" ObjectID="_1527086427" r:id="rId3588"/>
        </w:object>
      </w:r>
      <w:r>
        <w:t xml:space="preserve">, where </w:t>
      </w:r>
      <w:r w:rsidR="00DF221F" w:rsidRPr="00DF221F">
        <w:rPr>
          <w:position w:val="-12"/>
        </w:rPr>
        <w:object w:dxaOrig="380" w:dyaOrig="400" w14:anchorId="07F6C17C">
          <v:shape id="_x0000_i2803" type="#_x0000_t75" style="width:18.75pt;height:20.25pt" o:ole="">
            <v:imagedata r:id="rId3589" o:title=""/>
          </v:shape>
          <o:OLEObject Type="Embed" ProgID="Equation.DSMT4" ShapeID="_x0000_i2803" DrawAspect="Content" ObjectID="_1527086428" r:id="rId3590"/>
        </w:object>
      </w:r>
      <w:r>
        <w:t xml:space="preserve">is the boundary where tractions are applied, </w:t>
      </w:r>
      <w:r w:rsidR="00DF221F" w:rsidRPr="00DF221F">
        <w:rPr>
          <w:position w:val="-12"/>
        </w:rPr>
        <w:object w:dxaOrig="380" w:dyaOrig="400" w14:anchorId="48EAF0CF">
          <v:shape id="_x0000_i2804" type="#_x0000_t75" style="width:18.75pt;height:20.25pt" o:ole="">
            <v:imagedata r:id="rId3591" o:title=""/>
          </v:shape>
          <o:OLEObject Type="Embed" ProgID="Equation.DSMT4" ShapeID="_x0000_i2804" DrawAspect="Content" ObjectID="_1527086429" r:id="rId3592"/>
        </w:object>
      </w:r>
      <w:r>
        <w:t xml:space="preserve">the boundary </w:t>
      </w:r>
      <w:r>
        <w:lastRenderedPageBreak/>
        <w:t xml:space="preserve">where the solution is prescribed and </w:t>
      </w:r>
      <w:r w:rsidR="00DF221F" w:rsidRPr="00DF221F">
        <w:rPr>
          <w:position w:val="-12"/>
        </w:rPr>
        <w:object w:dxaOrig="380" w:dyaOrig="400" w14:anchorId="2396AF37">
          <v:shape id="_x0000_i2805" type="#_x0000_t75" style="width:18.75pt;height:20.25pt" o:ole="">
            <v:imagedata r:id="rId3593" o:title=""/>
          </v:shape>
          <o:OLEObject Type="Embed" ProgID="Equation.DSMT4" ShapeID="_x0000_i2805" DrawAspect="Content" ObjectID="_1527086430" r:id="rId3594"/>
        </w:object>
      </w:r>
      <w:r>
        <w:t xml:space="preserve">the part of the boundary that will be in contact with the other body. It is assumed that </w:t>
      </w:r>
      <w:r w:rsidR="00DF221F" w:rsidRPr="00DF221F">
        <w:rPr>
          <w:position w:val="-12"/>
        </w:rPr>
        <w:object w:dxaOrig="1939" w:dyaOrig="400" w14:anchorId="7239484B">
          <v:shape id="_x0000_i2806" type="#_x0000_t75" style="width:96.75pt;height:20.25pt" o:ole="">
            <v:imagedata r:id="rId3595" o:title=""/>
          </v:shape>
          <o:OLEObject Type="Embed" ProgID="Equation.DSMT4" ShapeID="_x0000_i2806" DrawAspect="Content" ObjectID="_1527086431" r:id="rId3596"/>
        </w:object>
      </w:r>
      <w:r>
        <w:t xml:space="preserve">. </w:t>
      </w:r>
    </w:p>
    <w:p w14:paraId="52BCA657" w14:textId="77777777" w:rsidR="008C7882" w:rsidRDefault="008C7882" w:rsidP="008C7882"/>
    <w:p w14:paraId="2A46436E" w14:textId="789A258F" w:rsidR="008C7882" w:rsidRDefault="008C7882" w:rsidP="008C7882">
      <w:r>
        <w:t xml:space="preserve">The deformation of body </w:t>
      </w:r>
      <w:r>
        <w:rPr>
          <w:i/>
        </w:rPr>
        <w:t>i</w:t>
      </w:r>
      <w:r>
        <w:t xml:space="preserve"> is defined by </w:t>
      </w:r>
      <w:r w:rsidR="00DF221F" w:rsidRPr="00DF221F">
        <w:rPr>
          <w:position w:val="-10"/>
        </w:rPr>
        <w:object w:dxaOrig="380" w:dyaOrig="380" w14:anchorId="5A80BD9C">
          <v:shape id="_x0000_i2807" type="#_x0000_t75" style="width:18.75pt;height:18.75pt" o:ole="">
            <v:imagedata r:id="rId3597" o:title=""/>
          </v:shape>
          <o:OLEObject Type="Embed" ProgID="Equation.DSMT4" ShapeID="_x0000_i2807" DrawAspect="Content" ObjectID="_1527086432" r:id="rId3598"/>
        </w:object>
      </w:r>
      <w:r>
        <w:t xml:space="preserve">. The boundary of the deformed body </w:t>
      </w:r>
      <w:r>
        <w:rPr>
          <w:i/>
        </w:rPr>
        <w:t>i</w:t>
      </w:r>
      <w:r>
        <w:t xml:space="preserve">, that is the boundary of </w:t>
      </w:r>
      <w:r w:rsidR="00DF221F" w:rsidRPr="00DF221F">
        <w:rPr>
          <w:position w:val="-20"/>
        </w:rPr>
        <w:object w:dxaOrig="960" w:dyaOrig="520" w14:anchorId="7EACF217">
          <v:shape id="_x0000_i2808" type="#_x0000_t75" style="width:48pt;height:26.25pt" o:ole="">
            <v:imagedata r:id="rId3599" o:title=""/>
          </v:shape>
          <o:OLEObject Type="Embed" ProgID="Equation.DSMT4" ShapeID="_x0000_i2808" DrawAspect="Content" ObjectID="_1527086433" r:id="rId3600"/>
        </w:object>
      </w:r>
      <w:r>
        <w:t xml:space="preserve">is denoted by </w:t>
      </w:r>
      <w:r w:rsidR="00DF221F" w:rsidRPr="00DF221F">
        <w:rPr>
          <w:position w:val="-12"/>
        </w:rPr>
        <w:object w:dxaOrig="1980" w:dyaOrig="400" w14:anchorId="3ACF1D75">
          <v:shape id="_x0000_i2809" type="#_x0000_t75" style="width:99pt;height:20.25pt" o:ole="">
            <v:imagedata r:id="rId3601" o:title=""/>
          </v:shape>
          <o:OLEObject Type="Embed" ProgID="Equation.DSMT4" ShapeID="_x0000_i2809" DrawAspect="Content" ObjectID="_1527086434" r:id="rId3602"/>
        </w:object>
      </w:r>
      <w:r>
        <w:t xml:space="preserve">where </w:t>
      </w:r>
      <w:r w:rsidR="00DF221F" w:rsidRPr="00DF221F">
        <w:rPr>
          <w:position w:val="-20"/>
        </w:rPr>
        <w:object w:dxaOrig="1480" w:dyaOrig="520" w14:anchorId="717B8CEA">
          <v:shape id="_x0000_i2810" type="#_x0000_t75" style="width:74.25pt;height:26.25pt" o:ole="">
            <v:imagedata r:id="rId3603" o:title=""/>
          </v:shape>
          <o:OLEObject Type="Embed" ProgID="Equation.DSMT4" ShapeID="_x0000_i2810" DrawAspect="Content" ObjectID="_1527086435" r:id="rId3604"/>
        </w:object>
      </w:r>
      <w:r>
        <w:t xml:space="preserve">is the boundary in the current configuration where the tractions are applied and similar definitions for </w:t>
      </w:r>
      <w:r w:rsidR="00DF221F" w:rsidRPr="00DF221F">
        <w:rPr>
          <w:position w:val="-12"/>
        </w:rPr>
        <w:object w:dxaOrig="360" w:dyaOrig="400" w14:anchorId="14DE05A2">
          <v:shape id="_x0000_i2811" type="#_x0000_t75" style="width:18pt;height:20.25pt" o:ole="">
            <v:imagedata r:id="rId3605" o:title=""/>
          </v:shape>
          <o:OLEObject Type="Embed" ProgID="Equation.DSMT4" ShapeID="_x0000_i2811" DrawAspect="Content" ObjectID="_1527086436" r:id="rId3606"/>
        </w:object>
      </w:r>
      <w:r>
        <w:t xml:space="preserve">and </w:t>
      </w:r>
      <w:r w:rsidR="00DF221F" w:rsidRPr="00DF221F">
        <w:rPr>
          <w:position w:val="-12"/>
        </w:rPr>
        <w:object w:dxaOrig="360" w:dyaOrig="400" w14:anchorId="1220C738">
          <v:shape id="_x0000_i2812" type="#_x0000_t75" style="width:18pt;height:20.25pt" o:ole="">
            <v:imagedata r:id="rId3607" o:title=""/>
          </v:shape>
          <o:OLEObject Type="Embed" ProgID="Equation.DSMT4" ShapeID="_x0000_i2812" DrawAspect="Content" ObjectID="_1527086437" r:id="rId3608"/>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609">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fldSimple w:instr=" STYLEREF 1 \s ">
        <w:r w:rsidR="00572445">
          <w:rPr>
            <w:noProof/>
          </w:rPr>
          <w:t>6</w:t>
        </w:r>
      </w:fldSimple>
      <w:r w:rsidR="00AB0524">
        <w:noBreakHyphen/>
      </w:r>
      <w:fldSimple w:instr=" SEQ Figure \* ARABIC \s 1 ">
        <w:r w:rsidR="00572445">
          <w:rPr>
            <w:noProof/>
          </w:rPr>
          <w:t>1</w:t>
        </w:r>
      </w:fldSimple>
      <w:r>
        <w:t>. The two-body contact problem.</w:t>
      </w:r>
    </w:p>
    <w:p w14:paraId="2F917354" w14:textId="77777777" w:rsidR="008C7882" w:rsidRDefault="008C7882" w:rsidP="008C7882"/>
    <w:p w14:paraId="7A022D16" w14:textId="23B80E34"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DF221F" w:rsidRPr="00DF221F">
        <w:rPr>
          <w:position w:val="-14"/>
        </w:rPr>
        <w:object w:dxaOrig="639" w:dyaOrig="400" w14:anchorId="7F1DACA0">
          <v:shape id="_x0000_i2813" type="#_x0000_t75" style="width:32.25pt;height:20.25pt" o:ole="">
            <v:imagedata r:id="rId3610" o:title=""/>
          </v:shape>
          <o:OLEObject Type="Embed" ProgID="Equation.DSMT4" ShapeID="_x0000_i2813" DrawAspect="Content" ObjectID="_1527086438" r:id="rId3611"/>
        </w:object>
      </w:r>
      <w:r>
        <w:t xml:space="preserve">on the master contact surface that is in some sense closest to point </w:t>
      </w:r>
      <w:r>
        <w:rPr>
          <w:b/>
        </w:rPr>
        <w:t>X</w:t>
      </w:r>
      <w:r>
        <w:t>. This closest point is defined in a closest point projection sense:</w:t>
      </w:r>
    </w:p>
    <w:p w14:paraId="4088A173" w14:textId="351069BD" w:rsidR="008C7882" w:rsidRDefault="008C7882" w:rsidP="008C7882">
      <w:pPr>
        <w:pStyle w:val="MTDisplayEquation"/>
      </w:pPr>
      <w:r>
        <w:tab/>
      </w:r>
      <w:r w:rsidR="00DF221F" w:rsidRPr="00DF221F">
        <w:rPr>
          <w:position w:val="-26"/>
        </w:rPr>
        <w:object w:dxaOrig="3480" w:dyaOrig="560" w14:anchorId="1A23A5EB">
          <v:shape id="_x0000_i2814" type="#_x0000_t75" style="width:174pt;height:27.75pt" o:ole="">
            <v:imagedata r:id="rId3612" o:title=""/>
          </v:shape>
          <o:OLEObject Type="Embed" ProgID="Equation.DSMT4" ShapeID="_x0000_i2814" DrawAspect="Content" ObjectID="_1527086439" r:id="rId36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33</w:instrText>
        </w:r>
      </w:fldSimple>
      <w:r>
        <w:instrText>)</w:instrText>
      </w:r>
      <w:r>
        <w:fldChar w:fldCharType="end"/>
      </w:r>
    </w:p>
    <w:p w14:paraId="54A68760" w14:textId="1189E435" w:rsidR="008C7882" w:rsidRDefault="008C7882" w:rsidP="008C7882">
      <w:r>
        <w:t xml:space="preserve">With the definition of </w:t>
      </w:r>
      <w:r w:rsidR="00DF221F" w:rsidRPr="00DF221F">
        <w:rPr>
          <w:position w:val="-14"/>
        </w:rPr>
        <w:object w:dxaOrig="639" w:dyaOrig="400" w14:anchorId="3B11C624">
          <v:shape id="_x0000_i2815" type="#_x0000_t75" style="width:32.25pt;height:20.25pt" o:ole="">
            <v:imagedata r:id="rId3614" o:title=""/>
          </v:shape>
          <o:OLEObject Type="Embed" ProgID="Equation.DSMT4" ShapeID="_x0000_i2815" DrawAspect="Content" ObjectID="_1527086440" r:id="rId3615"/>
        </w:object>
      </w:r>
      <w:r>
        <w:t xml:space="preserve">established the </w:t>
      </w:r>
      <w:r>
        <w:rPr>
          <w:i/>
        </w:rPr>
        <w:t>gap function</w:t>
      </w:r>
      <w:r>
        <w:t xml:space="preserve"> can be defined, which is a measure for the distance between </w:t>
      </w:r>
      <w:r>
        <w:rPr>
          <w:b/>
        </w:rPr>
        <w:t xml:space="preserve">X </w:t>
      </w:r>
      <w:r>
        <w:t xml:space="preserve">and </w:t>
      </w:r>
      <w:r w:rsidR="00DF221F" w:rsidRPr="00DF221F">
        <w:rPr>
          <w:position w:val="-14"/>
        </w:rPr>
        <w:object w:dxaOrig="639" w:dyaOrig="400" w14:anchorId="7FE12E0E">
          <v:shape id="_x0000_i2816" type="#_x0000_t75" style="width:32.25pt;height:20.25pt" o:ole="">
            <v:imagedata r:id="rId3616" o:title=""/>
          </v:shape>
          <o:OLEObject Type="Embed" ProgID="Equation.DSMT4" ShapeID="_x0000_i2816" DrawAspect="Content" ObjectID="_1527086441" r:id="rId3617"/>
        </w:object>
      </w:r>
      <w:r>
        <w:t>,</w:t>
      </w:r>
    </w:p>
    <w:p w14:paraId="13A45C79" w14:textId="2864C213" w:rsidR="008C7882" w:rsidRDefault="008C7882" w:rsidP="008C7882">
      <w:pPr>
        <w:pStyle w:val="MTDisplayEquation"/>
      </w:pPr>
      <w:r>
        <w:tab/>
      </w:r>
      <w:r w:rsidR="00DF221F" w:rsidRPr="00DF221F">
        <w:rPr>
          <w:position w:val="-20"/>
        </w:rPr>
        <w:object w:dxaOrig="3480" w:dyaOrig="520" w14:anchorId="309D0E3D">
          <v:shape id="_x0000_i2817" type="#_x0000_t75" style="width:174pt;height:26.25pt" o:ole="">
            <v:imagedata r:id="rId3618" o:title=""/>
          </v:shape>
          <o:OLEObject Type="Embed" ProgID="Equation.DSMT4" ShapeID="_x0000_i2817" DrawAspect="Content" ObjectID="_1527086442" r:id="rId36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34</w:instrText>
        </w:r>
      </w:fldSimple>
      <w:r>
        <w:instrText>)</w:instrText>
      </w:r>
      <w:r>
        <w:fldChar w:fldCharType="end"/>
      </w:r>
    </w:p>
    <w:p w14:paraId="237C4555" w14:textId="66C94270" w:rsidR="008C7882" w:rsidRDefault="008C7882" w:rsidP="008C7882">
      <w:r>
        <w:t xml:space="preserve">where </w:t>
      </w:r>
      <w:r w:rsidR="00DF221F" w:rsidRPr="00DF221F">
        <w:rPr>
          <w:position w:val="-6"/>
        </w:rPr>
        <w:object w:dxaOrig="200" w:dyaOrig="220" w14:anchorId="3D081298">
          <v:shape id="_x0000_i2818" type="#_x0000_t75" style="width:9.75pt;height:11.25pt" o:ole="">
            <v:imagedata r:id="rId3620" o:title=""/>
          </v:shape>
          <o:OLEObject Type="Embed" ProgID="Equation.DSMT4" ShapeID="_x0000_i2818" DrawAspect="Content" ObjectID="_1527086443" r:id="rId3621"/>
        </w:object>
      </w:r>
      <w:r>
        <w:t xml:space="preserve">is the local surface normal of surface </w:t>
      </w:r>
      <w:r w:rsidR="00DF221F" w:rsidRPr="00DF221F">
        <w:rPr>
          <w:position w:val="-12"/>
        </w:rPr>
        <w:object w:dxaOrig="380" w:dyaOrig="400" w14:anchorId="3346DAB0">
          <v:shape id="_x0000_i2819" type="#_x0000_t75" style="width:18.75pt;height:20.25pt" o:ole="">
            <v:imagedata r:id="rId3622" o:title=""/>
          </v:shape>
          <o:OLEObject Type="Embed" ProgID="Equation.DSMT4" ShapeID="_x0000_i2819" DrawAspect="Content" ObjectID="_1527086444" r:id="rId3623"/>
        </w:object>
      </w:r>
      <w:r>
        <w:t xml:space="preserve">evaluated at </w:t>
      </w:r>
      <w:r w:rsidR="00DF221F" w:rsidRPr="00DF221F">
        <w:rPr>
          <w:position w:val="-16"/>
        </w:rPr>
        <w:object w:dxaOrig="1579" w:dyaOrig="440" w14:anchorId="28439184">
          <v:shape id="_x0000_i2820" type="#_x0000_t75" style="width:78.75pt;height:21.75pt" o:ole="">
            <v:imagedata r:id="rId3624" o:title=""/>
          </v:shape>
          <o:OLEObject Type="Embed" ProgID="Equation.DSMT4" ShapeID="_x0000_i2820" DrawAspect="Content" ObjectID="_1527086445" r:id="rId3625"/>
        </w:object>
      </w:r>
      <w:r>
        <w:t xml:space="preserve">. Note that </w:t>
      </w:r>
      <w:r w:rsidR="00DF221F" w:rsidRPr="00DF221F">
        <w:rPr>
          <w:position w:val="-10"/>
        </w:rPr>
        <w:object w:dxaOrig="580" w:dyaOrig="320" w14:anchorId="69636C38">
          <v:shape id="_x0000_i2821" type="#_x0000_t75" style="width:29.25pt;height:15.75pt" o:ole="">
            <v:imagedata r:id="rId3626" o:title=""/>
          </v:shape>
          <o:OLEObject Type="Embed" ProgID="Equation.DSMT4" ShapeID="_x0000_i2821" DrawAspect="Content" ObjectID="_1527086446" r:id="rId3627"/>
        </w:object>
      </w:r>
      <w:r>
        <w:t xml:space="preserve"> when </w:t>
      </w:r>
      <w:r>
        <w:rPr>
          <w:b/>
        </w:rPr>
        <w:t xml:space="preserve">X </w:t>
      </w:r>
      <w:r>
        <w:t xml:space="preserve">has penetrated body 2, so that the constraint condition to be satisfied at all time is </w:t>
      </w:r>
      <w:r w:rsidR="00DF221F" w:rsidRPr="00DF221F">
        <w:rPr>
          <w:position w:val="-10"/>
        </w:rPr>
        <w:object w:dxaOrig="580" w:dyaOrig="320" w14:anchorId="08289C99">
          <v:shape id="_x0000_i2822" type="#_x0000_t75" style="width:29.25pt;height:15.75pt" o:ole="">
            <v:imagedata r:id="rId3628" o:title=""/>
          </v:shape>
          <o:OLEObject Type="Embed" ProgID="Equation.DSMT4" ShapeID="_x0000_i2822" DrawAspect="Content" ObjectID="_1527086447" r:id="rId3629"/>
        </w:object>
      </w:r>
      <w:r>
        <w:t>.</w:t>
      </w:r>
    </w:p>
    <w:p w14:paraId="717C8A45" w14:textId="77777777" w:rsidR="008C7882" w:rsidRDefault="008C7882" w:rsidP="008C7882"/>
    <w:p w14:paraId="51D16257" w14:textId="77777777" w:rsidR="008C7882" w:rsidRDefault="008C7882" w:rsidP="008C7882">
      <w:pPr>
        <w:pStyle w:val="Heading3"/>
      </w:pPr>
      <w:bookmarkStart w:id="1046" w:name="_Toc302112093"/>
      <w:r>
        <w:t>Weak Form of Two Body Contact</w:t>
      </w:r>
      <w:bookmarkEnd w:id="1046"/>
    </w:p>
    <w:p w14:paraId="68B68562" w14:textId="77777777" w:rsidR="008C7882" w:rsidRDefault="008C7882" w:rsidP="008C7882">
      <w:r>
        <w:t>The balance of linear momentum can be written for each of the two bodies in the reference configuration,</w:t>
      </w:r>
    </w:p>
    <w:p w14:paraId="3D280261" w14:textId="714C86C7" w:rsidR="008C7882" w:rsidRDefault="008C7882" w:rsidP="008C7882">
      <w:pPr>
        <w:pStyle w:val="MTDisplayEquation"/>
      </w:pPr>
      <w:r>
        <w:tab/>
      </w:r>
      <w:r w:rsidR="00DF221F" w:rsidRPr="00DF221F">
        <w:rPr>
          <w:position w:val="-38"/>
        </w:rPr>
        <w:object w:dxaOrig="8840" w:dyaOrig="700" w14:anchorId="4E5E4AF3">
          <v:shape id="_x0000_i2823" type="#_x0000_t75" style="width:441.75pt;height:35.25pt" o:ole="">
            <v:imagedata r:id="rId3630" o:title=""/>
          </v:shape>
          <o:OLEObject Type="Embed" ProgID="Equation.DSMT4" ShapeID="_x0000_i2823" DrawAspect="Content" ObjectID="_1527086448" r:id="rId3631"/>
        </w:object>
      </w:r>
      <w:r w:rsidR="000B0E73">
        <w:t>,</w:t>
      </w:r>
      <w:r>
        <w:tab/>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47" w:name="ZEqnNum571021"/>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35</w:instrText>
        </w:r>
      </w:fldSimple>
      <w:r>
        <w:instrText>)</w:instrText>
      </w:r>
      <w:bookmarkEnd w:id="1047"/>
      <w:r>
        <w:fldChar w:fldCharType="end"/>
      </w:r>
    </w:p>
    <w:p w14:paraId="42F00DCB" w14:textId="77777777" w:rsidR="008C7882" w:rsidRDefault="008C7882" w:rsidP="008C7882">
      <w:pPr>
        <w:pStyle w:val="MTDisplayEquation"/>
        <w:jc w:val="right"/>
      </w:pPr>
    </w:p>
    <w:p w14:paraId="0E4DF453" w14:textId="496E2892" w:rsidR="008C7882" w:rsidRDefault="008C7882" w:rsidP="008C7882">
      <w:r>
        <w:t xml:space="preserve">where </w:t>
      </w:r>
      <w:r w:rsidR="00DF221F" w:rsidRPr="00DF221F">
        <w:rPr>
          <w:position w:val="-6"/>
        </w:rPr>
        <w:object w:dxaOrig="380" w:dyaOrig="340" w14:anchorId="491F6D45">
          <v:shape id="_x0000_i2824" type="#_x0000_t75" style="width:18.75pt;height:17.25pt" o:ole="">
            <v:imagedata r:id="rId3632" o:title=""/>
          </v:shape>
          <o:OLEObject Type="Embed" ProgID="Equation.DSMT4" ShapeID="_x0000_i2824" DrawAspect="Content" ObjectID="_1527086449" r:id="rId3633"/>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DF221F" w:rsidRPr="00DF221F">
        <w:rPr>
          <w:position w:val="-10"/>
        </w:rPr>
        <w:object w:dxaOrig="220" w:dyaOrig="260" w14:anchorId="37882DAC">
          <v:shape id="_x0000_i2825" type="#_x0000_t75" style="width:11.25pt;height:12.75pt" o:ole="">
            <v:imagedata r:id="rId3634" o:title=""/>
          </v:shape>
          <o:OLEObject Type="Embed" ProgID="Equation.DSMT4" ShapeID="_x0000_i2825" DrawAspect="Content" ObjectID="_1527086450" r:id="rId3635"/>
        </w:object>
      </w:r>
      <w:r>
        <w:t xml:space="preserve">and </w:t>
      </w:r>
      <w:r>
        <w:rPr>
          <w:i/>
        </w:rPr>
        <w:t>w</w:t>
      </w:r>
      <w:r>
        <w:t xml:space="preserve"> are introduced to denote the collection of the respective mappings </w:t>
      </w:r>
      <w:r w:rsidR="00DF221F" w:rsidRPr="00DF221F">
        <w:rPr>
          <w:position w:val="-10"/>
        </w:rPr>
        <w:object w:dxaOrig="380" w:dyaOrig="380" w14:anchorId="3596FC89">
          <v:shape id="_x0000_i2826" type="#_x0000_t75" style="width:18.75pt;height:18.75pt" o:ole="">
            <v:imagedata r:id="rId3636" o:title=""/>
          </v:shape>
          <o:OLEObject Type="Embed" ProgID="Equation.DSMT4" ShapeID="_x0000_i2826" DrawAspect="Content" ObjectID="_1527086451" r:id="rId3637"/>
        </w:object>
      </w:r>
      <w:r>
        <w:t xml:space="preserve">and </w:t>
      </w:r>
      <w:r w:rsidR="00DF221F" w:rsidRPr="00DF221F">
        <w:rPr>
          <w:position w:val="-6"/>
        </w:rPr>
        <w:object w:dxaOrig="380" w:dyaOrig="340" w14:anchorId="6CC5DB5E">
          <v:shape id="_x0000_i2827" type="#_x0000_t75" style="width:18.75pt;height:17.25pt" o:ole="">
            <v:imagedata r:id="rId3638" o:title=""/>
          </v:shape>
          <o:OLEObject Type="Embed" ProgID="Equation.DSMT4" ShapeID="_x0000_i2827" DrawAspect="Content" ObjectID="_1527086452" r:id="rId3639"/>
        </w:object>
      </w:r>
      <w:r>
        <w:t xml:space="preserve">(for </w:t>
      </w:r>
      <w:r>
        <w:rPr>
          <w:i/>
        </w:rPr>
        <w:t>i</w:t>
      </w:r>
      <w:r w:rsidRPr="006716C9">
        <w:rPr>
          <w:i/>
        </w:rPr>
        <w:t>=</w:t>
      </w:r>
      <w:r>
        <w:t>1,2). In other words,</w:t>
      </w:r>
    </w:p>
    <w:p w14:paraId="5FA2C3E1" w14:textId="6A060FD1" w:rsidR="008C7882" w:rsidRDefault="008C7882" w:rsidP="008C7882">
      <w:pPr>
        <w:pStyle w:val="MTDisplayEquation"/>
      </w:pPr>
      <w:r>
        <w:tab/>
      </w:r>
      <w:r w:rsidR="00DF221F" w:rsidRPr="00DF221F">
        <w:rPr>
          <w:position w:val="-34"/>
        </w:rPr>
        <w:object w:dxaOrig="2060" w:dyaOrig="800" w14:anchorId="6D29BC8E">
          <v:shape id="_x0000_i2828" type="#_x0000_t75" style="width:102.75pt;height:39.75pt" o:ole="">
            <v:imagedata r:id="rId3640" o:title=""/>
          </v:shape>
          <o:OLEObject Type="Embed" ProgID="Equation.DSMT4" ShapeID="_x0000_i2828" DrawAspect="Content" ObjectID="_1527086453" r:id="rId364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36</w:instrText>
        </w:r>
      </w:fldSimple>
      <w:r>
        <w:instrText>)</w:instrText>
      </w:r>
      <w:r>
        <w:fldChar w:fldCharType="end"/>
      </w:r>
    </w:p>
    <w:p w14:paraId="024183A1" w14:textId="51BEAE9E"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r w:rsidR="00572445">
          <w:instrText>(6.35)</w:instrText>
        </w:r>
      </w:fldSimple>
      <w:r>
        <w:fldChar w:fldCharType="end"/>
      </w:r>
      <w:r>
        <w:t xml:space="preserve"> for body 1 and 2 and can be expressed as,</w:t>
      </w:r>
    </w:p>
    <w:p w14:paraId="266378C1" w14:textId="7CEB6C46" w:rsidR="008C7882" w:rsidRDefault="008C7882" w:rsidP="008C7882">
      <w:pPr>
        <w:pStyle w:val="MTDisplayEquation"/>
      </w:pPr>
      <w:r>
        <w:tab/>
      </w:r>
      <w:r w:rsidR="00DF221F" w:rsidRPr="00DF221F">
        <w:rPr>
          <w:position w:val="-186"/>
        </w:rPr>
        <w:object w:dxaOrig="6940" w:dyaOrig="3080" w14:anchorId="7EC2131D">
          <v:shape id="_x0000_i2829" type="#_x0000_t75" style="width:347.25pt;height:153.75pt" o:ole="">
            <v:imagedata r:id="rId3642" o:title=""/>
          </v:shape>
          <o:OLEObject Type="Embed" ProgID="Equation.DSMT4" ShapeID="_x0000_i2829" DrawAspect="Content" ObjectID="_1527086454" r:id="rId364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37</w:instrText>
        </w:r>
      </w:fldSimple>
      <w:r>
        <w:instrText>)</w:instrText>
      </w:r>
      <w:r>
        <w:fldChar w:fldCharType="end"/>
      </w:r>
    </w:p>
    <w:p w14:paraId="511C3F9C" w14:textId="77777777" w:rsidR="008C7882" w:rsidRDefault="008C7882" w:rsidP="008C7882">
      <w:r>
        <w:t>Or in short,</w:t>
      </w:r>
    </w:p>
    <w:p w14:paraId="43C116B1" w14:textId="676B317F" w:rsidR="008C7882" w:rsidRDefault="008C7882" w:rsidP="008C7882">
      <w:pPr>
        <w:pStyle w:val="MTDisplayEquation"/>
      </w:pPr>
      <w:r>
        <w:tab/>
      </w:r>
      <w:r w:rsidR="00DF221F" w:rsidRPr="00DF221F">
        <w:rPr>
          <w:position w:val="-14"/>
        </w:rPr>
        <w:object w:dxaOrig="3360" w:dyaOrig="400" w14:anchorId="40D38F95">
          <v:shape id="_x0000_i2830" type="#_x0000_t75" style="width:168pt;height:20.25pt" o:ole="">
            <v:imagedata r:id="rId3644" o:title=""/>
          </v:shape>
          <o:OLEObject Type="Embed" ProgID="Equation.DSMT4" ShapeID="_x0000_i2830" DrawAspect="Content" ObjectID="_1527086455" r:id="rId36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38</w:instrText>
        </w:r>
      </w:fldSimple>
      <w:r>
        <w:instrText>)</w:instrText>
      </w:r>
      <w:r>
        <w:fldChar w:fldCharType="end"/>
      </w:r>
    </w:p>
    <w:p w14:paraId="61906807" w14:textId="3A68E879" w:rsidR="008C7882" w:rsidRDefault="008C7882" w:rsidP="008C7882">
      <w:r>
        <w:t xml:space="preserve">Note that the minus sign is included in the definition of the contact integral </w:t>
      </w:r>
      <w:r w:rsidR="00DF221F" w:rsidRPr="00DF221F">
        <w:rPr>
          <w:position w:val="-6"/>
        </w:rPr>
        <w:object w:dxaOrig="320" w:dyaOrig="320" w14:anchorId="37794C41">
          <v:shape id="_x0000_i2831" type="#_x0000_t75" style="width:15.75pt;height:15.75pt" o:ole="">
            <v:imagedata r:id="rId3646" o:title=""/>
          </v:shape>
          <o:OLEObject Type="Embed" ProgID="Equation.DSMT4" ShapeID="_x0000_i2831" DrawAspect="Content" ObjectID="_1527086456" r:id="rId3647"/>
        </w:object>
      </w:r>
      <w:r>
        <w:t>. The contact integral can be written as an integration over the contact surface of body 1 by balancing linear momentum across the contact surface:</w:t>
      </w:r>
    </w:p>
    <w:p w14:paraId="7BF3CBAD" w14:textId="16A5E0A2" w:rsidR="008C7882" w:rsidRDefault="008C7882" w:rsidP="008C7882">
      <w:pPr>
        <w:pStyle w:val="MTDisplayEquation"/>
      </w:pPr>
      <w:r>
        <w:tab/>
      </w:r>
      <w:r w:rsidR="00DF221F" w:rsidRPr="00DF221F">
        <w:rPr>
          <w:position w:val="-16"/>
        </w:rPr>
        <w:object w:dxaOrig="3040" w:dyaOrig="440" w14:anchorId="71276BB2">
          <v:shape id="_x0000_i2832" type="#_x0000_t75" style="width:152.25pt;height:21.75pt" o:ole="">
            <v:imagedata r:id="rId3648" o:title=""/>
          </v:shape>
          <o:OLEObject Type="Embed" ProgID="Equation.DSMT4" ShapeID="_x0000_i2832" DrawAspect="Content" ObjectID="_1527086457" r:id="rId36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39</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2A0F8EB0" w:rsidR="008C7882" w:rsidRDefault="008C7882" w:rsidP="008C7882">
      <w:pPr>
        <w:pStyle w:val="MTDisplayEquation"/>
      </w:pPr>
      <w:r>
        <w:tab/>
      </w:r>
      <w:r w:rsidR="00DF221F" w:rsidRPr="00DF221F">
        <w:rPr>
          <w:position w:val="-38"/>
        </w:rPr>
        <w:object w:dxaOrig="4160" w:dyaOrig="680" w14:anchorId="2136D2B9">
          <v:shape id="_x0000_i2833" type="#_x0000_t75" style="width:207.75pt;height:33.75pt" o:ole="">
            <v:imagedata r:id="rId3650" o:title=""/>
          </v:shape>
          <o:OLEObject Type="Embed" ProgID="Equation.DSMT4" ShapeID="_x0000_i2833" DrawAspect="Content" ObjectID="_1527086458" r:id="rId36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48" w:name="ZEqnNum121131"/>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40</w:instrText>
        </w:r>
      </w:fldSimple>
      <w:r>
        <w:instrText>)</w:instrText>
      </w:r>
      <w:bookmarkEnd w:id="1048"/>
      <w:r>
        <w:fldChar w:fldCharType="end"/>
      </w:r>
    </w:p>
    <w:p w14:paraId="7E8392AA" w14:textId="1A26686A" w:rsidR="008C7882" w:rsidRDefault="008C7882" w:rsidP="008C7882">
      <w:r>
        <w:t xml:space="preserve">In the case of frictionless contact, the contact traction is taken as perpendicular to surface 2 and therefore can be written as, </w:t>
      </w:r>
      <w:r w:rsidR="00DF221F" w:rsidRPr="00DF221F">
        <w:rPr>
          <w:position w:val="-12"/>
        </w:rPr>
        <w:object w:dxaOrig="900" w:dyaOrig="400" w14:anchorId="520FBBD5">
          <v:shape id="_x0000_i2834" type="#_x0000_t75" style="width:45pt;height:20.25pt" o:ole="">
            <v:imagedata r:id="rId3652" o:title=""/>
          </v:shape>
          <o:OLEObject Type="Embed" ProgID="Equation.DSMT4" ShapeID="_x0000_i2834" DrawAspect="Content" ObjectID="_1527086459" r:id="rId3653"/>
        </w:object>
      </w:r>
      <w:r>
        <w:t xml:space="preserve">where </w:t>
      </w:r>
      <w:r w:rsidR="00DF221F" w:rsidRPr="00DF221F">
        <w:rPr>
          <w:position w:val="-6"/>
        </w:rPr>
        <w:object w:dxaOrig="200" w:dyaOrig="220" w14:anchorId="5D4F1DF4">
          <v:shape id="_x0000_i2835" type="#_x0000_t75" style="width:9.75pt;height:11.25pt" o:ole="">
            <v:imagedata r:id="rId3654" o:title=""/>
          </v:shape>
          <o:OLEObject Type="Embed" ProgID="Equation.DSMT4" ShapeID="_x0000_i2835" DrawAspect="Content" ObjectID="_1527086460" r:id="rId3655"/>
        </w:object>
      </w:r>
      <w:r>
        <w:t>is the (outward) surface normal and</w:t>
      </w:r>
      <w:r w:rsidR="00DF221F" w:rsidRPr="00DF221F">
        <w:rPr>
          <w:position w:val="-12"/>
        </w:rPr>
        <w:object w:dxaOrig="260" w:dyaOrig="360" w14:anchorId="22E17C97">
          <v:shape id="_x0000_i2836" type="#_x0000_t75" style="width:12.75pt;height:18pt" o:ole="">
            <v:imagedata r:id="rId3656" o:title=""/>
          </v:shape>
          <o:OLEObject Type="Embed" ProgID="Equation.DSMT4" ShapeID="_x0000_i2836" DrawAspect="Content" ObjectID="_1527086461" r:id="rId3657"/>
        </w:object>
      </w:r>
      <w:r>
        <w:t>is to be determined from the solution strategy. For example in a Lagrange multiplier method the</w:t>
      </w:r>
      <w:r w:rsidR="00DF221F" w:rsidRPr="00DF221F">
        <w:rPr>
          <w:position w:val="-12"/>
        </w:rPr>
        <w:object w:dxaOrig="260" w:dyaOrig="360" w14:anchorId="61A5ABFB">
          <v:shape id="_x0000_i2837" type="#_x0000_t75" style="width:12.75pt;height:18pt" o:ole="">
            <v:imagedata r:id="rId3658" o:title=""/>
          </v:shape>
          <o:OLEObject Type="Embed" ProgID="Equation.DSMT4" ShapeID="_x0000_i2837" DrawAspect="Content" ObjectID="_1527086462" r:id="rId3659"/>
        </w:object>
      </w:r>
      <w:r>
        <w:t xml:space="preserve">’s would be the Lagrange multipliers. </w:t>
      </w:r>
    </w:p>
    <w:p w14:paraId="189E75E1" w14:textId="77777777" w:rsidR="008C7882" w:rsidRDefault="008C7882" w:rsidP="008C7882"/>
    <w:p w14:paraId="121CF55C" w14:textId="77777777" w:rsidR="008C7882" w:rsidRDefault="008C7882" w:rsidP="00F72C05">
      <w:r>
        <w:lastRenderedPageBreak/>
        <w:t>By noting that the variation of the gap function is given by</w:t>
      </w:r>
    </w:p>
    <w:p w14:paraId="7BFD7BDF" w14:textId="23745935" w:rsidR="008C7882" w:rsidRDefault="008C7882" w:rsidP="008C7882">
      <w:pPr>
        <w:pStyle w:val="MTDisplayEquation"/>
      </w:pPr>
      <w:r>
        <w:tab/>
      </w:r>
      <w:r w:rsidR="00DF221F" w:rsidRPr="00DF221F">
        <w:rPr>
          <w:position w:val="-20"/>
        </w:rPr>
        <w:object w:dxaOrig="3100" w:dyaOrig="520" w14:anchorId="1A5FB753">
          <v:shape id="_x0000_i2838" type="#_x0000_t75" style="width:155.25pt;height:26.25pt" o:ole="">
            <v:imagedata r:id="rId3660" o:title=""/>
          </v:shape>
          <o:OLEObject Type="Embed" ProgID="Equation.DSMT4" ShapeID="_x0000_i2838" DrawAspect="Content" ObjectID="_1527086463" r:id="rId366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49" w:name="ZEqnNum436914"/>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41</w:instrText>
        </w:r>
      </w:fldSimple>
      <w:r>
        <w:instrText>)</w:instrText>
      </w:r>
      <w:bookmarkEnd w:id="1049"/>
      <w:r>
        <w:fldChar w:fldCharType="end"/>
      </w:r>
    </w:p>
    <w:p w14:paraId="468615B8" w14:textId="45C0DB3A" w:rsidR="008C7882" w:rsidRDefault="008C7882" w:rsidP="008C7882">
      <w:r>
        <w:t xml:space="preserve">equation </w:t>
      </w:r>
      <w:r>
        <w:fldChar w:fldCharType="begin"/>
      </w:r>
      <w:r>
        <w:instrText xml:space="preserve"> GOTOBUTTON ZEqnNum121131  \* MERGEFORMAT </w:instrText>
      </w:r>
      <w:fldSimple w:instr=" REF ZEqnNum121131 \! \* MERGEFORMAT ">
        <w:r w:rsidR="00572445">
          <w:instrText>(6.40)</w:instrText>
        </w:r>
      </w:fldSimple>
      <w:r>
        <w:fldChar w:fldCharType="end"/>
      </w:r>
      <w:r>
        <w:t xml:space="preserve"> can be simplified as,</w:t>
      </w:r>
    </w:p>
    <w:p w14:paraId="20FC097D" w14:textId="3CD3BBBD" w:rsidR="008C7882" w:rsidRDefault="008C7882" w:rsidP="008C7882">
      <w:pPr>
        <w:pStyle w:val="MTDisplayEquation"/>
      </w:pPr>
      <w:r>
        <w:tab/>
      </w:r>
      <w:r w:rsidR="00DF221F" w:rsidRPr="00DF221F">
        <w:rPr>
          <w:position w:val="-38"/>
        </w:rPr>
        <w:object w:dxaOrig="1579" w:dyaOrig="660" w14:anchorId="768B6FE5">
          <v:shape id="_x0000_i2839" type="#_x0000_t75" style="width:78.75pt;height:33pt" o:ole="">
            <v:imagedata r:id="rId3662" o:title=""/>
          </v:shape>
          <o:OLEObject Type="Embed" ProgID="Equation.DSMT4" ShapeID="_x0000_i2839" DrawAspect="Content" ObjectID="_1527086464" r:id="rId366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42</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050" w:name="_Toc302112094"/>
      <w:r>
        <w:t>Linearization of the Contact Integral</w:t>
      </w:r>
      <w:bookmarkEnd w:id="1050"/>
    </w:p>
    <w:p w14:paraId="2855ACAB" w14:textId="77777777" w:rsidR="008C7882" w:rsidRDefault="008C7882" w:rsidP="008C7882">
      <w:r>
        <w:t>In a Newton-Raphson implementation the contact integral must be linearized with respect to the current configuration:</w:t>
      </w:r>
    </w:p>
    <w:p w14:paraId="79CDD4C4" w14:textId="7BC1D37A" w:rsidR="008C7882" w:rsidRDefault="008C7882" w:rsidP="008C7882">
      <w:pPr>
        <w:pStyle w:val="MTDisplayEquation"/>
      </w:pPr>
      <w:r>
        <w:tab/>
      </w:r>
      <w:r w:rsidR="00DF221F" w:rsidRPr="00DF221F">
        <w:rPr>
          <w:position w:val="-38"/>
        </w:rPr>
        <w:object w:dxaOrig="2760" w:dyaOrig="660" w14:anchorId="7EAB1D7B">
          <v:shape id="_x0000_i2840" type="#_x0000_t75" style="width:138pt;height:33pt" o:ole="">
            <v:imagedata r:id="rId3664" o:title=""/>
          </v:shape>
          <o:OLEObject Type="Embed" ProgID="Equation.DSMT4" ShapeID="_x0000_i2840" DrawAspect="Content" ObjectID="_1527086465" r:id="rId366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43</w:instrText>
        </w:r>
      </w:fldSimple>
      <w:r>
        <w:instrText>)</w:instrText>
      </w:r>
      <w:r>
        <w:fldChar w:fldCharType="end"/>
      </w:r>
    </w:p>
    <w:p w14:paraId="68684954" w14:textId="62D6EBDB" w:rsidR="008C7882" w:rsidRDefault="008C7882" w:rsidP="008C7882">
      <w:r>
        <w:t xml:space="preserve">Examining the normal contact term first, the directional derivative of </w:t>
      </w:r>
      <w:r w:rsidR="00DF221F" w:rsidRPr="00DF221F">
        <w:rPr>
          <w:position w:val="-12"/>
        </w:rPr>
        <w:object w:dxaOrig="260" w:dyaOrig="360" w14:anchorId="72281B48">
          <v:shape id="_x0000_i2841" type="#_x0000_t75" style="width:12.75pt;height:18pt" o:ole="">
            <v:imagedata r:id="rId3666" o:title=""/>
          </v:shape>
          <o:OLEObject Type="Embed" ProgID="Equation.DSMT4" ShapeID="_x0000_i2841" DrawAspect="Content" ObjectID="_1527086466" r:id="rId3667"/>
        </w:object>
      </w:r>
      <w:r>
        <w:t>is given (for the case of the penalty regularization) by:</w:t>
      </w:r>
    </w:p>
    <w:p w14:paraId="03D20B8A" w14:textId="232F67A6" w:rsidR="008C7882" w:rsidRDefault="008C7882" w:rsidP="008C7882">
      <w:pPr>
        <w:pStyle w:val="MTDisplayEquation"/>
      </w:pPr>
      <w:r>
        <w:tab/>
      </w:r>
      <w:r w:rsidR="00DF221F" w:rsidRPr="00DF221F">
        <w:rPr>
          <w:position w:val="-36"/>
        </w:rPr>
        <w:object w:dxaOrig="1920" w:dyaOrig="840" w14:anchorId="34E94ACD">
          <v:shape id="_x0000_i2842" type="#_x0000_t75" style="width:96pt;height:42pt" o:ole="">
            <v:imagedata r:id="rId3668" o:title=""/>
          </v:shape>
          <o:OLEObject Type="Embed" ProgID="Equation.DSMT4" ShapeID="_x0000_i2842" DrawAspect="Content" ObjectID="_1527086467" r:id="rId366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44</w:instrText>
        </w:r>
      </w:fldSimple>
      <w:r>
        <w:instrText>)</w:instrText>
      </w:r>
      <w:r>
        <w:fldChar w:fldCharType="end"/>
      </w:r>
    </w:p>
    <w:p w14:paraId="2C114F74" w14:textId="2E3BC31C" w:rsidR="008C7882" w:rsidRDefault="008C7882" w:rsidP="008C7882">
      <w:r>
        <w:t xml:space="preserve">where </w:t>
      </w:r>
      <w:r w:rsidR="00DF221F" w:rsidRPr="00DF221F">
        <w:rPr>
          <w:position w:val="-12"/>
        </w:rPr>
        <w:object w:dxaOrig="300" w:dyaOrig="360" w14:anchorId="218A1EF6">
          <v:shape id="_x0000_i2843" type="#_x0000_t75" style="width:15pt;height:18pt" o:ole="">
            <v:imagedata r:id="rId3670" o:title=""/>
          </v:shape>
          <o:OLEObject Type="Embed" ProgID="Equation.DSMT4" ShapeID="_x0000_i2843" DrawAspect="Content" ObjectID="_1527086468" r:id="rId3671"/>
        </w:object>
      </w:r>
      <w:r>
        <w:t xml:space="preserve">is the penalty factor and </w:t>
      </w:r>
      <w:r w:rsidR="00DF221F" w:rsidRPr="00DF221F">
        <w:rPr>
          <w:position w:val="-14"/>
        </w:rPr>
        <w:object w:dxaOrig="660" w:dyaOrig="400" w14:anchorId="0078AB4F">
          <v:shape id="_x0000_i2844" type="#_x0000_t75" style="width:33pt;height:20.25pt" o:ole="">
            <v:imagedata r:id="rId3672" o:title=""/>
          </v:shape>
          <o:OLEObject Type="Embed" ProgID="Equation.DSMT4" ShapeID="_x0000_i2844" DrawAspect="Content" ObjectID="_1527086469" r:id="rId3673"/>
        </w:object>
      </w:r>
      <w:r>
        <w:t xml:space="preserve">is the Heaviside function. The quantity </w:t>
      </w:r>
      <w:r w:rsidR="00DF221F" w:rsidRPr="00DF221F">
        <w:rPr>
          <w:position w:val="-14"/>
        </w:rPr>
        <w:object w:dxaOrig="720" w:dyaOrig="400" w14:anchorId="3B1C8EA4">
          <v:shape id="_x0000_i2845" type="#_x0000_t75" style="width:36pt;height:20.25pt" o:ole="">
            <v:imagedata r:id="rId3674" o:title=""/>
          </v:shape>
          <o:OLEObject Type="Embed" ProgID="Equation.DSMT4" ShapeID="_x0000_i2845" DrawAspect="Content" ObjectID="_1527086470" r:id="rId3675"/>
        </w:object>
      </w:r>
      <w:r>
        <w:t>is given by,</w:t>
      </w:r>
    </w:p>
    <w:p w14:paraId="2F21CFF6" w14:textId="6894FDAA" w:rsidR="008C7882" w:rsidRDefault="008C7882" w:rsidP="008C7882">
      <w:pPr>
        <w:pStyle w:val="MTDisplayEquation"/>
      </w:pPr>
      <w:r>
        <w:tab/>
      </w:r>
      <w:r w:rsidR="00DF221F" w:rsidRPr="00DF221F">
        <w:rPr>
          <w:position w:val="-94"/>
        </w:rPr>
        <w:object w:dxaOrig="5500" w:dyaOrig="2000" w14:anchorId="10F8871F">
          <v:shape id="_x0000_i2846" type="#_x0000_t75" style="width:275.25pt;height:99.75pt" o:ole="">
            <v:imagedata r:id="rId3676" o:title=""/>
          </v:shape>
          <o:OLEObject Type="Embed" ProgID="Equation.DSMT4" ShapeID="_x0000_i2846" DrawAspect="Content" ObjectID="_1527086471" r:id="rId367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45</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051" w:name="_Toc302112095"/>
      <w:r>
        <w:t>Discretization of the Contact Integral</w:t>
      </w:r>
      <w:bookmarkEnd w:id="1051"/>
    </w:p>
    <w:p w14:paraId="2C024A8F" w14:textId="77777777" w:rsidR="008C7882" w:rsidRDefault="008C7882" w:rsidP="008C7882">
      <w:r>
        <w:t>The contact integral, which is repeated here,</w:t>
      </w:r>
    </w:p>
    <w:p w14:paraId="6EF31BD9" w14:textId="6A89FCFD" w:rsidR="008C7882" w:rsidRDefault="008C7882" w:rsidP="008C7882">
      <w:pPr>
        <w:pStyle w:val="MTDisplayEquation"/>
      </w:pPr>
      <w:r>
        <w:tab/>
      </w:r>
      <w:r w:rsidR="00DF221F" w:rsidRPr="00DF221F">
        <w:rPr>
          <w:position w:val="-34"/>
        </w:rPr>
        <w:object w:dxaOrig="2180" w:dyaOrig="620" w14:anchorId="3875D881">
          <v:shape id="_x0000_i2847" type="#_x0000_t75" style="width:108.75pt;height:30.75pt" o:ole="">
            <v:imagedata r:id="rId3678" o:title=""/>
          </v:shape>
          <o:OLEObject Type="Embed" ProgID="Equation.DSMT4" ShapeID="_x0000_i2847" DrawAspect="Content" ObjectID="_1527086472" r:id="rId367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46</w:instrText>
        </w:r>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3A1EDF97" w:rsidR="008C7882" w:rsidRDefault="008C7882" w:rsidP="008C7882">
      <w:pPr>
        <w:pStyle w:val="MTDisplayEquation"/>
      </w:pPr>
      <w:r>
        <w:tab/>
      </w:r>
      <w:r w:rsidR="00DF221F" w:rsidRPr="00DF221F">
        <w:rPr>
          <w:position w:val="-34"/>
        </w:rPr>
        <w:object w:dxaOrig="2520" w:dyaOrig="760" w14:anchorId="184EEA18">
          <v:shape id="_x0000_i2848" type="#_x0000_t75" style="width:126pt;height:38.25pt" o:ole="">
            <v:imagedata r:id="rId3680" o:title=""/>
          </v:shape>
          <o:OLEObject Type="Embed" ProgID="Equation.DSMT4" ShapeID="_x0000_i2848" DrawAspect="Content" ObjectID="_1527086473" r:id="rId368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47</w:instrText>
        </w:r>
      </w:fldSimple>
      <w:r>
        <w:instrText>)</w:instrText>
      </w:r>
      <w:r>
        <w:fldChar w:fldCharType="end"/>
      </w:r>
    </w:p>
    <w:p w14:paraId="7D9E96E7" w14:textId="310FCBB7" w:rsidR="008C7882" w:rsidRDefault="008C7882" w:rsidP="008C7882">
      <w:r>
        <w:t xml:space="preserve">where </w:t>
      </w:r>
      <w:r w:rsidR="00DF221F" w:rsidRPr="00DF221F">
        <w:rPr>
          <w:position w:val="-12"/>
        </w:rPr>
        <w:object w:dxaOrig="420" w:dyaOrig="360" w14:anchorId="11A46E53">
          <v:shape id="_x0000_i2849" type="#_x0000_t75" style="width:21pt;height:18pt" o:ole="">
            <v:imagedata r:id="rId3682" o:title=""/>
          </v:shape>
          <o:OLEObject Type="Embed" ProgID="Equation.DSMT4" ShapeID="_x0000_i2849" DrawAspect="Content" ObjectID="_1527086474" r:id="rId3683"/>
        </w:object>
      </w:r>
      <w:r>
        <w:t>is the number of surface elements. The integration can be approximated using a quadrature rule,</w:t>
      </w:r>
    </w:p>
    <w:p w14:paraId="481017ED" w14:textId="2446ECB4" w:rsidR="008C7882" w:rsidRDefault="008C7882" w:rsidP="008C7882">
      <w:pPr>
        <w:pStyle w:val="MTDisplayEquation"/>
      </w:pPr>
      <w:r>
        <w:tab/>
      </w:r>
      <w:r w:rsidR="00DF221F" w:rsidRPr="00DF221F">
        <w:rPr>
          <w:position w:val="-36"/>
        </w:rPr>
        <w:object w:dxaOrig="4099" w:dyaOrig="840" w14:anchorId="5FC14F4C">
          <v:shape id="_x0000_i2850" type="#_x0000_t75" style="width:204.75pt;height:42pt" o:ole="">
            <v:imagedata r:id="rId3684" o:title=""/>
          </v:shape>
          <o:OLEObject Type="Embed" ProgID="Equation.DSMT4" ShapeID="_x0000_i2850" DrawAspect="Content" ObjectID="_1527086475" r:id="rId368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52" w:name="ZEqnNum959237"/>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48</w:instrText>
        </w:r>
      </w:fldSimple>
      <w:r>
        <w:instrText>)</w:instrText>
      </w:r>
      <w:bookmarkEnd w:id="1052"/>
      <w:r>
        <w:fldChar w:fldCharType="end"/>
      </w:r>
    </w:p>
    <w:p w14:paraId="2C72AA41" w14:textId="366ACD5C" w:rsidR="008C7882" w:rsidRDefault="008C7882" w:rsidP="008C7882">
      <w:r>
        <w:lastRenderedPageBreak/>
        <w:t xml:space="preserve">where </w:t>
      </w:r>
      <w:r w:rsidR="00DF221F" w:rsidRPr="00DF221F">
        <w:rPr>
          <w:position w:val="-12"/>
        </w:rPr>
        <w:object w:dxaOrig="420" w:dyaOrig="380" w14:anchorId="4FD5F499">
          <v:shape id="_x0000_i2851" type="#_x0000_t75" style="width:21pt;height:18.75pt" o:ole="">
            <v:imagedata r:id="rId3686" o:title=""/>
          </v:shape>
          <o:OLEObject Type="Embed" ProgID="Equation.DSMT4" ShapeID="_x0000_i2851" DrawAspect="Content" ObjectID="_1527086476" r:id="rId3687"/>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DF221F" w:rsidRPr="00DF221F">
        <w:rPr>
          <w:position w:val="-14"/>
        </w:rPr>
        <w:object w:dxaOrig="1240" w:dyaOrig="400" w14:anchorId="096A1753">
          <v:shape id="_x0000_i2852" type="#_x0000_t75" style="width:62.25pt;height:20.25pt" o:ole="">
            <v:imagedata r:id="rId3688" o:title=""/>
          </v:shape>
          <o:OLEObject Type="Embed" ProgID="Equation.DSMT4" ShapeID="_x0000_i2852" DrawAspect="Content" ObjectID="_1527086477" r:id="rId3689"/>
        </w:object>
      </w:r>
      <w:r>
        <w:t xml:space="preserve">, </w:t>
      </w:r>
      <w:r w:rsidR="00DF221F" w:rsidRPr="00DF221F">
        <w:rPr>
          <w:position w:val="-14"/>
        </w:rPr>
        <w:object w:dxaOrig="1100" w:dyaOrig="400" w14:anchorId="3447341C">
          <v:shape id="_x0000_i2853" type="#_x0000_t75" style="width:54.75pt;height:20.25pt" o:ole="">
            <v:imagedata r:id="rId3690" o:title=""/>
          </v:shape>
          <o:OLEObject Type="Embed" ProgID="Equation.DSMT4" ShapeID="_x0000_i2853" DrawAspect="Content" ObjectID="_1527086478" r:id="rId3691"/>
        </w:object>
      </w:r>
      <w:r>
        <w:t xml:space="preserve">, </w:t>
      </w:r>
      <w:r w:rsidR="00DF221F" w:rsidRPr="00DF221F">
        <w:rPr>
          <w:position w:val="-14"/>
        </w:rPr>
        <w:object w:dxaOrig="940" w:dyaOrig="400" w14:anchorId="742C8D5C">
          <v:shape id="_x0000_i2854" type="#_x0000_t75" style="width:47.25pt;height:20.25pt" o:ole="">
            <v:imagedata r:id="rId3692" o:title=""/>
          </v:shape>
          <o:OLEObject Type="Embed" ProgID="Equation.DSMT4" ShapeID="_x0000_i2854" DrawAspect="Content" ObjectID="_1527086479" r:id="rId3693"/>
        </w:object>
      </w:r>
      <w:r>
        <w:t xml:space="preserve"> and </w:t>
      </w:r>
      <w:r w:rsidR="00DF221F" w:rsidRPr="00DF221F">
        <w:rPr>
          <w:position w:val="-14"/>
        </w:rPr>
        <w:object w:dxaOrig="1100" w:dyaOrig="400" w14:anchorId="270AC879">
          <v:shape id="_x0000_i2855" type="#_x0000_t75" style="width:54.75pt;height:20.25pt" o:ole="">
            <v:imagedata r:id="rId3694" o:title=""/>
          </v:shape>
          <o:OLEObject Type="Embed" ProgID="Equation.DSMT4" ShapeID="_x0000_i2855" DrawAspect="Content" ObjectID="_1527086480" r:id="rId3695"/>
        </w:object>
      </w:r>
      <w:r>
        <w:t>). With this quadrature rule, we have</w:t>
      </w:r>
    </w:p>
    <w:p w14:paraId="45FA3A35" w14:textId="5F26AF7C" w:rsidR="008C7882" w:rsidRDefault="008C7882" w:rsidP="008C7882">
      <w:pPr>
        <w:pStyle w:val="MTDisplayEquation"/>
      </w:pPr>
      <w:r>
        <w:tab/>
      </w:r>
      <w:r w:rsidR="00DF221F" w:rsidRPr="00DF221F">
        <w:rPr>
          <w:position w:val="-52"/>
        </w:rPr>
        <w:object w:dxaOrig="2480" w:dyaOrig="1160" w14:anchorId="401379FC">
          <v:shape id="_x0000_i2856" type="#_x0000_t75" style="width:123.75pt;height:57.75pt" o:ole="">
            <v:imagedata r:id="rId3696" o:title=""/>
          </v:shape>
          <o:OLEObject Type="Embed" ProgID="Equation.DSMT4" ShapeID="_x0000_i2856" DrawAspect="Content" ObjectID="_1527086481" r:id="rId369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49</w:instrText>
        </w:r>
      </w:fldSimple>
      <w:r>
        <w:instrText>)</w:instrText>
      </w:r>
      <w:r>
        <w:fldChar w:fldCharType="end"/>
      </w:r>
    </w:p>
    <w:p w14:paraId="2B97DEBE" w14:textId="77777777" w:rsidR="008C7882" w:rsidRDefault="008C7882" w:rsidP="008C7882">
      <w:r>
        <w:t>so that,</w:t>
      </w:r>
    </w:p>
    <w:p w14:paraId="7C48F08B" w14:textId="4573A96D" w:rsidR="008C7882" w:rsidRDefault="008C7882" w:rsidP="008C7882">
      <w:pPr>
        <w:pStyle w:val="MTDisplayEquation"/>
      </w:pPr>
      <w:r>
        <w:tab/>
      </w:r>
      <w:r w:rsidR="00DF221F" w:rsidRPr="00DF221F">
        <w:rPr>
          <w:position w:val="-32"/>
        </w:rPr>
        <w:object w:dxaOrig="3519" w:dyaOrig="760" w14:anchorId="3BFC9ED9">
          <v:shape id="_x0000_i2857" type="#_x0000_t75" style="width:176.25pt;height:38.25pt" o:ole="">
            <v:imagedata r:id="rId3698" o:title=""/>
          </v:shape>
          <o:OLEObject Type="Embed" ProgID="Equation.DSMT4" ShapeID="_x0000_i2857" DrawAspect="Content" ObjectID="_1527086482" r:id="rId36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50</w:instrText>
        </w:r>
      </w:fldSimple>
      <w:r>
        <w:instrText>)</w:instrText>
      </w:r>
      <w:r>
        <w:fldChar w:fldCharType="end"/>
      </w:r>
    </w:p>
    <w:p w14:paraId="1540F651" w14:textId="77777777" w:rsidR="008C7882" w:rsidRDefault="008C7882" w:rsidP="008C7882">
      <w:r>
        <w:t>If the following vectors are defined,</w:t>
      </w:r>
    </w:p>
    <w:p w14:paraId="7836319A" w14:textId="52F9F1AA" w:rsidR="008C7882" w:rsidRDefault="008C7882" w:rsidP="008C7882">
      <w:pPr>
        <w:pStyle w:val="MTDisplayEquation"/>
      </w:pPr>
      <w:r>
        <w:tab/>
      </w:r>
      <w:r w:rsidR="00DF221F" w:rsidRPr="00DF221F">
        <w:rPr>
          <w:position w:val="-44"/>
        </w:rPr>
        <w:object w:dxaOrig="3420" w:dyaOrig="999" w14:anchorId="6181F944">
          <v:shape id="_x0000_i2858" type="#_x0000_t75" style="width:171pt;height:50.25pt" o:ole="">
            <v:imagedata r:id="rId3700" o:title=""/>
          </v:shape>
          <o:OLEObject Type="Embed" ProgID="Equation.DSMT4" ShapeID="_x0000_i2858" DrawAspect="Content" ObjectID="_1527086483" r:id="rId37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51</w:instrText>
        </w:r>
      </w:fldSimple>
      <w:r>
        <w:instrText>)</w:instrText>
      </w:r>
      <w:r>
        <w:fldChar w:fldCharType="end"/>
      </w:r>
    </w:p>
    <w:p w14:paraId="5219D948" w14:textId="32829C81" w:rsidR="008C7882" w:rsidRDefault="008C7882" w:rsidP="008C7882">
      <w:r>
        <w:t xml:space="preserve">equation </w:t>
      </w:r>
      <w:r>
        <w:fldChar w:fldCharType="begin"/>
      </w:r>
      <w:r>
        <w:instrText xml:space="preserve"> GOTOBUTTON ZEqnNum959237  \* MERGEFORMAT </w:instrText>
      </w:r>
      <w:fldSimple w:instr=" REF ZEqnNum959237 \! \* MERGEFORMAT ">
        <w:r w:rsidR="00572445">
          <w:instrText>(6.48)</w:instrText>
        </w:r>
      </w:fldSimple>
      <w:r>
        <w:fldChar w:fldCharType="end"/>
      </w:r>
      <w:r>
        <w:t xml:space="preserve"> can then be rewritten as follows,</w:t>
      </w:r>
    </w:p>
    <w:p w14:paraId="44B16E35" w14:textId="7F4AD898" w:rsidR="008C7882" w:rsidRDefault="008C7882" w:rsidP="008C7882">
      <w:pPr>
        <w:pStyle w:val="MTDisplayEquation"/>
      </w:pPr>
      <w:r>
        <w:tab/>
      </w:r>
      <w:r w:rsidR="00DF221F" w:rsidRPr="00DF221F">
        <w:rPr>
          <w:position w:val="-36"/>
        </w:rPr>
        <w:object w:dxaOrig="4260" w:dyaOrig="840" w14:anchorId="4B55DEF9">
          <v:shape id="_x0000_i2859" type="#_x0000_t75" style="width:213pt;height:42pt" o:ole="">
            <v:imagedata r:id="rId3702" o:title=""/>
          </v:shape>
          <o:OLEObject Type="Embed" ProgID="Equation.DSMT4" ShapeID="_x0000_i2859" DrawAspect="Content" ObjectID="_1527086484" r:id="rId370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53" w:name="ZEqnNum386722"/>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52</w:instrText>
        </w:r>
      </w:fldSimple>
      <w:r>
        <w:instrText>)</w:instrText>
      </w:r>
      <w:bookmarkEnd w:id="1053"/>
      <w:r>
        <w:fldChar w:fldCharType="end"/>
      </w:r>
    </w:p>
    <w:p w14:paraId="65DDB2EE" w14:textId="146861A9" w:rsidR="008C7882" w:rsidRDefault="008C7882" w:rsidP="008C7882">
      <w:r>
        <w:t xml:space="preserve">The specific form for </w:t>
      </w:r>
      <w:r w:rsidR="00DF221F" w:rsidRPr="00DF221F">
        <w:rPr>
          <w:position w:val="-12"/>
        </w:rPr>
        <w:object w:dxaOrig="260" w:dyaOrig="360" w14:anchorId="7B1BD331">
          <v:shape id="_x0000_i2860" type="#_x0000_t75" style="width:12.75pt;height:18pt" o:ole="">
            <v:imagedata r:id="rId3704" o:title=""/>
          </v:shape>
          <o:OLEObject Type="Embed" ProgID="Equation.DSMT4" ShapeID="_x0000_i2860" DrawAspect="Content" ObjectID="_1527086485" r:id="rId3705"/>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054" w:name="_Toc302112096"/>
      <w:r>
        <w:t>Discretization of the Contact Stiffness</w:t>
      </w:r>
      <w:bookmarkEnd w:id="1054"/>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575FAC38" w:rsidR="008C7882" w:rsidRDefault="008C7882" w:rsidP="008C7882">
      <w:pPr>
        <w:pStyle w:val="MTDisplayEquation"/>
      </w:pPr>
      <w:r>
        <w:tab/>
      </w:r>
      <w:r w:rsidR="00DF221F" w:rsidRPr="00DF221F">
        <w:rPr>
          <w:position w:val="-70"/>
        </w:rPr>
        <w:object w:dxaOrig="4000" w:dyaOrig="1520" w14:anchorId="3F544A4C">
          <v:shape id="_x0000_i2861" type="#_x0000_t75" style="width:200.25pt;height:75.75pt" o:ole="">
            <v:imagedata r:id="rId3706" o:title=""/>
          </v:shape>
          <o:OLEObject Type="Embed" ProgID="Equation.DSMT4" ShapeID="_x0000_i2861" DrawAspect="Content" ObjectID="_1527086486" r:id="rId370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55" w:name="ZEqnNum694151"/>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53</w:instrText>
        </w:r>
      </w:fldSimple>
      <w:r>
        <w:instrText>)</w:instrText>
      </w:r>
      <w:bookmarkEnd w:id="1055"/>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572445">
          <w:instrText>(6.53)</w:instrText>
        </w:r>
      </w:fldSimple>
      <w:r>
        <w:fldChar w:fldCharType="end"/>
      </w:r>
      <w:r>
        <w:t xml:space="preserve"> as,</w:t>
      </w:r>
    </w:p>
    <w:p w14:paraId="5E848665" w14:textId="0D96455E" w:rsidR="008C7882" w:rsidRDefault="008C7882" w:rsidP="008C7882">
      <w:pPr>
        <w:pStyle w:val="MTDisplayEquation"/>
      </w:pPr>
      <w:r>
        <w:tab/>
      </w:r>
      <w:r w:rsidR="00DF221F" w:rsidRPr="00DF221F">
        <w:rPr>
          <w:position w:val="-28"/>
        </w:rPr>
        <w:object w:dxaOrig="3860" w:dyaOrig="740" w14:anchorId="4A0D991C">
          <v:shape id="_x0000_i2862" type="#_x0000_t75" style="width:192.75pt;height:36.75pt" o:ole="">
            <v:imagedata r:id="rId3708" o:title=""/>
          </v:shape>
          <o:OLEObject Type="Embed" ProgID="Equation.DSMT4" ShapeID="_x0000_i2862" DrawAspect="Content" ObjectID="_1527086487" r:id="rId37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54</w:instrText>
        </w:r>
      </w:fldSimple>
      <w:r>
        <w:instrText>)</w:instrText>
      </w:r>
      <w:r>
        <w:fldChar w:fldCharType="end"/>
      </w:r>
    </w:p>
    <w:p w14:paraId="1D24C1E9" w14:textId="51F8E56C" w:rsidR="008C7882" w:rsidRDefault="008C7882" w:rsidP="008C7882">
      <w:r>
        <w:t xml:space="preserve">where </w:t>
      </w:r>
      <w:r w:rsidR="00DF221F" w:rsidRPr="00DF221F">
        <w:rPr>
          <w:position w:val="-6"/>
        </w:rPr>
        <w:object w:dxaOrig="400" w:dyaOrig="279" w14:anchorId="4975125F">
          <v:shape id="_x0000_i2863" type="#_x0000_t75" style="width:20.25pt;height:14.25pt" o:ole="">
            <v:imagedata r:id="rId3710" o:title=""/>
          </v:shape>
          <o:OLEObject Type="Embed" ProgID="Equation.DSMT4" ShapeID="_x0000_i2863" DrawAspect="Content" ObjectID="_1527086488" r:id="rId3711"/>
        </w:object>
      </w:r>
      <w:r>
        <w:t xml:space="preserve">is as above and </w:t>
      </w:r>
      <w:r w:rsidR="00DF221F" w:rsidRPr="00025957">
        <w:rPr>
          <w:position w:val="-4"/>
        </w:rPr>
        <w:object w:dxaOrig="420" w:dyaOrig="260" w14:anchorId="1380CB16">
          <v:shape id="_x0000_i2864" type="#_x0000_t75" style="width:21pt;height:12.75pt" o:ole="">
            <v:imagedata r:id="rId3712" o:title=""/>
          </v:shape>
          <o:OLEObject Type="Embed" ProgID="Equation.DSMT4" ShapeID="_x0000_i2864" DrawAspect="Content" ObjectID="_1527086489" r:id="rId3713"/>
        </w:object>
      </w:r>
      <w:r>
        <w:t xml:space="preserve">similar to </w:t>
      </w:r>
      <w:r w:rsidR="00DF221F" w:rsidRPr="00DF221F">
        <w:rPr>
          <w:position w:val="-6"/>
        </w:rPr>
        <w:object w:dxaOrig="400" w:dyaOrig="279" w14:anchorId="5F10E064">
          <v:shape id="_x0000_i2865" type="#_x0000_t75" style="width:20.25pt;height:14.25pt" o:ole="">
            <v:imagedata r:id="rId3714" o:title=""/>
          </v:shape>
          <o:OLEObject Type="Embed" ProgID="Equation.DSMT4" ShapeID="_x0000_i2865" DrawAspect="Content" ObjectID="_1527086490" r:id="rId3715"/>
        </w:object>
      </w:r>
      <w:r>
        <w:t xml:space="preserve"> with </w:t>
      </w:r>
      <w:r w:rsidR="00DF221F" w:rsidRPr="00DF221F">
        <w:rPr>
          <w:position w:val="-6"/>
        </w:rPr>
        <w:object w:dxaOrig="220" w:dyaOrig="279" w14:anchorId="448F41CA">
          <v:shape id="_x0000_i2866" type="#_x0000_t75" style="width:11.25pt;height:14.25pt" o:ole="">
            <v:imagedata r:id="rId3716" o:title=""/>
          </v:shape>
          <o:OLEObject Type="Embed" ProgID="Equation.DSMT4" ShapeID="_x0000_i2866" DrawAspect="Content" ObjectID="_1527086491" r:id="rId3717"/>
        </w:object>
      </w:r>
      <w:r>
        <w:t xml:space="preserve">replaced with </w:t>
      </w:r>
      <w:r w:rsidR="00DF221F" w:rsidRPr="00025957">
        <w:rPr>
          <w:position w:val="-4"/>
        </w:rPr>
        <w:object w:dxaOrig="220" w:dyaOrig="260" w14:anchorId="02ABAFC0">
          <v:shape id="_x0000_i2867" type="#_x0000_t75" style="width:11.25pt;height:12.75pt" o:ole="">
            <v:imagedata r:id="rId3718" o:title=""/>
          </v:shape>
          <o:OLEObject Type="Embed" ProgID="Equation.DSMT4" ShapeID="_x0000_i2867" DrawAspect="Content" ObjectID="_1527086492" r:id="rId3719"/>
        </w:object>
      </w:r>
      <w:r>
        <w:t xml:space="preserve"> and </w:t>
      </w:r>
      <w:r w:rsidR="00DF221F" w:rsidRPr="00025957">
        <w:rPr>
          <w:position w:val="-4"/>
        </w:rPr>
        <w:object w:dxaOrig="300" w:dyaOrig="300" w14:anchorId="3496D5CE">
          <v:shape id="_x0000_i2868" type="#_x0000_t75" style="width:15pt;height:15pt" o:ole="">
            <v:imagedata r:id="rId3720" o:title=""/>
          </v:shape>
          <o:OLEObject Type="Embed" ProgID="Equation.DSMT4" ShapeID="_x0000_i2868" DrawAspect="Content" ObjectID="_1527086493" r:id="rId3721"/>
        </w:object>
      </w:r>
      <w:r>
        <w:t>,</w:t>
      </w:r>
    </w:p>
    <w:p w14:paraId="262FCCBB" w14:textId="4D03BCB9" w:rsidR="008C7882" w:rsidRDefault="008C7882" w:rsidP="008C7882">
      <w:pPr>
        <w:pStyle w:val="MTDisplayEquation"/>
      </w:pPr>
      <w:r>
        <w:tab/>
      </w:r>
      <w:r w:rsidR="00DF221F" w:rsidRPr="00DF221F">
        <w:rPr>
          <w:position w:val="-68"/>
        </w:rPr>
        <w:object w:dxaOrig="4480" w:dyaOrig="1480" w14:anchorId="5A354F8F">
          <v:shape id="_x0000_i2869" type="#_x0000_t75" style="width:224.25pt;height:74.25pt" o:ole="">
            <v:imagedata r:id="rId3722" o:title=""/>
          </v:shape>
          <o:OLEObject Type="Embed" ProgID="Equation.DSMT4" ShapeID="_x0000_i2869" DrawAspect="Content" ObjectID="_1527086494" r:id="rId372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56" w:name="ZEqnNum879292"/>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55</w:instrText>
        </w:r>
      </w:fldSimple>
      <w:r>
        <w:instrText>)</w:instrText>
      </w:r>
      <w:bookmarkEnd w:id="1056"/>
      <w:r>
        <w:fldChar w:fldCharType="end"/>
      </w:r>
    </w:p>
    <w:p w14:paraId="12CDE78C" w14:textId="77777777" w:rsidR="008C7882" w:rsidRDefault="008C7882" w:rsidP="008C7882">
      <w:r>
        <w:t>where,</w:t>
      </w:r>
    </w:p>
    <w:p w14:paraId="00388F86" w14:textId="40B9E480" w:rsidR="008C7882" w:rsidRDefault="008C7882" w:rsidP="008C7882">
      <w:pPr>
        <w:pStyle w:val="MTDisplayEquation"/>
      </w:pPr>
      <w:r>
        <w:lastRenderedPageBreak/>
        <w:tab/>
      </w:r>
      <w:r w:rsidR="00DF221F" w:rsidRPr="00DF221F">
        <w:rPr>
          <w:position w:val="-78"/>
        </w:rPr>
        <w:object w:dxaOrig="5820" w:dyaOrig="1680" w14:anchorId="7EE602E4">
          <v:shape id="_x0000_i2870" type="#_x0000_t75" style="width:291pt;height:84pt" o:ole="">
            <v:imagedata r:id="rId3724" o:title=""/>
          </v:shape>
          <o:OLEObject Type="Embed" ProgID="Equation.DSMT4" ShapeID="_x0000_i2870" DrawAspect="Content" ObjectID="_1527086495" r:id="rId372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57" w:name="ZEqnNum858973"/>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56</w:instrText>
        </w:r>
      </w:fldSimple>
      <w:r>
        <w:instrText>)</w:instrText>
      </w:r>
      <w:bookmarkEnd w:id="1057"/>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572445">
          <w:instrText>(6.56)</w:instrText>
        </w:r>
      </w:fldSimple>
      <w:r>
        <w:fldChar w:fldCharType="end"/>
      </w:r>
      <w:r>
        <w:t>:</w:t>
      </w:r>
    </w:p>
    <w:p w14:paraId="729B3FB8" w14:textId="1F0FFD74" w:rsidR="008C7882" w:rsidRDefault="008C7882" w:rsidP="008C7882">
      <w:pPr>
        <w:pStyle w:val="MTDisplayEquation"/>
      </w:pPr>
      <w:r>
        <w:tab/>
      </w:r>
      <w:r w:rsidR="00DF221F" w:rsidRPr="00DF221F">
        <w:rPr>
          <w:position w:val="-96"/>
        </w:rPr>
        <w:object w:dxaOrig="4260" w:dyaOrig="2040" w14:anchorId="69903AE3">
          <v:shape id="_x0000_i2871" type="#_x0000_t75" style="width:213pt;height:102pt" o:ole="">
            <v:imagedata r:id="rId3726" o:title=""/>
          </v:shape>
          <o:OLEObject Type="Embed" ProgID="Equation.DSMT4" ShapeID="_x0000_i2871" DrawAspect="Content" ObjectID="_1527086496" r:id="rId372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57</w:instrText>
        </w:r>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2D6773B1" w:rsidR="008C7882" w:rsidRDefault="008C7882" w:rsidP="008C7882">
      <w:pPr>
        <w:pStyle w:val="MTDisplayEquation"/>
      </w:pPr>
      <w:r>
        <w:tab/>
      </w:r>
      <w:r w:rsidR="00DF221F" w:rsidRPr="00DF221F">
        <w:rPr>
          <w:position w:val="-14"/>
        </w:rPr>
        <w:object w:dxaOrig="1420" w:dyaOrig="380" w14:anchorId="66E1C465">
          <v:shape id="_x0000_i2872" type="#_x0000_t75" style="width:71.25pt;height:18.75pt" o:ole="">
            <v:imagedata r:id="rId3728" o:title=""/>
          </v:shape>
          <o:OLEObject Type="Embed" ProgID="Equation.DSMT4" ShapeID="_x0000_i2872" DrawAspect="Content" ObjectID="_1527086497" r:id="rId372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58</w:instrText>
        </w:r>
      </w:fldSimple>
      <w:r>
        <w:instrText>)</w:instrText>
      </w:r>
      <w:r>
        <w:fldChar w:fldCharType="end"/>
      </w:r>
    </w:p>
    <w:p w14:paraId="3DBB5D62" w14:textId="777E1FF1" w:rsidR="008C7882" w:rsidRDefault="008C7882" w:rsidP="008C7882">
      <w:r>
        <w:t xml:space="preserve">Here, </w:t>
      </w:r>
      <w:r w:rsidR="00DF221F" w:rsidRPr="00DF221F">
        <w:rPr>
          <w:position w:val="-14"/>
        </w:rPr>
        <w:object w:dxaOrig="1100" w:dyaOrig="380" w14:anchorId="6A351BBB">
          <v:shape id="_x0000_i2873" type="#_x0000_t75" style="width:54.75pt;height:18.75pt" o:ole="">
            <v:imagedata r:id="rId3730" o:title=""/>
          </v:shape>
          <o:OLEObject Type="Embed" ProgID="Equation.DSMT4" ShapeID="_x0000_i2873" DrawAspect="Content" ObjectID="_1527086498" r:id="rId3731"/>
        </w:object>
      </w:r>
      <w:r>
        <w:t xml:space="preserve">is the surface metric tensor and </w:t>
      </w:r>
      <w:r w:rsidR="00DF221F" w:rsidRPr="00DF221F">
        <w:rPr>
          <w:position w:val="-16"/>
        </w:rPr>
        <w:object w:dxaOrig="1540" w:dyaOrig="440" w14:anchorId="1EEDACE4">
          <v:shape id="_x0000_i2874" type="#_x0000_t75" style="width:77.25pt;height:21.75pt" o:ole="">
            <v:imagedata r:id="rId3732" o:title=""/>
          </v:shape>
          <o:OLEObject Type="Embed" ProgID="Equation.DSMT4" ShapeID="_x0000_i2874" DrawAspect="Content" ObjectID="_1527086499" r:id="rId3733"/>
        </w:object>
      </w:r>
      <w:r>
        <w:t xml:space="preserve">denotes the components of the surface curvature at </w:t>
      </w:r>
      <w:r w:rsidR="00DF221F" w:rsidRPr="00DF221F">
        <w:rPr>
          <w:position w:val="-10"/>
        </w:rPr>
        <w:object w:dxaOrig="200" w:dyaOrig="360" w14:anchorId="66393CF5">
          <v:shape id="_x0000_i2875" type="#_x0000_t75" style="width:9.75pt;height:18pt" o:ole="">
            <v:imagedata r:id="rId3734" o:title=""/>
          </v:shape>
          <o:OLEObject Type="Embed" ProgID="Equation.DSMT4" ShapeID="_x0000_i2875" DrawAspect="Content" ObjectID="_1527086500" r:id="rId3735"/>
        </w:object>
      </w:r>
      <w:r>
        <w:t>.</w:t>
      </w:r>
    </w:p>
    <w:p w14:paraId="57FA3AC3" w14:textId="77777777" w:rsidR="008C7882" w:rsidRDefault="008C7882" w:rsidP="008C7882"/>
    <w:p w14:paraId="35AD3397" w14:textId="77777777" w:rsidR="008C7882" w:rsidRDefault="008C7882" w:rsidP="008C7882">
      <w:pPr>
        <w:pStyle w:val="Heading3"/>
      </w:pPr>
      <w:bookmarkStart w:id="1058" w:name="_Toc302112097"/>
      <w:r>
        <w:t>Augmented Lagrangian Method</w:t>
      </w:r>
      <w:bookmarkEnd w:id="1058"/>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004FC776" w:rsidR="008C7882" w:rsidRDefault="008C7882" w:rsidP="008C7882">
      <w:pPr>
        <w:pStyle w:val="MTDisplayEquation"/>
      </w:pPr>
      <w:r>
        <w:tab/>
      </w:r>
      <w:r w:rsidR="00DF221F" w:rsidRPr="00DF221F">
        <w:rPr>
          <w:position w:val="-14"/>
        </w:rPr>
        <w:object w:dxaOrig="1560" w:dyaOrig="400" w14:anchorId="23B2F9E5">
          <v:shape id="_x0000_i2876" type="#_x0000_t75" style="width:78pt;height:20.25pt" o:ole="">
            <v:imagedata r:id="rId3736" o:title=""/>
          </v:shape>
          <o:OLEObject Type="Embed" ProgID="Equation.DSMT4" ShapeID="_x0000_i2876" DrawAspect="Content" ObjectID="_1527086501" r:id="rId373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59" w:name="ZEqnNum558369"/>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59</w:instrText>
        </w:r>
      </w:fldSimple>
      <w:r>
        <w:instrText>)</w:instrText>
      </w:r>
      <w:bookmarkEnd w:id="1059"/>
      <w:r>
        <w:fldChar w:fldCharType="end"/>
      </w:r>
    </w:p>
    <w:p w14:paraId="1AF33B5A" w14:textId="308B657A"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572445">
          <w:instrText>(6.55)</w:instrText>
        </w:r>
      </w:fldSimple>
      <w:r>
        <w:fldChar w:fldCharType="end"/>
      </w:r>
      <w:r>
        <w:t xml:space="preserve">. In </w:t>
      </w:r>
      <w:r>
        <w:fldChar w:fldCharType="begin"/>
      </w:r>
      <w:r>
        <w:instrText xml:space="preserve"> GOTOBUTTON ZEqnNum558369  \* MERGEFORMAT </w:instrText>
      </w:r>
      <w:fldSimple w:instr=" REF ZEqnNum558369 \* Charformat \! \* MERGEFORMAT ">
        <w:r w:rsidR="00572445">
          <w:instrText>(6.59)</w:instrText>
        </w:r>
      </w:fldSimple>
      <w:r>
        <w:fldChar w:fldCharType="end"/>
      </w:r>
      <w:r>
        <w:t xml:space="preserve"> </w:t>
      </w:r>
      <w:r w:rsidR="00DF221F" w:rsidRPr="00DF221F">
        <w:rPr>
          <w:position w:val="-12"/>
        </w:rPr>
        <w:object w:dxaOrig="300" w:dyaOrig="360" w14:anchorId="0D51B5F8">
          <v:shape id="_x0000_i2877" type="#_x0000_t75" style="width:15pt;height:18pt" o:ole="">
            <v:imagedata r:id="rId3738" o:title=""/>
          </v:shape>
          <o:OLEObject Type="Embed" ProgID="Equation.DSMT4" ShapeID="_x0000_i2877" DrawAspect="Content" ObjectID="_1527086502" r:id="rId3739"/>
        </w:object>
      </w:r>
      <w:r>
        <w:t xml:space="preserve"> is a penalty factor that is chosen arbitrarily.</w:t>
      </w:r>
    </w:p>
    <w:p w14:paraId="0038AD30" w14:textId="77777777" w:rsidR="008C7882" w:rsidRDefault="008C7882" w:rsidP="008C7882"/>
    <w:p w14:paraId="1958B47A" w14:textId="15F99E94" w:rsidR="008C7882" w:rsidRDefault="008C7882" w:rsidP="008C7882">
      <w:r>
        <w:t xml:space="preserve">The Newton-Raphson iterative method is now used to solve the nonlinear contact problem where Uzawa’s method (REF) is employed to calculate the Lagrange multipliers </w:t>
      </w:r>
      <w:r w:rsidR="00DF221F" w:rsidRPr="00DF221F">
        <w:rPr>
          <w:position w:val="-12"/>
        </w:rPr>
        <w:object w:dxaOrig="320" w:dyaOrig="360" w14:anchorId="35E082BE">
          <v:shape id="_x0000_i2878" type="#_x0000_t75" style="width:15.75pt;height:18pt" o:ole="">
            <v:imagedata r:id="rId3740" o:title=""/>
          </v:shape>
          <o:OLEObject Type="Embed" ProgID="Equation.DSMT4" ShapeID="_x0000_i2878" DrawAspect="Content" ObjectID="_1527086503" r:id="rId3741"/>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6A8F26E" w:rsidR="008C7882" w:rsidRDefault="008C7882" w:rsidP="008C7882">
      <w:pPr>
        <w:pStyle w:val="MTDisplayEquation"/>
      </w:pPr>
      <w:r>
        <w:tab/>
      </w:r>
      <w:r w:rsidR="00DF221F" w:rsidRPr="00DF221F">
        <w:rPr>
          <w:position w:val="-34"/>
        </w:rPr>
        <w:object w:dxaOrig="1160" w:dyaOrig="800" w14:anchorId="6425379E">
          <v:shape id="_x0000_i2879" type="#_x0000_t75" style="width:57.75pt;height:39.75pt" o:ole="">
            <v:imagedata r:id="rId3742" o:title=""/>
          </v:shape>
          <o:OLEObject Type="Embed" ProgID="Equation.DSMT4" ShapeID="_x0000_i2879" DrawAspect="Content" ObjectID="_1527086504" r:id="rId374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60</w:instrText>
        </w:r>
      </w:fldSimple>
      <w:r>
        <w:instrText>)</w:instrText>
      </w:r>
      <w:r>
        <w:fldChar w:fldCharType="end"/>
      </w:r>
    </w:p>
    <w:p w14:paraId="7E8508BE" w14:textId="6C5F833A" w:rsidR="008C7882" w:rsidRDefault="008C7882" w:rsidP="008C7882">
      <w:pPr>
        <w:numPr>
          <w:ilvl w:val="0"/>
          <w:numId w:val="7"/>
        </w:numPr>
      </w:pPr>
      <w:r>
        <w:rPr>
          <w:b/>
        </w:rPr>
        <w:t>Solve</w:t>
      </w:r>
      <w:r>
        <w:t xml:space="preserve"> for </w:t>
      </w:r>
      <w:r w:rsidR="00DF221F" w:rsidRPr="00DF221F">
        <w:rPr>
          <w:position w:val="-12"/>
        </w:rPr>
        <w:object w:dxaOrig="420" w:dyaOrig="400" w14:anchorId="05627C28">
          <v:shape id="_x0000_i2880" type="#_x0000_t75" style="width:21pt;height:20.25pt" o:ole="">
            <v:imagedata r:id="rId3744" o:title=""/>
          </v:shape>
          <o:OLEObject Type="Embed" ProgID="Equation.DSMT4" ShapeID="_x0000_i2880" DrawAspect="Content" ObjectID="_1527086505" r:id="rId3745"/>
        </w:object>
      </w:r>
      <w:r>
        <w:t xml:space="preserve">, the solution vector corresponding to the fixed </w:t>
      </w:r>
      <w:r>
        <w:rPr>
          <w:i/>
        </w:rPr>
        <w:t>k</w:t>
      </w:r>
      <w:r>
        <w:t>th iterate for the multipliers,</w:t>
      </w:r>
      <w:r>
        <w:tab/>
      </w:r>
    </w:p>
    <w:p w14:paraId="50AD5DC7" w14:textId="39EF9A9E" w:rsidR="008C7882" w:rsidRDefault="008C7882" w:rsidP="008C7882">
      <w:pPr>
        <w:pStyle w:val="MTDisplayEquation"/>
      </w:pPr>
      <w:r>
        <w:tab/>
      </w:r>
      <w:r w:rsidR="00DF221F" w:rsidRPr="00DF221F">
        <w:rPr>
          <w:position w:val="-20"/>
        </w:rPr>
        <w:object w:dxaOrig="2620" w:dyaOrig="520" w14:anchorId="40AF34C0">
          <v:shape id="_x0000_i2881" type="#_x0000_t75" style="width:131.25pt;height:26.25pt" o:ole="">
            <v:imagedata r:id="rId3746" o:title=""/>
          </v:shape>
          <o:OLEObject Type="Embed" ProgID="Equation.DSMT4" ShapeID="_x0000_i2881" DrawAspect="Content" ObjectID="_1527086506" r:id="rId374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61</w:instrText>
        </w:r>
      </w:fldSimple>
      <w:r>
        <w:instrText>)</w:instrText>
      </w:r>
      <w:r>
        <w:fldChar w:fldCharType="end"/>
      </w:r>
    </w:p>
    <w:p w14:paraId="25F385C5" w14:textId="77777777" w:rsidR="008C7882" w:rsidRDefault="008C7882" w:rsidP="008C7882">
      <w:pPr>
        <w:ind w:left="360"/>
      </w:pPr>
      <w:r>
        <w:lastRenderedPageBreak/>
        <w:tab/>
      </w:r>
      <w:r>
        <w:tab/>
      </w:r>
    </w:p>
    <w:p w14:paraId="0A5F8E51" w14:textId="40FC6D83" w:rsidR="008C7882" w:rsidRDefault="008C7882" w:rsidP="008C7882">
      <w:pPr>
        <w:ind w:left="360"/>
      </w:pPr>
      <w:r>
        <w:t xml:space="preserve">where the contact tractions used to compute </w:t>
      </w:r>
      <w:r w:rsidR="00DF221F" w:rsidRPr="00025957">
        <w:rPr>
          <w:position w:val="-4"/>
        </w:rPr>
        <w:object w:dxaOrig="300" w:dyaOrig="300" w14:anchorId="46092579">
          <v:shape id="_x0000_i2882" type="#_x0000_t75" style="width:15pt;height:15pt" o:ole="">
            <v:imagedata r:id="rId3748" o:title=""/>
          </v:shape>
          <o:OLEObject Type="Embed" ProgID="Equation.DSMT4" ShapeID="_x0000_i2882" DrawAspect="Content" ObjectID="_1527086507" r:id="rId3749"/>
        </w:object>
      </w:r>
      <w:r>
        <w:t>, the contact force, are governed by</w:t>
      </w:r>
    </w:p>
    <w:p w14:paraId="0EE3724D" w14:textId="704929EB" w:rsidR="008C7882" w:rsidRDefault="008C7882" w:rsidP="008C7882">
      <w:pPr>
        <w:pStyle w:val="MTDisplayEquation"/>
      </w:pPr>
      <w:r>
        <w:tab/>
      </w:r>
      <w:r w:rsidR="00DF221F" w:rsidRPr="00DF221F">
        <w:rPr>
          <w:position w:val="-18"/>
        </w:rPr>
        <w:object w:dxaOrig="2120" w:dyaOrig="480" w14:anchorId="3EC8EFFB">
          <v:shape id="_x0000_i2883" type="#_x0000_t75" style="width:105.75pt;height:24pt" o:ole="">
            <v:imagedata r:id="rId3750" o:title=""/>
          </v:shape>
          <o:OLEObject Type="Embed" ProgID="Equation.DSMT4" ShapeID="_x0000_i2883" DrawAspect="Content" ObjectID="_1527086508" r:id="rId37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62</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6AFF89B9" w:rsidR="008C7882" w:rsidRDefault="008C7882" w:rsidP="008C7882">
      <w:pPr>
        <w:pStyle w:val="MTDisplayEquation"/>
      </w:pPr>
      <w:r>
        <w:tab/>
      </w:r>
      <w:r w:rsidR="00DF221F" w:rsidRPr="00DF221F">
        <w:rPr>
          <w:position w:val="-36"/>
        </w:rPr>
        <w:object w:dxaOrig="2360" w:dyaOrig="840" w14:anchorId="3D3F7C3E">
          <v:shape id="_x0000_i2884" type="#_x0000_t75" style="width:117.75pt;height:42pt" o:ole="">
            <v:imagedata r:id="rId3752" o:title=""/>
          </v:shape>
          <o:OLEObject Type="Embed" ProgID="Equation.DSMT4" ShapeID="_x0000_i2884" DrawAspect="Content" ObjectID="_1527086509" r:id="rId375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63</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060" w:name="_Toc302112098"/>
      <w:r>
        <w:t xml:space="preserve">Automatic </w:t>
      </w:r>
      <w:r w:rsidR="0081541F">
        <w:t>P</w:t>
      </w:r>
      <w:r>
        <w:t xml:space="preserve">enalty </w:t>
      </w:r>
      <w:r w:rsidR="0081541F">
        <w:t>C</w:t>
      </w:r>
      <w:r>
        <w:t>alculation</w:t>
      </w:r>
      <w:bookmarkEnd w:id="1060"/>
    </w:p>
    <w:p w14:paraId="5E64CB25" w14:textId="710807C0" w:rsidR="008C7882" w:rsidRDefault="008C7882" w:rsidP="008C7882">
      <w:r>
        <w:t xml:space="preserve">The determination of the penalty factor </w:t>
      </w:r>
      <w:r w:rsidR="00DF221F" w:rsidRPr="00DF221F">
        <w:rPr>
          <w:position w:val="-12"/>
        </w:rPr>
        <w:object w:dxaOrig="300" w:dyaOrig="360" w14:anchorId="2AAF71D6">
          <v:shape id="_x0000_i2885" type="#_x0000_t75" style="width:15pt;height:18pt" o:ole="">
            <v:imagedata r:id="rId3754" o:title=""/>
          </v:shape>
          <o:OLEObject Type="Embed" ProgID="Equation.DSMT4" ShapeID="_x0000_i2885" DrawAspect="Content" ObjectID="_1527086510" r:id="rId3755"/>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2370CD07" w:rsidR="008C7882" w:rsidRDefault="008C7882" w:rsidP="008C7882">
      <w:pPr>
        <w:pStyle w:val="MTDisplayEquation"/>
      </w:pPr>
      <w:r>
        <w:tab/>
      </w:r>
      <w:r w:rsidR="00DF221F" w:rsidRPr="00DF221F">
        <w:rPr>
          <w:position w:val="-30"/>
        </w:rPr>
        <w:object w:dxaOrig="1280" w:dyaOrig="720" w14:anchorId="1DAB76B1">
          <v:shape id="_x0000_i2886" type="#_x0000_t75" style="width:63.75pt;height:36pt" o:ole="">
            <v:imagedata r:id="rId3756" o:title=""/>
          </v:shape>
          <o:OLEObject Type="Embed" ProgID="Equation.DSMT4" ShapeID="_x0000_i2886" DrawAspect="Content" ObjectID="_1527086511" r:id="rId3757"/>
        </w:object>
      </w:r>
      <w:r w:rsidR="00993C44">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64</w:instrText>
        </w:r>
      </w:fldSimple>
      <w:r>
        <w:instrText>)</w:instrText>
      </w:r>
      <w:r>
        <w:fldChar w:fldCharType="end"/>
      </w:r>
    </w:p>
    <w:p w14:paraId="318F2495" w14:textId="670C894E" w:rsidR="008C7882" w:rsidRDefault="008C7882" w:rsidP="00BC57B2">
      <w:r>
        <w:t xml:space="preserve">Here, </w:t>
      </w:r>
      <w:r w:rsidR="00DF221F" w:rsidRPr="00DF221F">
        <w:rPr>
          <w:position w:val="-12"/>
        </w:rPr>
        <w:object w:dxaOrig="279" w:dyaOrig="360" w14:anchorId="4658F73F">
          <v:shape id="_x0000_i2887" type="#_x0000_t75" style="width:14.25pt;height:18pt" o:ole="">
            <v:imagedata r:id="rId3758" o:title=""/>
          </v:shape>
          <o:OLEObject Type="Embed" ProgID="Equation.DSMT4" ShapeID="_x0000_i2887" DrawAspect="Content" ObjectID="_1527086512" r:id="rId3759"/>
        </w:object>
      </w:r>
      <w:r w:rsidR="00BC57B2" w:rsidRPr="00DD3484">
        <w:t xml:space="preserve"> </w:t>
      </w:r>
      <w:r>
        <w:t xml:space="preserve">is the effective </w:t>
      </w:r>
      <w:r w:rsidR="00BC57B2">
        <w:t xml:space="preserve">Young’s </w:t>
      </w:r>
      <w:r>
        <w:t>modulus</w:t>
      </w:r>
      <w:r w:rsidR="00BC57B2">
        <w:t xml:space="preserve"> along the facet normal</w:t>
      </w:r>
      <w:r>
        <w:t xml:space="preserve">, </w:t>
      </w:r>
      <w:r w:rsidR="00DF221F" w:rsidRPr="00DF221F">
        <w:rPr>
          <w:position w:val="-12"/>
        </w:rPr>
        <w:object w:dxaOrig="260" w:dyaOrig="360" w14:anchorId="3BA2AE97">
          <v:shape id="_x0000_i2888" type="#_x0000_t75" style="width:12.75pt;height:18pt" o:ole="">
            <v:imagedata r:id="rId3760" o:title=""/>
          </v:shape>
          <o:OLEObject Type="Embed" ProgID="Equation.DSMT4" ShapeID="_x0000_i2888" DrawAspect="Content" ObjectID="_1527086513" r:id="rId3761"/>
        </w:object>
      </w:r>
      <w:r w:rsidR="00BC57B2" w:rsidRPr="00DD3484">
        <w:t xml:space="preserve"> </w:t>
      </w:r>
      <w:r>
        <w:t xml:space="preserve">the surface area of the facet, </w:t>
      </w:r>
      <w:r w:rsidR="00DF221F" w:rsidRPr="00DF221F">
        <w:rPr>
          <w:position w:val="-12"/>
        </w:rPr>
        <w:object w:dxaOrig="240" w:dyaOrig="360" w14:anchorId="6A2A07D7">
          <v:shape id="_x0000_i2889" type="#_x0000_t75" style="width:12pt;height:18pt" o:ole="">
            <v:imagedata r:id="rId3762" o:title=""/>
          </v:shape>
          <o:OLEObject Type="Embed" ProgID="Equation.DSMT4" ShapeID="_x0000_i2889" DrawAspect="Content" ObjectID="_1527086514" r:id="rId3763"/>
        </w:object>
      </w:r>
      <w:r w:rsidR="00BC57B2" w:rsidRPr="00DD3484">
        <w:t xml:space="preserve"> </w:t>
      </w:r>
      <w:r>
        <w:t xml:space="preserve">the volume of the element to which this facet belongs and </w:t>
      </w:r>
      <w:r w:rsidR="00DF221F" w:rsidRPr="00DF221F">
        <w:rPr>
          <w:position w:val="-12"/>
        </w:rPr>
        <w:object w:dxaOrig="340" w:dyaOrig="360" w14:anchorId="39985F5D">
          <v:shape id="_x0000_i2890" type="#_x0000_t75" style="width:17.25pt;height:18pt" o:ole="">
            <v:imagedata r:id="rId3764" o:title=""/>
          </v:shape>
          <o:OLEObject Type="Embed" ProgID="Equation.DSMT4" ShapeID="_x0000_i2890" DrawAspect="Content" ObjectID="_1527086515" r:id="rId3765"/>
        </w:object>
      </w:r>
      <w:r w:rsidR="00965907" w:rsidRPr="00DD3484">
        <w:t xml:space="preserve"> </w:t>
      </w:r>
      <w:r>
        <w:t xml:space="preserve">a user defined scale factor. </w:t>
      </w:r>
      <w:r w:rsidR="00BC57B2">
        <w:t xml:space="preserve">The parameter </w:t>
      </w:r>
      <w:r w:rsidR="00DF221F" w:rsidRPr="00DF221F">
        <w:rPr>
          <w:position w:val="-12"/>
        </w:rPr>
        <w:object w:dxaOrig="279" w:dyaOrig="360" w14:anchorId="1FD08ADF">
          <v:shape id="_x0000_i2891" type="#_x0000_t75" style="width:14.25pt;height:18pt" o:ole="">
            <v:imagedata r:id="rId3766" o:title=""/>
          </v:shape>
          <o:OLEObject Type="Embed" ProgID="Equation.DSMT4" ShapeID="_x0000_i2891" DrawAspect="Content" ObjectID="_1527086516" r:id="rId3767"/>
        </w:object>
      </w:r>
      <w:r w:rsidR="00BC57B2">
        <w:t xml:space="preserve"> is evaluated from the elasticity tensor </w:t>
      </w:r>
      <w:r w:rsidR="00DF221F" w:rsidRPr="00DF221F">
        <w:rPr>
          <w:position w:val="-14"/>
        </w:rPr>
        <w:object w:dxaOrig="160" w:dyaOrig="200" w14:anchorId="57DF6973">
          <v:shape id="_x0000_i2892" type="#_x0000_t75" style="width:8.25pt;height:9.75pt" o:ole="">
            <v:imagedata r:id="rId3768" o:title=""/>
          </v:shape>
          <o:OLEObject Type="Embed" ProgID="Equation.DSMT4" ShapeID="_x0000_i2892" DrawAspect="Content" ObjectID="_1527086517" r:id="rId3769"/>
        </w:object>
      </w:r>
      <w:r w:rsidR="00BC57B2">
        <w:t xml:space="preserve"> and the facet unit normal </w:t>
      </w:r>
      <w:r w:rsidR="00DF221F" w:rsidRPr="00025957">
        <w:rPr>
          <w:position w:val="-4"/>
        </w:rPr>
        <w:object w:dxaOrig="200" w:dyaOrig="200" w14:anchorId="64749EE7">
          <v:shape id="_x0000_i2893" type="#_x0000_t75" style="width:9.75pt;height:9.75pt" o:ole="">
            <v:imagedata r:id="rId3770" o:title=""/>
          </v:shape>
          <o:OLEObject Type="Embed" ProgID="Equation.DSMT4" ShapeID="_x0000_i2893" DrawAspect="Content" ObjectID="_1527086518" r:id="rId3771"/>
        </w:object>
      </w:r>
      <w:r w:rsidR="00BC57B2">
        <w:t xml:space="preserve"> according to</w:t>
      </w:r>
    </w:p>
    <w:p w14:paraId="0108E8BE" w14:textId="1498EBC1" w:rsidR="00BC57B2" w:rsidRDefault="00BC57B2" w:rsidP="00DD3484">
      <w:pPr>
        <w:pStyle w:val="MTDisplayEquation"/>
      </w:pPr>
      <w:r>
        <w:tab/>
      </w:r>
      <w:r w:rsidR="00DF221F" w:rsidRPr="00DF221F">
        <w:rPr>
          <w:position w:val="-30"/>
        </w:rPr>
        <w:object w:dxaOrig="2520" w:dyaOrig="680" w14:anchorId="530EC30F">
          <v:shape id="_x0000_i2894" type="#_x0000_t75" style="width:126pt;height:33.75pt" o:ole="">
            <v:imagedata r:id="rId3772" o:title=""/>
          </v:shape>
          <o:OLEObject Type="Embed" ProgID="Equation.DSMT4" ShapeID="_x0000_i2894" DrawAspect="Content" ObjectID="_1527086519" r:id="rId3773"/>
        </w:object>
      </w:r>
      <w:r>
        <w:t xml:space="preserve"> </w:t>
      </w:r>
      <w:r>
        <w:tab/>
      </w:r>
      <w:r>
        <w:fldChar w:fldCharType="begin"/>
      </w:r>
      <w:r>
        <w:instrText xml:space="preserve"> MACROBUTTON MTPlaceRef \* MERGEFORMAT (</w:instrText>
      </w:r>
      <w:fldSimple w:instr=" SEQ MTSec \c \* Arabic \* MERGEFORMAT ">
        <w:r w:rsidR="00572445">
          <w:rPr>
            <w:noProof/>
          </w:rPr>
          <w:instrText>6</w:instrText>
        </w:r>
      </w:fldSimple>
      <w:r>
        <w:instrText>.</w:instrText>
      </w:r>
      <w:fldSimple w:instr=" SEQ MTEqn \c \* Arabic \* MERGEFORMAT ">
        <w:ins w:id="1061" w:author="Gerard" w:date="2016-05-03T13:31:00Z">
          <w:r w:rsidR="00572445">
            <w:rPr>
              <w:noProof/>
            </w:rPr>
            <w:instrText>64</w:instrText>
          </w:r>
        </w:ins>
        <w:del w:id="1062" w:author="Gerard" w:date="2016-05-03T13:11:00Z">
          <w:r w:rsidR="00122ED6" w:rsidDel="004A222F">
            <w:rPr>
              <w:noProof/>
            </w:rPr>
            <w:delInstrText>65</w:delInstrText>
          </w:r>
        </w:del>
      </w:fldSimple>
      <w:r>
        <w:instrText>)</w:instrText>
      </w:r>
      <w:r>
        <w:fldChar w:fldCharType="end"/>
      </w:r>
    </w:p>
    <w:p w14:paraId="5B7B3514" w14:textId="7E521609" w:rsidR="008C7882" w:rsidRDefault="00BC57B2" w:rsidP="008C7882">
      <w:r>
        <w:t xml:space="preserve">where </w:t>
      </w:r>
      <w:r w:rsidR="00DF221F" w:rsidRPr="00DF221F">
        <w:rPr>
          <w:position w:val="-14"/>
        </w:rPr>
        <w:object w:dxaOrig="320" w:dyaOrig="400" w14:anchorId="78DAC73E">
          <v:shape id="_x0000_i2895" type="#_x0000_t75" style="width:15.75pt;height:20.25pt" o:ole="">
            <v:imagedata r:id="rId3774" o:title=""/>
          </v:shape>
          <o:OLEObject Type="Embed" ProgID="Equation.DSMT4" ShapeID="_x0000_i2895" DrawAspect="Content" ObjectID="_1527086520" r:id="rId3775"/>
        </w:object>
      </w:r>
      <w:r>
        <w:t xml:space="preserve"> is the compliance tensor.</w:t>
      </w:r>
    </w:p>
    <w:p w14:paraId="20B02F03" w14:textId="77777777" w:rsidR="008C7882" w:rsidRDefault="008C7882" w:rsidP="008C7882">
      <w:pPr>
        <w:pStyle w:val="Heading3"/>
      </w:pPr>
      <w:bookmarkStart w:id="1063" w:name="_Ref250038634"/>
      <w:bookmarkStart w:id="1064" w:name="_Toc302112099"/>
      <w:r>
        <w:t xml:space="preserve">Alternative </w:t>
      </w:r>
      <w:r w:rsidR="0081541F">
        <w:t>F</w:t>
      </w:r>
      <w:r>
        <w:t>ormulations</w:t>
      </w:r>
      <w:bookmarkEnd w:id="1063"/>
      <w:bookmarkEnd w:id="1064"/>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54254A7" w:rsidR="008C7882" w:rsidRDefault="008C7882" w:rsidP="008C7882">
      <w:pPr>
        <w:pStyle w:val="MTDisplayEquation"/>
      </w:pPr>
      <w:r>
        <w:tab/>
      </w:r>
      <w:r w:rsidR="00DF221F" w:rsidRPr="00DF221F">
        <w:rPr>
          <w:position w:val="-36"/>
        </w:rPr>
        <w:object w:dxaOrig="2840" w:dyaOrig="660" w14:anchorId="5BEB2C8F">
          <v:shape id="_x0000_i2896" type="#_x0000_t75" style="width:141.75pt;height:33pt" o:ole="">
            <v:imagedata r:id="rId3776" o:title=""/>
          </v:shape>
          <o:OLEObject Type="Embed" ProgID="Equation.DSMT4" ShapeID="_x0000_i2896" DrawAspect="Content" ObjectID="_1527086521" r:id="rId3777"/>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065" w:author="Gerard" w:date="2016-05-03T13:31:00Z">
          <w:r w:rsidR="00572445">
            <w:rPr>
              <w:noProof/>
            </w:rPr>
            <w:instrText>65</w:instrText>
          </w:r>
        </w:ins>
        <w:del w:id="1066" w:author="Gerard" w:date="2016-05-03T13:11:00Z">
          <w:r w:rsidR="00122ED6" w:rsidDel="004A222F">
            <w:rPr>
              <w:noProof/>
            </w:rPr>
            <w:delInstrText>66</w:delInstrText>
          </w:r>
        </w:del>
      </w:fldSimple>
      <w:r>
        <w:instrText>)</w:instrText>
      </w:r>
      <w:r>
        <w:fldChar w:fldCharType="end"/>
      </w:r>
    </w:p>
    <w:p w14:paraId="29E5AFB8" w14:textId="77777777" w:rsidR="008C7882" w:rsidRDefault="008C7882" w:rsidP="008C7882">
      <w:r>
        <w:lastRenderedPageBreak/>
        <w:t>But a different derivation is followed to obtain the linearization of this contact integral. The main reason for this difference is a subtly alternative definition for the gap function. In this method, it is defined as follows.</w:t>
      </w:r>
    </w:p>
    <w:p w14:paraId="6B92F018" w14:textId="275FB450" w:rsidR="008C7882" w:rsidRDefault="008C7882" w:rsidP="008C7882">
      <w:pPr>
        <w:pStyle w:val="MTDisplayEquation"/>
      </w:pPr>
      <w:r>
        <w:tab/>
      </w:r>
      <w:r w:rsidR="00DF221F" w:rsidRPr="00DF221F">
        <w:rPr>
          <w:position w:val="-20"/>
        </w:rPr>
        <w:object w:dxaOrig="3519" w:dyaOrig="520" w14:anchorId="5B3BD2B5">
          <v:shape id="_x0000_i2897" type="#_x0000_t75" style="width:176.25pt;height:26.25pt" o:ole="">
            <v:imagedata r:id="rId3778" o:title=""/>
          </v:shape>
          <o:OLEObject Type="Embed" ProgID="Equation.DSMT4" ShapeID="_x0000_i2897" DrawAspect="Content" ObjectID="_1527086522" r:id="rId3779"/>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67" w:name="ZEqnNum299947"/>
      <w:r>
        <w:instrText>(</w:instrText>
      </w:r>
      <w:fldSimple w:instr=" SEQ MTSec \c \* Arabic \* MERGEFORMAT ">
        <w:r w:rsidR="00572445">
          <w:rPr>
            <w:noProof/>
          </w:rPr>
          <w:instrText>6</w:instrText>
        </w:r>
      </w:fldSimple>
      <w:r>
        <w:instrText>.</w:instrText>
      </w:r>
      <w:fldSimple w:instr=" SEQ MTEqn \c \* Arabic \* MERGEFORMAT ">
        <w:ins w:id="1068" w:author="Gerard" w:date="2016-05-03T13:31:00Z">
          <w:r w:rsidR="00572445">
            <w:rPr>
              <w:noProof/>
            </w:rPr>
            <w:instrText>66</w:instrText>
          </w:r>
        </w:ins>
        <w:del w:id="1069" w:author="Gerard" w:date="2016-05-03T13:11:00Z">
          <w:r w:rsidR="00122ED6" w:rsidDel="004A222F">
            <w:rPr>
              <w:noProof/>
            </w:rPr>
            <w:delInstrText>67</w:delInstrText>
          </w:r>
        </w:del>
      </w:fldSimple>
      <w:r>
        <w:instrText>)</w:instrText>
      </w:r>
      <w:bookmarkEnd w:id="1067"/>
      <w:r>
        <w:fldChar w:fldCharType="end"/>
      </w:r>
    </w:p>
    <w:p w14:paraId="7F11C924" w14:textId="5837045C" w:rsidR="008C7882" w:rsidRDefault="008C7882" w:rsidP="008C7882">
      <w:r>
        <w:t xml:space="preserve"> where, </w:t>
      </w:r>
      <w:r w:rsidR="00DF221F" w:rsidRPr="00DF221F">
        <w:rPr>
          <w:position w:val="-6"/>
        </w:rPr>
        <w:object w:dxaOrig="360" w:dyaOrig="340" w14:anchorId="6DA69937">
          <v:shape id="_x0000_i2898" type="#_x0000_t75" style="width:18pt;height:17.25pt" o:ole="">
            <v:imagedata r:id="rId3780" o:title=""/>
          </v:shape>
          <o:OLEObject Type="Embed" ProgID="Equation.DSMT4" ShapeID="_x0000_i2898" DrawAspect="Content" ObjectID="_1527086523" r:id="rId3781"/>
        </w:object>
      </w:r>
      <w:r>
        <w:t xml:space="preserve">is the normal of the slave surface (opposed to the master normal as used in the derivation above). In this case, the point </w:t>
      </w:r>
      <w:r w:rsidR="00DF221F" w:rsidRPr="00DF221F">
        <w:rPr>
          <w:position w:val="-14"/>
        </w:rPr>
        <w:object w:dxaOrig="639" w:dyaOrig="400" w14:anchorId="38A24C85">
          <v:shape id="_x0000_i2899" type="#_x0000_t75" style="width:32.25pt;height:20.25pt" o:ole="">
            <v:imagedata r:id="rId3782" o:title=""/>
          </v:shape>
          <o:OLEObject Type="Embed" ProgID="Equation.DSMT4" ShapeID="_x0000_i2899" DrawAspect="Content" ObjectID="_1527086524" r:id="rId3783"/>
        </w:object>
      </w:r>
      <w:r>
        <w:t xml:space="preserve">is no longer the closest point projection of </w:t>
      </w:r>
      <w:r>
        <w:rPr>
          <w:b/>
        </w:rPr>
        <w:t xml:space="preserve">X </w:t>
      </w:r>
      <w:r>
        <w:t xml:space="preserve">onto the master surface, but instead is the normal projection along </w:t>
      </w:r>
      <w:r w:rsidR="00DF221F" w:rsidRPr="00DF221F">
        <w:rPr>
          <w:position w:val="-6"/>
        </w:rPr>
        <w:object w:dxaOrig="360" w:dyaOrig="340" w14:anchorId="1683DAF3">
          <v:shape id="_x0000_i2900" type="#_x0000_t75" style="width:18pt;height:17.25pt" o:ole="">
            <v:imagedata r:id="rId3784" o:title=""/>
          </v:shape>
          <o:OLEObject Type="Embed" ProgID="Equation.DSMT4" ShapeID="_x0000_i2900" DrawAspect="Content" ObjectID="_1527086525" r:id="rId3785"/>
        </w:object>
      </w:r>
      <w:r>
        <w:t xml:space="preserve">. The linearization of equation </w:t>
      </w:r>
      <w:r>
        <w:fldChar w:fldCharType="begin"/>
      </w:r>
      <w:r>
        <w:instrText xml:space="preserve"> GOTOBUTTON ZEqnNum299947  \* MERGEFORMAT </w:instrText>
      </w:r>
      <w:fldSimple w:instr=" REF ZEqnNum299947 \! \* MERGEFORMAT ">
        <w:ins w:id="1070" w:author="Gerard" w:date="2016-05-03T13:31:00Z">
          <w:r w:rsidR="00572445">
            <w:instrText>(6.66)</w:instrText>
          </w:r>
        </w:ins>
        <w:del w:id="1071" w:author="Gerard" w:date="2016-05-03T13:11:00Z">
          <w:r w:rsidR="00122ED6" w:rsidDel="004A222F">
            <w:delInstrText>(6.67)</w:delInstrText>
          </w:r>
        </w:del>
      </w:fldSimple>
      <w:r>
        <w:fldChar w:fldCharType="end"/>
      </w:r>
      <w:r>
        <w:t xml:space="preserve"> now becomes,</w:t>
      </w:r>
    </w:p>
    <w:p w14:paraId="685E772A" w14:textId="7120CAC0" w:rsidR="008C7882" w:rsidRDefault="008C7882" w:rsidP="008C7882">
      <w:pPr>
        <w:pStyle w:val="MTDisplayEquation"/>
      </w:pPr>
      <w:r>
        <w:tab/>
      </w:r>
      <w:r w:rsidR="00DF221F" w:rsidRPr="00DF221F">
        <w:rPr>
          <w:position w:val="-18"/>
        </w:rPr>
        <w:object w:dxaOrig="3960" w:dyaOrig="480" w14:anchorId="3AD9AEF6">
          <v:shape id="_x0000_i2901" type="#_x0000_t75" style="width:198pt;height:24pt" o:ole="">
            <v:imagedata r:id="rId3786" o:title=""/>
          </v:shape>
          <o:OLEObject Type="Embed" ProgID="Equation.DSMT4" ShapeID="_x0000_i2901" DrawAspect="Content" ObjectID="_1527086526" r:id="rId3787"/>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72" w:name="ZEqnNum619824"/>
      <w:r>
        <w:instrText>(</w:instrText>
      </w:r>
      <w:fldSimple w:instr=" SEQ MTSec \c \* Arabic \* MERGEFORMAT ">
        <w:r w:rsidR="00572445">
          <w:rPr>
            <w:noProof/>
          </w:rPr>
          <w:instrText>6</w:instrText>
        </w:r>
      </w:fldSimple>
      <w:r>
        <w:instrText>.</w:instrText>
      </w:r>
      <w:fldSimple w:instr=" SEQ MTEqn \c \* Arabic \* MERGEFORMAT ">
        <w:ins w:id="1073" w:author="Gerard" w:date="2016-05-03T13:31:00Z">
          <w:r w:rsidR="00572445">
            <w:rPr>
              <w:noProof/>
            </w:rPr>
            <w:instrText>67</w:instrText>
          </w:r>
        </w:ins>
        <w:del w:id="1074" w:author="Gerard" w:date="2016-05-03T13:11:00Z">
          <w:r w:rsidR="00122ED6" w:rsidDel="004A222F">
            <w:rPr>
              <w:noProof/>
            </w:rPr>
            <w:delInstrText>68</w:delInstrText>
          </w:r>
        </w:del>
      </w:fldSimple>
      <w:r>
        <w:instrText>)</w:instrText>
      </w:r>
      <w:bookmarkEnd w:id="1072"/>
      <w:r>
        <w:fldChar w:fldCharType="end"/>
      </w:r>
    </w:p>
    <w:p w14:paraId="0B0E87AA" w14:textId="07E5EC3D" w:rsidR="008C7882" w:rsidRPr="000272C4" w:rsidRDefault="008C7882" w:rsidP="008C7882">
      <w:r>
        <w:t xml:space="preserve">Where, </w:t>
      </w:r>
      <w:r w:rsidR="00DF221F" w:rsidRPr="00DF221F">
        <w:rPr>
          <w:position w:val="-30"/>
        </w:rPr>
        <w:object w:dxaOrig="1180" w:dyaOrig="740" w14:anchorId="77023437">
          <v:shape id="_x0000_i2902" type="#_x0000_t75" style="width:59.25pt;height:36.75pt" o:ole="">
            <v:imagedata r:id="rId3788" o:title=""/>
          </v:shape>
          <o:OLEObject Type="Embed" ProgID="Equation.DSMT4" ShapeID="_x0000_i2902" DrawAspect="Content" ObjectID="_1527086527" r:id="rId3789"/>
        </w:object>
      </w:r>
      <w:r>
        <w:t xml:space="preserve">are the tangent vectors to the master surface at </w:t>
      </w:r>
      <w:r w:rsidR="00DF221F" w:rsidRPr="00DF221F">
        <w:rPr>
          <w:position w:val="-14"/>
        </w:rPr>
        <w:object w:dxaOrig="639" w:dyaOrig="400" w14:anchorId="5384E65D">
          <v:shape id="_x0000_i2903" type="#_x0000_t75" style="width:32.25pt;height:20.25pt" o:ole="">
            <v:imagedata r:id="rId3790" o:title=""/>
          </v:shape>
          <o:OLEObject Type="Embed" ProgID="Equation.DSMT4" ShapeID="_x0000_i2903" DrawAspect="Content" ObjectID="_1527086528" r:id="rId3791"/>
        </w:object>
      </w:r>
      <w:r>
        <w:t xml:space="preserve">. Note that since </w:t>
      </w:r>
      <w:r w:rsidR="00DF221F" w:rsidRPr="00DF221F">
        <w:rPr>
          <w:position w:val="-6"/>
        </w:rPr>
        <w:object w:dxaOrig="360" w:dyaOrig="340" w14:anchorId="562F2518">
          <v:shape id="_x0000_i2904" type="#_x0000_t75" style="width:18pt;height:17.25pt" o:ole="">
            <v:imagedata r:id="rId3792" o:title=""/>
          </v:shape>
          <o:OLEObject Type="Embed" ProgID="Equation.DSMT4" ShapeID="_x0000_i2904" DrawAspect="Content" ObjectID="_1527086529" r:id="rId3793"/>
        </w:object>
      </w:r>
      <w:r>
        <w:t xml:space="preserve">is normal to the slave surface, equation </w:t>
      </w:r>
      <w:r>
        <w:fldChar w:fldCharType="begin"/>
      </w:r>
      <w:r>
        <w:instrText xml:space="preserve"> GOTOBUTTON ZEqnNum619824  \* MERGEFORMAT </w:instrText>
      </w:r>
      <w:fldSimple w:instr=" REF ZEqnNum619824 \! \* MERGEFORMAT ">
        <w:ins w:id="1075" w:author="Gerard" w:date="2016-05-03T13:31:00Z">
          <w:r w:rsidR="00572445">
            <w:instrText>(6.67)</w:instrText>
          </w:r>
        </w:ins>
        <w:del w:id="1076" w:author="Gerard" w:date="2016-05-03T13:11:00Z">
          <w:r w:rsidR="00122ED6" w:rsidDel="004A222F">
            <w:delInstrText>(6.68)</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r w:rsidR="00572445">
          <w:instrText>(6.41)</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3D454177" w:rsidR="008C7882" w:rsidRDefault="008C7882" w:rsidP="008C7882">
      <w:pPr>
        <w:pStyle w:val="MTDisplayEquation"/>
      </w:pPr>
      <w:r>
        <w:tab/>
      </w:r>
      <w:r w:rsidR="00DF221F" w:rsidRPr="00DF221F">
        <w:rPr>
          <w:position w:val="-40"/>
        </w:rPr>
        <w:object w:dxaOrig="2360" w:dyaOrig="840" w14:anchorId="64C674C5">
          <v:shape id="_x0000_i2905" type="#_x0000_t75" style="width:117.75pt;height:42pt" o:ole="">
            <v:imagedata r:id="rId3794" o:title=""/>
          </v:shape>
          <o:OLEObject Type="Embed" ProgID="Equation.DSMT4" ShapeID="_x0000_i2905" DrawAspect="Content" ObjectID="_1527086530" r:id="rId3795"/>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77" w:name="ZEqnNum748121"/>
      <w:r>
        <w:instrText>(</w:instrText>
      </w:r>
      <w:fldSimple w:instr=" SEQ MTSec \c \* Arabic \* MERGEFORMAT ">
        <w:r w:rsidR="00572445">
          <w:rPr>
            <w:noProof/>
          </w:rPr>
          <w:instrText>6</w:instrText>
        </w:r>
      </w:fldSimple>
      <w:r>
        <w:instrText>.</w:instrText>
      </w:r>
      <w:fldSimple w:instr=" SEQ MTEqn \c \* Arabic \* MERGEFORMAT ">
        <w:ins w:id="1078" w:author="Gerard" w:date="2016-05-03T13:31:00Z">
          <w:r w:rsidR="00572445">
            <w:rPr>
              <w:noProof/>
            </w:rPr>
            <w:instrText>68</w:instrText>
          </w:r>
        </w:ins>
        <w:del w:id="1079" w:author="Gerard" w:date="2016-05-03T13:11:00Z">
          <w:r w:rsidR="00122ED6" w:rsidDel="004A222F">
            <w:rPr>
              <w:noProof/>
            </w:rPr>
            <w:delInstrText>69</w:delInstrText>
          </w:r>
        </w:del>
      </w:fldSimple>
      <w:r>
        <w:instrText>)</w:instrText>
      </w:r>
      <w:bookmarkEnd w:id="1077"/>
      <w:r>
        <w:fldChar w:fldCharType="end"/>
      </w:r>
    </w:p>
    <w:p w14:paraId="76890F25" w14:textId="6E08F46F" w:rsidR="008C7882" w:rsidRDefault="008C7882" w:rsidP="008C7882">
      <w:r>
        <w:t xml:space="preserve">where, </w:t>
      </w:r>
      <w:r w:rsidR="00DF221F" w:rsidRPr="00DF221F">
        <w:rPr>
          <w:position w:val="-12"/>
        </w:rPr>
        <w:object w:dxaOrig="360" w:dyaOrig="400" w14:anchorId="07FD5D7F">
          <v:shape id="_x0000_i2906" type="#_x0000_t75" style="width:18pt;height:20.25pt" o:ole="">
            <v:imagedata r:id="rId3796" o:title=""/>
          </v:shape>
          <o:OLEObject Type="Embed" ProgID="Equation.DSMT4" ShapeID="_x0000_i2906" DrawAspect="Content" ObjectID="_1527086531" r:id="rId3797"/>
        </w:object>
      </w:r>
      <w:r>
        <w:t xml:space="preserve">are the tangent vectors to </w:t>
      </w:r>
      <w:r w:rsidR="00DF221F" w:rsidRPr="00DF221F">
        <w:rPr>
          <w:position w:val="-10"/>
        </w:rPr>
        <w:object w:dxaOrig="360" w:dyaOrig="380" w14:anchorId="625B5A51">
          <v:shape id="_x0000_i2907" type="#_x0000_t75" style="width:18pt;height:18.75pt" o:ole="">
            <v:imagedata r:id="rId3798" o:title=""/>
          </v:shape>
          <o:OLEObject Type="Embed" ProgID="Equation.DSMT4" ShapeID="_x0000_i2907" DrawAspect="Content" ObjectID="_1527086532" r:id="rId3799"/>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1080" w:author="Gerard" w:date="2016-05-03T13:31:00Z">
          <w:r w:rsidR="00572445">
            <w:instrText>(6.68)</w:instrText>
          </w:r>
        </w:ins>
        <w:del w:id="1081" w:author="Gerard" w:date="2016-05-03T13:11:00Z">
          <w:r w:rsidR="00122ED6" w:rsidDel="004A222F">
            <w:delInstrText>(6.69)</w:delInstrText>
          </w:r>
        </w:del>
      </w:fldSimple>
      <w:r>
        <w:fldChar w:fldCharType="end"/>
      </w:r>
      <w:r>
        <w:t xml:space="preserve"> we can rewrite the contact integral as follows.</w:t>
      </w:r>
    </w:p>
    <w:p w14:paraId="031704F1" w14:textId="43476A21" w:rsidR="008C7882" w:rsidRDefault="008C7882" w:rsidP="008C7882">
      <w:pPr>
        <w:pStyle w:val="MTDisplayEquation"/>
      </w:pPr>
      <w:r>
        <w:tab/>
      </w:r>
      <w:r w:rsidR="00DF221F" w:rsidRPr="00DF221F">
        <w:rPr>
          <w:position w:val="-36"/>
        </w:rPr>
        <w:object w:dxaOrig="3860" w:dyaOrig="660" w14:anchorId="6804C6DB">
          <v:shape id="_x0000_i2908" type="#_x0000_t75" style="width:192.75pt;height:33pt" o:ole="">
            <v:imagedata r:id="rId3800" o:title=""/>
          </v:shape>
          <o:OLEObject Type="Embed" ProgID="Equation.DSMT4" ShapeID="_x0000_i2908" DrawAspect="Content" ObjectID="_1527086533" r:id="rId3801"/>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82" w:name="ZEqnNum569465"/>
      <w:r>
        <w:instrText>(</w:instrText>
      </w:r>
      <w:fldSimple w:instr=" SEQ MTSec \c \* Arabic \* MERGEFORMAT ">
        <w:r w:rsidR="00572445">
          <w:rPr>
            <w:noProof/>
          </w:rPr>
          <w:instrText>6</w:instrText>
        </w:r>
      </w:fldSimple>
      <w:r>
        <w:instrText>.</w:instrText>
      </w:r>
      <w:fldSimple w:instr=" SEQ MTEqn \c \* Arabic \* MERGEFORMAT ">
        <w:ins w:id="1083" w:author="Gerard" w:date="2016-05-03T13:31:00Z">
          <w:r w:rsidR="00572445">
            <w:rPr>
              <w:noProof/>
            </w:rPr>
            <w:instrText>69</w:instrText>
          </w:r>
        </w:ins>
        <w:del w:id="1084" w:author="Gerard" w:date="2016-05-03T13:11:00Z">
          <w:r w:rsidR="00122ED6" w:rsidDel="004A222F">
            <w:rPr>
              <w:noProof/>
            </w:rPr>
            <w:delInstrText>70</w:delInstrText>
          </w:r>
        </w:del>
      </w:fldSimple>
      <w:r>
        <w:instrText>)</w:instrText>
      </w:r>
      <w:bookmarkEnd w:id="1082"/>
      <w:r>
        <w:fldChar w:fldCharType="end"/>
      </w:r>
    </w:p>
    <w:p w14:paraId="252546D4" w14:textId="17A1ABF0" w:rsidR="008C7882" w:rsidRDefault="008C7882" w:rsidP="008C7882">
      <w:r>
        <w:t xml:space="preserve">Where we assumed that the integration domain can be mapped to a 2D parametric domain, </w:t>
      </w:r>
      <w:r w:rsidR="00DF221F" w:rsidRPr="00DF221F">
        <w:rPr>
          <w:position w:val="-14"/>
        </w:rPr>
        <w:object w:dxaOrig="999" w:dyaOrig="400" w14:anchorId="6A0B280C">
          <v:shape id="_x0000_i2909" type="#_x0000_t75" style="width:50.25pt;height:20.25pt" o:ole="">
            <v:imagedata r:id="rId3802" o:title=""/>
          </v:shape>
          <o:OLEObject Type="Embed" ProgID="Equation.DSMT4" ShapeID="_x0000_i2909" DrawAspect="Content" ObjectID="_1527086534" r:id="rId3803"/>
        </w:object>
      </w:r>
      <w:r>
        <w:t xml:space="preserve">. </w:t>
      </w:r>
    </w:p>
    <w:p w14:paraId="221AEC1E" w14:textId="77777777" w:rsidR="008C7882" w:rsidRDefault="008C7882" w:rsidP="008C7882"/>
    <w:p w14:paraId="7DE0EEBF" w14:textId="45B54C8C" w:rsidR="008C7882" w:rsidRDefault="008C7882" w:rsidP="008C7882">
      <w:r>
        <w:t xml:space="preserve">The linearization of </w:t>
      </w:r>
      <w:r>
        <w:fldChar w:fldCharType="begin"/>
      </w:r>
      <w:r>
        <w:instrText xml:space="preserve"> GOTOBUTTON ZEqnNum569465  \* MERGEFORMAT </w:instrText>
      </w:r>
      <w:fldSimple w:instr=" REF ZEqnNum569465 \! \* MERGEFORMAT ">
        <w:ins w:id="1085" w:author="Gerard" w:date="2016-05-03T13:31:00Z">
          <w:r w:rsidR="00572445">
            <w:instrText>(6.69)</w:instrText>
          </w:r>
        </w:ins>
        <w:del w:id="1086" w:author="Gerard" w:date="2016-05-03T13:11:00Z">
          <w:r w:rsidR="00122ED6" w:rsidDel="004A222F">
            <w:delInstrText>(6.70)</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704AE8D6" w:rsidR="008C7882" w:rsidRDefault="008C7882" w:rsidP="008C7882">
      <w:pPr>
        <w:pStyle w:val="MTDisplayEquation"/>
      </w:pPr>
      <w:r>
        <w:tab/>
      </w:r>
      <w:r w:rsidR="00DF221F" w:rsidRPr="00DF221F">
        <w:rPr>
          <w:position w:val="-120"/>
        </w:rPr>
        <w:object w:dxaOrig="5880" w:dyaOrig="2360" w14:anchorId="41C9DA77">
          <v:shape id="_x0000_i2910" type="#_x0000_t75" style="width:294pt;height:117.75pt" o:ole="">
            <v:imagedata r:id="rId3804" o:title=""/>
          </v:shape>
          <o:OLEObject Type="Embed" ProgID="Equation.DSMT4" ShapeID="_x0000_i2910" DrawAspect="Content" ObjectID="_1527086535" r:id="rId380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087" w:author="Gerard" w:date="2016-05-03T13:31:00Z">
          <w:r w:rsidR="00572445">
            <w:rPr>
              <w:noProof/>
            </w:rPr>
            <w:instrText>70</w:instrText>
          </w:r>
        </w:ins>
        <w:del w:id="1088" w:author="Gerard" w:date="2016-05-03T13:11:00Z">
          <w:r w:rsidR="00122ED6" w:rsidDel="004A222F">
            <w:rPr>
              <w:noProof/>
            </w:rPr>
            <w:delInstrText>71</w:delInstrText>
          </w:r>
        </w:del>
      </w:fldSimple>
      <w:r>
        <w:instrText>)</w:instrText>
      </w:r>
      <w:r>
        <w:fldChar w:fldCharType="end"/>
      </w:r>
    </w:p>
    <w:p w14:paraId="0F6D545D" w14:textId="2E7710F0" w:rsidR="008C7882" w:rsidRDefault="008C7882" w:rsidP="008C7882">
      <w:r>
        <w:t xml:space="preserve">where, </w:t>
      </w:r>
      <w:r w:rsidR="00DF221F" w:rsidRPr="00DF221F">
        <w:rPr>
          <w:position w:val="-14"/>
        </w:rPr>
        <w:object w:dxaOrig="1440" w:dyaOrig="420" w14:anchorId="11714065">
          <v:shape id="_x0000_i2911" type="#_x0000_t75" style="width:1in;height:21pt" o:ole="">
            <v:imagedata r:id="rId3806" o:title=""/>
          </v:shape>
          <o:OLEObject Type="Embed" ProgID="Equation.DSMT4" ShapeID="_x0000_i2911" DrawAspect="Content" ObjectID="_1527086536" r:id="rId3807"/>
        </w:object>
      </w:r>
      <w:r>
        <w:t xml:space="preserve">and </w:t>
      </w:r>
      <w:r w:rsidR="00DF221F" w:rsidRPr="00DF221F">
        <w:rPr>
          <w:position w:val="-20"/>
        </w:rPr>
        <w:object w:dxaOrig="1300" w:dyaOrig="480" w14:anchorId="27484359">
          <v:shape id="_x0000_i2912" type="#_x0000_t75" style="width:65.25pt;height:24pt" o:ole="">
            <v:imagedata r:id="rId3808" o:title=""/>
          </v:shape>
          <o:OLEObject Type="Embed" ProgID="Equation.DSMT4" ShapeID="_x0000_i2912" DrawAspect="Content" ObjectID="_1527086537" r:id="rId3809"/>
        </w:object>
      </w:r>
      <w:r>
        <w:t xml:space="preserve">. </w:t>
      </w:r>
    </w:p>
    <w:p w14:paraId="704A29CE" w14:textId="77777777" w:rsidR="008C7882" w:rsidRDefault="008C7882" w:rsidP="008C7882"/>
    <w:p w14:paraId="6832C29D" w14:textId="77777777" w:rsidR="008C7882" w:rsidRDefault="008C7882" w:rsidP="008C7882">
      <w:r>
        <w:t xml:space="preserve">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w:t>
      </w:r>
      <w:r>
        <w:lastRenderedPageBreak/>
        <w:t>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089" w:name="_Toc302112100"/>
      <w:r>
        <w:t>Biphasic Contact</w:t>
      </w:r>
      <w:bookmarkEnd w:id="1089"/>
    </w:p>
    <w:p w14:paraId="55E6EC17" w14:textId="77777777" w:rsidR="00277B83" w:rsidRPr="006F687B" w:rsidRDefault="00277B83" w:rsidP="00277B83">
      <w:pPr>
        <w:pStyle w:val="Heading3"/>
      </w:pPr>
      <w:bookmarkStart w:id="1090" w:name="_Toc302112101"/>
      <w:r>
        <w:t>Contact Integral</w:t>
      </w:r>
      <w:bookmarkEnd w:id="1090"/>
    </w:p>
    <w:p w14:paraId="16FC2498" w14:textId="40A44399" w:rsidR="00277B83" w:rsidRDefault="00277B83" w:rsidP="00277B83">
      <w:r>
        <w:t xml:space="preserve">See Section </w:t>
      </w:r>
      <w:r>
        <w:fldChar w:fldCharType="begin"/>
      </w:r>
      <w:r>
        <w:instrText xml:space="preserve"> REF _Ref167097234 \r \h </w:instrText>
      </w:r>
      <w:r>
        <w:fldChar w:fldCharType="separate"/>
      </w:r>
      <w:r w:rsidR="00572445">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DF221F" w:rsidRPr="00DF221F">
        <w:rPr>
          <w:position w:val="-10"/>
        </w:rPr>
        <w:object w:dxaOrig="360" w:dyaOrig="380" w14:anchorId="360C31AD">
          <v:shape id="_x0000_i2913" type="#_x0000_t75" style="width:18pt;height:18.75pt" o:ole="">
            <v:imagedata r:id="rId3810" o:title=""/>
          </v:shape>
          <o:OLEObject Type="Embed" ProgID="Equation.DSMT4" ShapeID="_x0000_i2913" DrawAspect="Content" ObjectID="_1527086538" r:id="rId3811"/>
        </w:object>
      </w:r>
      <w:r>
        <w:t xml:space="preserve"> and </w:t>
      </w:r>
      <w:r w:rsidR="00DF221F" w:rsidRPr="00DF221F">
        <w:rPr>
          <w:position w:val="-10"/>
        </w:rPr>
        <w:object w:dxaOrig="380" w:dyaOrig="380" w14:anchorId="14E8B373">
          <v:shape id="_x0000_i2914" type="#_x0000_t75" style="width:18.75pt;height:18.75pt" o:ole="">
            <v:imagedata r:id="rId3812" o:title=""/>
          </v:shape>
          <o:OLEObject Type="Embed" ProgID="Equation.DSMT4" ShapeID="_x0000_i2914" DrawAspect="Content" ObjectID="_1527086539" r:id="rId3813"/>
        </w:object>
      </w:r>
      <w:r>
        <w:t xml:space="preserve">.  Due to continuity requirements on the traction and fluxes, the external virtual work resulting from contact tractions </w:t>
      </w:r>
      <w:r w:rsidR="00DF221F" w:rsidRPr="00DF221F">
        <w:rPr>
          <w:position w:val="-6"/>
        </w:rPr>
        <w:object w:dxaOrig="320" w:dyaOrig="340" w14:anchorId="2855F8A8">
          <v:shape id="_x0000_i2915" type="#_x0000_t75" style="width:15.75pt;height:17.25pt" o:ole="">
            <v:imagedata r:id="rId3814" o:title=""/>
          </v:shape>
          <o:OLEObject Type="Embed" ProgID="Equation.DSMT4" ShapeID="_x0000_i2915" DrawAspect="Content" ObjectID="_1527086540" r:id="rId3815"/>
        </w:object>
      </w:r>
      <w:r>
        <w:t xml:space="preserve"> and solvent fluxes </w:t>
      </w:r>
      <w:r w:rsidR="00DF221F" w:rsidRPr="00DF221F">
        <w:rPr>
          <w:position w:val="-12"/>
        </w:rPr>
        <w:object w:dxaOrig="380" w:dyaOrig="400" w14:anchorId="4A0D78BF">
          <v:shape id="_x0000_i2916" type="#_x0000_t75" style="width:18.75pt;height:20.25pt" o:ole="">
            <v:imagedata r:id="rId3816" o:title=""/>
          </v:shape>
          <o:OLEObject Type="Embed" ProgID="Equation.DSMT4" ShapeID="_x0000_i2916" DrawAspect="Content" ObjectID="_1527086541" r:id="rId3817"/>
        </w:object>
      </w:r>
      <w:r>
        <w:t xml:space="preserve"> (</w:t>
      </w:r>
      <w:r w:rsidR="00DF221F" w:rsidRPr="00DF221F">
        <w:rPr>
          <w:position w:val="-10"/>
        </w:rPr>
        <w:object w:dxaOrig="660" w:dyaOrig="320" w14:anchorId="640C5EF0">
          <v:shape id="_x0000_i2917" type="#_x0000_t75" style="width:33pt;height:15.75pt" o:ole="">
            <v:imagedata r:id="rId3818" o:title=""/>
          </v:shape>
          <o:OLEObject Type="Embed" ProgID="Equation.DSMT4" ShapeID="_x0000_i2917" DrawAspect="Content" ObjectID="_1527086542" r:id="rId3819"/>
        </w:object>
      </w:r>
      <w:r>
        <w:t>), may be combined into the contact integral</w:t>
      </w:r>
    </w:p>
    <w:p w14:paraId="6214A6D2" w14:textId="50AB739C" w:rsidR="00277B83" w:rsidRDefault="00277B83" w:rsidP="00277B83">
      <w:pPr>
        <w:pStyle w:val="MTDisplayEquation"/>
      </w:pPr>
      <w:r>
        <w:tab/>
      </w:r>
      <w:r w:rsidR="00DF221F" w:rsidRPr="00DF221F">
        <w:rPr>
          <w:position w:val="-46"/>
        </w:rPr>
        <w:object w:dxaOrig="3300" w:dyaOrig="1040" w14:anchorId="7AACB4F0">
          <v:shape id="_x0000_i2918" type="#_x0000_t75" style="width:165pt;height:51.75pt" o:ole="">
            <v:imagedata r:id="rId3820" o:title=""/>
          </v:shape>
          <o:OLEObject Type="Embed" ProgID="Equation.DSMT4" ShapeID="_x0000_i2918" DrawAspect="Content" ObjectID="_1527086543" r:id="rId382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091" w:author="Gerard" w:date="2016-05-03T13:31:00Z">
          <w:r w:rsidR="00572445">
            <w:rPr>
              <w:noProof/>
            </w:rPr>
            <w:instrText>71</w:instrText>
          </w:r>
        </w:ins>
        <w:del w:id="1092" w:author="Gerard" w:date="2016-05-03T13:11:00Z">
          <w:r w:rsidR="00122ED6" w:rsidDel="004A222F">
            <w:rPr>
              <w:noProof/>
            </w:rPr>
            <w:delInstrText>72</w:delInstrText>
          </w:r>
        </w:del>
      </w:fldSimple>
      <w:r>
        <w:instrText>)</w:instrText>
      </w:r>
      <w:r>
        <w:fldChar w:fldCharType="end"/>
      </w:r>
    </w:p>
    <w:p w14:paraId="4D50AAB1" w14:textId="1D260A90" w:rsidR="00277B83" w:rsidRDefault="00277B83" w:rsidP="00277B83">
      <w:r>
        <w:t xml:space="preserve">In the current implementation, only frictionless contact is taken into consideration, so that the contact traction has only a normal component, </w:t>
      </w:r>
      <w:r w:rsidR="00DF221F" w:rsidRPr="00DF221F">
        <w:rPr>
          <w:position w:val="-12"/>
        </w:rPr>
        <w:object w:dxaOrig="999" w:dyaOrig="400" w14:anchorId="137B422F">
          <v:shape id="_x0000_i2919" type="#_x0000_t75" style="width:50.25pt;height:20.25pt" o:ole="">
            <v:imagedata r:id="rId3822" o:title=""/>
          </v:shape>
          <o:OLEObject Type="Embed" ProgID="Equation.DSMT4" ShapeID="_x0000_i2919" DrawAspect="Content" ObjectID="_1527086544" r:id="rId3823"/>
        </w:object>
      </w:r>
      <w:r>
        <w:t xml:space="preserve">.  To evaluate and linearize </w:t>
      </w:r>
      <w:r w:rsidR="00DF221F" w:rsidRPr="00DF221F">
        <w:rPr>
          <w:position w:val="-12"/>
        </w:rPr>
        <w:object w:dxaOrig="440" w:dyaOrig="360" w14:anchorId="595F1E41">
          <v:shape id="_x0000_i2920" type="#_x0000_t75" style="width:21.75pt;height:18pt" o:ole="">
            <v:imagedata r:id="rId3824" o:title=""/>
          </v:shape>
          <o:OLEObject Type="Embed" ProgID="Equation.DSMT4" ShapeID="_x0000_i2920" DrawAspect="Content" ObjectID="_1527086545" r:id="rId3825"/>
        </w:object>
      </w:r>
      <w:r>
        <w:t xml:space="preserve">, </w:t>
      </w:r>
      <w:r w:rsidRPr="00454D1E">
        <w:t>define the covariant basis vectors on each surface as</w:t>
      </w:r>
    </w:p>
    <w:p w14:paraId="2AB1316D" w14:textId="6C3C5B85" w:rsidR="00277B83" w:rsidRDefault="00277B83" w:rsidP="00277B83">
      <w:pPr>
        <w:pStyle w:val="MTDisplayEquation"/>
      </w:pPr>
      <w:r>
        <w:tab/>
      </w:r>
      <w:r w:rsidR="00DF221F" w:rsidRPr="00DF221F">
        <w:rPr>
          <w:position w:val="-36"/>
        </w:rPr>
        <w:object w:dxaOrig="2079" w:dyaOrig="800" w14:anchorId="64836AD4">
          <v:shape id="_x0000_i2921" type="#_x0000_t75" style="width:104.25pt;height:39.75pt" o:ole="">
            <v:imagedata r:id="rId3826" o:title=""/>
          </v:shape>
          <o:OLEObject Type="Embed" ProgID="Equation.DSMT4" ShapeID="_x0000_i2921" DrawAspect="Content" ObjectID="_1527086546" r:id="rId3827"/>
        </w:object>
      </w:r>
      <w:r w:rsidR="00590E4E">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093" w:author="Gerard" w:date="2016-05-03T13:31:00Z">
          <w:r w:rsidR="00572445">
            <w:rPr>
              <w:noProof/>
            </w:rPr>
            <w:instrText>72</w:instrText>
          </w:r>
        </w:ins>
        <w:del w:id="1094" w:author="Gerard" w:date="2016-05-03T13:11:00Z">
          <w:r w:rsidR="00122ED6" w:rsidDel="004A222F">
            <w:rPr>
              <w:noProof/>
            </w:rPr>
            <w:delInstrText>73</w:delInstrText>
          </w:r>
        </w:del>
      </w:fldSimple>
      <w:r>
        <w:instrText>)</w:instrText>
      </w:r>
      <w:r>
        <w:fldChar w:fldCharType="end"/>
      </w:r>
    </w:p>
    <w:p w14:paraId="6AC1F65D" w14:textId="085CC3E8" w:rsidR="00277B83" w:rsidRDefault="00277B83" w:rsidP="00277B83">
      <w:r>
        <w:t xml:space="preserve">where </w:t>
      </w:r>
      <w:r w:rsidR="00DF221F" w:rsidRPr="00025957">
        <w:rPr>
          <w:position w:val="-4"/>
        </w:rPr>
        <w:object w:dxaOrig="360" w:dyaOrig="320" w14:anchorId="02BAFF57">
          <v:shape id="_x0000_i2922" type="#_x0000_t75" style="width:18pt;height:15.75pt" o:ole="">
            <v:imagedata r:id="rId3828" o:title=""/>
          </v:shape>
          <o:OLEObject Type="Embed" ProgID="Equation.DSMT4" ShapeID="_x0000_i2922" DrawAspect="Content" ObjectID="_1527086547" r:id="rId3829"/>
        </w:object>
      </w:r>
      <w:r>
        <w:t xml:space="preserve"> represents the spatial position of points on </w:t>
      </w:r>
      <w:r w:rsidR="00DF221F" w:rsidRPr="00DF221F">
        <w:rPr>
          <w:position w:val="-10"/>
        </w:rPr>
        <w:object w:dxaOrig="360" w:dyaOrig="380" w14:anchorId="7DF0D291">
          <v:shape id="_x0000_i2923" type="#_x0000_t75" style="width:18pt;height:18.75pt" o:ole="">
            <v:imagedata r:id="rId3830" o:title=""/>
          </v:shape>
          <o:OLEObject Type="Embed" ProgID="Equation.DSMT4" ShapeID="_x0000_i2923" DrawAspect="Content" ObjectID="_1527086548" r:id="rId3831"/>
        </w:object>
      </w:r>
      <w:r>
        <w:t xml:space="preserve">, and </w:t>
      </w:r>
      <w:r w:rsidR="00DF221F" w:rsidRPr="00DF221F">
        <w:rPr>
          <w:position w:val="-16"/>
        </w:rPr>
        <w:object w:dxaOrig="340" w:dyaOrig="420" w14:anchorId="784A3AF0">
          <v:shape id="_x0000_i2924" type="#_x0000_t75" style="width:17.25pt;height:21pt" o:ole="">
            <v:imagedata r:id="rId3832" o:title=""/>
          </v:shape>
          <o:OLEObject Type="Embed" ProgID="Equation.DSMT4" ShapeID="_x0000_i2924" DrawAspect="Content" ObjectID="_1527086549" r:id="rId3833"/>
        </w:object>
      </w:r>
      <w:r>
        <w:t xml:space="preserve"> represent the parametric coordinates of that point.  </w:t>
      </w:r>
      <w:r w:rsidRPr="00454D1E">
        <w:t>The unit outward normal on each surface is</w:t>
      </w:r>
      <w:r>
        <w:t xml:space="preserve"> then given by</w:t>
      </w:r>
    </w:p>
    <w:p w14:paraId="2E1550D6" w14:textId="10B01637" w:rsidR="00277B83" w:rsidRDefault="00277B83" w:rsidP="00277B83">
      <w:pPr>
        <w:pStyle w:val="MTDisplayEquation"/>
      </w:pPr>
      <w:r>
        <w:tab/>
      </w:r>
      <w:r w:rsidR="00DF221F" w:rsidRPr="00DF221F">
        <w:rPr>
          <w:position w:val="-42"/>
        </w:rPr>
        <w:object w:dxaOrig="1540" w:dyaOrig="859" w14:anchorId="0403CD26">
          <v:shape id="_x0000_i2925" type="#_x0000_t75" style="width:77.25pt;height:42.75pt" o:ole="">
            <v:imagedata r:id="rId3834" o:title=""/>
          </v:shape>
          <o:OLEObject Type="Embed" ProgID="Equation.DSMT4" ShapeID="_x0000_i2925" DrawAspect="Content" ObjectID="_1527086550" r:id="rId38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095" w:author="Gerard" w:date="2016-05-03T13:31:00Z">
          <w:r w:rsidR="00572445">
            <w:rPr>
              <w:noProof/>
            </w:rPr>
            <w:instrText>73</w:instrText>
          </w:r>
        </w:ins>
        <w:del w:id="1096" w:author="Gerard" w:date="2016-05-03T13:11:00Z">
          <w:r w:rsidR="00122ED6" w:rsidDel="004A222F">
            <w:rPr>
              <w:noProof/>
            </w:rPr>
            <w:delInstrText>74</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2E9E394A" w:rsidR="00277B83" w:rsidRDefault="00277B83" w:rsidP="00277B83">
      <w:pPr>
        <w:pStyle w:val="MTDisplayEquation"/>
      </w:pPr>
      <w:r>
        <w:tab/>
      </w:r>
      <w:r w:rsidR="00DF221F" w:rsidRPr="00DF221F">
        <w:rPr>
          <w:position w:val="-46"/>
        </w:rPr>
        <w:object w:dxaOrig="4700" w:dyaOrig="1040" w14:anchorId="0BCD3C24">
          <v:shape id="_x0000_i2926" type="#_x0000_t75" style="width:234.75pt;height:51.75pt" o:ole="">
            <v:imagedata r:id="rId3836" o:title=""/>
          </v:shape>
          <o:OLEObject Type="Embed" ProgID="Equation.DSMT4" ShapeID="_x0000_i2926" DrawAspect="Content" ObjectID="_1527086551" r:id="rId383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097" w:author="Gerard" w:date="2016-05-03T13:31:00Z">
          <w:r w:rsidR="00572445">
            <w:rPr>
              <w:noProof/>
            </w:rPr>
            <w:instrText>74</w:instrText>
          </w:r>
        </w:ins>
        <w:del w:id="1098" w:author="Gerard" w:date="2016-05-03T13:11:00Z">
          <w:r w:rsidR="00122ED6" w:rsidDel="004A222F">
            <w:rPr>
              <w:noProof/>
            </w:rPr>
            <w:delInstrText>75</w:delInstrText>
          </w:r>
        </w:del>
      </w:fldSimple>
      <w:r>
        <w:instrText>)</w:instrText>
      </w:r>
      <w:r>
        <w:fldChar w:fldCharType="end"/>
      </w:r>
    </w:p>
    <w:p w14:paraId="02605141" w14:textId="3C485E4E" w:rsidR="00277B83" w:rsidRDefault="00277B83" w:rsidP="00277B83">
      <w:r>
        <w:t>and t</w:t>
      </w:r>
      <w:r w:rsidRPr="007E76EC">
        <w:t xml:space="preserve">he linearization </w:t>
      </w:r>
      <w:r w:rsidR="00DF221F" w:rsidRPr="00DF221F">
        <w:rPr>
          <w:position w:val="-12"/>
        </w:rPr>
        <w:object w:dxaOrig="620" w:dyaOrig="360" w14:anchorId="37ED9CE6">
          <v:shape id="_x0000_i2927" type="#_x0000_t75" style="width:30.75pt;height:18pt" o:ole="">
            <v:imagedata r:id="rId3838" o:title=""/>
          </v:shape>
          <o:OLEObject Type="Embed" ProgID="Equation.DSMT4" ShapeID="_x0000_i2927" DrawAspect="Content" ObjectID="_1527086552" r:id="rId3839"/>
        </w:object>
      </w:r>
      <w:r w:rsidRPr="007E76EC">
        <w:t xml:space="preserve"> of </w:t>
      </w:r>
      <w:r w:rsidR="00DF221F" w:rsidRPr="00DF221F">
        <w:rPr>
          <w:position w:val="-12"/>
        </w:rPr>
        <w:object w:dxaOrig="440" w:dyaOrig="360" w14:anchorId="2A22707C">
          <v:shape id="_x0000_i2928" type="#_x0000_t75" style="width:21.75pt;height:18pt" o:ole="">
            <v:imagedata r:id="rId3840" o:title=""/>
          </v:shape>
          <o:OLEObject Type="Embed" ProgID="Equation.DSMT4" ShapeID="_x0000_i2928" DrawAspect="Content" ObjectID="_1527086553" r:id="rId3841"/>
        </w:object>
      </w:r>
      <w:r w:rsidRPr="007E76EC">
        <w:t xml:space="preserve"> has the form</w:t>
      </w:r>
    </w:p>
    <w:p w14:paraId="4419D446" w14:textId="425C723F" w:rsidR="00277B83" w:rsidRDefault="00277B83" w:rsidP="00277B83">
      <w:pPr>
        <w:pStyle w:val="MTDisplayEquation"/>
      </w:pPr>
      <w:r>
        <w:tab/>
      </w:r>
      <w:r w:rsidR="00DF221F" w:rsidRPr="00DF221F">
        <w:rPr>
          <w:position w:val="-28"/>
        </w:rPr>
        <w:object w:dxaOrig="3940" w:dyaOrig="680" w14:anchorId="09A69A11">
          <v:shape id="_x0000_i2929" type="#_x0000_t75" style="width:197.25pt;height:33.75pt" o:ole="">
            <v:imagedata r:id="rId3842" o:title=""/>
          </v:shape>
          <o:OLEObject Type="Embed" ProgID="Equation.DSMT4" ShapeID="_x0000_i2929" DrawAspect="Content" ObjectID="_1527086554" r:id="rId3843"/>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099" w:author="Gerard" w:date="2016-05-03T13:31:00Z">
          <w:r w:rsidR="00572445">
            <w:rPr>
              <w:noProof/>
            </w:rPr>
            <w:instrText>75</w:instrText>
          </w:r>
        </w:ins>
        <w:del w:id="1100" w:author="Gerard" w:date="2016-05-03T13:11:00Z">
          <w:r w:rsidR="00122ED6" w:rsidDel="004A222F">
            <w:rPr>
              <w:noProof/>
            </w:rPr>
            <w:delInstrText>76</w:delInstrText>
          </w:r>
        </w:del>
      </w:fldSimple>
      <w:r>
        <w:instrText>)</w:instrText>
      </w:r>
      <w:r>
        <w:fldChar w:fldCharType="end"/>
      </w:r>
    </w:p>
    <w:p w14:paraId="2DF15AF9" w14:textId="77777777" w:rsidR="00277B83" w:rsidRDefault="00277B83" w:rsidP="00277B83">
      <w:pPr>
        <w:pStyle w:val="Heading3"/>
      </w:pPr>
      <w:bookmarkStart w:id="1101" w:name="_Toc302112102"/>
      <w:r>
        <w:t>Gap Function</w:t>
      </w:r>
      <w:bookmarkEnd w:id="1101"/>
    </w:p>
    <w:p w14:paraId="1F3BCF43" w14:textId="2FEF32A8" w:rsidR="00277B83" w:rsidRDefault="00277B83" w:rsidP="00277B83">
      <w:r w:rsidRPr="007E76EC">
        <w:t xml:space="preserve">The gap function </w:t>
      </w:r>
      <w:r w:rsidR="00DF221F" w:rsidRPr="00DF221F">
        <w:rPr>
          <w:position w:val="-10"/>
        </w:rPr>
        <w:object w:dxaOrig="220" w:dyaOrig="260" w14:anchorId="68A95A31">
          <v:shape id="_x0000_i2930" type="#_x0000_t75" style="width:11.25pt;height:12.75pt" o:ole="">
            <v:imagedata r:id="rId3844" o:title=""/>
          </v:shape>
          <o:OLEObject Type="Embed" ProgID="Equation.DSMT4" ShapeID="_x0000_i2930" DrawAspect="Content" ObjectID="_1527086555" r:id="rId3845"/>
        </w:object>
      </w:r>
      <w:r>
        <w:t>, representing the distance between the contact surfaces,</w:t>
      </w:r>
      <w:r w:rsidRPr="007E76EC">
        <w:t xml:space="preserve"> is defined </w:t>
      </w:r>
      <w:r>
        <w:t>by</w:t>
      </w:r>
    </w:p>
    <w:p w14:paraId="548AF7C8" w14:textId="627BDF39" w:rsidR="00277B83" w:rsidRDefault="00277B83" w:rsidP="00277B83">
      <w:pPr>
        <w:pStyle w:val="MTDisplayEquation"/>
      </w:pPr>
      <w:r>
        <w:tab/>
      </w:r>
      <w:r w:rsidR="00DF221F" w:rsidRPr="00DF221F">
        <w:rPr>
          <w:position w:val="-18"/>
        </w:rPr>
        <w:object w:dxaOrig="3720" w:dyaOrig="480" w14:anchorId="2D169263">
          <v:shape id="_x0000_i2931" type="#_x0000_t75" style="width:186pt;height:24pt" o:ole="">
            <v:imagedata r:id="rId3846" o:title=""/>
          </v:shape>
          <o:OLEObject Type="Embed" ProgID="Equation.DSMT4" ShapeID="_x0000_i2931" DrawAspect="Content" ObjectID="_1527086556" r:id="rId3847"/>
        </w:object>
      </w:r>
      <w:r w:rsidR="00D6556C">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02" w:author="Gerard" w:date="2016-05-03T13:31:00Z">
          <w:r w:rsidR="00572445">
            <w:rPr>
              <w:noProof/>
            </w:rPr>
            <w:instrText>76</w:instrText>
          </w:r>
        </w:ins>
        <w:del w:id="1103" w:author="Gerard" w:date="2016-05-03T13:11:00Z">
          <w:r w:rsidR="00122ED6" w:rsidDel="004A222F">
            <w:rPr>
              <w:noProof/>
            </w:rPr>
            <w:delInstrText>77</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D7B699C" w:rsidR="00277B83" w:rsidRDefault="00277B83" w:rsidP="00277B83">
      <w:pPr>
        <w:pStyle w:val="MTDisplayEquation"/>
      </w:pPr>
      <w:r>
        <w:lastRenderedPageBreak/>
        <w:tab/>
      </w:r>
      <w:r w:rsidR="00DF221F" w:rsidRPr="00DF221F">
        <w:rPr>
          <w:position w:val="-138"/>
        </w:rPr>
        <w:object w:dxaOrig="4020" w:dyaOrig="2880" w14:anchorId="1CE202BA">
          <v:shape id="_x0000_i2932" type="#_x0000_t75" style="width:201pt;height:2in" o:ole="">
            <v:imagedata r:id="rId3848" o:title=""/>
          </v:shape>
          <o:OLEObject Type="Embed" ProgID="Equation.DSMT4" ShapeID="_x0000_i2932" DrawAspect="Content" ObjectID="_1527086557" r:id="rId384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04" w:author="Gerard" w:date="2016-05-03T13:31:00Z">
          <w:r w:rsidR="00572445">
            <w:rPr>
              <w:noProof/>
            </w:rPr>
            <w:instrText>77</w:instrText>
          </w:r>
        </w:ins>
        <w:del w:id="1105" w:author="Gerard" w:date="2016-05-03T13:11:00Z">
          <w:r w:rsidR="00122ED6" w:rsidDel="004A222F">
            <w:rPr>
              <w:noProof/>
            </w:rPr>
            <w:delInstrText>78</w:delInstrText>
          </w:r>
        </w:del>
      </w:fldSimple>
      <w:r>
        <w:instrText>)</w:instrText>
      </w:r>
      <w:r>
        <w:fldChar w:fldCharType="end"/>
      </w:r>
    </w:p>
    <w:p w14:paraId="04035AB1" w14:textId="77777777" w:rsidR="00277B83" w:rsidRDefault="00277B83" w:rsidP="00277B83">
      <w:r>
        <w:t>where</w:t>
      </w:r>
    </w:p>
    <w:p w14:paraId="0FBAFD63" w14:textId="3443E077" w:rsidR="00277B83" w:rsidRDefault="00277B83" w:rsidP="00277B83">
      <w:pPr>
        <w:pStyle w:val="MTDisplayEquation"/>
      </w:pPr>
      <w:r>
        <w:tab/>
      </w:r>
      <w:r w:rsidR="00DF221F" w:rsidRPr="00DF221F">
        <w:rPr>
          <w:position w:val="-36"/>
        </w:rPr>
        <w:object w:dxaOrig="4620" w:dyaOrig="800" w14:anchorId="16460626">
          <v:shape id="_x0000_i2933" type="#_x0000_t75" style="width:231pt;height:39.75pt" o:ole="">
            <v:imagedata r:id="rId3850" o:title=""/>
          </v:shape>
          <o:OLEObject Type="Embed" ProgID="Equation.DSMT4" ShapeID="_x0000_i2933" DrawAspect="Content" ObjectID="_1527086558" r:id="rId385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06" w:author="Gerard" w:date="2016-05-03T13:31:00Z">
          <w:r w:rsidR="00572445">
            <w:rPr>
              <w:noProof/>
            </w:rPr>
            <w:instrText>78</w:instrText>
          </w:r>
        </w:ins>
        <w:del w:id="1107" w:author="Gerard" w:date="2016-05-03T13:11:00Z">
          <w:r w:rsidR="00122ED6" w:rsidDel="004A222F">
            <w:rPr>
              <w:noProof/>
            </w:rPr>
            <w:delInstrText>79</w:delInstrText>
          </w:r>
        </w:del>
      </w:fldSimple>
      <w:r>
        <w:instrText>)</w:instrText>
      </w:r>
      <w:r>
        <w:fldChar w:fldCharType="end"/>
      </w:r>
    </w:p>
    <w:p w14:paraId="13978494" w14:textId="1DB27D9E" w:rsidR="00277B83" w:rsidRDefault="00277B83" w:rsidP="00277B83">
      <w:r>
        <w:t xml:space="preserve">with </w:t>
      </w:r>
      <w:r w:rsidR="00DF221F" w:rsidRPr="00DF221F">
        <w:rPr>
          <w:position w:val="-16"/>
        </w:rPr>
        <w:object w:dxaOrig="1320" w:dyaOrig="480" w14:anchorId="6FAD27CC">
          <v:shape id="_x0000_i2934" type="#_x0000_t75" style="width:66pt;height:24pt" o:ole="">
            <v:imagedata r:id="rId3852" o:title=""/>
          </v:shape>
          <o:OLEObject Type="Embed" ProgID="Equation.DSMT4" ShapeID="_x0000_i2934" DrawAspect="Content" ObjectID="_1527086559" r:id="rId3853"/>
        </w:object>
      </w:r>
      <w:r>
        <w:t xml:space="preserve"> and </w:t>
      </w:r>
      <w:r w:rsidR="00DF221F" w:rsidRPr="00DF221F">
        <w:rPr>
          <w:position w:val="-14"/>
        </w:rPr>
        <w:object w:dxaOrig="1380" w:dyaOrig="420" w14:anchorId="7B0D66E5">
          <v:shape id="_x0000_i2935" type="#_x0000_t75" style="width:69pt;height:21pt" o:ole="">
            <v:imagedata r:id="rId3854" o:title=""/>
          </v:shape>
          <o:OLEObject Type="Embed" ProgID="Equation.DSMT4" ShapeID="_x0000_i2935" DrawAspect="Content" ObjectID="_1527086560" r:id="rId3855"/>
        </w:object>
      </w:r>
      <w:r>
        <w:t>.</w:t>
      </w:r>
    </w:p>
    <w:p w14:paraId="36C5CB6D" w14:textId="77777777" w:rsidR="00277B83" w:rsidRDefault="00277B83" w:rsidP="00277B83">
      <w:pPr>
        <w:pStyle w:val="Heading3"/>
      </w:pPr>
      <w:bookmarkStart w:id="1108" w:name="_Toc302112103"/>
      <w:r>
        <w:t>Penalty Method</w:t>
      </w:r>
      <w:bookmarkEnd w:id="1108"/>
    </w:p>
    <w:p w14:paraId="5D19EE23" w14:textId="77777777" w:rsidR="00277B83" w:rsidRDefault="00277B83" w:rsidP="00277B83">
      <w:r>
        <w:t>Let the normal component of the contact traction be described by the penalty function,</w:t>
      </w:r>
    </w:p>
    <w:p w14:paraId="46D190E0" w14:textId="1E7F0301" w:rsidR="00277B83" w:rsidRDefault="00277B83" w:rsidP="00277B83">
      <w:pPr>
        <w:pStyle w:val="MTDisplayEquation"/>
      </w:pPr>
      <w:r>
        <w:tab/>
      </w:r>
      <w:r w:rsidR="00DF221F" w:rsidRPr="00DF221F">
        <w:rPr>
          <w:position w:val="-66"/>
        </w:rPr>
        <w:object w:dxaOrig="1680" w:dyaOrig="920" w14:anchorId="6CCE92C5">
          <v:shape id="_x0000_i2936" type="#_x0000_t75" style="width:84pt;height:45.75pt" o:ole="">
            <v:imagedata r:id="rId3856" o:title=""/>
          </v:shape>
          <o:OLEObject Type="Embed" ProgID="Equation.DSMT4" ShapeID="_x0000_i2936" DrawAspect="Content" ObjectID="_1527086561" r:id="rId385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09" w:author="Gerard" w:date="2016-05-03T13:31:00Z">
          <w:r w:rsidR="00572445">
            <w:rPr>
              <w:noProof/>
            </w:rPr>
            <w:instrText>79</w:instrText>
          </w:r>
        </w:ins>
        <w:del w:id="1110" w:author="Gerard" w:date="2016-05-03T13:11:00Z">
          <w:r w:rsidR="00122ED6" w:rsidDel="004A222F">
            <w:rPr>
              <w:noProof/>
            </w:rPr>
            <w:delInstrText>80</w:delInstrText>
          </w:r>
        </w:del>
      </w:fldSimple>
      <w:r>
        <w:instrText>)</w:instrText>
      </w:r>
      <w:r>
        <w:fldChar w:fldCharType="end"/>
      </w:r>
    </w:p>
    <w:p w14:paraId="70AFCB3F" w14:textId="4F31CAF7" w:rsidR="00277B83" w:rsidRDefault="00277B83" w:rsidP="00277B83">
      <w:r>
        <w:t xml:space="preserve">where </w:t>
      </w:r>
      <w:r w:rsidR="00DF221F" w:rsidRPr="00DF221F">
        <w:rPr>
          <w:position w:val="-12"/>
        </w:rPr>
        <w:object w:dxaOrig="260" w:dyaOrig="360" w14:anchorId="6A6341B7">
          <v:shape id="_x0000_i2937" type="#_x0000_t75" style="width:12.75pt;height:18pt" o:ole="">
            <v:imagedata r:id="rId3858" o:title=""/>
          </v:shape>
          <o:OLEObject Type="Embed" ProgID="Equation.DSMT4" ShapeID="_x0000_i2937" DrawAspect="Content" ObjectID="_1527086562" r:id="rId3859"/>
        </w:object>
      </w:r>
      <w:r>
        <w:t xml:space="preserve"> is a penalty factor associated with </w:t>
      </w:r>
      <w:r w:rsidR="00DF221F" w:rsidRPr="00DF221F">
        <w:rPr>
          <w:position w:val="-12"/>
        </w:rPr>
        <w:object w:dxaOrig="220" w:dyaOrig="360" w14:anchorId="51896DB1">
          <v:shape id="_x0000_i2938" type="#_x0000_t75" style="width:11.25pt;height:18pt" o:ole="">
            <v:imagedata r:id="rId3860" o:title=""/>
          </v:shape>
          <o:OLEObject Type="Embed" ProgID="Equation.DSMT4" ShapeID="_x0000_i2938" DrawAspect="Content" ObjectID="_1527086563" r:id="rId3861"/>
        </w:object>
      </w:r>
      <w:r>
        <w:t>.  Similarly, let</w:t>
      </w:r>
    </w:p>
    <w:p w14:paraId="231522FB" w14:textId="261AACBB" w:rsidR="00277B83" w:rsidRDefault="00277B83" w:rsidP="00277B83">
      <w:pPr>
        <w:pStyle w:val="MTDisplayEquation"/>
      </w:pPr>
      <w:r>
        <w:tab/>
      </w:r>
      <w:r w:rsidR="00DF221F" w:rsidRPr="00DF221F">
        <w:rPr>
          <w:position w:val="-40"/>
        </w:rPr>
        <w:object w:dxaOrig="3500" w:dyaOrig="920" w14:anchorId="4FD1280F">
          <v:shape id="_x0000_i2939" type="#_x0000_t75" style="width:174.75pt;height:45.75pt" o:ole="">
            <v:imagedata r:id="rId3862" o:title=""/>
          </v:shape>
          <o:OLEObject Type="Embed" ProgID="Equation.DSMT4" ShapeID="_x0000_i2939" DrawAspect="Content" ObjectID="_1527086564" r:id="rId386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11" w:author="Gerard" w:date="2016-05-03T13:31:00Z">
          <w:r w:rsidR="00572445">
            <w:rPr>
              <w:noProof/>
            </w:rPr>
            <w:instrText>80</w:instrText>
          </w:r>
        </w:ins>
        <w:del w:id="1112" w:author="Gerard" w:date="2016-05-03T13:11:00Z">
          <w:r w:rsidR="00122ED6" w:rsidDel="004A222F">
            <w:rPr>
              <w:noProof/>
            </w:rPr>
            <w:delInstrText>81</w:delInstrText>
          </w:r>
        </w:del>
      </w:fldSimple>
      <w:r>
        <w:instrText>)</w:instrText>
      </w:r>
      <w:r>
        <w:fldChar w:fldCharType="end"/>
      </w:r>
    </w:p>
    <w:p w14:paraId="7CEBAAA8" w14:textId="4B849E91" w:rsidR="00277B83" w:rsidRDefault="00277B83" w:rsidP="00277B83">
      <w:r>
        <w:t xml:space="preserve">where </w:t>
      </w:r>
      <w:r w:rsidR="00DF221F" w:rsidRPr="00DF221F">
        <w:rPr>
          <w:position w:val="-14"/>
        </w:rPr>
        <w:object w:dxaOrig="279" w:dyaOrig="380" w14:anchorId="28BFFD09">
          <v:shape id="_x0000_i2940" type="#_x0000_t75" style="width:14.25pt;height:18.75pt" o:ole="">
            <v:imagedata r:id="rId3864" o:title=""/>
          </v:shape>
          <o:OLEObject Type="Embed" ProgID="Equation.DSMT4" ShapeID="_x0000_i2940" DrawAspect="Content" ObjectID="_1527086565" r:id="rId3865"/>
        </w:object>
      </w:r>
      <w:r>
        <w:t xml:space="preserve"> is a penalty factor associated with </w:t>
      </w:r>
      <w:r w:rsidR="00DF221F" w:rsidRPr="00DF221F">
        <w:rPr>
          <w:position w:val="-12"/>
        </w:rPr>
        <w:object w:dxaOrig="300" w:dyaOrig="360" w14:anchorId="1818B678">
          <v:shape id="_x0000_i2941" type="#_x0000_t75" style="width:15pt;height:18pt" o:ole="">
            <v:imagedata r:id="rId3866" o:title=""/>
          </v:shape>
          <o:OLEObject Type="Embed" ProgID="Equation.DSMT4" ShapeID="_x0000_i2941" DrawAspect="Content" ObjectID="_1527086566" r:id="rId3867"/>
        </w:object>
      </w:r>
      <w:r>
        <w:t>.  It follows that</w:t>
      </w:r>
    </w:p>
    <w:p w14:paraId="77FEE710" w14:textId="5D60F81C" w:rsidR="00277B83" w:rsidRPr="00A63D29" w:rsidRDefault="00277B83" w:rsidP="00277B83">
      <w:pPr>
        <w:pStyle w:val="MTDisplayEquation"/>
      </w:pPr>
      <w:r>
        <w:tab/>
      </w:r>
      <w:r w:rsidR="00DF221F" w:rsidRPr="00DF221F">
        <w:rPr>
          <w:position w:val="-64"/>
        </w:rPr>
        <w:object w:dxaOrig="3900" w:dyaOrig="1400" w14:anchorId="769EDEA4">
          <v:shape id="_x0000_i2942" type="#_x0000_t75" style="width:195pt;height:69.75pt" o:ole="">
            <v:imagedata r:id="rId3868" o:title=""/>
          </v:shape>
          <o:OLEObject Type="Embed" ProgID="Equation.DSMT4" ShapeID="_x0000_i2942" DrawAspect="Content" ObjectID="_1527086567" r:id="rId386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13" w:author="Gerard" w:date="2016-05-03T13:31:00Z">
          <w:r w:rsidR="00572445">
            <w:rPr>
              <w:noProof/>
            </w:rPr>
            <w:instrText>81</w:instrText>
          </w:r>
        </w:ins>
        <w:del w:id="1114" w:author="Gerard" w:date="2016-05-03T13:11:00Z">
          <w:r w:rsidR="00122ED6" w:rsidDel="004A222F">
            <w:rPr>
              <w:noProof/>
            </w:rPr>
            <w:delInstrText>82</w:delInstrText>
          </w:r>
        </w:del>
      </w:fldSimple>
      <w:r>
        <w:instrText>)</w:instrText>
      </w:r>
      <w:r>
        <w:fldChar w:fldCharType="end"/>
      </w:r>
    </w:p>
    <w:p w14:paraId="08F350B8" w14:textId="0467E6BA" w:rsidR="00277B83" w:rsidRDefault="00277B83" w:rsidP="00277B83">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21720F29">
          <v:shape id="_x0000_i2943" type="#_x0000_t75" style="width:21.75pt;height:18pt" o:ole="">
            <v:imagedata r:id="rId3870" o:title=""/>
          </v:shape>
          <o:OLEObject Type="Embed" ProgID="Equation.DSMT4" ShapeID="_x0000_i2943" DrawAspect="Content" ObjectID="_1527086568" r:id="rId3871"/>
        </w:object>
      </w:r>
      <w:r w:rsidRPr="00A63D29">
        <w:t xml:space="preserve"> are</w:t>
      </w:r>
    </w:p>
    <w:p w14:paraId="796C58B7" w14:textId="473AD7CF" w:rsidR="00277B83" w:rsidRDefault="00277B83" w:rsidP="00277B83">
      <w:pPr>
        <w:pStyle w:val="MTDisplayEquation"/>
      </w:pPr>
      <w:r>
        <w:tab/>
      </w:r>
      <w:r w:rsidR="00DF221F" w:rsidRPr="00DF221F">
        <w:rPr>
          <w:position w:val="-124"/>
        </w:rPr>
        <w:object w:dxaOrig="7820" w:dyaOrig="2220" w14:anchorId="5B2D253E">
          <v:shape id="_x0000_i2944" type="#_x0000_t75" style="width:390.75pt;height:111pt" o:ole="">
            <v:imagedata r:id="rId3872" o:title=""/>
          </v:shape>
          <o:OLEObject Type="Embed" ProgID="Equation.DSMT4" ShapeID="_x0000_i2944" DrawAspect="Content" ObjectID="_1527086569" r:id="rId387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15" w:author="Gerard" w:date="2016-05-03T13:31:00Z">
          <w:r w:rsidR="00572445">
            <w:rPr>
              <w:noProof/>
            </w:rPr>
            <w:instrText>82</w:instrText>
          </w:r>
        </w:ins>
        <w:del w:id="1116" w:author="Gerard" w:date="2016-05-03T13:11:00Z">
          <w:r w:rsidR="00122ED6" w:rsidDel="004A222F">
            <w:rPr>
              <w:noProof/>
            </w:rPr>
            <w:delInstrText>83</w:delInstrText>
          </w:r>
        </w:del>
      </w:fldSimple>
      <w:r>
        <w:instrText>)</w:instrText>
      </w:r>
      <w:r>
        <w:fldChar w:fldCharType="end"/>
      </w:r>
    </w:p>
    <w:p w14:paraId="4C945552" w14:textId="6656A550" w:rsidR="00277B83" w:rsidRDefault="00277B83" w:rsidP="00277B83">
      <w:pPr>
        <w:pStyle w:val="MTDisplayEquation"/>
      </w:pPr>
      <w:r>
        <w:lastRenderedPageBreak/>
        <w:tab/>
      </w:r>
      <w:r w:rsidR="00DF221F" w:rsidRPr="00DF221F">
        <w:rPr>
          <w:position w:val="-126"/>
        </w:rPr>
        <w:object w:dxaOrig="7000" w:dyaOrig="2299" w14:anchorId="7D9CE9ED">
          <v:shape id="_x0000_i2945" type="#_x0000_t75" style="width:350.25pt;height:114.75pt" o:ole="">
            <v:imagedata r:id="rId3874" o:title=""/>
          </v:shape>
          <o:OLEObject Type="Embed" ProgID="Equation.DSMT4" ShapeID="_x0000_i2945" DrawAspect="Content" ObjectID="_1527086570" r:id="rId387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17" w:author="Gerard" w:date="2016-05-03T13:31:00Z">
          <w:r w:rsidR="00572445">
            <w:rPr>
              <w:noProof/>
            </w:rPr>
            <w:instrText>83</w:instrText>
          </w:r>
        </w:ins>
        <w:del w:id="1118" w:author="Gerard" w:date="2016-05-03T13:11:00Z">
          <w:r w:rsidR="00122ED6" w:rsidDel="004A222F">
            <w:rPr>
              <w:noProof/>
            </w:rPr>
            <w:delInstrText>84</w:delInstrText>
          </w:r>
        </w:del>
      </w:fldSimple>
      <w:r>
        <w:instrText>)</w:instrText>
      </w:r>
      <w:r>
        <w:fldChar w:fldCharType="end"/>
      </w:r>
    </w:p>
    <w:p w14:paraId="719A19E8" w14:textId="70341DBA" w:rsidR="00277B83" w:rsidRDefault="00277B83" w:rsidP="00277B83">
      <w:r>
        <w:t xml:space="preserve">where </w:t>
      </w:r>
      <w:r w:rsidR="00DF221F" w:rsidRPr="00DF221F">
        <w:rPr>
          <w:position w:val="-18"/>
        </w:rPr>
        <w:object w:dxaOrig="1520" w:dyaOrig="480" w14:anchorId="7A976933">
          <v:shape id="_x0000_i2946" type="#_x0000_t75" style="width:75.75pt;height:24pt" o:ole="">
            <v:imagedata r:id="rId3876" o:title=""/>
          </v:shape>
          <o:OLEObject Type="Embed" ProgID="Equation.DSMT4" ShapeID="_x0000_i2946" DrawAspect="Content" ObjectID="_1527086571" r:id="rId3877"/>
        </w:object>
      </w:r>
      <w:r>
        <w:t>.</w:t>
      </w:r>
    </w:p>
    <w:p w14:paraId="3FE0C16F" w14:textId="77777777" w:rsidR="00277B83" w:rsidRDefault="00277B83" w:rsidP="00277B83">
      <w:pPr>
        <w:pStyle w:val="Heading3"/>
      </w:pPr>
      <w:bookmarkStart w:id="1119" w:name="_Toc302112104"/>
      <w:r>
        <w:t>Discretization</w:t>
      </w:r>
      <w:bookmarkEnd w:id="1119"/>
    </w:p>
    <w:p w14:paraId="2C698562" w14:textId="77777777" w:rsidR="00277B83" w:rsidRDefault="00277B83" w:rsidP="00277B83">
      <w:r w:rsidRPr="0054008E">
        <w:t>The contact integral may be discretized as</w:t>
      </w:r>
    </w:p>
    <w:p w14:paraId="672ED412" w14:textId="49A264B8" w:rsidR="00277B83" w:rsidRDefault="00277B83" w:rsidP="00277B83">
      <w:pPr>
        <w:pStyle w:val="MTDisplayEquation"/>
      </w:pPr>
      <w:r>
        <w:tab/>
      </w:r>
      <w:r w:rsidR="00DF221F" w:rsidRPr="00DF221F">
        <w:rPr>
          <w:position w:val="-28"/>
        </w:rPr>
        <w:object w:dxaOrig="5920" w:dyaOrig="760" w14:anchorId="4D88528A">
          <v:shape id="_x0000_i2947" type="#_x0000_t75" style="width:296.25pt;height:38.25pt" o:ole="">
            <v:imagedata r:id="rId3878" o:title=""/>
          </v:shape>
          <o:OLEObject Type="Embed" ProgID="Equation.DSMT4" ShapeID="_x0000_i2947" DrawAspect="Content" ObjectID="_1527086572" r:id="rId3879"/>
        </w:object>
      </w:r>
      <w:r w:rsidR="000B36E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20" w:author="Gerard" w:date="2016-05-03T13:31:00Z">
          <w:r w:rsidR="00572445">
            <w:rPr>
              <w:noProof/>
            </w:rPr>
            <w:instrText>84</w:instrText>
          </w:r>
        </w:ins>
        <w:del w:id="1121" w:author="Gerard" w:date="2016-05-03T13:11:00Z">
          <w:r w:rsidR="00122ED6" w:rsidDel="004A222F">
            <w:rPr>
              <w:noProof/>
            </w:rPr>
            <w:delInstrText>85</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EA5E22D" w:rsidR="00277B83" w:rsidRDefault="00277B83" w:rsidP="00277B83">
      <w:pPr>
        <w:pStyle w:val="MTDisplayEquation"/>
      </w:pPr>
      <w:r>
        <w:tab/>
      </w:r>
      <w:r w:rsidR="00DF221F" w:rsidRPr="00DF221F">
        <w:rPr>
          <w:position w:val="-142"/>
        </w:rPr>
        <w:object w:dxaOrig="4220" w:dyaOrig="2960" w14:anchorId="69B5621A">
          <v:shape id="_x0000_i2948" type="#_x0000_t75" style="width:210.75pt;height:147.75pt" o:ole="">
            <v:imagedata r:id="rId3880" o:title=""/>
          </v:shape>
          <o:OLEObject Type="Embed" ProgID="Equation.DSMT4" ShapeID="_x0000_i2948" DrawAspect="Content" ObjectID="_1527086573" r:id="rId38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22" w:author="Gerard" w:date="2016-05-03T13:31:00Z">
          <w:r w:rsidR="00572445">
            <w:rPr>
              <w:noProof/>
            </w:rPr>
            <w:instrText>85</w:instrText>
          </w:r>
        </w:ins>
        <w:del w:id="1123" w:author="Gerard" w:date="2016-05-03T13:11:00Z">
          <w:r w:rsidR="00122ED6" w:rsidDel="004A222F">
            <w:rPr>
              <w:noProof/>
            </w:rPr>
            <w:delInstrText>86</w:delInstrText>
          </w:r>
        </w:del>
      </w:fldSimple>
      <w:r>
        <w:instrText>)</w:instrText>
      </w:r>
      <w:r>
        <w:fldChar w:fldCharType="end"/>
      </w:r>
    </w:p>
    <w:p w14:paraId="338C2693" w14:textId="77777777" w:rsidR="00277B83" w:rsidRDefault="00277B83" w:rsidP="00277B83">
      <w:r>
        <w:t>Then,</w:t>
      </w:r>
    </w:p>
    <w:p w14:paraId="22B09997" w14:textId="5C3837FC" w:rsidR="00277B83" w:rsidRDefault="00277B83" w:rsidP="00277B83">
      <w:pPr>
        <w:pStyle w:val="MTDisplayEquation"/>
      </w:pPr>
      <w:r>
        <w:tab/>
      </w:r>
      <w:r w:rsidR="00DF221F" w:rsidRPr="00DF221F">
        <w:rPr>
          <w:position w:val="-170"/>
        </w:rPr>
        <w:object w:dxaOrig="4340" w:dyaOrig="3519" w14:anchorId="7A6DB29A">
          <v:shape id="_x0000_i2949" type="#_x0000_t75" style="width:216.75pt;height:176.25pt" o:ole="">
            <v:imagedata r:id="rId3882" o:title=""/>
          </v:shape>
          <o:OLEObject Type="Embed" ProgID="Equation.DSMT4" ShapeID="_x0000_i2949" DrawAspect="Content" ObjectID="_1527086574" r:id="rId388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24" w:author="Gerard" w:date="2016-05-03T13:31:00Z">
          <w:r w:rsidR="00572445">
            <w:rPr>
              <w:noProof/>
            </w:rPr>
            <w:instrText>86</w:instrText>
          </w:r>
        </w:ins>
        <w:del w:id="1125" w:author="Gerard" w:date="2016-05-03T13:11:00Z">
          <w:r w:rsidR="00122ED6" w:rsidDel="004A222F">
            <w:rPr>
              <w:noProof/>
            </w:rPr>
            <w:delInstrText>87</w:delInstrText>
          </w:r>
        </w:del>
      </w:fldSimple>
      <w:r>
        <w:instrText>)</w:instrText>
      </w:r>
      <w:r>
        <w:fldChar w:fldCharType="end"/>
      </w:r>
    </w:p>
    <w:p w14:paraId="6C010B92" w14:textId="77777777" w:rsidR="00277B83" w:rsidRDefault="00277B83" w:rsidP="00277B83">
      <w:r>
        <w:t>where</w:t>
      </w:r>
    </w:p>
    <w:p w14:paraId="7F25D872" w14:textId="5315C87D" w:rsidR="00277B83" w:rsidRDefault="00277B83" w:rsidP="00277B83">
      <w:pPr>
        <w:pStyle w:val="MTDisplayEquation"/>
      </w:pPr>
      <w:r>
        <w:tab/>
      </w:r>
      <w:r w:rsidR="00DF221F" w:rsidRPr="00DF221F">
        <w:rPr>
          <w:position w:val="-38"/>
        </w:rPr>
        <w:object w:dxaOrig="3780" w:dyaOrig="880" w14:anchorId="7FC44298">
          <v:shape id="_x0000_i2950" type="#_x0000_t75" style="width:189pt;height:44.25pt" o:ole="">
            <v:imagedata r:id="rId3884" o:title=""/>
          </v:shape>
          <o:OLEObject Type="Embed" ProgID="Equation.DSMT4" ShapeID="_x0000_i2950" DrawAspect="Content" ObjectID="_1527086575" r:id="rId388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26" w:author="Gerard" w:date="2016-05-03T13:31:00Z">
          <w:r w:rsidR="00572445">
            <w:rPr>
              <w:noProof/>
            </w:rPr>
            <w:instrText>87</w:instrText>
          </w:r>
        </w:ins>
        <w:del w:id="1127" w:author="Gerard" w:date="2016-05-03T13:11:00Z">
          <w:r w:rsidR="00122ED6" w:rsidDel="004A222F">
            <w:rPr>
              <w:noProof/>
            </w:rPr>
            <w:delInstrText>88</w:delInstrText>
          </w:r>
        </w:del>
      </w:fldSimple>
      <w:r>
        <w:instrText>)</w:instrText>
      </w:r>
      <w:r>
        <w:fldChar w:fldCharType="end"/>
      </w:r>
    </w:p>
    <w:p w14:paraId="69ED89B8" w14:textId="77777777" w:rsidR="00277B83" w:rsidRDefault="00277B83" w:rsidP="00277B83">
      <w:r w:rsidRPr="00B64CEC">
        <w:t>Similarly,</w:t>
      </w:r>
    </w:p>
    <w:p w14:paraId="58C93EDE" w14:textId="6A2BE17C" w:rsidR="00277B83" w:rsidRPr="00B64CEC" w:rsidRDefault="00277B83" w:rsidP="00277B83">
      <w:pPr>
        <w:pStyle w:val="MTDisplayEquation"/>
      </w:pPr>
      <w:r>
        <w:lastRenderedPageBreak/>
        <w:tab/>
      </w:r>
      <w:r w:rsidR="00DF221F" w:rsidRPr="00DF221F">
        <w:rPr>
          <w:position w:val="-186"/>
        </w:rPr>
        <w:object w:dxaOrig="5480" w:dyaOrig="7920" w14:anchorId="7AEE7810">
          <v:shape id="_x0000_i2951" type="#_x0000_t75" style="width:273.75pt;height:396pt" o:ole="">
            <v:imagedata r:id="rId3886" o:title=""/>
          </v:shape>
          <o:OLEObject Type="Embed" ProgID="Equation.DSMT4" ShapeID="_x0000_i2951" DrawAspect="Content" ObjectID="_1527086576" r:id="rId38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28" w:author="Gerard" w:date="2016-05-03T13:31:00Z">
          <w:r w:rsidR="00572445">
            <w:rPr>
              <w:noProof/>
            </w:rPr>
            <w:instrText>88</w:instrText>
          </w:r>
        </w:ins>
        <w:del w:id="1129" w:author="Gerard" w:date="2016-05-03T13:11:00Z">
          <w:r w:rsidR="00122ED6" w:rsidDel="004A222F">
            <w:rPr>
              <w:noProof/>
            </w:rPr>
            <w:delInstrText>89</w:delInstrText>
          </w:r>
        </w:del>
      </w:fldSimple>
      <w:r>
        <w:instrText>)</w:instrText>
      </w:r>
      <w:r>
        <w:fldChar w:fldCharType="end"/>
      </w:r>
    </w:p>
    <w:p w14:paraId="3B7DC17C" w14:textId="77777777" w:rsidR="00277B83" w:rsidRDefault="00277B83" w:rsidP="00277B83">
      <w:r>
        <w:t>where</w:t>
      </w:r>
    </w:p>
    <w:p w14:paraId="62748F08" w14:textId="5C1B2F2A" w:rsidR="00277B83" w:rsidRDefault="00277B83" w:rsidP="00277B83">
      <w:pPr>
        <w:pStyle w:val="MTDisplayEquation"/>
      </w:pPr>
      <w:r>
        <w:tab/>
      </w:r>
      <w:r w:rsidR="00DF221F" w:rsidRPr="00DF221F">
        <w:rPr>
          <w:position w:val="-92"/>
        </w:rPr>
        <w:object w:dxaOrig="4420" w:dyaOrig="1960" w14:anchorId="136B51C9">
          <v:shape id="_x0000_i2952" type="#_x0000_t75" style="width:221.25pt;height:98.25pt" o:ole="">
            <v:imagedata r:id="rId3888" o:title=""/>
          </v:shape>
          <o:OLEObject Type="Embed" ProgID="Equation.DSMT4" ShapeID="_x0000_i2952" DrawAspect="Content" ObjectID="_1527086577" r:id="rId388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30" w:author="Gerard" w:date="2016-05-03T13:31:00Z">
          <w:r w:rsidR="00572445">
            <w:rPr>
              <w:noProof/>
            </w:rPr>
            <w:instrText>89</w:instrText>
          </w:r>
        </w:ins>
        <w:del w:id="1131" w:author="Gerard" w:date="2016-05-03T13:11:00Z">
          <w:r w:rsidR="00122ED6" w:rsidDel="004A222F">
            <w:rPr>
              <w:noProof/>
            </w:rPr>
            <w:delInstrText>90</w:delInstrText>
          </w:r>
        </w:del>
      </w:fldSimple>
      <w:r>
        <w:instrText>)</w:instrText>
      </w:r>
      <w:r>
        <w:fldChar w:fldCharType="end"/>
      </w:r>
    </w:p>
    <w:p w14:paraId="2CA00FB5" w14:textId="27ABAF10" w:rsidR="00277B83" w:rsidRDefault="00277B83" w:rsidP="00277B83">
      <w:pPr>
        <w:pStyle w:val="MTDisplayEquation"/>
      </w:pPr>
      <w:r>
        <w:tab/>
      </w:r>
      <w:r w:rsidR="00DF221F" w:rsidRPr="00DF221F">
        <w:rPr>
          <w:position w:val="-92"/>
        </w:rPr>
        <w:object w:dxaOrig="4880" w:dyaOrig="1960" w14:anchorId="5FCD87B8">
          <v:shape id="_x0000_i2953" type="#_x0000_t75" style="width:243.75pt;height:98.25pt" o:ole="">
            <v:imagedata r:id="rId3890" o:title=""/>
          </v:shape>
          <o:OLEObject Type="Embed" ProgID="Equation.DSMT4" ShapeID="_x0000_i2953" DrawAspect="Content" ObjectID="_1527086578" r:id="rId389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32" w:author="Gerard" w:date="2016-05-03T13:31:00Z">
          <w:r w:rsidR="00572445">
            <w:rPr>
              <w:noProof/>
            </w:rPr>
            <w:instrText>90</w:instrText>
          </w:r>
        </w:ins>
        <w:del w:id="1133" w:author="Gerard" w:date="2016-05-03T13:11:00Z">
          <w:r w:rsidR="00122ED6" w:rsidDel="004A222F">
            <w:rPr>
              <w:noProof/>
            </w:rPr>
            <w:delInstrText>91</w:delInstrText>
          </w:r>
        </w:del>
      </w:fldSimple>
      <w:r>
        <w:instrText>)</w:instrText>
      </w:r>
      <w:r>
        <w:fldChar w:fldCharType="end"/>
      </w:r>
    </w:p>
    <w:p w14:paraId="13875884" w14:textId="48EB9498" w:rsidR="00277B83" w:rsidRDefault="00277B83" w:rsidP="00277B83">
      <w:pPr>
        <w:pStyle w:val="MTDisplayEquation"/>
      </w:pPr>
      <w:r>
        <w:lastRenderedPageBreak/>
        <w:tab/>
      </w:r>
      <w:r w:rsidR="00DF221F" w:rsidRPr="00DF221F">
        <w:rPr>
          <w:position w:val="-82"/>
        </w:rPr>
        <w:object w:dxaOrig="2040" w:dyaOrig="1760" w14:anchorId="302C3BF1">
          <v:shape id="_x0000_i2954" type="#_x0000_t75" style="width:102pt;height:87.75pt" o:ole="">
            <v:imagedata r:id="rId3892" o:title=""/>
          </v:shape>
          <o:OLEObject Type="Embed" ProgID="Equation.DSMT4" ShapeID="_x0000_i2954" DrawAspect="Content" ObjectID="_1527086579" r:id="rId389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34" w:author="Gerard" w:date="2016-05-03T13:31:00Z">
          <w:r w:rsidR="00572445">
            <w:rPr>
              <w:noProof/>
            </w:rPr>
            <w:instrText>91</w:instrText>
          </w:r>
        </w:ins>
        <w:del w:id="1135" w:author="Gerard" w:date="2016-05-03T13:11:00Z">
          <w:r w:rsidR="00122ED6" w:rsidDel="004A222F">
            <w:rPr>
              <w:noProof/>
            </w:rPr>
            <w:delInstrText>92</w:delInstrText>
          </w:r>
        </w:del>
      </w:fldSimple>
      <w:r>
        <w:instrText>)</w:instrText>
      </w:r>
      <w:r>
        <w:fldChar w:fldCharType="end"/>
      </w:r>
    </w:p>
    <w:p w14:paraId="4A5B778D" w14:textId="77777777" w:rsidR="00277B83" w:rsidRDefault="00277B83" w:rsidP="00277B83">
      <w:r>
        <w:t>and</w:t>
      </w:r>
    </w:p>
    <w:p w14:paraId="32062D85" w14:textId="2E209F8B" w:rsidR="00277B83" w:rsidRPr="002F00FB" w:rsidRDefault="00277B83" w:rsidP="00277B83">
      <w:pPr>
        <w:pStyle w:val="MTDisplayEquation"/>
      </w:pPr>
      <w:r>
        <w:tab/>
      </w:r>
      <w:r w:rsidR="00DF221F" w:rsidRPr="00DF221F">
        <w:rPr>
          <w:position w:val="-174"/>
        </w:rPr>
        <w:object w:dxaOrig="3540" w:dyaOrig="3320" w14:anchorId="23E4826C">
          <v:shape id="_x0000_i2955" type="#_x0000_t75" style="width:177pt;height:165.75pt" o:ole="">
            <v:imagedata r:id="rId3894" o:title=""/>
          </v:shape>
          <o:OLEObject Type="Embed" ProgID="Equation.DSMT4" ShapeID="_x0000_i2955" DrawAspect="Content" ObjectID="_1527086580" r:id="rId389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36" w:author="Gerard" w:date="2016-05-03T13:31:00Z">
          <w:r w:rsidR="00572445">
            <w:rPr>
              <w:noProof/>
            </w:rPr>
            <w:instrText>92</w:instrText>
          </w:r>
        </w:ins>
        <w:del w:id="1137" w:author="Gerard" w:date="2016-05-03T13:11:00Z">
          <w:r w:rsidR="00122ED6" w:rsidDel="004A222F">
            <w:rPr>
              <w:noProof/>
            </w:rPr>
            <w:delInstrText>93</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138" w:name="_Toc302112105"/>
      <w:r>
        <w:t>Biphasic-Solute Contact</w:t>
      </w:r>
      <w:bookmarkEnd w:id="1138"/>
    </w:p>
    <w:p w14:paraId="01BD12CD" w14:textId="77777777" w:rsidR="006F687B" w:rsidRPr="006F687B" w:rsidRDefault="006F687B" w:rsidP="00CD6991">
      <w:pPr>
        <w:pStyle w:val="Heading3"/>
      </w:pPr>
      <w:bookmarkStart w:id="1139" w:name="_Toc302112106"/>
      <w:r>
        <w:t>Contact Integral</w:t>
      </w:r>
      <w:bookmarkEnd w:id="1139"/>
    </w:p>
    <w:p w14:paraId="4D86F9B2" w14:textId="2D528FD3"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572445">
        <w:t>2.6</w:t>
      </w:r>
      <w:r w:rsidR="00605580">
        <w:fldChar w:fldCharType="end"/>
      </w:r>
      <w:r>
        <w:t xml:space="preserve"> for a review of biphasic-solute materials.  The contact interface is defined between surfaces </w:t>
      </w:r>
      <w:r w:rsidR="00DF221F" w:rsidRPr="00DF221F">
        <w:rPr>
          <w:position w:val="-10"/>
        </w:rPr>
        <w:object w:dxaOrig="360" w:dyaOrig="380" w14:anchorId="1668FF3D">
          <v:shape id="_x0000_i2956" type="#_x0000_t75" style="width:18pt;height:18.75pt" o:ole="">
            <v:imagedata r:id="rId3896" o:title=""/>
          </v:shape>
          <o:OLEObject Type="Embed" ProgID="Equation.DSMT4" ShapeID="_x0000_i2956" DrawAspect="Content" ObjectID="_1527086581" r:id="rId3897"/>
        </w:object>
      </w:r>
      <w:r>
        <w:t xml:space="preserve"> and </w:t>
      </w:r>
      <w:r w:rsidR="00DF221F" w:rsidRPr="00DF221F">
        <w:rPr>
          <w:position w:val="-10"/>
        </w:rPr>
        <w:object w:dxaOrig="380" w:dyaOrig="380" w14:anchorId="3070B19F">
          <v:shape id="_x0000_i2957" type="#_x0000_t75" style="width:18.75pt;height:18.75pt" o:ole="">
            <v:imagedata r:id="rId3898" o:title=""/>
          </v:shape>
          <o:OLEObject Type="Embed" ProgID="Equation.DSMT4" ShapeID="_x0000_i2957" DrawAspect="Content" ObjectID="_1527086582" r:id="rId3899"/>
        </w:object>
      </w:r>
      <w:r>
        <w:t xml:space="preserve">.  Due to continuity </w:t>
      </w:r>
      <w:r w:rsidR="00454D1E">
        <w:t>requirements on the traction and fluxes</w:t>
      </w:r>
      <w:r>
        <w:t xml:space="preserve">, the external virtual work resulting from contact tractions </w:t>
      </w:r>
      <w:r w:rsidR="00DF221F" w:rsidRPr="00DF221F">
        <w:rPr>
          <w:position w:val="-6"/>
        </w:rPr>
        <w:object w:dxaOrig="320" w:dyaOrig="340" w14:anchorId="69677B23">
          <v:shape id="_x0000_i2958" type="#_x0000_t75" style="width:15.75pt;height:17.25pt" o:ole="">
            <v:imagedata r:id="rId3900" o:title=""/>
          </v:shape>
          <o:OLEObject Type="Embed" ProgID="Equation.DSMT4" ShapeID="_x0000_i2958" DrawAspect="Content" ObjectID="_1527086583" r:id="rId3901"/>
        </w:object>
      </w:r>
      <w:r>
        <w:t xml:space="preserve">, solvent fluxes </w:t>
      </w:r>
      <w:r w:rsidR="00DF221F" w:rsidRPr="00DF221F">
        <w:rPr>
          <w:position w:val="-12"/>
        </w:rPr>
        <w:object w:dxaOrig="380" w:dyaOrig="400" w14:anchorId="7A409395">
          <v:shape id="_x0000_i2959" type="#_x0000_t75" style="width:18.75pt;height:20.25pt" o:ole="">
            <v:imagedata r:id="rId3902" o:title=""/>
          </v:shape>
          <o:OLEObject Type="Embed" ProgID="Equation.DSMT4" ShapeID="_x0000_i2959" DrawAspect="Content" ObjectID="_1527086584" r:id="rId3903"/>
        </w:object>
      </w:r>
      <w:r>
        <w:t xml:space="preserve"> and solute fluxes </w:t>
      </w:r>
      <w:r w:rsidR="00DF221F" w:rsidRPr="00DF221F">
        <w:rPr>
          <w:position w:val="-12"/>
        </w:rPr>
        <w:object w:dxaOrig="360" w:dyaOrig="400" w14:anchorId="6356B16F">
          <v:shape id="_x0000_i2960" type="#_x0000_t75" style="width:18pt;height:20.25pt" o:ole="">
            <v:imagedata r:id="rId3904" o:title=""/>
          </v:shape>
          <o:OLEObject Type="Embed" ProgID="Equation.DSMT4" ShapeID="_x0000_i2960" DrawAspect="Content" ObjectID="_1527086585" r:id="rId3905"/>
        </w:object>
      </w:r>
      <w:r>
        <w:t xml:space="preserve"> (</w:t>
      </w:r>
      <w:r w:rsidR="00DF221F" w:rsidRPr="00DF221F">
        <w:rPr>
          <w:position w:val="-10"/>
        </w:rPr>
        <w:object w:dxaOrig="660" w:dyaOrig="320" w14:anchorId="4B524AF5">
          <v:shape id="_x0000_i2961" type="#_x0000_t75" style="width:33pt;height:15.75pt" o:ole="">
            <v:imagedata r:id="rId3906" o:title=""/>
          </v:shape>
          <o:OLEObject Type="Embed" ProgID="Equation.DSMT4" ShapeID="_x0000_i2961" DrawAspect="Content" ObjectID="_1527086586" r:id="rId3907"/>
        </w:object>
      </w:r>
      <w:r>
        <w:t>)</w:t>
      </w:r>
      <w:r w:rsidR="00454D1E">
        <w:t>,</w:t>
      </w:r>
      <w:r>
        <w:t xml:space="preserve"> may be combined into the contact integral</w:t>
      </w:r>
    </w:p>
    <w:p w14:paraId="4E25F67C" w14:textId="16A01C8C" w:rsidR="009F7596" w:rsidRDefault="009F7596" w:rsidP="009F7596">
      <w:pPr>
        <w:pStyle w:val="MTDisplayEquation"/>
      </w:pPr>
      <w:r>
        <w:tab/>
      </w:r>
      <w:r w:rsidR="00DF221F" w:rsidRPr="00DF221F">
        <w:rPr>
          <w:position w:val="-74"/>
        </w:rPr>
        <w:object w:dxaOrig="3200" w:dyaOrig="1579" w14:anchorId="75A0ACDB">
          <v:shape id="_x0000_i2962" type="#_x0000_t75" style="width:159.75pt;height:78.75pt" o:ole="">
            <v:imagedata r:id="rId3908" o:title=""/>
          </v:shape>
          <o:OLEObject Type="Embed" ProgID="Equation.DSMT4" ShapeID="_x0000_i2962" DrawAspect="Content" ObjectID="_1527086587" r:id="rId390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40" w:author="Gerard" w:date="2016-05-03T13:31:00Z">
          <w:r w:rsidR="00572445">
            <w:rPr>
              <w:noProof/>
            </w:rPr>
            <w:instrText>93</w:instrText>
          </w:r>
        </w:ins>
        <w:del w:id="1141" w:author="Gerard" w:date="2016-05-03T13:11:00Z">
          <w:r w:rsidR="00122ED6" w:rsidDel="004A222F">
            <w:rPr>
              <w:noProof/>
            </w:rPr>
            <w:delInstrText>94</w:delInstrText>
          </w:r>
        </w:del>
      </w:fldSimple>
      <w:r>
        <w:instrText>)</w:instrText>
      </w:r>
      <w:r>
        <w:fldChar w:fldCharType="end"/>
      </w:r>
    </w:p>
    <w:p w14:paraId="216DD535" w14:textId="3C475E37" w:rsidR="00B51699" w:rsidRDefault="00454D1E" w:rsidP="009F7596">
      <w:r>
        <w:t xml:space="preserve">In the current implementation, only frictionless contact is taken into consideration, so that the contact traction has only a normal component, </w:t>
      </w:r>
      <w:r w:rsidR="00DF221F" w:rsidRPr="00DF221F">
        <w:rPr>
          <w:position w:val="-12"/>
        </w:rPr>
        <w:object w:dxaOrig="999" w:dyaOrig="400" w14:anchorId="534BC083">
          <v:shape id="_x0000_i2963" type="#_x0000_t75" style="width:50.25pt;height:20.25pt" o:ole="">
            <v:imagedata r:id="rId3910" o:title=""/>
          </v:shape>
          <o:OLEObject Type="Embed" ProgID="Equation.DSMT4" ShapeID="_x0000_i2963" DrawAspect="Content" ObjectID="_1527086588" r:id="rId3911"/>
        </w:object>
      </w:r>
      <w:r>
        <w:t xml:space="preserve">.  To evaluate and linearize </w:t>
      </w:r>
      <w:r w:rsidR="00DF221F" w:rsidRPr="00DF221F">
        <w:rPr>
          <w:position w:val="-12"/>
        </w:rPr>
        <w:object w:dxaOrig="440" w:dyaOrig="360" w14:anchorId="4368639A">
          <v:shape id="_x0000_i2964" type="#_x0000_t75" style="width:21.75pt;height:18pt" o:ole="">
            <v:imagedata r:id="rId3912" o:title=""/>
          </v:shape>
          <o:OLEObject Type="Embed" ProgID="Equation.DSMT4" ShapeID="_x0000_i2964" DrawAspect="Content" ObjectID="_1527086589" r:id="rId3913"/>
        </w:object>
      </w:r>
      <w:r>
        <w:t xml:space="preserve">, </w:t>
      </w:r>
      <w:r w:rsidRPr="00454D1E">
        <w:t>define the covariant basis vectors on each surface as</w:t>
      </w:r>
    </w:p>
    <w:p w14:paraId="0D9903C9" w14:textId="5A9B4A69" w:rsidR="00B51699" w:rsidRDefault="00B51699" w:rsidP="00B51699">
      <w:pPr>
        <w:pStyle w:val="MTDisplayEquation"/>
      </w:pPr>
      <w:r>
        <w:tab/>
      </w:r>
      <w:r w:rsidR="00DF221F" w:rsidRPr="00DF221F">
        <w:rPr>
          <w:position w:val="-36"/>
        </w:rPr>
        <w:object w:dxaOrig="2079" w:dyaOrig="800" w14:anchorId="3C2C98A1">
          <v:shape id="_x0000_i2965" type="#_x0000_t75" style="width:104.25pt;height:39.75pt" o:ole="">
            <v:imagedata r:id="rId3914" o:title=""/>
          </v:shape>
          <o:OLEObject Type="Embed" ProgID="Equation.DSMT4" ShapeID="_x0000_i2965" DrawAspect="Content" ObjectID="_1527086590" r:id="rId3915"/>
        </w:object>
      </w:r>
      <w:r w:rsidR="003B43EE">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42" w:author="Gerard" w:date="2016-05-03T13:31:00Z">
          <w:r w:rsidR="00572445">
            <w:rPr>
              <w:noProof/>
            </w:rPr>
            <w:instrText>94</w:instrText>
          </w:r>
        </w:ins>
        <w:del w:id="1143" w:author="Gerard" w:date="2016-05-03T13:11:00Z">
          <w:r w:rsidR="00122ED6" w:rsidDel="004A222F">
            <w:rPr>
              <w:noProof/>
            </w:rPr>
            <w:delInstrText>95</w:delInstrText>
          </w:r>
        </w:del>
      </w:fldSimple>
      <w:r>
        <w:instrText>)</w:instrText>
      </w:r>
      <w:r>
        <w:fldChar w:fldCharType="end"/>
      </w:r>
    </w:p>
    <w:p w14:paraId="4232EBF8" w14:textId="4764DDDA" w:rsidR="00B51699" w:rsidRDefault="003B43EE" w:rsidP="009F7596">
      <w:r>
        <w:t xml:space="preserve">where </w:t>
      </w:r>
      <w:r w:rsidR="00DF221F" w:rsidRPr="00025957">
        <w:rPr>
          <w:position w:val="-4"/>
        </w:rPr>
        <w:object w:dxaOrig="360" w:dyaOrig="320" w14:anchorId="1413E073">
          <v:shape id="_x0000_i2966" type="#_x0000_t75" style="width:18pt;height:15.75pt" o:ole="">
            <v:imagedata r:id="rId3916" o:title=""/>
          </v:shape>
          <o:OLEObject Type="Embed" ProgID="Equation.DSMT4" ShapeID="_x0000_i2966" DrawAspect="Content" ObjectID="_1527086591" r:id="rId3917"/>
        </w:object>
      </w:r>
      <w:r>
        <w:t xml:space="preserve"> represents the spatial position of points on </w:t>
      </w:r>
      <w:r w:rsidR="00DF221F" w:rsidRPr="00DF221F">
        <w:rPr>
          <w:position w:val="-10"/>
        </w:rPr>
        <w:object w:dxaOrig="360" w:dyaOrig="380" w14:anchorId="6616DDCC">
          <v:shape id="_x0000_i2967" type="#_x0000_t75" style="width:18pt;height:18.75pt" o:ole="">
            <v:imagedata r:id="rId3918" o:title=""/>
          </v:shape>
          <o:OLEObject Type="Embed" ProgID="Equation.DSMT4" ShapeID="_x0000_i2967" DrawAspect="Content" ObjectID="_1527086592" r:id="rId3919"/>
        </w:object>
      </w:r>
      <w:r>
        <w:t xml:space="preserve">, and </w:t>
      </w:r>
      <w:r w:rsidR="00DF221F" w:rsidRPr="00DF221F">
        <w:rPr>
          <w:position w:val="-16"/>
        </w:rPr>
        <w:object w:dxaOrig="340" w:dyaOrig="420" w14:anchorId="11E0BA12">
          <v:shape id="_x0000_i2968" type="#_x0000_t75" style="width:17.25pt;height:21pt" o:ole="">
            <v:imagedata r:id="rId3920" o:title=""/>
          </v:shape>
          <o:OLEObject Type="Embed" ProgID="Equation.DSMT4" ShapeID="_x0000_i2968" DrawAspect="Content" ObjectID="_1527086593" r:id="rId3921"/>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30A3951E" w:rsidR="00B51699" w:rsidRDefault="00B51699" w:rsidP="00B51699">
      <w:pPr>
        <w:pStyle w:val="MTDisplayEquation"/>
      </w:pPr>
      <w:r>
        <w:lastRenderedPageBreak/>
        <w:tab/>
      </w:r>
      <w:r w:rsidR="00DF221F" w:rsidRPr="00DF221F">
        <w:rPr>
          <w:position w:val="-42"/>
        </w:rPr>
        <w:object w:dxaOrig="1540" w:dyaOrig="859" w14:anchorId="3C4A861A">
          <v:shape id="_x0000_i2969" type="#_x0000_t75" style="width:77.25pt;height:42.75pt" o:ole="">
            <v:imagedata r:id="rId3922" o:title=""/>
          </v:shape>
          <o:OLEObject Type="Embed" ProgID="Equation.DSMT4" ShapeID="_x0000_i2969" DrawAspect="Content" ObjectID="_1527086594" r:id="rId392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44" w:author="Gerard" w:date="2016-05-03T13:31:00Z">
          <w:r w:rsidR="00572445">
            <w:rPr>
              <w:noProof/>
            </w:rPr>
            <w:instrText>95</w:instrText>
          </w:r>
        </w:ins>
        <w:del w:id="1145" w:author="Gerard" w:date="2016-05-03T13:11:00Z">
          <w:r w:rsidR="00122ED6" w:rsidDel="004A222F">
            <w:rPr>
              <w:noProof/>
            </w:rPr>
            <w:delInstrText>96</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0A4FB629" w:rsidR="00B51699" w:rsidRDefault="00B51699" w:rsidP="00B51699">
      <w:pPr>
        <w:pStyle w:val="MTDisplayEquation"/>
      </w:pPr>
      <w:r>
        <w:tab/>
      </w:r>
      <w:r w:rsidR="00DF221F" w:rsidRPr="00DF221F">
        <w:rPr>
          <w:position w:val="-74"/>
        </w:rPr>
        <w:object w:dxaOrig="4580" w:dyaOrig="1579" w14:anchorId="6EC854C7">
          <v:shape id="_x0000_i2970" type="#_x0000_t75" style="width:228.75pt;height:78.75pt" o:ole="">
            <v:imagedata r:id="rId3924" o:title=""/>
          </v:shape>
          <o:OLEObject Type="Embed" ProgID="Equation.DSMT4" ShapeID="_x0000_i2970" DrawAspect="Content" ObjectID="_1527086595" r:id="rId392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46" w:author="Gerard" w:date="2016-05-03T13:31:00Z">
          <w:r w:rsidR="00572445">
            <w:rPr>
              <w:noProof/>
            </w:rPr>
            <w:instrText>96</w:instrText>
          </w:r>
        </w:ins>
        <w:del w:id="1147" w:author="Gerard" w:date="2016-05-03T13:11:00Z">
          <w:r w:rsidR="00122ED6" w:rsidDel="004A222F">
            <w:rPr>
              <w:noProof/>
            </w:rPr>
            <w:delInstrText>97</w:delInstrText>
          </w:r>
        </w:del>
      </w:fldSimple>
      <w:r>
        <w:instrText>)</w:instrText>
      </w:r>
      <w:r>
        <w:fldChar w:fldCharType="end"/>
      </w:r>
    </w:p>
    <w:p w14:paraId="59F2CB8F" w14:textId="171328E8" w:rsidR="00B51699" w:rsidRDefault="007E76EC" w:rsidP="00B51699">
      <w:r>
        <w:t>and t</w:t>
      </w:r>
      <w:r w:rsidRPr="007E76EC">
        <w:t xml:space="preserve">he linearization </w:t>
      </w:r>
      <w:r w:rsidR="00DF221F" w:rsidRPr="00DF221F">
        <w:rPr>
          <w:position w:val="-12"/>
        </w:rPr>
        <w:object w:dxaOrig="620" w:dyaOrig="360" w14:anchorId="0247315F">
          <v:shape id="_x0000_i2971" type="#_x0000_t75" style="width:30.75pt;height:18pt" o:ole="">
            <v:imagedata r:id="rId3926" o:title=""/>
          </v:shape>
          <o:OLEObject Type="Embed" ProgID="Equation.DSMT4" ShapeID="_x0000_i2971" DrawAspect="Content" ObjectID="_1527086596" r:id="rId3927"/>
        </w:object>
      </w:r>
      <w:r w:rsidRPr="007E76EC">
        <w:t xml:space="preserve"> of </w:t>
      </w:r>
      <w:r w:rsidR="00DF221F" w:rsidRPr="00DF221F">
        <w:rPr>
          <w:position w:val="-12"/>
        </w:rPr>
        <w:object w:dxaOrig="440" w:dyaOrig="360" w14:anchorId="4A48B64B">
          <v:shape id="_x0000_i2972" type="#_x0000_t75" style="width:21.75pt;height:18pt" o:ole="">
            <v:imagedata r:id="rId3928" o:title=""/>
          </v:shape>
          <o:OLEObject Type="Embed" ProgID="Equation.DSMT4" ShapeID="_x0000_i2972" DrawAspect="Content" ObjectID="_1527086597" r:id="rId3929"/>
        </w:object>
      </w:r>
      <w:r w:rsidRPr="007E76EC">
        <w:t xml:space="preserve"> has the form</w:t>
      </w:r>
    </w:p>
    <w:p w14:paraId="5278037E" w14:textId="437AB5FC" w:rsidR="007E76EC" w:rsidRDefault="007E76EC" w:rsidP="007E76EC">
      <w:pPr>
        <w:pStyle w:val="MTDisplayEquation"/>
      </w:pPr>
      <w:r>
        <w:tab/>
      </w:r>
      <w:r w:rsidR="00DF221F" w:rsidRPr="00DF221F">
        <w:rPr>
          <w:position w:val="-28"/>
        </w:rPr>
        <w:object w:dxaOrig="5420" w:dyaOrig="680" w14:anchorId="17C15DD0">
          <v:shape id="_x0000_i2973" type="#_x0000_t75" style="width:270.75pt;height:33.75pt" o:ole="">
            <v:imagedata r:id="rId3930" o:title=""/>
          </v:shape>
          <o:OLEObject Type="Embed" ProgID="Equation.DSMT4" ShapeID="_x0000_i2973" DrawAspect="Content" ObjectID="_1527086598" r:id="rId3931"/>
        </w:object>
      </w:r>
      <w:r w:rsidR="00744FC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48" w:author="Gerard" w:date="2016-05-03T13:31:00Z">
          <w:r w:rsidR="00572445">
            <w:rPr>
              <w:noProof/>
            </w:rPr>
            <w:instrText>97</w:instrText>
          </w:r>
        </w:ins>
        <w:del w:id="1149" w:author="Gerard" w:date="2016-05-03T13:11:00Z">
          <w:r w:rsidR="00122ED6" w:rsidDel="004A222F">
            <w:rPr>
              <w:noProof/>
            </w:rPr>
            <w:delInstrText>98</w:delInstrText>
          </w:r>
        </w:del>
      </w:fldSimple>
      <w:r>
        <w:instrText>)</w:instrText>
      </w:r>
      <w:r>
        <w:fldChar w:fldCharType="end"/>
      </w:r>
    </w:p>
    <w:p w14:paraId="612ACABE" w14:textId="77777777" w:rsidR="003B43EE" w:rsidRDefault="00CD6991" w:rsidP="00CD6991">
      <w:pPr>
        <w:pStyle w:val="Heading3"/>
      </w:pPr>
      <w:bookmarkStart w:id="1150" w:name="_Toc302112107"/>
      <w:r>
        <w:t>Gap Function</w:t>
      </w:r>
      <w:bookmarkEnd w:id="1150"/>
    </w:p>
    <w:p w14:paraId="41B0D049" w14:textId="45E4932A" w:rsidR="007E76EC" w:rsidRDefault="007E76EC" w:rsidP="003B43EE">
      <w:r w:rsidRPr="007E76EC">
        <w:t xml:space="preserve">The gap function </w:t>
      </w:r>
      <w:r w:rsidR="00DF221F" w:rsidRPr="00DF221F">
        <w:rPr>
          <w:position w:val="-10"/>
        </w:rPr>
        <w:object w:dxaOrig="220" w:dyaOrig="260" w14:anchorId="1C588B41">
          <v:shape id="_x0000_i2974" type="#_x0000_t75" style="width:11.25pt;height:12.75pt" o:ole="">
            <v:imagedata r:id="rId3932" o:title=""/>
          </v:shape>
          <o:OLEObject Type="Embed" ProgID="Equation.DSMT4" ShapeID="_x0000_i2974" DrawAspect="Content" ObjectID="_1527086599" r:id="rId3933"/>
        </w:object>
      </w:r>
      <w:r w:rsidR="003B43EE">
        <w:t>, representing the distance between the contact surfaces,</w:t>
      </w:r>
      <w:r w:rsidRPr="007E76EC">
        <w:t xml:space="preserve"> is defined </w:t>
      </w:r>
      <w:r w:rsidR="003B43EE">
        <w:t>by</w:t>
      </w:r>
    </w:p>
    <w:p w14:paraId="373364A0" w14:textId="4FF295CA" w:rsidR="003B43EE" w:rsidRDefault="003B43EE" w:rsidP="003B43EE">
      <w:pPr>
        <w:pStyle w:val="MTDisplayEquation"/>
      </w:pPr>
      <w:r>
        <w:tab/>
      </w:r>
      <w:r w:rsidR="00DF221F" w:rsidRPr="00DF221F">
        <w:rPr>
          <w:position w:val="-18"/>
        </w:rPr>
        <w:object w:dxaOrig="3720" w:dyaOrig="480" w14:anchorId="4D610E75">
          <v:shape id="_x0000_i2975" type="#_x0000_t75" style="width:186pt;height:24pt" o:ole="">
            <v:imagedata r:id="rId3934" o:title=""/>
          </v:shape>
          <o:OLEObject Type="Embed" ProgID="Equation.DSMT4" ShapeID="_x0000_i2975" DrawAspect="Content" ObjectID="_1527086600" r:id="rId3935"/>
        </w:object>
      </w:r>
      <w:r w:rsidR="006273F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51" w:author="Gerard" w:date="2016-05-03T13:31:00Z">
          <w:r w:rsidR="00572445">
            <w:rPr>
              <w:noProof/>
            </w:rPr>
            <w:instrText>98</w:instrText>
          </w:r>
        </w:ins>
        <w:del w:id="1152" w:author="Gerard" w:date="2016-05-03T13:11:00Z">
          <w:r w:rsidR="00122ED6" w:rsidDel="004A222F">
            <w:rPr>
              <w:noProof/>
            </w:rPr>
            <w:delInstrText>99</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047B1413" w:rsidR="003B43EE" w:rsidRDefault="003B43EE" w:rsidP="003B43EE">
      <w:pPr>
        <w:pStyle w:val="MTDisplayEquation"/>
      </w:pPr>
      <w:r>
        <w:tab/>
      </w:r>
      <w:r w:rsidR="00DF221F" w:rsidRPr="00DF221F">
        <w:rPr>
          <w:position w:val="-220"/>
        </w:rPr>
        <w:object w:dxaOrig="4020" w:dyaOrig="4520" w14:anchorId="62462627">
          <v:shape id="_x0000_i2976" type="#_x0000_t75" style="width:201pt;height:225.75pt" o:ole="">
            <v:imagedata r:id="rId3936" o:title=""/>
          </v:shape>
          <o:OLEObject Type="Embed" ProgID="Equation.DSMT4" ShapeID="_x0000_i2976" DrawAspect="Content" ObjectID="_1527086601" r:id="rId393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53" w:author="Gerard" w:date="2016-05-03T13:31:00Z">
          <w:r w:rsidR="00572445">
            <w:rPr>
              <w:noProof/>
            </w:rPr>
            <w:instrText>99</w:instrText>
          </w:r>
        </w:ins>
        <w:del w:id="1154" w:author="Gerard" w:date="2016-05-03T13:11:00Z">
          <w:r w:rsidR="00122ED6" w:rsidDel="004A222F">
            <w:rPr>
              <w:noProof/>
            </w:rPr>
            <w:delInstrText>100</w:delInstrText>
          </w:r>
        </w:del>
      </w:fldSimple>
      <w:r>
        <w:instrText>)</w:instrText>
      </w:r>
      <w:r>
        <w:fldChar w:fldCharType="end"/>
      </w:r>
    </w:p>
    <w:p w14:paraId="1670CB2E" w14:textId="77777777" w:rsidR="00120603" w:rsidRDefault="00120603" w:rsidP="00120603">
      <w:r>
        <w:t>where</w:t>
      </w:r>
    </w:p>
    <w:p w14:paraId="002F595D" w14:textId="5338F698" w:rsidR="00120603" w:rsidRDefault="00120603" w:rsidP="00120603">
      <w:pPr>
        <w:pStyle w:val="MTDisplayEquation"/>
      </w:pPr>
      <w:r>
        <w:tab/>
      </w:r>
      <w:r w:rsidR="00DF221F" w:rsidRPr="00DF221F">
        <w:rPr>
          <w:position w:val="-36"/>
        </w:rPr>
        <w:object w:dxaOrig="4620" w:dyaOrig="800" w14:anchorId="1A1B44BE">
          <v:shape id="_x0000_i2977" type="#_x0000_t75" style="width:231pt;height:39.75pt" o:ole="">
            <v:imagedata r:id="rId3938" o:title=""/>
          </v:shape>
          <o:OLEObject Type="Embed" ProgID="Equation.DSMT4" ShapeID="_x0000_i2977" DrawAspect="Content" ObjectID="_1527086602" r:id="rId393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55" w:author="Gerard" w:date="2016-05-03T13:31:00Z">
          <w:r w:rsidR="00572445">
            <w:rPr>
              <w:noProof/>
            </w:rPr>
            <w:instrText>100</w:instrText>
          </w:r>
        </w:ins>
        <w:del w:id="1156" w:author="Gerard" w:date="2016-05-03T13:11:00Z">
          <w:r w:rsidR="00122ED6" w:rsidDel="004A222F">
            <w:rPr>
              <w:noProof/>
            </w:rPr>
            <w:delInstrText>101</w:delInstrText>
          </w:r>
        </w:del>
      </w:fldSimple>
      <w:r>
        <w:instrText>)</w:instrText>
      </w:r>
      <w:r>
        <w:fldChar w:fldCharType="end"/>
      </w:r>
    </w:p>
    <w:p w14:paraId="3383FA5C" w14:textId="581BE3F9" w:rsidR="00120603" w:rsidRDefault="00120603" w:rsidP="00120603">
      <w:r>
        <w:t xml:space="preserve">with </w:t>
      </w:r>
      <w:r w:rsidR="00DF221F" w:rsidRPr="00DF221F">
        <w:rPr>
          <w:position w:val="-16"/>
        </w:rPr>
        <w:object w:dxaOrig="1320" w:dyaOrig="480" w14:anchorId="4E3038CE">
          <v:shape id="_x0000_i2978" type="#_x0000_t75" style="width:66pt;height:24pt" o:ole="">
            <v:imagedata r:id="rId3940" o:title=""/>
          </v:shape>
          <o:OLEObject Type="Embed" ProgID="Equation.DSMT4" ShapeID="_x0000_i2978" DrawAspect="Content" ObjectID="_1527086603" r:id="rId3941"/>
        </w:object>
      </w:r>
      <w:r>
        <w:t xml:space="preserve"> and </w:t>
      </w:r>
      <w:r w:rsidR="00DF221F" w:rsidRPr="00DF221F">
        <w:rPr>
          <w:position w:val="-14"/>
        </w:rPr>
        <w:object w:dxaOrig="1380" w:dyaOrig="420" w14:anchorId="166D6C62">
          <v:shape id="_x0000_i2979" type="#_x0000_t75" style="width:69pt;height:21pt" o:ole="">
            <v:imagedata r:id="rId3942" o:title=""/>
          </v:shape>
          <o:OLEObject Type="Embed" ProgID="Equation.DSMT4" ShapeID="_x0000_i2979" DrawAspect="Content" ObjectID="_1527086604" r:id="rId3943"/>
        </w:object>
      </w:r>
      <w:r>
        <w:t>.</w:t>
      </w:r>
    </w:p>
    <w:p w14:paraId="69287064" w14:textId="77777777" w:rsidR="00120603" w:rsidRDefault="00CD6991" w:rsidP="00CD6991">
      <w:pPr>
        <w:pStyle w:val="Heading3"/>
      </w:pPr>
      <w:bookmarkStart w:id="1157" w:name="_Toc302112108"/>
      <w:r>
        <w:t>Penalty Method</w:t>
      </w:r>
      <w:bookmarkEnd w:id="1157"/>
    </w:p>
    <w:p w14:paraId="4F6C93CE" w14:textId="77777777" w:rsidR="00120603" w:rsidRDefault="00CD6991" w:rsidP="00120603">
      <w:r>
        <w:t>Let the normal component of the contact traction be described by the penalty function,</w:t>
      </w:r>
    </w:p>
    <w:p w14:paraId="136F19C2" w14:textId="61C30F95" w:rsidR="00CD6991" w:rsidRDefault="00CD6991" w:rsidP="00CD6991">
      <w:pPr>
        <w:pStyle w:val="MTDisplayEquation"/>
      </w:pPr>
      <w:r>
        <w:lastRenderedPageBreak/>
        <w:tab/>
      </w:r>
      <w:r w:rsidR="00DF221F" w:rsidRPr="00DF221F">
        <w:rPr>
          <w:position w:val="-66"/>
        </w:rPr>
        <w:object w:dxaOrig="1680" w:dyaOrig="920" w14:anchorId="439D8659">
          <v:shape id="_x0000_i2980" type="#_x0000_t75" style="width:84pt;height:45.75pt" o:ole="">
            <v:imagedata r:id="rId3944" o:title=""/>
          </v:shape>
          <o:OLEObject Type="Embed" ProgID="Equation.DSMT4" ShapeID="_x0000_i2980" DrawAspect="Content" ObjectID="_1527086605" r:id="rId39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58" w:author="Gerard" w:date="2016-05-03T13:31:00Z">
          <w:r w:rsidR="00572445">
            <w:rPr>
              <w:noProof/>
            </w:rPr>
            <w:instrText>101</w:instrText>
          </w:r>
        </w:ins>
        <w:del w:id="1159" w:author="Gerard" w:date="2016-05-03T13:11:00Z">
          <w:r w:rsidR="00122ED6" w:rsidDel="004A222F">
            <w:rPr>
              <w:noProof/>
            </w:rPr>
            <w:delInstrText>102</w:delInstrText>
          </w:r>
        </w:del>
      </w:fldSimple>
      <w:r>
        <w:instrText>)</w:instrText>
      </w:r>
      <w:r>
        <w:fldChar w:fldCharType="end"/>
      </w:r>
    </w:p>
    <w:p w14:paraId="283BEBBD" w14:textId="13BA4ABB" w:rsidR="00CD6991" w:rsidRDefault="00CD6991" w:rsidP="00CD6991">
      <w:r>
        <w:t xml:space="preserve">where </w:t>
      </w:r>
      <w:r w:rsidR="00DF221F" w:rsidRPr="00DF221F">
        <w:rPr>
          <w:position w:val="-12"/>
        </w:rPr>
        <w:object w:dxaOrig="260" w:dyaOrig="360" w14:anchorId="52746B19">
          <v:shape id="_x0000_i2981" type="#_x0000_t75" style="width:12.75pt;height:18pt" o:ole="">
            <v:imagedata r:id="rId3946" o:title=""/>
          </v:shape>
          <o:OLEObject Type="Embed" ProgID="Equation.DSMT4" ShapeID="_x0000_i2981" DrawAspect="Content" ObjectID="_1527086606" r:id="rId3947"/>
        </w:object>
      </w:r>
      <w:r>
        <w:t xml:space="preserve"> is a penalty factor associated with </w:t>
      </w:r>
      <w:r w:rsidR="00DF221F" w:rsidRPr="00DF221F">
        <w:rPr>
          <w:position w:val="-12"/>
        </w:rPr>
        <w:object w:dxaOrig="220" w:dyaOrig="360" w14:anchorId="11F221C1">
          <v:shape id="_x0000_i2982" type="#_x0000_t75" style="width:11.25pt;height:18pt" o:ole="">
            <v:imagedata r:id="rId3948" o:title=""/>
          </v:shape>
          <o:OLEObject Type="Embed" ProgID="Equation.DSMT4" ShapeID="_x0000_i2982" DrawAspect="Content" ObjectID="_1527086607" r:id="rId3949"/>
        </w:object>
      </w:r>
      <w:r>
        <w:t>.  Similarly, let</w:t>
      </w:r>
    </w:p>
    <w:p w14:paraId="1DCF7759" w14:textId="4B1E07F7" w:rsidR="006273F3" w:rsidRDefault="006273F3" w:rsidP="006273F3">
      <w:pPr>
        <w:pStyle w:val="MTDisplayEquation"/>
      </w:pPr>
      <w:r>
        <w:tab/>
      </w:r>
      <w:r w:rsidR="00DF221F" w:rsidRPr="00DF221F">
        <w:rPr>
          <w:position w:val="-40"/>
        </w:rPr>
        <w:object w:dxaOrig="3500" w:dyaOrig="920" w14:anchorId="39CF3B08">
          <v:shape id="_x0000_i2983" type="#_x0000_t75" style="width:174.75pt;height:45.75pt" o:ole="">
            <v:imagedata r:id="rId3950" o:title=""/>
          </v:shape>
          <o:OLEObject Type="Embed" ProgID="Equation.DSMT4" ShapeID="_x0000_i2983" DrawAspect="Content" ObjectID="_1527086608" r:id="rId395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60" w:author="Gerard" w:date="2016-05-03T13:31:00Z">
          <w:r w:rsidR="00572445">
            <w:rPr>
              <w:noProof/>
            </w:rPr>
            <w:instrText>102</w:instrText>
          </w:r>
        </w:ins>
        <w:del w:id="1161" w:author="Gerard" w:date="2016-05-03T13:11:00Z">
          <w:r w:rsidR="00122ED6" w:rsidDel="004A222F">
            <w:rPr>
              <w:noProof/>
            </w:rPr>
            <w:delInstrText>103</w:delInstrText>
          </w:r>
        </w:del>
      </w:fldSimple>
      <w:r>
        <w:instrText>)</w:instrText>
      </w:r>
      <w:r>
        <w:fldChar w:fldCharType="end"/>
      </w:r>
    </w:p>
    <w:p w14:paraId="3B2241F6" w14:textId="77777777" w:rsidR="00CD6991" w:rsidRDefault="00CD6991" w:rsidP="00CD6991">
      <w:r>
        <w:t>and</w:t>
      </w:r>
    </w:p>
    <w:p w14:paraId="2C494FC9" w14:textId="342A4F88" w:rsidR="00A63D29" w:rsidRDefault="00A63D29" w:rsidP="00A63D29">
      <w:pPr>
        <w:pStyle w:val="MTDisplayEquation"/>
      </w:pPr>
      <w:r>
        <w:tab/>
      </w:r>
      <w:r w:rsidR="00DF221F" w:rsidRPr="00DF221F">
        <w:rPr>
          <w:position w:val="-40"/>
        </w:rPr>
        <w:object w:dxaOrig="3600" w:dyaOrig="920" w14:anchorId="6AF44CE5">
          <v:shape id="_x0000_i2984" type="#_x0000_t75" style="width:180pt;height:45.75pt" o:ole="">
            <v:imagedata r:id="rId3952" o:title=""/>
          </v:shape>
          <o:OLEObject Type="Embed" ProgID="Equation.DSMT4" ShapeID="_x0000_i2984" DrawAspect="Content" ObjectID="_1527086609" r:id="rId395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62" w:author="Gerard" w:date="2016-05-03T13:31:00Z">
          <w:r w:rsidR="00572445">
            <w:rPr>
              <w:noProof/>
            </w:rPr>
            <w:instrText>103</w:instrText>
          </w:r>
        </w:ins>
        <w:del w:id="1163" w:author="Gerard" w:date="2016-05-03T13:11:00Z">
          <w:r w:rsidR="00122ED6" w:rsidDel="004A222F">
            <w:rPr>
              <w:noProof/>
            </w:rPr>
            <w:delInstrText>104</w:delInstrText>
          </w:r>
        </w:del>
      </w:fldSimple>
      <w:r>
        <w:instrText>)</w:instrText>
      </w:r>
      <w:r>
        <w:fldChar w:fldCharType="end"/>
      </w:r>
    </w:p>
    <w:p w14:paraId="1386AE8F" w14:textId="3595C8D4" w:rsidR="00A63D29" w:rsidRDefault="00A63D29" w:rsidP="00A63D29">
      <w:r>
        <w:t xml:space="preserve">where </w:t>
      </w:r>
      <w:r w:rsidR="00DF221F" w:rsidRPr="00DF221F">
        <w:rPr>
          <w:position w:val="-14"/>
        </w:rPr>
        <w:object w:dxaOrig="279" w:dyaOrig="380" w14:anchorId="4A2EB6E4">
          <v:shape id="_x0000_i2985" type="#_x0000_t75" style="width:14.25pt;height:18.75pt" o:ole="">
            <v:imagedata r:id="rId3954" o:title=""/>
          </v:shape>
          <o:OLEObject Type="Embed" ProgID="Equation.DSMT4" ShapeID="_x0000_i2985" DrawAspect="Content" ObjectID="_1527086610" r:id="rId3955"/>
        </w:object>
      </w:r>
      <w:r>
        <w:t xml:space="preserve"> an</w:t>
      </w:r>
      <w:r w:rsidR="006273F3">
        <w:t>d</w:t>
      </w:r>
      <w:r>
        <w:t xml:space="preserve"> </w:t>
      </w:r>
      <w:r w:rsidR="00DF221F" w:rsidRPr="00DF221F">
        <w:rPr>
          <w:position w:val="-12"/>
        </w:rPr>
        <w:object w:dxaOrig="260" w:dyaOrig="360" w14:anchorId="35D9E30A">
          <v:shape id="_x0000_i2986" type="#_x0000_t75" style="width:12.75pt;height:18pt" o:ole="">
            <v:imagedata r:id="rId3956" o:title=""/>
          </v:shape>
          <o:OLEObject Type="Embed" ProgID="Equation.DSMT4" ShapeID="_x0000_i2986" DrawAspect="Content" ObjectID="_1527086611" r:id="rId3957"/>
        </w:object>
      </w:r>
      <w:r>
        <w:t xml:space="preserve"> are penalty factors associated with </w:t>
      </w:r>
      <w:r w:rsidR="00DF221F" w:rsidRPr="00DF221F">
        <w:rPr>
          <w:position w:val="-12"/>
        </w:rPr>
        <w:object w:dxaOrig="300" w:dyaOrig="360" w14:anchorId="3CB4C42E">
          <v:shape id="_x0000_i2987" type="#_x0000_t75" style="width:15pt;height:18pt" o:ole="">
            <v:imagedata r:id="rId3958" o:title=""/>
          </v:shape>
          <o:OLEObject Type="Embed" ProgID="Equation.DSMT4" ShapeID="_x0000_i2987" DrawAspect="Content" ObjectID="_1527086612" r:id="rId3959"/>
        </w:object>
      </w:r>
      <w:r>
        <w:t xml:space="preserve"> and </w:t>
      </w:r>
      <w:r w:rsidR="00DF221F" w:rsidRPr="00DF221F">
        <w:rPr>
          <w:position w:val="-12"/>
        </w:rPr>
        <w:object w:dxaOrig="260" w:dyaOrig="360" w14:anchorId="1EB9B442">
          <v:shape id="_x0000_i2988" type="#_x0000_t75" style="width:12.75pt;height:18pt" o:ole="">
            <v:imagedata r:id="rId3960" o:title=""/>
          </v:shape>
          <o:OLEObject Type="Embed" ProgID="Equation.DSMT4" ShapeID="_x0000_i2988" DrawAspect="Content" ObjectID="_1527086613" r:id="rId3961"/>
        </w:object>
      </w:r>
      <w:r>
        <w:t>, respectively.  It follows that</w:t>
      </w:r>
    </w:p>
    <w:p w14:paraId="30E363F0" w14:textId="0BA64D59" w:rsidR="00A63D29" w:rsidRPr="00A63D29" w:rsidRDefault="00A63D29" w:rsidP="00A63D29">
      <w:pPr>
        <w:pStyle w:val="MTDisplayEquation"/>
      </w:pPr>
      <w:r>
        <w:tab/>
      </w:r>
      <w:r w:rsidR="00DF221F" w:rsidRPr="00DF221F">
        <w:rPr>
          <w:position w:val="-126"/>
        </w:rPr>
        <w:object w:dxaOrig="3760" w:dyaOrig="2280" w14:anchorId="5DC35758">
          <v:shape id="_x0000_i2989" type="#_x0000_t75" style="width:188.25pt;height:114pt" o:ole="">
            <v:imagedata r:id="rId3962" o:title=""/>
          </v:shape>
          <o:OLEObject Type="Embed" ProgID="Equation.DSMT4" ShapeID="_x0000_i2989" DrawAspect="Content" ObjectID="_1527086614" r:id="rId396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64" w:author="Gerard" w:date="2016-05-03T13:31:00Z">
          <w:r w:rsidR="00572445">
            <w:rPr>
              <w:noProof/>
            </w:rPr>
            <w:instrText>104</w:instrText>
          </w:r>
        </w:ins>
        <w:del w:id="1165" w:author="Gerard" w:date="2016-05-03T13:11:00Z">
          <w:r w:rsidR="00122ED6" w:rsidDel="004A222F">
            <w:rPr>
              <w:noProof/>
            </w:rPr>
            <w:delInstrText>105</w:delInstrText>
          </w:r>
        </w:del>
      </w:fldSimple>
      <w:r>
        <w:instrText>)</w:instrText>
      </w:r>
      <w:r>
        <w:fldChar w:fldCharType="end"/>
      </w:r>
    </w:p>
    <w:p w14:paraId="1E7DCCAD" w14:textId="3E7247F3"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DF221F" w:rsidRPr="00DF221F">
        <w:rPr>
          <w:position w:val="-12"/>
        </w:rPr>
        <w:object w:dxaOrig="440" w:dyaOrig="360" w14:anchorId="0EBA99C1">
          <v:shape id="_x0000_i2990" type="#_x0000_t75" style="width:21.75pt;height:18pt" o:ole="">
            <v:imagedata r:id="rId3964" o:title=""/>
          </v:shape>
          <o:OLEObject Type="Embed" ProgID="Equation.DSMT4" ShapeID="_x0000_i2990" DrawAspect="Content" ObjectID="_1527086615" r:id="rId3965"/>
        </w:object>
      </w:r>
      <w:r w:rsidRPr="00A63D29">
        <w:t xml:space="preserve"> are</w:t>
      </w:r>
    </w:p>
    <w:p w14:paraId="5B21BE32" w14:textId="269A7619" w:rsidR="00A97B84" w:rsidRDefault="00A97B84" w:rsidP="00A97B84">
      <w:pPr>
        <w:pStyle w:val="MTDisplayEquation"/>
      </w:pPr>
      <w:r>
        <w:tab/>
      </w:r>
      <w:r w:rsidR="00DF221F" w:rsidRPr="00DF221F">
        <w:rPr>
          <w:position w:val="-124"/>
        </w:rPr>
        <w:object w:dxaOrig="7820" w:dyaOrig="2220" w14:anchorId="13E769E7">
          <v:shape id="_x0000_i2991" type="#_x0000_t75" style="width:390.75pt;height:111pt" o:ole="">
            <v:imagedata r:id="rId3966" o:title=""/>
          </v:shape>
          <o:OLEObject Type="Embed" ProgID="Equation.DSMT4" ShapeID="_x0000_i2991" DrawAspect="Content" ObjectID="_1527086616" r:id="rId396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66" w:author="Gerard" w:date="2016-05-03T13:31:00Z">
          <w:r w:rsidR="00572445">
            <w:rPr>
              <w:noProof/>
            </w:rPr>
            <w:instrText>105</w:instrText>
          </w:r>
        </w:ins>
        <w:del w:id="1167" w:author="Gerard" w:date="2016-05-03T13:11:00Z">
          <w:r w:rsidR="00122ED6" w:rsidDel="004A222F">
            <w:rPr>
              <w:noProof/>
            </w:rPr>
            <w:delInstrText>106</w:delInstrText>
          </w:r>
        </w:del>
      </w:fldSimple>
      <w:r>
        <w:instrText>)</w:instrText>
      </w:r>
      <w:r>
        <w:fldChar w:fldCharType="end"/>
      </w:r>
    </w:p>
    <w:p w14:paraId="388A6A98" w14:textId="5EE5B87E" w:rsidR="00A97B84" w:rsidRDefault="00A97B84" w:rsidP="00A97B84">
      <w:pPr>
        <w:pStyle w:val="MTDisplayEquation"/>
      </w:pPr>
      <w:r>
        <w:tab/>
      </w:r>
      <w:r w:rsidR="00DF221F" w:rsidRPr="00DF221F">
        <w:rPr>
          <w:position w:val="-126"/>
        </w:rPr>
        <w:object w:dxaOrig="7000" w:dyaOrig="2299" w14:anchorId="71990A77">
          <v:shape id="_x0000_i2992" type="#_x0000_t75" style="width:350.25pt;height:114.75pt" o:ole="">
            <v:imagedata r:id="rId3968" o:title=""/>
          </v:shape>
          <o:OLEObject Type="Embed" ProgID="Equation.DSMT4" ShapeID="_x0000_i2992" DrawAspect="Content" ObjectID="_1527086617" r:id="rId396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68" w:author="Gerard" w:date="2016-05-03T13:31:00Z">
          <w:r w:rsidR="00572445">
            <w:rPr>
              <w:noProof/>
            </w:rPr>
            <w:instrText>106</w:instrText>
          </w:r>
        </w:ins>
        <w:del w:id="1169" w:author="Gerard" w:date="2016-05-03T13:11:00Z">
          <w:r w:rsidR="00122ED6" w:rsidDel="004A222F">
            <w:rPr>
              <w:noProof/>
            </w:rPr>
            <w:delInstrText>107</w:delInstrText>
          </w:r>
        </w:del>
      </w:fldSimple>
      <w:r>
        <w:instrText>)</w:instrText>
      </w:r>
      <w:r>
        <w:fldChar w:fldCharType="end"/>
      </w:r>
    </w:p>
    <w:p w14:paraId="3128084F" w14:textId="094558EE" w:rsidR="00A97B84" w:rsidRPr="00A97B84" w:rsidRDefault="00A97B84" w:rsidP="00A97B84">
      <w:pPr>
        <w:pStyle w:val="MTDisplayEquation"/>
      </w:pPr>
      <w:r>
        <w:lastRenderedPageBreak/>
        <w:tab/>
      </w:r>
      <w:r w:rsidR="00DF221F" w:rsidRPr="00DF221F">
        <w:rPr>
          <w:position w:val="-126"/>
        </w:rPr>
        <w:object w:dxaOrig="6800" w:dyaOrig="2299" w14:anchorId="2162248F">
          <v:shape id="_x0000_i2993" type="#_x0000_t75" style="width:339.75pt;height:114.75pt" o:ole="">
            <v:imagedata r:id="rId3970" o:title=""/>
          </v:shape>
          <o:OLEObject Type="Embed" ProgID="Equation.DSMT4" ShapeID="_x0000_i2993" DrawAspect="Content" ObjectID="_1527086618" r:id="rId397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70" w:author="Gerard" w:date="2016-05-03T13:31:00Z">
          <w:r w:rsidR="00572445">
            <w:rPr>
              <w:noProof/>
            </w:rPr>
            <w:instrText>107</w:instrText>
          </w:r>
        </w:ins>
        <w:del w:id="1171" w:author="Gerard" w:date="2016-05-03T13:11:00Z">
          <w:r w:rsidR="00122ED6" w:rsidDel="004A222F">
            <w:rPr>
              <w:noProof/>
            </w:rPr>
            <w:delInstrText>108</w:delInstrText>
          </w:r>
        </w:del>
      </w:fldSimple>
      <w:r>
        <w:instrText>)</w:instrText>
      </w:r>
      <w:r>
        <w:fldChar w:fldCharType="end"/>
      </w:r>
    </w:p>
    <w:p w14:paraId="67D3964A" w14:textId="29075057" w:rsidR="00CD6991" w:rsidRDefault="00805BE6" w:rsidP="00CD6991">
      <w:r>
        <w:t xml:space="preserve">where </w:t>
      </w:r>
      <w:r w:rsidR="00DF221F" w:rsidRPr="00DF221F">
        <w:rPr>
          <w:position w:val="-18"/>
        </w:rPr>
        <w:object w:dxaOrig="1520" w:dyaOrig="480" w14:anchorId="256DF643">
          <v:shape id="_x0000_i2994" type="#_x0000_t75" style="width:75.75pt;height:24pt" o:ole="">
            <v:imagedata r:id="rId3972" o:title=""/>
          </v:shape>
          <o:OLEObject Type="Embed" ProgID="Equation.DSMT4" ShapeID="_x0000_i2994" DrawAspect="Content" ObjectID="_1527086619" r:id="rId3973"/>
        </w:object>
      </w:r>
      <w:r>
        <w:t>.</w:t>
      </w:r>
    </w:p>
    <w:p w14:paraId="3B397BAF" w14:textId="77777777" w:rsidR="0054008E" w:rsidRDefault="0054008E" w:rsidP="0054008E">
      <w:pPr>
        <w:pStyle w:val="Heading3"/>
      </w:pPr>
      <w:bookmarkStart w:id="1172" w:name="_Toc302112109"/>
      <w:r>
        <w:t>Discretization</w:t>
      </w:r>
      <w:bookmarkEnd w:id="1172"/>
    </w:p>
    <w:p w14:paraId="274ACA82" w14:textId="77777777" w:rsidR="0054008E" w:rsidRDefault="0054008E" w:rsidP="0054008E">
      <w:r w:rsidRPr="0054008E">
        <w:t>The contact integral may be discretized as</w:t>
      </w:r>
    </w:p>
    <w:p w14:paraId="7B47A036" w14:textId="6492B2AE" w:rsidR="0054008E" w:rsidRDefault="0054008E" w:rsidP="0054008E">
      <w:pPr>
        <w:pStyle w:val="MTDisplayEquation"/>
      </w:pPr>
      <w:r>
        <w:tab/>
      </w:r>
      <w:r w:rsidR="00DF221F" w:rsidRPr="00DF221F">
        <w:rPr>
          <w:position w:val="-28"/>
        </w:rPr>
        <w:object w:dxaOrig="7660" w:dyaOrig="760" w14:anchorId="40013803">
          <v:shape id="_x0000_i2995" type="#_x0000_t75" style="width:383.25pt;height:38.25pt" o:ole="">
            <v:imagedata r:id="rId3974" o:title=""/>
          </v:shape>
          <o:OLEObject Type="Embed" ProgID="Equation.DSMT4" ShapeID="_x0000_i2995" DrawAspect="Content" ObjectID="_1527086620" r:id="rId3975"/>
        </w:object>
      </w:r>
      <w:r w:rsidR="00F24778">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73" w:author="Gerard" w:date="2016-05-03T13:31:00Z">
          <w:r w:rsidR="00572445">
            <w:rPr>
              <w:noProof/>
            </w:rPr>
            <w:instrText>108</w:instrText>
          </w:r>
        </w:ins>
        <w:del w:id="1174" w:author="Gerard" w:date="2016-05-03T13:11:00Z">
          <w:r w:rsidR="00122ED6" w:rsidDel="004A222F">
            <w:rPr>
              <w:noProof/>
            </w:rPr>
            <w:delInstrText>109</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0EB79946" w:rsidR="0054008E" w:rsidRDefault="0054008E" w:rsidP="0054008E">
      <w:pPr>
        <w:pStyle w:val="MTDisplayEquation"/>
      </w:pPr>
      <w:r>
        <w:tab/>
      </w:r>
      <w:r w:rsidR="00DF221F" w:rsidRPr="00DF221F">
        <w:rPr>
          <w:position w:val="-218"/>
        </w:rPr>
        <w:object w:dxaOrig="4200" w:dyaOrig="4480" w14:anchorId="4CB12258">
          <v:shape id="_x0000_i2996" type="#_x0000_t75" style="width:210pt;height:224.25pt" o:ole="">
            <v:imagedata r:id="rId3976" o:title=""/>
          </v:shape>
          <o:OLEObject Type="Embed" ProgID="Equation.DSMT4" ShapeID="_x0000_i2996" DrawAspect="Content" ObjectID="_1527086621" r:id="rId397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75" w:author="Gerard" w:date="2016-05-03T13:31:00Z">
          <w:r w:rsidR="00572445">
            <w:rPr>
              <w:noProof/>
            </w:rPr>
            <w:instrText>109</w:instrText>
          </w:r>
        </w:ins>
        <w:del w:id="1176" w:author="Gerard" w:date="2016-05-03T13:11:00Z">
          <w:r w:rsidR="00122ED6" w:rsidDel="004A222F">
            <w:rPr>
              <w:noProof/>
            </w:rPr>
            <w:delInstrText>110</w:delInstrText>
          </w:r>
        </w:del>
      </w:fldSimple>
      <w:r>
        <w:instrText>)</w:instrText>
      </w:r>
      <w:r>
        <w:fldChar w:fldCharType="end"/>
      </w:r>
    </w:p>
    <w:p w14:paraId="06B368F7" w14:textId="77777777" w:rsidR="0054008E" w:rsidRDefault="0054008E" w:rsidP="0054008E">
      <w:r>
        <w:t>Then,</w:t>
      </w:r>
    </w:p>
    <w:p w14:paraId="2BCE6CED" w14:textId="02B87E91" w:rsidR="0054008E" w:rsidRDefault="0054008E" w:rsidP="0054008E">
      <w:pPr>
        <w:pStyle w:val="MTDisplayEquation"/>
      </w:pPr>
      <w:r>
        <w:lastRenderedPageBreak/>
        <w:tab/>
      </w:r>
      <w:r w:rsidR="00DF221F" w:rsidRPr="00DF221F">
        <w:rPr>
          <w:position w:val="-252"/>
        </w:rPr>
        <w:object w:dxaOrig="5000" w:dyaOrig="5160" w14:anchorId="7FEDDE5F">
          <v:shape id="_x0000_i2997" type="#_x0000_t75" style="width:249.75pt;height:258pt" o:ole="">
            <v:imagedata r:id="rId3978" o:title=""/>
          </v:shape>
          <o:OLEObject Type="Embed" ProgID="Equation.DSMT4" ShapeID="_x0000_i2997" DrawAspect="Content" ObjectID="_1527086622" r:id="rId397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77" w:author="Gerard" w:date="2016-05-03T13:31:00Z">
          <w:r w:rsidR="00572445">
            <w:rPr>
              <w:noProof/>
            </w:rPr>
            <w:instrText>110</w:instrText>
          </w:r>
        </w:ins>
        <w:del w:id="1178" w:author="Gerard" w:date="2016-05-03T13:11:00Z">
          <w:r w:rsidR="00122ED6" w:rsidDel="004A222F">
            <w:rPr>
              <w:noProof/>
            </w:rPr>
            <w:delInstrText>111</w:delInstrText>
          </w:r>
        </w:del>
      </w:fldSimple>
      <w:r>
        <w:instrText>)</w:instrText>
      </w:r>
      <w:r>
        <w:fldChar w:fldCharType="end"/>
      </w:r>
    </w:p>
    <w:p w14:paraId="2935857C" w14:textId="77777777" w:rsidR="0054008E" w:rsidRDefault="0054008E" w:rsidP="0054008E">
      <w:r>
        <w:t>where</w:t>
      </w:r>
    </w:p>
    <w:p w14:paraId="054EA12B" w14:textId="00DA77E1" w:rsidR="00FE7465" w:rsidRDefault="00FE7465" w:rsidP="00FE7465">
      <w:pPr>
        <w:pStyle w:val="MTDisplayEquation"/>
      </w:pPr>
      <w:r>
        <w:tab/>
      </w:r>
      <w:r w:rsidR="00DF221F" w:rsidRPr="00DF221F">
        <w:rPr>
          <w:position w:val="-58"/>
        </w:rPr>
        <w:object w:dxaOrig="3780" w:dyaOrig="1300" w14:anchorId="5EE51E38">
          <v:shape id="_x0000_i2998" type="#_x0000_t75" style="width:189pt;height:65.25pt" o:ole="">
            <v:imagedata r:id="rId3980" o:title=""/>
          </v:shape>
          <o:OLEObject Type="Embed" ProgID="Equation.DSMT4" ShapeID="_x0000_i2998" DrawAspect="Content" ObjectID="_1527086623" r:id="rId39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79" w:author="Gerard" w:date="2016-05-03T13:31:00Z">
          <w:r w:rsidR="00572445">
            <w:rPr>
              <w:noProof/>
            </w:rPr>
            <w:instrText>111</w:instrText>
          </w:r>
        </w:ins>
        <w:del w:id="1180" w:author="Gerard" w:date="2016-05-03T13:11:00Z">
          <w:r w:rsidR="00122ED6" w:rsidDel="004A222F">
            <w:rPr>
              <w:noProof/>
            </w:rPr>
            <w:delInstrText>112</w:delInstrText>
          </w:r>
        </w:del>
      </w:fldSimple>
      <w:r>
        <w:instrText>)</w:instrText>
      </w:r>
      <w:r>
        <w:fldChar w:fldCharType="end"/>
      </w:r>
    </w:p>
    <w:p w14:paraId="3489AE29" w14:textId="77777777" w:rsidR="00B64CEC" w:rsidRDefault="00B64CEC" w:rsidP="00B64CEC">
      <w:r w:rsidRPr="00B64CEC">
        <w:t>Similarly,</w:t>
      </w:r>
    </w:p>
    <w:p w14:paraId="20EB35EF" w14:textId="3ADFFE29" w:rsidR="00B64CEC" w:rsidRPr="00B64CEC" w:rsidRDefault="00B64CEC" w:rsidP="00B64CEC">
      <w:pPr>
        <w:pStyle w:val="MTDisplayEquation"/>
      </w:pPr>
      <w:r>
        <w:lastRenderedPageBreak/>
        <w:tab/>
      </w:r>
      <w:r w:rsidR="00DF221F" w:rsidRPr="00DF221F">
        <w:rPr>
          <w:position w:val="-136"/>
        </w:rPr>
        <w:object w:dxaOrig="6800" w:dyaOrig="11220" w14:anchorId="7F92DF2D">
          <v:shape id="_x0000_i2999" type="#_x0000_t75" style="width:339.75pt;height:561pt" o:ole="">
            <v:imagedata r:id="rId3982" o:title=""/>
          </v:shape>
          <o:OLEObject Type="Embed" ProgID="Equation.DSMT4" ShapeID="_x0000_i2999" DrawAspect="Content" ObjectID="_1527086624" r:id="rId398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81" w:author="Gerard" w:date="2016-05-03T13:31:00Z">
          <w:r w:rsidR="00572445">
            <w:rPr>
              <w:noProof/>
            </w:rPr>
            <w:instrText>112</w:instrText>
          </w:r>
        </w:ins>
        <w:del w:id="1182" w:author="Gerard" w:date="2016-05-03T13:11:00Z">
          <w:r w:rsidR="00122ED6" w:rsidDel="004A222F">
            <w:rPr>
              <w:noProof/>
            </w:rPr>
            <w:delInstrText>113</w:delInstrText>
          </w:r>
        </w:del>
      </w:fldSimple>
      <w:r>
        <w:instrText>)</w:instrText>
      </w:r>
      <w:r>
        <w:fldChar w:fldCharType="end"/>
      </w:r>
    </w:p>
    <w:p w14:paraId="7A80DFE5" w14:textId="77777777" w:rsidR="0054008E" w:rsidRDefault="00B64CEC" w:rsidP="0054008E">
      <w:r>
        <w:t>where</w:t>
      </w:r>
    </w:p>
    <w:p w14:paraId="3D1A5EBC" w14:textId="0324DDE0" w:rsidR="002F00FB" w:rsidRDefault="002F00FB" w:rsidP="002F00FB">
      <w:pPr>
        <w:pStyle w:val="MTDisplayEquation"/>
      </w:pPr>
      <w:r>
        <w:lastRenderedPageBreak/>
        <w:tab/>
      </w:r>
      <w:r w:rsidR="00DF221F" w:rsidRPr="00DF221F">
        <w:rPr>
          <w:position w:val="-92"/>
        </w:rPr>
        <w:object w:dxaOrig="4420" w:dyaOrig="1960" w14:anchorId="15C8F0B5">
          <v:shape id="_x0000_i3000" type="#_x0000_t75" style="width:221.25pt;height:98.25pt" o:ole="">
            <v:imagedata r:id="rId3984" o:title=""/>
          </v:shape>
          <o:OLEObject Type="Embed" ProgID="Equation.DSMT4" ShapeID="_x0000_i3000" DrawAspect="Content" ObjectID="_1527086625" r:id="rId398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83" w:author="Gerard" w:date="2016-05-03T13:31:00Z">
          <w:r w:rsidR="00572445">
            <w:rPr>
              <w:noProof/>
            </w:rPr>
            <w:instrText>113</w:instrText>
          </w:r>
        </w:ins>
        <w:del w:id="1184" w:author="Gerard" w:date="2016-05-03T13:11:00Z">
          <w:r w:rsidR="00122ED6" w:rsidDel="004A222F">
            <w:rPr>
              <w:noProof/>
            </w:rPr>
            <w:delInstrText>114</w:delInstrText>
          </w:r>
        </w:del>
      </w:fldSimple>
      <w:r>
        <w:instrText>)</w:instrText>
      </w:r>
      <w:r>
        <w:fldChar w:fldCharType="end"/>
      </w:r>
    </w:p>
    <w:p w14:paraId="37B12698" w14:textId="45A9CA62" w:rsidR="002F00FB" w:rsidRDefault="002F00FB" w:rsidP="002F00FB">
      <w:pPr>
        <w:pStyle w:val="MTDisplayEquation"/>
      </w:pPr>
      <w:r>
        <w:tab/>
      </w:r>
      <w:r w:rsidR="00DF221F" w:rsidRPr="00DF221F">
        <w:rPr>
          <w:position w:val="-92"/>
        </w:rPr>
        <w:object w:dxaOrig="4880" w:dyaOrig="1960" w14:anchorId="07D5144D">
          <v:shape id="_x0000_i3001" type="#_x0000_t75" style="width:243.75pt;height:98.25pt" o:ole="">
            <v:imagedata r:id="rId3986" o:title=""/>
          </v:shape>
          <o:OLEObject Type="Embed" ProgID="Equation.DSMT4" ShapeID="_x0000_i3001" DrawAspect="Content" ObjectID="_1527086626" r:id="rId39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85" w:author="Gerard" w:date="2016-05-03T13:31:00Z">
          <w:r w:rsidR="00572445">
            <w:rPr>
              <w:noProof/>
            </w:rPr>
            <w:instrText>114</w:instrText>
          </w:r>
        </w:ins>
        <w:del w:id="1186" w:author="Gerard" w:date="2016-05-03T13:11:00Z">
          <w:r w:rsidR="00122ED6" w:rsidDel="004A222F">
            <w:rPr>
              <w:noProof/>
            </w:rPr>
            <w:delInstrText>115</w:delInstrText>
          </w:r>
        </w:del>
      </w:fldSimple>
      <w:r>
        <w:instrText>)</w:instrText>
      </w:r>
      <w:r>
        <w:fldChar w:fldCharType="end"/>
      </w:r>
    </w:p>
    <w:p w14:paraId="222255F5" w14:textId="0332C02B" w:rsidR="002F00FB" w:rsidRDefault="002F00FB" w:rsidP="002F00FB">
      <w:pPr>
        <w:pStyle w:val="MTDisplayEquation"/>
      </w:pPr>
      <w:r>
        <w:tab/>
      </w:r>
      <w:r w:rsidR="00DF221F" w:rsidRPr="00DF221F">
        <w:rPr>
          <w:position w:val="-82"/>
        </w:rPr>
        <w:object w:dxaOrig="2040" w:dyaOrig="1760" w14:anchorId="376CDA9B">
          <v:shape id="_x0000_i3002" type="#_x0000_t75" style="width:102pt;height:87.75pt" o:ole="">
            <v:imagedata r:id="rId3988" o:title=""/>
          </v:shape>
          <o:OLEObject Type="Embed" ProgID="Equation.DSMT4" ShapeID="_x0000_i3002" DrawAspect="Content" ObjectID="_1527086627" r:id="rId398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87" w:author="Gerard" w:date="2016-05-03T13:31:00Z">
          <w:r w:rsidR="00572445">
            <w:rPr>
              <w:noProof/>
            </w:rPr>
            <w:instrText>115</w:instrText>
          </w:r>
        </w:ins>
        <w:del w:id="1188" w:author="Gerard" w:date="2016-05-03T13:11:00Z">
          <w:r w:rsidR="00122ED6" w:rsidDel="004A222F">
            <w:rPr>
              <w:noProof/>
            </w:rPr>
            <w:delInstrText>116</w:delInstrText>
          </w:r>
        </w:del>
      </w:fldSimple>
      <w:r>
        <w:instrText>)</w:instrText>
      </w:r>
      <w:r>
        <w:fldChar w:fldCharType="end"/>
      </w:r>
    </w:p>
    <w:p w14:paraId="1A486F73" w14:textId="564F6787" w:rsidR="002F00FB" w:rsidRDefault="002F00FB" w:rsidP="002F00FB">
      <w:pPr>
        <w:pStyle w:val="MTDisplayEquation"/>
      </w:pPr>
      <w:r>
        <w:tab/>
      </w:r>
      <w:r w:rsidR="00DF221F" w:rsidRPr="00DF221F">
        <w:rPr>
          <w:position w:val="-92"/>
        </w:rPr>
        <w:object w:dxaOrig="4760" w:dyaOrig="1960" w14:anchorId="57AD9308">
          <v:shape id="_x0000_i3003" type="#_x0000_t75" style="width:237.75pt;height:98.25pt" o:ole="">
            <v:imagedata r:id="rId3990" o:title=""/>
          </v:shape>
          <o:OLEObject Type="Embed" ProgID="Equation.DSMT4" ShapeID="_x0000_i3003" DrawAspect="Content" ObjectID="_1527086628" r:id="rId399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89" w:author="Gerard" w:date="2016-05-03T13:31:00Z">
          <w:r w:rsidR="00572445">
            <w:rPr>
              <w:noProof/>
            </w:rPr>
            <w:instrText>116</w:instrText>
          </w:r>
        </w:ins>
        <w:del w:id="1190" w:author="Gerard" w:date="2016-05-03T13:11:00Z">
          <w:r w:rsidR="00122ED6" w:rsidDel="004A222F">
            <w:rPr>
              <w:noProof/>
            </w:rPr>
            <w:delInstrText>117</w:delInstrText>
          </w:r>
        </w:del>
      </w:fldSimple>
      <w:r>
        <w:instrText>)</w:instrText>
      </w:r>
      <w:r>
        <w:fldChar w:fldCharType="end"/>
      </w:r>
    </w:p>
    <w:p w14:paraId="67E84147" w14:textId="6E33E8A4" w:rsidR="002F00FB" w:rsidRDefault="002F00FB" w:rsidP="002F00FB">
      <w:pPr>
        <w:pStyle w:val="MTDisplayEquation"/>
      </w:pPr>
      <w:r>
        <w:tab/>
      </w:r>
      <w:r w:rsidR="00DF221F" w:rsidRPr="00DF221F">
        <w:rPr>
          <w:position w:val="-80"/>
        </w:rPr>
        <w:object w:dxaOrig="1980" w:dyaOrig="1719" w14:anchorId="0D08D6A5">
          <v:shape id="_x0000_i3004" type="#_x0000_t75" style="width:99pt;height:86.25pt" o:ole="">
            <v:imagedata r:id="rId3992" o:title=""/>
          </v:shape>
          <o:OLEObject Type="Embed" ProgID="Equation.DSMT4" ShapeID="_x0000_i3004" DrawAspect="Content" ObjectID="_1527086629" r:id="rId399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91" w:author="Gerard" w:date="2016-05-03T13:31:00Z">
          <w:r w:rsidR="00572445">
            <w:rPr>
              <w:noProof/>
            </w:rPr>
            <w:instrText>117</w:instrText>
          </w:r>
        </w:ins>
        <w:del w:id="1192" w:author="Gerard" w:date="2016-05-03T13:11:00Z">
          <w:r w:rsidR="00122ED6" w:rsidDel="004A222F">
            <w:rPr>
              <w:noProof/>
            </w:rPr>
            <w:delInstrText>118</w:delInstrText>
          </w:r>
        </w:del>
      </w:fldSimple>
      <w:r>
        <w:instrText>)</w:instrText>
      </w:r>
      <w:r>
        <w:fldChar w:fldCharType="end"/>
      </w:r>
    </w:p>
    <w:p w14:paraId="541D2AF7" w14:textId="77777777" w:rsidR="002F00FB" w:rsidRDefault="002F00FB" w:rsidP="002F00FB">
      <w:r>
        <w:t>and</w:t>
      </w:r>
    </w:p>
    <w:p w14:paraId="7E062E54" w14:textId="2EE44812" w:rsidR="002F00FB" w:rsidRPr="002F00FB" w:rsidRDefault="002F00FB" w:rsidP="002F00FB">
      <w:pPr>
        <w:pStyle w:val="MTDisplayEquation"/>
      </w:pPr>
      <w:r>
        <w:lastRenderedPageBreak/>
        <w:tab/>
      </w:r>
      <w:r w:rsidR="00DF221F" w:rsidRPr="00DF221F">
        <w:rPr>
          <w:position w:val="-202"/>
        </w:rPr>
        <w:object w:dxaOrig="3540" w:dyaOrig="4160" w14:anchorId="5ACB0EEB">
          <v:shape id="_x0000_i3005" type="#_x0000_t75" style="width:177pt;height:207.75pt" o:ole="">
            <v:imagedata r:id="rId3994" o:title=""/>
          </v:shape>
          <o:OLEObject Type="Embed" ProgID="Equation.DSMT4" ShapeID="_x0000_i3005" DrawAspect="Content" ObjectID="_1527086630" r:id="rId399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193" w:author="Gerard" w:date="2016-05-03T13:31:00Z">
          <w:r w:rsidR="00572445">
            <w:rPr>
              <w:noProof/>
            </w:rPr>
            <w:instrText>118</w:instrText>
          </w:r>
        </w:ins>
        <w:del w:id="1194" w:author="Gerard" w:date="2016-05-03T13:11:00Z">
          <w:r w:rsidR="00122ED6" w:rsidDel="004A222F">
            <w:rPr>
              <w:noProof/>
            </w:rPr>
            <w:delInstrText>119</w:delInstrText>
          </w:r>
        </w:del>
      </w:fldSimple>
      <w:r>
        <w:instrText>)</w:instrText>
      </w:r>
      <w:r>
        <w:fldChar w:fldCharType="end"/>
      </w:r>
    </w:p>
    <w:p w14:paraId="672819D2" w14:textId="77777777" w:rsidR="00A3050F" w:rsidRDefault="00A3050F" w:rsidP="00A3050F"/>
    <w:p w14:paraId="08738481" w14:textId="7312A9BE" w:rsidR="00A3050F" w:rsidRDefault="00A3050F" w:rsidP="00A3050F">
      <w:pPr>
        <w:pStyle w:val="Heading2"/>
      </w:pPr>
      <w:bookmarkStart w:id="1195" w:name="_Toc302112110"/>
      <w:r>
        <w:t>Multiphasic Contact</w:t>
      </w:r>
      <w:bookmarkEnd w:id="1195"/>
    </w:p>
    <w:p w14:paraId="52AEFBF7" w14:textId="77777777" w:rsidR="00A3050F" w:rsidRPr="006F687B" w:rsidRDefault="00A3050F" w:rsidP="00A3050F">
      <w:pPr>
        <w:pStyle w:val="Heading3"/>
      </w:pPr>
      <w:bookmarkStart w:id="1196" w:name="_Toc302112111"/>
      <w:r>
        <w:t>Contact Integral</w:t>
      </w:r>
      <w:bookmarkEnd w:id="1196"/>
    </w:p>
    <w:p w14:paraId="1E0507ED" w14:textId="777FBA5D" w:rsidR="00A3050F" w:rsidRDefault="00A3050F" w:rsidP="00A3050F">
      <w:r>
        <w:t>See Section </w:t>
      </w:r>
      <w:r>
        <w:fldChar w:fldCharType="begin"/>
      </w:r>
      <w:r>
        <w:instrText xml:space="preserve"> REF _Ref300857895 \r \h </w:instrText>
      </w:r>
      <w:r>
        <w:fldChar w:fldCharType="separate"/>
      </w:r>
      <w:r w:rsidR="00572445">
        <w:t>2.7</w:t>
      </w:r>
      <w:r>
        <w:fldChar w:fldCharType="end"/>
      </w:r>
      <w:r>
        <w:t xml:space="preserve"> for a review of multiphasic materials.  The contact interface is defined between surfaces </w:t>
      </w:r>
      <w:r w:rsidR="00DF221F" w:rsidRPr="00DF221F">
        <w:rPr>
          <w:position w:val="-10"/>
        </w:rPr>
        <w:object w:dxaOrig="360" w:dyaOrig="380" w14:anchorId="09B514CC">
          <v:shape id="_x0000_i3006" type="#_x0000_t75" style="width:18pt;height:18.75pt" o:ole="">
            <v:imagedata r:id="rId3996" o:title=""/>
          </v:shape>
          <o:OLEObject Type="Embed" ProgID="Equation.DSMT4" ShapeID="_x0000_i3006" DrawAspect="Content" ObjectID="_1527086631" r:id="rId3997"/>
        </w:object>
      </w:r>
      <w:r>
        <w:t xml:space="preserve"> and </w:t>
      </w:r>
      <w:r w:rsidR="00DF221F" w:rsidRPr="00DF221F">
        <w:rPr>
          <w:position w:val="-10"/>
        </w:rPr>
        <w:object w:dxaOrig="380" w:dyaOrig="380" w14:anchorId="4A71ACE2">
          <v:shape id="_x0000_i3007" type="#_x0000_t75" style="width:18.75pt;height:18.75pt" o:ole="">
            <v:imagedata r:id="rId3998" o:title=""/>
          </v:shape>
          <o:OLEObject Type="Embed" ProgID="Equation.DSMT4" ShapeID="_x0000_i3007" DrawAspect="Content" ObjectID="_1527086632" r:id="rId3999"/>
        </w:object>
      </w:r>
      <w:r>
        <w:t xml:space="preserve">.  Due to continuity requirements on the traction and fluxes, the external virtual work resulting from contact tractions </w:t>
      </w:r>
      <w:r w:rsidR="00DF221F" w:rsidRPr="00DF221F">
        <w:rPr>
          <w:position w:val="-6"/>
        </w:rPr>
        <w:object w:dxaOrig="320" w:dyaOrig="340" w14:anchorId="305F74F6">
          <v:shape id="_x0000_i3008" type="#_x0000_t75" style="width:15.75pt;height:17.25pt" o:ole="">
            <v:imagedata r:id="rId4000" o:title=""/>
          </v:shape>
          <o:OLEObject Type="Embed" ProgID="Equation.DSMT4" ShapeID="_x0000_i3008" DrawAspect="Content" ObjectID="_1527086633" r:id="rId4001"/>
        </w:object>
      </w:r>
      <w:r>
        <w:t xml:space="preserve">, solvent fluxes </w:t>
      </w:r>
      <w:r w:rsidR="00DF221F" w:rsidRPr="00DF221F">
        <w:rPr>
          <w:position w:val="-12"/>
        </w:rPr>
        <w:object w:dxaOrig="380" w:dyaOrig="400" w14:anchorId="6963790F">
          <v:shape id="_x0000_i3009" type="#_x0000_t75" style="width:18.75pt;height:20.25pt" o:ole="">
            <v:imagedata r:id="rId4002" o:title=""/>
          </v:shape>
          <o:OLEObject Type="Embed" ProgID="Equation.DSMT4" ShapeID="_x0000_i3009" DrawAspect="Content" ObjectID="_1527086634" r:id="rId4003"/>
        </w:object>
      </w:r>
      <w:r>
        <w:t xml:space="preserve"> and effective solute fluxes </w:t>
      </w:r>
      <w:r w:rsidR="00DF221F" w:rsidRPr="00DF221F">
        <w:rPr>
          <w:position w:val="-12"/>
        </w:rPr>
        <w:object w:dxaOrig="460" w:dyaOrig="400" w14:anchorId="750B5DA0">
          <v:shape id="_x0000_i3010" type="#_x0000_t75" style="width:23.25pt;height:20.25pt" o:ole="">
            <v:imagedata r:id="rId4004" o:title=""/>
          </v:shape>
          <o:OLEObject Type="Embed" ProgID="Equation.DSMT4" ShapeID="_x0000_i3010" DrawAspect="Content" ObjectID="_1527086635" r:id="rId4005"/>
        </w:object>
      </w:r>
      <w:r>
        <w:t xml:space="preserve"> for solute </w:t>
      </w:r>
      <w:r w:rsidR="00DF221F" w:rsidRPr="00DF221F">
        <w:rPr>
          <w:position w:val="-6"/>
        </w:rPr>
        <w:object w:dxaOrig="240" w:dyaOrig="220" w14:anchorId="1A645357">
          <v:shape id="_x0000_i3011" type="#_x0000_t75" style="width:12pt;height:11.25pt" o:ole="">
            <v:imagedata r:id="rId4006" o:title=""/>
          </v:shape>
          <o:OLEObject Type="Embed" ProgID="Equation.DSMT4" ShapeID="_x0000_i3011" DrawAspect="Content" ObjectID="_1527086636" r:id="rId4007"/>
        </w:object>
      </w:r>
      <w:r>
        <w:t xml:space="preserve"> (</w:t>
      </w:r>
      <w:r w:rsidR="00DF221F" w:rsidRPr="00DF221F">
        <w:rPr>
          <w:position w:val="-10"/>
        </w:rPr>
        <w:object w:dxaOrig="660" w:dyaOrig="320" w14:anchorId="684EB588">
          <v:shape id="_x0000_i3012" type="#_x0000_t75" style="width:33pt;height:15.75pt" o:ole="">
            <v:imagedata r:id="rId4008" o:title=""/>
          </v:shape>
          <o:OLEObject Type="Embed" ProgID="Equation.DSMT4" ShapeID="_x0000_i3012" DrawAspect="Content" ObjectID="_1527086637" r:id="rId4009"/>
        </w:object>
      </w:r>
      <w:r>
        <w:t>), may be combined into the contact integral</w:t>
      </w:r>
    </w:p>
    <w:p w14:paraId="420DD6BB" w14:textId="2339DAE2" w:rsidR="00A3050F" w:rsidRDefault="00A3050F" w:rsidP="00A3050F">
      <w:pPr>
        <w:pStyle w:val="MTDisplayEquation"/>
      </w:pPr>
      <w:r>
        <w:tab/>
      </w:r>
      <w:r w:rsidR="00DF221F" w:rsidRPr="00DF221F">
        <w:rPr>
          <w:position w:val="-82"/>
        </w:rPr>
        <w:object w:dxaOrig="3760" w:dyaOrig="1660" w14:anchorId="04492C02">
          <v:shape id="_x0000_i3013" type="#_x0000_t75" style="width:188.25pt;height:83.25pt" o:ole="">
            <v:imagedata r:id="rId4010" o:title=""/>
          </v:shape>
          <o:OLEObject Type="Embed" ProgID="Equation.DSMT4" ShapeID="_x0000_i3013" DrawAspect="Content" ObjectID="_1527086638" r:id="rId401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197" w:author="Gerard" w:date="2016-05-03T13:31:00Z">
          <w:r w:rsidR="00572445">
            <w:rPr>
              <w:noProof/>
            </w:rPr>
            <w:instrText>119</w:instrText>
          </w:r>
        </w:ins>
        <w:del w:id="1198" w:author="Gerard" w:date="2016-05-03T13:11:00Z">
          <w:r w:rsidR="00122ED6" w:rsidDel="004A222F">
            <w:rPr>
              <w:noProof/>
            </w:rPr>
            <w:delInstrText>120</w:delInstrText>
          </w:r>
        </w:del>
      </w:fldSimple>
      <w:r w:rsidR="007B3D93">
        <w:instrText>)</w:instrText>
      </w:r>
      <w:r w:rsidR="007B3D93">
        <w:fldChar w:fldCharType="end"/>
      </w:r>
    </w:p>
    <w:p w14:paraId="27F3904A" w14:textId="165E8383" w:rsidR="00A3050F" w:rsidRDefault="00A3050F" w:rsidP="00A3050F">
      <w:r>
        <w:t xml:space="preserve">In the current implementation, only frictionless contact is taken into consideration, so that the contact traction has only a normal component, </w:t>
      </w:r>
      <w:r w:rsidR="00DF221F" w:rsidRPr="00DF221F">
        <w:rPr>
          <w:position w:val="-12"/>
        </w:rPr>
        <w:object w:dxaOrig="999" w:dyaOrig="400" w14:anchorId="0C1368AC">
          <v:shape id="_x0000_i3014" type="#_x0000_t75" style="width:50.25pt;height:20.25pt" o:ole="">
            <v:imagedata r:id="rId4012" o:title=""/>
          </v:shape>
          <o:OLEObject Type="Embed" ProgID="Equation.DSMT4" ShapeID="_x0000_i3014" DrawAspect="Content" ObjectID="_1527086639" r:id="rId4013"/>
        </w:object>
      </w:r>
      <w:r>
        <w:t xml:space="preserve">.  To evaluate and linearize </w:t>
      </w:r>
      <w:r w:rsidR="00DF221F" w:rsidRPr="00DF221F">
        <w:rPr>
          <w:position w:val="-12"/>
        </w:rPr>
        <w:object w:dxaOrig="440" w:dyaOrig="360" w14:anchorId="28DBCDF1">
          <v:shape id="_x0000_i3015" type="#_x0000_t75" style="width:21.75pt;height:18pt" o:ole="">
            <v:imagedata r:id="rId4014" o:title=""/>
          </v:shape>
          <o:OLEObject Type="Embed" ProgID="Equation.DSMT4" ShapeID="_x0000_i3015" DrawAspect="Content" ObjectID="_1527086640" r:id="rId4015"/>
        </w:object>
      </w:r>
      <w:r>
        <w:t xml:space="preserve">, </w:t>
      </w:r>
      <w:r w:rsidRPr="00454D1E">
        <w:t>define the covariant basis vectors on each surface as</w:t>
      </w:r>
    </w:p>
    <w:p w14:paraId="45F31DE1" w14:textId="3FC4C883" w:rsidR="00A3050F" w:rsidRDefault="00A3050F" w:rsidP="00A3050F">
      <w:pPr>
        <w:pStyle w:val="MTDisplayEquation"/>
      </w:pPr>
      <w:r>
        <w:tab/>
      </w:r>
      <w:r w:rsidR="00DF221F" w:rsidRPr="00DF221F">
        <w:rPr>
          <w:position w:val="-36"/>
        </w:rPr>
        <w:object w:dxaOrig="2079" w:dyaOrig="800" w14:anchorId="4FF99E07">
          <v:shape id="_x0000_i3016" type="#_x0000_t75" style="width:104.25pt;height:39.75pt" o:ole="">
            <v:imagedata r:id="rId4016" o:title=""/>
          </v:shape>
          <o:OLEObject Type="Embed" ProgID="Equation.DSMT4" ShapeID="_x0000_i3016" DrawAspect="Content" ObjectID="_1527086641" r:id="rId401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199" w:author="Gerard" w:date="2016-05-03T13:31:00Z">
          <w:r w:rsidR="00572445">
            <w:rPr>
              <w:noProof/>
            </w:rPr>
            <w:instrText>120</w:instrText>
          </w:r>
        </w:ins>
        <w:del w:id="1200" w:author="Gerard" w:date="2016-05-03T13:11:00Z">
          <w:r w:rsidR="00122ED6" w:rsidDel="004A222F">
            <w:rPr>
              <w:noProof/>
            </w:rPr>
            <w:delInstrText>121</w:delInstrText>
          </w:r>
        </w:del>
      </w:fldSimple>
      <w:r w:rsidR="007B3D93">
        <w:instrText>)</w:instrText>
      </w:r>
      <w:r w:rsidR="007B3D93">
        <w:fldChar w:fldCharType="end"/>
      </w:r>
    </w:p>
    <w:p w14:paraId="1ACE2705" w14:textId="504F9158" w:rsidR="00A3050F" w:rsidRDefault="00A3050F" w:rsidP="00A3050F">
      <w:r>
        <w:t xml:space="preserve">where </w:t>
      </w:r>
      <w:r w:rsidR="00DF221F" w:rsidRPr="00025957">
        <w:rPr>
          <w:position w:val="-4"/>
        </w:rPr>
        <w:object w:dxaOrig="360" w:dyaOrig="320" w14:anchorId="4C0C633D">
          <v:shape id="_x0000_i3017" type="#_x0000_t75" style="width:18pt;height:15.75pt" o:ole="">
            <v:imagedata r:id="rId4018" o:title=""/>
          </v:shape>
          <o:OLEObject Type="Embed" ProgID="Equation.DSMT4" ShapeID="_x0000_i3017" DrawAspect="Content" ObjectID="_1527086642" r:id="rId4019"/>
        </w:object>
      </w:r>
      <w:r>
        <w:t xml:space="preserve"> represents the spatial position of points on </w:t>
      </w:r>
      <w:r w:rsidR="00DF221F" w:rsidRPr="00DF221F">
        <w:rPr>
          <w:position w:val="-10"/>
        </w:rPr>
        <w:object w:dxaOrig="360" w:dyaOrig="380" w14:anchorId="7532981A">
          <v:shape id="_x0000_i3018" type="#_x0000_t75" style="width:18pt;height:18.75pt" o:ole="">
            <v:imagedata r:id="rId4020" o:title=""/>
          </v:shape>
          <o:OLEObject Type="Embed" ProgID="Equation.DSMT4" ShapeID="_x0000_i3018" DrawAspect="Content" ObjectID="_1527086643" r:id="rId4021"/>
        </w:object>
      </w:r>
      <w:r>
        <w:t xml:space="preserve">, and </w:t>
      </w:r>
      <w:r w:rsidR="00DF221F" w:rsidRPr="00DF221F">
        <w:rPr>
          <w:position w:val="-16"/>
        </w:rPr>
        <w:object w:dxaOrig="340" w:dyaOrig="420" w14:anchorId="567CBD32">
          <v:shape id="_x0000_i3019" type="#_x0000_t75" style="width:17.25pt;height:21pt" o:ole="">
            <v:imagedata r:id="rId4022" o:title=""/>
          </v:shape>
          <o:OLEObject Type="Embed" ProgID="Equation.DSMT4" ShapeID="_x0000_i3019" DrawAspect="Content" ObjectID="_1527086644" r:id="rId4023"/>
        </w:object>
      </w:r>
      <w:r>
        <w:t xml:space="preserve"> represent the parametric coordinates of that point.  </w:t>
      </w:r>
      <w:r w:rsidRPr="00454D1E">
        <w:t>The unit outward normal on each surface is</w:t>
      </w:r>
      <w:r>
        <w:t xml:space="preserve"> then given by</w:t>
      </w:r>
    </w:p>
    <w:p w14:paraId="71BB9BF7" w14:textId="0DD79DB6" w:rsidR="00A3050F" w:rsidRDefault="00A3050F" w:rsidP="00A3050F">
      <w:pPr>
        <w:pStyle w:val="MTDisplayEquation"/>
      </w:pPr>
      <w:r>
        <w:tab/>
      </w:r>
      <w:r w:rsidR="00DF221F" w:rsidRPr="00DF221F">
        <w:rPr>
          <w:position w:val="-42"/>
        </w:rPr>
        <w:object w:dxaOrig="1540" w:dyaOrig="859" w14:anchorId="481B8178">
          <v:shape id="_x0000_i3020" type="#_x0000_t75" style="width:77.25pt;height:42.75pt" o:ole="">
            <v:imagedata r:id="rId4024" o:title=""/>
          </v:shape>
          <o:OLEObject Type="Embed" ProgID="Equation.DSMT4" ShapeID="_x0000_i3020" DrawAspect="Content" ObjectID="_1527086645" r:id="rId4025"/>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01" w:author="Gerard" w:date="2016-05-03T13:31:00Z">
          <w:r w:rsidR="00572445">
            <w:rPr>
              <w:noProof/>
            </w:rPr>
            <w:instrText>121</w:instrText>
          </w:r>
        </w:ins>
        <w:del w:id="1202" w:author="Gerard" w:date="2016-05-03T13:11:00Z">
          <w:r w:rsidR="00122ED6" w:rsidDel="004A222F">
            <w:rPr>
              <w:noProof/>
            </w:rPr>
            <w:delInstrText>122</w:delInstrText>
          </w:r>
        </w:del>
      </w:fldSimple>
      <w:r w:rsidR="007B3D93">
        <w:instrText>)</w:instrText>
      </w:r>
      <w:r w:rsidR="007B3D93">
        <w:fldChar w:fldCharType="end"/>
      </w:r>
    </w:p>
    <w:p w14:paraId="455B58ED" w14:textId="77777777" w:rsidR="00A3050F" w:rsidRDefault="00A3050F" w:rsidP="00A3050F">
      <w:r w:rsidRPr="00454D1E">
        <w:t>Now the contact integral may be rewritten as</w:t>
      </w:r>
    </w:p>
    <w:p w14:paraId="5C6F6239" w14:textId="31A25B16" w:rsidR="00A3050F" w:rsidRDefault="00A3050F" w:rsidP="00A3050F">
      <w:pPr>
        <w:pStyle w:val="MTDisplayEquation"/>
      </w:pPr>
      <w:r>
        <w:lastRenderedPageBreak/>
        <w:tab/>
      </w:r>
      <w:r w:rsidR="00DF221F" w:rsidRPr="00DF221F">
        <w:rPr>
          <w:position w:val="-82"/>
        </w:rPr>
        <w:object w:dxaOrig="5160" w:dyaOrig="1660" w14:anchorId="26541F9F">
          <v:shape id="_x0000_i3021" type="#_x0000_t75" style="width:258pt;height:83.25pt" o:ole="">
            <v:imagedata r:id="rId4026" o:title=""/>
          </v:shape>
          <o:OLEObject Type="Embed" ProgID="Equation.DSMT4" ShapeID="_x0000_i3021" DrawAspect="Content" ObjectID="_1527086646" r:id="rId402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03" w:author="Gerard" w:date="2016-05-03T13:31:00Z">
          <w:r w:rsidR="00572445">
            <w:rPr>
              <w:noProof/>
            </w:rPr>
            <w:instrText>122</w:instrText>
          </w:r>
        </w:ins>
        <w:del w:id="1204" w:author="Gerard" w:date="2016-05-03T13:11:00Z">
          <w:r w:rsidR="00122ED6" w:rsidDel="004A222F">
            <w:rPr>
              <w:noProof/>
            </w:rPr>
            <w:delInstrText>123</w:delInstrText>
          </w:r>
        </w:del>
      </w:fldSimple>
      <w:r w:rsidR="007B3D93">
        <w:instrText>)</w:instrText>
      </w:r>
      <w:r w:rsidR="007B3D93">
        <w:fldChar w:fldCharType="end"/>
      </w:r>
    </w:p>
    <w:p w14:paraId="381814A7" w14:textId="0999E557" w:rsidR="00A3050F" w:rsidRDefault="00A3050F" w:rsidP="00A3050F">
      <w:r>
        <w:t>and t</w:t>
      </w:r>
      <w:r w:rsidRPr="007E76EC">
        <w:t xml:space="preserve">he linearization </w:t>
      </w:r>
      <w:r w:rsidR="00DF221F" w:rsidRPr="00DF221F">
        <w:rPr>
          <w:position w:val="-12"/>
        </w:rPr>
        <w:object w:dxaOrig="620" w:dyaOrig="360" w14:anchorId="2B25F39C">
          <v:shape id="_x0000_i3022" type="#_x0000_t75" style="width:30.75pt;height:18pt" o:ole="">
            <v:imagedata r:id="rId4028" o:title=""/>
          </v:shape>
          <o:OLEObject Type="Embed" ProgID="Equation.DSMT4" ShapeID="_x0000_i3022" DrawAspect="Content" ObjectID="_1527086647" r:id="rId4029"/>
        </w:object>
      </w:r>
      <w:r w:rsidRPr="007E76EC">
        <w:t xml:space="preserve"> of </w:t>
      </w:r>
      <w:r w:rsidR="00DF221F" w:rsidRPr="00DF221F">
        <w:rPr>
          <w:position w:val="-12"/>
        </w:rPr>
        <w:object w:dxaOrig="440" w:dyaOrig="360" w14:anchorId="610C432E">
          <v:shape id="_x0000_i3023" type="#_x0000_t75" style="width:21.75pt;height:18pt" o:ole="">
            <v:imagedata r:id="rId4030" o:title=""/>
          </v:shape>
          <o:OLEObject Type="Embed" ProgID="Equation.DSMT4" ShapeID="_x0000_i3023" DrawAspect="Content" ObjectID="_1527086648" r:id="rId4031"/>
        </w:object>
      </w:r>
      <w:r w:rsidRPr="007E76EC">
        <w:t xml:space="preserve"> has the form</w:t>
      </w:r>
    </w:p>
    <w:p w14:paraId="0EDD0C62" w14:textId="194A42FD" w:rsidR="00A3050F" w:rsidRDefault="00A3050F" w:rsidP="00A3050F">
      <w:pPr>
        <w:pStyle w:val="MTDisplayEquation"/>
      </w:pPr>
      <w:r>
        <w:tab/>
      </w:r>
      <w:r w:rsidR="00DF221F" w:rsidRPr="00DF221F">
        <w:rPr>
          <w:position w:val="-28"/>
        </w:rPr>
        <w:object w:dxaOrig="5800" w:dyaOrig="680" w14:anchorId="0F1FDF24">
          <v:shape id="_x0000_i3024" type="#_x0000_t75" style="width:290.25pt;height:33.75pt" o:ole="">
            <v:imagedata r:id="rId4032" o:title=""/>
          </v:shape>
          <o:OLEObject Type="Embed" ProgID="Equation.DSMT4" ShapeID="_x0000_i3024" DrawAspect="Content" ObjectID="_1527086649" r:id="rId4033"/>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05" w:author="Gerard" w:date="2016-05-03T13:31:00Z">
          <w:r w:rsidR="00572445">
            <w:rPr>
              <w:noProof/>
            </w:rPr>
            <w:instrText>123</w:instrText>
          </w:r>
        </w:ins>
        <w:del w:id="1206" w:author="Gerard" w:date="2016-05-03T13:11:00Z">
          <w:r w:rsidR="00122ED6" w:rsidDel="004A222F">
            <w:rPr>
              <w:noProof/>
            </w:rPr>
            <w:delInstrText>124</w:delInstrText>
          </w:r>
        </w:del>
      </w:fldSimple>
      <w:r w:rsidR="007B3D93">
        <w:instrText>)</w:instrText>
      </w:r>
      <w:r w:rsidR="007B3D93">
        <w:fldChar w:fldCharType="end"/>
      </w:r>
    </w:p>
    <w:p w14:paraId="5130CA8A" w14:textId="77777777" w:rsidR="00A3050F" w:rsidRDefault="00A3050F" w:rsidP="00A3050F">
      <w:pPr>
        <w:pStyle w:val="Heading3"/>
      </w:pPr>
      <w:bookmarkStart w:id="1207" w:name="_Toc302112112"/>
      <w:r>
        <w:t>Gap Function</w:t>
      </w:r>
      <w:bookmarkEnd w:id="1207"/>
    </w:p>
    <w:p w14:paraId="57D70026" w14:textId="6F51F9F2" w:rsidR="00A3050F" w:rsidRDefault="00A3050F" w:rsidP="00A3050F">
      <w:r w:rsidRPr="007E76EC">
        <w:t xml:space="preserve">The gap function </w:t>
      </w:r>
      <w:r w:rsidR="00DF221F" w:rsidRPr="00DF221F">
        <w:rPr>
          <w:position w:val="-10"/>
        </w:rPr>
        <w:object w:dxaOrig="220" w:dyaOrig="260" w14:anchorId="57A5874E">
          <v:shape id="_x0000_i3025" type="#_x0000_t75" style="width:11.25pt;height:12.75pt" o:ole="">
            <v:imagedata r:id="rId4034" o:title=""/>
          </v:shape>
          <o:OLEObject Type="Embed" ProgID="Equation.DSMT4" ShapeID="_x0000_i3025" DrawAspect="Content" ObjectID="_1527086650" r:id="rId4035"/>
        </w:object>
      </w:r>
      <w:r>
        <w:t>, representing the distance between the contact surfaces,</w:t>
      </w:r>
      <w:r w:rsidRPr="007E76EC">
        <w:t xml:space="preserve"> is defined </w:t>
      </w:r>
      <w:r>
        <w:t>by</w:t>
      </w:r>
    </w:p>
    <w:p w14:paraId="6E2DA0D9" w14:textId="16910AC3" w:rsidR="00A3050F" w:rsidRDefault="00A3050F" w:rsidP="00A3050F">
      <w:pPr>
        <w:pStyle w:val="MTDisplayEquation"/>
      </w:pPr>
      <w:r>
        <w:tab/>
      </w:r>
      <w:r w:rsidR="00DF221F" w:rsidRPr="00DF221F">
        <w:rPr>
          <w:position w:val="-18"/>
        </w:rPr>
        <w:object w:dxaOrig="3720" w:dyaOrig="480" w14:anchorId="7F3E2A5A">
          <v:shape id="_x0000_i3026" type="#_x0000_t75" style="width:186pt;height:24pt" o:ole="">
            <v:imagedata r:id="rId4036" o:title=""/>
          </v:shape>
          <o:OLEObject Type="Embed" ProgID="Equation.DSMT4" ShapeID="_x0000_i3026" DrawAspect="Content" ObjectID="_1527086651" r:id="rId403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08" w:author="Gerard" w:date="2016-05-03T13:31:00Z">
          <w:r w:rsidR="00572445">
            <w:rPr>
              <w:noProof/>
            </w:rPr>
            <w:instrText>124</w:instrText>
          </w:r>
        </w:ins>
        <w:del w:id="1209" w:author="Gerard" w:date="2016-05-03T13:11:00Z">
          <w:r w:rsidR="00122ED6" w:rsidDel="004A222F">
            <w:rPr>
              <w:noProof/>
            </w:rPr>
            <w:delInstrText>125</w:delInstrText>
          </w:r>
        </w:del>
      </w:fldSimple>
      <w:r w:rsidR="007B3D93">
        <w:instrText>)</w:instrText>
      </w:r>
      <w:r w:rsidR="007B3D93">
        <w:fldChar w:fldCharType="end"/>
      </w:r>
    </w:p>
    <w:p w14:paraId="67808603" w14:textId="77777777" w:rsidR="00A3050F" w:rsidRDefault="00A3050F" w:rsidP="00A3050F">
      <w:r>
        <w:t>The linearization of variables associated with motion, pressure, and concentration, is given by</w:t>
      </w:r>
    </w:p>
    <w:p w14:paraId="48A2118F" w14:textId="530209B3" w:rsidR="00A3050F" w:rsidRDefault="00A3050F" w:rsidP="00A3050F">
      <w:pPr>
        <w:pStyle w:val="MTDisplayEquation"/>
      </w:pPr>
      <w:r>
        <w:tab/>
      </w:r>
      <w:r w:rsidR="00DF221F" w:rsidRPr="00DF221F">
        <w:rPr>
          <w:position w:val="-220"/>
        </w:rPr>
        <w:object w:dxaOrig="4220" w:dyaOrig="4520" w14:anchorId="044A1007">
          <v:shape id="_x0000_i3027" type="#_x0000_t75" style="width:210.75pt;height:225.75pt" o:ole="">
            <v:imagedata r:id="rId4038" o:title=""/>
          </v:shape>
          <o:OLEObject Type="Embed" ProgID="Equation.DSMT4" ShapeID="_x0000_i3027" DrawAspect="Content" ObjectID="_1527086652" r:id="rId403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10" w:author="Gerard" w:date="2016-05-03T13:31:00Z">
          <w:r w:rsidR="00572445">
            <w:rPr>
              <w:noProof/>
            </w:rPr>
            <w:instrText>125</w:instrText>
          </w:r>
        </w:ins>
        <w:del w:id="1211" w:author="Gerard" w:date="2016-05-03T13:11:00Z">
          <w:r w:rsidR="00122ED6" w:rsidDel="004A222F">
            <w:rPr>
              <w:noProof/>
            </w:rPr>
            <w:delInstrText>126</w:delInstrText>
          </w:r>
        </w:del>
      </w:fldSimple>
      <w:r w:rsidR="007B3D93">
        <w:instrText>)</w:instrText>
      </w:r>
      <w:r w:rsidR="007B3D93">
        <w:fldChar w:fldCharType="end"/>
      </w:r>
    </w:p>
    <w:p w14:paraId="0C886714" w14:textId="77777777" w:rsidR="00A3050F" w:rsidRDefault="00A3050F" w:rsidP="00A3050F">
      <w:r>
        <w:t>where</w:t>
      </w:r>
    </w:p>
    <w:p w14:paraId="67E732B8" w14:textId="3FD8024C" w:rsidR="00A3050F" w:rsidRDefault="00A3050F" w:rsidP="00A3050F">
      <w:pPr>
        <w:pStyle w:val="MTDisplayEquation"/>
      </w:pPr>
      <w:r>
        <w:tab/>
      </w:r>
      <w:r w:rsidR="00DF221F" w:rsidRPr="00DF221F">
        <w:rPr>
          <w:position w:val="-36"/>
        </w:rPr>
        <w:object w:dxaOrig="4620" w:dyaOrig="800" w14:anchorId="7B33E09D">
          <v:shape id="_x0000_i3028" type="#_x0000_t75" style="width:231pt;height:39.75pt" o:ole="">
            <v:imagedata r:id="rId4040" o:title=""/>
          </v:shape>
          <o:OLEObject Type="Embed" ProgID="Equation.DSMT4" ShapeID="_x0000_i3028" DrawAspect="Content" ObjectID="_1527086653" r:id="rId404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12" w:author="Gerard" w:date="2016-05-03T13:31:00Z">
          <w:r w:rsidR="00572445">
            <w:rPr>
              <w:noProof/>
            </w:rPr>
            <w:instrText>126</w:instrText>
          </w:r>
        </w:ins>
        <w:del w:id="1213" w:author="Gerard" w:date="2016-05-03T13:11:00Z">
          <w:r w:rsidR="00122ED6" w:rsidDel="004A222F">
            <w:rPr>
              <w:noProof/>
            </w:rPr>
            <w:delInstrText>127</w:delInstrText>
          </w:r>
        </w:del>
      </w:fldSimple>
      <w:r w:rsidR="007B3D93">
        <w:instrText>)</w:instrText>
      </w:r>
      <w:r w:rsidR="007B3D93">
        <w:fldChar w:fldCharType="end"/>
      </w:r>
    </w:p>
    <w:p w14:paraId="2B91AF7C" w14:textId="211FE18C" w:rsidR="00A3050F" w:rsidRDefault="00A3050F" w:rsidP="00A3050F">
      <w:r>
        <w:t xml:space="preserve">with </w:t>
      </w:r>
      <w:r w:rsidR="00DF221F" w:rsidRPr="00DF221F">
        <w:rPr>
          <w:position w:val="-16"/>
        </w:rPr>
        <w:object w:dxaOrig="1320" w:dyaOrig="480" w14:anchorId="6FAFAED4">
          <v:shape id="_x0000_i3029" type="#_x0000_t75" style="width:66pt;height:24pt" o:ole="">
            <v:imagedata r:id="rId4042" o:title=""/>
          </v:shape>
          <o:OLEObject Type="Embed" ProgID="Equation.DSMT4" ShapeID="_x0000_i3029" DrawAspect="Content" ObjectID="_1527086654" r:id="rId4043"/>
        </w:object>
      </w:r>
      <w:r>
        <w:t xml:space="preserve"> and </w:t>
      </w:r>
      <w:r w:rsidR="00DF221F" w:rsidRPr="00DF221F">
        <w:rPr>
          <w:position w:val="-14"/>
        </w:rPr>
        <w:object w:dxaOrig="1380" w:dyaOrig="420" w14:anchorId="7E618DB9">
          <v:shape id="_x0000_i3030" type="#_x0000_t75" style="width:69pt;height:21pt" o:ole="">
            <v:imagedata r:id="rId4044" o:title=""/>
          </v:shape>
          <o:OLEObject Type="Embed" ProgID="Equation.DSMT4" ShapeID="_x0000_i3030" DrawAspect="Content" ObjectID="_1527086655" r:id="rId4045"/>
        </w:object>
      </w:r>
      <w:r>
        <w:t>.</w:t>
      </w:r>
    </w:p>
    <w:p w14:paraId="0F05FE71" w14:textId="77777777" w:rsidR="00A3050F" w:rsidRDefault="00A3050F" w:rsidP="00A3050F">
      <w:pPr>
        <w:pStyle w:val="Heading3"/>
      </w:pPr>
      <w:bookmarkStart w:id="1214" w:name="_Toc302112113"/>
      <w:r>
        <w:t>Penalty Method</w:t>
      </w:r>
      <w:bookmarkEnd w:id="1214"/>
    </w:p>
    <w:p w14:paraId="73FEF915" w14:textId="77777777" w:rsidR="00A3050F" w:rsidRDefault="00A3050F" w:rsidP="00A3050F">
      <w:r>
        <w:t>Let the normal component of the contact traction be described by the penalty function,</w:t>
      </w:r>
    </w:p>
    <w:p w14:paraId="17A69823" w14:textId="0F17C72E" w:rsidR="00A3050F" w:rsidRDefault="00A3050F" w:rsidP="00A3050F">
      <w:pPr>
        <w:pStyle w:val="MTDisplayEquation"/>
      </w:pPr>
      <w:r>
        <w:tab/>
      </w:r>
      <w:r w:rsidR="00DF221F" w:rsidRPr="00DF221F">
        <w:rPr>
          <w:position w:val="-66"/>
        </w:rPr>
        <w:object w:dxaOrig="1680" w:dyaOrig="920" w14:anchorId="761C66BB">
          <v:shape id="_x0000_i3031" type="#_x0000_t75" style="width:84pt;height:45.75pt" o:ole="">
            <v:imagedata r:id="rId4046" o:title=""/>
          </v:shape>
          <o:OLEObject Type="Embed" ProgID="Equation.DSMT4" ShapeID="_x0000_i3031" DrawAspect="Content" ObjectID="_1527086656" r:id="rId404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15" w:author="Gerard" w:date="2016-05-03T13:31:00Z">
          <w:r w:rsidR="00572445">
            <w:rPr>
              <w:noProof/>
            </w:rPr>
            <w:instrText>127</w:instrText>
          </w:r>
        </w:ins>
        <w:del w:id="1216" w:author="Gerard" w:date="2016-05-03T13:11:00Z">
          <w:r w:rsidR="00122ED6" w:rsidDel="004A222F">
            <w:rPr>
              <w:noProof/>
            </w:rPr>
            <w:delInstrText>128</w:delInstrText>
          </w:r>
        </w:del>
      </w:fldSimple>
      <w:r w:rsidR="007B3D93">
        <w:instrText>)</w:instrText>
      </w:r>
      <w:r w:rsidR="007B3D93">
        <w:fldChar w:fldCharType="end"/>
      </w:r>
    </w:p>
    <w:p w14:paraId="6D2733C7" w14:textId="7E65C06A" w:rsidR="00A3050F" w:rsidRDefault="00A3050F" w:rsidP="00A3050F">
      <w:r>
        <w:t xml:space="preserve">where </w:t>
      </w:r>
      <w:r w:rsidR="00DF221F" w:rsidRPr="00DF221F">
        <w:rPr>
          <w:position w:val="-12"/>
        </w:rPr>
        <w:object w:dxaOrig="260" w:dyaOrig="360" w14:anchorId="1710C047">
          <v:shape id="_x0000_i3032" type="#_x0000_t75" style="width:12.75pt;height:18pt" o:ole="">
            <v:imagedata r:id="rId4048" o:title=""/>
          </v:shape>
          <o:OLEObject Type="Embed" ProgID="Equation.DSMT4" ShapeID="_x0000_i3032" DrawAspect="Content" ObjectID="_1527086657" r:id="rId4049"/>
        </w:object>
      </w:r>
      <w:r>
        <w:t xml:space="preserve"> is a penalty factor associated with </w:t>
      </w:r>
      <w:r w:rsidR="00DF221F" w:rsidRPr="00DF221F">
        <w:rPr>
          <w:position w:val="-12"/>
        </w:rPr>
        <w:object w:dxaOrig="220" w:dyaOrig="360" w14:anchorId="72B67CD4">
          <v:shape id="_x0000_i3033" type="#_x0000_t75" style="width:11.25pt;height:18pt" o:ole="">
            <v:imagedata r:id="rId4050" o:title=""/>
          </v:shape>
          <o:OLEObject Type="Embed" ProgID="Equation.DSMT4" ShapeID="_x0000_i3033" DrawAspect="Content" ObjectID="_1527086658" r:id="rId4051"/>
        </w:object>
      </w:r>
      <w:r>
        <w:t>.  Similarly, let</w:t>
      </w:r>
    </w:p>
    <w:p w14:paraId="13FA5AEC" w14:textId="3E30B195" w:rsidR="00A3050F" w:rsidRDefault="00A3050F" w:rsidP="00A3050F">
      <w:pPr>
        <w:pStyle w:val="MTDisplayEquation"/>
      </w:pPr>
      <w:r>
        <w:lastRenderedPageBreak/>
        <w:tab/>
      </w:r>
      <w:r w:rsidR="00DF221F" w:rsidRPr="00DF221F">
        <w:rPr>
          <w:position w:val="-40"/>
        </w:rPr>
        <w:object w:dxaOrig="3500" w:dyaOrig="920" w14:anchorId="134AFF7C">
          <v:shape id="_x0000_i3034" type="#_x0000_t75" style="width:174.75pt;height:45.75pt" o:ole="">
            <v:imagedata r:id="rId4052" o:title=""/>
          </v:shape>
          <o:OLEObject Type="Embed" ProgID="Equation.DSMT4" ShapeID="_x0000_i3034" DrawAspect="Content" ObjectID="_1527086659" r:id="rId405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17" w:author="Gerard" w:date="2016-05-03T13:31:00Z">
          <w:r w:rsidR="00572445">
            <w:rPr>
              <w:noProof/>
            </w:rPr>
            <w:instrText>128</w:instrText>
          </w:r>
        </w:ins>
        <w:del w:id="1218" w:author="Gerard" w:date="2016-05-03T13:11:00Z">
          <w:r w:rsidR="00122ED6" w:rsidDel="004A222F">
            <w:rPr>
              <w:noProof/>
            </w:rPr>
            <w:delInstrText>129</w:delInstrText>
          </w:r>
        </w:del>
      </w:fldSimple>
      <w:r w:rsidR="007B3D93">
        <w:instrText>)</w:instrText>
      </w:r>
      <w:r w:rsidR="007B3D93">
        <w:fldChar w:fldCharType="end"/>
      </w:r>
    </w:p>
    <w:p w14:paraId="067ECC81" w14:textId="77777777" w:rsidR="00A3050F" w:rsidRDefault="00A3050F" w:rsidP="00A3050F">
      <w:r>
        <w:t>and</w:t>
      </w:r>
    </w:p>
    <w:p w14:paraId="49783041" w14:textId="5FB4CDF5" w:rsidR="00A3050F" w:rsidRDefault="00A3050F" w:rsidP="00A3050F">
      <w:pPr>
        <w:pStyle w:val="MTDisplayEquation"/>
      </w:pPr>
      <w:r>
        <w:tab/>
      </w:r>
      <w:r w:rsidR="00DF221F" w:rsidRPr="00DF221F">
        <w:rPr>
          <w:position w:val="-40"/>
        </w:rPr>
        <w:object w:dxaOrig="3620" w:dyaOrig="920" w14:anchorId="6DBA0ED5">
          <v:shape id="_x0000_i3035" type="#_x0000_t75" style="width:180.75pt;height:45.75pt" o:ole="">
            <v:imagedata r:id="rId4054" o:title=""/>
          </v:shape>
          <o:OLEObject Type="Embed" ProgID="Equation.DSMT4" ShapeID="_x0000_i3035" DrawAspect="Content" ObjectID="_1527086660" r:id="rId405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19" w:author="Gerard" w:date="2016-05-03T13:31:00Z">
          <w:r w:rsidR="00572445">
            <w:rPr>
              <w:noProof/>
            </w:rPr>
            <w:instrText>129</w:instrText>
          </w:r>
        </w:ins>
        <w:del w:id="1220" w:author="Gerard" w:date="2016-05-03T13:11:00Z">
          <w:r w:rsidR="00122ED6" w:rsidDel="004A222F">
            <w:rPr>
              <w:noProof/>
            </w:rPr>
            <w:delInstrText>130</w:delInstrText>
          </w:r>
        </w:del>
      </w:fldSimple>
      <w:r w:rsidR="007B3D93">
        <w:instrText>)</w:instrText>
      </w:r>
      <w:r w:rsidR="007B3D93">
        <w:fldChar w:fldCharType="end"/>
      </w:r>
    </w:p>
    <w:p w14:paraId="22DFFAB7" w14:textId="72FCFC52" w:rsidR="00A3050F" w:rsidRDefault="00A3050F" w:rsidP="00A3050F">
      <w:r>
        <w:t xml:space="preserve">where </w:t>
      </w:r>
      <w:r w:rsidR="00DF221F" w:rsidRPr="00DF221F">
        <w:rPr>
          <w:position w:val="-14"/>
        </w:rPr>
        <w:object w:dxaOrig="279" w:dyaOrig="380" w14:anchorId="67AF6C81">
          <v:shape id="_x0000_i3036" type="#_x0000_t75" style="width:14.25pt;height:18.75pt" o:ole="">
            <v:imagedata r:id="rId4056" o:title=""/>
          </v:shape>
          <o:OLEObject Type="Embed" ProgID="Equation.DSMT4" ShapeID="_x0000_i3036" DrawAspect="Content" ObjectID="_1527086661" r:id="rId4057"/>
        </w:object>
      </w:r>
      <w:r>
        <w:t xml:space="preserve"> and </w:t>
      </w:r>
      <w:r w:rsidR="00DF221F" w:rsidRPr="00DF221F">
        <w:rPr>
          <w:position w:val="-12"/>
        </w:rPr>
        <w:object w:dxaOrig="260" w:dyaOrig="360" w14:anchorId="71C946C9">
          <v:shape id="_x0000_i3037" type="#_x0000_t75" style="width:12.75pt;height:18pt" o:ole="">
            <v:imagedata r:id="rId4058" o:title=""/>
          </v:shape>
          <o:OLEObject Type="Embed" ProgID="Equation.DSMT4" ShapeID="_x0000_i3037" DrawAspect="Content" ObjectID="_1527086662" r:id="rId4059"/>
        </w:object>
      </w:r>
      <w:r>
        <w:t xml:space="preserve"> are penalty factors associated with </w:t>
      </w:r>
      <w:r w:rsidR="00DF221F" w:rsidRPr="00DF221F">
        <w:rPr>
          <w:position w:val="-12"/>
        </w:rPr>
        <w:object w:dxaOrig="880" w:dyaOrig="400" w14:anchorId="7752F58B">
          <v:shape id="_x0000_i3038" type="#_x0000_t75" style="width:44.25pt;height:20.25pt" o:ole="">
            <v:imagedata r:id="rId4060" o:title=""/>
          </v:shape>
          <o:OLEObject Type="Embed" ProgID="Equation.DSMT4" ShapeID="_x0000_i3038" DrawAspect="Content" ObjectID="_1527086663" r:id="rId4061"/>
        </w:object>
      </w:r>
      <w:r>
        <w:t xml:space="preserve"> and </w:t>
      </w:r>
      <w:r w:rsidR="00DF221F" w:rsidRPr="00DF221F">
        <w:rPr>
          <w:position w:val="-12"/>
        </w:rPr>
        <w:object w:dxaOrig="940" w:dyaOrig="400" w14:anchorId="36B717BB">
          <v:shape id="_x0000_i3039" type="#_x0000_t75" style="width:47.25pt;height:20.25pt" o:ole="">
            <v:imagedata r:id="rId4062" o:title=""/>
          </v:shape>
          <o:OLEObject Type="Embed" ProgID="Equation.DSMT4" ShapeID="_x0000_i3039" DrawAspect="Content" ObjectID="_1527086664" r:id="rId4063"/>
        </w:object>
      </w:r>
      <w:r>
        <w:t>, respectively.  It follows that</w:t>
      </w:r>
    </w:p>
    <w:p w14:paraId="05A214CD" w14:textId="0C2FD203" w:rsidR="00A3050F" w:rsidRPr="00A63D29" w:rsidRDefault="00A3050F" w:rsidP="00A3050F">
      <w:pPr>
        <w:pStyle w:val="MTDisplayEquation"/>
      </w:pPr>
      <w:r>
        <w:tab/>
      </w:r>
      <w:r w:rsidR="00DF221F" w:rsidRPr="00DF221F">
        <w:rPr>
          <w:position w:val="-126"/>
        </w:rPr>
        <w:object w:dxaOrig="3879" w:dyaOrig="2280" w14:anchorId="4CB7D4E4">
          <v:shape id="_x0000_i3040" type="#_x0000_t75" style="width:194.25pt;height:114pt" o:ole="">
            <v:imagedata r:id="rId4064" o:title=""/>
          </v:shape>
          <o:OLEObject Type="Embed" ProgID="Equation.DSMT4" ShapeID="_x0000_i3040" DrawAspect="Content" ObjectID="_1527086665" r:id="rId406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21" w:author="Gerard" w:date="2016-05-03T13:31:00Z">
          <w:r w:rsidR="00572445">
            <w:rPr>
              <w:noProof/>
            </w:rPr>
            <w:instrText>130</w:instrText>
          </w:r>
        </w:ins>
        <w:del w:id="1222" w:author="Gerard" w:date="2016-05-03T13:11:00Z">
          <w:r w:rsidR="00122ED6" w:rsidDel="004A222F">
            <w:rPr>
              <w:noProof/>
            </w:rPr>
            <w:delInstrText>131</w:delInstrText>
          </w:r>
        </w:del>
      </w:fldSimple>
      <w:r w:rsidR="007B3D93">
        <w:instrText>)</w:instrText>
      </w:r>
      <w:r w:rsidR="007B3D93">
        <w:fldChar w:fldCharType="end"/>
      </w:r>
    </w:p>
    <w:p w14:paraId="27EC0FA9" w14:textId="6F2A5C37" w:rsidR="00A3050F" w:rsidRDefault="00A3050F" w:rsidP="00A3050F">
      <w:r>
        <w:t>The effective normal fluid flux is given in Eq.</w:t>
      </w:r>
      <w:r>
        <w:fldChar w:fldCharType="begin"/>
      </w:r>
      <w:r>
        <w:instrText xml:space="preserve"> GOTOBUTTON ZEqnNum616120  \* MERGEFORMAT </w:instrText>
      </w:r>
      <w:fldSimple w:instr=" REF ZEqnNum616120 \* Charformat \! \* MERGEFORMAT ">
        <w:r w:rsidR="00572445">
          <w:instrText>(3.118)</w:instrText>
        </w:r>
      </w:fldSimple>
      <w:r>
        <w:fldChar w:fldCharType="end"/>
      </w:r>
      <w:r>
        <w:t>,</w:t>
      </w:r>
    </w:p>
    <w:p w14:paraId="472089D0" w14:textId="2EF75E3B" w:rsidR="00A3050F" w:rsidRDefault="00A3050F" w:rsidP="00DD3484">
      <w:pPr>
        <w:pStyle w:val="MTDisplayEquation"/>
      </w:pPr>
      <w:r>
        <w:tab/>
      </w:r>
      <w:r w:rsidR="00DF221F" w:rsidRPr="00DF221F">
        <w:rPr>
          <w:position w:val="-30"/>
        </w:rPr>
        <w:object w:dxaOrig="1760" w:dyaOrig="560" w14:anchorId="6BDB3658">
          <v:shape id="_x0000_i3041" type="#_x0000_t75" style="width:87.75pt;height:27.75pt" o:ole="">
            <v:imagedata r:id="rId4066" o:title=""/>
          </v:shape>
          <o:OLEObject Type="Embed" ProgID="Equation.DSMT4" ShapeID="_x0000_i3041" DrawAspect="Content" ObjectID="_1527086666" r:id="rId4067"/>
        </w:object>
      </w:r>
      <w:r>
        <w:t xml:space="preserve"> </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23" w:author="Gerard" w:date="2016-05-03T13:31:00Z">
          <w:r w:rsidR="00572445">
            <w:rPr>
              <w:noProof/>
            </w:rPr>
            <w:instrText>131</w:instrText>
          </w:r>
        </w:ins>
        <w:del w:id="1224" w:author="Gerard" w:date="2016-05-03T13:11:00Z">
          <w:r w:rsidR="00122ED6" w:rsidDel="004A222F">
            <w:rPr>
              <w:noProof/>
            </w:rPr>
            <w:delInstrText>132</w:delInstrText>
          </w:r>
        </w:del>
      </w:fldSimple>
      <w:r w:rsidR="007B3D93">
        <w:instrText>)</w:instrText>
      </w:r>
      <w:r w:rsidR="007B3D93">
        <w:fldChar w:fldCharType="end"/>
      </w:r>
    </w:p>
    <w:p w14:paraId="1B46D5DD" w14:textId="6BC11155" w:rsidR="00A3050F" w:rsidRDefault="00A3050F" w:rsidP="00A3050F">
      <w:r>
        <w:t>so that</w:t>
      </w:r>
    </w:p>
    <w:p w14:paraId="68C2E13D" w14:textId="0BAFF019" w:rsidR="00A3050F" w:rsidRPr="00A3050F" w:rsidRDefault="00A3050F" w:rsidP="00DD3484">
      <w:pPr>
        <w:pStyle w:val="MTDisplayEquation"/>
      </w:pPr>
      <w:r>
        <w:tab/>
      </w:r>
      <w:r w:rsidR="00DF221F" w:rsidRPr="00DF221F">
        <w:rPr>
          <w:position w:val="-38"/>
        </w:rPr>
        <w:object w:dxaOrig="7680" w:dyaOrig="880" w14:anchorId="5AFB4324">
          <v:shape id="_x0000_i3042" type="#_x0000_t75" style="width:384pt;height:44.25pt" o:ole="">
            <v:imagedata r:id="rId4068" o:title=""/>
          </v:shape>
          <o:OLEObject Type="Embed" ProgID="Equation.DSMT4" ShapeID="_x0000_i3042" DrawAspect="Content" ObjectID="_1527086667" r:id="rId4069"/>
        </w:object>
      </w:r>
      <w:r>
        <w:t xml:space="preserve"> </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25" w:author="Gerard" w:date="2016-05-03T13:31:00Z">
          <w:r w:rsidR="00572445">
            <w:rPr>
              <w:noProof/>
            </w:rPr>
            <w:instrText>132</w:instrText>
          </w:r>
        </w:ins>
        <w:del w:id="1226" w:author="Gerard" w:date="2016-05-03T13:11:00Z">
          <w:r w:rsidR="00122ED6" w:rsidDel="004A222F">
            <w:rPr>
              <w:noProof/>
            </w:rPr>
            <w:delInstrText>133</w:delInstrText>
          </w:r>
        </w:del>
      </w:fldSimple>
      <w:r w:rsidR="007B3D93">
        <w:instrText>)</w:instrText>
      </w:r>
      <w:r w:rsidR="007B3D93">
        <w:fldChar w:fldCharType="end"/>
      </w:r>
    </w:p>
    <w:p w14:paraId="3604B98A" w14:textId="783C60F2" w:rsidR="00A3050F" w:rsidRDefault="00A3050F" w:rsidP="00A3050F">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419F551D">
          <v:shape id="_x0000_i3043" type="#_x0000_t75" style="width:21.75pt;height:18pt" o:ole="">
            <v:imagedata r:id="rId4070" o:title=""/>
          </v:shape>
          <o:OLEObject Type="Embed" ProgID="Equation.DSMT4" ShapeID="_x0000_i3043" DrawAspect="Content" ObjectID="_1527086668" r:id="rId4071"/>
        </w:object>
      </w:r>
      <w:r w:rsidRPr="00A63D29">
        <w:t xml:space="preserve"> are</w:t>
      </w:r>
    </w:p>
    <w:p w14:paraId="6E4EBE65" w14:textId="5C686E8E" w:rsidR="00A3050F" w:rsidRDefault="00A3050F" w:rsidP="00A3050F">
      <w:pPr>
        <w:pStyle w:val="MTDisplayEquation"/>
      </w:pPr>
      <w:r>
        <w:tab/>
      </w:r>
      <w:r w:rsidR="00DF221F" w:rsidRPr="00DF221F">
        <w:rPr>
          <w:position w:val="-124"/>
        </w:rPr>
        <w:object w:dxaOrig="7820" w:dyaOrig="2220" w14:anchorId="4766E059">
          <v:shape id="_x0000_i3044" type="#_x0000_t75" style="width:390.75pt;height:111pt" o:ole="">
            <v:imagedata r:id="rId4072" o:title=""/>
          </v:shape>
          <o:OLEObject Type="Embed" ProgID="Equation.DSMT4" ShapeID="_x0000_i3044" DrawAspect="Content" ObjectID="_1527086669" r:id="rId407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27" w:author="Gerard" w:date="2016-05-03T13:31:00Z">
          <w:r w:rsidR="00572445">
            <w:rPr>
              <w:noProof/>
            </w:rPr>
            <w:instrText>133</w:instrText>
          </w:r>
        </w:ins>
        <w:del w:id="1228" w:author="Gerard" w:date="2016-05-03T13:11:00Z">
          <w:r w:rsidR="00122ED6" w:rsidDel="004A222F">
            <w:rPr>
              <w:noProof/>
            </w:rPr>
            <w:delInstrText>134</w:delInstrText>
          </w:r>
        </w:del>
      </w:fldSimple>
      <w:r w:rsidR="007B3D93">
        <w:instrText>)</w:instrText>
      </w:r>
      <w:r w:rsidR="007B3D93">
        <w:fldChar w:fldCharType="end"/>
      </w:r>
    </w:p>
    <w:p w14:paraId="5DEB0BAC" w14:textId="333AE868" w:rsidR="00A3050F" w:rsidRDefault="00A3050F" w:rsidP="00A3050F">
      <w:pPr>
        <w:pStyle w:val="MTDisplayEquation"/>
      </w:pPr>
      <w:r>
        <w:tab/>
      </w:r>
      <w:r w:rsidR="00DF221F" w:rsidRPr="00DF221F">
        <w:rPr>
          <w:position w:val="-126"/>
        </w:rPr>
        <w:object w:dxaOrig="7000" w:dyaOrig="2299" w14:anchorId="5AF777D2">
          <v:shape id="_x0000_i3045" type="#_x0000_t75" style="width:350.25pt;height:114.75pt" o:ole="">
            <v:imagedata r:id="rId4074" o:title=""/>
          </v:shape>
          <o:OLEObject Type="Embed" ProgID="Equation.DSMT4" ShapeID="_x0000_i3045" DrawAspect="Content" ObjectID="_1527086670" r:id="rId407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29" w:author="Gerard" w:date="2016-05-03T13:31:00Z">
          <w:r w:rsidR="00572445">
            <w:rPr>
              <w:noProof/>
            </w:rPr>
            <w:instrText>134</w:instrText>
          </w:r>
        </w:ins>
        <w:del w:id="1230" w:author="Gerard" w:date="2016-05-03T13:11:00Z">
          <w:r w:rsidR="00122ED6" w:rsidDel="004A222F">
            <w:rPr>
              <w:noProof/>
            </w:rPr>
            <w:delInstrText>135</w:delInstrText>
          </w:r>
        </w:del>
      </w:fldSimple>
      <w:r w:rsidR="007B3D93">
        <w:instrText>)</w:instrText>
      </w:r>
      <w:r w:rsidR="007B3D93">
        <w:fldChar w:fldCharType="end"/>
      </w:r>
    </w:p>
    <w:p w14:paraId="1D2B9D61" w14:textId="6CE49DBD" w:rsidR="00A3050F" w:rsidRPr="00A97B84" w:rsidRDefault="00A3050F" w:rsidP="00A3050F">
      <w:pPr>
        <w:pStyle w:val="MTDisplayEquation"/>
      </w:pPr>
      <w:r>
        <w:lastRenderedPageBreak/>
        <w:tab/>
      </w:r>
      <w:r w:rsidR="00DF221F" w:rsidRPr="00DF221F">
        <w:rPr>
          <w:position w:val="-208"/>
        </w:rPr>
        <w:object w:dxaOrig="7220" w:dyaOrig="3920" w14:anchorId="55112F99">
          <v:shape id="_x0000_i3046" type="#_x0000_t75" style="width:360.75pt;height:195.75pt" o:ole="">
            <v:imagedata r:id="rId4076" o:title=""/>
          </v:shape>
          <o:OLEObject Type="Embed" ProgID="Equation.DSMT4" ShapeID="_x0000_i3046" DrawAspect="Content" ObjectID="_1527086671" r:id="rId407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31" w:author="Gerard" w:date="2016-05-03T13:31:00Z">
          <w:r w:rsidR="00572445">
            <w:rPr>
              <w:noProof/>
            </w:rPr>
            <w:instrText>135</w:instrText>
          </w:r>
        </w:ins>
        <w:del w:id="1232" w:author="Gerard" w:date="2016-05-03T13:11:00Z">
          <w:r w:rsidR="00122ED6" w:rsidDel="004A222F">
            <w:rPr>
              <w:noProof/>
            </w:rPr>
            <w:delInstrText>136</w:delInstrText>
          </w:r>
        </w:del>
      </w:fldSimple>
      <w:r w:rsidR="007B3D93">
        <w:instrText>)</w:instrText>
      </w:r>
      <w:r w:rsidR="007B3D93">
        <w:fldChar w:fldCharType="end"/>
      </w:r>
    </w:p>
    <w:p w14:paraId="2D414830" w14:textId="50EFE531" w:rsidR="00A3050F" w:rsidRDefault="00A3050F" w:rsidP="00A3050F">
      <w:r>
        <w:t xml:space="preserve">where </w:t>
      </w:r>
      <w:r w:rsidR="00DF221F" w:rsidRPr="00DF221F">
        <w:rPr>
          <w:position w:val="-18"/>
        </w:rPr>
        <w:object w:dxaOrig="1520" w:dyaOrig="480" w14:anchorId="2E8C15D0">
          <v:shape id="_x0000_i3047" type="#_x0000_t75" style="width:75.75pt;height:24pt" o:ole="">
            <v:imagedata r:id="rId4078" o:title=""/>
          </v:shape>
          <o:OLEObject Type="Embed" ProgID="Equation.DSMT4" ShapeID="_x0000_i3047" DrawAspect="Content" ObjectID="_1527086672" r:id="rId4079"/>
        </w:object>
      </w:r>
      <w:r>
        <w:t>.</w:t>
      </w:r>
    </w:p>
    <w:p w14:paraId="3C7B2AE3" w14:textId="77777777" w:rsidR="00A3050F" w:rsidRDefault="00A3050F" w:rsidP="00A3050F">
      <w:pPr>
        <w:pStyle w:val="Heading3"/>
      </w:pPr>
      <w:bookmarkStart w:id="1233" w:name="_Toc302112114"/>
      <w:r>
        <w:t>Discretization</w:t>
      </w:r>
      <w:bookmarkEnd w:id="1233"/>
    </w:p>
    <w:p w14:paraId="5C290AF3" w14:textId="77777777" w:rsidR="00A3050F" w:rsidRDefault="00A3050F" w:rsidP="00A3050F">
      <w:r w:rsidRPr="0054008E">
        <w:t>The contact integral may be discretized as</w:t>
      </w:r>
    </w:p>
    <w:p w14:paraId="2D95E6DE" w14:textId="62ADE7AE" w:rsidR="00A3050F" w:rsidRDefault="00A3050F" w:rsidP="00A3050F">
      <w:pPr>
        <w:pStyle w:val="MTDisplayEquation"/>
      </w:pPr>
      <w:r>
        <w:tab/>
      </w:r>
      <w:r w:rsidR="00DF221F" w:rsidRPr="00DF221F">
        <w:rPr>
          <w:position w:val="-32"/>
        </w:rPr>
        <w:object w:dxaOrig="8140" w:dyaOrig="800" w14:anchorId="26A0B046">
          <v:shape id="_x0000_i3048" type="#_x0000_t75" style="width:407.25pt;height:39.75pt" o:ole="">
            <v:imagedata r:id="rId4080" o:title=""/>
          </v:shape>
          <o:OLEObject Type="Embed" ProgID="Equation.DSMT4" ShapeID="_x0000_i3048" DrawAspect="Content" ObjectID="_1527086673" r:id="rId4081"/>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34" w:author="Gerard" w:date="2016-05-03T13:31:00Z">
          <w:r w:rsidR="00572445">
            <w:rPr>
              <w:noProof/>
            </w:rPr>
            <w:instrText>136</w:instrText>
          </w:r>
        </w:ins>
        <w:del w:id="1235" w:author="Gerard" w:date="2016-05-03T13:11:00Z">
          <w:r w:rsidR="00122ED6" w:rsidDel="004A222F">
            <w:rPr>
              <w:noProof/>
            </w:rPr>
            <w:delInstrText>137</w:delInstrText>
          </w:r>
        </w:del>
      </w:fldSimple>
      <w:r w:rsidR="007B3D93">
        <w:instrText>)</w:instrText>
      </w:r>
      <w:r w:rsidR="007B3D93">
        <w:fldChar w:fldCharType="end"/>
      </w:r>
    </w:p>
    <w:p w14:paraId="6AC69D46" w14:textId="77777777" w:rsidR="00A3050F" w:rsidRDefault="00A3050F" w:rsidP="00A3050F">
      <w:r w:rsidRPr="0054008E">
        <w:t>The variables may be interpolated over each element face according to</w:t>
      </w:r>
    </w:p>
    <w:p w14:paraId="608C8355" w14:textId="1674A67F" w:rsidR="00A3050F" w:rsidRDefault="00A3050F" w:rsidP="00A3050F">
      <w:pPr>
        <w:pStyle w:val="MTDisplayEquation"/>
      </w:pPr>
      <w:r>
        <w:tab/>
      </w:r>
      <w:r w:rsidR="00DF221F" w:rsidRPr="00DF221F">
        <w:rPr>
          <w:position w:val="-218"/>
        </w:rPr>
        <w:object w:dxaOrig="4360" w:dyaOrig="4480" w14:anchorId="7C4A78E7">
          <v:shape id="_x0000_i3049" type="#_x0000_t75" style="width:218.25pt;height:224.25pt" o:ole="">
            <v:imagedata r:id="rId4082" o:title=""/>
          </v:shape>
          <o:OLEObject Type="Embed" ProgID="Equation.DSMT4" ShapeID="_x0000_i3049" DrawAspect="Content" ObjectID="_1527086674" r:id="rId408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36" w:author="Gerard" w:date="2016-05-03T13:31:00Z">
          <w:r w:rsidR="00572445">
            <w:rPr>
              <w:noProof/>
            </w:rPr>
            <w:instrText>137</w:instrText>
          </w:r>
        </w:ins>
        <w:del w:id="1237" w:author="Gerard" w:date="2016-05-03T13:11:00Z">
          <w:r w:rsidR="00122ED6" w:rsidDel="004A222F">
            <w:rPr>
              <w:noProof/>
            </w:rPr>
            <w:delInstrText>138</w:delInstrText>
          </w:r>
        </w:del>
      </w:fldSimple>
      <w:r w:rsidR="007B3D93">
        <w:instrText>)</w:instrText>
      </w:r>
      <w:r w:rsidR="007B3D93">
        <w:fldChar w:fldCharType="end"/>
      </w:r>
    </w:p>
    <w:p w14:paraId="09974C4B" w14:textId="77777777" w:rsidR="00A3050F" w:rsidRDefault="00A3050F" w:rsidP="00A3050F">
      <w:r>
        <w:t>Then,</w:t>
      </w:r>
    </w:p>
    <w:p w14:paraId="0C5688C1" w14:textId="50AAD677" w:rsidR="00A3050F" w:rsidRDefault="00A3050F" w:rsidP="00A3050F">
      <w:pPr>
        <w:pStyle w:val="MTDisplayEquation"/>
      </w:pPr>
      <w:r>
        <w:lastRenderedPageBreak/>
        <w:tab/>
      </w:r>
      <w:r w:rsidR="00DF221F" w:rsidRPr="00DF221F">
        <w:rPr>
          <w:position w:val="-78"/>
        </w:rPr>
        <w:object w:dxaOrig="5980" w:dyaOrig="6800" w14:anchorId="5FA8BA01">
          <v:shape id="_x0000_i3050" type="#_x0000_t75" style="width:299.25pt;height:339.75pt" o:ole="">
            <v:imagedata r:id="rId4084" o:title=""/>
          </v:shape>
          <o:OLEObject Type="Embed" ProgID="Equation.DSMT4" ShapeID="_x0000_i3050" DrawAspect="Content" ObjectID="_1527086675" r:id="rId408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38" w:author="Gerard" w:date="2016-05-03T13:31:00Z">
          <w:r w:rsidR="00572445">
            <w:rPr>
              <w:noProof/>
            </w:rPr>
            <w:instrText>138</w:instrText>
          </w:r>
        </w:ins>
        <w:del w:id="1239" w:author="Gerard" w:date="2016-05-03T13:11:00Z">
          <w:r w:rsidR="00122ED6" w:rsidDel="004A222F">
            <w:rPr>
              <w:noProof/>
            </w:rPr>
            <w:delInstrText>139</w:delInstrText>
          </w:r>
        </w:del>
      </w:fldSimple>
      <w:r w:rsidR="007B3D93">
        <w:instrText>)</w:instrText>
      </w:r>
      <w:r w:rsidR="007B3D93">
        <w:fldChar w:fldCharType="end"/>
      </w:r>
    </w:p>
    <w:p w14:paraId="6EC90DBB" w14:textId="77777777" w:rsidR="00A3050F" w:rsidRDefault="00A3050F" w:rsidP="00A3050F">
      <w:r>
        <w:t>where</w:t>
      </w:r>
    </w:p>
    <w:p w14:paraId="3220B2EC" w14:textId="699E4EEA" w:rsidR="00A3050F" w:rsidRDefault="00A3050F" w:rsidP="00A3050F">
      <w:pPr>
        <w:pStyle w:val="MTDisplayEquation"/>
      </w:pPr>
      <w:r>
        <w:tab/>
      </w:r>
      <w:r w:rsidR="00DF221F" w:rsidRPr="00DF221F">
        <w:rPr>
          <w:position w:val="-58"/>
        </w:rPr>
        <w:object w:dxaOrig="3840" w:dyaOrig="1300" w14:anchorId="3294E09C">
          <v:shape id="_x0000_i3051" type="#_x0000_t75" style="width:192pt;height:65.25pt" o:ole="">
            <v:imagedata r:id="rId4086" o:title=""/>
          </v:shape>
          <o:OLEObject Type="Embed" ProgID="Equation.DSMT4" ShapeID="_x0000_i3051" DrawAspect="Content" ObjectID="_1527086676" r:id="rId408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40" w:author="Gerard" w:date="2016-05-03T13:31:00Z">
          <w:r w:rsidR="00572445">
            <w:rPr>
              <w:noProof/>
            </w:rPr>
            <w:instrText>139</w:instrText>
          </w:r>
        </w:ins>
        <w:del w:id="1241" w:author="Gerard" w:date="2016-05-03T13:11:00Z">
          <w:r w:rsidR="00122ED6" w:rsidDel="004A222F">
            <w:rPr>
              <w:noProof/>
            </w:rPr>
            <w:delInstrText>140</w:delInstrText>
          </w:r>
        </w:del>
      </w:fldSimple>
      <w:r w:rsidR="007B3D93">
        <w:instrText>)</w:instrText>
      </w:r>
      <w:r w:rsidR="007B3D93">
        <w:fldChar w:fldCharType="end"/>
      </w:r>
    </w:p>
    <w:p w14:paraId="2B7CE878" w14:textId="77777777" w:rsidR="00A3050F" w:rsidRDefault="00A3050F" w:rsidP="00A3050F">
      <w:r w:rsidRPr="00B64CEC">
        <w:t>Similarly,</w:t>
      </w:r>
    </w:p>
    <w:p w14:paraId="71EF0A2C" w14:textId="23B7C9BD" w:rsidR="00A3050F" w:rsidRPr="00B64CEC" w:rsidRDefault="00A3050F" w:rsidP="00A3050F">
      <w:pPr>
        <w:pStyle w:val="MTDisplayEquation"/>
      </w:pPr>
      <w:r>
        <w:lastRenderedPageBreak/>
        <w:tab/>
      </w:r>
      <w:r w:rsidR="00DF221F" w:rsidRPr="00DF221F">
        <w:rPr>
          <w:position w:val="-88"/>
        </w:rPr>
        <w:object w:dxaOrig="8840" w:dyaOrig="14539" w14:anchorId="4B926C80">
          <v:shape id="_x0000_i3052" type="#_x0000_t75" style="width:441.75pt;height:726.75pt" o:ole="">
            <v:imagedata r:id="rId4088" o:title=""/>
          </v:shape>
          <o:OLEObject Type="Embed" ProgID="Equation.DSMT4" ShapeID="_x0000_i3052" DrawAspect="Content" ObjectID="_1527086677" r:id="rId408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42" w:author="Gerard" w:date="2016-05-03T13:31:00Z">
          <w:r w:rsidR="00572445">
            <w:rPr>
              <w:noProof/>
            </w:rPr>
            <w:instrText>140</w:instrText>
          </w:r>
        </w:ins>
        <w:del w:id="1243" w:author="Gerard" w:date="2016-05-03T13:11:00Z">
          <w:r w:rsidR="00122ED6" w:rsidDel="004A222F">
            <w:rPr>
              <w:noProof/>
            </w:rPr>
            <w:delInstrText>141</w:delInstrText>
          </w:r>
        </w:del>
      </w:fldSimple>
      <w:r w:rsidR="007B3D93">
        <w:instrText>)</w:instrText>
      </w:r>
      <w:r w:rsidR="007B3D93">
        <w:fldChar w:fldCharType="end"/>
      </w:r>
    </w:p>
    <w:p w14:paraId="7A663E3B" w14:textId="77777777" w:rsidR="00A3050F" w:rsidRDefault="00A3050F" w:rsidP="00A3050F">
      <w:r>
        <w:lastRenderedPageBreak/>
        <w:t>where</w:t>
      </w:r>
    </w:p>
    <w:p w14:paraId="3F6E4E33" w14:textId="3043989C" w:rsidR="00A3050F" w:rsidRDefault="00A3050F" w:rsidP="00A3050F">
      <w:pPr>
        <w:pStyle w:val="MTDisplayEquation"/>
      </w:pPr>
      <w:r>
        <w:tab/>
      </w:r>
      <w:r w:rsidR="00DF221F" w:rsidRPr="00DF221F">
        <w:rPr>
          <w:position w:val="-44"/>
        </w:rPr>
        <w:object w:dxaOrig="8360" w:dyaOrig="999" w14:anchorId="3AD3B810">
          <v:shape id="_x0000_i3053" type="#_x0000_t75" style="width:417.75pt;height:50.25pt" o:ole="">
            <v:imagedata r:id="rId4090" o:title=""/>
          </v:shape>
          <o:OLEObject Type="Embed" ProgID="Equation.DSMT4" ShapeID="_x0000_i3053" DrawAspect="Content" ObjectID="_1527086678" r:id="rId409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44" w:author="Gerard" w:date="2016-05-03T13:31:00Z">
          <w:r w:rsidR="00572445">
            <w:rPr>
              <w:noProof/>
            </w:rPr>
            <w:instrText>141</w:instrText>
          </w:r>
        </w:ins>
        <w:del w:id="1245" w:author="Gerard" w:date="2016-05-03T13:11:00Z">
          <w:r w:rsidR="00122ED6" w:rsidDel="004A222F">
            <w:rPr>
              <w:noProof/>
            </w:rPr>
            <w:delInstrText>142</w:delInstrText>
          </w:r>
        </w:del>
      </w:fldSimple>
      <w:r w:rsidR="007B3D93">
        <w:instrText>)</w:instrText>
      </w:r>
      <w:r w:rsidR="007B3D93">
        <w:fldChar w:fldCharType="end"/>
      </w:r>
    </w:p>
    <w:p w14:paraId="05BAE29B" w14:textId="31FAA629" w:rsidR="00A3050F" w:rsidRDefault="00A3050F" w:rsidP="00A3050F">
      <w:pPr>
        <w:pStyle w:val="MTDisplayEquation"/>
      </w:pPr>
      <w:r>
        <w:tab/>
      </w:r>
      <w:r w:rsidR="00DF221F" w:rsidRPr="00DF221F">
        <w:rPr>
          <w:position w:val="-44"/>
        </w:rPr>
        <w:object w:dxaOrig="8320" w:dyaOrig="999" w14:anchorId="35F42442">
          <v:shape id="_x0000_i3054" type="#_x0000_t75" style="width:416.25pt;height:50.25pt" o:ole="">
            <v:imagedata r:id="rId4092" o:title=""/>
          </v:shape>
          <o:OLEObject Type="Embed" ProgID="Equation.DSMT4" ShapeID="_x0000_i3054" DrawAspect="Content" ObjectID="_1527086679" r:id="rId409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46" w:author="Gerard" w:date="2016-05-03T13:31:00Z">
          <w:r w:rsidR="00572445">
            <w:rPr>
              <w:noProof/>
            </w:rPr>
            <w:instrText>142</w:instrText>
          </w:r>
        </w:ins>
        <w:del w:id="1247" w:author="Gerard" w:date="2016-05-03T13:11:00Z">
          <w:r w:rsidR="00122ED6" w:rsidDel="004A222F">
            <w:rPr>
              <w:noProof/>
            </w:rPr>
            <w:delInstrText>143</w:delInstrText>
          </w:r>
        </w:del>
      </w:fldSimple>
      <w:r w:rsidR="007B3D93">
        <w:instrText>)</w:instrText>
      </w:r>
      <w:r w:rsidR="007B3D93">
        <w:fldChar w:fldCharType="end"/>
      </w:r>
    </w:p>
    <w:p w14:paraId="6D94133F" w14:textId="07C83A45" w:rsidR="00A3050F" w:rsidRDefault="00A3050F" w:rsidP="00A3050F">
      <w:pPr>
        <w:pStyle w:val="MTDisplayEquation"/>
      </w:pPr>
      <w:r>
        <w:tab/>
      </w:r>
      <w:r w:rsidR="00DF221F" w:rsidRPr="00DF221F">
        <w:rPr>
          <w:position w:val="-38"/>
        </w:rPr>
        <w:object w:dxaOrig="4220" w:dyaOrig="880" w14:anchorId="5ABEB5F8">
          <v:shape id="_x0000_i3055" type="#_x0000_t75" style="width:210.75pt;height:44.25pt" o:ole="">
            <v:imagedata r:id="rId4094" o:title=""/>
          </v:shape>
          <o:OLEObject Type="Embed" ProgID="Equation.DSMT4" ShapeID="_x0000_i3055" DrawAspect="Content" ObjectID="_1527086680" r:id="rId409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48" w:author="Gerard" w:date="2016-05-03T13:31:00Z">
          <w:r w:rsidR="00572445">
            <w:rPr>
              <w:noProof/>
            </w:rPr>
            <w:instrText>143</w:instrText>
          </w:r>
        </w:ins>
        <w:del w:id="1249" w:author="Gerard" w:date="2016-05-03T13:11:00Z">
          <w:r w:rsidR="00122ED6" w:rsidDel="004A222F">
            <w:rPr>
              <w:noProof/>
            </w:rPr>
            <w:delInstrText>144</w:delInstrText>
          </w:r>
        </w:del>
      </w:fldSimple>
      <w:r w:rsidR="007B3D93">
        <w:instrText>)</w:instrText>
      </w:r>
      <w:r w:rsidR="007B3D93">
        <w:fldChar w:fldCharType="end"/>
      </w:r>
    </w:p>
    <w:p w14:paraId="64B347E7" w14:textId="6AD9820A" w:rsidR="00A3050F" w:rsidRDefault="00A3050F" w:rsidP="00A3050F">
      <w:pPr>
        <w:pStyle w:val="MTDisplayEquation"/>
      </w:pPr>
      <w:r>
        <w:tab/>
      </w:r>
      <w:r w:rsidR="00DF221F" w:rsidRPr="00DF221F">
        <w:rPr>
          <w:position w:val="-44"/>
        </w:rPr>
        <w:object w:dxaOrig="8600" w:dyaOrig="999" w14:anchorId="25569AE0">
          <v:shape id="_x0000_i3056" type="#_x0000_t75" style="width:429.75pt;height:50.25pt" o:ole="">
            <v:imagedata r:id="rId4096" o:title=""/>
          </v:shape>
          <o:OLEObject Type="Embed" ProgID="Equation.DSMT4" ShapeID="_x0000_i3056" DrawAspect="Content" ObjectID="_1527086681" r:id="rId409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50" w:author="Gerard" w:date="2016-05-03T13:31:00Z">
          <w:r w:rsidR="00572445">
            <w:rPr>
              <w:noProof/>
            </w:rPr>
            <w:instrText>144</w:instrText>
          </w:r>
        </w:ins>
        <w:del w:id="1251" w:author="Gerard" w:date="2016-05-03T13:11:00Z">
          <w:r w:rsidR="00122ED6" w:rsidDel="004A222F">
            <w:rPr>
              <w:noProof/>
            </w:rPr>
            <w:delInstrText>145</w:delInstrText>
          </w:r>
        </w:del>
      </w:fldSimple>
      <w:r w:rsidR="007B3D93">
        <w:instrText>)</w:instrText>
      </w:r>
      <w:r w:rsidR="007B3D93">
        <w:fldChar w:fldCharType="end"/>
      </w:r>
    </w:p>
    <w:p w14:paraId="4CDA5809" w14:textId="5E1EAE11" w:rsidR="00A3050F" w:rsidRDefault="00A3050F" w:rsidP="00A3050F">
      <w:pPr>
        <w:pStyle w:val="MTDisplayEquation"/>
      </w:pPr>
      <w:r>
        <w:tab/>
      </w:r>
      <w:r w:rsidR="00DF221F" w:rsidRPr="00DF221F">
        <w:rPr>
          <w:position w:val="-86"/>
        </w:rPr>
        <w:object w:dxaOrig="6560" w:dyaOrig="1840" w14:anchorId="7F930990">
          <v:shape id="_x0000_i3057" type="#_x0000_t75" style="width:327.75pt;height:92.25pt" o:ole="">
            <v:imagedata r:id="rId4098" o:title=""/>
          </v:shape>
          <o:OLEObject Type="Embed" ProgID="Equation.DSMT4" ShapeID="_x0000_i3057" DrawAspect="Content" ObjectID="_1527086682" r:id="rId409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52" w:author="Gerard" w:date="2016-05-03T13:31:00Z">
          <w:r w:rsidR="00572445">
            <w:rPr>
              <w:noProof/>
            </w:rPr>
            <w:instrText>145</w:instrText>
          </w:r>
        </w:ins>
        <w:del w:id="1253" w:author="Gerard" w:date="2016-05-03T13:11:00Z">
          <w:r w:rsidR="00122ED6" w:rsidDel="004A222F">
            <w:rPr>
              <w:noProof/>
            </w:rPr>
            <w:delInstrText>146</w:delInstrText>
          </w:r>
        </w:del>
      </w:fldSimple>
      <w:r w:rsidR="007B3D93">
        <w:instrText>)</w:instrText>
      </w:r>
      <w:r w:rsidR="007B3D93">
        <w:fldChar w:fldCharType="end"/>
      </w:r>
    </w:p>
    <w:p w14:paraId="6F70396B" w14:textId="77777777" w:rsidR="00A3050F" w:rsidRDefault="00A3050F" w:rsidP="00A3050F">
      <w:r>
        <w:t>and</w:t>
      </w:r>
    </w:p>
    <w:p w14:paraId="3F57AA25" w14:textId="2309C9E1" w:rsidR="00A3050F" w:rsidRPr="002F00FB" w:rsidRDefault="00A3050F" w:rsidP="00A3050F">
      <w:pPr>
        <w:pStyle w:val="MTDisplayEquation"/>
      </w:pPr>
      <w:r>
        <w:tab/>
      </w:r>
      <w:r w:rsidR="00DF221F" w:rsidRPr="00DF221F">
        <w:rPr>
          <w:position w:val="-150"/>
        </w:rPr>
        <w:object w:dxaOrig="5820" w:dyaOrig="3120" w14:anchorId="347928C8">
          <v:shape id="_x0000_i3058" type="#_x0000_t75" style="width:291pt;height:156pt" o:ole="">
            <v:imagedata r:id="rId4100" o:title=""/>
          </v:shape>
          <o:OLEObject Type="Embed" ProgID="Equation.DSMT4" ShapeID="_x0000_i3058" DrawAspect="Content" ObjectID="_1527086683" r:id="rId410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254" w:author="Gerard" w:date="2016-05-03T13:31:00Z">
          <w:r w:rsidR="00572445">
            <w:rPr>
              <w:noProof/>
            </w:rPr>
            <w:instrText>146</w:instrText>
          </w:r>
        </w:ins>
        <w:del w:id="1255" w:author="Gerard" w:date="2016-05-03T13:11:00Z">
          <w:r w:rsidR="00122ED6" w:rsidDel="004A222F">
            <w:rPr>
              <w:noProof/>
            </w:rPr>
            <w:delInstrText>147</w:delInstrText>
          </w:r>
        </w:del>
      </w:fldSimple>
      <w:r w:rsidR="007B3D93">
        <w:instrText>)</w:instrText>
      </w:r>
      <w:r w:rsidR="007B3D93">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1256" w:name="_Toc302112115"/>
      <w:r>
        <w:t>Tied Contact</w:t>
      </w:r>
      <w:bookmarkEnd w:id="1256"/>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1257" w:name="_Toc302112116"/>
      <w:r>
        <w:lastRenderedPageBreak/>
        <w:t>Gap Function</w:t>
      </w:r>
      <w:bookmarkEnd w:id="1257"/>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86D95A1" w:rsidR="008C7882" w:rsidRDefault="008C7882" w:rsidP="008C7882">
      <w:pPr>
        <w:pStyle w:val="MTDisplayEquation"/>
      </w:pPr>
      <w:r>
        <w:tab/>
      </w:r>
      <w:r w:rsidR="00DF221F" w:rsidRPr="00DF221F">
        <w:rPr>
          <w:position w:val="-22"/>
        </w:rPr>
        <w:object w:dxaOrig="2400" w:dyaOrig="480" w14:anchorId="0A8CAD01">
          <v:shape id="_x0000_i3059" type="#_x0000_t75" style="width:120pt;height:24pt" o:ole="">
            <v:imagedata r:id="rId4102" o:title=""/>
          </v:shape>
          <o:OLEObject Type="Embed" ProgID="Equation.DSMT4" ShapeID="_x0000_i3059" DrawAspect="Content" ObjectID="_1527086684" r:id="rId4103"/>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258" w:author="Gerard" w:date="2016-05-03T13:31:00Z">
          <w:r w:rsidR="00572445">
            <w:rPr>
              <w:noProof/>
            </w:rPr>
            <w:instrText>147</w:instrText>
          </w:r>
        </w:ins>
        <w:del w:id="1259" w:author="Gerard" w:date="2016-05-03T13:11:00Z">
          <w:r w:rsidR="00122ED6" w:rsidDel="004A222F">
            <w:rPr>
              <w:noProof/>
            </w:rPr>
            <w:delInstrText>148</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5907AF93" w:rsidR="008C7882" w:rsidRDefault="008C7882" w:rsidP="008C7882">
      <w:pPr>
        <w:pStyle w:val="MTDisplayEquation"/>
      </w:pPr>
      <w:r>
        <w:tab/>
      </w:r>
      <w:r w:rsidR="00DF221F" w:rsidRPr="00DF221F">
        <w:rPr>
          <w:position w:val="-16"/>
        </w:rPr>
        <w:object w:dxaOrig="2900" w:dyaOrig="440" w14:anchorId="7F0E98F8">
          <v:shape id="_x0000_i3060" type="#_x0000_t75" style="width:144.75pt;height:21.75pt" o:ole="">
            <v:imagedata r:id="rId4104" o:title=""/>
          </v:shape>
          <o:OLEObject Type="Embed" ProgID="Equation.DSMT4" ShapeID="_x0000_i3060" DrawAspect="Content" ObjectID="_1527086685" r:id="rId4105"/>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260" w:name="ZEqnNum428872"/>
      <w:r>
        <w:instrText>(</w:instrText>
      </w:r>
      <w:fldSimple w:instr=" SEQ MTSec \c \* Arabic \* MERGEFORMAT ">
        <w:r w:rsidR="00572445">
          <w:rPr>
            <w:noProof/>
          </w:rPr>
          <w:instrText>6</w:instrText>
        </w:r>
      </w:fldSimple>
      <w:r>
        <w:instrText>.</w:instrText>
      </w:r>
      <w:fldSimple w:instr=" SEQ MTEqn \c \* Arabic \* MERGEFORMAT ">
        <w:ins w:id="1261" w:author="Gerard" w:date="2016-05-03T13:31:00Z">
          <w:r w:rsidR="00572445">
            <w:rPr>
              <w:noProof/>
            </w:rPr>
            <w:instrText>148</w:instrText>
          </w:r>
        </w:ins>
        <w:del w:id="1262" w:author="Gerard" w:date="2016-05-03T13:11:00Z">
          <w:r w:rsidR="00122ED6" w:rsidDel="004A222F">
            <w:rPr>
              <w:noProof/>
            </w:rPr>
            <w:delInstrText>149</w:delInstrText>
          </w:r>
        </w:del>
      </w:fldSimple>
      <w:r>
        <w:instrText>)</w:instrText>
      </w:r>
      <w:bookmarkEnd w:id="1260"/>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1263" w:name="_Toc302112117"/>
      <w:r>
        <w:t>Tied Contact Integral</w:t>
      </w:r>
      <w:bookmarkEnd w:id="1263"/>
    </w:p>
    <w:p w14:paraId="1C216324" w14:textId="646D5471"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1264" w:author="Gerard" w:date="2016-05-03T13:31:00Z">
          <w:r w:rsidR="00572445">
            <w:instrText>(6.148)</w:instrText>
          </w:r>
        </w:ins>
        <w:del w:id="1265" w:author="Gerard" w:date="2016-05-03T13:11:00Z">
          <w:r w:rsidR="00122ED6" w:rsidDel="004A222F">
            <w:delInstrText>(6.149)</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0BC4F769" w:rsidR="008C7882" w:rsidRDefault="008C7882" w:rsidP="008C7882">
      <w:pPr>
        <w:pStyle w:val="MTDisplayEquation"/>
      </w:pPr>
      <w:r>
        <w:tab/>
      </w:r>
      <w:r w:rsidR="00DF221F" w:rsidRPr="00DF221F">
        <w:rPr>
          <w:position w:val="-34"/>
        </w:rPr>
        <w:object w:dxaOrig="1560" w:dyaOrig="620" w14:anchorId="7B95D9CE">
          <v:shape id="_x0000_i3061" type="#_x0000_t75" style="width:78pt;height:30.75pt" o:ole="">
            <v:imagedata r:id="rId4106" o:title=""/>
          </v:shape>
          <o:OLEObject Type="Embed" ProgID="Equation.DSMT4" ShapeID="_x0000_i3061" DrawAspect="Content" ObjectID="_1527086686" r:id="rId4107"/>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266" w:name="ZEqnNum634962"/>
      <w:r>
        <w:instrText>(</w:instrText>
      </w:r>
      <w:fldSimple w:instr=" SEQ MTSec \c \* Arabic \* MERGEFORMAT ">
        <w:r w:rsidR="00572445">
          <w:rPr>
            <w:noProof/>
          </w:rPr>
          <w:instrText>6</w:instrText>
        </w:r>
      </w:fldSimple>
      <w:r>
        <w:instrText>.</w:instrText>
      </w:r>
      <w:fldSimple w:instr=" SEQ MTEqn \c \* Arabic \* MERGEFORMAT ">
        <w:ins w:id="1267" w:author="Gerard" w:date="2016-05-03T13:31:00Z">
          <w:r w:rsidR="00572445">
            <w:rPr>
              <w:noProof/>
            </w:rPr>
            <w:instrText>149</w:instrText>
          </w:r>
        </w:ins>
        <w:del w:id="1268" w:author="Gerard" w:date="2016-05-03T13:11:00Z">
          <w:r w:rsidR="00122ED6" w:rsidDel="004A222F">
            <w:rPr>
              <w:noProof/>
            </w:rPr>
            <w:delInstrText>150</w:delInstrText>
          </w:r>
        </w:del>
      </w:fldSimple>
      <w:r>
        <w:instrText>)</w:instrText>
      </w:r>
      <w:bookmarkEnd w:id="1266"/>
      <w:r>
        <w:fldChar w:fldCharType="end"/>
      </w:r>
    </w:p>
    <w:p w14:paraId="49E9617E" w14:textId="26020B4C" w:rsidR="008C7882" w:rsidRDefault="008C7882" w:rsidP="008C7882">
      <w:r>
        <w:t xml:space="preserve">Here, </w:t>
      </w:r>
      <w:r>
        <w:rPr>
          <w:b/>
        </w:rPr>
        <w:t xml:space="preserve">T </w:t>
      </w:r>
      <w:r>
        <w:t xml:space="preserve">is the reaction force that enforces the constraint </w:t>
      </w:r>
      <w:r w:rsidR="00DF221F" w:rsidRPr="00DF221F">
        <w:rPr>
          <w:position w:val="-14"/>
        </w:rPr>
        <w:object w:dxaOrig="940" w:dyaOrig="400" w14:anchorId="49ECEE70">
          <v:shape id="_x0000_i3062" type="#_x0000_t75" style="width:47.25pt;height:20.25pt" o:ole="">
            <v:imagedata r:id="rId4108" o:title=""/>
          </v:shape>
          <o:OLEObject Type="Embed" ProgID="Equation.DSMT4" ShapeID="_x0000_i3062" DrawAspect="Content" ObjectID="_1527086687" r:id="rId4109"/>
        </w:object>
      </w:r>
      <w:r>
        <w:t>. Since we anticipate the use of an augmented Lagrangian formalism, we can write this reaction force as follows.</w:t>
      </w:r>
    </w:p>
    <w:p w14:paraId="194E07FA" w14:textId="77777777" w:rsidR="008C7882" w:rsidRDefault="008C7882" w:rsidP="008C7882"/>
    <w:p w14:paraId="6194B632" w14:textId="5584457F" w:rsidR="008C7882" w:rsidRDefault="008C7882" w:rsidP="008C7882">
      <w:pPr>
        <w:pStyle w:val="MTDisplayEquation"/>
      </w:pPr>
      <w:r>
        <w:tab/>
      </w:r>
      <w:r w:rsidR="00DF221F" w:rsidRPr="00DF221F">
        <w:rPr>
          <w:position w:val="-10"/>
        </w:rPr>
        <w:object w:dxaOrig="1060" w:dyaOrig="320" w14:anchorId="17F8516B">
          <v:shape id="_x0000_i3063" type="#_x0000_t75" style="width:53.25pt;height:15.75pt" o:ole="">
            <v:imagedata r:id="rId4110" o:title=""/>
          </v:shape>
          <o:OLEObject Type="Embed" ProgID="Equation.DSMT4" ShapeID="_x0000_i3063" DrawAspect="Content" ObjectID="_1527086688" r:id="rId4111"/>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269" w:author="Gerard" w:date="2016-05-03T13:31:00Z">
          <w:r w:rsidR="00572445">
            <w:rPr>
              <w:noProof/>
            </w:rPr>
            <w:instrText>150</w:instrText>
          </w:r>
        </w:ins>
        <w:del w:id="1270" w:author="Gerard" w:date="2016-05-03T13:11:00Z">
          <w:r w:rsidR="00122ED6" w:rsidDel="004A222F">
            <w:rPr>
              <w:noProof/>
            </w:rPr>
            <w:delInstrText>151</w:delInstrText>
          </w:r>
        </w:del>
      </w:fldSimple>
      <w:r>
        <w:instrText>)</w:instrText>
      </w:r>
      <w:r>
        <w:fldChar w:fldCharType="end"/>
      </w:r>
    </w:p>
    <w:p w14:paraId="211E74BB" w14:textId="77777777" w:rsidR="008C7882" w:rsidRDefault="008C7882" w:rsidP="008C7882"/>
    <w:p w14:paraId="2870F83C" w14:textId="442293E6" w:rsidR="008C7882" w:rsidRDefault="008C7882" w:rsidP="00F72C05">
      <w:r>
        <w:t xml:space="preserve">The vector quantity </w:t>
      </w:r>
      <w:r w:rsidR="00DF221F" w:rsidRPr="00025957">
        <w:rPr>
          <w:position w:val="-4"/>
        </w:rPr>
        <w:object w:dxaOrig="200" w:dyaOrig="260" w14:anchorId="26EC2F28">
          <v:shape id="_x0000_i3064" type="#_x0000_t75" style="width:9.75pt;height:12.75pt" o:ole="">
            <v:imagedata r:id="rId4112" o:title=""/>
          </v:shape>
          <o:OLEObject Type="Embed" ProgID="Equation.DSMT4" ShapeID="_x0000_i3064" DrawAspect="Content" ObjectID="_1527086689" r:id="rId4113"/>
        </w:object>
      </w:r>
      <w:r>
        <w:t xml:space="preserve">is the Lagrangian multiplier and </w:t>
      </w:r>
      <w:r w:rsidR="00DF221F" w:rsidRPr="00DF221F">
        <w:rPr>
          <w:position w:val="-6"/>
        </w:rPr>
        <w:object w:dxaOrig="200" w:dyaOrig="220" w14:anchorId="773CBD78">
          <v:shape id="_x0000_i3065" type="#_x0000_t75" style="width:9.75pt;height:11.25pt" o:ole="">
            <v:imagedata r:id="rId4114" o:title=""/>
          </v:shape>
          <o:OLEObject Type="Embed" ProgID="Equation.DSMT4" ShapeID="_x0000_i3065" DrawAspect="Content" ObjectID="_1527086690" r:id="rId4115"/>
        </w:object>
      </w:r>
      <w:r>
        <w:t>is a penalty factor.</w:t>
      </w:r>
    </w:p>
    <w:p w14:paraId="10EFE885" w14:textId="77777777" w:rsidR="008C7882" w:rsidRDefault="008C7882" w:rsidP="008C7882"/>
    <w:p w14:paraId="5EB7FE2C" w14:textId="77777777" w:rsidR="008C7882" w:rsidRDefault="008C7882" w:rsidP="008C7882">
      <w:pPr>
        <w:pStyle w:val="Heading3"/>
      </w:pPr>
      <w:bookmarkStart w:id="1271" w:name="_Toc302112118"/>
      <w:r>
        <w:t>Linearization of the Contact Integral</w:t>
      </w:r>
      <w:bookmarkEnd w:id="1271"/>
    </w:p>
    <w:p w14:paraId="539EBF3E" w14:textId="1B9BB656" w:rsidR="008C7882" w:rsidRDefault="008C7882" w:rsidP="008C7882">
      <w:r>
        <w:t xml:space="preserve">Since equation </w:t>
      </w:r>
      <w:r>
        <w:fldChar w:fldCharType="begin"/>
      </w:r>
      <w:r>
        <w:instrText xml:space="preserve"> GOTOBUTTON ZEqnNum634962  \* MERGEFORMAT </w:instrText>
      </w:r>
      <w:fldSimple w:instr=" REF ZEqnNum634962 \! \* MERGEFORMAT ">
        <w:ins w:id="1272" w:author="Gerard" w:date="2016-05-03T13:31:00Z">
          <w:r w:rsidR="00572445">
            <w:instrText>(6.149)</w:instrText>
          </w:r>
        </w:ins>
        <w:del w:id="1273" w:author="Gerard" w:date="2016-05-03T13:11:00Z">
          <w:r w:rsidR="00122ED6" w:rsidDel="004A222F">
            <w:delInstrText>(6.150)</w:delInstrText>
          </w:r>
        </w:del>
      </w:fldSimple>
      <w:r>
        <w:fldChar w:fldCharType="end"/>
      </w:r>
      <w:r>
        <w:t xml:space="preserve"> is nonlinear we need to calculate the linearization. For tied contact, this is simply given by the following equation.</w:t>
      </w:r>
    </w:p>
    <w:p w14:paraId="0C1B7E86" w14:textId="1872EF08" w:rsidR="008C7882" w:rsidRDefault="008C7882" w:rsidP="008C7882">
      <w:pPr>
        <w:pStyle w:val="MTDisplayEquation"/>
      </w:pPr>
      <w:r>
        <w:tab/>
      </w:r>
      <w:r w:rsidR="00DF221F" w:rsidRPr="00DF221F">
        <w:rPr>
          <w:position w:val="-34"/>
        </w:rPr>
        <w:object w:dxaOrig="1939" w:dyaOrig="620" w14:anchorId="1EA1534E">
          <v:shape id="_x0000_i3066" type="#_x0000_t75" style="width:96.75pt;height:30.75pt" o:ole="">
            <v:imagedata r:id="rId4116" o:title=""/>
          </v:shape>
          <o:OLEObject Type="Embed" ProgID="Equation.DSMT4" ShapeID="_x0000_i3066" DrawAspect="Content" ObjectID="_1527086691" r:id="rId4117"/>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274" w:name="ZEqnNum721558"/>
      <w:r>
        <w:instrText>(</w:instrText>
      </w:r>
      <w:fldSimple w:instr=" SEQ MTSec \c \* Arabic \* MERGEFORMAT ">
        <w:r w:rsidR="00572445">
          <w:rPr>
            <w:noProof/>
          </w:rPr>
          <w:instrText>6</w:instrText>
        </w:r>
      </w:fldSimple>
      <w:r>
        <w:instrText>.</w:instrText>
      </w:r>
      <w:fldSimple w:instr=" SEQ MTEqn \c \* Arabic \* MERGEFORMAT ">
        <w:ins w:id="1275" w:author="Gerard" w:date="2016-05-03T13:31:00Z">
          <w:r w:rsidR="00572445">
            <w:rPr>
              <w:noProof/>
            </w:rPr>
            <w:instrText>151</w:instrText>
          </w:r>
        </w:ins>
        <w:del w:id="1276" w:author="Gerard" w:date="2016-05-03T13:11:00Z">
          <w:r w:rsidR="00122ED6" w:rsidDel="004A222F">
            <w:rPr>
              <w:noProof/>
            </w:rPr>
            <w:delInstrText>152</w:delInstrText>
          </w:r>
        </w:del>
      </w:fldSimple>
      <w:r>
        <w:instrText>)</w:instrText>
      </w:r>
      <w:bookmarkEnd w:id="1274"/>
      <w:r>
        <w:fldChar w:fldCharType="end"/>
      </w:r>
    </w:p>
    <w:p w14:paraId="15D19BB8" w14:textId="77777777" w:rsidR="008C7882" w:rsidRDefault="008C7882" w:rsidP="008C7882">
      <w:r>
        <w:t>Where</w:t>
      </w:r>
    </w:p>
    <w:p w14:paraId="254FAECC" w14:textId="421A1B7E" w:rsidR="008C7882" w:rsidRDefault="008C7882" w:rsidP="008C7882">
      <w:pPr>
        <w:pStyle w:val="MTDisplayEquation"/>
      </w:pPr>
      <w:r>
        <w:tab/>
      </w:r>
      <w:r w:rsidR="00DF221F" w:rsidRPr="00DF221F">
        <w:rPr>
          <w:position w:val="-10"/>
        </w:rPr>
        <w:object w:dxaOrig="1520" w:dyaOrig="380" w14:anchorId="2F80B8BC">
          <v:shape id="_x0000_i3067" type="#_x0000_t75" style="width:75.75pt;height:18.75pt" o:ole="">
            <v:imagedata r:id="rId4118" o:title=""/>
          </v:shape>
          <o:OLEObject Type="Embed" ProgID="Equation.DSMT4" ShapeID="_x0000_i3067" DrawAspect="Content" ObjectID="_1527086692" r:id="rId41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277" w:author="Gerard" w:date="2016-05-03T13:31:00Z">
          <w:r w:rsidR="00572445">
            <w:rPr>
              <w:noProof/>
            </w:rPr>
            <w:instrText>152</w:instrText>
          </w:r>
        </w:ins>
        <w:del w:id="1278" w:author="Gerard" w:date="2016-05-03T13:11:00Z">
          <w:r w:rsidR="00122ED6" w:rsidDel="004A222F">
            <w:rPr>
              <w:noProof/>
            </w:rPr>
            <w:delInstrText>153</w:delInstrText>
          </w:r>
        </w:del>
      </w:fldSimple>
      <w:r>
        <w:instrText>)</w:instrText>
      </w:r>
      <w:r>
        <w:fldChar w:fldCharType="end"/>
      </w:r>
    </w:p>
    <w:p w14:paraId="7CF1907D" w14:textId="77777777" w:rsidR="008C7882" w:rsidRDefault="008C7882" w:rsidP="008C7882">
      <w:r>
        <w:t>and</w:t>
      </w:r>
    </w:p>
    <w:p w14:paraId="5A40F715" w14:textId="21157EA1" w:rsidR="008C7882" w:rsidRDefault="008C7882" w:rsidP="008C7882">
      <w:pPr>
        <w:pStyle w:val="MTDisplayEquation"/>
      </w:pPr>
      <w:r>
        <w:tab/>
      </w:r>
      <w:r w:rsidR="00DF221F" w:rsidRPr="00DF221F">
        <w:rPr>
          <w:position w:val="-16"/>
        </w:rPr>
        <w:object w:dxaOrig="2980" w:dyaOrig="440" w14:anchorId="41F984AC">
          <v:shape id="_x0000_i3068" type="#_x0000_t75" style="width:149.25pt;height:21.75pt" o:ole="">
            <v:imagedata r:id="rId4120" o:title=""/>
          </v:shape>
          <o:OLEObject Type="Embed" ProgID="Equation.DSMT4" ShapeID="_x0000_i3068" DrawAspect="Content" ObjectID="_1527086693" r:id="rId4121"/>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279" w:author="Gerard" w:date="2016-05-03T13:31:00Z">
          <w:r w:rsidR="00572445">
            <w:rPr>
              <w:noProof/>
            </w:rPr>
            <w:instrText>153</w:instrText>
          </w:r>
        </w:ins>
        <w:del w:id="1280" w:author="Gerard" w:date="2016-05-03T13:11:00Z">
          <w:r w:rsidR="00122ED6" w:rsidDel="004A222F">
            <w:rPr>
              <w:noProof/>
            </w:rPr>
            <w:delInstrText>154</w:delInstrText>
          </w:r>
        </w:del>
      </w:fldSimple>
      <w:r>
        <w:instrText>)</w:instrText>
      </w:r>
      <w:r>
        <w:fldChar w:fldCharType="end"/>
      </w:r>
    </w:p>
    <w:p w14:paraId="0953BB39" w14:textId="77777777" w:rsidR="008C7882" w:rsidRPr="00E56A6E" w:rsidRDefault="008C7882" w:rsidP="008C7882"/>
    <w:p w14:paraId="6C421DF8" w14:textId="7FCBF57F" w:rsidR="008C7882" w:rsidRDefault="008C7882" w:rsidP="008C7882">
      <w:r>
        <w:lastRenderedPageBreak/>
        <w:t xml:space="preserve">We also introduced the notation </w:t>
      </w:r>
      <w:r w:rsidR="00DF221F" w:rsidRPr="00DF221F">
        <w:rPr>
          <w:position w:val="-10"/>
        </w:rPr>
        <w:object w:dxaOrig="1100" w:dyaOrig="380" w14:anchorId="6AFD8BD8">
          <v:shape id="_x0000_i3069" type="#_x0000_t75" style="width:54.75pt;height:18.75pt" o:ole="">
            <v:imagedata r:id="rId4122" o:title=""/>
          </v:shape>
          <o:OLEObject Type="Embed" ProgID="Equation.DSMT4" ShapeID="_x0000_i3069" DrawAspect="Content" ObjectID="_1527086694" r:id="rId4123"/>
        </w:object>
      </w:r>
      <w:r>
        <w:t>.</w:t>
      </w:r>
    </w:p>
    <w:p w14:paraId="3F84B000" w14:textId="5536F7EA" w:rsidR="008C7882" w:rsidRDefault="008C7882" w:rsidP="008C7882">
      <w:r>
        <w:t xml:space="preserve">The discretization of </w:t>
      </w:r>
      <w:r>
        <w:fldChar w:fldCharType="begin"/>
      </w:r>
      <w:r>
        <w:instrText xml:space="preserve"> GOTOBUTTON ZEqnNum721558  \* MERGEFORMAT </w:instrText>
      </w:r>
      <w:fldSimple w:instr=" REF ZEqnNum721558 \! \* MERGEFORMAT ">
        <w:ins w:id="1281" w:author="Gerard" w:date="2016-05-03T13:31:00Z">
          <w:r w:rsidR="00572445">
            <w:instrText>(6.151)</w:instrText>
          </w:r>
        </w:ins>
        <w:del w:id="1282" w:author="Gerard" w:date="2016-05-03T13:11:00Z">
          <w:r w:rsidR="00122ED6" w:rsidDel="004A222F">
            <w:delInstrText>(6.152)</w:delInstrText>
          </w:r>
        </w:del>
      </w:fldSimple>
      <w:r>
        <w:fldChar w:fldCharType="end"/>
      </w:r>
      <w:r>
        <w:t xml:space="preserve"> will lead to a contribution to the stiffness matrix. Notice that due to symmetry between </w:t>
      </w:r>
      <w:r w:rsidR="00DF221F" w:rsidRPr="00DF221F">
        <w:rPr>
          <w:position w:val="-10"/>
        </w:rPr>
        <w:object w:dxaOrig="340" w:dyaOrig="320" w14:anchorId="715E56BF">
          <v:shape id="_x0000_i3070" type="#_x0000_t75" style="width:17.25pt;height:15.75pt" o:ole="">
            <v:imagedata r:id="rId4124" o:title=""/>
          </v:shape>
          <o:OLEObject Type="Embed" ProgID="Equation.DSMT4" ShapeID="_x0000_i3070" DrawAspect="Content" ObjectID="_1527086695" r:id="rId4125"/>
        </w:object>
      </w:r>
      <w:r>
        <w:t>and</w:t>
      </w:r>
      <w:r w:rsidR="00DF221F" w:rsidRPr="00DF221F">
        <w:rPr>
          <w:position w:val="-10"/>
        </w:rPr>
        <w:object w:dxaOrig="340" w:dyaOrig="320" w14:anchorId="765A177F">
          <v:shape id="_x0000_i3071" type="#_x0000_t75" style="width:17.25pt;height:15.75pt" o:ole="">
            <v:imagedata r:id="rId4126" o:title=""/>
          </v:shape>
          <o:OLEObject Type="Embed" ProgID="Equation.DSMT4" ShapeID="_x0000_i3071" DrawAspect="Content" ObjectID="_1527086696" r:id="rId4127"/>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1283" w:name="_Toc302112119"/>
      <w:r>
        <w:t>Discretization</w:t>
      </w:r>
      <w:bookmarkEnd w:id="1283"/>
    </w:p>
    <w:p w14:paraId="74A4BD0D" w14:textId="26AF136C" w:rsidR="008C7882" w:rsidRDefault="008C7882" w:rsidP="008C7882">
      <w:r>
        <w:t xml:space="preserve">The contact integral </w:t>
      </w:r>
      <w:r>
        <w:fldChar w:fldCharType="begin"/>
      </w:r>
      <w:r>
        <w:instrText xml:space="preserve"> GOTOBUTTON ZEqnNum634962  \* MERGEFORMAT </w:instrText>
      </w:r>
      <w:fldSimple w:instr=" REF ZEqnNum634962 \! \* MERGEFORMAT ">
        <w:ins w:id="1284" w:author="Gerard" w:date="2016-05-03T13:31:00Z">
          <w:r w:rsidR="00572445">
            <w:instrText>(6.149)</w:instrText>
          </w:r>
        </w:ins>
        <w:del w:id="1285" w:author="Gerard" w:date="2016-05-03T13:11:00Z">
          <w:r w:rsidR="00122ED6" w:rsidDel="004A222F">
            <w:delInstrText>(6.150)</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76207430" w:rsidR="008C7882" w:rsidRDefault="008C7882" w:rsidP="008C7882">
      <w:pPr>
        <w:pStyle w:val="MTDisplayEquation"/>
      </w:pPr>
      <w:r>
        <w:tab/>
      </w:r>
      <w:r w:rsidR="00DF221F" w:rsidRPr="00DF221F">
        <w:rPr>
          <w:position w:val="-38"/>
        </w:rPr>
        <w:object w:dxaOrig="2120" w:dyaOrig="780" w14:anchorId="64C1882B">
          <v:shape id="_x0000_i3072" type="#_x0000_t75" style="width:105.75pt;height:39pt" o:ole="">
            <v:imagedata r:id="rId4128" o:title=""/>
          </v:shape>
          <o:OLEObject Type="Embed" ProgID="Equation.DSMT4" ShapeID="_x0000_i3072" DrawAspect="Content" ObjectID="_1527086697" r:id="rId4129"/>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286" w:name="ZEqnNum635054"/>
      <w:r>
        <w:instrText>(</w:instrText>
      </w:r>
      <w:fldSimple w:instr=" SEQ MTSec \c \* Arabic \* MERGEFORMAT ">
        <w:r w:rsidR="00572445">
          <w:rPr>
            <w:noProof/>
          </w:rPr>
          <w:instrText>6</w:instrText>
        </w:r>
      </w:fldSimple>
      <w:r>
        <w:instrText>.</w:instrText>
      </w:r>
      <w:fldSimple w:instr=" SEQ MTEqn \c \* Arabic \* MERGEFORMAT ">
        <w:ins w:id="1287" w:author="Gerard" w:date="2016-05-03T13:31:00Z">
          <w:r w:rsidR="00572445">
            <w:rPr>
              <w:noProof/>
            </w:rPr>
            <w:instrText>154</w:instrText>
          </w:r>
        </w:ins>
        <w:del w:id="1288" w:author="Gerard" w:date="2016-05-03T13:11:00Z">
          <w:r w:rsidR="00122ED6" w:rsidDel="004A222F">
            <w:rPr>
              <w:noProof/>
            </w:rPr>
            <w:delInstrText>155</w:delInstrText>
          </w:r>
        </w:del>
      </w:fldSimple>
      <w:r>
        <w:instrText>)</w:instrText>
      </w:r>
      <w:bookmarkEnd w:id="1286"/>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24C1ABD4" w:rsidR="008C7882" w:rsidRDefault="008C7882" w:rsidP="008C7882">
      <w:pPr>
        <w:pStyle w:val="MTDisplayEquation"/>
      </w:pPr>
      <w:r>
        <w:tab/>
      </w:r>
      <w:r w:rsidR="00DF221F" w:rsidRPr="00DF221F">
        <w:rPr>
          <w:position w:val="-28"/>
        </w:rPr>
        <w:object w:dxaOrig="3220" w:dyaOrig="760" w14:anchorId="4BC85862">
          <v:shape id="_x0000_i3073" type="#_x0000_t75" style="width:161.25pt;height:38.25pt" o:ole="">
            <v:imagedata r:id="rId4130" o:title=""/>
          </v:shape>
          <o:OLEObject Type="Embed" ProgID="Equation.DSMT4" ShapeID="_x0000_i3073" DrawAspect="Content" ObjectID="_1527086698" r:id="rId4131"/>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289" w:author="Gerard" w:date="2016-05-03T13:31:00Z">
          <w:r w:rsidR="00572445">
            <w:rPr>
              <w:noProof/>
            </w:rPr>
            <w:instrText>155</w:instrText>
          </w:r>
        </w:ins>
        <w:del w:id="1290" w:author="Gerard" w:date="2016-05-03T13:11:00Z">
          <w:r w:rsidR="00122ED6" w:rsidDel="004A222F">
            <w:rPr>
              <w:noProof/>
            </w:rPr>
            <w:delInstrText>156</w:delInstrText>
          </w:r>
        </w:del>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2B08C9B9" w:rsidR="008C7882" w:rsidRDefault="008C7882" w:rsidP="008C7882">
      <w:pPr>
        <w:pStyle w:val="MTDisplayEquation"/>
      </w:pPr>
      <w:r>
        <w:tab/>
      </w:r>
      <w:r w:rsidR="00DF221F" w:rsidRPr="00DF221F">
        <w:rPr>
          <w:position w:val="-46"/>
        </w:rPr>
        <w:object w:dxaOrig="2480" w:dyaOrig="1040" w14:anchorId="16E47F2B">
          <v:shape id="_x0000_i3074" type="#_x0000_t75" style="width:123.75pt;height:51.75pt" o:ole="">
            <v:imagedata r:id="rId4132" o:title=""/>
          </v:shape>
          <o:OLEObject Type="Embed" ProgID="Equation.DSMT4" ShapeID="_x0000_i3074" DrawAspect="Content" ObjectID="_1527086699" r:id="rId413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291" w:author="Gerard" w:date="2016-05-03T13:31:00Z">
          <w:r w:rsidR="00572445">
            <w:rPr>
              <w:noProof/>
            </w:rPr>
            <w:instrText>156</w:instrText>
          </w:r>
        </w:ins>
        <w:del w:id="1292" w:author="Gerard" w:date="2016-05-03T13:11:00Z">
          <w:r w:rsidR="00122ED6" w:rsidDel="004A222F">
            <w:rPr>
              <w:noProof/>
            </w:rPr>
            <w:delInstrText>157</w:delInstrText>
          </w:r>
        </w:del>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14BD96D5" w:rsidR="008C7882" w:rsidRDefault="008C7882" w:rsidP="008C7882">
      <w:pPr>
        <w:pStyle w:val="MTDisplayEquation"/>
      </w:pPr>
      <w:r>
        <w:tab/>
      </w:r>
      <w:r w:rsidR="00DF221F" w:rsidRPr="00DF221F">
        <w:rPr>
          <w:position w:val="-30"/>
        </w:rPr>
        <w:object w:dxaOrig="2760" w:dyaOrig="580" w14:anchorId="28E487AD">
          <v:shape id="_x0000_i3075" type="#_x0000_t75" style="width:138pt;height:29.25pt" o:ole="">
            <v:imagedata r:id="rId4134" o:title=""/>
          </v:shape>
          <o:OLEObject Type="Embed" ProgID="Equation.DSMT4" ShapeID="_x0000_i3075" DrawAspect="Content" ObjectID="_1527086700" r:id="rId4135"/>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293" w:author="Gerard" w:date="2016-05-03T13:31:00Z">
          <w:r w:rsidR="00572445">
            <w:rPr>
              <w:noProof/>
            </w:rPr>
            <w:instrText>157</w:instrText>
          </w:r>
        </w:ins>
        <w:del w:id="1294" w:author="Gerard" w:date="2016-05-03T13:11:00Z">
          <w:r w:rsidR="00122ED6" w:rsidDel="004A222F">
            <w:rPr>
              <w:noProof/>
            </w:rPr>
            <w:delInstrText>158</w:delInstrText>
          </w:r>
        </w:del>
      </w:fldSimple>
      <w:r>
        <w:instrText>)</w:instrText>
      </w:r>
      <w:r>
        <w:fldChar w:fldCharType="end"/>
      </w:r>
    </w:p>
    <w:p w14:paraId="48844364" w14:textId="365EE7CE"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1295" w:author="Gerard" w:date="2016-05-03T13:31:00Z">
          <w:r w:rsidR="00572445">
            <w:instrText>(6.154)</w:instrText>
          </w:r>
        </w:ins>
        <w:del w:id="1296" w:author="Gerard" w:date="2016-05-03T13:11:00Z">
          <w:r w:rsidR="00122ED6" w:rsidDel="004A222F">
            <w:delInstrText>(6.155)</w:delInstrText>
          </w:r>
        </w:del>
      </w:fldSimple>
      <w:r>
        <w:fldChar w:fldCharType="end"/>
      </w:r>
      <w:r>
        <w:t xml:space="preserve"> in its final form,</w:t>
      </w:r>
    </w:p>
    <w:p w14:paraId="151A3CC1" w14:textId="77777777" w:rsidR="008C7882" w:rsidRDefault="008C7882" w:rsidP="008C7882"/>
    <w:p w14:paraId="2A998165" w14:textId="242E8EAA" w:rsidR="008C7882" w:rsidRDefault="008C7882" w:rsidP="008C7882">
      <w:pPr>
        <w:pStyle w:val="MTDisplayEquation"/>
      </w:pPr>
      <w:r>
        <w:tab/>
      </w:r>
      <w:r w:rsidR="00DF221F" w:rsidRPr="00DF221F">
        <w:rPr>
          <w:position w:val="-28"/>
        </w:rPr>
        <w:object w:dxaOrig="3680" w:dyaOrig="760" w14:anchorId="026E3870">
          <v:shape id="_x0000_i3076" type="#_x0000_t75" style="width:183.75pt;height:38.25pt" o:ole="">
            <v:imagedata r:id="rId4136" o:title=""/>
          </v:shape>
          <o:OLEObject Type="Embed" ProgID="Equation.DSMT4" ShapeID="_x0000_i3076" DrawAspect="Content" ObjectID="_1527086701" r:id="rId4137"/>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297" w:author="Gerard" w:date="2016-05-03T13:31:00Z">
          <w:r w:rsidR="00572445">
            <w:rPr>
              <w:noProof/>
            </w:rPr>
            <w:instrText>158</w:instrText>
          </w:r>
        </w:ins>
        <w:del w:id="1298" w:author="Gerard" w:date="2016-05-03T13:11:00Z">
          <w:r w:rsidR="00122ED6" w:rsidDel="004A222F">
            <w:rPr>
              <w:noProof/>
            </w:rPr>
            <w:delInstrText>159</w:delInstrText>
          </w:r>
        </w:del>
      </w:fldSimple>
      <w:r>
        <w:instrText>)</w:instrText>
      </w:r>
      <w:r>
        <w:fldChar w:fldCharType="end"/>
      </w:r>
    </w:p>
    <w:p w14:paraId="5E05CBE4" w14:textId="77777777" w:rsidR="008C7882" w:rsidRDefault="008C7882" w:rsidP="008C7882">
      <w:r>
        <w:t>where</w:t>
      </w:r>
    </w:p>
    <w:p w14:paraId="1F6BDF9E" w14:textId="32DAF6E1" w:rsidR="008C7882" w:rsidRDefault="008C7882" w:rsidP="008C7882">
      <w:pPr>
        <w:pStyle w:val="MTDisplayEquation"/>
      </w:pPr>
      <w:r>
        <w:tab/>
      </w:r>
      <w:r w:rsidR="00DF221F" w:rsidRPr="00DF221F">
        <w:rPr>
          <w:position w:val="-18"/>
        </w:rPr>
        <w:object w:dxaOrig="3940" w:dyaOrig="480" w14:anchorId="7DFCD919">
          <v:shape id="_x0000_i3077" type="#_x0000_t75" style="width:197.25pt;height:24pt" o:ole="">
            <v:imagedata r:id="rId4138" o:title=""/>
          </v:shape>
          <o:OLEObject Type="Embed" ProgID="Equation.DSMT4" ShapeID="_x0000_i3077" DrawAspect="Content" ObjectID="_1527086702" r:id="rId4139"/>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299" w:author="Gerard" w:date="2016-05-03T13:31:00Z">
          <w:r w:rsidR="00572445">
            <w:rPr>
              <w:noProof/>
            </w:rPr>
            <w:instrText>159</w:instrText>
          </w:r>
        </w:ins>
        <w:del w:id="1300" w:author="Gerard" w:date="2016-05-03T13:11:00Z">
          <w:r w:rsidR="00122ED6" w:rsidDel="004A222F">
            <w:rPr>
              <w:noProof/>
            </w:rPr>
            <w:delInstrText>160</w:delInstrText>
          </w:r>
        </w:del>
      </w:fldSimple>
      <w:r>
        <w:instrText>)</w:instrText>
      </w:r>
      <w:r>
        <w:fldChar w:fldCharType="end"/>
      </w:r>
    </w:p>
    <w:p w14:paraId="086E788F" w14:textId="0F242974" w:rsidR="008C7882" w:rsidRDefault="008C7882" w:rsidP="008C7882">
      <w:pPr>
        <w:pStyle w:val="MTDisplayEquation"/>
      </w:pPr>
      <w:r>
        <w:tab/>
      </w:r>
      <w:r w:rsidR="00DF221F" w:rsidRPr="00DF221F">
        <w:rPr>
          <w:position w:val="-14"/>
        </w:rPr>
        <w:object w:dxaOrig="3019" w:dyaOrig="400" w14:anchorId="170AB0CA">
          <v:shape id="_x0000_i3078" type="#_x0000_t75" style="width:150.75pt;height:20.25pt" o:ole="">
            <v:imagedata r:id="rId4140" o:title=""/>
          </v:shape>
          <o:OLEObject Type="Embed" ProgID="Equation.DSMT4" ShapeID="_x0000_i3078" DrawAspect="Content" ObjectID="_1527086703" r:id="rId4141"/>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301" w:author="Gerard" w:date="2016-05-03T13:31:00Z">
          <w:r w:rsidR="00572445">
            <w:rPr>
              <w:noProof/>
            </w:rPr>
            <w:instrText>160</w:instrText>
          </w:r>
        </w:ins>
        <w:del w:id="1302" w:author="Gerard" w:date="2016-05-03T13:11:00Z">
          <w:r w:rsidR="00122ED6" w:rsidDel="004A222F">
            <w:rPr>
              <w:noProof/>
            </w:rPr>
            <w:delInstrText>161</w:delInstrText>
          </w:r>
        </w:del>
      </w:fldSimple>
      <w:r>
        <w:instrText>)</w:instrText>
      </w:r>
      <w:r>
        <w:fldChar w:fldCharType="end"/>
      </w:r>
    </w:p>
    <w:p w14:paraId="1113B65B" w14:textId="77777777" w:rsidR="008C7882" w:rsidRDefault="008C7882" w:rsidP="008C7882">
      <w:r>
        <w:t>and</w:t>
      </w:r>
    </w:p>
    <w:p w14:paraId="3C478193" w14:textId="0C0BA580" w:rsidR="008C7882" w:rsidRDefault="008C7882" w:rsidP="008C7882">
      <w:pPr>
        <w:pStyle w:val="MTDisplayEquation"/>
      </w:pPr>
      <w:r>
        <w:tab/>
      </w:r>
      <w:r w:rsidR="00DF221F" w:rsidRPr="00DF221F">
        <w:rPr>
          <w:position w:val="-50"/>
        </w:rPr>
        <w:object w:dxaOrig="1980" w:dyaOrig="1120" w14:anchorId="43686A04">
          <v:shape id="_x0000_i3079" type="#_x0000_t75" style="width:99pt;height:56.25pt" o:ole="">
            <v:imagedata r:id="rId4142" o:title=""/>
          </v:shape>
          <o:OLEObject Type="Embed" ProgID="Equation.DSMT4" ShapeID="_x0000_i3079" DrawAspect="Content" ObjectID="_1527086704" r:id="rId4143"/>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303" w:author="Gerard" w:date="2016-05-03T13:31:00Z">
          <w:r w:rsidR="00572445">
            <w:rPr>
              <w:noProof/>
            </w:rPr>
            <w:instrText>161</w:instrText>
          </w:r>
        </w:ins>
        <w:del w:id="1304" w:author="Gerard" w:date="2016-05-03T13:11:00Z">
          <w:r w:rsidR="00122ED6" w:rsidDel="004A222F">
            <w:rPr>
              <w:noProof/>
            </w:rPr>
            <w:delInstrText>162</w:delInstrText>
          </w:r>
        </w:del>
      </w:fldSimple>
      <w:r>
        <w:instrText>)</w:instrText>
      </w:r>
      <w:r>
        <w:fldChar w:fldCharType="end"/>
      </w:r>
    </w:p>
    <w:p w14:paraId="1E42A6F1" w14:textId="77777777" w:rsidR="008C7882" w:rsidRDefault="008C7882" w:rsidP="008C7882"/>
    <w:p w14:paraId="7E0B2A6A" w14:textId="55E42026"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1305" w:author="Gerard" w:date="2016-05-03T13:31:00Z">
          <w:r w:rsidR="00572445">
            <w:instrText>(6.151)</w:instrText>
          </w:r>
        </w:ins>
        <w:del w:id="1306" w:author="Gerard" w:date="2016-05-03T13:11:00Z">
          <w:r w:rsidR="00122ED6" w:rsidDel="004A222F">
            <w:delInstrText>(6.152)</w:delInstrText>
          </w:r>
        </w:del>
      </w:fldSimple>
      <w:r>
        <w:fldChar w:fldCharType="end"/>
      </w:r>
      <w:r>
        <w:t>, a similar discretization procedure leads to,</w:t>
      </w:r>
    </w:p>
    <w:p w14:paraId="0D670D90" w14:textId="77777777" w:rsidR="008C7882" w:rsidRDefault="008C7882" w:rsidP="008C7882"/>
    <w:p w14:paraId="457FF3E7" w14:textId="46D7BBD6" w:rsidR="008C7882" w:rsidRDefault="008C7882" w:rsidP="008C7882">
      <w:pPr>
        <w:pStyle w:val="MTDisplayEquation"/>
      </w:pPr>
      <w:r>
        <w:lastRenderedPageBreak/>
        <w:tab/>
      </w:r>
      <w:r w:rsidR="00DF221F" w:rsidRPr="00DF221F">
        <w:rPr>
          <w:position w:val="-28"/>
        </w:rPr>
        <w:object w:dxaOrig="3140" w:dyaOrig="760" w14:anchorId="288AC8D7">
          <v:shape id="_x0000_i3080" type="#_x0000_t75" style="width:156.75pt;height:38.25pt" o:ole="">
            <v:imagedata r:id="rId4144" o:title=""/>
          </v:shape>
          <o:OLEObject Type="Embed" ProgID="Equation.DSMT4" ShapeID="_x0000_i3080" DrawAspect="Content" ObjectID="_1527086705" r:id="rId4145"/>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307" w:author="Gerard" w:date="2016-05-03T13:31:00Z">
          <w:r w:rsidR="00572445">
            <w:rPr>
              <w:noProof/>
            </w:rPr>
            <w:instrText>162</w:instrText>
          </w:r>
        </w:ins>
        <w:del w:id="1308" w:author="Gerard" w:date="2016-05-03T13:11:00Z">
          <w:r w:rsidR="00122ED6" w:rsidDel="004A222F">
            <w:rPr>
              <w:noProof/>
            </w:rPr>
            <w:delInstrText>163</w:delInstrText>
          </w:r>
        </w:del>
      </w:fldSimple>
      <w:r>
        <w:instrText>)</w:instrText>
      </w:r>
      <w:r>
        <w:fldChar w:fldCharType="end"/>
      </w:r>
    </w:p>
    <w:p w14:paraId="58BCAD4C" w14:textId="77777777" w:rsidR="008C7882" w:rsidRDefault="008C7882" w:rsidP="008C7882">
      <w:r>
        <w:t xml:space="preserve"> where</w:t>
      </w:r>
    </w:p>
    <w:p w14:paraId="59512848" w14:textId="57ED9107" w:rsidR="008C7882" w:rsidRDefault="008C7882" w:rsidP="008C7882">
      <w:pPr>
        <w:pStyle w:val="MTDisplayEquation"/>
      </w:pPr>
      <w:r>
        <w:tab/>
      </w:r>
      <w:r w:rsidR="00DF221F" w:rsidRPr="00DF221F">
        <w:rPr>
          <w:position w:val="-12"/>
        </w:rPr>
        <w:object w:dxaOrig="1200" w:dyaOrig="380" w14:anchorId="0290CF8A">
          <v:shape id="_x0000_i3081" type="#_x0000_t75" style="width:60pt;height:18.75pt" o:ole="">
            <v:imagedata r:id="rId4146" o:title=""/>
          </v:shape>
          <o:OLEObject Type="Embed" ProgID="Equation.DSMT4" ShapeID="_x0000_i3081" DrawAspect="Content" ObjectID="_1527086706" r:id="rId4147"/>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572445">
          <w:rPr>
            <w:noProof/>
          </w:rPr>
          <w:instrText>6</w:instrText>
        </w:r>
      </w:fldSimple>
      <w:r>
        <w:instrText>.</w:instrText>
      </w:r>
      <w:fldSimple w:instr=" SEQ MTEqn \c \* Arabic \* MERGEFORMAT ">
        <w:ins w:id="1309" w:author="Gerard" w:date="2016-05-03T13:31:00Z">
          <w:r w:rsidR="00572445">
            <w:rPr>
              <w:noProof/>
            </w:rPr>
            <w:instrText>163</w:instrText>
          </w:r>
        </w:ins>
        <w:del w:id="1310" w:author="Gerard" w:date="2016-05-03T13:11:00Z">
          <w:r w:rsidR="00122ED6" w:rsidDel="004A222F">
            <w:rPr>
              <w:noProof/>
            </w:rPr>
            <w:delInstrText>164</w:delInstrText>
          </w:r>
        </w:del>
      </w:fldSimple>
      <w:r>
        <w:instrText>)</w:instrText>
      </w:r>
      <w:r>
        <w:fldChar w:fldCharType="end"/>
      </w:r>
    </w:p>
    <w:p w14:paraId="18EF3EED" w14:textId="77777777" w:rsidR="005A2224" w:rsidRDefault="005A2224" w:rsidP="005A2224"/>
    <w:p w14:paraId="2D4DB868" w14:textId="37177DBF" w:rsidR="005A2224" w:rsidRDefault="005A2224" w:rsidP="005A2224">
      <w:pPr>
        <w:pStyle w:val="Heading2"/>
      </w:pPr>
      <w:bookmarkStart w:id="1311" w:name="_Toc302112120"/>
      <w:r>
        <w:t>Tied Biphasic Contact</w:t>
      </w:r>
      <w:bookmarkEnd w:id="1311"/>
    </w:p>
    <w:p w14:paraId="19A82B00" w14:textId="77777777" w:rsidR="005A2224" w:rsidRPr="006F687B" w:rsidRDefault="005A2224" w:rsidP="005A2224">
      <w:pPr>
        <w:pStyle w:val="Heading3"/>
      </w:pPr>
      <w:bookmarkStart w:id="1312" w:name="_Toc302112121"/>
      <w:r>
        <w:t>Contact Integral</w:t>
      </w:r>
      <w:bookmarkEnd w:id="1312"/>
    </w:p>
    <w:p w14:paraId="638661D6" w14:textId="5B08FE2C" w:rsidR="005A2224" w:rsidRDefault="005A2224" w:rsidP="005A2224">
      <w:r>
        <w:t xml:space="preserve">See Section </w:t>
      </w:r>
      <w:r>
        <w:fldChar w:fldCharType="begin"/>
      </w:r>
      <w:r>
        <w:instrText xml:space="preserve"> REF _Ref167097234 \r \h </w:instrText>
      </w:r>
      <w:r>
        <w:fldChar w:fldCharType="separate"/>
      </w:r>
      <w:r w:rsidR="00572445">
        <w:t>5.6</w:t>
      </w:r>
      <w:r>
        <w:fldChar w:fldCharType="end"/>
      </w:r>
      <w:r>
        <w:t xml:space="preserve"> for a review of biphasic materials, and </w:t>
      </w:r>
      <w:r>
        <w:fldChar w:fldCharType="begin"/>
      </w:r>
      <w:r>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Pr>
          <w:noProof/>
        </w:rPr>
        <w:t>[</w:t>
      </w:r>
      <w:hyperlink w:anchor="_ENREF_50" w:tooltip="Ateshian, 2010 #39" w:history="1">
        <w:r>
          <w:rPr>
            <w:noProof/>
          </w:rPr>
          <w:t>50</w:t>
        </w:r>
      </w:hyperlink>
      <w:r>
        <w:rPr>
          <w:noProof/>
        </w:rPr>
        <w:t>]</w:t>
      </w:r>
      <w:r>
        <w:fldChar w:fldCharType="end"/>
      </w:r>
      <w:r>
        <w:t xml:space="preserve"> for additional details on biphasic contact.  The contact interface is defined between surfaces </w:t>
      </w:r>
      <w:r w:rsidR="00DF221F" w:rsidRPr="00DF221F">
        <w:rPr>
          <w:position w:val="-10"/>
        </w:rPr>
        <w:object w:dxaOrig="360" w:dyaOrig="380" w14:anchorId="3AB94291">
          <v:shape id="_x0000_i3082" type="#_x0000_t75" style="width:18pt;height:18.75pt" o:ole="">
            <v:imagedata r:id="rId4148" o:title=""/>
          </v:shape>
          <o:OLEObject Type="Embed" ProgID="Equation.DSMT4" ShapeID="_x0000_i3082" DrawAspect="Content" ObjectID="_1527086707" r:id="rId4149"/>
        </w:object>
      </w:r>
      <w:r>
        <w:t xml:space="preserve"> and </w:t>
      </w:r>
      <w:r w:rsidR="00DF221F" w:rsidRPr="00DF221F">
        <w:rPr>
          <w:position w:val="-10"/>
        </w:rPr>
        <w:object w:dxaOrig="380" w:dyaOrig="380" w14:anchorId="23FC5AA1">
          <v:shape id="_x0000_i3083" type="#_x0000_t75" style="width:18.75pt;height:18.75pt" o:ole="">
            <v:imagedata r:id="rId4150" o:title=""/>
          </v:shape>
          <o:OLEObject Type="Embed" ProgID="Equation.DSMT4" ShapeID="_x0000_i3083" DrawAspect="Content" ObjectID="_1527086708" r:id="rId4151"/>
        </w:object>
      </w:r>
      <w:r>
        <w:t xml:space="preserve">.  Due to continuity requirements on the traction and fluxes, the external virtual work resulting from contact tractions </w:t>
      </w:r>
      <w:r w:rsidR="00DF221F" w:rsidRPr="00DF221F">
        <w:rPr>
          <w:position w:val="-6"/>
        </w:rPr>
        <w:object w:dxaOrig="320" w:dyaOrig="340" w14:anchorId="38F438D7">
          <v:shape id="_x0000_i3084" type="#_x0000_t75" style="width:15.75pt;height:17.25pt" o:ole="">
            <v:imagedata r:id="rId4152" o:title=""/>
          </v:shape>
          <o:OLEObject Type="Embed" ProgID="Equation.DSMT4" ShapeID="_x0000_i3084" DrawAspect="Content" ObjectID="_1527086709" r:id="rId4153"/>
        </w:object>
      </w:r>
      <w:r>
        <w:t xml:space="preserve"> and solvent fluxes </w:t>
      </w:r>
      <w:r w:rsidR="00DF221F" w:rsidRPr="00DF221F">
        <w:rPr>
          <w:position w:val="-12"/>
        </w:rPr>
        <w:object w:dxaOrig="380" w:dyaOrig="400" w14:anchorId="47BDC274">
          <v:shape id="_x0000_i3085" type="#_x0000_t75" style="width:18.75pt;height:20.25pt" o:ole="">
            <v:imagedata r:id="rId4154" o:title=""/>
          </v:shape>
          <o:OLEObject Type="Embed" ProgID="Equation.DSMT4" ShapeID="_x0000_i3085" DrawAspect="Content" ObjectID="_1527086710" r:id="rId4155"/>
        </w:object>
      </w:r>
      <w:r>
        <w:t xml:space="preserve"> (</w:t>
      </w:r>
      <w:r w:rsidR="00DF221F" w:rsidRPr="00DF221F">
        <w:rPr>
          <w:position w:val="-10"/>
        </w:rPr>
        <w:object w:dxaOrig="660" w:dyaOrig="320" w14:anchorId="10DD82E2">
          <v:shape id="_x0000_i3086" type="#_x0000_t75" style="width:33pt;height:15.75pt" o:ole="">
            <v:imagedata r:id="rId4156" o:title=""/>
          </v:shape>
          <o:OLEObject Type="Embed" ProgID="Equation.DSMT4" ShapeID="_x0000_i3086" DrawAspect="Content" ObjectID="_1527086711" r:id="rId4157"/>
        </w:object>
      </w:r>
      <w:r w:rsidR="00164060">
        <w:t>)</w:t>
      </w:r>
      <w:r>
        <w:t xml:space="preserve"> may be combined into the contact integral</w:t>
      </w:r>
    </w:p>
    <w:p w14:paraId="3564297B" w14:textId="22473441" w:rsidR="005A2224" w:rsidRDefault="005A2224" w:rsidP="005A2224">
      <w:pPr>
        <w:pStyle w:val="MTDisplayEquation"/>
      </w:pPr>
      <w:r>
        <w:tab/>
      </w:r>
      <w:r w:rsidR="00DF221F" w:rsidRPr="00DF221F">
        <w:rPr>
          <w:position w:val="-46"/>
        </w:rPr>
        <w:object w:dxaOrig="3300" w:dyaOrig="1040" w14:anchorId="641AFBE1">
          <v:shape id="_x0000_i3087" type="#_x0000_t75" style="width:165pt;height:51.75pt" o:ole="">
            <v:imagedata r:id="rId4158" o:title=""/>
          </v:shape>
          <o:OLEObject Type="Embed" ProgID="Equation.DSMT4" ShapeID="_x0000_i3087" DrawAspect="Content" ObjectID="_1527086712" r:id="rId415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13" w:author="Gerard" w:date="2016-05-03T13:31:00Z">
          <w:r w:rsidR="00572445">
            <w:rPr>
              <w:noProof/>
            </w:rPr>
            <w:instrText>164</w:instrText>
          </w:r>
        </w:ins>
        <w:del w:id="1314" w:author="Gerard" w:date="2016-05-03T13:11:00Z">
          <w:r w:rsidR="00122ED6" w:rsidDel="004A222F">
            <w:rPr>
              <w:noProof/>
            </w:rPr>
            <w:delInstrText>165</w:delInstrText>
          </w:r>
        </w:del>
      </w:fldSimple>
      <w:r w:rsidR="007B3D93">
        <w:instrText>)</w:instrText>
      </w:r>
      <w:r w:rsidR="007B3D93">
        <w:fldChar w:fldCharType="end"/>
      </w:r>
    </w:p>
    <w:p w14:paraId="5E982C3F" w14:textId="1EB4C15C" w:rsidR="005A2224" w:rsidRDefault="005A2224" w:rsidP="005A2224">
      <w:r>
        <w:t xml:space="preserve">To evaluate and linearize </w:t>
      </w:r>
      <w:r w:rsidR="00DF221F" w:rsidRPr="00DF221F">
        <w:rPr>
          <w:position w:val="-12"/>
        </w:rPr>
        <w:object w:dxaOrig="440" w:dyaOrig="360" w14:anchorId="2BC2791C">
          <v:shape id="_x0000_i3088" type="#_x0000_t75" style="width:21.75pt;height:18pt" o:ole="">
            <v:imagedata r:id="rId4160" o:title=""/>
          </v:shape>
          <o:OLEObject Type="Embed" ProgID="Equation.DSMT4" ShapeID="_x0000_i3088" DrawAspect="Content" ObjectID="_1527086713" r:id="rId4161"/>
        </w:object>
      </w:r>
      <w:r>
        <w:t xml:space="preserve">, </w:t>
      </w:r>
      <w:r w:rsidRPr="00454D1E">
        <w:t>define the covariant basis vectors on each surface as</w:t>
      </w:r>
    </w:p>
    <w:p w14:paraId="0EE6618E" w14:textId="5010CC72" w:rsidR="005A2224" w:rsidRDefault="005A2224" w:rsidP="005A2224">
      <w:pPr>
        <w:pStyle w:val="MTDisplayEquation"/>
      </w:pPr>
      <w:r>
        <w:tab/>
      </w:r>
      <w:r w:rsidR="00DF221F" w:rsidRPr="00DF221F">
        <w:rPr>
          <w:position w:val="-36"/>
        </w:rPr>
        <w:object w:dxaOrig="2079" w:dyaOrig="800" w14:anchorId="34CA889C">
          <v:shape id="_x0000_i3089" type="#_x0000_t75" style="width:104.25pt;height:39.75pt" o:ole="">
            <v:imagedata r:id="rId4162" o:title=""/>
          </v:shape>
          <o:OLEObject Type="Embed" ProgID="Equation.DSMT4" ShapeID="_x0000_i3089" DrawAspect="Content" ObjectID="_1527086714" r:id="rId4163"/>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15" w:author="Gerard" w:date="2016-05-03T13:31:00Z">
          <w:r w:rsidR="00572445">
            <w:rPr>
              <w:noProof/>
            </w:rPr>
            <w:instrText>165</w:instrText>
          </w:r>
        </w:ins>
        <w:del w:id="1316" w:author="Gerard" w:date="2016-05-03T13:11:00Z">
          <w:r w:rsidR="00122ED6" w:rsidDel="004A222F">
            <w:rPr>
              <w:noProof/>
            </w:rPr>
            <w:delInstrText>166</w:delInstrText>
          </w:r>
        </w:del>
      </w:fldSimple>
      <w:r w:rsidR="007B3D93">
        <w:instrText>)</w:instrText>
      </w:r>
      <w:r w:rsidR="007B3D93">
        <w:fldChar w:fldCharType="end"/>
      </w:r>
    </w:p>
    <w:p w14:paraId="373930F2" w14:textId="5506BA13" w:rsidR="005A2224" w:rsidRDefault="005A2224" w:rsidP="005A2224">
      <w:r>
        <w:t xml:space="preserve">where </w:t>
      </w:r>
      <w:r w:rsidR="00DF221F" w:rsidRPr="00025957">
        <w:rPr>
          <w:position w:val="-4"/>
        </w:rPr>
        <w:object w:dxaOrig="360" w:dyaOrig="320" w14:anchorId="65664E7A">
          <v:shape id="_x0000_i3090" type="#_x0000_t75" style="width:18pt;height:15.75pt" o:ole="">
            <v:imagedata r:id="rId4164" o:title=""/>
          </v:shape>
          <o:OLEObject Type="Embed" ProgID="Equation.DSMT4" ShapeID="_x0000_i3090" DrawAspect="Content" ObjectID="_1527086715" r:id="rId4165"/>
        </w:object>
      </w:r>
      <w:r>
        <w:t xml:space="preserve"> represents the spatial position of points on </w:t>
      </w:r>
      <w:r w:rsidR="00DF221F" w:rsidRPr="00DF221F">
        <w:rPr>
          <w:position w:val="-10"/>
        </w:rPr>
        <w:object w:dxaOrig="360" w:dyaOrig="380" w14:anchorId="129B8D42">
          <v:shape id="_x0000_i3091" type="#_x0000_t75" style="width:18pt;height:18.75pt" o:ole="">
            <v:imagedata r:id="rId4166" o:title=""/>
          </v:shape>
          <o:OLEObject Type="Embed" ProgID="Equation.DSMT4" ShapeID="_x0000_i3091" DrawAspect="Content" ObjectID="_1527086716" r:id="rId4167"/>
        </w:object>
      </w:r>
      <w:r>
        <w:t xml:space="preserve">, and </w:t>
      </w:r>
      <w:r w:rsidR="00DF221F" w:rsidRPr="00DF221F">
        <w:rPr>
          <w:position w:val="-16"/>
        </w:rPr>
        <w:object w:dxaOrig="340" w:dyaOrig="420" w14:anchorId="4F73D8F4">
          <v:shape id="_x0000_i3092" type="#_x0000_t75" style="width:17.25pt;height:21pt" o:ole="">
            <v:imagedata r:id="rId4168" o:title=""/>
          </v:shape>
          <o:OLEObject Type="Embed" ProgID="Equation.DSMT4" ShapeID="_x0000_i3092" DrawAspect="Content" ObjectID="_1527086717" r:id="rId4169"/>
        </w:object>
      </w:r>
      <w:r>
        <w:t xml:space="preserve"> represent the parametric coordinates of that point.  </w:t>
      </w:r>
      <w:r w:rsidRPr="00454D1E">
        <w:t>The unit outward normal on each surface is</w:t>
      </w:r>
      <w:r>
        <w:t xml:space="preserve"> then given by</w:t>
      </w:r>
    </w:p>
    <w:p w14:paraId="28177BC6" w14:textId="0C9653C6" w:rsidR="005A2224" w:rsidRDefault="005A2224" w:rsidP="005A2224">
      <w:pPr>
        <w:pStyle w:val="MTDisplayEquation"/>
      </w:pPr>
      <w:r>
        <w:tab/>
      </w:r>
      <w:r w:rsidR="00DF221F" w:rsidRPr="00DF221F">
        <w:rPr>
          <w:position w:val="-42"/>
        </w:rPr>
        <w:object w:dxaOrig="1540" w:dyaOrig="859" w14:anchorId="0C85BD20">
          <v:shape id="_x0000_i3093" type="#_x0000_t75" style="width:77.25pt;height:42.75pt" o:ole="">
            <v:imagedata r:id="rId4170" o:title=""/>
          </v:shape>
          <o:OLEObject Type="Embed" ProgID="Equation.DSMT4" ShapeID="_x0000_i3093" DrawAspect="Content" ObjectID="_1527086718" r:id="rId4171"/>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17" w:author="Gerard" w:date="2016-05-03T13:31:00Z">
          <w:r w:rsidR="00572445">
            <w:rPr>
              <w:noProof/>
            </w:rPr>
            <w:instrText>166</w:instrText>
          </w:r>
        </w:ins>
        <w:del w:id="1318" w:author="Gerard" w:date="2016-05-03T13:11:00Z">
          <w:r w:rsidR="00122ED6" w:rsidDel="004A222F">
            <w:rPr>
              <w:noProof/>
            </w:rPr>
            <w:delInstrText>167</w:delInstrText>
          </w:r>
        </w:del>
      </w:fldSimple>
      <w:r w:rsidR="007B3D93">
        <w:instrText>)</w:instrText>
      </w:r>
      <w:r w:rsidR="007B3D93">
        <w:fldChar w:fldCharType="end"/>
      </w:r>
    </w:p>
    <w:p w14:paraId="27F415D3" w14:textId="77777777" w:rsidR="005A2224" w:rsidRDefault="005A2224" w:rsidP="005A2224">
      <w:r w:rsidRPr="00454D1E">
        <w:t>Now the contact integral may be rewritten as</w:t>
      </w:r>
    </w:p>
    <w:p w14:paraId="59F610A6" w14:textId="039E70BE" w:rsidR="005A2224" w:rsidRDefault="005A2224" w:rsidP="005A2224">
      <w:pPr>
        <w:pStyle w:val="MTDisplayEquation"/>
      </w:pPr>
      <w:r>
        <w:tab/>
      </w:r>
      <w:r w:rsidR="00DF221F" w:rsidRPr="00DF221F">
        <w:rPr>
          <w:position w:val="-46"/>
        </w:rPr>
        <w:object w:dxaOrig="4599" w:dyaOrig="1040" w14:anchorId="1E69A3F7">
          <v:shape id="_x0000_i3094" type="#_x0000_t75" style="width:230.25pt;height:51.75pt" o:ole="">
            <v:imagedata r:id="rId4172" o:title=""/>
          </v:shape>
          <o:OLEObject Type="Embed" ProgID="Equation.DSMT4" ShapeID="_x0000_i3094" DrawAspect="Content" ObjectID="_1527086719" r:id="rId417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19" w:author="Gerard" w:date="2016-05-03T13:31:00Z">
          <w:r w:rsidR="00572445">
            <w:rPr>
              <w:noProof/>
            </w:rPr>
            <w:instrText>167</w:instrText>
          </w:r>
        </w:ins>
        <w:del w:id="1320" w:author="Gerard" w:date="2016-05-03T13:11:00Z">
          <w:r w:rsidR="00122ED6" w:rsidDel="004A222F">
            <w:rPr>
              <w:noProof/>
            </w:rPr>
            <w:delInstrText>168</w:delInstrText>
          </w:r>
        </w:del>
      </w:fldSimple>
      <w:r w:rsidR="007B3D93">
        <w:instrText>)</w:instrText>
      </w:r>
      <w:r w:rsidR="007B3D93">
        <w:fldChar w:fldCharType="end"/>
      </w:r>
    </w:p>
    <w:p w14:paraId="4FE997B5" w14:textId="22548F1E" w:rsidR="005A2224" w:rsidRDefault="00F60515" w:rsidP="005A2224">
      <w:r>
        <w:t xml:space="preserve">where </w:t>
      </w:r>
      <w:r w:rsidR="00DF221F" w:rsidRPr="00DF221F">
        <w:rPr>
          <w:position w:val="-6"/>
        </w:rPr>
        <w:object w:dxaOrig="639" w:dyaOrig="340" w14:anchorId="6A836974">
          <v:shape id="_x0000_i3095" type="#_x0000_t75" style="width:32.25pt;height:17.25pt" o:ole="">
            <v:imagedata r:id="rId4174" o:title=""/>
          </v:shape>
          <o:OLEObject Type="Embed" ProgID="Equation.DSMT4" ShapeID="_x0000_i3095" DrawAspect="Content" ObjectID="_1527086720" r:id="rId4175"/>
        </w:object>
      </w:r>
      <w:r>
        <w:t xml:space="preserve"> and </w:t>
      </w:r>
      <w:r w:rsidR="00DF221F" w:rsidRPr="00DF221F">
        <w:rPr>
          <w:position w:val="-12"/>
        </w:rPr>
        <w:object w:dxaOrig="880" w:dyaOrig="400" w14:anchorId="1E386F0A">
          <v:shape id="_x0000_i3096" type="#_x0000_t75" style="width:44.25pt;height:20.25pt" o:ole="">
            <v:imagedata r:id="rId4176" o:title=""/>
          </v:shape>
          <o:OLEObject Type="Embed" ProgID="Equation.DSMT4" ShapeID="_x0000_i3096" DrawAspect="Content" ObjectID="_1527086721" r:id="rId4177"/>
        </w:object>
      </w:r>
      <w:r w:rsidR="00347E65">
        <w:t>.</w:t>
      </w:r>
      <w:r>
        <w:t xml:space="preserve"> </w:t>
      </w:r>
      <w:r w:rsidR="00347E65">
        <w:t>T</w:t>
      </w:r>
      <w:r w:rsidR="005A2224" w:rsidRPr="007E76EC">
        <w:t xml:space="preserve">he linearization </w:t>
      </w:r>
      <w:r w:rsidR="00DF221F" w:rsidRPr="00DF221F">
        <w:rPr>
          <w:position w:val="-12"/>
        </w:rPr>
        <w:object w:dxaOrig="620" w:dyaOrig="360" w14:anchorId="04E6A7B5">
          <v:shape id="_x0000_i3097" type="#_x0000_t75" style="width:30.75pt;height:18pt" o:ole="">
            <v:imagedata r:id="rId4178" o:title=""/>
          </v:shape>
          <o:OLEObject Type="Embed" ProgID="Equation.DSMT4" ShapeID="_x0000_i3097" DrawAspect="Content" ObjectID="_1527086722" r:id="rId4179"/>
        </w:object>
      </w:r>
      <w:r w:rsidR="005A2224" w:rsidRPr="007E76EC">
        <w:t xml:space="preserve"> of </w:t>
      </w:r>
      <w:r w:rsidR="00DF221F" w:rsidRPr="00DF221F">
        <w:rPr>
          <w:position w:val="-12"/>
        </w:rPr>
        <w:object w:dxaOrig="440" w:dyaOrig="360" w14:anchorId="144B5857">
          <v:shape id="_x0000_i3098" type="#_x0000_t75" style="width:21.75pt;height:18pt" o:ole="">
            <v:imagedata r:id="rId4180" o:title=""/>
          </v:shape>
          <o:OLEObject Type="Embed" ProgID="Equation.DSMT4" ShapeID="_x0000_i3098" DrawAspect="Content" ObjectID="_1527086723" r:id="rId4181"/>
        </w:object>
      </w:r>
      <w:r w:rsidR="005A2224" w:rsidRPr="007E76EC">
        <w:t xml:space="preserve"> has the form</w:t>
      </w:r>
    </w:p>
    <w:p w14:paraId="4F6DC7B4" w14:textId="132FB4F1" w:rsidR="005A2224" w:rsidRDefault="005A2224" w:rsidP="005A2224">
      <w:pPr>
        <w:pStyle w:val="MTDisplayEquation"/>
      </w:pPr>
      <w:r>
        <w:tab/>
      </w:r>
      <w:r w:rsidR="00DF221F" w:rsidRPr="00DF221F">
        <w:rPr>
          <w:position w:val="-28"/>
        </w:rPr>
        <w:object w:dxaOrig="3940" w:dyaOrig="680" w14:anchorId="114B4D34">
          <v:shape id="_x0000_i3099" type="#_x0000_t75" style="width:197.25pt;height:33.75pt" o:ole="">
            <v:imagedata r:id="rId4182" o:title=""/>
          </v:shape>
          <o:OLEObject Type="Embed" ProgID="Equation.DSMT4" ShapeID="_x0000_i3099" DrawAspect="Content" ObjectID="_1527086724" r:id="rId4183"/>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21" w:author="Gerard" w:date="2016-05-03T13:31:00Z">
          <w:r w:rsidR="00572445">
            <w:rPr>
              <w:noProof/>
            </w:rPr>
            <w:instrText>168</w:instrText>
          </w:r>
        </w:ins>
        <w:del w:id="1322" w:author="Gerard" w:date="2016-05-03T13:11:00Z">
          <w:r w:rsidR="00122ED6" w:rsidDel="004A222F">
            <w:rPr>
              <w:noProof/>
            </w:rPr>
            <w:delInstrText>169</w:delInstrText>
          </w:r>
        </w:del>
      </w:fldSimple>
      <w:r w:rsidR="007B3D93">
        <w:instrText>)</w:instrText>
      </w:r>
      <w:r w:rsidR="007B3D93">
        <w:fldChar w:fldCharType="end"/>
      </w:r>
    </w:p>
    <w:p w14:paraId="41933323" w14:textId="77777777" w:rsidR="005A2224" w:rsidRDefault="005A2224" w:rsidP="005A2224">
      <w:pPr>
        <w:pStyle w:val="Heading3"/>
      </w:pPr>
      <w:bookmarkStart w:id="1323" w:name="_Toc302112122"/>
      <w:r>
        <w:t>Gap Function</w:t>
      </w:r>
      <w:bookmarkEnd w:id="1323"/>
    </w:p>
    <w:p w14:paraId="471D8B06" w14:textId="17189DFF" w:rsidR="005A2224" w:rsidRDefault="005A2224" w:rsidP="005A2224">
      <w:r w:rsidRPr="007E76EC">
        <w:t xml:space="preserve">The </w:t>
      </w:r>
      <w:r w:rsidR="00F60515">
        <w:t xml:space="preserve">vector </w:t>
      </w:r>
      <w:r w:rsidRPr="007E76EC">
        <w:t xml:space="preserve">gap function </w:t>
      </w:r>
      <w:r w:rsidR="00DF221F" w:rsidRPr="00DF221F">
        <w:rPr>
          <w:position w:val="-10"/>
        </w:rPr>
        <w:object w:dxaOrig="200" w:dyaOrig="260" w14:anchorId="0F87FA5B">
          <v:shape id="_x0000_i3100" type="#_x0000_t75" style="width:9.75pt;height:12.75pt" o:ole="">
            <v:imagedata r:id="rId4184" o:title=""/>
          </v:shape>
          <o:OLEObject Type="Embed" ProgID="Equation.DSMT4" ShapeID="_x0000_i3100" DrawAspect="Content" ObjectID="_1527086725" r:id="rId4185"/>
        </w:object>
      </w:r>
      <w:r>
        <w:t>, representing the distance between the contact surfaces,</w:t>
      </w:r>
      <w:r w:rsidRPr="007E76EC">
        <w:t xml:space="preserve"> is defined </w:t>
      </w:r>
      <w:r>
        <w:t>by</w:t>
      </w:r>
    </w:p>
    <w:p w14:paraId="536B3FB1" w14:textId="23E58500" w:rsidR="005A2224" w:rsidRDefault="005A2224" w:rsidP="005A2224">
      <w:pPr>
        <w:pStyle w:val="MTDisplayEquation"/>
      </w:pPr>
      <w:r>
        <w:tab/>
      </w:r>
      <w:r w:rsidR="00DF221F" w:rsidRPr="00DF221F">
        <w:rPr>
          <w:position w:val="-10"/>
        </w:rPr>
        <w:object w:dxaOrig="1260" w:dyaOrig="380" w14:anchorId="19AFA266">
          <v:shape id="_x0000_i3101" type="#_x0000_t75" style="width:63pt;height:18.75pt" o:ole="">
            <v:imagedata r:id="rId4186" o:title=""/>
          </v:shape>
          <o:OLEObject Type="Embed" ProgID="Equation.DSMT4" ShapeID="_x0000_i3101" DrawAspect="Content" ObjectID="_1527086726" r:id="rId418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24" w:author="Gerard" w:date="2016-05-03T13:31:00Z">
          <w:r w:rsidR="00572445">
            <w:rPr>
              <w:noProof/>
            </w:rPr>
            <w:instrText>169</w:instrText>
          </w:r>
        </w:ins>
        <w:del w:id="1325" w:author="Gerard" w:date="2016-05-03T13:11:00Z">
          <w:r w:rsidR="00122ED6" w:rsidDel="004A222F">
            <w:rPr>
              <w:noProof/>
            </w:rPr>
            <w:delInstrText>170</w:delInstrText>
          </w:r>
        </w:del>
      </w:fldSimple>
      <w:r w:rsidR="007B3D93">
        <w:instrText>)</w:instrText>
      </w:r>
      <w:r w:rsidR="007B3D93">
        <w:fldChar w:fldCharType="end"/>
      </w:r>
    </w:p>
    <w:p w14:paraId="60BCC4AD" w14:textId="02CEBFA6" w:rsidR="00F60515" w:rsidRDefault="00F60515" w:rsidP="00DD3484">
      <w:r>
        <w:t xml:space="preserve">The premise of a tied interface is that the parametric coordinates of </w:t>
      </w:r>
      <w:r w:rsidR="00DF221F" w:rsidRPr="00025957">
        <w:rPr>
          <w:position w:val="-4"/>
        </w:rPr>
        <w:object w:dxaOrig="360" w:dyaOrig="320" w14:anchorId="6FB5E118">
          <v:shape id="_x0000_i3102" type="#_x0000_t75" style="width:18pt;height:15.75pt" o:ole="">
            <v:imagedata r:id="rId4188" o:title=""/>
          </v:shape>
          <o:OLEObject Type="Embed" ProgID="Equation.DSMT4" ShapeID="_x0000_i3102" DrawAspect="Content" ObjectID="_1527086727" r:id="rId4189"/>
        </w:object>
      </w:r>
      <w:r>
        <w:t xml:space="preserve"> and </w:t>
      </w:r>
      <w:r w:rsidR="00DF221F" w:rsidRPr="00025957">
        <w:rPr>
          <w:position w:val="-4"/>
        </w:rPr>
        <w:object w:dxaOrig="380" w:dyaOrig="320" w14:anchorId="393CEACB">
          <v:shape id="_x0000_i3103" type="#_x0000_t75" style="width:18.75pt;height:15.75pt" o:ole="">
            <v:imagedata r:id="rId4190" o:title=""/>
          </v:shape>
          <o:OLEObject Type="Embed" ProgID="Equation.DSMT4" ShapeID="_x0000_i3103" DrawAspect="Content" ObjectID="_1527086728" r:id="rId4191"/>
        </w:object>
      </w:r>
      <w:r>
        <w:t xml:space="preserve"> are both invariants (i.e., they are determined in the reference configuration and remain unchanged over time). </w:t>
      </w:r>
      <w:r w:rsidR="00164060">
        <w:t>T</w:t>
      </w:r>
      <w:r>
        <w:t xml:space="preserve">he parametric coordinates of </w:t>
      </w:r>
      <w:r w:rsidR="00DF221F" w:rsidRPr="00025957">
        <w:rPr>
          <w:position w:val="-4"/>
        </w:rPr>
        <w:object w:dxaOrig="360" w:dyaOrig="320" w14:anchorId="4B6EC07E">
          <v:shape id="_x0000_i3104" type="#_x0000_t75" style="width:18pt;height:15.75pt" o:ole="">
            <v:imagedata r:id="rId4192" o:title=""/>
          </v:shape>
          <o:OLEObject Type="Embed" ProgID="Equation.DSMT4" ShapeID="_x0000_i3104" DrawAspect="Content" ObjectID="_1527086729" r:id="rId4193"/>
        </w:object>
      </w:r>
      <w:r>
        <w:t xml:space="preserve"> correspond to the integration points on </w:t>
      </w:r>
      <w:r w:rsidR="00DF221F" w:rsidRPr="00DF221F">
        <w:rPr>
          <w:position w:val="-10"/>
        </w:rPr>
        <w:object w:dxaOrig="360" w:dyaOrig="380" w14:anchorId="1F9CEB15">
          <v:shape id="_x0000_i3105" type="#_x0000_t75" style="width:18pt;height:18.75pt" o:ole="">
            <v:imagedata r:id="rId4194" o:title=""/>
          </v:shape>
          <o:OLEObject Type="Embed" ProgID="Equation.DSMT4" ShapeID="_x0000_i3105" DrawAspect="Content" ObjectID="_1527086730" r:id="rId4195"/>
        </w:object>
      </w:r>
      <w:r>
        <w:t xml:space="preserve">, and those </w:t>
      </w:r>
      <w:r>
        <w:lastRenderedPageBreak/>
        <w:t xml:space="preserve">of </w:t>
      </w:r>
      <w:r w:rsidR="00DF221F" w:rsidRPr="00025957">
        <w:rPr>
          <w:position w:val="-4"/>
        </w:rPr>
        <w:object w:dxaOrig="380" w:dyaOrig="320" w14:anchorId="5FE24F0A">
          <v:shape id="_x0000_i3106" type="#_x0000_t75" style="width:18.75pt;height:15.75pt" o:ole="">
            <v:imagedata r:id="rId4196" o:title=""/>
          </v:shape>
          <o:OLEObject Type="Embed" ProgID="Equation.DSMT4" ShapeID="_x0000_i3106" DrawAspect="Content" ObjectID="_1527086731" r:id="rId4197"/>
        </w:object>
      </w:r>
      <w:r>
        <w:t xml:space="preserve"> are evaluated once, </w:t>
      </w:r>
      <w:r w:rsidR="00164060">
        <w:t xml:space="preserve">in the reference configuration, </w:t>
      </w:r>
      <w:r>
        <w:t xml:space="preserve">by shooting a ray from the integration point on </w:t>
      </w:r>
      <w:r w:rsidR="00DF221F" w:rsidRPr="00DF221F">
        <w:rPr>
          <w:position w:val="-10"/>
        </w:rPr>
        <w:object w:dxaOrig="360" w:dyaOrig="380" w14:anchorId="2395BC40">
          <v:shape id="_x0000_i3107" type="#_x0000_t75" style="width:18pt;height:18.75pt" o:ole="">
            <v:imagedata r:id="rId4198" o:title=""/>
          </v:shape>
          <o:OLEObject Type="Embed" ProgID="Equation.DSMT4" ShapeID="_x0000_i3107" DrawAspect="Content" ObjectID="_1527086732" r:id="rId4199"/>
        </w:object>
      </w:r>
      <w:r>
        <w:t xml:space="preserve"> to intersect </w:t>
      </w:r>
      <w:r w:rsidR="00DF221F" w:rsidRPr="00DF221F">
        <w:rPr>
          <w:position w:val="-10"/>
        </w:rPr>
        <w:object w:dxaOrig="400" w:dyaOrig="380" w14:anchorId="4D9D3543">
          <v:shape id="_x0000_i3108" type="#_x0000_t75" style="width:20.25pt;height:18.75pt" o:ole="">
            <v:imagedata r:id="rId4200" o:title=""/>
          </v:shape>
          <o:OLEObject Type="Embed" ProgID="Equation.DSMT4" ShapeID="_x0000_i3108" DrawAspect="Content" ObjectID="_1527086733" r:id="rId4201"/>
        </w:object>
      </w:r>
      <w:r>
        <w:t>. It follows from this premise that</w:t>
      </w:r>
    </w:p>
    <w:p w14:paraId="00C471D2" w14:textId="43B68B0E" w:rsidR="005A2224" w:rsidRDefault="005A2224" w:rsidP="005A2224">
      <w:pPr>
        <w:pStyle w:val="MTDisplayEquation"/>
      </w:pPr>
      <w:r>
        <w:tab/>
      </w:r>
      <w:r w:rsidR="00DF221F" w:rsidRPr="00DF221F">
        <w:rPr>
          <w:position w:val="-76"/>
        </w:rPr>
        <w:object w:dxaOrig="2840" w:dyaOrig="1640" w14:anchorId="59D32923">
          <v:shape id="_x0000_i3109" type="#_x0000_t75" style="width:141.75pt;height:81.75pt" o:ole="">
            <v:imagedata r:id="rId4202" o:title=""/>
          </v:shape>
          <o:OLEObject Type="Embed" ProgID="Equation.DSMT4" ShapeID="_x0000_i3109" DrawAspect="Content" ObjectID="_1527086734" r:id="rId420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26" w:author="Gerard" w:date="2016-05-03T13:31:00Z">
          <w:r w:rsidR="00572445">
            <w:rPr>
              <w:noProof/>
            </w:rPr>
            <w:instrText>170</w:instrText>
          </w:r>
        </w:ins>
        <w:del w:id="1327" w:author="Gerard" w:date="2016-05-03T13:11:00Z">
          <w:r w:rsidR="00122ED6" w:rsidDel="004A222F">
            <w:rPr>
              <w:noProof/>
            </w:rPr>
            <w:delInstrText>171</w:delInstrText>
          </w:r>
        </w:del>
      </w:fldSimple>
      <w:r w:rsidR="007B3D93">
        <w:instrText>)</w:instrText>
      </w:r>
      <w:r w:rsidR="007B3D93">
        <w:fldChar w:fldCharType="end"/>
      </w:r>
    </w:p>
    <w:p w14:paraId="038D3D64" w14:textId="77777777" w:rsidR="005A2224" w:rsidRDefault="005A2224" w:rsidP="005A2224">
      <w:pPr>
        <w:pStyle w:val="Heading3"/>
      </w:pPr>
      <w:bookmarkStart w:id="1328" w:name="_Toc302112123"/>
      <w:r>
        <w:t>Penalty Method</w:t>
      </w:r>
      <w:bookmarkEnd w:id="1328"/>
    </w:p>
    <w:p w14:paraId="5C78C638" w14:textId="6024132A" w:rsidR="005A2224" w:rsidRDefault="005A2224" w:rsidP="005A2224">
      <w:r>
        <w:t xml:space="preserve">Let the </w:t>
      </w:r>
      <w:r w:rsidR="00F60515">
        <w:t>tied</w:t>
      </w:r>
      <w:r>
        <w:t xml:space="preserve"> contact traction be described by the penalty function,</w:t>
      </w:r>
    </w:p>
    <w:p w14:paraId="20594895" w14:textId="354C9E10" w:rsidR="005A2224" w:rsidRDefault="005A2224" w:rsidP="005A2224">
      <w:pPr>
        <w:pStyle w:val="MTDisplayEquation"/>
      </w:pPr>
      <w:r>
        <w:tab/>
      </w:r>
      <w:r w:rsidR="00DF221F" w:rsidRPr="00DF221F">
        <w:rPr>
          <w:position w:val="-12"/>
        </w:rPr>
        <w:object w:dxaOrig="720" w:dyaOrig="360" w14:anchorId="0FEF8F00">
          <v:shape id="_x0000_i3110" type="#_x0000_t75" style="width:36pt;height:18pt" o:ole="">
            <v:imagedata r:id="rId4204" o:title=""/>
          </v:shape>
          <o:OLEObject Type="Embed" ProgID="Equation.DSMT4" ShapeID="_x0000_i3110" DrawAspect="Content" ObjectID="_1527086735" r:id="rId4205"/>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29" w:author="Gerard" w:date="2016-05-03T13:31:00Z">
          <w:r w:rsidR="00572445">
            <w:rPr>
              <w:noProof/>
            </w:rPr>
            <w:instrText>171</w:instrText>
          </w:r>
        </w:ins>
        <w:del w:id="1330" w:author="Gerard" w:date="2016-05-03T13:11:00Z">
          <w:r w:rsidR="00122ED6" w:rsidDel="004A222F">
            <w:rPr>
              <w:noProof/>
            </w:rPr>
            <w:delInstrText>172</w:delInstrText>
          </w:r>
        </w:del>
      </w:fldSimple>
      <w:r w:rsidR="007B3D93">
        <w:instrText>)</w:instrText>
      </w:r>
      <w:r w:rsidR="007B3D93">
        <w:fldChar w:fldCharType="end"/>
      </w:r>
    </w:p>
    <w:p w14:paraId="1C4247BC" w14:textId="7DE87145" w:rsidR="005A2224" w:rsidRDefault="005A2224" w:rsidP="005A2224">
      <w:r>
        <w:t xml:space="preserve">where </w:t>
      </w:r>
      <w:r w:rsidR="00DF221F" w:rsidRPr="00DF221F">
        <w:rPr>
          <w:position w:val="-12"/>
        </w:rPr>
        <w:object w:dxaOrig="260" w:dyaOrig="360" w14:anchorId="5CF7A253">
          <v:shape id="_x0000_i3111" type="#_x0000_t75" style="width:12.75pt;height:18pt" o:ole="">
            <v:imagedata r:id="rId4206" o:title=""/>
          </v:shape>
          <o:OLEObject Type="Embed" ProgID="Equation.DSMT4" ShapeID="_x0000_i3111" DrawAspect="Content" ObjectID="_1527086736" r:id="rId4207"/>
        </w:object>
      </w:r>
      <w:r>
        <w:t xml:space="preserve"> is a penalty factor associated with </w:t>
      </w:r>
      <w:r w:rsidR="00DF221F" w:rsidRPr="00DF221F">
        <w:rPr>
          <w:position w:val="-6"/>
        </w:rPr>
        <w:object w:dxaOrig="160" w:dyaOrig="260" w14:anchorId="0EBA3771">
          <v:shape id="_x0000_i3112" type="#_x0000_t75" style="width:8.25pt;height:12.75pt" o:ole="">
            <v:imagedata r:id="rId4208" o:title=""/>
          </v:shape>
          <o:OLEObject Type="Embed" ProgID="Equation.DSMT4" ShapeID="_x0000_i3112" DrawAspect="Content" ObjectID="_1527086737" r:id="rId4209"/>
        </w:object>
      </w:r>
      <w:r>
        <w:t>.  Similarly, let</w:t>
      </w:r>
    </w:p>
    <w:p w14:paraId="35C6B557" w14:textId="1F83442B" w:rsidR="005A2224" w:rsidRDefault="005A2224" w:rsidP="005A2224">
      <w:pPr>
        <w:pStyle w:val="MTDisplayEquation"/>
      </w:pPr>
      <w:r>
        <w:tab/>
      </w:r>
      <w:r w:rsidR="00DF221F" w:rsidRPr="00DF221F">
        <w:rPr>
          <w:position w:val="-18"/>
        </w:rPr>
        <w:object w:dxaOrig="2620" w:dyaOrig="480" w14:anchorId="226B0034">
          <v:shape id="_x0000_i3113" type="#_x0000_t75" style="width:131.25pt;height:24pt" o:ole="">
            <v:imagedata r:id="rId4210" o:title=""/>
          </v:shape>
          <o:OLEObject Type="Embed" ProgID="Equation.DSMT4" ShapeID="_x0000_i3113" DrawAspect="Content" ObjectID="_1527086738" r:id="rId421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31" w:author="Gerard" w:date="2016-05-03T13:31:00Z">
          <w:r w:rsidR="00572445">
            <w:rPr>
              <w:noProof/>
            </w:rPr>
            <w:instrText>172</w:instrText>
          </w:r>
        </w:ins>
        <w:del w:id="1332" w:author="Gerard" w:date="2016-05-03T13:11:00Z">
          <w:r w:rsidR="00122ED6" w:rsidDel="004A222F">
            <w:rPr>
              <w:noProof/>
            </w:rPr>
            <w:delInstrText>173</w:delInstrText>
          </w:r>
        </w:del>
      </w:fldSimple>
      <w:r w:rsidR="007B3D93">
        <w:instrText>)</w:instrText>
      </w:r>
      <w:r w:rsidR="007B3D93">
        <w:fldChar w:fldCharType="end"/>
      </w:r>
    </w:p>
    <w:p w14:paraId="23278D5E" w14:textId="7E42220C" w:rsidR="005A2224" w:rsidRDefault="005A2224" w:rsidP="005A2224">
      <w:r>
        <w:t xml:space="preserve">where </w:t>
      </w:r>
      <w:r w:rsidR="00DF221F" w:rsidRPr="00DF221F">
        <w:rPr>
          <w:position w:val="-14"/>
        </w:rPr>
        <w:object w:dxaOrig="279" w:dyaOrig="380" w14:anchorId="1A459BF5">
          <v:shape id="_x0000_i3114" type="#_x0000_t75" style="width:14.25pt;height:18.75pt" o:ole="">
            <v:imagedata r:id="rId4212" o:title=""/>
          </v:shape>
          <o:OLEObject Type="Embed" ProgID="Equation.DSMT4" ShapeID="_x0000_i3114" DrawAspect="Content" ObjectID="_1527086739" r:id="rId4213"/>
        </w:object>
      </w:r>
      <w:r>
        <w:t xml:space="preserve"> is a penalty factor associated with </w:t>
      </w:r>
      <w:r w:rsidR="00DF221F" w:rsidRPr="00DF221F">
        <w:rPr>
          <w:position w:val="-12"/>
        </w:rPr>
        <w:object w:dxaOrig="300" w:dyaOrig="360" w14:anchorId="5E2C6F52">
          <v:shape id="_x0000_i3115" type="#_x0000_t75" style="width:15pt;height:18pt" o:ole="">
            <v:imagedata r:id="rId4214" o:title=""/>
          </v:shape>
          <o:OLEObject Type="Embed" ProgID="Equation.DSMT4" ShapeID="_x0000_i3115" DrawAspect="Content" ObjectID="_1527086740" r:id="rId4215"/>
        </w:object>
      </w:r>
      <w:r>
        <w:t>.  It follows that</w:t>
      </w:r>
    </w:p>
    <w:p w14:paraId="3F6722EB" w14:textId="04AAB4CC" w:rsidR="005A2224" w:rsidRPr="00A63D29" w:rsidRDefault="005A2224" w:rsidP="005A2224">
      <w:pPr>
        <w:pStyle w:val="MTDisplayEquation"/>
      </w:pPr>
      <w:r>
        <w:tab/>
      </w:r>
      <w:r w:rsidR="00DF221F" w:rsidRPr="00DF221F">
        <w:rPr>
          <w:position w:val="-44"/>
        </w:rPr>
        <w:object w:dxaOrig="2439" w:dyaOrig="999" w14:anchorId="6A24A35E">
          <v:shape id="_x0000_i3116" type="#_x0000_t75" style="width:122.25pt;height:50.25pt" o:ole="">
            <v:imagedata r:id="rId4216" o:title=""/>
          </v:shape>
          <o:OLEObject Type="Embed" ProgID="Equation.DSMT4" ShapeID="_x0000_i3116" DrawAspect="Content" ObjectID="_1527086741" r:id="rId421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33" w:author="Gerard" w:date="2016-05-03T13:31:00Z">
          <w:r w:rsidR="00572445">
            <w:rPr>
              <w:noProof/>
            </w:rPr>
            <w:instrText>173</w:instrText>
          </w:r>
        </w:ins>
        <w:del w:id="1334" w:author="Gerard" w:date="2016-05-03T13:11:00Z">
          <w:r w:rsidR="00122ED6" w:rsidDel="004A222F">
            <w:rPr>
              <w:noProof/>
            </w:rPr>
            <w:delInstrText>174</w:delInstrText>
          </w:r>
        </w:del>
      </w:fldSimple>
      <w:r w:rsidR="007B3D93">
        <w:instrText>)</w:instrText>
      </w:r>
      <w:r w:rsidR="007B3D93">
        <w:fldChar w:fldCharType="end"/>
      </w:r>
    </w:p>
    <w:p w14:paraId="72B36E0E" w14:textId="2764B72F" w:rsidR="005A2224" w:rsidRDefault="005A2224" w:rsidP="005A2224">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7E9C69AE">
          <v:shape id="_x0000_i3117" type="#_x0000_t75" style="width:21.75pt;height:18pt" o:ole="">
            <v:imagedata r:id="rId4218" o:title=""/>
          </v:shape>
          <o:OLEObject Type="Embed" ProgID="Equation.DSMT4" ShapeID="_x0000_i3117" DrawAspect="Content" ObjectID="_1527086742" r:id="rId4219"/>
        </w:object>
      </w:r>
      <w:r w:rsidRPr="00A63D29">
        <w:t xml:space="preserve"> are</w:t>
      </w:r>
    </w:p>
    <w:p w14:paraId="6892035F" w14:textId="252B8020" w:rsidR="005A2224" w:rsidRDefault="005A2224" w:rsidP="005A2224">
      <w:pPr>
        <w:pStyle w:val="MTDisplayEquation"/>
      </w:pPr>
      <w:r>
        <w:tab/>
      </w:r>
      <w:r w:rsidR="00DF221F" w:rsidRPr="00DF221F">
        <w:rPr>
          <w:position w:val="-66"/>
        </w:rPr>
        <w:object w:dxaOrig="8440" w:dyaOrig="1440" w14:anchorId="24692202">
          <v:shape id="_x0000_i3118" type="#_x0000_t75" style="width:422.25pt;height:1in" o:ole="">
            <v:imagedata r:id="rId4220" o:title=""/>
          </v:shape>
          <o:OLEObject Type="Embed" ProgID="Equation.DSMT4" ShapeID="_x0000_i3118" DrawAspect="Content" ObjectID="_1527086743" r:id="rId422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35" w:author="Gerard" w:date="2016-05-03T13:31:00Z">
          <w:r w:rsidR="00572445">
            <w:rPr>
              <w:noProof/>
            </w:rPr>
            <w:instrText>174</w:instrText>
          </w:r>
        </w:ins>
        <w:del w:id="1336" w:author="Gerard" w:date="2016-05-03T13:11:00Z">
          <w:r w:rsidR="00122ED6" w:rsidDel="004A222F">
            <w:rPr>
              <w:noProof/>
            </w:rPr>
            <w:delInstrText>175</w:delInstrText>
          </w:r>
        </w:del>
      </w:fldSimple>
      <w:r w:rsidR="007B3D93">
        <w:instrText>)</w:instrText>
      </w:r>
      <w:r w:rsidR="007B3D93">
        <w:fldChar w:fldCharType="end"/>
      </w:r>
    </w:p>
    <w:p w14:paraId="4498501E" w14:textId="351E2D7F" w:rsidR="005A2224" w:rsidRDefault="005A2224" w:rsidP="005A2224">
      <w:pPr>
        <w:pStyle w:val="MTDisplayEquation"/>
      </w:pPr>
      <w:r>
        <w:tab/>
      </w:r>
      <w:r w:rsidR="00DF221F" w:rsidRPr="00DF221F">
        <w:rPr>
          <w:position w:val="-66"/>
        </w:rPr>
        <w:object w:dxaOrig="6320" w:dyaOrig="1440" w14:anchorId="731B2451">
          <v:shape id="_x0000_i3119" type="#_x0000_t75" style="width:315.75pt;height:1in" o:ole="">
            <v:imagedata r:id="rId4222" o:title=""/>
          </v:shape>
          <o:OLEObject Type="Embed" ProgID="Equation.DSMT4" ShapeID="_x0000_i3119" DrawAspect="Content" ObjectID="_1527086744" r:id="rId422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37" w:author="Gerard" w:date="2016-05-03T13:31:00Z">
          <w:r w:rsidR="00572445">
            <w:rPr>
              <w:noProof/>
            </w:rPr>
            <w:instrText>175</w:instrText>
          </w:r>
        </w:ins>
        <w:del w:id="1338" w:author="Gerard" w:date="2016-05-03T13:11:00Z">
          <w:r w:rsidR="00122ED6" w:rsidDel="004A222F">
            <w:rPr>
              <w:noProof/>
            </w:rPr>
            <w:delInstrText>176</w:delInstrText>
          </w:r>
        </w:del>
      </w:fldSimple>
      <w:r w:rsidR="007B3D93">
        <w:instrText>)</w:instrText>
      </w:r>
      <w:r w:rsidR="007B3D93">
        <w:fldChar w:fldCharType="end"/>
      </w:r>
    </w:p>
    <w:p w14:paraId="22466B5D" w14:textId="7FB5EA62" w:rsidR="005A2224" w:rsidRDefault="005A2224" w:rsidP="005A2224">
      <w:r>
        <w:t xml:space="preserve">where </w:t>
      </w:r>
      <w:r w:rsidR="00DF221F" w:rsidRPr="00DF221F">
        <w:rPr>
          <w:position w:val="-18"/>
        </w:rPr>
        <w:object w:dxaOrig="1520" w:dyaOrig="480" w14:anchorId="035BDA9A">
          <v:shape id="_x0000_i3120" type="#_x0000_t75" style="width:75.75pt;height:24pt" o:ole="">
            <v:imagedata r:id="rId4224" o:title=""/>
          </v:shape>
          <o:OLEObject Type="Embed" ProgID="Equation.DSMT4" ShapeID="_x0000_i3120" DrawAspect="Content" ObjectID="_1527086745" r:id="rId4225"/>
        </w:object>
      </w:r>
      <w:r>
        <w:t>.</w:t>
      </w:r>
    </w:p>
    <w:p w14:paraId="029187CF" w14:textId="77777777" w:rsidR="005A2224" w:rsidRDefault="005A2224" w:rsidP="005A2224">
      <w:pPr>
        <w:pStyle w:val="Heading3"/>
      </w:pPr>
      <w:bookmarkStart w:id="1339" w:name="_Toc302112124"/>
      <w:r>
        <w:t>Discretization</w:t>
      </w:r>
      <w:bookmarkEnd w:id="1339"/>
    </w:p>
    <w:p w14:paraId="2413CC72" w14:textId="77777777" w:rsidR="005A2224" w:rsidRDefault="005A2224" w:rsidP="005A2224">
      <w:r w:rsidRPr="0054008E">
        <w:t>The contact integral may be discretized as</w:t>
      </w:r>
    </w:p>
    <w:p w14:paraId="2696E665" w14:textId="2F9AAC6F" w:rsidR="005A2224" w:rsidRDefault="005A2224" w:rsidP="005A2224">
      <w:pPr>
        <w:pStyle w:val="MTDisplayEquation"/>
      </w:pPr>
      <w:r>
        <w:tab/>
      </w:r>
      <w:r w:rsidR="00DF221F" w:rsidRPr="00DF221F">
        <w:rPr>
          <w:position w:val="-28"/>
        </w:rPr>
        <w:object w:dxaOrig="5500" w:dyaOrig="760" w14:anchorId="16D4650B">
          <v:shape id="_x0000_i3121" type="#_x0000_t75" style="width:275.25pt;height:38.25pt" o:ole="">
            <v:imagedata r:id="rId4226" o:title=""/>
          </v:shape>
          <o:OLEObject Type="Embed" ProgID="Equation.DSMT4" ShapeID="_x0000_i3121" DrawAspect="Content" ObjectID="_1527086746" r:id="rId422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40" w:author="Gerard" w:date="2016-05-03T13:31:00Z">
          <w:r w:rsidR="00572445">
            <w:rPr>
              <w:noProof/>
            </w:rPr>
            <w:instrText>176</w:instrText>
          </w:r>
        </w:ins>
        <w:del w:id="1341" w:author="Gerard" w:date="2016-05-03T13:11:00Z">
          <w:r w:rsidR="00122ED6" w:rsidDel="004A222F">
            <w:rPr>
              <w:noProof/>
            </w:rPr>
            <w:delInstrText>177</w:delInstrText>
          </w:r>
        </w:del>
      </w:fldSimple>
      <w:r w:rsidR="007B3D93">
        <w:instrText>)</w:instrText>
      </w:r>
      <w:r w:rsidR="007B3D93">
        <w:fldChar w:fldCharType="end"/>
      </w:r>
    </w:p>
    <w:p w14:paraId="061164EC" w14:textId="77777777" w:rsidR="005A2224" w:rsidRDefault="005A2224" w:rsidP="005A2224">
      <w:r w:rsidRPr="0054008E">
        <w:t>The variables may be interpolated over each element face according to</w:t>
      </w:r>
    </w:p>
    <w:p w14:paraId="645955FF" w14:textId="32DA8987" w:rsidR="005A2224" w:rsidRDefault="005A2224" w:rsidP="005A2224">
      <w:pPr>
        <w:pStyle w:val="MTDisplayEquation"/>
      </w:pPr>
      <w:r>
        <w:lastRenderedPageBreak/>
        <w:tab/>
      </w:r>
      <w:r w:rsidR="00DF221F" w:rsidRPr="00DF221F">
        <w:rPr>
          <w:position w:val="-142"/>
        </w:rPr>
        <w:object w:dxaOrig="4220" w:dyaOrig="2960" w14:anchorId="541818C3">
          <v:shape id="_x0000_i3122" type="#_x0000_t75" style="width:210.75pt;height:147.75pt" o:ole="">
            <v:imagedata r:id="rId4228" o:title=""/>
          </v:shape>
          <o:OLEObject Type="Embed" ProgID="Equation.DSMT4" ShapeID="_x0000_i3122" DrawAspect="Content" ObjectID="_1527086747" r:id="rId422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42" w:author="Gerard" w:date="2016-05-03T13:31:00Z">
          <w:r w:rsidR="00572445">
            <w:rPr>
              <w:noProof/>
            </w:rPr>
            <w:instrText>177</w:instrText>
          </w:r>
        </w:ins>
        <w:del w:id="1343" w:author="Gerard" w:date="2016-05-03T13:11:00Z">
          <w:r w:rsidR="00122ED6" w:rsidDel="004A222F">
            <w:rPr>
              <w:noProof/>
            </w:rPr>
            <w:delInstrText>178</w:delInstrText>
          </w:r>
        </w:del>
      </w:fldSimple>
      <w:r w:rsidR="007B3D93">
        <w:instrText>)</w:instrText>
      </w:r>
      <w:r w:rsidR="007B3D93">
        <w:fldChar w:fldCharType="end"/>
      </w:r>
    </w:p>
    <w:p w14:paraId="5245148B" w14:textId="77777777" w:rsidR="005A2224" w:rsidRDefault="005A2224" w:rsidP="005A2224">
      <w:r>
        <w:t>Then,</w:t>
      </w:r>
    </w:p>
    <w:p w14:paraId="3F31EA78" w14:textId="0D820675" w:rsidR="005A2224" w:rsidRDefault="005A2224" w:rsidP="005A2224">
      <w:pPr>
        <w:pStyle w:val="MTDisplayEquation"/>
      </w:pPr>
      <w:r>
        <w:tab/>
      </w:r>
      <w:r w:rsidR="00DF221F" w:rsidRPr="00DF221F">
        <w:rPr>
          <w:position w:val="-170"/>
        </w:rPr>
        <w:object w:dxaOrig="4340" w:dyaOrig="3519" w14:anchorId="05D3F934">
          <v:shape id="_x0000_i3123" type="#_x0000_t75" style="width:216.75pt;height:176.25pt" o:ole="">
            <v:imagedata r:id="rId4230" o:title=""/>
          </v:shape>
          <o:OLEObject Type="Embed" ProgID="Equation.DSMT4" ShapeID="_x0000_i3123" DrawAspect="Content" ObjectID="_1527086748" r:id="rId423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44" w:author="Gerard" w:date="2016-05-03T13:31:00Z">
          <w:r w:rsidR="00572445">
            <w:rPr>
              <w:noProof/>
            </w:rPr>
            <w:instrText>178</w:instrText>
          </w:r>
        </w:ins>
        <w:del w:id="1345" w:author="Gerard" w:date="2016-05-03T13:11:00Z">
          <w:r w:rsidR="00122ED6" w:rsidDel="004A222F">
            <w:rPr>
              <w:noProof/>
            </w:rPr>
            <w:delInstrText>179</w:delInstrText>
          </w:r>
        </w:del>
      </w:fldSimple>
      <w:r w:rsidR="007B3D93">
        <w:instrText>)</w:instrText>
      </w:r>
      <w:r w:rsidR="007B3D93">
        <w:fldChar w:fldCharType="end"/>
      </w:r>
    </w:p>
    <w:p w14:paraId="78FCCC7D" w14:textId="77777777" w:rsidR="005A2224" w:rsidRDefault="005A2224" w:rsidP="005A2224">
      <w:r>
        <w:t>where</w:t>
      </w:r>
    </w:p>
    <w:p w14:paraId="153DE1E1" w14:textId="057F3D82" w:rsidR="005A2224" w:rsidRDefault="005A2224" w:rsidP="005A2224">
      <w:pPr>
        <w:pStyle w:val="MTDisplayEquation"/>
      </w:pPr>
      <w:r>
        <w:tab/>
      </w:r>
      <w:r w:rsidR="00DF221F" w:rsidRPr="00DF221F">
        <w:rPr>
          <w:position w:val="-38"/>
        </w:rPr>
        <w:object w:dxaOrig="3720" w:dyaOrig="880" w14:anchorId="06C7DBF5">
          <v:shape id="_x0000_i3124" type="#_x0000_t75" style="width:186pt;height:44.25pt" o:ole="">
            <v:imagedata r:id="rId4232" o:title=""/>
          </v:shape>
          <o:OLEObject Type="Embed" ProgID="Equation.DSMT4" ShapeID="_x0000_i3124" DrawAspect="Content" ObjectID="_1527086749" r:id="rId423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46" w:author="Gerard" w:date="2016-05-03T13:31:00Z">
          <w:r w:rsidR="00572445">
            <w:rPr>
              <w:noProof/>
            </w:rPr>
            <w:instrText>179</w:instrText>
          </w:r>
        </w:ins>
        <w:del w:id="1347" w:author="Gerard" w:date="2016-05-03T13:11:00Z">
          <w:r w:rsidR="00122ED6" w:rsidDel="004A222F">
            <w:rPr>
              <w:noProof/>
            </w:rPr>
            <w:delInstrText>180</w:delInstrText>
          </w:r>
        </w:del>
      </w:fldSimple>
      <w:r w:rsidR="007B3D93">
        <w:instrText>)</w:instrText>
      </w:r>
      <w:r w:rsidR="007B3D93">
        <w:fldChar w:fldCharType="end"/>
      </w:r>
    </w:p>
    <w:p w14:paraId="020F41FE" w14:textId="77777777" w:rsidR="005A2224" w:rsidRDefault="005A2224" w:rsidP="005A2224">
      <w:r w:rsidRPr="00B64CEC">
        <w:t>Similarly,</w:t>
      </w:r>
    </w:p>
    <w:p w14:paraId="1E636B2B" w14:textId="5031F2D3" w:rsidR="005A2224" w:rsidRPr="00B64CEC" w:rsidRDefault="005A2224" w:rsidP="005A2224">
      <w:pPr>
        <w:pStyle w:val="MTDisplayEquation"/>
      </w:pPr>
      <w:r>
        <w:lastRenderedPageBreak/>
        <w:tab/>
      </w:r>
      <w:r w:rsidR="00DF221F" w:rsidRPr="00DF221F">
        <w:rPr>
          <w:position w:val="-186"/>
        </w:rPr>
        <w:object w:dxaOrig="5440" w:dyaOrig="7920" w14:anchorId="5CE49CB7">
          <v:shape id="_x0000_i3125" type="#_x0000_t75" style="width:272.25pt;height:396pt" o:ole="">
            <v:imagedata r:id="rId4234" o:title=""/>
          </v:shape>
          <o:OLEObject Type="Embed" ProgID="Equation.DSMT4" ShapeID="_x0000_i3125" DrawAspect="Content" ObjectID="_1527086750" r:id="rId423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48" w:author="Gerard" w:date="2016-05-03T13:31:00Z">
          <w:r w:rsidR="00572445">
            <w:rPr>
              <w:noProof/>
            </w:rPr>
            <w:instrText>180</w:instrText>
          </w:r>
        </w:ins>
        <w:del w:id="1349" w:author="Gerard" w:date="2016-05-03T13:11:00Z">
          <w:r w:rsidR="00122ED6" w:rsidDel="004A222F">
            <w:rPr>
              <w:noProof/>
            </w:rPr>
            <w:delInstrText>181</w:delInstrText>
          </w:r>
        </w:del>
      </w:fldSimple>
      <w:r w:rsidR="007B3D93">
        <w:instrText>)</w:instrText>
      </w:r>
      <w:r w:rsidR="007B3D93">
        <w:fldChar w:fldCharType="end"/>
      </w:r>
    </w:p>
    <w:p w14:paraId="31F2485A" w14:textId="36CE6296" w:rsidR="00D606F9" w:rsidRDefault="005A2224" w:rsidP="005A2224">
      <w:r>
        <w:t>where</w:t>
      </w:r>
    </w:p>
    <w:p w14:paraId="5FC4D96D" w14:textId="6CA32554" w:rsidR="005A2224" w:rsidRDefault="005A2224" w:rsidP="005A2224">
      <w:pPr>
        <w:pStyle w:val="MTDisplayEquation"/>
      </w:pPr>
      <w:r>
        <w:tab/>
      </w:r>
      <w:r w:rsidR="00DF221F" w:rsidRPr="00DF221F">
        <w:rPr>
          <w:position w:val="-88"/>
        </w:rPr>
        <w:object w:dxaOrig="3100" w:dyaOrig="1880" w14:anchorId="1D5565E1">
          <v:shape id="_x0000_i3126" type="#_x0000_t75" style="width:155.25pt;height:93.75pt" o:ole="">
            <v:imagedata r:id="rId4236" o:title=""/>
          </v:shape>
          <o:OLEObject Type="Embed" ProgID="Equation.DSMT4" ShapeID="_x0000_i3126" DrawAspect="Content" ObjectID="_1527086751" r:id="rId423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50" w:author="Gerard" w:date="2016-05-03T13:31:00Z">
          <w:r w:rsidR="00572445">
            <w:rPr>
              <w:noProof/>
            </w:rPr>
            <w:instrText>181</w:instrText>
          </w:r>
        </w:ins>
        <w:del w:id="1351" w:author="Gerard" w:date="2016-05-03T13:11:00Z">
          <w:r w:rsidR="00122ED6" w:rsidDel="004A222F">
            <w:rPr>
              <w:noProof/>
            </w:rPr>
            <w:delInstrText>182</w:delInstrText>
          </w:r>
        </w:del>
      </w:fldSimple>
      <w:r w:rsidR="007B3D93">
        <w:instrText>)</w:instrText>
      </w:r>
      <w:r w:rsidR="007B3D93">
        <w:fldChar w:fldCharType="end"/>
      </w:r>
    </w:p>
    <w:p w14:paraId="1DD623D6" w14:textId="26881685" w:rsidR="005A2224" w:rsidRDefault="005A2224" w:rsidP="005A2224">
      <w:pPr>
        <w:pStyle w:val="MTDisplayEquation"/>
      </w:pPr>
      <w:r>
        <w:tab/>
      </w:r>
      <w:r w:rsidR="00DF221F" w:rsidRPr="00DF221F">
        <w:rPr>
          <w:position w:val="-36"/>
        </w:rPr>
        <w:object w:dxaOrig="1880" w:dyaOrig="840" w14:anchorId="24CAE892">
          <v:shape id="_x0000_i3127" type="#_x0000_t75" style="width:93.75pt;height:42pt" o:ole="">
            <v:imagedata r:id="rId4238" o:title=""/>
          </v:shape>
          <o:OLEObject Type="Embed" ProgID="Equation.DSMT4" ShapeID="_x0000_i3127" DrawAspect="Content" ObjectID="_1527086752" r:id="rId423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52" w:author="Gerard" w:date="2016-05-03T13:31:00Z">
          <w:r w:rsidR="00572445">
            <w:rPr>
              <w:noProof/>
            </w:rPr>
            <w:instrText>182</w:instrText>
          </w:r>
        </w:ins>
        <w:del w:id="1353" w:author="Gerard" w:date="2016-05-03T13:11:00Z">
          <w:r w:rsidR="00122ED6" w:rsidDel="004A222F">
            <w:rPr>
              <w:noProof/>
            </w:rPr>
            <w:delInstrText>183</w:delInstrText>
          </w:r>
        </w:del>
      </w:fldSimple>
      <w:r w:rsidR="007B3D93">
        <w:instrText>)</w:instrText>
      </w:r>
      <w:r w:rsidR="007B3D93">
        <w:fldChar w:fldCharType="end"/>
      </w:r>
    </w:p>
    <w:p w14:paraId="3B29782C" w14:textId="499F746B" w:rsidR="005A2224" w:rsidRDefault="005A2224" w:rsidP="005A2224">
      <w:pPr>
        <w:pStyle w:val="MTDisplayEquation"/>
      </w:pPr>
      <w:r>
        <w:tab/>
      </w:r>
      <w:r w:rsidR="00DF221F" w:rsidRPr="00DF221F">
        <w:rPr>
          <w:position w:val="-82"/>
        </w:rPr>
        <w:object w:dxaOrig="2020" w:dyaOrig="1760" w14:anchorId="04D0FE22">
          <v:shape id="_x0000_i3128" type="#_x0000_t75" style="width:101.25pt;height:87.75pt" o:ole="">
            <v:imagedata r:id="rId4240" o:title=""/>
          </v:shape>
          <o:OLEObject Type="Embed" ProgID="Equation.DSMT4" ShapeID="_x0000_i3128" DrawAspect="Content" ObjectID="_1527086753" r:id="rId424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54" w:author="Gerard" w:date="2016-05-03T13:31:00Z">
          <w:r w:rsidR="00572445">
            <w:rPr>
              <w:noProof/>
            </w:rPr>
            <w:instrText>183</w:instrText>
          </w:r>
        </w:ins>
        <w:del w:id="1355" w:author="Gerard" w:date="2016-05-03T13:11:00Z">
          <w:r w:rsidR="00122ED6" w:rsidDel="004A222F">
            <w:rPr>
              <w:noProof/>
            </w:rPr>
            <w:delInstrText>184</w:delInstrText>
          </w:r>
        </w:del>
      </w:fldSimple>
      <w:r w:rsidR="007B3D93">
        <w:instrText>)</w:instrText>
      </w:r>
      <w:r w:rsidR="007B3D93">
        <w:fldChar w:fldCharType="end"/>
      </w:r>
    </w:p>
    <w:p w14:paraId="40F40900" w14:textId="77777777" w:rsidR="005A2224" w:rsidRDefault="005A2224" w:rsidP="005A2224">
      <w:r>
        <w:t>and</w:t>
      </w:r>
    </w:p>
    <w:p w14:paraId="6D0A16BF" w14:textId="06C1F81B" w:rsidR="005A2224" w:rsidRPr="002F00FB" w:rsidRDefault="005A2224" w:rsidP="005A2224">
      <w:pPr>
        <w:pStyle w:val="MTDisplayEquation"/>
      </w:pPr>
      <w:r>
        <w:lastRenderedPageBreak/>
        <w:tab/>
      </w:r>
      <w:r w:rsidR="00DF221F" w:rsidRPr="00DF221F">
        <w:rPr>
          <w:position w:val="-38"/>
        </w:rPr>
        <w:object w:dxaOrig="3720" w:dyaOrig="880" w14:anchorId="193F8DC1">
          <v:shape id="_x0000_i3129" type="#_x0000_t75" style="width:186pt;height:44.25pt" o:ole="">
            <v:imagedata r:id="rId4242" o:title=""/>
          </v:shape>
          <o:OLEObject Type="Embed" ProgID="Equation.DSMT4" ShapeID="_x0000_i3129" DrawAspect="Content" ObjectID="_1527086754" r:id="rId424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572445">
          <w:rPr>
            <w:noProof/>
          </w:rPr>
          <w:instrText>6</w:instrText>
        </w:r>
      </w:fldSimple>
      <w:r w:rsidR="007B3D93">
        <w:instrText>.</w:instrText>
      </w:r>
      <w:fldSimple w:instr=" SEQ MTEqn \c \* Arabic \* MERGEFORMAT ">
        <w:ins w:id="1356" w:author="Gerard" w:date="2016-05-03T13:31:00Z">
          <w:r w:rsidR="00572445">
            <w:rPr>
              <w:noProof/>
            </w:rPr>
            <w:instrText>184</w:instrText>
          </w:r>
        </w:ins>
        <w:del w:id="1357" w:author="Gerard" w:date="2016-05-03T13:11:00Z">
          <w:r w:rsidR="00122ED6" w:rsidDel="004A222F">
            <w:rPr>
              <w:noProof/>
            </w:rPr>
            <w:delInstrText>185</w:delInstrText>
          </w:r>
        </w:del>
      </w:fldSimple>
      <w:r w:rsidR="007B3D93">
        <w:instrText>)</w:instrText>
      </w:r>
      <w:r w:rsidR="007B3D93">
        <w:fldChar w:fldCharType="end"/>
      </w:r>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1358" w:name="_Toc302112125"/>
      <w:r>
        <w:lastRenderedPageBreak/>
        <w:t>Dynamics</w:t>
      </w:r>
      <w:bookmarkEnd w:id="1358"/>
    </w:p>
    <w:p w14:paraId="5E266533" w14:textId="39F3344E" w:rsidR="002B7157" w:rsidRDefault="00122ED6" w:rsidP="00F75A04">
      <w:r>
        <w:fldChar w:fldCharType="begin"/>
      </w:r>
      <w:r>
        <w:instrText xml:space="preserve"> MACROBUTTON MTEditEquationSection2 </w:instrText>
      </w:r>
      <w:r w:rsidRPr="00DD3484">
        <w:rPr>
          <w:rStyle w:val="MTEquationSection"/>
        </w:rPr>
        <w:instrText>Equation Section (Next)</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\h \* MERGEFORMAT </w:instrText>
      </w:r>
      <w:r w:rsidR="0050564A">
        <w:fldChar w:fldCharType="end"/>
      </w:r>
      <w:r>
        <w:fldChar w:fldCharType="end"/>
      </w:r>
      <w:r w:rsidR="002B7157">
        <w:t xml:space="preserve">FEBio can perform a nonlinear dynamic analysis by </w:t>
      </w:r>
      <w:r w:rsidR="00734D81">
        <w:t xml:space="preserve">iteratively </w:t>
      </w:r>
      <w:r w:rsidR="002B7157">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7B2175FF" w:rsidR="002B7157" w:rsidRDefault="002B7157" w:rsidP="00F75A04">
      <w:pPr>
        <w:pStyle w:val="MTDisplayEquation"/>
      </w:pPr>
      <w:r>
        <w:tab/>
      </w:r>
      <w:r w:rsidR="00DF221F" w:rsidRPr="00DF221F">
        <w:rPr>
          <w:position w:val="-32"/>
        </w:rPr>
        <w:object w:dxaOrig="2620" w:dyaOrig="760" w14:anchorId="35708BC3">
          <v:shape id="_x0000_i3130" type="#_x0000_t75" style="width:131.25pt;height:38.25pt" o:ole="">
            <v:imagedata r:id="rId4244" o:title=""/>
          </v:shape>
          <o:OLEObject Type="Embed" ProgID="Equation.DSMT4" ShapeID="_x0000_i3130" DrawAspect="Content" ObjectID="_1527086755" r:id="rId4245"/>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bookmarkStart w:id="1359" w:name="ZEqnNum633324"/>
      <w:r w:rsidR="00B70E0F">
        <w:instrText>(</w:instrText>
      </w:r>
      <w:fldSimple w:instr=" SEQ MTSec \c \* Arabic \* MERGEFORMAT ">
        <w:r w:rsidR="00572445">
          <w:rPr>
            <w:noProof/>
          </w:rPr>
          <w:instrText>7</w:instrText>
        </w:r>
      </w:fldSimple>
      <w:r w:rsidR="00B70E0F">
        <w:instrText>.</w:instrText>
      </w:r>
      <w:fldSimple w:instr=" SEQ MTEqn \c \* Arabic \* MERGEFORMAT ">
        <w:r w:rsidR="00572445">
          <w:rPr>
            <w:noProof/>
          </w:rPr>
          <w:instrText>1</w:instrText>
        </w:r>
      </w:fldSimple>
      <w:r w:rsidR="00B70E0F">
        <w:instrText>)</w:instrText>
      </w:r>
      <w:bookmarkEnd w:id="1359"/>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7A2AB578" w:rsidR="00734D81" w:rsidRDefault="00734D81" w:rsidP="00F75A04">
      <w:pPr>
        <w:pStyle w:val="MTDisplayEquation"/>
      </w:pPr>
      <w:r>
        <w:tab/>
      </w:r>
      <w:r w:rsidR="00DF221F" w:rsidRPr="00DF221F">
        <w:rPr>
          <w:position w:val="-58"/>
        </w:rPr>
        <w:object w:dxaOrig="2340" w:dyaOrig="1280" w14:anchorId="62CBCFA3">
          <v:shape id="_x0000_i3131" type="#_x0000_t75" style="width:117pt;height:63.75pt" o:ole="">
            <v:imagedata r:id="rId4246" o:title=""/>
          </v:shape>
          <o:OLEObject Type="Embed" ProgID="Equation.DSMT4" ShapeID="_x0000_i3131" DrawAspect="Content" ObjectID="_1527086756" r:id="rId4247"/>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bookmarkStart w:id="1360" w:name="ZEqnNum748144"/>
      <w:r w:rsidR="00B70E0F">
        <w:instrText>(</w:instrText>
      </w:r>
      <w:fldSimple w:instr=" SEQ MTSec \c \* Arabic \* MERGEFORMAT ">
        <w:r w:rsidR="00572445">
          <w:rPr>
            <w:noProof/>
          </w:rPr>
          <w:instrText>7</w:instrText>
        </w:r>
      </w:fldSimple>
      <w:r w:rsidR="00B70E0F">
        <w:instrText>.</w:instrText>
      </w:r>
      <w:fldSimple w:instr=" SEQ MTEqn \c \* Arabic \* MERGEFORMAT ">
        <w:r w:rsidR="00572445">
          <w:rPr>
            <w:noProof/>
          </w:rPr>
          <w:instrText>2</w:instrText>
        </w:r>
      </w:fldSimple>
      <w:r w:rsidR="00B70E0F">
        <w:instrText>)</w:instrText>
      </w:r>
      <w:bookmarkEnd w:id="1360"/>
      <w:r w:rsidR="00B70E0F">
        <w:fldChar w:fldCharType="end"/>
      </w:r>
    </w:p>
    <w:p w14:paraId="22907663" w14:textId="1BED3BAA" w:rsidR="00734D81" w:rsidRDefault="00734D81" w:rsidP="00F75A04">
      <w:r>
        <w:t xml:space="preserve">Using </w:t>
      </w:r>
      <w:r w:rsidR="00D3178E">
        <w:fldChar w:fldCharType="begin"/>
      </w:r>
      <w:r w:rsidR="00D3178E">
        <w:instrText xml:space="preserve"> GOTOBUTTON ZEqnNum748144  \* MERGEFORMAT </w:instrText>
      </w:r>
      <w:fldSimple w:instr=" REF ZEqnNum748144 \* Charformat \! \* MERGEFORMAT ">
        <w:r w:rsidR="00572445">
          <w:instrText>(7.2)</w:instrText>
        </w:r>
      </w:fldSimple>
      <w:r w:rsidR="00D3178E">
        <w:fldChar w:fldCharType="end"/>
      </w:r>
      <w:r>
        <w:t xml:space="preserve"> we can solve for </w:t>
      </w:r>
      <w:r w:rsidR="00DF221F" w:rsidRPr="00DF221F">
        <w:rPr>
          <w:position w:val="-12"/>
        </w:rPr>
        <w:object w:dxaOrig="420" w:dyaOrig="380" w14:anchorId="1EDC4CD0">
          <v:shape id="_x0000_i3132" type="#_x0000_t75" style="width:21pt;height:18.75pt" o:ole="">
            <v:imagedata r:id="rId4248" o:title=""/>
          </v:shape>
          <o:OLEObject Type="Embed" ProgID="Equation.DSMT4" ShapeID="_x0000_i3132" DrawAspect="Content" ObjectID="_1527086757" r:id="rId4249"/>
        </w:object>
      </w:r>
      <w:r>
        <w:t xml:space="preserve"> .</w:t>
      </w:r>
    </w:p>
    <w:p w14:paraId="1B1A8497" w14:textId="78D42197" w:rsidR="00734D81" w:rsidRDefault="00734D81" w:rsidP="00F75A04">
      <w:pPr>
        <w:pStyle w:val="MTDisplayEquation"/>
      </w:pPr>
      <w:r>
        <w:tab/>
      </w:r>
      <w:r w:rsidR="00DF221F" w:rsidRPr="00DF221F">
        <w:rPr>
          <w:position w:val="-24"/>
        </w:rPr>
        <w:object w:dxaOrig="3640" w:dyaOrig="620" w14:anchorId="7AA9EAE2">
          <v:shape id="_x0000_i3133" type="#_x0000_t75" style="width:182.25pt;height:30.75pt" o:ole="">
            <v:imagedata r:id="rId4250" o:title=""/>
          </v:shape>
          <o:OLEObject Type="Embed" ProgID="Equation.DSMT4" ShapeID="_x0000_i3133" DrawAspect="Content" ObjectID="_1527086758" r:id="rId4251"/>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bookmarkStart w:id="1361" w:name="ZEqnNum747290"/>
      <w:r w:rsidR="00B70E0F">
        <w:instrText>(</w:instrText>
      </w:r>
      <w:fldSimple w:instr=" SEQ MTSec \c \* Arabic \* MERGEFORMAT ">
        <w:r w:rsidR="00572445">
          <w:rPr>
            <w:noProof/>
          </w:rPr>
          <w:instrText>7</w:instrText>
        </w:r>
      </w:fldSimple>
      <w:r w:rsidR="00B70E0F">
        <w:instrText>.</w:instrText>
      </w:r>
      <w:fldSimple w:instr=" SEQ MTEqn \c \* Arabic \* MERGEFORMAT ">
        <w:r w:rsidR="00572445">
          <w:rPr>
            <w:noProof/>
          </w:rPr>
          <w:instrText>3</w:instrText>
        </w:r>
      </w:fldSimple>
      <w:r w:rsidR="00B70E0F">
        <w:instrText>)</w:instrText>
      </w:r>
      <w:bookmarkEnd w:id="1361"/>
      <w:r w:rsidR="00B70E0F">
        <w:fldChar w:fldCharType="end"/>
      </w:r>
    </w:p>
    <w:p w14:paraId="635D596A" w14:textId="0B13E744"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fldSimple w:instr=" REF ZEqnNum633324 \* Charformat \! \* MERGEFORMAT ">
        <w:r w:rsidR="00572445">
          <w:instrText>(7.1)</w:instrText>
        </w:r>
      </w:fldSimple>
      <w:r w:rsidR="00D3178E">
        <w:fldChar w:fldCharType="end"/>
      </w:r>
      <w:r w:rsidR="00D3178E">
        <w:t xml:space="preserve"> </w:t>
      </w:r>
      <w:r>
        <w:t>results in the following linear system of equations.</w:t>
      </w:r>
    </w:p>
    <w:p w14:paraId="0F3C1911" w14:textId="77777777" w:rsidR="00CC7944" w:rsidRDefault="00CC7944" w:rsidP="00F75A04"/>
    <w:p w14:paraId="0F9A67B0" w14:textId="29FA5D35" w:rsidR="00CC7944" w:rsidRDefault="00CC7944" w:rsidP="00F75A04">
      <w:pPr>
        <w:pStyle w:val="MTDisplayEquation"/>
      </w:pPr>
      <w:r>
        <w:tab/>
      </w:r>
      <w:r w:rsidR="00DF221F" w:rsidRPr="00DF221F">
        <w:rPr>
          <w:position w:val="-28"/>
        </w:rPr>
        <w:object w:dxaOrig="5940" w:dyaOrig="680" w14:anchorId="6CE5372C">
          <v:shape id="_x0000_i3134" type="#_x0000_t75" style="width:297pt;height:33.75pt" o:ole="">
            <v:imagedata r:id="rId4252" o:title=""/>
          </v:shape>
          <o:OLEObject Type="Embed" ProgID="Equation.DSMT4" ShapeID="_x0000_i3134" DrawAspect="Content" ObjectID="_1527086759" r:id="rId4253"/>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r w:rsidR="00B70E0F">
        <w:instrText>(</w:instrText>
      </w:r>
      <w:fldSimple w:instr=" SEQ MTSec \c \* Arabic \* MERGEFORMAT ">
        <w:r w:rsidR="00572445">
          <w:rPr>
            <w:noProof/>
          </w:rPr>
          <w:instrText>7</w:instrText>
        </w:r>
      </w:fldSimple>
      <w:r w:rsidR="00B70E0F">
        <w:instrText>.</w:instrText>
      </w:r>
      <w:fldSimple w:instr=" SEQ MTEqn \c \* Arabic \* MERGEFORMAT ">
        <w:r w:rsidR="00572445">
          <w:rPr>
            <w:noProof/>
          </w:rPr>
          <w:instrText>4</w:instrText>
        </w:r>
      </w:fldSimple>
      <w:r w:rsidR="00B70E0F">
        <w:instrText>)</w:instrText>
      </w:r>
      <w:r w:rsidR="00B70E0F">
        <w:fldChar w:fldCharType="end"/>
      </w:r>
    </w:p>
    <w:p w14:paraId="31887B7E" w14:textId="77777777" w:rsidR="00CC7944" w:rsidRDefault="00CC7944" w:rsidP="00F75A04"/>
    <w:p w14:paraId="5BF65F39" w14:textId="04C03A7D" w:rsidR="00BF50BB" w:rsidRPr="00BF50BB" w:rsidRDefault="00BF50BB" w:rsidP="00F75A04">
      <w:r>
        <w:t xml:space="preserve">Solving this equation for </w:t>
      </w:r>
      <w:r w:rsidR="00DF221F" w:rsidRPr="00DF221F">
        <w:rPr>
          <w:position w:val="-6"/>
        </w:rPr>
        <w:object w:dxaOrig="440" w:dyaOrig="320" w14:anchorId="509CB828">
          <v:shape id="_x0000_i3135" type="#_x0000_t75" style="width:21.75pt;height:15.75pt" o:ole="">
            <v:imagedata r:id="rId4254" o:title=""/>
          </v:shape>
          <o:OLEObject Type="Embed" ProgID="Equation.DSMT4" ShapeID="_x0000_i3135" DrawAspect="Content" ObjectID="_1527086760" r:id="rId4255"/>
        </w:object>
      </w:r>
      <w:r>
        <w:t xml:space="preserve"> and using</w:t>
      </w:r>
      <w:r w:rsidR="00D3178E">
        <w:t xml:space="preserve"> </w:t>
      </w:r>
      <w:r w:rsidR="00D3178E">
        <w:fldChar w:fldCharType="begin"/>
      </w:r>
      <w:r w:rsidR="00D3178E">
        <w:instrText xml:space="preserve"> GOTOBUTTON ZEqnNum633324  \* MERGEFORMAT </w:instrText>
      </w:r>
      <w:fldSimple w:instr=" REF ZEqnNum633324 \* Charformat \! \* MERGEFORMAT ">
        <w:r w:rsidR="00572445">
          <w:instrText>(7.1)</w:instrText>
        </w:r>
      </w:fldSimple>
      <w:r w:rsidR="00D3178E">
        <w:fldChar w:fldCharType="end"/>
      </w:r>
      <w:r w:rsidR="00D3178E">
        <w:t xml:space="preserve"> </w:t>
      </w:r>
      <w:r>
        <w:t xml:space="preserve">gives the new displacement vector </w:t>
      </w:r>
      <w:r w:rsidR="00DF221F" w:rsidRPr="00DF221F">
        <w:rPr>
          <w:position w:val="-12"/>
        </w:rPr>
        <w:object w:dxaOrig="420" w:dyaOrig="380" w14:anchorId="3C9A8D92">
          <v:shape id="_x0000_i3136" type="#_x0000_t75" style="width:21pt;height:18.75pt" o:ole="">
            <v:imagedata r:id="rId4256" o:title=""/>
          </v:shape>
          <o:OLEObject Type="Embed" ProgID="Equation.DSMT4" ShapeID="_x0000_i3136" DrawAspect="Content" ObjectID="_1527086761" r:id="rId4257"/>
        </w:object>
      </w:r>
      <w:r>
        <w:t xml:space="preserve"> . The acceleration vector </w:t>
      </w:r>
      <w:r w:rsidR="00DF221F" w:rsidRPr="00DF221F">
        <w:rPr>
          <w:position w:val="-12"/>
        </w:rPr>
        <w:object w:dxaOrig="420" w:dyaOrig="380" w14:anchorId="4AA83FB0">
          <v:shape id="_x0000_i3137" type="#_x0000_t75" style="width:21pt;height:18.75pt" o:ole="">
            <v:imagedata r:id="rId4258" o:title=""/>
          </v:shape>
          <o:OLEObject Type="Embed" ProgID="Equation.DSMT4" ShapeID="_x0000_i3137" DrawAspect="Content" ObjectID="_1527086762" r:id="rId4259"/>
        </w:object>
      </w:r>
      <w:r>
        <w:t xml:space="preserve"> can then be found from</w:t>
      </w:r>
      <w:r w:rsidR="00D3178E">
        <w:t xml:space="preserve"> </w:t>
      </w:r>
      <w:r w:rsidR="00D3178E">
        <w:fldChar w:fldCharType="begin"/>
      </w:r>
      <w:r w:rsidR="00D3178E">
        <w:instrText xml:space="preserve"> GOTOBUTTON ZEqnNum747290  \* MERGEFORMAT </w:instrText>
      </w:r>
      <w:fldSimple w:instr=" REF ZEqnNum747290 \* Charformat \! \* MERGEFORMAT ">
        <w:r w:rsidR="00572445">
          <w:instrText>(7.3)</w:instrText>
        </w:r>
      </w:fldSimple>
      <w:r w:rsidR="00D3178E">
        <w:fldChar w:fldCharType="end"/>
      </w:r>
      <w:r w:rsidR="00D3178E">
        <w:t xml:space="preserve"> </w:t>
      </w:r>
      <w:r>
        <w:t xml:space="preserve">and the velocity vector </w:t>
      </w:r>
      <w:r w:rsidR="00DF221F" w:rsidRPr="00DF221F">
        <w:rPr>
          <w:position w:val="-12"/>
        </w:rPr>
        <w:object w:dxaOrig="420" w:dyaOrig="380" w14:anchorId="006B3588">
          <v:shape id="_x0000_i3138" type="#_x0000_t75" style="width:21pt;height:18.75pt" o:ole="">
            <v:imagedata r:id="rId4260" o:title=""/>
          </v:shape>
          <o:OLEObject Type="Embed" ProgID="Equation.DSMT4" ShapeID="_x0000_i3138" DrawAspect="Content" ObjectID="_1527086763" r:id="rId4261"/>
        </w:object>
      </w:r>
      <w:r>
        <w:t xml:space="preserve"> from</w:t>
      </w:r>
      <w:r w:rsidR="00D3178E">
        <w:fldChar w:fldCharType="begin"/>
      </w:r>
      <w:r w:rsidR="00D3178E">
        <w:instrText xml:space="preserve"> GOTOBUTTON ZEqnNum747290  \* MERGEFORMAT </w:instrText>
      </w:r>
      <w:fldSimple w:instr=" REF ZEqnNum747290 \* Charformat \! \* MERGEFORMAT ">
        <w:r w:rsidR="00572445">
          <w:instrText>(7.3)</w:instrText>
        </w:r>
      </w:fldSimple>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1362" w:name="_Toc302112126"/>
      <w:r>
        <w:lastRenderedPageBreak/>
        <w:t>References</w:t>
      </w:r>
      <w:bookmarkEnd w:id="1362"/>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1363" w:name="_ENREF_1"/>
      <w:r w:rsidR="00214E15" w:rsidRPr="00214E15">
        <w:rPr>
          <w:noProof/>
        </w:rPr>
        <w:t>[1]</w:t>
      </w:r>
      <w:r w:rsidR="00214E15" w:rsidRPr="00214E15">
        <w:rPr>
          <w:noProof/>
        </w:rPr>
        <w:tab/>
        <w:t>Bonet, J., and Wood, R. D., 1997, Nonlinear continuum mechanics for finite element analysis, Cambridge University Press.</w:t>
      </w:r>
      <w:bookmarkEnd w:id="1363"/>
    </w:p>
    <w:p w14:paraId="074A42DF" w14:textId="77777777" w:rsidR="00214E15" w:rsidRPr="00214E15" w:rsidRDefault="00214E15" w:rsidP="00214E15">
      <w:pPr>
        <w:pStyle w:val="EndNoteBibliography"/>
        <w:rPr>
          <w:noProof/>
        </w:rPr>
      </w:pPr>
      <w:bookmarkStart w:id="1364" w:name="_ENREF_2"/>
      <w:r w:rsidRPr="00214E15">
        <w:rPr>
          <w:noProof/>
        </w:rPr>
        <w:t>[2]</w:t>
      </w:r>
      <w:r w:rsidRPr="00214E15">
        <w:rPr>
          <w:noProof/>
        </w:rPr>
        <w:tab/>
        <w:t>Lai, W. M., Rubin, D., and Krempl, E., 2010, Introduction to continuum mechanics, Butterworth-Heinemann/Elsevier, Amsterdam ; Boston.</w:t>
      </w:r>
      <w:bookmarkEnd w:id="1364"/>
    </w:p>
    <w:p w14:paraId="2044C397" w14:textId="77777777" w:rsidR="00214E15" w:rsidRPr="00214E15" w:rsidRDefault="00214E15" w:rsidP="00214E15">
      <w:pPr>
        <w:pStyle w:val="EndNoteBibliography"/>
        <w:rPr>
          <w:noProof/>
        </w:rPr>
      </w:pPr>
      <w:bookmarkStart w:id="1365" w:name="_ENREF_3"/>
      <w:r w:rsidRPr="00214E15">
        <w:rPr>
          <w:noProof/>
        </w:rPr>
        <w:t>[3]</w:t>
      </w:r>
      <w:r w:rsidRPr="00214E15">
        <w:rPr>
          <w:noProof/>
        </w:rPr>
        <w:tab/>
        <w:t>Spencer, A. J. M., 1984, Continuum Theory of the Mechanics of Fibre-Reinforced Composites, Springer-Verlag, New York.</w:t>
      </w:r>
      <w:bookmarkEnd w:id="1365"/>
    </w:p>
    <w:p w14:paraId="4D4F828F" w14:textId="77777777" w:rsidR="00214E15" w:rsidRPr="00214E15" w:rsidRDefault="00214E15" w:rsidP="00214E15">
      <w:pPr>
        <w:pStyle w:val="EndNoteBibliography"/>
        <w:rPr>
          <w:noProof/>
        </w:rPr>
      </w:pPr>
      <w:bookmarkStart w:id="1366" w:name="_ENREF_4"/>
      <w:r w:rsidRPr="00214E15">
        <w:rPr>
          <w:noProof/>
        </w:rPr>
        <w:t>[4]</w:t>
      </w:r>
      <w:r w:rsidRPr="00214E15">
        <w:rPr>
          <w:noProof/>
        </w:rPr>
        <w:tab/>
        <w:t>Holzapfel, G. A., 2000, Nonlinear solid mechanics : a continuum approach for engineering, Wiley, Chichester ; New York.</w:t>
      </w:r>
      <w:bookmarkEnd w:id="1366"/>
    </w:p>
    <w:p w14:paraId="487E6488" w14:textId="77777777" w:rsidR="00214E15" w:rsidRPr="00214E15" w:rsidRDefault="00214E15" w:rsidP="00214E15">
      <w:pPr>
        <w:pStyle w:val="EndNoteBibliography"/>
        <w:rPr>
          <w:noProof/>
        </w:rPr>
      </w:pPr>
      <w:bookmarkStart w:id="1367"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1367"/>
    </w:p>
    <w:p w14:paraId="42183145" w14:textId="77777777" w:rsidR="00214E15" w:rsidRPr="00214E15" w:rsidRDefault="00214E15" w:rsidP="00214E15">
      <w:pPr>
        <w:pStyle w:val="EndNoteBibliography"/>
        <w:rPr>
          <w:noProof/>
        </w:rPr>
      </w:pPr>
      <w:bookmarkStart w:id="1368"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1368"/>
    </w:p>
    <w:p w14:paraId="1A22C2AF" w14:textId="77777777" w:rsidR="00214E15" w:rsidRPr="00214E15" w:rsidRDefault="00214E15" w:rsidP="00214E15">
      <w:pPr>
        <w:pStyle w:val="EndNoteBibliography"/>
        <w:rPr>
          <w:noProof/>
        </w:rPr>
      </w:pPr>
      <w:bookmarkStart w:id="1369"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1369"/>
    </w:p>
    <w:p w14:paraId="2E2135A9" w14:textId="77777777" w:rsidR="00214E15" w:rsidRPr="00214E15" w:rsidRDefault="00214E15" w:rsidP="00214E15">
      <w:pPr>
        <w:pStyle w:val="EndNoteBibliography"/>
        <w:rPr>
          <w:noProof/>
        </w:rPr>
      </w:pPr>
      <w:bookmarkStart w:id="1370"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1370"/>
    </w:p>
    <w:p w14:paraId="6799BF34" w14:textId="77777777" w:rsidR="00214E15" w:rsidRPr="00214E15" w:rsidRDefault="00214E15" w:rsidP="00214E15">
      <w:pPr>
        <w:pStyle w:val="EndNoteBibliography"/>
        <w:rPr>
          <w:noProof/>
        </w:rPr>
      </w:pPr>
      <w:bookmarkStart w:id="1371" w:name="_ENREF_9"/>
      <w:r w:rsidRPr="00214E15">
        <w:rPr>
          <w:noProof/>
        </w:rPr>
        <w:t>[9]</w:t>
      </w:r>
      <w:r w:rsidRPr="00214E15">
        <w:rPr>
          <w:noProof/>
        </w:rPr>
        <w:tab/>
        <w:t>Bowen, R. M., 1980, "Incompressible porous media models by use of the theory of mixtures," Int J Eng Sci, 18(9), pp. 1129-1148.</w:t>
      </w:r>
      <w:bookmarkEnd w:id="1371"/>
    </w:p>
    <w:p w14:paraId="02D50742" w14:textId="77777777" w:rsidR="00214E15" w:rsidRPr="00214E15" w:rsidRDefault="00214E15" w:rsidP="00214E15">
      <w:pPr>
        <w:pStyle w:val="EndNoteBibliography"/>
        <w:rPr>
          <w:noProof/>
        </w:rPr>
      </w:pPr>
      <w:bookmarkStart w:id="1372"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1372"/>
    </w:p>
    <w:p w14:paraId="026D2D60" w14:textId="77777777" w:rsidR="00214E15" w:rsidRPr="00214E15" w:rsidRDefault="00214E15" w:rsidP="00214E15">
      <w:pPr>
        <w:pStyle w:val="EndNoteBibliography"/>
        <w:rPr>
          <w:noProof/>
        </w:rPr>
      </w:pPr>
      <w:bookmarkStart w:id="1373" w:name="_ENREF_11"/>
      <w:r w:rsidRPr="00214E15">
        <w:rPr>
          <w:noProof/>
        </w:rPr>
        <w:t>[11]</w:t>
      </w:r>
      <w:r w:rsidRPr="00214E15">
        <w:rPr>
          <w:noProof/>
        </w:rPr>
        <w:tab/>
        <w:t>Truesdell, C., and Toupin, R., 1960, The classical field theories, Springer, Heidelberg.</w:t>
      </w:r>
      <w:bookmarkEnd w:id="1373"/>
    </w:p>
    <w:p w14:paraId="0CFE8EB2" w14:textId="77777777" w:rsidR="00214E15" w:rsidRPr="00214E15" w:rsidRDefault="00214E15" w:rsidP="00214E15">
      <w:pPr>
        <w:pStyle w:val="EndNoteBibliography"/>
        <w:rPr>
          <w:noProof/>
        </w:rPr>
      </w:pPr>
      <w:bookmarkStart w:id="1374" w:name="_ENREF_12"/>
      <w:r w:rsidRPr="00214E15">
        <w:rPr>
          <w:noProof/>
        </w:rPr>
        <w:t>[12]</w:t>
      </w:r>
      <w:r w:rsidRPr="00214E15">
        <w:rPr>
          <w:noProof/>
        </w:rPr>
        <w:tab/>
        <w:t>Bowen, R. M., 1976, Theory of mixtures, Academic Press, New York.</w:t>
      </w:r>
      <w:bookmarkEnd w:id="1374"/>
    </w:p>
    <w:p w14:paraId="2588C29A" w14:textId="77777777" w:rsidR="00214E15" w:rsidRPr="00214E15" w:rsidRDefault="00214E15" w:rsidP="00214E15">
      <w:pPr>
        <w:pStyle w:val="EndNoteBibliography"/>
        <w:rPr>
          <w:noProof/>
        </w:rPr>
      </w:pPr>
      <w:bookmarkStart w:id="1375"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1375"/>
    </w:p>
    <w:p w14:paraId="6F03BEFC" w14:textId="77777777" w:rsidR="00214E15" w:rsidRPr="00214E15" w:rsidRDefault="00214E15" w:rsidP="00214E15">
      <w:pPr>
        <w:pStyle w:val="EndNoteBibliography"/>
        <w:rPr>
          <w:noProof/>
        </w:rPr>
      </w:pPr>
      <w:bookmarkStart w:id="1376"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1376"/>
    </w:p>
    <w:p w14:paraId="29770900" w14:textId="77777777" w:rsidR="00214E15" w:rsidRPr="00214E15" w:rsidRDefault="00214E15" w:rsidP="00214E15">
      <w:pPr>
        <w:pStyle w:val="EndNoteBibliography"/>
        <w:rPr>
          <w:noProof/>
        </w:rPr>
      </w:pPr>
      <w:bookmarkStart w:id="1377"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1377"/>
    </w:p>
    <w:p w14:paraId="396AEFA7" w14:textId="77777777" w:rsidR="00214E15" w:rsidRPr="00214E15" w:rsidRDefault="00214E15" w:rsidP="00214E15">
      <w:pPr>
        <w:pStyle w:val="EndNoteBibliography"/>
        <w:rPr>
          <w:noProof/>
        </w:rPr>
      </w:pPr>
      <w:bookmarkStart w:id="1378"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1378"/>
    </w:p>
    <w:p w14:paraId="6EBC5D35" w14:textId="77777777" w:rsidR="00214E15" w:rsidRPr="00214E15" w:rsidRDefault="00214E15" w:rsidP="00214E15">
      <w:pPr>
        <w:pStyle w:val="EndNoteBibliography"/>
        <w:rPr>
          <w:noProof/>
        </w:rPr>
      </w:pPr>
      <w:bookmarkStart w:id="1379" w:name="_ENREF_17"/>
      <w:r w:rsidRPr="00214E15">
        <w:rPr>
          <w:noProof/>
        </w:rPr>
        <w:t>[17]</w:t>
      </w:r>
      <w:r w:rsidRPr="00214E15">
        <w:rPr>
          <w:noProof/>
        </w:rPr>
        <w:tab/>
        <w:t>Tinoco Jr., I., Sauer, K., and Wang, J. C., 1995, Physical chemistry : principles and applications in biological sciences, Prentice Hall.</w:t>
      </w:r>
      <w:bookmarkEnd w:id="1379"/>
    </w:p>
    <w:p w14:paraId="4D1E7722" w14:textId="77777777" w:rsidR="00214E15" w:rsidRPr="00214E15" w:rsidRDefault="00214E15" w:rsidP="00214E15">
      <w:pPr>
        <w:pStyle w:val="EndNoteBibliography"/>
        <w:rPr>
          <w:noProof/>
        </w:rPr>
      </w:pPr>
      <w:bookmarkStart w:id="1380" w:name="_ENREF_18"/>
      <w:r w:rsidRPr="00214E15">
        <w:rPr>
          <w:noProof/>
        </w:rPr>
        <w:t>[18]</w:t>
      </w:r>
      <w:r w:rsidRPr="00214E15">
        <w:rPr>
          <w:noProof/>
        </w:rPr>
        <w:tab/>
        <w:t>Laurent, T. C., and Killander, J., 1963, "A Theory of Gel Filtration and its Experimental Verification," J Chromatogr, 14, pp. 317-330.</w:t>
      </w:r>
      <w:bookmarkEnd w:id="1380"/>
    </w:p>
    <w:p w14:paraId="2E7439FA" w14:textId="77777777" w:rsidR="00214E15" w:rsidRPr="00214E15" w:rsidRDefault="00214E15" w:rsidP="00214E15">
      <w:pPr>
        <w:pStyle w:val="EndNoteBibliography"/>
        <w:rPr>
          <w:noProof/>
        </w:rPr>
      </w:pPr>
      <w:bookmarkStart w:id="1381"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1381"/>
    </w:p>
    <w:p w14:paraId="40FF48F3" w14:textId="77777777" w:rsidR="00214E15" w:rsidRPr="00214E15" w:rsidRDefault="00214E15" w:rsidP="00214E15">
      <w:pPr>
        <w:pStyle w:val="EndNoteBibliography"/>
        <w:rPr>
          <w:noProof/>
        </w:rPr>
      </w:pPr>
      <w:bookmarkStart w:id="1382" w:name="_ENREF_20"/>
      <w:r w:rsidRPr="00214E15">
        <w:rPr>
          <w:noProof/>
        </w:rPr>
        <w:t>[20]</w:t>
      </w:r>
      <w:r w:rsidRPr="00214E15">
        <w:rPr>
          <w:noProof/>
        </w:rPr>
        <w:tab/>
        <w:t>Ateshian, G. A., 2007, "On the theory of reactive mixtures for modeling biological growth," Biomech Model Mechanobiol, 6(6), pp. 423-445.</w:t>
      </w:r>
      <w:bookmarkEnd w:id="1382"/>
    </w:p>
    <w:p w14:paraId="263618CD" w14:textId="77777777" w:rsidR="00214E15" w:rsidRPr="00214E15" w:rsidRDefault="00214E15" w:rsidP="00214E15">
      <w:pPr>
        <w:pStyle w:val="EndNoteBibliography"/>
        <w:rPr>
          <w:noProof/>
        </w:rPr>
      </w:pPr>
      <w:bookmarkStart w:id="1383" w:name="_ENREF_21"/>
      <w:r w:rsidRPr="00214E15">
        <w:rPr>
          <w:noProof/>
        </w:rPr>
        <w:t>[21]</w:t>
      </w:r>
      <w:r w:rsidRPr="00214E15">
        <w:rPr>
          <w:noProof/>
        </w:rPr>
        <w:tab/>
        <w:t>Ateshian, G. A., and Weiss, J. A., 2010, "Anisotropic hydraulic permeability under finite deformation," J Biomech Eng, 132(11), p. 111004.</w:t>
      </w:r>
      <w:bookmarkEnd w:id="1383"/>
    </w:p>
    <w:p w14:paraId="445D6634" w14:textId="77777777" w:rsidR="00214E15" w:rsidRPr="00214E15" w:rsidRDefault="00214E15" w:rsidP="00214E15">
      <w:pPr>
        <w:pStyle w:val="EndNoteBibliography"/>
        <w:rPr>
          <w:noProof/>
        </w:rPr>
      </w:pPr>
      <w:bookmarkStart w:id="1384" w:name="_ENREF_22"/>
      <w:r w:rsidRPr="00214E15">
        <w:rPr>
          <w:noProof/>
        </w:rPr>
        <w:t>[22]</w:t>
      </w:r>
      <w:r w:rsidRPr="00214E15">
        <w:rPr>
          <w:noProof/>
        </w:rPr>
        <w:tab/>
        <w:t>Eringen, A. C., and Ingram, J. D., 1965, "Continuum theory of chemically reacting media -- 1," Int J Eng Sci, 3, pp. 197 - 212.</w:t>
      </w:r>
      <w:bookmarkEnd w:id="1384"/>
    </w:p>
    <w:p w14:paraId="25870109" w14:textId="77777777" w:rsidR="00214E15" w:rsidRPr="00214E15" w:rsidRDefault="00214E15" w:rsidP="00214E15">
      <w:pPr>
        <w:pStyle w:val="EndNoteBibliography"/>
        <w:rPr>
          <w:noProof/>
        </w:rPr>
      </w:pPr>
      <w:bookmarkStart w:id="1385" w:name="_ENREF_23"/>
      <w:r w:rsidRPr="00214E15">
        <w:rPr>
          <w:noProof/>
        </w:rPr>
        <w:t>[23]</w:t>
      </w:r>
      <w:r w:rsidRPr="00214E15">
        <w:rPr>
          <w:noProof/>
        </w:rPr>
        <w:tab/>
        <w:t>Katzir-Katchalsky, A., and Curran, P. F., 1965, Nonequilibrium thermodynamics in biophysics, Harvard University Press, Cambridge,.</w:t>
      </w:r>
      <w:bookmarkEnd w:id="1385"/>
    </w:p>
    <w:p w14:paraId="7E3E2386" w14:textId="77777777" w:rsidR="00214E15" w:rsidRPr="00214E15" w:rsidRDefault="00214E15" w:rsidP="00214E15">
      <w:pPr>
        <w:pStyle w:val="EndNoteBibliography"/>
        <w:rPr>
          <w:noProof/>
        </w:rPr>
      </w:pPr>
      <w:bookmarkStart w:id="1386"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1386"/>
    </w:p>
    <w:p w14:paraId="7B60E81F" w14:textId="77777777" w:rsidR="00214E15" w:rsidRPr="00214E15" w:rsidRDefault="00214E15" w:rsidP="00214E15">
      <w:pPr>
        <w:pStyle w:val="EndNoteBibliography"/>
        <w:rPr>
          <w:noProof/>
        </w:rPr>
      </w:pPr>
      <w:bookmarkStart w:id="1387"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1387"/>
    </w:p>
    <w:p w14:paraId="7A357F56" w14:textId="77777777" w:rsidR="00214E15" w:rsidRPr="00214E15" w:rsidRDefault="00214E15" w:rsidP="00214E15">
      <w:pPr>
        <w:pStyle w:val="EndNoteBibliography"/>
        <w:rPr>
          <w:noProof/>
        </w:rPr>
      </w:pPr>
      <w:bookmarkStart w:id="1388"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1388"/>
    </w:p>
    <w:p w14:paraId="313D13C9" w14:textId="77777777" w:rsidR="00214E15" w:rsidRPr="00214E15" w:rsidRDefault="00214E15" w:rsidP="00214E15">
      <w:pPr>
        <w:pStyle w:val="EndNoteBibliography"/>
        <w:rPr>
          <w:noProof/>
        </w:rPr>
      </w:pPr>
      <w:bookmarkStart w:id="1389" w:name="_ENREF_27"/>
      <w:r w:rsidRPr="00214E15">
        <w:rPr>
          <w:noProof/>
        </w:rPr>
        <w:t>[27]</w:t>
      </w:r>
      <w:r w:rsidRPr="00214E15">
        <w:rPr>
          <w:noProof/>
        </w:rPr>
        <w:tab/>
        <w:t>Curnier, A., Qi-Chang, H., and Zysset, P., 1995, "Conewise linear elastic materials," J Elasticity, 37(1), pp. 1-38.</w:t>
      </w:r>
      <w:bookmarkEnd w:id="1389"/>
    </w:p>
    <w:p w14:paraId="46589AD2" w14:textId="77777777" w:rsidR="00214E15" w:rsidRPr="00214E15" w:rsidRDefault="00214E15" w:rsidP="00214E15">
      <w:pPr>
        <w:pStyle w:val="EndNoteBibliography"/>
        <w:rPr>
          <w:noProof/>
        </w:rPr>
      </w:pPr>
      <w:bookmarkStart w:id="1390"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1390"/>
    </w:p>
    <w:p w14:paraId="426C0AB8" w14:textId="77777777" w:rsidR="00214E15" w:rsidRPr="00214E15" w:rsidRDefault="00214E15" w:rsidP="00214E15">
      <w:pPr>
        <w:pStyle w:val="EndNoteBibliography"/>
        <w:rPr>
          <w:noProof/>
        </w:rPr>
      </w:pPr>
      <w:bookmarkStart w:id="1391" w:name="_ENREF_29"/>
      <w:r w:rsidRPr="00214E15">
        <w:rPr>
          <w:noProof/>
        </w:rPr>
        <w:t>[29]</w:t>
      </w:r>
      <w:r w:rsidRPr="00214E15">
        <w:rPr>
          <w:noProof/>
        </w:rPr>
        <w:tab/>
        <w:t>Marsden, J. E., and Hughes, T. J., 1994, Mathematical Foundations of Elasticity, Dover Publications.</w:t>
      </w:r>
      <w:bookmarkEnd w:id="1391"/>
    </w:p>
    <w:p w14:paraId="577913BD" w14:textId="77777777" w:rsidR="00214E15" w:rsidRPr="00214E15" w:rsidRDefault="00214E15" w:rsidP="00214E15">
      <w:pPr>
        <w:pStyle w:val="EndNoteBibliography"/>
        <w:rPr>
          <w:noProof/>
        </w:rPr>
      </w:pPr>
      <w:bookmarkStart w:id="1392" w:name="_ENREF_30"/>
      <w:r w:rsidRPr="00214E15">
        <w:rPr>
          <w:noProof/>
        </w:rPr>
        <w:t>[30]</w:t>
      </w:r>
      <w:r w:rsidRPr="00214E15">
        <w:rPr>
          <w:noProof/>
        </w:rPr>
        <w:tab/>
        <w:t>Matthies, H., and Strang, G., 1979, "The solution of nonlinear finite element equations," Intl J Num Meth Eng, 14, pp. 1613-1626.</w:t>
      </w:r>
      <w:bookmarkEnd w:id="1392"/>
    </w:p>
    <w:p w14:paraId="52F466CD" w14:textId="77777777" w:rsidR="00214E15" w:rsidRPr="00214E15" w:rsidRDefault="00214E15" w:rsidP="00214E15">
      <w:pPr>
        <w:pStyle w:val="EndNoteBibliography"/>
        <w:rPr>
          <w:noProof/>
        </w:rPr>
      </w:pPr>
      <w:bookmarkStart w:id="1393"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1393"/>
    </w:p>
    <w:p w14:paraId="66EBCAC1" w14:textId="77777777" w:rsidR="00214E15" w:rsidRPr="00214E15" w:rsidRDefault="00214E15" w:rsidP="00214E15">
      <w:pPr>
        <w:pStyle w:val="EndNoteBibliography"/>
        <w:rPr>
          <w:noProof/>
        </w:rPr>
      </w:pPr>
      <w:bookmarkStart w:id="1394"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1394"/>
    </w:p>
    <w:p w14:paraId="6C56B5CF" w14:textId="77777777" w:rsidR="00214E15" w:rsidRPr="00214E15" w:rsidRDefault="00214E15" w:rsidP="00214E15">
      <w:pPr>
        <w:pStyle w:val="EndNoteBibliography"/>
        <w:rPr>
          <w:noProof/>
        </w:rPr>
      </w:pPr>
      <w:bookmarkStart w:id="1395"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1395"/>
    </w:p>
    <w:p w14:paraId="0BA9D097" w14:textId="77777777" w:rsidR="00214E15" w:rsidRPr="00214E15" w:rsidRDefault="00214E15" w:rsidP="00214E15">
      <w:pPr>
        <w:pStyle w:val="EndNoteBibliography"/>
        <w:rPr>
          <w:noProof/>
        </w:rPr>
      </w:pPr>
      <w:bookmarkStart w:id="1396"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1396"/>
    </w:p>
    <w:p w14:paraId="1B36CA25" w14:textId="77777777" w:rsidR="00214E15" w:rsidRPr="00214E15" w:rsidRDefault="00214E15" w:rsidP="00214E15">
      <w:pPr>
        <w:pStyle w:val="EndNoteBibliography"/>
        <w:rPr>
          <w:noProof/>
        </w:rPr>
      </w:pPr>
      <w:bookmarkStart w:id="1397"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1397"/>
    </w:p>
    <w:p w14:paraId="7B0984E5" w14:textId="77777777" w:rsidR="00214E15" w:rsidRPr="00214E15" w:rsidRDefault="00214E15" w:rsidP="00214E15">
      <w:pPr>
        <w:pStyle w:val="EndNoteBibliography"/>
        <w:rPr>
          <w:noProof/>
        </w:rPr>
      </w:pPr>
      <w:bookmarkStart w:id="1398"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1398"/>
    </w:p>
    <w:p w14:paraId="1B6D85D4" w14:textId="77777777" w:rsidR="00214E15" w:rsidRPr="00214E15" w:rsidRDefault="00214E15" w:rsidP="00214E15">
      <w:pPr>
        <w:pStyle w:val="EndNoteBibliography"/>
        <w:rPr>
          <w:noProof/>
        </w:rPr>
      </w:pPr>
      <w:bookmarkStart w:id="1399" w:name="_ENREF_37"/>
      <w:r w:rsidRPr="00214E15">
        <w:rPr>
          <w:noProof/>
        </w:rPr>
        <w:t>[37]</w:t>
      </w:r>
      <w:r w:rsidRPr="00214E15">
        <w:rPr>
          <w:noProof/>
        </w:rPr>
        <w:tab/>
        <w:t>Veronda, D. R., and Westmann, R. A., 1970, "Mechanical Characterization of Skin - Finite Deformations," J. Biomechanics, Vol. 3, pp. 111-124.</w:t>
      </w:r>
      <w:bookmarkEnd w:id="1399"/>
    </w:p>
    <w:p w14:paraId="4FE16F89" w14:textId="77777777" w:rsidR="00214E15" w:rsidRPr="00214E15" w:rsidRDefault="00214E15" w:rsidP="00214E15">
      <w:pPr>
        <w:pStyle w:val="EndNoteBibliography"/>
        <w:rPr>
          <w:noProof/>
        </w:rPr>
      </w:pPr>
      <w:bookmarkStart w:id="1400"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1400"/>
    </w:p>
    <w:p w14:paraId="426D7DFE" w14:textId="77777777" w:rsidR="00214E15" w:rsidRPr="00214E15" w:rsidRDefault="00214E15" w:rsidP="00214E15">
      <w:pPr>
        <w:pStyle w:val="EndNoteBibliography"/>
        <w:rPr>
          <w:noProof/>
        </w:rPr>
      </w:pPr>
      <w:bookmarkStart w:id="1401"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1401"/>
    </w:p>
    <w:p w14:paraId="4B55B3AA" w14:textId="77777777" w:rsidR="00214E15" w:rsidRPr="00214E15" w:rsidRDefault="00214E15" w:rsidP="00214E15">
      <w:pPr>
        <w:pStyle w:val="EndNoteBibliography"/>
        <w:rPr>
          <w:noProof/>
        </w:rPr>
      </w:pPr>
      <w:bookmarkStart w:id="1402" w:name="_ENREF_40"/>
      <w:r w:rsidRPr="00214E15">
        <w:rPr>
          <w:noProof/>
        </w:rPr>
        <w:t>[40]</w:t>
      </w:r>
      <w:r w:rsidRPr="00214E15">
        <w:rPr>
          <w:noProof/>
        </w:rPr>
        <w:tab/>
        <w:t>Quapp, K. M., and Weiss, J. A., 1998, "Material characterization of human medial collateral ligament," J Biomech Eng, 120(6), pp. 757-763.</w:t>
      </w:r>
      <w:bookmarkEnd w:id="1402"/>
    </w:p>
    <w:p w14:paraId="28B64241" w14:textId="77777777" w:rsidR="00214E15" w:rsidRPr="00214E15" w:rsidRDefault="00214E15" w:rsidP="00214E15">
      <w:pPr>
        <w:pStyle w:val="EndNoteBibliography"/>
        <w:rPr>
          <w:noProof/>
        </w:rPr>
      </w:pPr>
      <w:bookmarkStart w:id="1403" w:name="_ENREF_41"/>
      <w:r w:rsidRPr="00214E15">
        <w:rPr>
          <w:noProof/>
        </w:rPr>
        <w:t>[41]</w:t>
      </w:r>
      <w:r w:rsidRPr="00214E15">
        <w:rPr>
          <w:noProof/>
        </w:rPr>
        <w:tab/>
        <w:t>Ateshian, G. A., 2007, "Anisotropy of fibrous tissues in relation to the distribution of tensed and buckled fibers," J Biomech Eng, 129(2), pp. 240-249.</w:t>
      </w:r>
      <w:bookmarkEnd w:id="1403"/>
    </w:p>
    <w:p w14:paraId="0FB94A84" w14:textId="77777777" w:rsidR="00214E15" w:rsidRPr="00214E15" w:rsidRDefault="00214E15" w:rsidP="00214E15">
      <w:pPr>
        <w:pStyle w:val="EndNoteBibliography"/>
        <w:rPr>
          <w:noProof/>
        </w:rPr>
      </w:pPr>
      <w:bookmarkStart w:id="1404" w:name="_ENREF_42"/>
      <w:r w:rsidRPr="00214E15">
        <w:rPr>
          <w:noProof/>
        </w:rPr>
        <w:t>[42]</w:t>
      </w:r>
      <w:r w:rsidRPr="00214E15">
        <w:rPr>
          <w:noProof/>
        </w:rPr>
        <w:tab/>
        <w:t>Lanir, Y., 1983, "Constitutive equations for fibrous connective tissues," J Biomech, 16(1), pp. 1-12.</w:t>
      </w:r>
      <w:bookmarkEnd w:id="1404"/>
    </w:p>
    <w:p w14:paraId="3F900B9E" w14:textId="77777777" w:rsidR="00214E15" w:rsidRPr="00214E15" w:rsidRDefault="00214E15" w:rsidP="00214E15">
      <w:pPr>
        <w:pStyle w:val="EndNoteBibliography"/>
        <w:rPr>
          <w:noProof/>
        </w:rPr>
      </w:pPr>
      <w:bookmarkStart w:id="1405" w:name="_ENREF_43"/>
      <w:r w:rsidRPr="00214E15">
        <w:rPr>
          <w:noProof/>
        </w:rPr>
        <w:t>[43]</w:t>
      </w:r>
      <w:r w:rsidRPr="00214E15">
        <w:rPr>
          <w:noProof/>
        </w:rPr>
        <w:tab/>
        <w:t>Fung, Y. C., 1993, Biomechanics : mechanical properties of living tissues, Springer-Verlag, New York.</w:t>
      </w:r>
      <w:bookmarkEnd w:id="1405"/>
    </w:p>
    <w:p w14:paraId="5838085B" w14:textId="77777777" w:rsidR="00214E15" w:rsidRPr="00214E15" w:rsidRDefault="00214E15" w:rsidP="00214E15">
      <w:pPr>
        <w:pStyle w:val="EndNoteBibliography"/>
        <w:rPr>
          <w:noProof/>
        </w:rPr>
      </w:pPr>
      <w:bookmarkStart w:id="1406" w:name="_ENREF_44"/>
      <w:r w:rsidRPr="00214E15">
        <w:rPr>
          <w:noProof/>
        </w:rPr>
        <w:t>[44]</w:t>
      </w:r>
      <w:r w:rsidRPr="00214E15">
        <w:rPr>
          <w:noProof/>
        </w:rPr>
        <w:tab/>
        <w:t>Fung, Y. C., Fronek, K., and Patitucci, P., 1979, "Pseudoelasticity of arteries and the choice of its mathematical expression," Am J Physiol, 237(5), pp. H620-631.</w:t>
      </w:r>
      <w:bookmarkEnd w:id="1406"/>
    </w:p>
    <w:p w14:paraId="6C20FFA8" w14:textId="77777777" w:rsidR="00214E15" w:rsidRPr="00214E15" w:rsidRDefault="00214E15" w:rsidP="00214E15">
      <w:pPr>
        <w:pStyle w:val="EndNoteBibliography"/>
        <w:rPr>
          <w:noProof/>
        </w:rPr>
      </w:pPr>
      <w:bookmarkStart w:id="1407"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1407"/>
    </w:p>
    <w:p w14:paraId="55599679" w14:textId="77777777" w:rsidR="00214E15" w:rsidRPr="00214E15" w:rsidRDefault="00214E15" w:rsidP="00214E15">
      <w:pPr>
        <w:pStyle w:val="EndNoteBibliography"/>
        <w:rPr>
          <w:noProof/>
        </w:rPr>
      </w:pPr>
      <w:bookmarkStart w:id="1408" w:name="_ENREF_46"/>
      <w:r w:rsidRPr="00214E15">
        <w:rPr>
          <w:noProof/>
        </w:rPr>
        <w:t>[46]</w:t>
      </w:r>
      <w:r w:rsidRPr="00214E15">
        <w:rPr>
          <w:noProof/>
        </w:rPr>
        <w:tab/>
        <w:t>Ateshian, G. A., 2015, "Viscoelasticity using reactive constrained solid mixtures," J Biomech.</w:t>
      </w:r>
      <w:bookmarkEnd w:id="1408"/>
    </w:p>
    <w:p w14:paraId="20BA8DA9" w14:textId="77777777" w:rsidR="00214E15" w:rsidRPr="00214E15" w:rsidRDefault="00214E15" w:rsidP="00214E15">
      <w:pPr>
        <w:pStyle w:val="EndNoteBibliography"/>
        <w:rPr>
          <w:noProof/>
        </w:rPr>
      </w:pPr>
      <w:bookmarkStart w:id="1409"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1409"/>
    </w:p>
    <w:p w14:paraId="378F2BFB" w14:textId="77777777" w:rsidR="00214E15" w:rsidRPr="00214E15" w:rsidRDefault="00214E15" w:rsidP="00214E15">
      <w:pPr>
        <w:pStyle w:val="EndNoteBibliography"/>
        <w:rPr>
          <w:noProof/>
        </w:rPr>
      </w:pPr>
      <w:bookmarkStart w:id="1410" w:name="_ENREF_48"/>
      <w:r w:rsidRPr="00214E15">
        <w:rPr>
          <w:noProof/>
        </w:rPr>
        <w:t>[48]</w:t>
      </w:r>
      <w:r w:rsidRPr="00214E15">
        <w:rPr>
          <w:noProof/>
        </w:rPr>
        <w:tab/>
        <w:t>Maker, B. N., 1995, "Rigid bodies for metal forming analysis with NIKE3D," University of California, Lawrence Livermore Lab Rept, UCRL-JC-119862, pp. 1-8.</w:t>
      </w:r>
      <w:bookmarkEnd w:id="1410"/>
    </w:p>
    <w:p w14:paraId="5E073A73" w14:textId="77777777" w:rsidR="00214E15" w:rsidRPr="00214E15" w:rsidRDefault="00214E15" w:rsidP="00214E15">
      <w:pPr>
        <w:pStyle w:val="EndNoteBibliography"/>
        <w:rPr>
          <w:noProof/>
        </w:rPr>
      </w:pPr>
      <w:bookmarkStart w:id="1411" w:name="_ENREF_49"/>
      <w:r w:rsidRPr="00214E15">
        <w:rPr>
          <w:noProof/>
        </w:rPr>
        <w:t>[49]</w:t>
      </w:r>
      <w:r w:rsidRPr="00214E15">
        <w:rPr>
          <w:noProof/>
        </w:rPr>
        <w:tab/>
        <w:t>Laursen, T. A., 2002, Computational Contact and Impact Mechanics, Springer.</w:t>
      </w:r>
      <w:bookmarkEnd w:id="1411"/>
    </w:p>
    <w:p w14:paraId="0F7B9E2C" w14:textId="77777777" w:rsidR="00214E15" w:rsidRPr="00214E15" w:rsidRDefault="00214E15" w:rsidP="00214E15">
      <w:pPr>
        <w:pStyle w:val="EndNoteBibliography"/>
        <w:rPr>
          <w:noProof/>
        </w:rPr>
      </w:pPr>
      <w:bookmarkStart w:id="1412"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1412"/>
    </w:p>
    <w:p w14:paraId="1DEF72B4" w14:textId="2C589039" w:rsidR="008C7882" w:rsidRPr="002D1348" w:rsidRDefault="008C7882" w:rsidP="007412C6">
      <w:pPr>
        <w:ind w:left="720" w:hanging="720"/>
      </w:pPr>
      <w:r>
        <w:fldChar w:fldCharType="end"/>
      </w:r>
    </w:p>
    <w:sectPr w:rsidR="008C7882" w:rsidRPr="002D1348" w:rsidSect="00A97B84">
      <w:headerReference w:type="even" r:id="rId4262"/>
      <w:headerReference w:type="default" r:id="rId426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1" w:author="Jeff Weiss" w:date="2011-09-14T09:15:00Z" w:initials="JW">
    <w:p w14:paraId="124F542B" w14:textId="77777777" w:rsidR="001A159C" w:rsidRDefault="001A159C">
      <w:pPr>
        <w:pStyle w:val="CommentText"/>
      </w:pPr>
      <w:r>
        <w:rPr>
          <w:rStyle w:val="CommentReference"/>
        </w:rPr>
        <w:annotationRef/>
      </w:r>
      <w:r>
        <w:t>what is this?</w:t>
      </w:r>
    </w:p>
  </w:comment>
  <w:comment w:id="923" w:author="Jeff Weiss" w:date="2011-09-14T17:20:00Z" w:initials="JW">
    <w:p w14:paraId="085CB577" w14:textId="77777777" w:rsidR="001A159C" w:rsidRDefault="001A159C">
      <w:pPr>
        <w:pStyle w:val="CommentText"/>
      </w:pPr>
      <w:r>
        <w:rPr>
          <w:rStyle w:val="CommentReference"/>
        </w:rPr>
        <w:annotationRef/>
      </w:r>
      <w:r>
        <w:t>This material needs stress and elasticity tensor equations.</w:t>
      </w:r>
    </w:p>
  </w:comment>
  <w:comment w:id="930" w:author="Jeff Weiss" w:date="2011-09-14T17:23:00Z" w:initials="JW">
    <w:p w14:paraId="67AA406A" w14:textId="77777777" w:rsidR="001A159C" w:rsidRDefault="001A159C">
      <w:pPr>
        <w:pStyle w:val="CommentText"/>
      </w:pPr>
      <w:r>
        <w:rPr>
          <w:rStyle w:val="CommentReference"/>
        </w:rPr>
        <w:annotationRef/>
      </w:r>
      <w:r>
        <w:t>This material description still needs the elasticity tensor.</w:t>
      </w:r>
    </w:p>
  </w:comment>
  <w:comment w:id="932" w:author="Jeff Weiss" w:date="2011-09-14T17:24:00Z" w:initials="JW">
    <w:p w14:paraId="09760677" w14:textId="77777777" w:rsidR="001A159C" w:rsidRDefault="001A159C">
      <w:pPr>
        <w:pStyle w:val="CommentText"/>
      </w:pPr>
      <w:r>
        <w:rPr>
          <w:rStyle w:val="CommentReference"/>
        </w:rPr>
        <w:annotationRef/>
      </w:r>
      <w:r>
        <w:t>This material needs the stress and elasticity tensor.</w:t>
      </w:r>
    </w:p>
  </w:comment>
  <w:comment w:id="938" w:author="Jeff Weiss" w:date="2011-09-14T17:34:00Z" w:initials="JW">
    <w:p w14:paraId="0FE2C28C" w14:textId="77777777" w:rsidR="001A159C" w:rsidRDefault="001A159C">
      <w:pPr>
        <w:pStyle w:val="CommentText"/>
      </w:pPr>
      <w:r>
        <w:rPr>
          <w:rStyle w:val="CommentReference"/>
        </w:rPr>
        <w:annotationRef/>
      </w:r>
      <w:r>
        <w:t>This material is missing the elasticity tensor.</w:t>
      </w:r>
    </w:p>
  </w:comment>
  <w:comment w:id="1020" w:author="Jeff Weiss" w:date="2011-09-14T17:40:00Z" w:initials="JW">
    <w:p w14:paraId="094E3AFF" w14:textId="77777777" w:rsidR="001A159C" w:rsidRDefault="001A159C">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3650F8" w14:textId="77777777" w:rsidR="00103CAD" w:rsidRDefault="00103CAD">
      <w:r>
        <w:separator/>
      </w:r>
    </w:p>
  </w:endnote>
  <w:endnote w:type="continuationSeparator" w:id="0">
    <w:p w14:paraId="3E374A54" w14:textId="77777777" w:rsidR="00103CAD" w:rsidRDefault="00103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A106C2" w14:textId="77777777" w:rsidR="00103CAD" w:rsidRDefault="00103CAD">
      <w:r>
        <w:separator/>
      </w:r>
    </w:p>
  </w:footnote>
  <w:footnote w:type="continuationSeparator" w:id="0">
    <w:p w14:paraId="246AA23E" w14:textId="77777777" w:rsidR="00103CAD" w:rsidRDefault="00103CAD">
      <w:r>
        <w:continuationSeparator/>
      </w:r>
    </w:p>
  </w:footnote>
  <w:footnote w:id="1">
    <w:p w14:paraId="0863F7CE" w14:textId="4F84BA06" w:rsidR="001A159C" w:rsidRDefault="001A159C">
      <w:pPr>
        <w:pStyle w:val="FootnoteText"/>
      </w:pPr>
      <w:r>
        <w:rPr>
          <w:rStyle w:val="FootnoteReference"/>
        </w:rPr>
        <w:footnoteRef/>
      </w:r>
      <w:r>
        <w:t xml:space="preserve"> Note that weights sum up to one and not to the volume of the tet in the natural coordinate system (i.e. 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1A159C" w:rsidRDefault="001A159C"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149</w:t>
    </w:r>
    <w:r>
      <w:rPr>
        <w:rStyle w:val="PageNumber"/>
      </w:rPr>
      <w:fldChar w:fldCharType="end"/>
    </w:r>
  </w:p>
  <w:p w14:paraId="658E01C7" w14:textId="77777777" w:rsidR="001A159C" w:rsidRDefault="001A159C"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1A159C" w:rsidRDefault="001A159C"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828F4">
      <w:rPr>
        <w:rStyle w:val="PageNumber"/>
        <w:noProof/>
      </w:rPr>
      <w:t>2</w:t>
    </w:r>
    <w:r>
      <w:rPr>
        <w:rStyle w:val="PageNumber"/>
      </w:rPr>
      <w:fldChar w:fldCharType="end"/>
    </w:r>
  </w:p>
  <w:p w14:paraId="1D3585AE" w14:textId="77777777" w:rsidR="001A159C" w:rsidRDefault="001A159C"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Rawlins">
    <w15:presenceInfo w15:providerId="None" w15:userId="David 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3E94"/>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77EC3"/>
    <w:rsid w:val="00084CE6"/>
    <w:rsid w:val="000868D8"/>
    <w:rsid w:val="000868F9"/>
    <w:rsid w:val="00096048"/>
    <w:rsid w:val="000A0A53"/>
    <w:rsid w:val="000A6068"/>
    <w:rsid w:val="000A684F"/>
    <w:rsid w:val="000A7772"/>
    <w:rsid w:val="000B0E73"/>
    <w:rsid w:val="000B36E3"/>
    <w:rsid w:val="000B60F2"/>
    <w:rsid w:val="000C0326"/>
    <w:rsid w:val="000C2BF4"/>
    <w:rsid w:val="000C2CFC"/>
    <w:rsid w:val="000C7049"/>
    <w:rsid w:val="000D0326"/>
    <w:rsid w:val="000D279B"/>
    <w:rsid w:val="000E2153"/>
    <w:rsid w:val="000F0563"/>
    <w:rsid w:val="000F1BF1"/>
    <w:rsid w:val="000F2E90"/>
    <w:rsid w:val="000F4B2A"/>
    <w:rsid w:val="000F6D8C"/>
    <w:rsid w:val="00103CAD"/>
    <w:rsid w:val="0010409E"/>
    <w:rsid w:val="00116147"/>
    <w:rsid w:val="00120603"/>
    <w:rsid w:val="00122416"/>
    <w:rsid w:val="00122ED6"/>
    <w:rsid w:val="00130928"/>
    <w:rsid w:val="00146ACD"/>
    <w:rsid w:val="001520FC"/>
    <w:rsid w:val="001529A7"/>
    <w:rsid w:val="00153375"/>
    <w:rsid w:val="00153956"/>
    <w:rsid w:val="00164060"/>
    <w:rsid w:val="00164EE2"/>
    <w:rsid w:val="00166701"/>
    <w:rsid w:val="001677E3"/>
    <w:rsid w:val="001679DF"/>
    <w:rsid w:val="00167CB4"/>
    <w:rsid w:val="001700D6"/>
    <w:rsid w:val="001723A9"/>
    <w:rsid w:val="00172AE7"/>
    <w:rsid w:val="001734DC"/>
    <w:rsid w:val="001763A3"/>
    <w:rsid w:val="00176A40"/>
    <w:rsid w:val="0018091D"/>
    <w:rsid w:val="0018420A"/>
    <w:rsid w:val="00184C30"/>
    <w:rsid w:val="001852AF"/>
    <w:rsid w:val="00186AA9"/>
    <w:rsid w:val="00190B2E"/>
    <w:rsid w:val="00195BE3"/>
    <w:rsid w:val="00195FA3"/>
    <w:rsid w:val="001A159C"/>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0787C"/>
    <w:rsid w:val="002147C8"/>
    <w:rsid w:val="00214E15"/>
    <w:rsid w:val="00221FBA"/>
    <w:rsid w:val="00222D29"/>
    <w:rsid w:val="002264FC"/>
    <w:rsid w:val="00227682"/>
    <w:rsid w:val="0023486D"/>
    <w:rsid w:val="002354DE"/>
    <w:rsid w:val="002358BD"/>
    <w:rsid w:val="00236764"/>
    <w:rsid w:val="00246BAC"/>
    <w:rsid w:val="00246FDD"/>
    <w:rsid w:val="0025005C"/>
    <w:rsid w:val="0025081E"/>
    <w:rsid w:val="00256ACE"/>
    <w:rsid w:val="002573A9"/>
    <w:rsid w:val="00260954"/>
    <w:rsid w:val="002632B5"/>
    <w:rsid w:val="002720BF"/>
    <w:rsid w:val="00275186"/>
    <w:rsid w:val="00275D24"/>
    <w:rsid w:val="00277B83"/>
    <w:rsid w:val="00282952"/>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5750"/>
    <w:rsid w:val="002C7534"/>
    <w:rsid w:val="002D4065"/>
    <w:rsid w:val="002D7F22"/>
    <w:rsid w:val="002E241C"/>
    <w:rsid w:val="002E4E77"/>
    <w:rsid w:val="002E5E6C"/>
    <w:rsid w:val="002E6B79"/>
    <w:rsid w:val="002E7F45"/>
    <w:rsid w:val="002F00FB"/>
    <w:rsid w:val="002F1C97"/>
    <w:rsid w:val="002F3DF9"/>
    <w:rsid w:val="00304105"/>
    <w:rsid w:val="00315D2B"/>
    <w:rsid w:val="00317B9F"/>
    <w:rsid w:val="00331B70"/>
    <w:rsid w:val="003373C3"/>
    <w:rsid w:val="0034071A"/>
    <w:rsid w:val="0034223B"/>
    <w:rsid w:val="00347E65"/>
    <w:rsid w:val="00351D6C"/>
    <w:rsid w:val="00353E1C"/>
    <w:rsid w:val="00357411"/>
    <w:rsid w:val="00362FD7"/>
    <w:rsid w:val="00364FD5"/>
    <w:rsid w:val="00365A88"/>
    <w:rsid w:val="003735AA"/>
    <w:rsid w:val="003747B4"/>
    <w:rsid w:val="00383BC6"/>
    <w:rsid w:val="003952FD"/>
    <w:rsid w:val="003A422F"/>
    <w:rsid w:val="003A502B"/>
    <w:rsid w:val="003A628A"/>
    <w:rsid w:val="003B102D"/>
    <w:rsid w:val="003B1BED"/>
    <w:rsid w:val="003B3D59"/>
    <w:rsid w:val="003B43EE"/>
    <w:rsid w:val="003C327D"/>
    <w:rsid w:val="003D0852"/>
    <w:rsid w:val="003D14DA"/>
    <w:rsid w:val="003D1D54"/>
    <w:rsid w:val="003D430C"/>
    <w:rsid w:val="003D57DF"/>
    <w:rsid w:val="003D7647"/>
    <w:rsid w:val="003E27FF"/>
    <w:rsid w:val="004058CE"/>
    <w:rsid w:val="004060BA"/>
    <w:rsid w:val="0041761F"/>
    <w:rsid w:val="00417E33"/>
    <w:rsid w:val="004212D5"/>
    <w:rsid w:val="00423D1B"/>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294A"/>
    <w:rsid w:val="00484504"/>
    <w:rsid w:val="00484875"/>
    <w:rsid w:val="00484E84"/>
    <w:rsid w:val="00486E22"/>
    <w:rsid w:val="00490078"/>
    <w:rsid w:val="00495AFF"/>
    <w:rsid w:val="00496C79"/>
    <w:rsid w:val="004979AD"/>
    <w:rsid w:val="004A222F"/>
    <w:rsid w:val="004B1907"/>
    <w:rsid w:val="004B3FBC"/>
    <w:rsid w:val="004B50DC"/>
    <w:rsid w:val="004B5CB6"/>
    <w:rsid w:val="004B6EC9"/>
    <w:rsid w:val="004C46E1"/>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0564A"/>
    <w:rsid w:val="00511485"/>
    <w:rsid w:val="00512516"/>
    <w:rsid w:val="0051289D"/>
    <w:rsid w:val="00516AC5"/>
    <w:rsid w:val="005170FE"/>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72445"/>
    <w:rsid w:val="00585D63"/>
    <w:rsid w:val="00590E4E"/>
    <w:rsid w:val="005927E3"/>
    <w:rsid w:val="005942F3"/>
    <w:rsid w:val="00594984"/>
    <w:rsid w:val="005A2224"/>
    <w:rsid w:val="005B35B0"/>
    <w:rsid w:val="005C3A32"/>
    <w:rsid w:val="005D060C"/>
    <w:rsid w:val="005D4AAE"/>
    <w:rsid w:val="005E16A9"/>
    <w:rsid w:val="005F21BF"/>
    <w:rsid w:val="005F3B18"/>
    <w:rsid w:val="00605580"/>
    <w:rsid w:val="0060617F"/>
    <w:rsid w:val="00613648"/>
    <w:rsid w:val="0061564C"/>
    <w:rsid w:val="00615AC9"/>
    <w:rsid w:val="00621248"/>
    <w:rsid w:val="00623742"/>
    <w:rsid w:val="00625D56"/>
    <w:rsid w:val="006273F3"/>
    <w:rsid w:val="00632618"/>
    <w:rsid w:val="00632CB6"/>
    <w:rsid w:val="00644EF7"/>
    <w:rsid w:val="00645048"/>
    <w:rsid w:val="006460ED"/>
    <w:rsid w:val="0064700D"/>
    <w:rsid w:val="0065080B"/>
    <w:rsid w:val="00656B2A"/>
    <w:rsid w:val="0066127C"/>
    <w:rsid w:val="00661E2B"/>
    <w:rsid w:val="006633F6"/>
    <w:rsid w:val="006658BB"/>
    <w:rsid w:val="00667551"/>
    <w:rsid w:val="00677041"/>
    <w:rsid w:val="0068098A"/>
    <w:rsid w:val="00681424"/>
    <w:rsid w:val="006821A7"/>
    <w:rsid w:val="0068272F"/>
    <w:rsid w:val="0068502A"/>
    <w:rsid w:val="006854C0"/>
    <w:rsid w:val="00691C49"/>
    <w:rsid w:val="006951AD"/>
    <w:rsid w:val="006970E1"/>
    <w:rsid w:val="006B0F68"/>
    <w:rsid w:val="006B4CAD"/>
    <w:rsid w:val="006B713B"/>
    <w:rsid w:val="006C5B32"/>
    <w:rsid w:val="006D35C9"/>
    <w:rsid w:val="006D3994"/>
    <w:rsid w:val="006D4F5F"/>
    <w:rsid w:val="006D7619"/>
    <w:rsid w:val="006D7B8B"/>
    <w:rsid w:val="006E0743"/>
    <w:rsid w:val="006E0769"/>
    <w:rsid w:val="006E2AD2"/>
    <w:rsid w:val="006E32EB"/>
    <w:rsid w:val="006E3FDF"/>
    <w:rsid w:val="006E5E07"/>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63F4"/>
    <w:rsid w:val="00747431"/>
    <w:rsid w:val="00752FD5"/>
    <w:rsid w:val="007553D6"/>
    <w:rsid w:val="00757CCC"/>
    <w:rsid w:val="00764400"/>
    <w:rsid w:val="00772356"/>
    <w:rsid w:val="007742F0"/>
    <w:rsid w:val="0077444B"/>
    <w:rsid w:val="00781A7B"/>
    <w:rsid w:val="00785327"/>
    <w:rsid w:val="0079603F"/>
    <w:rsid w:val="007A0C8E"/>
    <w:rsid w:val="007A5BB0"/>
    <w:rsid w:val="007A645C"/>
    <w:rsid w:val="007B2D9E"/>
    <w:rsid w:val="007B3A82"/>
    <w:rsid w:val="007B3D93"/>
    <w:rsid w:val="007D1C0E"/>
    <w:rsid w:val="007D2D17"/>
    <w:rsid w:val="007E0937"/>
    <w:rsid w:val="007E2473"/>
    <w:rsid w:val="007E656F"/>
    <w:rsid w:val="007E76EC"/>
    <w:rsid w:val="007F1CEB"/>
    <w:rsid w:val="007F446F"/>
    <w:rsid w:val="00805BE6"/>
    <w:rsid w:val="00813691"/>
    <w:rsid w:val="00813AE5"/>
    <w:rsid w:val="0081541F"/>
    <w:rsid w:val="00820CD0"/>
    <w:rsid w:val="00822AD6"/>
    <w:rsid w:val="008274BF"/>
    <w:rsid w:val="00827503"/>
    <w:rsid w:val="00827FD3"/>
    <w:rsid w:val="00831919"/>
    <w:rsid w:val="00834023"/>
    <w:rsid w:val="0083696E"/>
    <w:rsid w:val="00837539"/>
    <w:rsid w:val="00837BC9"/>
    <w:rsid w:val="008462BD"/>
    <w:rsid w:val="008517DD"/>
    <w:rsid w:val="0085246A"/>
    <w:rsid w:val="008532EF"/>
    <w:rsid w:val="008616CA"/>
    <w:rsid w:val="00863541"/>
    <w:rsid w:val="00867498"/>
    <w:rsid w:val="008735F1"/>
    <w:rsid w:val="0087434A"/>
    <w:rsid w:val="00876348"/>
    <w:rsid w:val="00880DE0"/>
    <w:rsid w:val="00886629"/>
    <w:rsid w:val="00894C68"/>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12"/>
    <w:rsid w:val="008F047C"/>
    <w:rsid w:val="008F1F3A"/>
    <w:rsid w:val="008F4203"/>
    <w:rsid w:val="008F4FC8"/>
    <w:rsid w:val="008F54E9"/>
    <w:rsid w:val="00900236"/>
    <w:rsid w:val="00905817"/>
    <w:rsid w:val="00907E2E"/>
    <w:rsid w:val="00912318"/>
    <w:rsid w:val="0091287E"/>
    <w:rsid w:val="00913D51"/>
    <w:rsid w:val="009145C5"/>
    <w:rsid w:val="009312C5"/>
    <w:rsid w:val="00940C78"/>
    <w:rsid w:val="00946F99"/>
    <w:rsid w:val="009503BB"/>
    <w:rsid w:val="00950FA4"/>
    <w:rsid w:val="00963CB4"/>
    <w:rsid w:val="00964529"/>
    <w:rsid w:val="00965907"/>
    <w:rsid w:val="00966979"/>
    <w:rsid w:val="00973DC5"/>
    <w:rsid w:val="0097431B"/>
    <w:rsid w:val="009773FE"/>
    <w:rsid w:val="00981087"/>
    <w:rsid w:val="00993C44"/>
    <w:rsid w:val="00994232"/>
    <w:rsid w:val="00996074"/>
    <w:rsid w:val="009A1BF8"/>
    <w:rsid w:val="009B3557"/>
    <w:rsid w:val="009B630D"/>
    <w:rsid w:val="009B696E"/>
    <w:rsid w:val="009B7404"/>
    <w:rsid w:val="009C3643"/>
    <w:rsid w:val="009C720C"/>
    <w:rsid w:val="009D07E4"/>
    <w:rsid w:val="009D61A1"/>
    <w:rsid w:val="009D665C"/>
    <w:rsid w:val="009E0067"/>
    <w:rsid w:val="009E0444"/>
    <w:rsid w:val="009E518B"/>
    <w:rsid w:val="009F07AE"/>
    <w:rsid w:val="009F1978"/>
    <w:rsid w:val="009F25FF"/>
    <w:rsid w:val="009F434C"/>
    <w:rsid w:val="009F55A6"/>
    <w:rsid w:val="009F6084"/>
    <w:rsid w:val="009F7596"/>
    <w:rsid w:val="00A03F83"/>
    <w:rsid w:val="00A0627D"/>
    <w:rsid w:val="00A11939"/>
    <w:rsid w:val="00A12EF4"/>
    <w:rsid w:val="00A16AB2"/>
    <w:rsid w:val="00A178F2"/>
    <w:rsid w:val="00A224D0"/>
    <w:rsid w:val="00A3050F"/>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5D71"/>
    <w:rsid w:val="00A671D9"/>
    <w:rsid w:val="00A7274E"/>
    <w:rsid w:val="00A802E0"/>
    <w:rsid w:val="00A82267"/>
    <w:rsid w:val="00A85E58"/>
    <w:rsid w:val="00A924E1"/>
    <w:rsid w:val="00A94B6B"/>
    <w:rsid w:val="00A97B84"/>
    <w:rsid w:val="00AB0524"/>
    <w:rsid w:val="00AB0BD0"/>
    <w:rsid w:val="00AB10C0"/>
    <w:rsid w:val="00AB7E22"/>
    <w:rsid w:val="00AC017A"/>
    <w:rsid w:val="00AC1927"/>
    <w:rsid w:val="00AC2300"/>
    <w:rsid w:val="00AC4592"/>
    <w:rsid w:val="00AC757C"/>
    <w:rsid w:val="00AD1F20"/>
    <w:rsid w:val="00AD3EEC"/>
    <w:rsid w:val="00AE184E"/>
    <w:rsid w:val="00AE264D"/>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28F4"/>
    <w:rsid w:val="00B86C97"/>
    <w:rsid w:val="00B937DE"/>
    <w:rsid w:val="00B93D00"/>
    <w:rsid w:val="00B93F7E"/>
    <w:rsid w:val="00B96143"/>
    <w:rsid w:val="00B963C4"/>
    <w:rsid w:val="00B97DC3"/>
    <w:rsid w:val="00BA1866"/>
    <w:rsid w:val="00BA6622"/>
    <w:rsid w:val="00BB2289"/>
    <w:rsid w:val="00BB3827"/>
    <w:rsid w:val="00BB65AF"/>
    <w:rsid w:val="00BB69E3"/>
    <w:rsid w:val="00BB6F67"/>
    <w:rsid w:val="00BC06FD"/>
    <w:rsid w:val="00BC28B4"/>
    <w:rsid w:val="00BC38C5"/>
    <w:rsid w:val="00BC57B2"/>
    <w:rsid w:val="00BE2FD1"/>
    <w:rsid w:val="00BE3AB1"/>
    <w:rsid w:val="00BE3E25"/>
    <w:rsid w:val="00BF16DC"/>
    <w:rsid w:val="00BF1A0E"/>
    <w:rsid w:val="00BF50BB"/>
    <w:rsid w:val="00BF6ECC"/>
    <w:rsid w:val="00C013CB"/>
    <w:rsid w:val="00C027F5"/>
    <w:rsid w:val="00C067D4"/>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1AD"/>
    <w:rsid w:val="00C96E5B"/>
    <w:rsid w:val="00CA0005"/>
    <w:rsid w:val="00CA4A7F"/>
    <w:rsid w:val="00CB13D9"/>
    <w:rsid w:val="00CB173E"/>
    <w:rsid w:val="00CB489A"/>
    <w:rsid w:val="00CC0A33"/>
    <w:rsid w:val="00CC5A71"/>
    <w:rsid w:val="00CC7944"/>
    <w:rsid w:val="00CC7E2C"/>
    <w:rsid w:val="00CD36C4"/>
    <w:rsid w:val="00CD45F0"/>
    <w:rsid w:val="00CD6991"/>
    <w:rsid w:val="00CE2162"/>
    <w:rsid w:val="00CF0A94"/>
    <w:rsid w:val="00D000EA"/>
    <w:rsid w:val="00D13FD3"/>
    <w:rsid w:val="00D1791B"/>
    <w:rsid w:val="00D17EAC"/>
    <w:rsid w:val="00D20009"/>
    <w:rsid w:val="00D25725"/>
    <w:rsid w:val="00D30784"/>
    <w:rsid w:val="00D30919"/>
    <w:rsid w:val="00D3178E"/>
    <w:rsid w:val="00D32A20"/>
    <w:rsid w:val="00D417F9"/>
    <w:rsid w:val="00D41B2F"/>
    <w:rsid w:val="00D5035D"/>
    <w:rsid w:val="00D57045"/>
    <w:rsid w:val="00D574F2"/>
    <w:rsid w:val="00D606F9"/>
    <w:rsid w:val="00D60CC6"/>
    <w:rsid w:val="00D6556C"/>
    <w:rsid w:val="00D7123D"/>
    <w:rsid w:val="00D7352A"/>
    <w:rsid w:val="00D73735"/>
    <w:rsid w:val="00D77B42"/>
    <w:rsid w:val="00D80579"/>
    <w:rsid w:val="00D822EA"/>
    <w:rsid w:val="00D8268F"/>
    <w:rsid w:val="00D85C52"/>
    <w:rsid w:val="00D86E1E"/>
    <w:rsid w:val="00D904EE"/>
    <w:rsid w:val="00D95321"/>
    <w:rsid w:val="00D97451"/>
    <w:rsid w:val="00DB161C"/>
    <w:rsid w:val="00DB2A2C"/>
    <w:rsid w:val="00DB47BB"/>
    <w:rsid w:val="00DB568B"/>
    <w:rsid w:val="00DB7EB0"/>
    <w:rsid w:val="00DC2E62"/>
    <w:rsid w:val="00DC47AD"/>
    <w:rsid w:val="00DC6A9C"/>
    <w:rsid w:val="00DD16D7"/>
    <w:rsid w:val="00DD1E8F"/>
    <w:rsid w:val="00DD3484"/>
    <w:rsid w:val="00DD709E"/>
    <w:rsid w:val="00DE08B8"/>
    <w:rsid w:val="00DE322D"/>
    <w:rsid w:val="00DE3BBC"/>
    <w:rsid w:val="00DE46E1"/>
    <w:rsid w:val="00DE5C49"/>
    <w:rsid w:val="00DE6AC2"/>
    <w:rsid w:val="00DF221F"/>
    <w:rsid w:val="00DF284C"/>
    <w:rsid w:val="00DF4825"/>
    <w:rsid w:val="00E108DC"/>
    <w:rsid w:val="00E11829"/>
    <w:rsid w:val="00E11D29"/>
    <w:rsid w:val="00E149F6"/>
    <w:rsid w:val="00E1526F"/>
    <w:rsid w:val="00E16837"/>
    <w:rsid w:val="00E22F0B"/>
    <w:rsid w:val="00E27097"/>
    <w:rsid w:val="00E3488F"/>
    <w:rsid w:val="00E3755C"/>
    <w:rsid w:val="00E452AB"/>
    <w:rsid w:val="00E52B44"/>
    <w:rsid w:val="00E54E52"/>
    <w:rsid w:val="00E557D9"/>
    <w:rsid w:val="00E569BD"/>
    <w:rsid w:val="00E62E14"/>
    <w:rsid w:val="00E63BE2"/>
    <w:rsid w:val="00E67C66"/>
    <w:rsid w:val="00E738DB"/>
    <w:rsid w:val="00E77A80"/>
    <w:rsid w:val="00E903D4"/>
    <w:rsid w:val="00E93F61"/>
    <w:rsid w:val="00E976CC"/>
    <w:rsid w:val="00EA3E30"/>
    <w:rsid w:val="00EA4CC5"/>
    <w:rsid w:val="00EB2008"/>
    <w:rsid w:val="00EC2506"/>
    <w:rsid w:val="00ED4295"/>
    <w:rsid w:val="00ED4800"/>
    <w:rsid w:val="00EE0E0E"/>
    <w:rsid w:val="00EE136A"/>
    <w:rsid w:val="00EE77AB"/>
    <w:rsid w:val="00EF07DC"/>
    <w:rsid w:val="00EF4B20"/>
    <w:rsid w:val="00EF5846"/>
    <w:rsid w:val="00F00F47"/>
    <w:rsid w:val="00F02353"/>
    <w:rsid w:val="00F119D4"/>
    <w:rsid w:val="00F11C2A"/>
    <w:rsid w:val="00F14D84"/>
    <w:rsid w:val="00F20490"/>
    <w:rsid w:val="00F24778"/>
    <w:rsid w:val="00F248D2"/>
    <w:rsid w:val="00F31C72"/>
    <w:rsid w:val="00F45C7B"/>
    <w:rsid w:val="00F46AF2"/>
    <w:rsid w:val="00F53B52"/>
    <w:rsid w:val="00F54684"/>
    <w:rsid w:val="00F55CEE"/>
    <w:rsid w:val="00F60515"/>
    <w:rsid w:val="00F64B9A"/>
    <w:rsid w:val="00F7043E"/>
    <w:rsid w:val="00F70585"/>
    <w:rsid w:val="00F71297"/>
    <w:rsid w:val="00F72C05"/>
    <w:rsid w:val="00F73358"/>
    <w:rsid w:val="00F7480E"/>
    <w:rsid w:val="00F75A04"/>
    <w:rsid w:val="00F75E65"/>
    <w:rsid w:val="00F76D52"/>
    <w:rsid w:val="00F76D90"/>
    <w:rsid w:val="00F77222"/>
    <w:rsid w:val="00F8118F"/>
    <w:rsid w:val="00F85347"/>
    <w:rsid w:val="00F96C7B"/>
    <w:rsid w:val="00FA2BC4"/>
    <w:rsid w:val="00FA595B"/>
    <w:rsid w:val="00FA5A87"/>
    <w:rsid w:val="00FA761C"/>
    <w:rsid w:val="00FB056C"/>
    <w:rsid w:val="00FB18C4"/>
    <w:rsid w:val="00FB3B8D"/>
    <w:rsid w:val="00FB6012"/>
    <w:rsid w:val="00FB6214"/>
    <w:rsid w:val="00FB639B"/>
    <w:rsid w:val="00FC3011"/>
    <w:rsid w:val="00FC5099"/>
    <w:rsid w:val="00FC56C4"/>
    <w:rsid w:val="00FC599A"/>
    <w:rsid w:val="00FD0563"/>
    <w:rsid w:val="00FD5AC9"/>
    <w:rsid w:val="00FD7660"/>
    <w:rsid w:val="00FD795D"/>
    <w:rsid w:val="00FE2FF5"/>
    <w:rsid w:val="00FE38CD"/>
    <w:rsid w:val="00FE64EB"/>
    <w:rsid w:val="00FE6E63"/>
    <w:rsid w:val="00FE7465"/>
    <w:rsid w:val="00FF3293"/>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03E84E20-A01D-4048-A8A2-7776CC4CA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44560994">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24490441">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2.bin"/><Relationship Id="rId3182" Type="http://schemas.openxmlformats.org/officeDocument/2006/relationships/oleObject" Target="embeddings/oleObject1575.bin"/><Relationship Id="rId4233" Type="http://schemas.openxmlformats.org/officeDocument/2006/relationships/oleObject" Target="embeddings/oleObject2100.bin"/><Relationship Id="rId3999" Type="http://schemas.openxmlformats.org/officeDocument/2006/relationships/oleObject" Target="embeddings/oleObject1983.bin"/><Relationship Id="rId170" Type="http://schemas.openxmlformats.org/officeDocument/2006/relationships/oleObject" Target="embeddings/oleObject75.bin"/><Relationship Id="rId987" Type="http://schemas.openxmlformats.org/officeDocument/2006/relationships/image" Target="media/image486.wmf"/><Relationship Id="rId2668" Type="http://schemas.openxmlformats.org/officeDocument/2006/relationships/oleObject" Target="embeddings/oleObject1318.bin"/><Relationship Id="rId3719" Type="http://schemas.openxmlformats.org/officeDocument/2006/relationships/oleObject" Target="embeddings/oleObject1843.bin"/><Relationship Id="rId4090" Type="http://schemas.openxmlformats.org/officeDocument/2006/relationships/image" Target="media/image2043.wmf"/><Relationship Id="rId1684" Type="http://schemas.openxmlformats.org/officeDocument/2006/relationships/image" Target="media/image835.wmf"/><Relationship Id="rId2735" Type="http://schemas.openxmlformats.org/officeDocument/2006/relationships/image" Target="media/image1365.wmf"/><Relationship Id="rId707" Type="http://schemas.openxmlformats.org/officeDocument/2006/relationships/image" Target="media/image346.wmf"/><Relationship Id="rId1337" Type="http://schemas.openxmlformats.org/officeDocument/2006/relationships/oleObject" Target="embeddings/oleObject657.bin"/><Relationship Id="rId1751" Type="http://schemas.openxmlformats.org/officeDocument/2006/relationships/oleObject" Target="embeddings/oleObject864.bin"/><Relationship Id="rId2802" Type="http://schemas.openxmlformats.org/officeDocument/2006/relationships/oleObject" Target="embeddings/oleObject1385.bin"/><Relationship Id="rId43" Type="http://schemas.openxmlformats.org/officeDocument/2006/relationships/oleObject" Target="embeddings/oleObject12.bin"/><Relationship Id="rId1404" Type="http://schemas.openxmlformats.org/officeDocument/2006/relationships/image" Target="media/image695.wmf"/><Relationship Id="rId3576" Type="http://schemas.openxmlformats.org/officeDocument/2006/relationships/oleObject" Target="embeddings/oleObject1772.bin"/><Relationship Id="rId497" Type="http://schemas.openxmlformats.org/officeDocument/2006/relationships/image" Target="media/image241.wmf"/><Relationship Id="rId2178" Type="http://schemas.openxmlformats.org/officeDocument/2006/relationships/image" Target="media/image1082.wmf"/><Relationship Id="rId3229" Type="http://schemas.openxmlformats.org/officeDocument/2006/relationships/image" Target="media/image1612.wmf"/><Relationship Id="rId3990" Type="http://schemas.openxmlformats.org/officeDocument/2006/relationships/image" Target="media/image1993.wmf"/><Relationship Id="rId1194" Type="http://schemas.openxmlformats.org/officeDocument/2006/relationships/oleObject" Target="embeddings/oleObject586.bin"/><Relationship Id="rId2592" Type="http://schemas.openxmlformats.org/officeDocument/2006/relationships/oleObject" Target="embeddings/oleObject1281.bin"/><Relationship Id="rId3643" Type="http://schemas.openxmlformats.org/officeDocument/2006/relationships/oleObject" Target="embeddings/oleObject1805.bin"/><Relationship Id="rId217" Type="http://schemas.openxmlformats.org/officeDocument/2006/relationships/image" Target="media/image102.wmf"/><Relationship Id="rId564" Type="http://schemas.openxmlformats.org/officeDocument/2006/relationships/oleObject" Target="embeddings/oleObject271.bin"/><Relationship Id="rId2245" Type="http://schemas.openxmlformats.org/officeDocument/2006/relationships/oleObject" Target="embeddings/oleObject1111.bin"/><Relationship Id="rId3710" Type="http://schemas.openxmlformats.org/officeDocument/2006/relationships/image" Target="media/image1853.wmf"/><Relationship Id="rId631" Type="http://schemas.openxmlformats.org/officeDocument/2006/relationships/image" Target="media/image308.wmf"/><Relationship Id="rId1261" Type="http://schemas.openxmlformats.org/officeDocument/2006/relationships/image" Target="media/image623.wmf"/><Relationship Id="rId2312" Type="http://schemas.openxmlformats.org/officeDocument/2006/relationships/image" Target="media/image1149.wmf"/><Relationship Id="rId3086" Type="http://schemas.openxmlformats.org/officeDocument/2006/relationships/oleObject" Target="embeddings/oleObject1527.bin"/><Relationship Id="rId4137" Type="http://schemas.openxmlformats.org/officeDocument/2006/relationships/oleObject" Target="embeddings/oleObject2052.bin"/><Relationship Id="rId3153" Type="http://schemas.openxmlformats.org/officeDocument/2006/relationships/image" Target="media/image1574.wmf"/><Relationship Id="rId4204" Type="http://schemas.openxmlformats.org/officeDocument/2006/relationships/image" Target="media/image2100.wmf"/><Relationship Id="rId141" Type="http://schemas.openxmlformats.org/officeDocument/2006/relationships/oleObject" Target="embeddings/oleObject61.bin"/><Relationship Id="rId3220" Type="http://schemas.openxmlformats.org/officeDocument/2006/relationships/oleObject" Target="embeddings/oleObject1594.bin"/><Relationship Id="rId7" Type="http://schemas.openxmlformats.org/officeDocument/2006/relationships/endnotes" Target="endnotes.xml"/><Relationship Id="rId2986" Type="http://schemas.openxmlformats.org/officeDocument/2006/relationships/oleObject" Target="embeddings/oleObject1477.bin"/><Relationship Id="rId958" Type="http://schemas.openxmlformats.org/officeDocument/2006/relationships/oleObject" Target="embeddings/oleObject468.bin"/><Relationship Id="rId1588" Type="http://schemas.openxmlformats.org/officeDocument/2006/relationships/image" Target="media/image787.wmf"/><Relationship Id="rId2639" Type="http://schemas.openxmlformats.org/officeDocument/2006/relationships/image" Target="media/image1316.wmf"/><Relationship Id="rId1655" Type="http://schemas.openxmlformats.org/officeDocument/2006/relationships/oleObject" Target="embeddings/oleObject816.bin"/><Relationship Id="rId2706" Type="http://schemas.openxmlformats.org/officeDocument/2006/relationships/oleObject" Target="embeddings/oleObject1337.bin"/><Relationship Id="rId4061" Type="http://schemas.openxmlformats.org/officeDocument/2006/relationships/oleObject" Target="embeddings/oleObject2014.bin"/><Relationship Id="rId1308" Type="http://schemas.openxmlformats.org/officeDocument/2006/relationships/image" Target="media/image647.wmf"/><Relationship Id="rId1722" Type="http://schemas.openxmlformats.org/officeDocument/2006/relationships/image" Target="media/image854.wmf"/><Relationship Id="rId14" Type="http://schemas.openxmlformats.org/officeDocument/2006/relationships/hyperlink" Target="http://febio" TargetMode="External"/><Relationship Id="rId3894" Type="http://schemas.openxmlformats.org/officeDocument/2006/relationships/image" Target="media/image1945.wmf"/><Relationship Id="rId2496" Type="http://schemas.openxmlformats.org/officeDocument/2006/relationships/image" Target="media/image1241.wmf"/><Relationship Id="rId3547" Type="http://schemas.openxmlformats.org/officeDocument/2006/relationships/image" Target="media/image1771.wmf"/><Relationship Id="rId3961" Type="http://schemas.openxmlformats.org/officeDocument/2006/relationships/oleObject" Target="embeddings/oleObject1964.bin"/><Relationship Id="rId468" Type="http://schemas.openxmlformats.org/officeDocument/2006/relationships/oleObject" Target="embeddings/oleObject223.bin"/><Relationship Id="rId882" Type="http://schemas.openxmlformats.org/officeDocument/2006/relationships/oleObject" Target="embeddings/oleObject430.bin"/><Relationship Id="rId1098" Type="http://schemas.openxmlformats.org/officeDocument/2006/relationships/oleObject" Target="embeddings/oleObject538.bin"/><Relationship Id="rId2149" Type="http://schemas.openxmlformats.org/officeDocument/2006/relationships/oleObject" Target="embeddings/oleObject1063.bin"/><Relationship Id="rId2563" Type="http://schemas.openxmlformats.org/officeDocument/2006/relationships/image" Target="media/image1277.wmf"/><Relationship Id="rId3614" Type="http://schemas.openxmlformats.org/officeDocument/2006/relationships/image" Target="media/image1805.wmf"/><Relationship Id="rId535" Type="http://schemas.openxmlformats.org/officeDocument/2006/relationships/image" Target="media/image260.wmf"/><Relationship Id="rId1165" Type="http://schemas.openxmlformats.org/officeDocument/2006/relationships/image" Target="media/image575.wmf"/><Relationship Id="rId2216" Type="http://schemas.openxmlformats.org/officeDocument/2006/relationships/image" Target="media/image1101.wmf"/><Relationship Id="rId2630" Type="http://schemas.openxmlformats.org/officeDocument/2006/relationships/oleObject" Target="embeddings/oleObject1300.bin"/><Relationship Id="rId602" Type="http://schemas.openxmlformats.org/officeDocument/2006/relationships/oleObject" Target="embeddings/oleObject290.bin"/><Relationship Id="rId1232" Type="http://schemas.openxmlformats.org/officeDocument/2006/relationships/oleObject" Target="embeddings/oleObject605.bin"/><Relationship Id="rId3057" Type="http://schemas.openxmlformats.org/officeDocument/2006/relationships/image" Target="media/image1526.wmf"/><Relationship Id="rId4108" Type="http://schemas.openxmlformats.org/officeDocument/2006/relationships/image" Target="media/image2052.wmf"/><Relationship Id="rId3471" Type="http://schemas.openxmlformats.org/officeDocument/2006/relationships/image" Target="media/image1733.wmf"/><Relationship Id="rId392" Type="http://schemas.openxmlformats.org/officeDocument/2006/relationships/oleObject" Target="embeddings/oleObject185.bin"/><Relationship Id="rId2073" Type="http://schemas.openxmlformats.org/officeDocument/2006/relationships/oleObject" Target="embeddings/oleObject1025.bin"/><Relationship Id="rId3124" Type="http://schemas.openxmlformats.org/officeDocument/2006/relationships/oleObject" Target="embeddings/oleObject1546.bin"/><Relationship Id="rId2140" Type="http://schemas.openxmlformats.org/officeDocument/2006/relationships/image" Target="media/image1063.wmf"/><Relationship Id="rId112" Type="http://schemas.openxmlformats.org/officeDocument/2006/relationships/image" Target="media/image49.wmf"/><Relationship Id="rId2957" Type="http://schemas.openxmlformats.org/officeDocument/2006/relationships/image" Target="media/image1476.wmf"/><Relationship Id="rId929" Type="http://schemas.openxmlformats.org/officeDocument/2006/relationships/image" Target="media/image457.wmf"/><Relationship Id="rId1559" Type="http://schemas.openxmlformats.org/officeDocument/2006/relationships/oleObject" Target="embeddings/oleObject768.bin"/><Relationship Id="rId1973" Type="http://schemas.openxmlformats.org/officeDocument/2006/relationships/oleObject" Target="embeddings/oleObject975.bin"/><Relationship Id="rId4032" Type="http://schemas.openxmlformats.org/officeDocument/2006/relationships/image" Target="media/image2014.wmf"/><Relationship Id="rId1626" Type="http://schemas.openxmlformats.org/officeDocument/2006/relationships/image" Target="media/image806.wmf"/><Relationship Id="rId3798" Type="http://schemas.openxmlformats.org/officeDocument/2006/relationships/image" Target="media/image1897.wmf"/><Relationship Id="rId3865" Type="http://schemas.openxmlformats.org/officeDocument/2006/relationships/oleObject" Target="embeddings/oleObject1916.bin"/><Relationship Id="rId786" Type="http://schemas.openxmlformats.org/officeDocument/2006/relationships/oleObject" Target="embeddings/oleObject382.bin"/><Relationship Id="rId2467" Type="http://schemas.openxmlformats.org/officeDocument/2006/relationships/oleObject" Target="embeddings/oleObject1222.bin"/><Relationship Id="rId3518" Type="http://schemas.openxmlformats.org/officeDocument/2006/relationships/oleObject" Target="embeddings/oleObject1743.bin"/><Relationship Id="rId439" Type="http://schemas.openxmlformats.org/officeDocument/2006/relationships/image" Target="media/image212.wmf"/><Relationship Id="rId1069" Type="http://schemas.openxmlformats.org/officeDocument/2006/relationships/image" Target="media/image527.wmf"/><Relationship Id="rId1483" Type="http://schemas.openxmlformats.org/officeDocument/2006/relationships/oleObject" Target="embeddings/oleObject730.bin"/><Relationship Id="rId2881" Type="http://schemas.openxmlformats.org/officeDocument/2006/relationships/image" Target="media/image1438.wmf"/><Relationship Id="rId3932" Type="http://schemas.openxmlformats.org/officeDocument/2006/relationships/image" Target="media/image1964.wmf"/><Relationship Id="rId506" Type="http://schemas.openxmlformats.org/officeDocument/2006/relationships/oleObject" Target="embeddings/oleObject242.bin"/><Relationship Id="rId853" Type="http://schemas.openxmlformats.org/officeDocument/2006/relationships/image" Target="media/image419.wmf"/><Relationship Id="rId1136" Type="http://schemas.openxmlformats.org/officeDocument/2006/relationships/oleObject" Target="embeddings/oleObject557.bin"/><Relationship Id="rId2534" Type="http://schemas.openxmlformats.org/officeDocument/2006/relationships/image" Target="media/image1260.wmf"/><Relationship Id="rId920" Type="http://schemas.openxmlformats.org/officeDocument/2006/relationships/oleObject" Target="embeddings/oleObject449.bin"/><Relationship Id="rId1550" Type="http://schemas.openxmlformats.org/officeDocument/2006/relationships/image" Target="media/image768.wmf"/><Relationship Id="rId2601" Type="http://schemas.openxmlformats.org/officeDocument/2006/relationships/image" Target="media/image1297.wmf"/><Relationship Id="rId1203" Type="http://schemas.openxmlformats.org/officeDocument/2006/relationships/image" Target="media/image594.wmf"/><Relationship Id="rId1410" Type="http://schemas.openxmlformats.org/officeDocument/2006/relationships/image" Target="media/image698.wmf"/><Relationship Id="rId3168" Type="http://schemas.openxmlformats.org/officeDocument/2006/relationships/oleObject" Target="embeddings/oleObject1568.bin"/><Relationship Id="rId3375" Type="http://schemas.openxmlformats.org/officeDocument/2006/relationships/image" Target="media/image1685.wmf"/><Relationship Id="rId3582" Type="http://schemas.openxmlformats.org/officeDocument/2006/relationships/oleObject" Target="embeddings/oleObject1775.bin"/><Relationship Id="rId4219" Type="http://schemas.openxmlformats.org/officeDocument/2006/relationships/oleObject" Target="embeddings/oleObject2093.bin"/><Relationship Id="rId296" Type="http://schemas.openxmlformats.org/officeDocument/2006/relationships/oleObject" Target="embeddings/oleObject138.bin"/><Relationship Id="rId2184" Type="http://schemas.openxmlformats.org/officeDocument/2006/relationships/image" Target="media/image1085.wmf"/><Relationship Id="rId2391" Type="http://schemas.openxmlformats.org/officeDocument/2006/relationships/oleObject" Target="embeddings/oleObject1184.bin"/><Relationship Id="rId3028" Type="http://schemas.openxmlformats.org/officeDocument/2006/relationships/oleObject" Target="embeddings/oleObject1498.bin"/><Relationship Id="rId3235" Type="http://schemas.openxmlformats.org/officeDocument/2006/relationships/image" Target="media/image1615.wmf"/><Relationship Id="rId3442" Type="http://schemas.openxmlformats.org/officeDocument/2006/relationships/oleObject" Target="embeddings/oleObject1705.bin"/><Relationship Id="rId156" Type="http://schemas.openxmlformats.org/officeDocument/2006/relationships/oleObject" Target="embeddings/oleObject68.bin"/><Relationship Id="rId363" Type="http://schemas.openxmlformats.org/officeDocument/2006/relationships/image" Target="media/image174.wmf"/><Relationship Id="rId570" Type="http://schemas.openxmlformats.org/officeDocument/2006/relationships/oleObject" Target="embeddings/oleObject274.bin"/><Relationship Id="rId2044" Type="http://schemas.openxmlformats.org/officeDocument/2006/relationships/image" Target="media/image1015.wmf"/><Relationship Id="rId2251" Type="http://schemas.openxmlformats.org/officeDocument/2006/relationships/oleObject" Target="embeddings/oleObject1114.bin"/><Relationship Id="rId3302" Type="http://schemas.openxmlformats.org/officeDocument/2006/relationships/oleObject" Target="embeddings/oleObject1635.bin"/><Relationship Id="rId223" Type="http://schemas.openxmlformats.org/officeDocument/2006/relationships/image" Target="media/image105.wmf"/><Relationship Id="rId430" Type="http://schemas.openxmlformats.org/officeDocument/2006/relationships/oleObject" Target="embeddings/oleObject204.bin"/><Relationship Id="rId1060" Type="http://schemas.openxmlformats.org/officeDocument/2006/relationships/oleObject" Target="embeddings/oleObject519.bin"/><Relationship Id="rId2111" Type="http://schemas.openxmlformats.org/officeDocument/2006/relationships/oleObject" Target="embeddings/oleObject1044.bin"/><Relationship Id="rId4076" Type="http://schemas.openxmlformats.org/officeDocument/2006/relationships/image" Target="media/image2036.wmf"/><Relationship Id="rId1877" Type="http://schemas.openxmlformats.org/officeDocument/2006/relationships/oleObject" Target="embeddings/oleObject927.bin"/><Relationship Id="rId2928" Type="http://schemas.openxmlformats.org/officeDocument/2006/relationships/oleObject" Target="embeddings/oleObject1448.bin"/><Relationship Id="rId1737" Type="http://schemas.openxmlformats.org/officeDocument/2006/relationships/oleObject" Target="embeddings/oleObject857.bin"/><Relationship Id="rId1944" Type="http://schemas.openxmlformats.org/officeDocument/2006/relationships/image" Target="media/image965.wmf"/><Relationship Id="rId3092" Type="http://schemas.openxmlformats.org/officeDocument/2006/relationships/oleObject" Target="embeddings/oleObject1530.bin"/><Relationship Id="rId4143" Type="http://schemas.openxmlformats.org/officeDocument/2006/relationships/oleObject" Target="embeddings/oleObject2055.bin"/><Relationship Id="rId29" Type="http://schemas.openxmlformats.org/officeDocument/2006/relationships/oleObject" Target="embeddings/oleObject5.bin"/><Relationship Id="rId4003" Type="http://schemas.openxmlformats.org/officeDocument/2006/relationships/oleObject" Target="embeddings/oleObject1985.bin"/><Relationship Id="rId4210" Type="http://schemas.openxmlformats.org/officeDocument/2006/relationships/image" Target="media/image2103.wmf"/><Relationship Id="rId1804" Type="http://schemas.openxmlformats.org/officeDocument/2006/relationships/image" Target="media/image895.wmf"/><Relationship Id="rId3769" Type="http://schemas.openxmlformats.org/officeDocument/2006/relationships/oleObject" Target="embeddings/oleObject1868.bin"/><Relationship Id="rId3976" Type="http://schemas.openxmlformats.org/officeDocument/2006/relationships/image" Target="media/image1986.wmf"/><Relationship Id="rId897" Type="http://schemas.openxmlformats.org/officeDocument/2006/relationships/image" Target="media/image441.wmf"/><Relationship Id="rId2578" Type="http://schemas.openxmlformats.org/officeDocument/2006/relationships/oleObject" Target="embeddings/oleObject1274.bin"/><Relationship Id="rId2785" Type="http://schemas.openxmlformats.org/officeDocument/2006/relationships/image" Target="media/image1390.wmf"/><Relationship Id="rId2992" Type="http://schemas.openxmlformats.org/officeDocument/2006/relationships/oleObject" Target="embeddings/oleObject1480.bin"/><Relationship Id="rId3629" Type="http://schemas.openxmlformats.org/officeDocument/2006/relationships/oleObject" Target="embeddings/oleObject1798.bin"/><Relationship Id="rId3836" Type="http://schemas.openxmlformats.org/officeDocument/2006/relationships/image" Target="media/image1916.wmf"/><Relationship Id="rId757" Type="http://schemas.openxmlformats.org/officeDocument/2006/relationships/image" Target="media/image371.wmf"/><Relationship Id="rId964" Type="http://schemas.openxmlformats.org/officeDocument/2006/relationships/oleObject" Target="embeddings/oleObject471.bin"/><Relationship Id="rId1387" Type="http://schemas.openxmlformats.org/officeDocument/2006/relationships/oleObject" Target="embeddings/oleObject682.bin"/><Relationship Id="rId1594" Type="http://schemas.openxmlformats.org/officeDocument/2006/relationships/image" Target="media/image790.wmf"/><Relationship Id="rId2438" Type="http://schemas.openxmlformats.org/officeDocument/2006/relationships/image" Target="media/image1212.wmf"/><Relationship Id="rId2645" Type="http://schemas.openxmlformats.org/officeDocument/2006/relationships/image" Target="media/image1319.wmf"/><Relationship Id="rId2852" Type="http://schemas.openxmlformats.org/officeDocument/2006/relationships/oleObject" Target="embeddings/oleObject1410.bin"/><Relationship Id="rId3903" Type="http://schemas.openxmlformats.org/officeDocument/2006/relationships/oleObject" Target="embeddings/oleObject1935.bin"/><Relationship Id="rId93" Type="http://schemas.openxmlformats.org/officeDocument/2006/relationships/oleObject" Target="embeddings/oleObject37.bin"/><Relationship Id="rId617" Type="http://schemas.openxmlformats.org/officeDocument/2006/relationships/image" Target="media/image301.wmf"/><Relationship Id="rId824" Type="http://schemas.openxmlformats.org/officeDocument/2006/relationships/oleObject" Target="embeddings/oleObject401.bin"/><Relationship Id="rId1247" Type="http://schemas.openxmlformats.org/officeDocument/2006/relationships/image" Target="media/image616.wmf"/><Relationship Id="rId1454" Type="http://schemas.openxmlformats.org/officeDocument/2006/relationships/image" Target="media/image720.wmf"/><Relationship Id="rId1661" Type="http://schemas.openxmlformats.org/officeDocument/2006/relationships/oleObject" Target="embeddings/oleObject819.bin"/><Relationship Id="rId2505" Type="http://schemas.openxmlformats.org/officeDocument/2006/relationships/oleObject" Target="embeddings/oleObject1241.bin"/><Relationship Id="rId2712" Type="http://schemas.openxmlformats.org/officeDocument/2006/relationships/oleObject" Target="embeddings/oleObject1340.bin"/><Relationship Id="rId1107" Type="http://schemas.openxmlformats.org/officeDocument/2006/relationships/image" Target="media/image546.wmf"/><Relationship Id="rId1314" Type="http://schemas.openxmlformats.org/officeDocument/2006/relationships/image" Target="media/image650.wmf"/><Relationship Id="rId1521" Type="http://schemas.openxmlformats.org/officeDocument/2006/relationships/oleObject" Target="embeddings/oleObject749.bin"/><Relationship Id="rId3279" Type="http://schemas.openxmlformats.org/officeDocument/2006/relationships/image" Target="media/image1637.wmf"/><Relationship Id="rId3486" Type="http://schemas.openxmlformats.org/officeDocument/2006/relationships/oleObject" Target="embeddings/oleObject1727.bin"/><Relationship Id="rId3693" Type="http://schemas.openxmlformats.org/officeDocument/2006/relationships/oleObject" Target="embeddings/oleObject1830.bin"/><Relationship Id="rId20" Type="http://schemas.openxmlformats.org/officeDocument/2006/relationships/image" Target="media/image3.wmf"/><Relationship Id="rId2088" Type="http://schemas.openxmlformats.org/officeDocument/2006/relationships/image" Target="media/image1037.wmf"/><Relationship Id="rId2295" Type="http://schemas.openxmlformats.org/officeDocument/2006/relationships/oleObject" Target="embeddings/oleObject1136.bin"/><Relationship Id="rId3139" Type="http://schemas.openxmlformats.org/officeDocument/2006/relationships/image" Target="media/image1567.wmf"/><Relationship Id="rId3346" Type="http://schemas.openxmlformats.org/officeDocument/2006/relationships/oleObject" Target="embeddings/oleObject1657.bin"/><Relationship Id="rId267" Type="http://schemas.openxmlformats.org/officeDocument/2006/relationships/image" Target="media/image127.wmf"/><Relationship Id="rId474" Type="http://schemas.openxmlformats.org/officeDocument/2006/relationships/oleObject" Target="embeddings/oleObject226.bin"/><Relationship Id="rId2155" Type="http://schemas.openxmlformats.org/officeDocument/2006/relationships/oleObject" Target="embeddings/oleObject1066.bin"/><Relationship Id="rId3553" Type="http://schemas.openxmlformats.org/officeDocument/2006/relationships/image" Target="media/image1774.wmf"/><Relationship Id="rId3760" Type="http://schemas.openxmlformats.org/officeDocument/2006/relationships/image" Target="media/image1878.wmf"/><Relationship Id="rId127" Type="http://schemas.openxmlformats.org/officeDocument/2006/relationships/oleObject" Target="embeddings/oleObject54.bin"/><Relationship Id="rId681" Type="http://schemas.openxmlformats.org/officeDocument/2006/relationships/image" Target="media/image333.wmf"/><Relationship Id="rId2362" Type="http://schemas.openxmlformats.org/officeDocument/2006/relationships/image" Target="media/image1174.wmf"/><Relationship Id="rId3206" Type="http://schemas.openxmlformats.org/officeDocument/2006/relationships/oleObject" Target="embeddings/oleObject1587.bin"/><Relationship Id="rId3413" Type="http://schemas.openxmlformats.org/officeDocument/2006/relationships/image" Target="media/image1704.wmf"/><Relationship Id="rId3620" Type="http://schemas.openxmlformats.org/officeDocument/2006/relationships/image" Target="media/image1808.wmf"/><Relationship Id="rId334" Type="http://schemas.openxmlformats.org/officeDocument/2006/relationships/oleObject" Target="embeddings/oleObject157.bin"/><Relationship Id="rId541" Type="http://schemas.openxmlformats.org/officeDocument/2006/relationships/image" Target="media/image263.wmf"/><Relationship Id="rId1171" Type="http://schemas.openxmlformats.org/officeDocument/2006/relationships/image" Target="media/image578.wmf"/><Relationship Id="rId2015" Type="http://schemas.openxmlformats.org/officeDocument/2006/relationships/oleObject" Target="embeddings/oleObject996.bin"/><Relationship Id="rId2222" Type="http://schemas.openxmlformats.org/officeDocument/2006/relationships/image" Target="media/image1104.wmf"/><Relationship Id="rId401" Type="http://schemas.openxmlformats.org/officeDocument/2006/relationships/image" Target="media/image193.wmf"/><Relationship Id="rId1031" Type="http://schemas.openxmlformats.org/officeDocument/2006/relationships/image" Target="media/image508.wmf"/><Relationship Id="rId1988" Type="http://schemas.openxmlformats.org/officeDocument/2006/relationships/image" Target="media/image987.wmf"/><Relationship Id="rId4187" Type="http://schemas.openxmlformats.org/officeDocument/2006/relationships/oleObject" Target="embeddings/oleObject2077.bin"/><Relationship Id="rId4047" Type="http://schemas.openxmlformats.org/officeDocument/2006/relationships/oleObject" Target="embeddings/oleObject2007.bin"/><Relationship Id="rId4254" Type="http://schemas.openxmlformats.org/officeDocument/2006/relationships/image" Target="media/image2125.wmf"/><Relationship Id="rId1848" Type="http://schemas.openxmlformats.org/officeDocument/2006/relationships/image" Target="media/image917.wmf"/><Relationship Id="rId3063" Type="http://schemas.openxmlformats.org/officeDocument/2006/relationships/image" Target="media/image1529.wmf"/><Relationship Id="rId3270" Type="http://schemas.openxmlformats.org/officeDocument/2006/relationships/oleObject" Target="embeddings/oleObject1619.bin"/><Relationship Id="rId4114" Type="http://schemas.openxmlformats.org/officeDocument/2006/relationships/image" Target="media/image2055.wmf"/><Relationship Id="rId191" Type="http://schemas.openxmlformats.org/officeDocument/2006/relationships/image" Target="media/image89.wmf"/><Relationship Id="rId1708" Type="http://schemas.openxmlformats.org/officeDocument/2006/relationships/image" Target="media/image847.wmf"/><Relationship Id="rId1915" Type="http://schemas.openxmlformats.org/officeDocument/2006/relationships/oleObject" Target="embeddings/oleObject946.bin"/><Relationship Id="rId3130" Type="http://schemas.openxmlformats.org/officeDocument/2006/relationships/oleObject" Target="embeddings/oleObject1549.bin"/><Relationship Id="rId2689" Type="http://schemas.openxmlformats.org/officeDocument/2006/relationships/image" Target="media/image1342.wmf"/><Relationship Id="rId2896" Type="http://schemas.openxmlformats.org/officeDocument/2006/relationships/oleObject" Target="embeddings/oleObject1432.bin"/><Relationship Id="rId3947" Type="http://schemas.openxmlformats.org/officeDocument/2006/relationships/oleObject" Target="embeddings/oleObject1957.bin"/><Relationship Id="rId868" Type="http://schemas.openxmlformats.org/officeDocument/2006/relationships/oleObject" Target="embeddings/oleObject423.bin"/><Relationship Id="rId1498" Type="http://schemas.openxmlformats.org/officeDocument/2006/relationships/image" Target="media/image742.wmf"/><Relationship Id="rId2549" Type="http://schemas.openxmlformats.org/officeDocument/2006/relationships/image" Target="media/image1270.wmf"/><Relationship Id="rId2756" Type="http://schemas.openxmlformats.org/officeDocument/2006/relationships/oleObject" Target="embeddings/oleObject1362.bin"/><Relationship Id="rId2963" Type="http://schemas.openxmlformats.org/officeDocument/2006/relationships/image" Target="media/image1479.wmf"/><Relationship Id="rId3807" Type="http://schemas.openxmlformats.org/officeDocument/2006/relationships/oleObject" Target="embeddings/oleObject1887.bin"/><Relationship Id="rId728" Type="http://schemas.openxmlformats.org/officeDocument/2006/relationships/oleObject" Target="embeddings/oleObject353.bin"/><Relationship Id="rId935" Type="http://schemas.openxmlformats.org/officeDocument/2006/relationships/image" Target="media/image460.wmf"/><Relationship Id="rId1358" Type="http://schemas.openxmlformats.org/officeDocument/2006/relationships/image" Target="media/image672.wmf"/><Relationship Id="rId1565" Type="http://schemas.openxmlformats.org/officeDocument/2006/relationships/oleObject" Target="embeddings/oleObject771.bin"/><Relationship Id="rId1772" Type="http://schemas.openxmlformats.org/officeDocument/2006/relationships/image" Target="media/image879.wmf"/><Relationship Id="rId2409" Type="http://schemas.openxmlformats.org/officeDocument/2006/relationships/oleObject" Target="embeddings/oleObject1193.bin"/><Relationship Id="rId2616" Type="http://schemas.openxmlformats.org/officeDocument/2006/relationships/oleObject" Target="embeddings/oleObject1293.bin"/><Relationship Id="rId64" Type="http://schemas.openxmlformats.org/officeDocument/2006/relationships/image" Target="media/image25.wmf"/><Relationship Id="rId1218" Type="http://schemas.openxmlformats.org/officeDocument/2006/relationships/oleObject" Target="embeddings/oleObject598.bin"/><Relationship Id="rId1425" Type="http://schemas.openxmlformats.org/officeDocument/2006/relationships/oleObject" Target="embeddings/oleObject701.bin"/><Relationship Id="rId2823" Type="http://schemas.openxmlformats.org/officeDocument/2006/relationships/image" Target="media/image1409.wmf"/><Relationship Id="rId1632" Type="http://schemas.openxmlformats.org/officeDocument/2006/relationships/image" Target="media/image809.wmf"/><Relationship Id="rId2199" Type="http://schemas.openxmlformats.org/officeDocument/2006/relationships/oleObject" Target="embeddings/oleObject1088.bin"/><Relationship Id="rId3597" Type="http://schemas.openxmlformats.org/officeDocument/2006/relationships/image" Target="media/image1796.wmf"/><Relationship Id="rId3457" Type="http://schemas.openxmlformats.org/officeDocument/2006/relationships/image" Target="media/image1726.wmf"/><Relationship Id="rId3664" Type="http://schemas.openxmlformats.org/officeDocument/2006/relationships/image" Target="media/image1830.wmf"/><Relationship Id="rId3871" Type="http://schemas.openxmlformats.org/officeDocument/2006/relationships/oleObject" Target="embeddings/oleObject1919.bin"/><Relationship Id="rId378" Type="http://schemas.openxmlformats.org/officeDocument/2006/relationships/oleObject" Target="embeddings/oleObject178.bin"/><Relationship Id="rId585" Type="http://schemas.openxmlformats.org/officeDocument/2006/relationships/image" Target="media/image285.wmf"/><Relationship Id="rId792" Type="http://schemas.openxmlformats.org/officeDocument/2006/relationships/oleObject" Target="embeddings/oleObject385.bin"/><Relationship Id="rId2059" Type="http://schemas.openxmlformats.org/officeDocument/2006/relationships/oleObject" Target="embeddings/oleObject1018.bin"/><Relationship Id="rId2266" Type="http://schemas.openxmlformats.org/officeDocument/2006/relationships/image" Target="media/image1126.wmf"/><Relationship Id="rId2473" Type="http://schemas.openxmlformats.org/officeDocument/2006/relationships/oleObject" Target="embeddings/oleObject1225.bin"/><Relationship Id="rId2680" Type="http://schemas.openxmlformats.org/officeDocument/2006/relationships/oleObject" Target="embeddings/oleObject1324.bin"/><Relationship Id="rId3317" Type="http://schemas.openxmlformats.org/officeDocument/2006/relationships/image" Target="media/image1656.wmf"/><Relationship Id="rId3524" Type="http://schemas.openxmlformats.org/officeDocument/2006/relationships/oleObject" Target="embeddings/oleObject1746.bin"/><Relationship Id="rId3731" Type="http://schemas.openxmlformats.org/officeDocument/2006/relationships/oleObject" Target="embeddings/oleObject1849.bin"/><Relationship Id="rId238" Type="http://schemas.openxmlformats.org/officeDocument/2006/relationships/oleObject" Target="embeddings/oleObject109.bin"/><Relationship Id="rId445" Type="http://schemas.openxmlformats.org/officeDocument/2006/relationships/image" Target="media/image215.wmf"/><Relationship Id="rId652" Type="http://schemas.openxmlformats.org/officeDocument/2006/relationships/oleObject" Target="embeddings/oleObject315.bin"/><Relationship Id="rId1075" Type="http://schemas.openxmlformats.org/officeDocument/2006/relationships/image" Target="media/image530.wmf"/><Relationship Id="rId1282" Type="http://schemas.openxmlformats.org/officeDocument/2006/relationships/oleObject" Target="embeddings/oleObject630.bin"/><Relationship Id="rId2126" Type="http://schemas.openxmlformats.org/officeDocument/2006/relationships/image" Target="media/image1056.wmf"/><Relationship Id="rId2333" Type="http://schemas.openxmlformats.org/officeDocument/2006/relationships/oleObject" Target="embeddings/oleObject1155.bin"/><Relationship Id="rId2540" Type="http://schemas.openxmlformats.org/officeDocument/2006/relationships/oleObject" Target="embeddings/oleObject1258.bin"/><Relationship Id="rId305" Type="http://schemas.openxmlformats.org/officeDocument/2006/relationships/image" Target="media/image146.wmf"/><Relationship Id="rId512" Type="http://schemas.openxmlformats.org/officeDocument/2006/relationships/oleObject" Target="embeddings/oleObject245.bin"/><Relationship Id="rId1142" Type="http://schemas.openxmlformats.org/officeDocument/2006/relationships/oleObject" Target="embeddings/oleObject560.bin"/><Relationship Id="rId2400" Type="http://schemas.openxmlformats.org/officeDocument/2006/relationships/image" Target="media/image1193.wmf"/><Relationship Id="rId1002" Type="http://schemas.openxmlformats.org/officeDocument/2006/relationships/oleObject" Target="embeddings/oleObject490.bin"/><Relationship Id="rId4158" Type="http://schemas.openxmlformats.org/officeDocument/2006/relationships/image" Target="media/image2077.wmf"/><Relationship Id="rId1959" Type="http://schemas.openxmlformats.org/officeDocument/2006/relationships/oleObject" Target="embeddings/oleObject968.bin"/><Relationship Id="rId3174" Type="http://schemas.openxmlformats.org/officeDocument/2006/relationships/oleObject" Target="embeddings/oleObject1571.bin"/><Relationship Id="rId4018" Type="http://schemas.openxmlformats.org/officeDocument/2006/relationships/image" Target="media/image2007.wmf"/><Relationship Id="rId1819" Type="http://schemas.openxmlformats.org/officeDocument/2006/relationships/oleObject" Target="embeddings/oleObject898.bin"/><Relationship Id="rId3381" Type="http://schemas.openxmlformats.org/officeDocument/2006/relationships/image" Target="media/image1688.wmf"/><Relationship Id="rId4225" Type="http://schemas.openxmlformats.org/officeDocument/2006/relationships/oleObject" Target="embeddings/oleObject2096.bin"/><Relationship Id="rId2190" Type="http://schemas.openxmlformats.org/officeDocument/2006/relationships/image" Target="media/image1088.wmf"/><Relationship Id="rId3034" Type="http://schemas.openxmlformats.org/officeDocument/2006/relationships/oleObject" Target="embeddings/oleObject1501.bin"/><Relationship Id="rId3241" Type="http://schemas.openxmlformats.org/officeDocument/2006/relationships/image" Target="media/image1618.wmf"/><Relationship Id="rId162" Type="http://schemas.openxmlformats.org/officeDocument/2006/relationships/oleObject" Target="embeddings/oleObject71.bin"/><Relationship Id="rId2050" Type="http://schemas.openxmlformats.org/officeDocument/2006/relationships/image" Target="media/image1018.wmf"/><Relationship Id="rId3101" Type="http://schemas.openxmlformats.org/officeDocument/2006/relationships/image" Target="media/image1548.wmf"/><Relationship Id="rId979" Type="http://schemas.openxmlformats.org/officeDocument/2006/relationships/image" Target="media/image482.wmf"/><Relationship Id="rId839" Type="http://schemas.openxmlformats.org/officeDocument/2006/relationships/image" Target="media/image412.wmf"/><Relationship Id="rId1469" Type="http://schemas.openxmlformats.org/officeDocument/2006/relationships/oleObject" Target="embeddings/oleObject723.bin"/><Relationship Id="rId2867" Type="http://schemas.openxmlformats.org/officeDocument/2006/relationships/image" Target="media/image1431.wmf"/><Relationship Id="rId3918" Type="http://schemas.openxmlformats.org/officeDocument/2006/relationships/image" Target="media/image1957.wmf"/><Relationship Id="rId4082" Type="http://schemas.openxmlformats.org/officeDocument/2006/relationships/image" Target="media/image2039.wmf"/><Relationship Id="rId1676" Type="http://schemas.openxmlformats.org/officeDocument/2006/relationships/image" Target="media/image831.wmf"/><Relationship Id="rId1883" Type="http://schemas.openxmlformats.org/officeDocument/2006/relationships/oleObject" Target="embeddings/oleObject930.bin"/><Relationship Id="rId2727" Type="http://schemas.openxmlformats.org/officeDocument/2006/relationships/image" Target="media/image1361.wmf"/><Relationship Id="rId2934" Type="http://schemas.openxmlformats.org/officeDocument/2006/relationships/oleObject" Target="embeddings/oleObject1451.bin"/><Relationship Id="rId906" Type="http://schemas.openxmlformats.org/officeDocument/2006/relationships/oleObject" Target="embeddings/oleObject442.bin"/><Relationship Id="rId1329" Type="http://schemas.openxmlformats.org/officeDocument/2006/relationships/oleObject" Target="embeddings/oleObject653.bin"/><Relationship Id="rId1536" Type="http://schemas.openxmlformats.org/officeDocument/2006/relationships/image" Target="media/image761.wmf"/><Relationship Id="rId1743" Type="http://schemas.openxmlformats.org/officeDocument/2006/relationships/oleObject" Target="embeddings/oleObject860.bin"/><Relationship Id="rId1950" Type="http://schemas.openxmlformats.org/officeDocument/2006/relationships/image" Target="media/image968.wmf"/><Relationship Id="rId35" Type="http://schemas.openxmlformats.org/officeDocument/2006/relationships/oleObject" Target="embeddings/oleObject8.bin"/><Relationship Id="rId1603" Type="http://schemas.openxmlformats.org/officeDocument/2006/relationships/oleObject" Target="embeddings/oleObject790.bin"/><Relationship Id="rId1810" Type="http://schemas.openxmlformats.org/officeDocument/2006/relationships/image" Target="media/image898.wmf"/><Relationship Id="rId3568" Type="http://schemas.openxmlformats.org/officeDocument/2006/relationships/oleObject" Target="embeddings/oleObject1768.bin"/><Relationship Id="rId3775" Type="http://schemas.openxmlformats.org/officeDocument/2006/relationships/oleObject" Target="embeddings/oleObject1871.bin"/><Relationship Id="rId3982" Type="http://schemas.openxmlformats.org/officeDocument/2006/relationships/image" Target="media/image1989.wmf"/><Relationship Id="rId489" Type="http://schemas.openxmlformats.org/officeDocument/2006/relationships/image" Target="media/image237.wmf"/><Relationship Id="rId696" Type="http://schemas.openxmlformats.org/officeDocument/2006/relationships/oleObject" Target="embeddings/oleObject337.bin"/><Relationship Id="rId2377" Type="http://schemas.openxmlformats.org/officeDocument/2006/relationships/oleObject" Target="embeddings/oleObject1177.bin"/><Relationship Id="rId2584" Type="http://schemas.openxmlformats.org/officeDocument/2006/relationships/oleObject" Target="embeddings/oleObject1277.bin"/><Relationship Id="rId2791" Type="http://schemas.openxmlformats.org/officeDocument/2006/relationships/image" Target="media/image1393.wmf"/><Relationship Id="rId3428" Type="http://schemas.openxmlformats.org/officeDocument/2006/relationships/oleObject" Target="embeddings/oleObject1698.bin"/><Relationship Id="rId3635" Type="http://schemas.openxmlformats.org/officeDocument/2006/relationships/oleObject" Target="embeddings/oleObject1801.bin"/><Relationship Id="rId349" Type="http://schemas.openxmlformats.org/officeDocument/2006/relationships/image" Target="media/image168.wmf"/><Relationship Id="rId556" Type="http://schemas.openxmlformats.org/officeDocument/2006/relationships/oleObject" Target="embeddings/oleObject267.bin"/><Relationship Id="rId763" Type="http://schemas.openxmlformats.org/officeDocument/2006/relationships/image" Target="media/image374.wmf"/><Relationship Id="rId1186" Type="http://schemas.openxmlformats.org/officeDocument/2006/relationships/oleObject" Target="embeddings/oleObject582.bin"/><Relationship Id="rId1393" Type="http://schemas.openxmlformats.org/officeDocument/2006/relationships/oleObject" Target="embeddings/oleObject685.bin"/><Relationship Id="rId2237" Type="http://schemas.openxmlformats.org/officeDocument/2006/relationships/oleObject" Target="embeddings/oleObject1107.bin"/><Relationship Id="rId2444" Type="http://schemas.openxmlformats.org/officeDocument/2006/relationships/image" Target="media/image1215.wmf"/><Relationship Id="rId3842" Type="http://schemas.openxmlformats.org/officeDocument/2006/relationships/image" Target="media/image1919.wmf"/><Relationship Id="rId209" Type="http://schemas.openxmlformats.org/officeDocument/2006/relationships/image" Target="media/image98.wmf"/><Relationship Id="rId416" Type="http://schemas.openxmlformats.org/officeDocument/2006/relationships/oleObject" Target="embeddings/oleObject197.bin"/><Relationship Id="rId970" Type="http://schemas.openxmlformats.org/officeDocument/2006/relationships/oleObject" Target="embeddings/oleObject474.bin"/><Relationship Id="rId1046" Type="http://schemas.openxmlformats.org/officeDocument/2006/relationships/oleObject" Target="embeddings/oleObject512.bin"/><Relationship Id="rId1253" Type="http://schemas.openxmlformats.org/officeDocument/2006/relationships/image" Target="media/image619.wmf"/><Relationship Id="rId2651" Type="http://schemas.openxmlformats.org/officeDocument/2006/relationships/image" Target="media/image1323.wmf"/><Relationship Id="rId3702" Type="http://schemas.openxmlformats.org/officeDocument/2006/relationships/image" Target="media/image1849.wmf"/><Relationship Id="rId623" Type="http://schemas.openxmlformats.org/officeDocument/2006/relationships/image" Target="media/image304.wmf"/><Relationship Id="rId830" Type="http://schemas.openxmlformats.org/officeDocument/2006/relationships/oleObject" Target="embeddings/oleObject404.bin"/><Relationship Id="rId1460" Type="http://schemas.openxmlformats.org/officeDocument/2006/relationships/image" Target="media/image723.wmf"/><Relationship Id="rId2304" Type="http://schemas.openxmlformats.org/officeDocument/2006/relationships/image" Target="media/image1145.wmf"/><Relationship Id="rId2511" Type="http://schemas.openxmlformats.org/officeDocument/2006/relationships/oleObject" Target="embeddings/oleObject1244.bin"/><Relationship Id="rId1113" Type="http://schemas.openxmlformats.org/officeDocument/2006/relationships/image" Target="media/image549.wmf"/><Relationship Id="rId1320" Type="http://schemas.openxmlformats.org/officeDocument/2006/relationships/image" Target="media/image653.wmf"/><Relationship Id="rId3078" Type="http://schemas.openxmlformats.org/officeDocument/2006/relationships/oleObject" Target="embeddings/oleObject1523.bin"/><Relationship Id="rId3285" Type="http://schemas.openxmlformats.org/officeDocument/2006/relationships/image" Target="media/image1640.wmf"/><Relationship Id="rId3492" Type="http://schemas.openxmlformats.org/officeDocument/2006/relationships/oleObject" Target="embeddings/oleObject1730.bin"/><Relationship Id="rId4129" Type="http://schemas.openxmlformats.org/officeDocument/2006/relationships/oleObject" Target="embeddings/oleObject2048.bin"/><Relationship Id="rId2094" Type="http://schemas.openxmlformats.org/officeDocument/2006/relationships/image" Target="media/image1040.wmf"/><Relationship Id="rId3145" Type="http://schemas.openxmlformats.org/officeDocument/2006/relationships/image" Target="media/image1570.wmf"/><Relationship Id="rId3352" Type="http://schemas.openxmlformats.org/officeDocument/2006/relationships/oleObject" Target="embeddings/oleObject1660.bin"/><Relationship Id="rId273" Type="http://schemas.openxmlformats.org/officeDocument/2006/relationships/image" Target="media/image130.wmf"/><Relationship Id="rId480" Type="http://schemas.openxmlformats.org/officeDocument/2006/relationships/oleObject" Target="embeddings/oleObject229.bin"/><Relationship Id="rId2161" Type="http://schemas.openxmlformats.org/officeDocument/2006/relationships/oleObject" Target="embeddings/oleObject1069.bin"/><Relationship Id="rId3005" Type="http://schemas.openxmlformats.org/officeDocument/2006/relationships/image" Target="media/image1500.wmf"/><Relationship Id="rId3212" Type="http://schemas.openxmlformats.org/officeDocument/2006/relationships/oleObject" Target="embeddings/oleObject1590.bin"/><Relationship Id="rId133" Type="http://schemas.openxmlformats.org/officeDocument/2006/relationships/oleObject" Target="embeddings/oleObject57.bin"/><Relationship Id="rId340" Type="http://schemas.openxmlformats.org/officeDocument/2006/relationships/oleObject" Target="embeddings/oleObject160.bin"/><Relationship Id="rId2021" Type="http://schemas.openxmlformats.org/officeDocument/2006/relationships/oleObject" Target="embeddings/oleObject999.bin"/><Relationship Id="rId200" Type="http://schemas.openxmlformats.org/officeDocument/2006/relationships/oleObject" Target="embeddings/oleObject90.bin"/><Relationship Id="rId2978" Type="http://schemas.openxmlformats.org/officeDocument/2006/relationships/oleObject" Target="embeddings/oleObject1473.bin"/><Relationship Id="rId4193" Type="http://schemas.openxmlformats.org/officeDocument/2006/relationships/oleObject" Target="embeddings/oleObject2080.bin"/><Relationship Id="rId1787" Type="http://schemas.openxmlformats.org/officeDocument/2006/relationships/oleObject" Target="embeddings/oleObject882.bin"/><Relationship Id="rId1994" Type="http://schemas.openxmlformats.org/officeDocument/2006/relationships/image" Target="media/image990.wmf"/><Relationship Id="rId2838" Type="http://schemas.openxmlformats.org/officeDocument/2006/relationships/oleObject" Target="embeddings/oleObject1403.bin"/><Relationship Id="rId79" Type="http://schemas.openxmlformats.org/officeDocument/2006/relationships/oleObject" Target="embeddings/oleObject30.bin"/><Relationship Id="rId1647" Type="http://schemas.openxmlformats.org/officeDocument/2006/relationships/oleObject" Target="embeddings/oleObject812.bin"/><Relationship Id="rId1854" Type="http://schemas.openxmlformats.org/officeDocument/2006/relationships/image" Target="media/image920.wmf"/><Relationship Id="rId2905" Type="http://schemas.openxmlformats.org/officeDocument/2006/relationships/image" Target="media/image1450.wmf"/><Relationship Id="rId4053" Type="http://schemas.openxmlformats.org/officeDocument/2006/relationships/oleObject" Target="embeddings/oleObject2010.bin"/><Relationship Id="rId4260" Type="http://schemas.openxmlformats.org/officeDocument/2006/relationships/image" Target="media/image2128.wmf"/><Relationship Id="rId1507" Type="http://schemas.openxmlformats.org/officeDocument/2006/relationships/oleObject" Target="embeddings/oleObject742.bin"/><Relationship Id="rId1714" Type="http://schemas.openxmlformats.org/officeDocument/2006/relationships/image" Target="media/image850.wmf"/><Relationship Id="rId4120" Type="http://schemas.openxmlformats.org/officeDocument/2006/relationships/image" Target="media/image2058.wmf"/><Relationship Id="rId1921" Type="http://schemas.openxmlformats.org/officeDocument/2006/relationships/oleObject" Target="embeddings/oleObject949.bin"/><Relationship Id="rId3679" Type="http://schemas.openxmlformats.org/officeDocument/2006/relationships/oleObject" Target="embeddings/oleObject1823.bin"/><Relationship Id="rId2488" Type="http://schemas.openxmlformats.org/officeDocument/2006/relationships/image" Target="media/image1237.wmf"/><Relationship Id="rId3886" Type="http://schemas.openxmlformats.org/officeDocument/2006/relationships/image" Target="media/image1941.wmf"/><Relationship Id="rId1297" Type="http://schemas.openxmlformats.org/officeDocument/2006/relationships/oleObject" Target="embeddings/oleObject637.bin"/><Relationship Id="rId2695" Type="http://schemas.openxmlformats.org/officeDocument/2006/relationships/image" Target="media/image1345.wmf"/><Relationship Id="rId3539" Type="http://schemas.openxmlformats.org/officeDocument/2006/relationships/image" Target="media/image1767.wmf"/><Relationship Id="rId3746" Type="http://schemas.openxmlformats.org/officeDocument/2006/relationships/image" Target="media/image1871.wmf"/><Relationship Id="rId3953" Type="http://schemas.openxmlformats.org/officeDocument/2006/relationships/oleObject" Target="embeddings/oleObject1960.bin"/><Relationship Id="rId667" Type="http://schemas.openxmlformats.org/officeDocument/2006/relationships/image" Target="media/image326.wmf"/><Relationship Id="rId874" Type="http://schemas.openxmlformats.org/officeDocument/2006/relationships/oleObject" Target="embeddings/oleObject426.bin"/><Relationship Id="rId2348" Type="http://schemas.openxmlformats.org/officeDocument/2006/relationships/image" Target="media/image1167.wmf"/><Relationship Id="rId2555" Type="http://schemas.openxmlformats.org/officeDocument/2006/relationships/image" Target="media/image1273.wmf"/><Relationship Id="rId2762" Type="http://schemas.openxmlformats.org/officeDocument/2006/relationships/oleObject" Target="embeddings/oleObject1365.bin"/><Relationship Id="rId3606" Type="http://schemas.openxmlformats.org/officeDocument/2006/relationships/oleObject" Target="embeddings/oleObject1787.bin"/><Relationship Id="rId3813" Type="http://schemas.openxmlformats.org/officeDocument/2006/relationships/oleObject" Target="embeddings/oleObject1890.bin"/><Relationship Id="rId527" Type="http://schemas.openxmlformats.org/officeDocument/2006/relationships/image" Target="media/image256.wmf"/><Relationship Id="rId734" Type="http://schemas.openxmlformats.org/officeDocument/2006/relationships/oleObject" Target="embeddings/oleObject356.bin"/><Relationship Id="rId941" Type="http://schemas.openxmlformats.org/officeDocument/2006/relationships/image" Target="media/image463.wmf"/><Relationship Id="rId1157" Type="http://schemas.openxmlformats.org/officeDocument/2006/relationships/image" Target="media/image571.wmf"/><Relationship Id="rId1364" Type="http://schemas.openxmlformats.org/officeDocument/2006/relationships/image" Target="media/image675.wmf"/><Relationship Id="rId1571" Type="http://schemas.openxmlformats.org/officeDocument/2006/relationships/oleObject" Target="embeddings/oleObject774.bin"/><Relationship Id="rId2208" Type="http://schemas.openxmlformats.org/officeDocument/2006/relationships/image" Target="media/image1097.wmf"/><Relationship Id="rId2415" Type="http://schemas.openxmlformats.org/officeDocument/2006/relationships/oleObject" Target="embeddings/oleObject1196.bin"/><Relationship Id="rId2622" Type="http://schemas.openxmlformats.org/officeDocument/2006/relationships/oleObject" Target="embeddings/oleObject1296.bin"/><Relationship Id="rId70" Type="http://schemas.openxmlformats.org/officeDocument/2006/relationships/image" Target="media/image28.wmf"/><Relationship Id="rId801" Type="http://schemas.openxmlformats.org/officeDocument/2006/relationships/image" Target="media/image393.wmf"/><Relationship Id="rId1017" Type="http://schemas.openxmlformats.org/officeDocument/2006/relationships/image" Target="media/image501.wmf"/><Relationship Id="rId1224" Type="http://schemas.openxmlformats.org/officeDocument/2006/relationships/oleObject" Target="embeddings/oleObject601.bin"/><Relationship Id="rId1431" Type="http://schemas.openxmlformats.org/officeDocument/2006/relationships/oleObject" Target="embeddings/oleObject704.bin"/><Relationship Id="rId3189" Type="http://schemas.openxmlformats.org/officeDocument/2006/relationships/image" Target="media/image1592.wmf"/><Relationship Id="rId3396" Type="http://schemas.openxmlformats.org/officeDocument/2006/relationships/oleObject" Target="embeddings/oleObject1682.bin"/><Relationship Id="rId3049" Type="http://schemas.openxmlformats.org/officeDocument/2006/relationships/image" Target="media/image1522.wmf"/><Relationship Id="rId3256" Type="http://schemas.openxmlformats.org/officeDocument/2006/relationships/oleObject" Target="embeddings/oleObject1612.bin"/><Relationship Id="rId3463" Type="http://schemas.openxmlformats.org/officeDocument/2006/relationships/image" Target="media/image1729.wmf"/><Relationship Id="rId177" Type="http://schemas.openxmlformats.org/officeDocument/2006/relationships/image" Target="media/image82.wmf"/><Relationship Id="rId384" Type="http://schemas.openxmlformats.org/officeDocument/2006/relationships/oleObject" Target="embeddings/oleObject181.bin"/><Relationship Id="rId591" Type="http://schemas.openxmlformats.org/officeDocument/2006/relationships/image" Target="media/image288.wmf"/><Relationship Id="rId2065" Type="http://schemas.openxmlformats.org/officeDocument/2006/relationships/oleObject" Target="embeddings/oleObject1021.bin"/><Relationship Id="rId2272" Type="http://schemas.openxmlformats.org/officeDocument/2006/relationships/image" Target="media/image1129.wmf"/><Relationship Id="rId3116" Type="http://schemas.openxmlformats.org/officeDocument/2006/relationships/oleObject" Target="embeddings/oleObject1542.bin"/><Relationship Id="rId3670" Type="http://schemas.openxmlformats.org/officeDocument/2006/relationships/image" Target="media/image1833.wmf"/><Relationship Id="rId244" Type="http://schemas.openxmlformats.org/officeDocument/2006/relationships/oleObject" Target="embeddings/oleObject112.bin"/><Relationship Id="rId1081" Type="http://schemas.openxmlformats.org/officeDocument/2006/relationships/image" Target="media/image533.wmf"/><Relationship Id="rId3323" Type="http://schemas.openxmlformats.org/officeDocument/2006/relationships/image" Target="media/image1659.wmf"/><Relationship Id="rId3530" Type="http://schemas.openxmlformats.org/officeDocument/2006/relationships/oleObject" Target="embeddings/oleObject1749.bin"/><Relationship Id="rId451" Type="http://schemas.openxmlformats.org/officeDocument/2006/relationships/image" Target="media/image218.wmf"/><Relationship Id="rId2132" Type="http://schemas.openxmlformats.org/officeDocument/2006/relationships/image" Target="media/image1059.wmf"/><Relationship Id="rId104" Type="http://schemas.openxmlformats.org/officeDocument/2006/relationships/image" Target="media/image45.wmf"/><Relationship Id="rId311" Type="http://schemas.openxmlformats.org/officeDocument/2006/relationships/image" Target="media/image149.wmf"/><Relationship Id="rId1898" Type="http://schemas.openxmlformats.org/officeDocument/2006/relationships/image" Target="media/image942.wmf"/><Relationship Id="rId2949" Type="http://schemas.openxmlformats.org/officeDocument/2006/relationships/image" Target="media/image1472.wmf"/><Relationship Id="rId4097" Type="http://schemas.openxmlformats.org/officeDocument/2006/relationships/oleObject" Target="embeddings/oleObject2032.bin"/><Relationship Id="rId1758" Type="http://schemas.openxmlformats.org/officeDocument/2006/relationships/image" Target="media/image872.wmf"/><Relationship Id="rId2809" Type="http://schemas.openxmlformats.org/officeDocument/2006/relationships/image" Target="media/image1402.wmf"/><Relationship Id="rId4164" Type="http://schemas.openxmlformats.org/officeDocument/2006/relationships/image" Target="media/image2080.wmf"/><Relationship Id="rId1965" Type="http://schemas.openxmlformats.org/officeDocument/2006/relationships/oleObject" Target="embeddings/oleObject971.bin"/><Relationship Id="rId3180" Type="http://schemas.openxmlformats.org/officeDocument/2006/relationships/oleObject" Target="embeddings/oleObject1574.bin"/><Relationship Id="rId4024" Type="http://schemas.openxmlformats.org/officeDocument/2006/relationships/image" Target="media/image2010.wmf"/><Relationship Id="rId4231" Type="http://schemas.openxmlformats.org/officeDocument/2006/relationships/oleObject" Target="embeddings/oleObject2099.bin"/><Relationship Id="rId1618" Type="http://schemas.openxmlformats.org/officeDocument/2006/relationships/image" Target="media/image802.wmf"/><Relationship Id="rId1825" Type="http://schemas.openxmlformats.org/officeDocument/2006/relationships/oleObject" Target="embeddings/oleObject901.bin"/><Relationship Id="rId3040" Type="http://schemas.openxmlformats.org/officeDocument/2006/relationships/oleObject" Target="embeddings/oleObject1504.bin"/><Relationship Id="rId3997" Type="http://schemas.openxmlformats.org/officeDocument/2006/relationships/oleObject" Target="embeddings/oleObject1982.bin"/><Relationship Id="rId2599" Type="http://schemas.openxmlformats.org/officeDocument/2006/relationships/image" Target="media/image1296.wmf"/><Relationship Id="rId3857" Type="http://schemas.openxmlformats.org/officeDocument/2006/relationships/oleObject" Target="embeddings/oleObject1912.bin"/><Relationship Id="rId778" Type="http://schemas.openxmlformats.org/officeDocument/2006/relationships/oleObject" Target="embeddings/oleObject378.bin"/><Relationship Id="rId985" Type="http://schemas.openxmlformats.org/officeDocument/2006/relationships/image" Target="media/image485.wmf"/><Relationship Id="rId2459" Type="http://schemas.openxmlformats.org/officeDocument/2006/relationships/oleObject" Target="embeddings/oleObject1218.bin"/><Relationship Id="rId2666" Type="http://schemas.openxmlformats.org/officeDocument/2006/relationships/oleObject" Target="embeddings/oleObject1317.bin"/><Relationship Id="rId2873" Type="http://schemas.openxmlformats.org/officeDocument/2006/relationships/image" Target="media/image1434.wmf"/><Relationship Id="rId3717" Type="http://schemas.openxmlformats.org/officeDocument/2006/relationships/oleObject" Target="embeddings/oleObject1842.bin"/><Relationship Id="rId3924" Type="http://schemas.openxmlformats.org/officeDocument/2006/relationships/image" Target="media/image1960.wmf"/><Relationship Id="rId638" Type="http://schemas.openxmlformats.org/officeDocument/2006/relationships/oleObject" Target="embeddings/oleObject308.bin"/><Relationship Id="rId845" Type="http://schemas.openxmlformats.org/officeDocument/2006/relationships/image" Target="media/image415.wmf"/><Relationship Id="rId1268" Type="http://schemas.openxmlformats.org/officeDocument/2006/relationships/oleObject" Target="embeddings/oleObject623.bin"/><Relationship Id="rId1475" Type="http://schemas.openxmlformats.org/officeDocument/2006/relationships/oleObject" Target="embeddings/oleObject726.bin"/><Relationship Id="rId1682" Type="http://schemas.openxmlformats.org/officeDocument/2006/relationships/image" Target="media/image834.wmf"/><Relationship Id="rId2319" Type="http://schemas.openxmlformats.org/officeDocument/2006/relationships/oleObject" Target="embeddings/oleObject1148.bin"/><Relationship Id="rId2526" Type="http://schemas.openxmlformats.org/officeDocument/2006/relationships/image" Target="media/image1256.wmf"/><Relationship Id="rId2733" Type="http://schemas.openxmlformats.org/officeDocument/2006/relationships/image" Target="media/image1364.wmf"/><Relationship Id="rId705" Type="http://schemas.openxmlformats.org/officeDocument/2006/relationships/image" Target="media/image345.wmf"/><Relationship Id="rId1128" Type="http://schemas.openxmlformats.org/officeDocument/2006/relationships/oleObject" Target="embeddings/oleObject553.bin"/><Relationship Id="rId1335" Type="http://schemas.openxmlformats.org/officeDocument/2006/relationships/oleObject" Target="embeddings/oleObject656.bin"/><Relationship Id="rId1542" Type="http://schemas.openxmlformats.org/officeDocument/2006/relationships/image" Target="media/image764.wmf"/><Relationship Id="rId2940" Type="http://schemas.openxmlformats.org/officeDocument/2006/relationships/oleObject" Target="embeddings/oleObject1454.bin"/><Relationship Id="rId912" Type="http://schemas.openxmlformats.org/officeDocument/2006/relationships/oleObject" Target="embeddings/oleObject445.bin"/><Relationship Id="rId2800" Type="http://schemas.openxmlformats.org/officeDocument/2006/relationships/oleObject" Target="embeddings/oleObject1384.bin"/><Relationship Id="rId41" Type="http://schemas.openxmlformats.org/officeDocument/2006/relationships/oleObject" Target="embeddings/oleObject11.bin"/><Relationship Id="rId1402" Type="http://schemas.openxmlformats.org/officeDocument/2006/relationships/image" Target="media/image694.wmf"/><Relationship Id="rId288" Type="http://schemas.openxmlformats.org/officeDocument/2006/relationships/oleObject" Target="embeddings/oleObject134.bin"/><Relationship Id="rId3367" Type="http://schemas.openxmlformats.org/officeDocument/2006/relationships/image" Target="media/image1681.wmf"/><Relationship Id="rId3574" Type="http://schemas.openxmlformats.org/officeDocument/2006/relationships/oleObject" Target="embeddings/oleObject1771.bin"/><Relationship Id="rId3781" Type="http://schemas.openxmlformats.org/officeDocument/2006/relationships/oleObject" Target="embeddings/oleObject1874.bin"/><Relationship Id="rId495" Type="http://schemas.openxmlformats.org/officeDocument/2006/relationships/image" Target="media/image240.wmf"/><Relationship Id="rId2176" Type="http://schemas.openxmlformats.org/officeDocument/2006/relationships/image" Target="media/image1081.wmf"/><Relationship Id="rId2383" Type="http://schemas.openxmlformats.org/officeDocument/2006/relationships/oleObject" Target="embeddings/oleObject1180.bin"/><Relationship Id="rId2590" Type="http://schemas.openxmlformats.org/officeDocument/2006/relationships/oleObject" Target="embeddings/oleObject1280.bin"/><Relationship Id="rId3227" Type="http://schemas.openxmlformats.org/officeDocument/2006/relationships/image" Target="media/image1611.wmf"/><Relationship Id="rId3434" Type="http://schemas.openxmlformats.org/officeDocument/2006/relationships/oleObject" Target="embeddings/oleObject1701.bin"/><Relationship Id="rId3641" Type="http://schemas.openxmlformats.org/officeDocument/2006/relationships/oleObject" Target="embeddings/oleObject1804.bin"/><Relationship Id="rId148" Type="http://schemas.openxmlformats.org/officeDocument/2006/relationships/image" Target="media/image67.png"/><Relationship Id="rId355" Type="http://schemas.openxmlformats.org/officeDocument/2006/relationships/image" Target="media/image171.wmf"/><Relationship Id="rId562" Type="http://schemas.openxmlformats.org/officeDocument/2006/relationships/oleObject" Target="embeddings/oleObject270.bin"/><Relationship Id="rId1192" Type="http://schemas.openxmlformats.org/officeDocument/2006/relationships/oleObject" Target="embeddings/oleObject585.bin"/><Relationship Id="rId2036" Type="http://schemas.openxmlformats.org/officeDocument/2006/relationships/image" Target="media/image1011.wmf"/><Relationship Id="rId2243" Type="http://schemas.openxmlformats.org/officeDocument/2006/relationships/oleObject" Target="embeddings/oleObject1110.bin"/><Relationship Id="rId2450" Type="http://schemas.openxmlformats.org/officeDocument/2006/relationships/image" Target="media/image1218.wmf"/><Relationship Id="rId3501" Type="http://schemas.openxmlformats.org/officeDocument/2006/relationships/image" Target="media/image1748.wmf"/><Relationship Id="rId215" Type="http://schemas.openxmlformats.org/officeDocument/2006/relationships/image" Target="media/image101.wmf"/><Relationship Id="rId422" Type="http://schemas.openxmlformats.org/officeDocument/2006/relationships/oleObject" Target="embeddings/oleObject200.bin"/><Relationship Id="rId1052" Type="http://schemas.openxmlformats.org/officeDocument/2006/relationships/oleObject" Target="embeddings/oleObject515.bin"/><Relationship Id="rId2103" Type="http://schemas.openxmlformats.org/officeDocument/2006/relationships/oleObject" Target="embeddings/oleObject1040.bin"/><Relationship Id="rId2310" Type="http://schemas.openxmlformats.org/officeDocument/2006/relationships/image" Target="media/image1148.wmf"/><Relationship Id="rId4068" Type="http://schemas.openxmlformats.org/officeDocument/2006/relationships/image" Target="media/image2032.wmf"/><Relationship Id="rId1869" Type="http://schemas.openxmlformats.org/officeDocument/2006/relationships/oleObject" Target="embeddings/oleObject923.bin"/><Relationship Id="rId3084" Type="http://schemas.openxmlformats.org/officeDocument/2006/relationships/oleObject" Target="embeddings/oleObject1526.bin"/><Relationship Id="rId3291" Type="http://schemas.openxmlformats.org/officeDocument/2006/relationships/image" Target="media/image1643.wmf"/><Relationship Id="rId4135" Type="http://schemas.openxmlformats.org/officeDocument/2006/relationships/oleObject" Target="embeddings/oleObject2051.bin"/><Relationship Id="rId1729" Type="http://schemas.openxmlformats.org/officeDocument/2006/relationships/oleObject" Target="embeddings/oleObject853.bin"/><Relationship Id="rId1936" Type="http://schemas.openxmlformats.org/officeDocument/2006/relationships/image" Target="media/image961.wmf"/><Relationship Id="rId3151" Type="http://schemas.openxmlformats.org/officeDocument/2006/relationships/image" Target="media/image1573.wmf"/><Relationship Id="rId4202" Type="http://schemas.openxmlformats.org/officeDocument/2006/relationships/image" Target="media/image2099.wmf"/><Relationship Id="rId3011" Type="http://schemas.openxmlformats.org/officeDocument/2006/relationships/image" Target="media/image1503.wmf"/><Relationship Id="rId3968" Type="http://schemas.openxmlformats.org/officeDocument/2006/relationships/image" Target="media/image1982.wmf"/><Relationship Id="rId5" Type="http://schemas.openxmlformats.org/officeDocument/2006/relationships/webSettings" Target="webSettings.xml"/><Relationship Id="rId889" Type="http://schemas.openxmlformats.org/officeDocument/2006/relationships/image" Target="media/image437.wmf"/><Relationship Id="rId2777" Type="http://schemas.openxmlformats.org/officeDocument/2006/relationships/image" Target="media/image1386.wmf"/><Relationship Id="rId749" Type="http://schemas.openxmlformats.org/officeDocument/2006/relationships/image" Target="media/image367.wmf"/><Relationship Id="rId1379" Type="http://schemas.openxmlformats.org/officeDocument/2006/relationships/oleObject" Target="embeddings/oleObject678.bin"/><Relationship Id="rId1586" Type="http://schemas.openxmlformats.org/officeDocument/2006/relationships/image" Target="media/image786.wmf"/><Relationship Id="rId2984" Type="http://schemas.openxmlformats.org/officeDocument/2006/relationships/oleObject" Target="embeddings/oleObject1476.bin"/><Relationship Id="rId3828" Type="http://schemas.openxmlformats.org/officeDocument/2006/relationships/image" Target="media/image1912.wmf"/><Relationship Id="rId609" Type="http://schemas.openxmlformats.org/officeDocument/2006/relationships/image" Target="media/image297.wmf"/><Relationship Id="rId956" Type="http://schemas.openxmlformats.org/officeDocument/2006/relationships/oleObject" Target="embeddings/oleObject467.bin"/><Relationship Id="rId1239" Type="http://schemas.openxmlformats.org/officeDocument/2006/relationships/image" Target="media/image612.wmf"/><Relationship Id="rId1793" Type="http://schemas.openxmlformats.org/officeDocument/2006/relationships/oleObject" Target="embeddings/oleObject885.bin"/><Relationship Id="rId2637" Type="http://schemas.openxmlformats.org/officeDocument/2006/relationships/image" Target="media/image1315.wmf"/><Relationship Id="rId2844" Type="http://schemas.openxmlformats.org/officeDocument/2006/relationships/oleObject" Target="embeddings/oleObject1406.bin"/><Relationship Id="rId85" Type="http://schemas.openxmlformats.org/officeDocument/2006/relationships/oleObject" Target="embeddings/oleObject33.bin"/><Relationship Id="rId816" Type="http://schemas.openxmlformats.org/officeDocument/2006/relationships/oleObject" Target="embeddings/oleObject397.bin"/><Relationship Id="rId1446" Type="http://schemas.openxmlformats.org/officeDocument/2006/relationships/image" Target="media/image716.wmf"/><Relationship Id="rId1653" Type="http://schemas.openxmlformats.org/officeDocument/2006/relationships/oleObject" Target="embeddings/oleObject815.bin"/><Relationship Id="rId1860" Type="http://schemas.openxmlformats.org/officeDocument/2006/relationships/image" Target="media/image923.wmf"/><Relationship Id="rId2704" Type="http://schemas.openxmlformats.org/officeDocument/2006/relationships/oleObject" Target="embeddings/oleObject1336.bin"/><Relationship Id="rId2911" Type="http://schemas.openxmlformats.org/officeDocument/2006/relationships/image" Target="media/image1453.wmf"/><Relationship Id="rId1306" Type="http://schemas.openxmlformats.org/officeDocument/2006/relationships/image" Target="media/image646.wmf"/><Relationship Id="rId1513" Type="http://schemas.openxmlformats.org/officeDocument/2006/relationships/oleObject" Target="embeddings/oleObject745.bin"/><Relationship Id="rId1720" Type="http://schemas.openxmlformats.org/officeDocument/2006/relationships/image" Target="media/image853.wmf"/><Relationship Id="rId12" Type="http://schemas.openxmlformats.org/officeDocument/2006/relationships/hyperlink" Target="mailto:ateshian@columbia.edu" TargetMode="External"/><Relationship Id="rId3478" Type="http://schemas.openxmlformats.org/officeDocument/2006/relationships/oleObject" Target="embeddings/oleObject1723.bin"/><Relationship Id="rId3685" Type="http://schemas.openxmlformats.org/officeDocument/2006/relationships/oleObject" Target="embeddings/oleObject1826.bin"/><Relationship Id="rId3892" Type="http://schemas.openxmlformats.org/officeDocument/2006/relationships/image" Target="media/image1944.wmf"/><Relationship Id="rId399" Type="http://schemas.openxmlformats.org/officeDocument/2006/relationships/image" Target="media/image192.wmf"/><Relationship Id="rId2287" Type="http://schemas.openxmlformats.org/officeDocument/2006/relationships/oleObject" Target="embeddings/oleObject1132.bin"/><Relationship Id="rId2494" Type="http://schemas.openxmlformats.org/officeDocument/2006/relationships/image" Target="media/image1240.wmf"/><Relationship Id="rId3338" Type="http://schemas.openxmlformats.org/officeDocument/2006/relationships/oleObject" Target="embeddings/oleObject1653.bin"/><Relationship Id="rId3545" Type="http://schemas.openxmlformats.org/officeDocument/2006/relationships/image" Target="media/image1770.wmf"/><Relationship Id="rId3752" Type="http://schemas.openxmlformats.org/officeDocument/2006/relationships/image" Target="media/image1874.wmf"/><Relationship Id="rId259" Type="http://schemas.openxmlformats.org/officeDocument/2006/relationships/image" Target="media/image123.wmf"/><Relationship Id="rId466" Type="http://schemas.openxmlformats.org/officeDocument/2006/relationships/oleObject" Target="embeddings/oleObject222.bin"/><Relationship Id="rId673" Type="http://schemas.openxmlformats.org/officeDocument/2006/relationships/image" Target="media/image329.wmf"/><Relationship Id="rId880" Type="http://schemas.openxmlformats.org/officeDocument/2006/relationships/oleObject" Target="embeddings/oleObject429.bin"/><Relationship Id="rId1096" Type="http://schemas.openxmlformats.org/officeDocument/2006/relationships/oleObject" Target="embeddings/oleObject537.bin"/><Relationship Id="rId2147" Type="http://schemas.openxmlformats.org/officeDocument/2006/relationships/oleObject" Target="embeddings/oleObject1062.bin"/><Relationship Id="rId2354" Type="http://schemas.openxmlformats.org/officeDocument/2006/relationships/image" Target="media/image1170.wmf"/><Relationship Id="rId2561" Type="http://schemas.openxmlformats.org/officeDocument/2006/relationships/image" Target="media/image1276.wmf"/><Relationship Id="rId3405" Type="http://schemas.openxmlformats.org/officeDocument/2006/relationships/image" Target="media/image1700.wmf"/><Relationship Id="rId119" Type="http://schemas.openxmlformats.org/officeDocument/2006/relationships/oleObject" Target="embeddings/oleObject50.bin"/><Relationship Id="rId326" Type="http://schemas.openxmlformats.org/officeDocument/2006/relationships/oleObject" Target="embeddings/oleObject153.bin"/><Relationship Id="rId533" Type="http://schemas.openxmlformats.org/officeDocument/2006/relationships/image" Target="media/image259.wmf"/><Relationship Id="rId1163" Type="http://schemas.openxmlformats.org/officeDocument/2006/relationships/image" Target="media/image574.wmf"/><Relationship Id="rId1370" Type="http://schemas.openxmlformats.org/officeDocument/2006/relationships/image" Target="media/image678.wmf"/><Relationship Id="rId2007" Type="http://schemas.openxmlformats.org/officeDocument/2006/relationships/oleObject" Target="embeddings/oleObject992.bin"/><Relationship Id="rId2214" Type="http://schemas.openxmlformats.org/officeDocument/2006/relationships/image" Target="media/image1100.wmf"/><Relationship Id="rId3612" Type="http://schemas.openxmlformats.org/officeDocument/2006/relationships/image" Target="media/image1804.wmf"/><Relationship Id="rId740" Type="http://schemas.openxmlformats.org/officeDocument/2006/relationships/oleObject" Target="embeddings/oleObject359.bin"/><Relationship Id="rId1023" Type="http://schemas.openxmlformats.org/officeDocument/2006/relationships/image" Target="media/image504.wmf"/><Relationship Id="rId2421" Type="http://schemas.openxmlformats.org/officeDocument/2006/relationships/oleObject" Target="embeddings/oleObject1199.bin"/><Relationship Id="rId4179" Type="http://schemas.openxmlformats.org/officeDocument/2006/relationships/oleObject" Target="embeddings/oleObject2073.bin"/><Relationship Id="rId600" Type="http://schemas.openxmlformats.org/officeDocument/2006/relationships/oleObject" Target="embeddings/oleObject289.bin"/><Relationship Id="rId1230" Type="http://schemas.openxmlformats.org/officeDocument/2006/relationships/oleObject" Target="embeddings/oleObject604.bin"/><Relationship Id="rId3195" Type="http://schemas.openxmlformats.org/officeDocument/2006/relationships/image" Target="media/image1595.wmf"/><Relationship Id="rId4039" Type="http://schemas.openxmlformats.org/officeDocument/2006/relationships/oleObject" Target="embeddings/oleObject2003.bin"/><Relationship Id="rId4246" Type="http://schemas.openxmlformats.org/officeDocument/2006/relationships/image" Target="media/image2121.wmf"/><Relationship Id="rId3055" Type="http://schemas.openxmlformats.org/officeDocument/2006/relationships/image" Target="media/image1525.wmf"/><Relationship Id="rId3262" Type="http://schemas.openxmlformats.org/officeDocument/2006/relationships/oleObject" Target="embeddings/oleObject1615.bin"/><Relationship Id="rId4106" Type="http://schemas.openxmlformats.org/officeDocument/2006/relationships/image" Target="media/image2051.wmf"/><Relationship Id="rId183" Type="http://schemas.openxmlformats.org/officeDocument/2006/relationships/image" Target="media/image85.wmf"/><Relationship Id="rId390" Type="http://schemas.openxmlformats.org/officeDocument/2006/relationships/oleObject" Target="embeddings/oleObject184.bin"/><Relationship Id="rId1907" Type="http://schemas.openxmlformats.org/officeDocument/2006/relationships/oleObject" Target="embeddings/oleObject942.bin"/><Relationship Id="rId2071" Type="http://schemas.openxmlformats.org/officeDocument/2006/relationships/oleObject" Target="embeddings/oleObject1024.bin"/><Relationship Id="rId3122" Type="http://schemas.openxmlformats.org/officeDocument/2006/relationships/oleObject" Target="embeddings/oleObject1545.bin"/><Relationship Id="rId250" Type="http://schemas.openxmlformats.org/officeDocument/2006/relationships/oleObject" Target="embeddings/oleObject115.bin"/><Relationship Id="rId110" Type="http://schemas.openxmlformats.org/officeDocument/2006/relationships/image" Target="media/image48.wmf"/><Relationship Id="rId2888" Type="http://schemas.openxmlformats.org/officeDocument/2006/relationships/oleObject" Target="embeddings/oleObject1428.bin"/><Relationship Id="rId3939" Type="http://schemas.openxmlformats.org/officeDocument/2006/relationships/oleObject" Target="embeddings/oleObject1953.bin"/><Relationship Id="rId1697" Type="http://schemas.openxmlformats.org/officeDocument/2006/relationships/oleObject" Target="embeddings/oleObject837.bin"/><Relationship Id="rId2748" Type="http://schemas.openxmlformats.org/officeDocument/2006/relationships/oleObject" Target="embeddings/oleObject1358.bin"/><Relationship Id="rId2955" Type="http://schemas.openxmlformats.org/officeDocument/2006/relationships/image" Target="media/image1475.wmf"/><Relationship Id="rId927" Type="http://schemas.openxmlformats.org/officeDocument/2006/relationships/image" Target="media/image456.wmf"/><Relationship Id="rId1557" Type="http://schemas.openxmlformats.org/officeDocument/2006/relationships/oleObject" Target="embeddings/oleObject767.bin"/><Relationship Id="rId1764" Type="http://schemas.openxmlformats.org/officeDocument/2006/relationships/image" Target="media/image875.wmf"/><Relationship Id="rId1971" Type="http://schemas.openxmlformats.org/officeDocument/2006/relationships/oleObject" Target="embeddings/oleObject974.bin"/><Relationship Id="rId2608" Type="http://schemas.openxmlformats.org/officeDocument/2006/relationships/oleObject" Target="embeddings/oleObject1289.bin"/><Relationship Id="rId2815" Type="http://schemas.openxmlformats.org/officeDocument/2006/relationships/image" Target="media/image1405.wmf"/><Relationship Id="rId4170" Type="http://schemas.openxmlformats.org/officeDocument/2006/relationships/image" Target="media/image2083.wmf"/><Relationship Id="rId56" Type="http://schemas.openxmlformats.org/officeDocument/2006/relationships/image" Target="media/image21.wmf"/><Relationship Id="rId1417" Type="http://schemas.openxmlformats.org/officeDocument/2006/relationships/oleObject" Target="embeddings/oleObject697.bin"/><Relationship Id="rId1624" Type="http://schemas.openxmlformats.org/officeDocument/2006/relationships/image" Target="media/image805.wmf"/><Relationship Id="rId1831" Type="http://schemas.openxmlformats.org/officeDocument/2006/relationships/oleObject" Target="embeddings/oleObject904.bin"/><Relationship Id="rId4030" Type="http://schemas.openxmlformats.org/officeDocument/2006/relationships/image" Target="media/image2013.wmf"/><Relationship Id="rId3589" Type="http://schemas.openxmlformats.org/officeDocument/2006/relationships/image" Target="media/image1792.wmf"/><Relationship Id="rId3796" Type="http://schemas.openxmlformats.org/officeDocument/2006/relationships/image" Target="media/image1896.wmf"/><Relationship Id="rId2398" Type="http://schemas.openxmlformats.org/officeDocument/2006/relationships/image" Target="media/image1192.wmf"/><Relationship Id="rId3449" Type="http://schemas.openxmlformats.org/officeDocument/2006/relationships/image" Target="media/image1722.wmf"/><Relationship Id="rId577" Type="http://schemas.openxmlformats.org/officeDocument/2006/relationships/image" Target="media/image281.wmf"/><Relationship Id="rId2258" Type="http://schemas.openxmlformats.org/officeDocument/2006/relationships/image" Target="media/image1122.wmf"/><Relationship Id="rId3656" Type="http://schemas.openxmlformats.org/officeDocument/2006/relationships/image" Target="media/image1826.wmf"/><Relationship Id="rId3863" Type="http://schemas.openxmlformats.org/officeDocument/2006/relationships/oleObject" Target="embeddings/oleObject1915.bin"/><Relationship Id="rId784" Type="http://schemas.openxmlformats.org/officeDocument/2006/relationships/oleObject" Target="embeddings/oleObject381.bin"/><Relationship Id="rId991" Type="http://schemas.openxmlformats.org/officeDocument/2006/relationships/image" Target="media/image488.wmf"/><Relationship Id="rId1067" Type="http://schemas.openxmlformats.org/officeDocument/2006/relationships/image" Target="media/image526.wmf"/><Relationship Id="rId2465" Type="http://schemas.openxmlformats.org/officeDocument/2006/relationships/oleObject" Target="embeddings/oleObject1221.bin"/><Relationship Id="rId2672" Type="http://schemas.openxmlformats.org/officeDocument/2006/relationships/oleObject" Target="embeddings/oleObject1320.bin"/><Relationship Id="rId3309" Type="http://schemas.openxmlformats.org/officeDocument/2006/relationships/image" Target="media/image1652.wmf"/><Relationship Id="rId3516" Type="http://schemas.openxmlformats.org/officeDocument/2006/relationships/oleObject" Target="embeddings/oleObject1742.bin"/><Relationship Id="rId3723" Type="http://schemas.openxmlformats.org/officeDocument/2006/relationships/oleObject" Target="embeddings/oleObject1845.bin"/><Relationship Id="rId3930" Type="http://schemas.openxmlformats.org/officeDocument/2006/relationships/image" Target="media/image1963.wmf"/><Relationship Id="rId437" Type="http://schemas.openxmlformats.org/officeDocument/2006/relationships/image" Target="media/image211.wmf"/><Relationship Id="rId644" Type="http://schemas.openxmlformats.org/officeDocument/2006/relationships/oleObject" Target="embeddings/oleObject311.bin"/><Relationship Id="rId851" Type="http://schemas.openxmlformats.org/officeDocument/2006/relationships/image" Target="media/image418.wmf"/><Relationship Id="rId1274" Type="http://schemas.openxmlformats.org/officeDocument/2006/relationships/oleObject" Target="embeddings/oleObject626.bin"/><Relationship Id="rId1481" Type="http://schemas.openxmlformats.org/officeDocument/2006/relationships/oleObject" Target="embeddings/oleObject729.bin"/><Relationship Id="rId2118" Type="http://schemas.openxmlformats.org/officeDocument/2006/relationships/image" Target="media/image1052.wmf"/><Relationship Id="rId2325" Type="http://schemas.openxmlformats.org/officeDocument/2006/relationships/oleObject" Target="embeddings/oleObject1151.bin"/><Relationship Id="rId2532" Type="http://schemas.openxmlformats.org/officeDocument/2006/relationships/image" Target="media/image1259.wmf"/><Relationship Id="rId504" Type="http://schemas.openxmlformats.org/officeDocument/2006/relationships/oleObject" Target="embeddings/oleObject241.bin"/><Relationship Id="rId711" Type="http://schemas.openxmlformats.org/officeDocument/2006/relationships/image" Target="media/image348.wmf"/><Relationship Id="rId1134" Type="http://schemas.openxmlformats.org/officeDocument/2006/relationships/oleObject" Target="embeddings/oleObject556.bin"/><Relationship Id="rId1341" Type="http://schemas.openxmlformats.org/officeDocument/2006/relationships/oleObject" Target="embeddings/oleObject659.bin"/><Relationship Id="rId1201" Type="http://schemas.openxmlformats.org/officeDocument/2006/relationships/image" Target="media/image593.wmf"/><Relationship Id="rId3099" Type="http://schemas.openxmlformats.org/officeDocument/2006/relationships/image" Target="media/image1547.wmf"/><Relationship Id="rId3166" Type="http://schemas.openxmlformats.org/officeDocument/2006/relationships/oleObject" Target="embeddings/oleObject1567.bin"/><Relationship Id="rId3373" Type="http://schemas.openxmlformats.org/officeDocument/2006/relationships/image" Target="media/image1684.wmf"/><Relationship Id="rId3580" Type="http://schemas.openxmlformats.org/officeDocument/2006/relationships/oleObject" Target="embeddings/oleObject1774.bin"/><Relationship Id="rId4217" Type="http://schemas.openxmlformats.org/officeDocument/2006/relationships/oleObject" Target="embeddings/oleObject2092.bin"/><Relationship Id="rId294" Type="http://schemas.openxmlformats.org/officeDocument/2006/relationships/oleObject" Target="embeddings/oleObject137.bin"/><Relationship Id="rId2182" Type="http://schemas.openxmlformats.org/officeDocument/2006/relationships/image" Target="media/image1084.wmf"/><Relationship Id="rId3026" Type="http://schemas.openxmlformats.org/officeDocument/2006/relationships/oleObject" Target="embeddings/oleObject1497.bin"/><Relationship Id="rId3233" Type="http://schemas.openxmlformats.org/officeDocument/2006/relationships/image" Target="media/image1614.wmf"/><Relationship Id="rId154" Type="http://schemas.openxmlformats.org/officeDocument/2006/relationships/oleObject" Target="embeddings/oleObject67.bin"/><Relationship Id="rId361" Type="http://schemas.openxmlformats.org/officeDocument/2006/relationships/image" Target="media/image173.wmf"/><Relationship Id="rId2042" Type="http://schemas.openxmlformats.org/officeDocument/2006/relationships/image" Target="media/image1014.wmf"/><Relationship Id="rId3440" Type="http://schemas.openxmlformats.org/officeDocument/2006/relationships/oleObject" Target="embeddings/oleObject1704.bin"/><Relationship Id="rId2999" Type="http://schemas.openxmlformats.org/officeDocument/2006/relationships/image" Target="media/image1497.wmf"/><Relationship Id="rId3300" Type="http://schemas.openxmlformats.org/officeDocument/2006/relationships/oleObject" Target="embeddings/oleObject1634.bin"/><Relationship Id="rId221" Type="http://schemas.openxmlformats.org/officeDocument/2006/relationships/image" Target="media/image104.wmf"/><Relationship Id="rId2859" Type="http://schemas.openxmlformats.org/officeDocument/2006/relationships/image" Target="media/image1427.wmf"/><Relationship Id="rId1668" Type="http://schemas.openxmlformats.org/officeDocument/2006/relationships/image" Target="media/image827.wmf"/><Relationship Id="rId1875" Type="http://schemas.openxmlformats.org/officeDocument/2006/relationships/oleObject" Target="embeddings/oleObject926.bin"/><Relationship Id="rId2719" Type="http://schemas.openxmlformats.org/officeDocument/2006/relationships/image" Target="media/image1357.wmf"/><Relationship Id="rId4074" Type="http://schemas.openxmlformats.org/officeDocument/2006/relationships/image" Target="media/image2035.wmf"/><Relationship Id="rId1528" Type="http://schemas.openxmlformats.org/officeDocument/2006/relationships/image" Target="media/image757.wmf"/><Relationship Id="rId2926" Type="http://schemas.openxmlformats.org/officeDocument/2006/relationships/oleObject" Target="embeddings/oleObject1447.bin"/><Relationship Id="rId3090" Type="http://schemas.openxmlformats.org/officeDocument/2006/relationships/oleObject" Target="embeddings/oleObject1529.bin"/><Relationship Id="rId4141" Type="http://schemas.openxmlformats.org/officeDocument/2006/relationships/oleObject" Target="embeddings/oleObject2054.bin"/><Relationship Id="rId1735" Type="http://schemas.openxmlformats.org/officeDocument/2006/relationships/oleObject" Target="embeddings/oleObject856.bin"/><Relationship Id="rId1942" Type="http://schemas.openxmlformats.org/officeDocument/2006/relationships/image" Target="media/image964.wmf"/><Relationship Id="rId4001" Type="http://schemas.openxmlformats.org/officeDocument/2006/relationships/oleObject" Target="embeddings/oleObject1984.bin"/><Relationship Id="rId27" Type="http://schemas.openxmlformats.org/officeDocument/2006/relationships/oleObject" Target="embeddings/oleObject4.bin"/><Relationship Id="rId1802" Type="http://schemas.openxmlformats.org/officeDocument/2006/relationships/image" Target="media/image894.wmf"/><Relationship Id="rId3767" Type="http://schemas.openxmlformats.org/officeDocument/2006/relationships/oleObject" Target="embeddings/oleObject1867.bin"/><Relationship Id="rId3974" Type="http://schemas.openxmlformats.org/officeDocument/2006/relationships/image" Target="media/image1985.wmf"/><Relationship Id="rId688" Type="http://schemas.openxmlformats.org/officeDocument/2006/relationships/oleObject" Target="embeddings/oleObject333.bin"/><Relationship Id="rId895" Type="http://schemas.openxmlformats.org/officeDocument/2006/relationships/image" Target="media/image440.wmf"/><Relationship Id="rId2369" Type="http://schemas.openxmlformats.org/officeDocument/2006/relationships/oleObject" Target="embeddings/oleObject1173.bin"/><Relationship Id="rId2576" Type="http://schemas.openxmlformats.org/officeDocument/2006/relationships/oleObject" Target="embeddings/oleObject1273.bin"/><Relationship Id="rId2783" Type="http://schemas.openxmlformats.org/officeDocument/2006/relationships/image" Target="media/image1389.wmf"/><Relationship Id="rId2990" Type="http://schemas.openxmlformats.org/officeDocument/2006/relationships/oleObject" Target="embeddings/oleObject1479.bin"/><Relationship Id="rId3627" Type="http://schemas.openxmlformats.org/officeDocument/2006/relationships/oleObject" Target="embeddings/oleObject1797.bin"/><Relationship Id="rId3834" Type="http://schemas.openxmlformats.org/officeDocument/2006/relationships/image" Target="media/image1915.wmf"/><Relationship Id="rId548" Type="http://schemas.openxmlformats.org/officeDocument/2006/relationships/oleObject" Target="embeddings/oleObject263.bin"/><Relationship Id="rId755" Type="http://schemas.openxmlformats.org/officeDocument/2006/relationships/image" Target="media/image370.wmf"/><Relationship Id="rId962" Type="http://schemas.openxmlformats.org/officeDocument/2006/relationships/oleObject" Target="embeddings/oleObject470.bin"/><Relationship Id="rId1178" Type="http://schemas.openxmlformats.org/officeDocument/2006/relationships/oleObject" Target="embeddings/oleObject578.bin"/><Relationship Id="rId1385" Type="http://schemas.openxmlformats.org/officeDocument/2006/relationships/oleObject" Target="embeddings/oleObject681.bin"/><Relationship Id="rId1592" Type="http://schemas.openxmlformats.org/officeDocument/2006/relationships/image" Target="media/image789.wmf"/><Relationship Id="rId2229" Type="http://schemas.openxmlformats.org/officeDocument/2006/relationships/oleObject" Target="embeddings/oleObject1103.bin"/><Relationship Id="rId2436" Type="http://schemas.openxmlformats.org/officeDocument/2006/relationships/image" Target="media/image1211.wmf"/><Relationship Id="rId2643" Type="http://schemas.openxmlformats.org/officeDocument/2006/relationships/image" Target="media/image1318.wmf"/><Relationship Id="rId2850" Type="http://schemas.openxmlformats.org/officeDocument/2006/relationships/oleObject" Target="embeddings/oleObject1409.bin"/><Relationship Id="rId91" Type="http://schemas.openxmlformats.org/officeDocument/2006/relationships/oleObject" Target="embeddings/oleObject36.bin"/><Relationship Id="rId408" Type="http://schemas.openxmlformats.org/officeDocument/2006/relationships/oleObject" Target="embeddings/oleObject193.bin"/><Relationship Id="rId615" Type="http://schemas.openxmlformats.org/officeDocument/2006/relationships/image" Target="media/image300.wmf"/><Relationship Id="rId822" Type="http://schemas.openxmlformats.org/officeDocument/2006/relationships/oleObject" Target="embeddings/oleObject400.bin"/><Relationship Id="rId1038" Type="http://schemas.openxmlformats.org/officeDocument/2006/relationships/oleObject" Target="embeddings/oleObject508.bin"/><Relationship Id="rId1245" Type="http://schemas.openxmlformats.org/officeDocument/2006/relationships/image" Target="media/image615.wmf"/><Relationship Id="rId1452" Type="http://schemas.openxmlformats.org/officeDocument/2006/relationships/image" Target="media/image719.wmf"/><Relationship Id="rId2503" Type="http://schemas.openxmlformats.org/officeDocument/2006/relationships/oleObject" Target="embeddings/oleObject1240.bin"/><Relationship Id="rId3901" Type="http://schemas.openxmlformats.org/officeDocument/2006/relationships/oleObject" Target="embeddings/oleObject1934.bin"/><Relationship Id="rId1105" Type="http://schemas.openxmlformats.org/officeDocument/2006/relationships/image" Target="media/image545.wmf"/><Relationship Id="rId1312" Type="http://schemas.openxmlformats.org/officeDocument/2006/relationships/image" Target="media/image649.wmf"/><Relationship Id="rId2710" Type="http://schemas.openxmlformats.org/officeDocument/2006/relationships/oleObject" Target="embeddings/oleObject1339.bin"/><Relationship Id="rId3277" Type="http://schemas.openxmlformats.org/officeDocument/2006/relationships/image" Target="media/image1636.wmf"/><Relationship Id="rId198" Type="http://schemas.openxmlformats.org/officeDocument/2006/relationships/oleObject" Target="embeddings/oleObject89.bin"/><Relationship Id="rId2086" Type="http://schemas.openxmlformats.org/officeDocument/2006/relationships/image" Target="media/image1036.wmf"/><Relationship Id="rId3484" Type="http://schemas.openxmlformats.org/officeDocument/2006/relationships/oleObject" Target="embeddings/oleObject1726.bin"/><Relationship Id="rId3691" Type="http://schemas.openxmlformats.org/officeDocument/2006/relationships/oleObject" Target="embeddings/oleObject1829.bin"/><Relationship Id="rId2293" Type="http://schemas.openxmlformats.org/officeDocument/2006/relationships/oleObject" Target="embeddings/oleObject1135.bin"/><Relationship Id="rId3137" Type="http://schemas.openxmlformats.org/officeDocument/2006/relationships/image" Target="media/image1566.wmf"/><Relationship Id="rId3344" Type="http://schemas.openxmlformats.org/officeDocument/2006/relationships/oleObject" Target="embeddings/oleObject1656.bin"/><Relationship Id="rId3551" Type="http://schemas.openxmlformats.org/officeDocument/2006/relationships/image" Target="media/image1773.wmf"/><Relationship Id="rId265" Type="http://schemas.openxmlformats.org/officeDocument/2006/relationships/image" Target="media/image126.wmf"/><Relationship Id="rId472" Type="http://schemas.openxmlformats.org/officeDocument/2006/relationships/oleObject" Target="embeddings/oleObject225.bin"/><Relationship Id="rId2153" Type="http://schemas.openxmlformats.org/officeDocument/2006/relationships/oleObject" Target="embeddings/oleObject1065.bin"/><Relationship Id="rId2360" Type="http://schemas.openxmlformats.org/officeDocument/2006/relationships/image" Target="media/image1173.wmf"/><Relationship Id="rId3204" Type="http://schemas.openxmlformats.org/officeDocument/2006/relationships/oleObject" Target="embeddings/oleObject1586.bin"/><Relationship Id="rId3411" Type="http://schemas.openxmlformats.org/officeDocument/2006/relationships/image" Target="media/image1703.wmf"/><Relationship Id="rId125" Type="http://schemas.openxmlformats.org/officeDocument/2006/relationships/oleObject" Target="embeddings/oleObject53.bin"/><Relationship Id="rId332" Type="http://schemas.openxmlformats.org/officeDocument/2006/relationships/oleObject" Target="embeddings/oleObject156.bin"/><Relationship Id="rId2013" Type="http://schemas.openxmlformats.org/officeDocument/2006/relationships/oleObject" Target="embeddings/oleObject995.bin"/><Relationship Id="rId2220" Type="http://schemas.openxmlformats.org/officeDocument/2006/relationships/image" Target="media/image1103.wmf"/><Relationship Id="rId4185" Type="http://schemas.openxmlformats.org/officeDocument/2006/relationships/oleObject" Target="embeddings/oleObject2076.bin"/><Relationship Id="rId1779" Type="http://schemas.openxmlformats.org/officeDocument/2006/relationships/oleObject" Target="embeddings/oleObject878.bin"/><Relationship Id="rId1986" Type="http://schemas.openxmlformats.org/officeDocument/2006/relationships/image" Target="media/image986.wmf"/><Relationship Id="rId4045" Type="http://schemas.openxmlformats.org/officeDocument/2006/relationships/oleObject" Target="embeddings/oleObject2006.bin"/><Relationship Id="rId4252" Type="http://schemas.openxmlformats.org/officeDocument/2006/relationships/image" Target="media/image2124.wmf"/><Relationship Id="rId1639" Type="http://schemas.openxmlformats.org/officeDocument/2006/relationships/oleObject" Target="embeddings/oleObject808.bin"/><Relationship Id="rId1846" Type="http://schemas.openxmlformats.org/officeDocument/2006/relationships/image" Target="media/image916.wmf"/><Relationship Id="rId3061" Type="http://schemas.openxmlformats.org/officeDocument/2006/relationships/image" Target="media/image1528.wmf"/><Relationship Id="rId1706" Type="http://schemas.openxmlformats.org/officeDocument/2006/relationships/image" Target="media/image846.wmf"/><Relationship Id="rId1913" Type="http://schemas.openxmlformats.org/officeDocument/2006/relationships/oleObject" Target="embeddings/oleObject945.bin"/><Relationship Id="rId4112" Type="http://schemas.openxmlformats.org/officeDocument/2006/relationships/image" Target="media/image2054.wmf"/><Relationship Id="rId3878" Type="http://schemas.openxmlformats.org/officeDocument/2006/relationships/image" Target="media/image1937.wmf"/><Relationship Id="rId799" Type="http://schemas.openxmlformats.org/officeDocument/2006/relationships/image" Target="media/image392.wmf"/><Relationship Id="rId2687" Type="http://schemas.openxmlformats.org/officeDocument/2006/relationships/image" Target="media/image1341.wmf"/><Relationship Id="rId2894" Type="http://schemas.openxmlformats.org/officeDocument/2006/relationships/oleObject" Target="embeddings/oleObject1431.bin"/><Relationship Id="rId3738" Type="http://schemas.openxmlformats.org/officeDocument/2006/relationships/image" Target="media/image1867.wmf"/><Relationship Id="rId659" Type="http://schemas.openxmlformats.org/officeDocument/2006/relationships/image" Target="media/image322.wmf"/><Relationship Id="rId866" Type="http://schemas.openxmlformats.org/officeDocument/2006/relationships/oleObject" Target="embeddings/oleObject422.bin"/><Relationship Id="rId1289" Type="http://schemas.openxmlformats.org/officeDocument/2006/relationships/oleObject" Target="embeddings/oleObject633.bin"/><Relationship Id="rId1496" Type="http://schemas.openxmlformats.org/officeDocument/2006/relationships/image" Target="media/image741.wmf"/><Relationship Id="rId2547" Type="http://schemas.openxmlformats.org/officeDocument/2006/relationships/image" Target="media/image1269.wmf"/><Relationship Id="rId3945" Type="http://schemas.openxmlformats.org/officeDocument/2006/relationships/oleObject" Target="embeddings/oleObject1956.bin"/><Relationship Id="rId519" Type="http://schemas.openxmlformats.org/officeDocument/2006/relationships/image" Target="media/image252.wmf"/><Relationship Id="rId1149" Type="http://schemas.openxmlformats.org/officeDocument/2006/relationships/image" Target="media/image567.wmf"/><Relationship Id="rId1356" Type="http://schemas.openxmlformats.org/officeDocument/2006/relationships/image" Target="media/image671.wmf"/><Relationship Id="rId2754" Type="http://schemas.openxmlformats.org/officeDocument/2006/relationships/oleObject" Target="embeddings/oleObject1361.bin"/><Relationship Id="rId2961" Type="http://schemas.openxmlformats.org/officeDocument/2006/relationships/image" Target="media/image1478.wmf"/><Relationship Id="rId3805" Type="http://schemas.openxmlformats.org/officeDocument/2006/relationships/oleObject" Target="embeddings/oleObject1886.bin"/><Relationship Id="rId726" Type="http://schemas.openxmlformats.org/officeDocument/2006/relationships/oleObject" Target="embeddings/oleObject352.bin"/><Relationship Id="rId933" Type="http://schemas.openxmlformats.org/officeDocument/2006/relationships/image" Target="media/image459.wmf"/><Relationship Id="rId1009" Type="http://schemas.openxmlformats.org/officeDocument/2006/relationships/image" Target="media/image497.wmf"/><Relationship Id="rId1563" Type="http://schemas.openxmlformats.org/officeDocument/2006/relationships/oleObject" Target="embeddings/oleObject770.bin"/><Relationship Id="rId1770" Type="http://schemas.openxmlformats.org/officeDocument/2006/relationships/image" Target="media/image878.wmf"/><Relationship Id="rId2407" Type="http://schemas.openxmlformats.org/officeDocument/2006/relationships/oleObject" Target="embeddings/oleObject1192.bin"/><Relationship Id="rId2614" Type="http://schemas.openxmlformats.org/officeDocument/2006/relationships/oleObject" Target="embeddings/oleObject1292.bin"/><Relationship Id="rId2821" Type="http://schemas.openxmlformats.org/officeDocument/2006/relationships/image" Target="media/image1408.wmf"/><Relationship Id="rId62" Type="http://schemas.openxmlformats.org/officeDocument/2006/relationships/image" Target="media/image24.wmf"/><Relationship Id="rId1216" Type="http://schemas.openxmlformats.org/officeDocument/2006/relationships/oleObject" Target="embeddings/oleObject597.bin"/><Relationship Id="rId1423" Type="http://schemas.openxmlformats.org/officeDocument/2006/relationships/oleObject" Target="embeddings/oleObject700.bin"/><Relationship Id="rId1630" Type="http://schemas.openxmlformats.org/officeDocument/2006/relationships/image" Target="media/image808.wmf"/><Relationship Id="rId3388" Type="http://schemas.openxmlformats.org/officeDocument/2006/relationships/oleObject" Target="embeddings/oleObject1678.bin"/><Relationship Id="rId3595" Type="http://schemas.openxmlformats.org/officeDocument/2006/relationships/image" Target="media/image1795.wmf"/><Relationship Id="rId2197" Type="http://schemas.openxmlformats.org/officeDocument/2006/relationships/oleObject" Target="embeddings/oleObject1087.bin"/><Relationship Id="rId3248" Type="http://schemas.openxmlformats.org/officeDocument/2006/relationships/oleObject" Target="embeddings/oleObject1608.bin"/><Relationship Id="rId3455" Type="http://schemas.openxmlformats.org/officeDocument/2006/relationships/image" Target="media/image1725.wmf"/><Relationship Id="rId3662" Type="http://schemas.openxmlformats.org/officeDocument/2006/relationships/image" Target="media/image1829.wmf"/><Relationship Id="rId169" Type="http://schemas.openxmlformats.org/officeDocument/2006/relationships/image" Target="media/image78.wmf"/><Relationship Id="rId376" Type="http://schemas.openxmlformats.org/officeDocument/2006/relationships/oleObject" Target="embeddings/oleObject177.bin"/><Relationship Id="rId583" Type="http://schemas.openxmlformats.org/officeDocument/2006/relationships/image" Target="media/image284.wmf"/><Relationship Id="rId790" Type="http://schemas.openxmlformats.org/officeDocument/2006/relationships/oleObject" Target="embeddings/oleObject384.bin"/><Relationship Id="rId2057" Type="http://schemas.openxmlformats.org/officeDocument/2006/relationships/oleObject" Target="embeddings/oleObject1017.bin"/><Relationship Id="rId2264" Type="http://schemas.openxmlformats.org/officeDocument/2006/relationships/image" Target="media/image1125.wmf"/><Relationship Id="rId2471" Type="http://schemas.openxmlformats.org/officeDocument/2006/relationships/oleObject" Target="embeddings/oleObject1224.bin"/><Relationship Id="rId3108" Type="http://schemas.openxmlformats.org/officeDocument/2006/relationships/oleObject" Target="embeddings/oleObject1538.bin"/><Relationship Id="rId3315" Type="http://schemas.openxmlformats.org/officeDocument/2006/relationships/image" Target="media/image1655.wmf"/><Relationship Id="rId3522" Type="http://schemas.openxmlformats.org/officeDocument/2006/relationships/oleObject" Target="embeddings/oleObject1745.bin"/><Relationship Id="rId236" Type="http://schemas.openxmlformats.org/officeDocument/2006/relationships/oleObject" Target="embeddings/oleObject108.bin"/><Relationship Id="rId443" Type="http://schemas.openxmlformats.org/officeDocument/2006/relationships/image" Target="media/image214.wmf"/><Relationship Id="rId650" Type="http://schemas.openxmlformats.org/officeDocument/2006/relationships/oleObject" Target="embeddings/oleObject314.bin"/><Relationship Id="rId1073" Type="http://schemas.openxmlformats.org/officeDocument/2006/relationships/image" Target="media/image529.wmf"/><Relationship Id="rId1280" Type="http://schemas.openxmlformats.org/officeDocument/2006/relationships/oleObject" Target="embeddings/oleObject629.bin"/><Relationship Id="rId2124" Type="http://schemas.openxmlformats.org/officeDocument/2006/relationships/image" Target="media/image1055.wmf"/><Relationship Id="rId2331" Type="http://schemas.openxmlformats.org/officeDocument/2006/relationships/oleObject" Target="embeddings/oleObject1154.bin"/><Relationship Id="rId303" Type="http://schemas.openxmlformats.org/officeDocument/2006/relationships/image" Target="media/image145.wmf"/><Relationship Id="rId1140" Type="http://schemas.openxmlformats.org/officeDocument/2006/relationships/oleObject" Target="embeddings/oleObject559.bin"/><Relationship Id="rId4089" Type="http://schemas.openxmlformats.org/officeDocument/2006/relationships/oleObject" Target="embeddings/oleObject2028.bin"/><Relationship Id="rId510" Type="http://schemas.openxmlformats.org/officeDocument/2006/relationships/oleObject" Target="embeddings/oleObject244.bin"/><Relationship Id="rId1000" Type="http://schemas.openxmlformats.org/officeDocument/2006/relationships/oleObject" Target="embeddings/oleObject489.bin"/><Relationship Id="rId1957" Type="http://schemas.openxmlformats.org/officeDocument/2006/relationships/oleObject" Target="embeddings/oleObject967.bin"/><Relationship Id="rId4156" Type="http://schemas.openxmlformats.org/officeDocument/2006/relationships/image" Target="media/image2076.wmf"/><Relationship Id="rId1817" Type="http://schemas.openxmlformats.org/officeDocument/2006/relationships/oleObject" Target="embeddings/oleObject897.bin"/><Relationship Id="rId3172" Type="http://schemas.openxmlformats.org/officeDocument/2006/relationships/oleObject" Target="embeddings/oleObject1570.bin"/><Relationship Id="rId4016" Type="http://schemas.openxmlformats.org/officeDocument/2006/relationships/image" Target="media/image2006.wmf"/><Relationship Id="rId4223" Type="http://schemas.openxmlformats.org/officeDocument/2006/relationships/oleObject" Target="embeddings/oleObject2095.bin"/><Relationship Id="rId3032" Type="http://schemas.openxmlformats.org/officeDocument/2006/relationships/oleObject" Target="embeddings/oleObject1500.bin"/><Relationship Id="rId160" Type="http://schemas.openxmlformats.org/officeDocument/2006/relationships/oleObject" Target="embeddings/oleObject70.bin"/><Relationship Id="rId3989" Type="http://schemas.openxmlformats.org/officeDocument/2006/relationships/oleObject" Target="embeddings/oleObject1978.bin"/><Relationship Id="rId2798" Type="http://schemas.openxmlformats.org/officeDocument/2006/relationships/oleObject" Target="embeddings/oleObject1383.bin"/><Relationship Id="rId3849" Type="http://schemas.openxmlformats.org/officeDocument/2006/relationships/oleObject" Target="embeddings/oleObject1908.bin"/><Relationship Id="rId977" Type="http://schemas.openxmlformats.org/officeDocument/2006/relationships/image" Target="media/image481.wmf"/><Relationship Id="rId2658" Type="http://schemas.openxmlformats.org/officeDocument/2006/relationships/oleObject" Target="embeddings/oleObject1313.bin"/><Relationship Id="rId2865" Type="http://schemas.openxmlformats.org/officeDocument/2006/relationships/image" Target="media/image1430.wmf"/><Relationship Id="rId3709" Type="http://schemas.openxmlformats.org/officeDocument/2006/relationships/oleObject" Target="embeddings/oleObject1838.bin"/><Relationship Id="rId3916" Type="http://schemas.openxmlformats.org/officeDocument/2006/relationships/image" Target="media/image1956.wmf"/><Relationship Id="rId4080" Type="http://schemas.openxmlformats.org/officeDocument/2006/relationships/image" Target="media/image2038.wmf"/><Relationship Id="rId837" Type="http://schemas.openxmlformats.org/officeDocument/2006/relationships/image" Target="media/image411.wmf"/><Relationship Id="rId1467" Type="http://schemas.openxmlformats.org/officeDocument/2006/relationships/oleObject" Target="embeddings/oleObject722.bin"/><Relationship Id="rId1674" Type="http://schemas.openxmlformats.org/officeDocument/2006/relationships/image" Target="media/image830.wmf"/><Relationship Id="rId1881" Type="http://schemas.openxmlformats.org/officeDocument/2006/relationships/oleObject" Target="embeddings/oleObject929.bin"/><Relationship Id="rId2518" Type="http://schemas.openxmlformats.org/officeDocument/2006/relationships/image" Target="media/image1252.wmf"/><Relationship Id="rId2725" Type="http://schemas.openxmlformats.org/officeDocument/2006/relationships/image" Target="media/image1360.wmf"/><Relationship Id="rId2932" Type="http://schemas.openxmlformats.org/officeDocument/2006/relationships/oleObject" Target="embeddings/oleObject1450.bin"/><Relationship Id="rId904" Type="http://schemas.openxmlformats.org/officeDocument/2006/relationships/oleObject" Target="embeddings/oleObject441.bin"/><Relationship Id="rId1327" Type="http://schemas.openxmlformats.org/officeDocument/2006/relationships/oleObject" Target="embeddings/oleObject652.bin"/><Relationship Id="rId1534" Type="http://schemas.openxmlformats.org/officeDocument/2006/relationships/image" Target="media/image760.wmf"/><Relationship Id="rId1741" Type="http://schemas.openxmlformats.org/officeDocument/2006/relationships/oleObject" Target="embeddings/oleObject859.bin"/><Relationship Id="rId33" Type="http://schemas.openxmlformats.org/officeDocument/2006/relationships/oleObject" Target="embeddings/oleObject7.bin"/><Relationship Id="rId1601" Type="http://schemas.openxmlformats.org/officeDocument/2006/relationships/oleObject" Target="embeddings/oleObject789.bin"/><Relationship Id="rId3499" Type="http://schemas.openxmlformats.org/officeDocument/2006/relationships/image" Target="media/image1747.wmf"/><Relationship Id="rId3359" Type="http://schemas.openxmlformats.org/officeDocument/2006/relationships/image" Target="media/image1677.wmf"/><Relationship Id="rId3566" Type="http://schemas.openxmlformats.org/officeDocument/2006/relationships/oleObject" Target="embeddings/oleObject1767.bin"/><Relationship Id="rId487" Type="http://schemas.openxmlformats.org/officeDocument/2006/relationships/image" Target="media/image236.wmf"/><Relationship Id="rId694" Type="http://schemas.openxmlformats.org/officeDocument/2006/relationships/oleObject" Target="embeddings/oleObject336.bin"/><Relationship Id="rId2168" Type="http://schemas.openxmlformats.org/officeDocument/2006/relationships/image" Target="media/image1077.wmf"/><Relationship Id="rId2375" Type="http://schemas.openxmlformats.org/officeDocument/2006/relationships/oleObject" Target="embeddings/oleObject1176.bin"/><Relationship Id="rId3219" Type="http://schemas.openxmlformats.org/officeDocument/2006/relationships/image" Target="media/image1607.wmf"/><Relationship Id="rId3773" Type="http://schemas.openxmlformats.org/officeDocument/2006/relationships/oleObject" Target="embeddings/oleObject1870.bin"/><Relationship Id="rId3980" Type="http://schemas.openxmlformats.org/officeDocument/2006/relationships/image" Target="media/image1988.wmf"/><Relationship Id="rId347" Type="http://schemas.openxmlformats.org/officeDocument/2006/relationships/image" Target="media/image167.wmf"/><Relationship Id="rId1184" Type="http://schemas.openxmlformats.org/officeDocument/2006/relationships/oleObject" Target="embeddings/oleObject581.bin"/><Relationship Id="rId2028" Type="http://schemas.openxmlformats.org/officeDocument/2006/relationships/image" Target="media/image1007.wmf"/><Relationship Id="rId2582" Type="http://schemas.openxmlformats.org/officeDocument/2006/relationships/oleObject" Target="embeddings/oleObject1276.bin"/><Relationship Id="rId3426" Type="http://schemas.openxmlformats.org/officeDocument/2006/relationships/oleObject" Target="embeddings/oleObject1697.bin"/><Relationship Id="rId3633" Type="http://schemas.openxmlformats.org/officeDocument/2006/relationships/oleObject" Target="embeddings/oleObject1800.bin"/><Relationship Id="rId3840" Type="http://schemas.openxmlformats.org/officeDocument/2006/relationships/image" Target="media/image1918.wmf"/><Relationship Id="rId554" Type="http://schemas.openxmlformats.org/officeDocument/2006/relationships/oleObject" Target="embeddings/oleObject266.bin"/><Relationship Id="rId761" Type="http://schemas.openxmlformats.org/officeDocument/2006/relationships/image" Target="media/image373.wmf"/><Relationship Id="rId1391" Type="http://schemas.openxmlformats.org/officeDocument/2006/relationships/oleObject" Target="embeddings/oleObject684.bin"/><Relationship Id="rId2235" Type="http://schemas.openxmlformats.org/officeDocument/2006/relationships/oleObject" Target="embeddings/oleObject1106.bin"/><Relationship Id="rId2442" Type="http://schemas.openxmlformats.org/officeDocument/2006/relationships/image" Target="media/image1214.wmf"/><Relationship Id="rId3700" Type="http://schemas.openxmlformats.org/officeDocument/2006/relationships/image" Target="media/image1848.wmf"/><Relationship Id="rId207" Type="http://schemas.openxmlformats.org/officeDocument/2006/relationships/image" Target="media/image97.wmf"/><Relationship Id="rId414" Type="http://schemas.openxmlformats.org/officeDocument/2006/relationships/oleObject" Target="embeddings/oleObject196.bin"/><Relationship Id="rId621" Type="http://schemas.openxmlformats.org/officeDocument/2006/relationships/image" Target="media/image303.wmf"/><Relationship Id="rId1044" Type="http://schemas.openxmlformats.org/officeDocument/2006/relationships/oleObject" Target="embeddings/oleObject511.bin"/><Relationship Id="rId1251" Type="http://schemas.openxmlformats.org/officeDocument/2006/relationships/image" Target="media/image618.wmf"/><Relationship Id="rId2302" Type="http://schemas.openxmlformats.org/officeDocument/2006/relationships/image" Target="media/image1144.wmf"/><Relationship Id="rId1111" Type="http://schemas.openxmlformats.org/officeDocument/2006/relationships/image" Target="media/image548.wmf"/><Relationship Id="rId3076" Type="http://schemas.openxmlformats.org/officeDocument/2006/relationships/oleObject" Target="embeddings/oleObject1522.bin"/><Relationship Id="rId3283" Type="http://schemas.openxmlformats.org/officeDocument/2006/relationships/image" Target="media/image1639.wmf"/><Relationship Id="rId3490" Type="http://schemas.openxmlformats.org/officeDocument/2006/relationships/oleObject" Target="embeddings/oleObject1729.bin"/><Relationship Id="rId4127" Type="http://schemas.openxmlformats.org/officeDocument/2006/relationships/oleObject" Target="embeddings/oleObject2047.bin"/><Relationship Id="rId1928" Type="http://schemas.openxmlformats.org/officeDocument/2006/relationships/image" Target="media/image957.wmf"/><Relationship Id="rId2092" Type="http://schemas.openxmlformats.org/officeDocument/2006/relationships/image" Target="media/image1039.wmf"/><Relationship Id="rId3143" Type="http://schemas.openxmlformats.org/officeDocument/2006/relationships/image" Target="media/image1569.wmf"/><Relationship Id="rId3350" Type="http://schemas.openxmlformats.org/officeDocument/2006/relationships/oleObject" Target="embeddings/oleObject1659.bin"/><Relationship Id="rId271" Type="http://schemas.openxmlformats.org/officeDocument/2006/relationships/image" Target="media/image129.wmf"/><Relationship Id="rId3003" Type="http://schemas.openxmlformats.org/officeDocument/2006/relationships/image" Target="media/image1499.wmf"/><Relationship Id="rId131" Type="http://schemas.openxmlformats.org/officeDocument/2006/relationships/oleObject" Target="embeddings/oleObject56.bin"/><Relationship Id="rId3210" Type="http://schemas.openxmlformats.org/officeDocument/2006/relationships/oleObject" Target="embeddings/oleObject1589.bin"/><Relationship Id="rId2769" Type="http://schemas.openxmlformats.org/officeDocument/2006/relationships/image" Target="media/image1382.wmf"/><Relationship Id="rId2976" Type="http://schemas.openxmlformats.org/officeDocument/2006/relationships/oleObject" Target="embeddings/oleObject1472.bin"/><Relationship Id="rId948" Type="http://schemas.openxmlformats.org/officeDocument/2006/relationships/oleObject" Target="embeddings/oleObject463.bin"/><Relationship Id="rId1578" Type="http://schemas.openxmlformats.org/officeDocument/2006/relationships/image" Target="media/image782.wmf"/><Relationship Id="rId1785" Type="http://schemas.openxmlformats.org/officeDocument/2006/relationships/oleObject" Target="embeddings/oleObject881.bin"/><Relationship Id="rId1992" Type="http://schemas.openxmlformats.org/officeDocument/2006/relationships/image" Target="media/image989.wmf"/><Relationship Id="rId2629" Type="http://schemas.openxmlformats.org/officeDocument/2006/relationships/image" Target="media/image1311.wmf"/><Relationship Id="rId2836" Type="http://schemas.openxmlformats.org/officeDocument/2006/relationships/oleObject" Target="embeddings/oleObject1402.bin"/><Relationship Id="rId4191" Type="http://schemas.openxmlformats.org/officeDocument/2006/relationships/oleObject" Target="embeddings/oleObject2079.bin"/><Relationship Id="rId77" Type="http://schemas.openxmlformats.org/officeDocument/2006/relationships/oleObject" Target="embeddings/oleObject29.bin"/><Relationship Id="rId808" Type="http://schemas.openxmlformats.org/officeDocument/2006/relationships/oleObject" Target="embeddings/oleObject393.bin"/><Relationship Id="rId1438" Type="http://schemas.openxmlformats.org/officeDocument/2006/relationships/image" Target="media/image712.wmf"/><Relationship Id="rId1645" Type="http://schemas.openxmlformats.org/officeDocument/2006/relationships/oleObject" Target="embeddings/oleObject811.bin"/><Relationship Id="rId4051" Type="http://schemas.openxmlformats.org/officeDocument/2006/relationships/oleObject" Target="embeddings/oleObject2009.bin"/><Relationship Id="rId1852" Type="http://schemas.openxmlformats.org/officeDocument/2006/relationships/image" Target="media/image919.wmf"/><Relationship Id="rId2903" Type="http://schemas.openxmlformats.org/officeDocument/2006/relationships/image" Target="media/image1449.wmf"/><Relationship Id="rId1505" Type="http://schemas.openxmlformats.org/officeDocument/2006/relationships/oleObject" Target="embeddings/oleObject741.bin"/><Relationship Id="rId1712" Type="http://schemas.openxmlformats.org/officeDocument/2006/relationships/image" Target="media/image849.wmf"/><Relationship Id="rId3677" Type="http://schemas.openxmlformats.org/officeDocument/2006/relationships/oleObject" Target="embeddings/oleObject1822.bin"/><Relationship Id="rId3884" Type="http://schemas.openxmlformats.org/officeDocument/2006/relationships/image" Target="media/image1940.wmf"/><Relationship Id="rId598" Type="http://schemas.openxmlformats.org/officeDocument/2006/relationships/oleObject" Target="embeddings/oleObject288.bin"/><Relationship Id="rId2279" Type="http://schemas.openxmlformats.org/officeDocument/2006/relationships/oleObject" Target="embeddings/oleObject1128.bin"/><Relationship Id="rId2486" Type="http://schemas.openxmlformats.org/officeDocument/2006/relationships/image" Target="media/image1236.wmf"/><Relationship Id="rId2693" Type="http://schemas.openxmlformats.org/officeDocument/2006/relationships/image" Target="media/image1344.wmf"/><Relationship Id="rId3537" Type="http://schemas.openxmlformats.org/officeDocument/2006/relationships/image" Target="media/image1766.wmf"/><Relationship Id="rId3744" Type="http://schemas.openxmlformats.org/officeDocument/2006/relationships/image" Target="media/image1870.wmf"/><Relationship Id="rId3951" Type="http://schemas.openxmlformats.org/officeDocument/2006/relationships/oleObject" Target="embeddings/oleObject1959.bin"/><Relationship Id="rId458" Type="http://schemas.openxmlformats.org/officeDocument/2006/relationships/oleObject" Target="embeddings/oleObject218.bin"/><Relationship Id="rId665" Type="http://schemas.openxmlformats.org/officeDocument/2006/relationships/image" Target="media/image325.wmf"/><Relationship Id="rId872" Type="http://schemas.openxmlformats.org/officeDocument/2006/relationships/oleObject" Target="embeddings/oleObject425.bin"/><Relationship Id="rId1088" Type="http://schemas.openxmlformats.org/officeDocument/2006/relationships/oleObject" Target="embeddings/oleObject533.bin"/><Relationship Id="rId1295" Type="http://schemas.openxmlformats.org/officeDocument/2006/relationships/oleObject" Target="embeddings/oleObject636.bin"/><Relationship Id="rId2139" Type="http://schemas.openxmlformats.org/officeDocument/2006/relationships/oleObject" Target="embeddings/oleObject1058.bin"/><Relationship Id="rId2346" Type="http://schemas.openxmlformats.org/officeDocument/2006/relationships/image" Target="media/image1166.wmf"/><Relationship Id="rId2553" Type="http://schemas.openxmlformats.org/officeDocument/2006/relationships/image" Target="media/image1272.wmf"/><Relationship Id="rId2760" Type="http://schemas.openxmlformats.org/officeDocument/2006/relationships/oleObject" Target="embeddings/oleObject1364.bin"/><Relationship Id="rId3604" Type="http://schemas.openxmlformats.org/officeDocument/2006/relationships/oleObject" Target="embeddings/oleObject1786.bin"/><Relationship Id="rId3811" Type="http://schemas.openxmlformats.org/officeDocument/2006/relationships/oleObject" Target="embeddings/oleObject1889.bin"/><Relationship Id="rId318" Type="http://schemas.openxmlformats.org/officeDocument/2006/relationships/oleObject" Target="embeddings/oleObject149.bin"/><Relationship Id="rId525" Type="http://schemas.openxmlformats.org/officeDocument/2006/relationships/image" Target="media/image255.wmf"/><Relationship Id="rId732" Type="http://schemas.openxmlformats.org/officeDocument/2006/relationships/oleObject" Target="embeddings/oleObject355.bin"/><Relationship Id="rId1155" Type="http://schemas.openxmlformats.org/officeDocument/2006/relationships/image" Target="media/image570.wmf"/><Relationship Id="rId1362" Type="http://schemas.openxmlformats.org/officeDocument/2006/relationships/image" Target="media/image674.wmf"/><Relationship Id="rId2206" Type="http://schemas.openxmlformats.org/officeDocument/2006/relationships/image" Target="media/image1096.wmf"/><Relationship Id="rId2413" Type="http://schemas.openxmlformats.org/officeDocument/2006/relationships/oleObject" Target="embeddings/oleObject1195.bin"/><Relationship Id="rId2620" Type="http://schemas.openxmlformats.org/officeDocument/2006/relationships/oleObject" Target="embeddings/oleObject1295.bin"/><Relationship Id="rId1015" Type="http://schemas.openxmlformats.org/officeDocument/2006/relationships/image" Target="media/image500.wmf"/><Relationship Id="rId1222" Type="http://schemas.openxmlformats.org/officeDocument/2006/relationships/oleObject" Target="embeddings/oleObject600.bin"/><Relationship Id="rId3187" Type="http://schemas.openxmlformats.org/officeDocument/2006/relationships/image" Target="media/image1591.wmf"/><Relationship Id="rId3394" Type="http://schemas.openxmlformats.org/officeDocument/2006/relationships/oleObject" Target="embeddings/oleObject1681.bin"/><Relationship Id="rId4238" Type="http://schemas.openxmlformats.org/officeDocument/2006/relationships/image" Target="media/image2117.wmf"/><Relationship Id="rId3047" Type="http://schemas.openxmlformats.org/officeDocument/2006/relationships/image" Target="media/image1521.wmf"/><Relationship Id="rId175" Type="http://schemas.openxmlformats.org/officeDocument/2006/relationships/image" Target="media/image81.wmf"/><Relationship Id="rId3254" Type="http://schemas.openxmlformats.org/officeDocument/2006/relationships/oleObject" Target="embeddings/oleObject1611.bin"/><Relationship Id="rId3461" Type="http://schemas.openxmlformats.org/officeDocument/2006/relationships/image" Target="media/image1728.wmf"/><Relationship Id="rId382" Type="http://schemas.openxmlformats.org/officeDocument/2006/relationships/oleObject" Target="embeddings/oleObject180.bin"/><Relationship Id="rId2063" Type="http://schemas.openxmlformats.org/officeDocument/2006/relationships/oleObject" Target="embeddings/oleObject1020.bin"/><Relationship Id="rId2270" Type="http://schemas.openxmlformats.org/officeDocument/2006/relationships/image" Target="media/image1128.wmf"/><Relationship Id="rId3114" Type="http://schemas.openxmlformats.org/officeDocument/2006/relationships/oleObject" Target="embeddings/oleObject1541.bin"/><Relationship Id="rId3321" Type="http://schemas.openxmlformats.org/officeDocument/2006/relationships/image" Target="media/image1658.wmf"/><Relationship Id="rId242" Type="http://schemas.openxmlformats.org/officeDocument/2006/relationships/oleObject" Target="embeddings/oleObject111.bin"/><Relationship Id="rId2130" Type="http://schemas.openxmlformats.org/officeDocument/2006/relationships/image" Target="media/image1058.wmf"/><Relationship Id="rId102" Type="http://schemas.openxmlformats.org/officeDocument/2006/relationships/image" Target="media/image44.wmf"/><Relationship Id="rId1689" Type="http://schemas.openxmlformats.org/officeDocument/2006/relationships/oleObject" Target="embeddings/oleObject833.bin"/><Relationship Id="rId4095" Type="http://schemas.openxmlformats.org/officeDocument/2006/relationships/oleObject" Target="embeddings/oleObject2031.bin"/><Relationship Id="rId1896" Type="http://schemas.openxmlformats.org/officeDocument/2006/relationships/image" Target="media/image941.wmf"/><Relationship Id="rId2947" Type="http://schemas.openxmlformats.org/officeDocument/2006/relationships/image" Target="media/image1471.wmf"/><Relationship Id="rId4162" Type="http://schemas.openxmlformats.org/officeDocument/2006/relationships/image" Target="media/image2079.wmf"/><Relationship Id="rId919" Type="http://schemas.openxmlformats.org/officeDocument/2006/relationships/image" Target="media/image452.wmf"/><Relationship Id="rId1549" Type="http://schemas.openxmlformats.org/officeDocument/2006/relationships/oleObject" Target="embeddings/oleObject763.bin"/><Relationship Id="rId1756" Type="http://schemas.openxmlformats.org/officeDocument/2006/relationships/image" Target="media/image871.wmf"/><Relationship Id="rId1963" Type="http://schemas.openxmlformats.org/officeDocument/2006/relationships/oleObject" Target="embeddings/oleObject970.bin"/><Relationship Id="rId2807" Type="http://schemas.openxmlformats.org/officeDocument/2006/relationships/image" Target="media/image1401.wmf"/><Relationship Id="rId4022" Type="http://schemas.openxmlformats.org/officeDocument/2006/relationships/image" Target="media/image2009.wmf"/><Relationship Id="rId48" Type="http://schemas.openxmlformats.org/officeDocument/2006/relationships/image" Target="media/image17.wmf"/><Relationship Id="rId1409" Type="http://schemas.openxmlformats.org/officeDocument/2006/relationships/oleObject" Target="embeddings/oleObject693.bin"/><Relationship Id="rId1616" Type="http://schemas.openxmlformats.org/officeDocument/2006/relationships/image" Target="media/image801.wmf"/><Relationship Id="rId1823" Type="http://schemas.openxmlformats.org/officeDocument/2006/relationships/oleObject" Target="embeddings/oleObject900.bin"/><Relationship Id="rId3788" Type="http://schemas.openxmlformats.org/officeDocument/2006/relationships/image" Target="media/image1892.wmf"/><Relationship Id="rId3995" Type="http://schemas.openxmlformats.org/officeDocument/2006/relationships/oleObject" Target="embeddings/oleObject1981.bin"/><Relationship Id="rId2597" Type="http://schemas.openxmlformats.org/officeDocument/2006/relationships/image" Target="media/image1295.wmf"/><Relationship Id="rId3648" Type="http://schemas.openxmlformats.org/officeDocument/2006/relationships/image" Target="media/image1822.wmf"/><Relationship Id="rId3855" Type="http://schemas.openxmlformats.org/officeDocument/2006/relationships/oleObject" Target="embeddings/oleObject1911.bin"/><Relationship Id="rId569" Type="http://schemas.openxmlformats.org/officeDocument/2006/relationships/image" Target="media/image277.wmf"/><Relationship Id="rId776" Type="http://schemas.openxmlformats.org/officeDocument/2006/relationships/oleObject" Target="embeddings/oleObject377.bin"/><Relationship Id="rId983" Type="http://schemas.openxmlformats.org/officeDocument/2006/relationships/image" Target="media/image484.wmf"/><Relationship Id="rId1199" Type="http://schemas.openxmlformats.org/officeDocument/2006/relationships/image" Target="media/image592.wmf"/><Relationship Id="rId2457" Type="http://schemas.openxmlformats.org/officeDocument/2006/relationships/oleObject" Target="embeddings/oleObject1217.bin"/><Relationship Id="rId2664" Type="http://schemas.openxmlformats.org/officeDocument/2006/relationships/oleObject" Target="embeddings/oleObject1316.bin"/><Relationship Id="rId3508" Type="http://schemas.openxmlformats.org/officeDocument/2006/relationships/oleObject" Target="embeddings/oleObject1738.bin"/><Relationship Id="rId429" Type="http://schemas.openxmlformats.org/officeDocument/2006/relationships/image" Target="media/image207.wmf"/><Relationship Id="rId636" Type="http://schemas.openxmlformats.org/officeDocument/2006/relationships/oleObject" Target="embeddings/oleObject307.bin"/><Relationship Id="rId1059" Type="http://schemas.openxmlformats.org/officeDocument/2006/relationships/image" Target="media/image522.wmf"/><Relationship Id="rId1266" Type="http://schemas.openxmlformats.org/officeDocument/2006/relationships/oleObject" Target="embeddings/oleObject622.bin"/><Relationship Id="rId1473" Type="http://schemas.openxmlformats.org/officeDocument/2006/relationships/oleObject" Target="embeddings/oleObject725.bin"/><Relationship Id="rId2317" Type="http://schemas.openxmlformats.org/officeDocument/2006/relationships/oleObject" Target="embeddings/oleObject1147.bin"/><Relationship Id="rId2871" Type="http://schemas.openxmlformats.org/officeDocument/2006/relationships/image" Target="media/image1433.wmf"/><Relationship Id="rId3715" Type="http://schemas.openxmlformats.org/officeDocument/2006/relationships/oleObject" Target="embeddings/oleObject1841.bin"/><Relationship Id="rId3922" Type="http://schemas.openxmlformats.org/officeDocument/2006/relationships/image" Target="media/image1959.wmf"/><Relationship Id="rId843" Type="http://schemas.openxmlformats.org/officeDocument/2006/relationships/image" Target="media/image414.wmf"/><Relationship Id="rId1126" Type="http://schemas.openxmlformats.org/officeDocument/2006/relationships/oleObject" Target="embeddings/oleObject552.bin"/><Relationship Id="rId1680" Type="http://schemas.openxmlformats.org/officeDocument/2006/relationships/image" Target="media/image833.wmf"/><Relationship Id="rId2524" Type="http://schemas.openxmlformats.org/officeDocument/2006/relationships/image" Target="media/image1255.wmf"/><Relationship Id="rId2731" Type="http://schemas.openxmlformats.org/officeDocument/2006/relationships/image" Target="media/image1363.wmf"/><Relationship Id="rId703" Type="http://schemas.openxmlformats.org/officeDocument/2006/relationships/image" Target="media/image344.wmf"/><Relationship Id="rId910" Type="http://schemas.openxmlformats.org/officeDocument/2006/relationships/oleObject" Target="embeddings/oleObject444.bin"/><Relationship Id="rId1333" Type="http://schemas.openxmlformats.org/officeDocument/2006/relationships/oleObject" Target="embeddings/oleObject655.bin"/><Relationship Id="rId1540" Type="http://schemas.openxmlformats.org/officeDocument/2006/relationships/image" Target="media/image763.wmf"/><Relationship Id="rId1400" Type="http://schemas.openxmlformats.org/officeDocument/2006/relationships/image" Target="media/image693.wmf"/><Relationship Id="rId3298" Type="http://schemas.openxmlformats.org/officeDocument/2006/relationships/oleObject" Target="embeddings/oleObject1633.bin"/><Relationship Id="rId3158" Type="http://schemas.openxmlformats.org/officeDocument/2006/relationships/oleObject" Target="embeddings/oleObject1563.bin"/><Relationship Id="rId3365" Type="http://schemas.openxmlformats.org/officeDocument/2006/relationships/image" Target="media/image1680.wmf"/><Relationship Id="rId3572" Type="http://schemas.openxmlformats.org/officeDocument/2006/relationships/oleObject" Target="embeddings/oleObject1770.bin"/><Relationship Id="rId4209" Type="http://schemas.openxmlformats.org/officeDocument/2006/relationships/oleObject" Target="embeddings/oleObject2088.bin"/><Relationship Id="rId286" Type="http://schemas.openxmlformats.org/officeDocument/2006/relationships/oleObject" Target="embeddings/oleObject133.bin"/><Relationship Id="rId493" Type="http://schemas.openxmlformats.org/officeDocument/2006/relationships/image" Target="media/image239.wmf"/><Relationship Id="rId2174" Type="http://schemas.openxmlformats.org/officeDocument/2006/relationships/image" Target="media/image1080.wmf"/><Relationship Id="rId2381" Type="http://schemas.openxmlformats.org/officeDocument/2006/relationships/oleObject" Target="embeddings/oleObject1179.bin"/><Relationship Id="rId3018" Type="http://schemas.openxmlformats.org/officeDocument/2006/relationships/oleObject" Target="embeddings/oleObject1493.bin"/><Relationship Id="rId3225" Type="http://schemas.openxmlformats.org/officeDocument/2006/relationships/image" Target="media/image1610.wmf"/><Relationship Id="rId3432" Type="http://schemas.openxmlformats.org/officeDocument/2006/relationships/oleObject" Target="embeddings/oleObject1700.bin"/><Relationship Id="rId146" Type="http://schemas.openxmlformats.org/officeDocument/2006/relationships/image" Target="media/image66.wmf"/><Relationship Id="rId353" Type="http://schemas.openxmlformats.org/officeDocument/2006/relationships/image" Target="media/image170.wmf"/><Relationship Id="rId560" Type="http://schemas.openxmlformats.org/officeDocument/2006/relationships/oleObject" Target="embeddings/oleObject269.bin"/><Relationship Id="rId1190" Type="http://schemas.openxmlformats.org/officeDocument/2006/relationships/oleObject" Target="embeddings/oleObject584.bin"/><Relationship Id="rId2034" Type="http://schemas.openxmlformats.org/officeDocument/2006/relationships/image" Target="media/image1010.wmf"/><Relationship Id="rId2241" Type="http://schemas.openxmlformats.org/officeDocument/2006/relationships/oleObject" Target="embeddings/oleObject1109.bin"/><Relationship Id="rId213" Type="http://schemas.openxmlformats.org/officeDocument/2006/relationships/image" Target="media/image100.wmf"/><Relationship Id="rId420" Type="http://schemas.openxmlformats.org/officeDocument/2006/relationships/oleObject" Target="embeddings/oleObject199.bin"/><Relationship Id="rId1050" Type="http://schemas.openxmlformats.org/officeDocument/2006/relationships/oleObject" Target="embeddings/oleObject514.bin"/><Relationship Id="rId2101" Type="http://schemas.openxmlformats.org/officeDocument/2006/relationships/oleObject" Target="embeddings/oleObject1039.bin"/><Relationship Id="rId4066" Type="http://schemas.openxmlformats.org/officeDocument/2006/relationships/image" Target="media/image2031.wmf"/><Relationship Id="rId1867" Type="http://schemas.openxmlformats.org/officeDocument/2006/relationships/oleObject" Target="embeddings/oleObject922.bin"/><Relationship Id="rId2918" Type="http://schemas.openxmlformats.org/officeDocument/2006/relationships/oleObject" Target="embeddings/oleObject1443.bin"/><Relationship Id="rId1727" Type="http://schemas.openxmlformats.org/officeDocument/2006/relationships/oleObject" Target="embeddings/oleObject852.bin"/><Relationship Id="rId1934" Type="http://schemas.openxmlformats.org/officeDocument/2006/relationships/image" Target="media/image960.wmf"/><Relationship Id="rId3082" Type="http://schemas.openxmlformats.org/officeDocument/2006/relationships/oleObject" Target="embeddings/oleObject1525.bin"/><Relationship Id="rId4133" Type="http://schemas.openxmlformats.org/officeDocument/2006/relationships/oleObject" Target="embeddings/oleObject2050.bin"/><Relationship Id="rId19" Type="http://schemas.openxmlformats.org/officeDocument/2006/relationships/hyperlink" Target="http://febiodoc.sci.utah.edu/doxygen/" TargetMode="External"/><Relationship Id="rId3899" Type="http://schemas.openxmlformats.org/officeDocument/2006/relationships/oleObject" Target="embeddings/oleObject1933.bin"/><Relationship Id="rId4200" Type="http://schemas.openxmlformats.org/officeDocument/2006/relationships/image" Target="media/image2098.wmf"/><Relationship Id="rId3759" Type="http://schemas.openxmlformats.org/officeDocument/2006/relationships/oleObject" Target="embeddings/oleObject1863.bin"/><Relationship Id="rId3966" Type="http://schemas.openxmlformats.org/officeDocument/2006/relationships/image" Target="media/image1981.wmf"/><Relationship Id="rId3" Type="http://schemas.openxmlformats.org/officeDocument/2006/relationships/styles" Target="styles.xml"/><Relationship Id="rId887" Type="http://schemas.openxmlformats.org/officeDocument/2006/relationships/image" Target="media/image436.wmf"/><Relationship Id="rId2568" Type="http://schemas.openxmlformats.org/officeDocument/2006/relationships/oleObject" Target="embeddings/oleObject1269.bin"/><Relationship Id="rId2775" Type="http://schemas.openxmlformats.org/officeDocument/2006/relationships/image" Target="media/image1385.wmf"/><Relationship Id="rId2982" Type="http://schemas.openxmlformats.org/officeDocument/2006/relationships/oleObject" Target="embeddings/oleObject1475.bin"/><Relationship Id="rId3619" Type="http://schemas.openxmlformats.org/officeDocument/2006/relationships/oleObject" Target="embeddings/oleObject1793.bin"/><Relationship Id="rId3826" Type="http://schemas.openxmlformats.org/officeDocument/2006/relationships/image" Target="media/image1911.wmf"/><Relationship Id="rId747" Type="http://schemas.openxmlformats.org/officeDocument/2006/relationships/image" Target="media/image366.wmf"/><Relationship Id="rId954" Type="http://schemas.openxmlformats.org/officeDocument/2006/relationships/oleObject" Target="embeddings/oleObject466.bin"/><Relationship Id="rId1377" Type="http://schemas.openxmlformats.org/officeDocument/2006/relationships/oleObject" Target="embeddings/oleObject677.bin"/><Relationship Id="rId1584" Type="http://schemas.openxmlformats.org/officeDocument/2006/relationships/image" Target="media/image785.wmf"/><Relationship Id="rId1791" Type="http://schemas.openxmlformats.org/officeDocument/2006/relationships/oleObject" Target="embeddings/oleObject884.bin"/><Relationship Id="rId2428" Type="http://schemas.openxmlformats.org/officeDocument/2006/relationships/image" Target="media/image1207.wmf"/><Relationship Id="rId2635" Type="http://schemas.openxmlformats.org/officeDocument/2006/relationships/image" Target="media/image1314.wmf"/><Relationship Id="rId2842" Type="http://schemas.openxmlformats.org/officeDocument/2006/relationships/oleObject" Target="embeddings/oleObject1405.bin"/><Relationship Id="rId83" Type="http://schemas.openxmlformats.org/officeDocument/2006/relationships/oleObject" Target="embeddings/oleObject32.bin"/><Relationship Id="rId607" Type="http://schemas.openxmlformats.org/officeDocument/2006/relationships/image" Target="media/image296.wmf"/><Relationship Id="rId814" Type="http://schemas.openxmlformats.org/officeDocument/2006/relationships/oleObject" Target="embeddings/oleObject396.bin"/><Relationship Id="rId1237" Type="http://schemas.openxmlformats.org/officeDocument/2006/relationships/image" Target="media/image611.wmf"/><Relationship Id="rId1444" Type="http://schemas.openxmlformats.org/officeDocument/2006/relationships/image" Target="media/image715.wmf"/><Relationship Id="rId1651" Type="http://schemas.openxmlformats.org/officeDocument/2006/relationships/oleObject" Target="embeddings/oleObject814.bin"/><Relationship Id="rId2702" Type="http://schemas.openxmlformats.org/officeDocument/2006/relationships/oleObject" Target="embeddings/oleObject1335.bin"/><Relationship Id="rId1304" Type="http://schemas.openxmlformats.org/officeDocument/2006/relationships/image" Target="media/image645.wmf"/><Relationship Id="rId1511" Type="http://schemas.openxmlformats.org/officeDocument/2006/relationships/oleObject" Target="embeddings/oleObject744.bin"/><Relationship Id="rId3269" Type="http://schemas.openxmlformats.org/officeDocument/2006/relationships/image" Target="media/image1632.wmf"/><Relationship Id="rId3476" Type="http://schemas.openxmlformats.org/officeDocument/2006/relationships/oleObject" Target="embeddings/oleObject1722.bin"/><Relationship Id="rId3683" Type="http://schemas.openxmlformats.org/officeDocument/2006/relationships/oleObject" Target="embeddings/oleObject1825.bin"/><Relationship Id="rId10" Type="http://schemas.openxmlformats.org/officeDocument/2006/relationships/hyperlink" Target="mailto:rawlins@sci.utah.edu" TargetMode="External"/><Relationship Id="rId397" Type="http://schemas.openxmlformats.org/officeDocument/2006/relationships/image" Target="media/image191.wmf"/><Relationship Id="rId2078" Type="http://schemas.openxmlformats.org/officeDocument/2006/relationships/image" Target="media/image1032.wmf"/><Relationship Id="rId2285" Type="http://schemas.openxmlformats.org/officeDocument/2006/relationships/oleObject" Target="embeddings/oleObject1131.bin"/><Relationship Id="rId2492" Type="http://schemas.openxmlformats.org/officeDocument/2006/relationships/image" Target="media/image1239.wmf"/><Relationship Id="rId3129" Type="http://schemas.openxmlformats.org/officeDocument/2006/relationships/image" Target="media/image1562.wmf"/><Relationship Id="rId3336" Type="http://schemas.openxmlformats.org/officeDocument/2006/relationships/oleObject" Target="embeddings/oleObject1652.bin"/><Relationship Id="rId3890" Type="http://schemas.openxmlformats.org/officeDocument/2006/relationships/image" Target="media/image1943.wmf"/><Relationship Id="rId257" Type="http://schemas.openxmlformats.org/officeDocument/2006/relationships/image" Target="media/image122.wmf"/><Relationship Id="rId464" Type="http://schemas.openxmlformats.org/officeDocument/2006/relationships/oleObject" Target="embeddings/oleObject221.bin"/><Relationship Id="rId1094" Type="http://schemas.openxmlformats.org/officeDocument/2006/relationships/oleObject" Target="embeddings/oleObject536.bin"/><Relationship Id="rId2145" Type="http://schemas.openxmlformats.org/officeDocument/2006/relationships/oleObject" Target="embeddings/oleObject1061.bin"/><Relationship Id="rId3543" Type="http://schemas.openxmlformats.org/officeDocument/2006/relationships/image" Target="media/image1769.wmf"/><Relationship Id="rId3750" Type="http://schemas.openxmlformats.org/officeDocument/2006/relationships/image" Target="media/image1873.wmf"/><Relationship Id="rId117" Type="http://schemas.openxmlformats.org/officeDocument/2006/relationships/oleObject" Target="embeddings/oleObject49.bin"/><Relationship Id="rId671" Type="http://schemas.openxmlformats.org/officeDocument/2006/relationships/image" Target="media/image328.wmf"/><Relationship Id="rId2352" Type="http://schemas.openxmlformats.org/officeDocument/2006/relationships/image" Target="media/image1169.wmf"/><Relationship Id="rId3403" Type="http://schemas.openxmlformats.org/officeDocument/2006/relationships/image" Target="media/image1699.wmf"/><Relationship Id="rId3610" Type="http://schemas.openxmlformats.org/officeDocument/2006/relationships/image" Target="media/image1803.wmf"/><Relationship Id="rId324" Type="http://schemas.openxmlformats.org/officeDocument/2006/relationships/oleObject" Target="embeddings/oleObject152.bin"/><Relationship Id="rId531" Type="http://schemas.openxmlformats.org/officeDocument/2006/relationships/image" Target="media/image258.wmf"/><Relationship Id="rId1161" Type="http://schemas.openxmlformats.org/officeDocument/2006/relationships/image" Target="media/image573.wmf"/><Relationship Id="rId2005" Type="http://schemas.openxmlformats.org/officeDocument/2006/relationships/oleObject" Target="embeddings/oleObject991.bin"/><Relationship Id="rId2212" Type="http://schemas.openxmlformats.org/officeDocument/2006/relationships/image" Target="media/image1099.wmf"/><Relationship Id="rId1021" Type="http://schemas.openxmlformats.org/officeDocument/2006/relationships/image" Target="media/image503.wmf"/><Relationship Id="rId1978" Type="http://schemas.openxmlformats.org/officeDocument/2006/relationships/image" Target="media/image982.wmf"/><Relationship Id="rId4177" Type="http://schemas.openxmlformats.org/officeDocument/2006/relationships/oleObject" Target="embeddings/oleObject2072.bin"/><Relationship Id="rId3193" Type="http://schemas.openxmlformats.org/officeDocument/2006/relationships/image" Target="media/image1594.wmf"/><Relationship Id="rId4037" Type="http://schemas.openxmlformats.org/officeDocument/2006/relationships/oleObject" Target="embeddings/oleObject2002.bin"/><Relationship Id="rId4244" Type="http://schemas.openxmlformats.org/officeDocument/2006/relationships/image" Target="media/image2120.wmf"/><Relationship Id="rId1838" Type="http://schemas.openxmlformats.org/officeDocument/2006/relationships/image" Target="media/image912.wmf"/><Relationship Id="rId3053" Type="http://schemas.openxmlformats.org/officeDocument/2006/relationships/image" Target="media/image1524.wmf"/><Relationship Id="rId3260" Type="http://schemas.openxmlformats.org/officeDocument/2006/relationships/oleObject" Target="embeddings/oleObject1614.bin"/><Relationship Id="rId4104" Type="http://schemas.openxmlformats.org/officeDocument/2006/relationships/image" Target="media/image2050.wmf"/><Relationship Id="rId181" Type="http://schemas.openxmlformats.org/officeDocument/2006/relationships/image" Target="media/image84.wmf"/><Relationship Id="rId1905" Type="http://schemas.openxmlformats.org/officeDocument/2006/relationships/oleObject" Target="embeddings/oleObject941.bin"/><Relationship Id="rId3120" Type="http://schemas.openxmlformats.org/officeDocument/2006/relationships/oleObject" Target="embeddings/oleObject1544.bin"/><Relationship Id="rId998" Type="http://schemas.openxmlformats.org/officeDocument/2006/relationships/oleObject" Target="embeddings/oleObject488.bin"/><Relationship Id="rId2679" Type="http://schemas.openxmlformats.org/officeDocument/2006/relationships/image" Target="media/image1337.wmf"/><Relationship Id="rId2886" Type="http://schemas.openxmlformats.org/officeDocument/2006/relationships/oleObject" Target="embeddings/oleObject1427.bin"/><Relationship Id="rId3937" Type="http://schemas.openxmlformats.org/officeDocument/2006/relationships/oleObject" Target="embeddings/oleObject1952.bin"/><Relationship Id="rId858" Type="http://schemas.openxmlformats.org/officeDocument/2006/relationships/oleObject" Target="embeddings/oleObject418.bin"/><Relationship Id="rId1488" Type="http://schemas.openxmlformats.org/officeDocument/2006/relationships/image" Target="media/image737.wmf"/><Relationship Id="rId1695" Type="http://schemas.openxmlformats.org/officeDocument/2006/relationships/oleObject" Target="embeddings/oleObject836.bin"/><Relationship Id="rId2539" Type="http://schemas.openxmlformats.org/officeDocument/2006/relationships/image" Target="media/image1263.wmf"/><Relationship Id="rId2746" Type="http://schemas.openxmlformats.org/officeDocument/2006/relationships/oleObject" Target="embeddings/oleObject1357.bin"/><Relationship Id="rId2953" Type="http://schemas.openxmlformats.org/officeDocument/2006/relationships/image" Target="media/image1474.wmf"/><Relationship Id="rId718" Type="http://schemas.openxmlformats.org/officeDocument/2006/relationships/oleObject" Target="embeddings/oleObject348.bin"/><Relationship Id="rId925" Type="http://schemas.openxmlformats.org/officeDocument/2006/relationships/image" Target="media/image455.wmf"/><Relationship Id="rId1348" Type="http://schemas.openxmlformats.org/officeDocument/2006/relationships/image" Target="media/image667.wmf"/><Relationship Id="rId1555" Type="http://schemas.openxmlformats.org/officeDocument/2006/relationships/oleObject" Target="embeddings/oleObject766.bin"/><Relationship Id="rId1762" Type="http://schemas.openxmlformats.org/officeDocument/2006/relationships/image" Target="media/image874.wmf"/><Relationship Id="rId2606" Type="http://schemas.openxmlformats.org/officeDocument/2006/relationships/oleObject" Target="embeddings/oleObject1288.bin"/><Relationship Id="rId1208" Type="http://schemas.openxmlformats.org/officeDocument/2006/relationships/oleObject" Target="embeddings/oleObject593.bin"/><Relationship Id="rId1415" Type="http://schemas.openxmlformats.org/officeDocument/2006/relationships/oleObject" Target="embeddings/oleObject696.bin"/><Relationship Id="rId2813" Type="http://schemas.openxmlformats.org/officeDocument/2006/relationships/image" Target="media/image1404.wmf"/><Relationship Id="rId54" Type="http://schemas.openxmlformats.org/officeDocument/2006/relationships/image" Target="media/image20.wmf"/><Relationship Id="rId1622" Type="http://schemas.openxmlformats.org/officeDocument/2006/relationships/image" Target="media/image804.wmf"/><Relationship Id="rId2189" Type="http://schemas.openxmlformats.org/officeDocument/2006/relationships/oleObject" Target="embeddings/oleObject1083.bin"/><Relationship Id="rId3587" Type="http://schemas.openxmlformats.org/officeDocument/2006/relationships/image" Target="media/image1791.wmf"/><Relationship Id="rId3794" Type="http://schemas.openxmlformats.org/officeDocument/2006/relationships/image" Target="media/image1895.wmf"/><Relationship Id="rId2396" Type="http://schemas.openxmlformats.org/officeDocument/2006/relationships/image" Target="media/image1191.wmf"/><Relationship Id="rId3447" Type="http://schemas.openxmlformats.org/officeDocument/2006/relationships/image" Target="media/image1721.wmf"/><Relationship Id="rId3654" Type="http://schemas.openxmlformats.org/officeDocument/2006/relationships/image" Target="media/image1825.wmf"/><Relationship Id="rId3861" Type="http://schemas.openxmlformats.org/officeDocument/2006/relationships/oleObject" Target="embeddings/oleObject1914.bin"/><Relationship Id="rId368" Type="http://schemas.openxmlformats.org/officeDocument/2006/relationships/oleObject" Target="embeddings/oleObject173.bin"/><Relationship Id="rId575" Type="http://schemas.openxmlformats.org/officeDocument/2006/relationships/image" Target="media/image280.wmf"/><Relationship Id="rId782" Type="http://schemas.openxmlformats.org/officeDocument/2006/relationships/oleObject" Target="embeddings/oleObject380.bin"/><Relationship Id="rId2049" Type="http://schemas.openxmlformats.org/officeDocument/2006/relationships/oleObject" Target="embeddings/oleObject1013.bin"/><Relationship Id="rId2256" Type="http://schemas.openxmlformats.org/officeDocument/2006/relationships/image" Target="media/image1121.wmf"/><Relationship Id="rId2463" Type="http://schemas.openxmlformats.org/officeDocument/2006/relationships/oleObject" Target="embeddings/oleObject1220.bin"/><Relationship Id="rId2670" Type="http://schemas.openxmlformats.org/officeDocument/2006/relationships/oleObject" Target="embeddings/oleObject1319.bin"/><Relationship Id="rId3307" Type="http://schemas.openxmlformats.org/officeDocument/2006/relationships/image" Target="media/image1651.wmf"/><Relationship Id="rId3514" Type="http://schemas.openxmlformats.org/officeDocument/2006/relationships/oleObject" Target="embeddings/oleObject1741.bin"/><Relationship Id="rId3721" Type="http://schemas.openxmlformats.org/officeDocument/2006/relationships/oleObject" Target="embeddings/oleObject1844.bin"/><Relationship Id="rId228" Type="http://schemas.openxmlformats.org/officeDocument/2006/relationships/oleObject" Target="embeddings/oleObject104.bin"/><Relationship Id="rId435" Type="http://schemas.openxmlformats.org/officeDocument/2006/relationships/image" Target="media/image210.wmf"/><Relationship Id="rId642" Type="http://schemas.openxmlformats.org/officeDocument/2006/relationships/oleObject" Target="embeddings/oleObject310.bin"/><Relationship Id="rId1065" Type="http://schemas.openxmlformats.org/officeDocument/2006/relationships/image" Target="media/image525.wmf"/><Relationship Id="rId1272" Type="http://schemas.openxmlformats.org/officeDocument/2006/relationships/oleObject" Target="embeddings/oleObject625.bin"/><Relationship Id="rId2116" Type="http://schemas.openxmlformats.org/officeDocument/2006/relationships/image" Target="media/image1051.wmf"/><Relationship Id="rId2323" Type="http://schemas.openxmlformats.org/officeDocument/2006/relationships/oleObject" Target="embeddings/oleObject1150.bin"/><Relationship Id="rId2530" Type="http://schemas.openxmlformats.org/officeDocument/2006/relationships/image" Target="media/image1258.wmf"/><Relationship Id="rId502" Type="http://schemas.openxmlformats.org/officeDocument/2006/relationships/oleObject" Target="embeddings/oleObject240.bin"/><Relationship Id="rId1132" Type="http://schemas.openxmlformats.org/officeDocument/2006/relationships/oleObject" Target="embeddings/oleObject555.bin"/><Relationship Id="rId3097" Type="http://schemas.openxmlformats.org/officeDocument/2006/relationships/image" Target="media/image1546.wmf"/><Relationship Id="rId4148" Type="http://schemas.openxmlformats.org/officeDocument/2006/relationships/image" Target="media/image2072.wmf"/><Relationship Id="rId1949" Type="http://schemas.openxmlformats.org/officeDocument/2006/relationships/oleObject" Target="embeddings/oleObject963.bin"/><Relationship Id="rId3164" Type="http://schemas.openxmlformats.org/officeDocument/2006/relationships/oleObject" Target="embeddings/oleObject1566.bin"/><Relationship Id="rId4008" Type="http://schemas.openxmlformats.org/officeDocument/2006/relationships/image" Target="media/image2002.wmf"/><Relationship Id="rId292" Type="http://schemas.openxmlformats.org/officeDocument/2006/relationships/oleObject" Target="embeddings/oleObject136.bin"/><Relationship Id="rId1809" Type="http://schemas.openxmlformats.org/officeDocument/2006/relationships/oleObject" Target="embeddings/oleObject893.bin"/><Relationship Id="rId3371" Type="http://schemas.openxmlformats.org/officeDocument/2006/relationships/image" Target="media/image1683.wmf"/><Relationship Id="rId4215" Type="http://schemas.openxmlformats.org/officeDocument/2006/relationships/oleObject" Target="embeddings/oleObject2091.bin"/><Relationship Id="rId2180" Type="http://schemas.openxmlformats.org/officeDocument/2006/relationships/image" Target="media/image1083.wmf"/><Relationship Id="rId3024" Type="http://schemas.openxmlformats.org/officeDocument/2006/relationships/oleObject" Target="embeddings/oleObject1496.bin"/><Relationship Id="rId3231" Type="http://schemas.openxmlformats.org/officeDocument/2006/relationships/image" Target="media/image1613.wmf"/><Relationship Id="rId152" Type="http://schemas.openxmlformats.org/officeDocument/2006/relationships/oleObject" Target="embeddings/oleObject66.bin"/><Relationship Id="rId2040" Type="http://schemas.openxmlformats.org/officeDocument/2006/relationships/image" Target="media/image1013.wmf"/><Relationship Id="rId2997" Type="http://schemas.openxmlformats.org/officeDocument/2006/relationships/image" Target="media/image1496.wmf"/><Relationship Id="rId969" Type="http://schemas.openxmlformats.org/officeDocument/2006/relationships/image" Target="media/image477.wmf"/><Relationship Id="rId1599" Type="http://schemas.openxmlformats.org/officeDocument/2006/relationships/oleObject" Target="embeddings/oleObject788.bin"/><Relationship Id="rId1459" Type="http://schemas.openxmlformats.org/officeDocument/2006/relationships/oleObject" Target="embeddings/oleObject718.bin"/><Relationship Id="rId2857" Type="http://schemas.openxmlformats.org/officeDocument/2006/relationships/image" Target="media/image1426.wmf"/><Relationship Id="rId3908" Type="http://schemas.openxmlformats.org/officeDocument/2006/relationships/image" Target="media/image1952.wmf"/><Relationship Id="rId4072" Type="http://schemas.openxmlformats.org/officeDocument/2006/relationships/image" Target="media/image2034.wmf"/><Relationship Id="rId98" Type="http://schemas.openxmlformats.org/officeDocument/2006/relationships/image" Target="media/image42.wmf"/><Relationship Id="rId829" Type="http://schemas.openxmlformats.org/officeDocument/2006/relationships/image" Target="media/image407.wmf"/><Relationship Id="rId1666" Type="http://schemas.openxmlformats.org/officeDocument/2006/relationships/image" Target="media/image826.wmf"/><Relationship Id="rId1873" Type="http://schemas.openxmlformats.org/officeDocument/2006/relationships/oleObject" Target="embeddings/oleObject925.bin"/><Relationship Id="rId2717" Type="http://schemas.openxmlformats.org/officeDocument/2006/relationships/image" Target="media/image1356.wmf"/><Relationship Id="rId2924" Type="http://schemas.openxmlformats.org/officeDocument/2006/relationships/oleObject" Target="embeddings/oleObject1446.bin"/><Relationship Id="rId1319" Type="http://schemas.openxmlformats.org/officeDocument/2006/relationships/oleObject" Target="embeddings/oleObject648.bin"/><Relationship Id="rId1526" Type="http://schemas.openxmlformats.org/officeDocument/2006/relationships/image" Target="media/image756.wmf"/><Relationship Id="rId1733" Type="http://schemas.openxmlformats.org/officeDocument/2006/relationships/oleObject" Target="embeddings/oleObject855.bin"/><Relationship Id="rId1940" Type="http://schemas.openxmlformats.org/officeDocument/2006/relationships/image" Target="media/image963.wmf"/><Relationship Id="rId25" Type="http://schemas.openxmlformats.org/officeDocument/2006/relationships/oleObject" Target="embeddings/oleObject3.bin"/><Relationship Id="rId1800" Type="http://schemas.openxmlformats.org/officeDocument/2006/relationships/image" Target="media/image893.wmf"/><Relationship Id="rId3698" Type="http://schemas.openxmlformats.org/officeDocument/2006/relationships/image" Target="media/image1847.wmf"/><Relationship Id="rId3558" Type="http://schemas.openxmlformats.org/officeDocument/2006/relationships/oleObject" Target="embeddings/oleObject1763.bin"/><Relationship Id="rId3765" Type="http://schemas.openxmlformats.org/officeDocument/2006/relationships/oleObject" Target="embeddings/oleObject1866.bin"/><Relationship Id="rId3972" Type="http://schemas.openxmlformats.org/officeDocument/2006/relationships/image" Target="media/image1984.wmf"/><Relationship Id="rId479" Type="http://schemas.openxmlformats.org/officeDocument/2006/relationships/image" Target="media/image232.wmf"/><Relationship Id="rId686" Type="http://schemas.openxmlformats.org/officeDocument/2006/relationships/oleObject" Target="embeddings/oleObject332.bin"/><Relationship Id="rId893" Type="http://schemas.openxmlformats.org/officeDocument/2006/relationships/image" Target="media/image439.wmf"/><Relationship Id="rId2367" Type="http://schemas.openxmlformats.org/officeDocument/2006/relationships/oleObject" Target="embeddings/oleObject1172.bin"/><Relationship Id="rId2574" Type="http://schemas.openxmlformats.org/officeDocument/2006/relationships/oleObject" Target="embeddings/oleObject1272.bin"/><Relationship Id="rId2781" Type="http://schemas.openxmlformats.org/officeDocument/2006/relationships/image" Target="media/image1388.wmf"/><Relationship Id="rId3418" Type="http://schemas.openxmlformats.org/officeDocument/2006/relationships/oleObject" Target="embeddings/oleObject1693.bin"/><Relationship Id="rId3625" Type="http://schemas.openxmlformats.org/officeDocument/2006/relationships/oleObject" Target="embeddings/oleObject1796.bin"/><Relationship Id="rId339" Type="http://schemas.openxmlformats.org/officeDocument/2006/relationships/image" Target="media/image163.wmf"/><Relationship Id="rId546" Type="http://schemas.openxmlformats.org/officeDocument/2006/relationships/oleObject" Target="embeddings/oleObject262.bin"/><Relationship Id="rId753" Type="http://schemas.openxmlformats.org/officeDocument/2006/relationships/image" Target="media/image369.wmf"/><Relationship Id="rId1176" Type="http://schemas.openxmlformats.org/officeDocument/2006/relationships/oleObject" Target="embeddings/oleObject577.bin"/><Relationship Id="rId1383" Type="http://schemas.openxmlformats.org/officeDocument/2006/relationships/oleObject" Target="embeddings/oleObject680.bin"/><Relationship Id="rId2227" Type="http://schemas.openxmlformats.org/officeDocument/2006/relationships/oleObject" Target="embeddings/oleObject1102.bin"/><Relationship Id="rId2434" Type="http://schemas.openxmlformats.org/officeDocument/2006/relationships/image" Target="media/image1210.wmf"/><Relationship Id="rId3832" Type="http://schemas.openxmlformats.org/officeDocument/2006/relationships/image" Target="media/image1914.wmf"/><Relationship Id="rId406" Type="http://schemas.openxmlformats.org/officeDocument/2006/relationships/oleObject" Target="embeddings/oleObject192.bin"/><Relationship Id="rId960" Type="http://schemas.openxmlformats.org/officeDocument/2006/relationships/oleObject" Target="embeddings/oleObject469.bin"/><Relationship Id="rId1036" Type="http://schemas.openxmlformats.org/officeDocument/2006/relationships/oleObject" Target="embeddings/oleObject507.bin"/><Relationship Id="rId1243" Type="http://schemas.openxmlformats.org/officeDocument/2006/relationships/image" Target="media/image614.wmf"/><Relationship Id="rId1590" Type="http://schemas.openxmlformats.org/officeDocument/2006/relationships/image" Target="media/image788.wmf"/><Relationship Id="rId2641" Type="http://schemas.openxmlformats.org/officeDocument/2006/relationships/image" Target="media/image1317.wmf"/><Relationship Id="rId613" Type="http://schemas.openxmlformats.org/officeDocument/2006/relationships/image" Target="media/image299.wmf"/><Relationship Id="rId820" Type="http://schemas.openxmlformats.org/officeDocument/2006/relationships/oleObject" Target="embeddings/oleObject399.bin"/><Relationship Id="rId1450" Type="http://schemas.openxmlformats.org/officeDocument/2006/relationships/image" Target="media/image718.wmf"/><Relationship Id="rId2501" Type="http://schemas.openxmlformats.org/officeDocument/2006/relationships/oleObject" Target="embeddings/oleObject1239.bin"/><Relationship Id="rId1103" Type="http://schemas.openxmlformats.org/officeDocument/2006/relationships/image" Target="media/image544.wmf"/><Relationship Id="rId1310" Type="http://schemas.openxmlformats.org/officeDocument/2006/relationships/image" Target="media/image648.wmf"/><Relationship Id="rId4259" Type="http://schemas.openxmlformats.org/officeDocument/2006/relationships/oleObject" Target="embeddings/oleObject2113.bin"/><Relationship Id="rId3068" Type="http://schemas.openxmlformats.org/officeDocument/2006/relationships/oleObject" Target="embeddings/oleObject1518.bin"/><Relationship Id="rId3275" Type="http://schemas.openxmlformats.org/officeDocument/2006/relationships/image" Target="media/image1635.wmf"/><Relationship Id="rId3482" Type="http://schemas.openxmlformats.org/officeDocument/2006/relationships/oleObject" Target="embeddings/oleObject1725.bin"/><Relationship Id="rId4119" Type="http://schemas.openxmlformats.org/officeDocument/2006/relationships/oleObject" Target="embeddings/oleObject2043.bin"/><Relationship Id="rId196" Type="http://schemas.openxmlformats.org/officeDocument/2006/relationships/oleObject" Target="embeddings/oleObject88.bin"/><Relationship Id="rId2084" Type="http://schemas.openxmlformats.org/officeDocument/2006/relationships/image" Target="media/image1035.wmf"/><Relationship Id="rId2291" Type="http://schemas.openxmlformats.org/officeDocument/2006/relationships/oleObject" Target="embeddings/oleObject1134.bin"/><Relationship Id="rId3135" Type="http://schemas.openxmlformats.org/officeDocument/2006/relationships/image" Target="media/image1565.wmf"/><Relationship Id="rId3342" Type="http://schemas.openxmlformats.org/officeDocument/2006/relationships/oleObject" Target="embeddings/oleObject1655.bin"/><Relationship Id="rId263" Type="http://schemas.openxmlformats.org/officeDocument/2006/relationships/image" Target="media/image125.wmf"/><Relationship Id="rId470" Type="http://schemas.openxmlformats.org/officeDocument/2006/relationships/oleObject" Target="embeddings/oleObject224.bin"/><Relationship Id="rId2151" Type="http://schemas.openxmlformats.org/officeDocument/2006/relationships/oleObject" Target="embeddings/oleObject1064.bin"/><Relationship Id="rId3202" Type="http://schemas.openxmlformats.org/officeDocument/2006/relationships/oleObject" Target="embeddings/oleObject1585.bin"/><Relationship Id="rId123" Type="http://schemas.openxmlformats.org/officeDocument/2006/relationships/oleObject" Target="embeddings/oleObject52.bin"/><Relationship Id="rId330" Type="http://schemas.openxmlformats.org/officeDocument/2006/relationships/oleObject" Target="embeddings/oleObject155.bin"/><Relationship Id="rId2011" Type="http://schemas.openxmlformats.org/officeDocument/2006/relationships/oleObject" Target="embeddings/oleObject994.bin"/><Relationship Id="rId2968" Type="http://schemas.openxmlformats.org/officeDocument/2006/relationships/oleObject" Target="embeddings/oleObject1468.bin"/><Relationship Id="rId4183" Type="http://schemas.openxmlformats.org/officeDocument/2006/relationships/oleObject" Target="embeddings/oleObject2075.bin"/><Relationship Id="rId1777" Type="http://schemas.openxmlformats.org/officeDocument/2006/relationships/oleObject" Target="embeddings/oleObject877.bin"/><Relationship Id="rId1984" Type="http://schemas.openxmlformats.org/officeDocument/2006/relationships/image" Target="media/image985.wmf"/><Relationship Id="rId2828" Type="http://schemas.openxmlformats.org/officeDocument/2006/relationships/oleObject" Target="embeddings/oleObject1398.bin"/><Relationship Id="rId69" Type="http://schemas.openxmlformats.org/officeDocument/2006/relationships/oleObject" Target="embeddings/oleObject25.bin"/><Relationship Id="rId1637" Type="http://schemas.openxmlformats.org/officeDocument/2006/relationships/oleObject" Target="embeddings/oleObject807.bin"/><Relationship Id="rId1844" Type="http://schemas.openxmlformats.org/officeDocument/2006/relationships/image" Target="media/image915.wmf"/><Relationship Id="rId4043" Type="http://schemas.openxmlformats.org/officeDocument/2006/relationships/oleObject" Target="embeddings/oleObject2005.bin"/><Relationship Id="rId4250" Type="http://schemas.openxmlformats.org/officeDocument/2006/relationships/image" Target="media/image2123.wmf"/><Relationship Id="rId1704" Type="http://schemas.openxmlformats.org/officeDocument/2006/relationships/image" Target="media/image845.wmf"/><Relationship Id="rId4110" Type="http://schemas.openxmlformats.org/officeDocument/2006/relationships/image" Target="media/image2053.wmf"/><Relationship Id="rId1911" Type="http://schemas.openxmlformats.org/officeDocument/2006/relationships/oleObject" Target="embeddings/oleObject944.bin"/><Relationship Id="rId3669" Type="http://schemas.openxmlformats.org/officeDocument/2006/relationships/oleObject" Target="embeddings/oleObject1818.bin"/><Relationship Id="rId797" Type="http://schemas.openxmlformats.org/officeDocument/2006/relationships/image" Target="media/image391.wmf"/><Relationship Id="rId2478" Type="http://schemas.openxmlformats.org/officeDocument/2006/relationships/image" Target="media/image1232.wmf"/><Relationship Id="rId3876" Type="http://schemas.openxmlformats.org/officeDocument/2006/relationships/image" Target="media/image1936.wmf"/><Relationship Id="rId1287" Type="http://schemas.openxmlformats.org/officeDocument/2006/relationships/image" Target="media/image636.png"/><Relationship Id="rId2685" Type="http://schemas.openxmlformats.org/officeDocument/2006/relationships/image" Target="media/image1340.wmf"/><Relationship Id="rId2892" Type="http://schemas.openxmlformats.org/officeDocument/2006/relationships/oleObject" Target="embeddings/oleObject1430.bin"/><Relationship Id="rId3529" Type="http://schemas.openxmlformats.org/officeDocument/2006/relationships/image" Target="media/image1762.wmf"/><Relationship Id="rId3736" Type="http://schemas.openxmlformats.org/officeDocument/2006/relationships/image" Target="media/image1866.wmf"/><Relationship Id="rId3943" Type="http://schemas.openxmlformats.org/officeDocument/2006/relationships/oleObject" Target="embeddings/oleObject1955.bin"/><Relationship Id="rId657" Type="http://schemas.openxmlformats.org/officeDocument/2006/relationships/image" Target="media/image321.wmf"/><Relationship Id="rId864" Type="http://schemas.openxmlformats.org/officeDocument/2006/relationships/oleObject" Target="embeddings/oleObject421.bin"/><Relationship Id="rId1494" Type="http://schemas.openxmlformats.org/officeDocument/2006/relationships/image" Target="media/image740.wmf"/><Relationship Id="rId2338" Type="http://schemas.openxmlformats.org/officeDocument/2006/relationships/image" Target="media/image1162.wmf"/><Relationship Id="rId2545" Type="http://schemas.openxmlformats.org/officeDocument/2006/relationships/image" Target="media/image1268.wmf"/><Relationship Id="rId2752" Type="http://schemas.openxmlformats.org/officeDocument/2006/relationships/oleObject" Target="embeddings/oleObject1360.bin"/><Relationship Id="rId3803" Type="http://schemas.openxmlformats.org/officeDocument/2006/relationships/oleObject" Target="embeddings/oleObject1885.bin"/><Relationship Id="rId517" Type="http://schemas.openxmlformats.org/officeDocument/2006/relationships/image" Target="media/image251.wmf"/><Relationship Id="rId724" Type="http://schemas.openxmlformats.org/officeDocument/2006/relationships/oleObject" Target="embeddings/oleObject351.bin"/><Relationship Id="rId931" Type="http://schemas.openxmlformats.org/officeDocument/2006/relationships/image" Target="media/image458.wmf"/><Relationship Id="rId1147" Type="http://schemas.openxmlformats.org/officeDocument/2006/relationships/image" Target="media/image566.wmf"/><Relationship Id="rId1354" Type="http://schemas.openxmlformats.org/officeDocument/2006/relationships/image" Target="media/image670.wmf"/><Relationship Id="rId1561" Type="http://schemas.openxmlformats.org/officeDocument/2006/relationships/oleObject" Target="embeddings/oleObject769.bin"/><Relationship Id="rId2405" Type="http://schemas.openxmlformats.org/officeDocument/2006/relationships/oleObject" Target="embeddings/oleObject1191.bin"/><Relationship Id="rId2612" Type="http://schemas.openxmlformats.org/officeDocument/2006/relationships/oleObject" Target="embeddings/oleObject1291.bin"/><Relationship Id="rId60" Type="http://schemas.openxmlformats.org/officeDocument/2006/relationships/image" Target="media/image23.wmf"/><Relationship Id="rId1007" Type="http://schemas.openxmlformats.org/officeDocument/2006/relationships/image" Target="media/image496.wmf"/><Relationship Id="rId1214" Type="http://schemas.openxmlformats.org/officeDocument/2006/relationships/oleObject" Target="embeddings/oleObject596.bin"/><Relationship Id="rId1421" Type="http://schemas.openxmlformats.org/officeDocument/2006/relationships/oleObject" Target="embeddings/oleObject699.bin"/><Relationship Id="rId3179" Type="http://schemas.openxmlformats.org/officeDocument/2006/relationships/image" Target="media/image1587.wmf"/><Relationship Id="rId3386" Type="http://schemas.openxmlformats.org/officeDocument/2006/relationships/oleObject" Target="embeddings/oleObject1677.bin"/><Relationship Id="rId3593" Type="http://schemas.openxmlformats.org/officeDocument/2006/relationships/image" Target="media/image1794.wmf"/><Relationship Id="rId2195" Type="http://schemas.openxmlformats.org/officeDocument/2006/relationships/oleObject" Target="embeddings/oleObject1086.bin"/><Relationship Id="rId3039" Type="http://schemas.openxmlformats.org/officeDocument/2006/relationships/image" Target="media/image1517.wmf"/><Relationship Id="rId3246" Type="http://schemas.openxmlformats.org/officeDocument/2006/relationships/oleObject" Target="embeddings/oleObject1607.bin"/><Relationship Id="rId3453" Type="http://schemas.openxmlformats.org/officeDocument/2006/relationships/image" Target="media/image1724.wmf"/><Relationship Id="rId167" Type="http://schemas.openxmlformats.org/officeDocument/2006/relationships/image" Target="media/image77.wmf"/><Relationship Id="rId374" Type="http://schemas.openxmlformats.org/officeDocument/2006/relationships/oleObject" Target="embeddings/oleObject176.bin"/><Relationship Id="rId581" Type="http://schemas.openxmlformats.org/officeDocument/2006/relationships/image" Target="media/image283.wmf"/><Relationship Id="rId2055" Type="http://schemas.openxmlformats.org/officeDocument/2006/relationships/oleObject" Target="embeddings/oleObject1016.bin"/><Relationship Id="rId2262" Type="http://schemas.openxmlformats.org/officeDocument/2006/relationships/image" Target="media/image1124.wmf"/><Relationship Id="rId3106" Type="http://schemas.openxmlformats.org/officeDocument/2006/relationships/oleObject" Target="embeddings/oleObject1537.bin"/><Relationship Id="rId3660" Type="http://schemas.openxmlformats.org/officeDocument/2006/relationships/image" Target="media/image1828.wmf"/><Relationship Id="rId234" Type="http://schemas.openxmlformats.org/officeDocument/2006/relationships/oleObject" Target="embeddings/oleObject107.bin"/><Relationship Id="rId3313" Type="http://schemas.openxmlformats.org/officeDocument/2006/relationships/image" Target="media/image1654.wmf"/><Relationship Id="rId3520" Type="http://schemas.openxmlformats.org/officeDocument/2006/relationships/oleObject" Target="embeddings/oleObject1744.bin"/><Relationship Id="rId441" Type="http://schemas.openxmlformats.org/officeDocument/2006/relationships/image" Target="media/image213.wmf"/><Relationship Id="rId1071" Type="http://schemas.openxmlformats.org/officeDocument/2006/relationships/image" Target="media/image528.wmf"/><Relationship Id="rId2122" Type="http://schemas.openxmlformats.org/officeDocument/2006/relationships/image" Target="media/image1054.wmf"/><Relationship Id="rId301" Type="http://schemas.openxmlformats.org/officeDocument/2006/relationships/image" Target="media/image144.wmf"/><Relationship Id="rId1888" Type="http://schemas.openxmlformats.org/officeDocument/2006/relationships/image" Target="media/image937.wmf"/><Relationship Id="rId2939" Type="http://schemas.openxmlformats.org/officeDocument/2006/relationships/image" Target="media/image1467.wmf"/><Relationship Id="rId4087" Type="http://schemas.openxmlformats.org/officeDocument/2006/relationships/oleObject" Target="embeddings/oleObject2027.bin"/><Relationship Id="rId1748" Type="http://schemas.openxmlformats.org/officeDocument/2006/relationships/image" Target="media/image867.wmf"/><Relationship Id="rId4154" Type="http://schemas.openxmlformats.org/officeDocument/2006/relationships/image" Target="media/image2075.wmf"/><Relationship Id="rId1955" Type="http://schemas.openxmlformats.org/officeDocument/2006/relationships/oleObject" Target="embeddings/oleObject966.bin"/><Relationship Id="rId3170" Type="http://schemas.openxmlformats.org/officeDocument/2006/relationships/oleObject" Target="embeddings/oleObject1569.bin"/><Relationship Id="rId4014" Type="http://schemas.openxmlformats.org/officeDocument/2006/relationships/image" Target="media/image2005.wmf"/><Relationship Id="rId4221" Type="http://schemas.openxmlformats.org/officeDocument/2006/relationships/oleObject" Target="embeddings/oleObject2094.bin"/><Relationship Id="rId1608" Type="http://schemas.openxmlformats.org/officeDocument/2006/relationships/image" Target="media/image797.wmf"/><Relationship Id="rId1815" Type="http://schemas.openxmlformats.org/officeDocument/2006/relationships/oleObject" Target="embeddings/oleObject896.bin"/><Relationship Id="rId3030" Type="http://schemas.openxmlformats.org/officeDocument/2006/relationships/oleObject" Target="embeddings/oleObject1499.bin"/><Relationship Id="rId3987" Type="http://schemas.openxmlformats.org/officeDocument/2006/relationships/oleObject" Target="embeddings/oleObject1977.bin"/><Relationship Id="rId2589" Type="http://schemas.openxmlformats.org/officeDocument/2006/relationships/image" Target="media/image1291.wmf"/><Relationship Id="rId2796" Type="http://schemas.openxmlformats.org/officeDocument/2006/relationships/oleObject" Target="embeddings/oleObject1382.bin"/><Relationship Id="rId3847" Type="http://schemas.openxmlformats.org/officeDocument/2006/relationships/oleObject" Target="embeddings/oleObject1907.bin"/><Relationship Id="rId768" Type="http://schemas.openxmlformats.org/officeDocument/2006/relationships/oleObject" Target="embeddings/oleObject373.bin"/><Relationship Id="rId975" Type="http://schemas.openxmlformats.org/officeDocument/2006/relationships/image" Target="media/image480.wmf"/><Relationship Id="rId1398" Type="http://schemas.openxmlformats.org/officeDocument/2006/relationships/image" Target="media/image692.wmf"/><Relationship Id="rId2449" Type="http://schemas.openxmlformats.org/officeDocument/2006/relationships/oleObject" Target="embeddings/oleObject1213.bin"/><Relationship Id="rId2656" Type="http://schemas.openxmlformats.org/officeDocument/2006/relationships/oleObject" Target="embeddings/oleObject1312.bin"/><Relationship Id="rId2863" Type="http://schemas.openxmlformats.org/officeDocument/2006/relationships/image" Target="media/image1429.wmf"/><Relationship Id="rId3707" Type="http://schemas.openxmlformats.org/officeDocument/2006/relationships/oleObject" Target="embeddings/oleObject1837.bin"/><Relationship Id="rId3914" Type="http://schemas.openxmlformats.org/officeDocument/2006/relationships/image" Target="media/image1955.wmf"/><Relationship Id="rId628" Type="http://schemas.openxmlformats.org/officeDocument/2006/relationships/oleObject" Target="embeddings/oleObject303.bin"/><Relationship Id="rId835" Type="http://schemas.openxmlformats.org/officeDocument/2006/relationships/image" Target="media/image410.wmf"/><Relationship Id="rId1258" Type="http://schemas.openxmlformats.org/officeDocument/2006/relationships/oleObject" Target="embeddings/oleObject618.bin"/><Relationship Id="rId1465" Type="http://schemas.openxmlformats.org/officeDocument/2006/relationships/oleObject" Target="embeddings/oleObject721.bin"/><Relationship Id="rId1672" Type="http://schemas.openxmlformats.org/officeDocument/2006/relationships/image" Target="media/image829.wmf"/><Relationship Id="rId2309" Type="http://schemas.openxmlformats.org/officeDocument/2006/relationships/oleObject" Target="embeddings/oleObject1143.bin"/><Relationship Id="rId2516" Type="http://schemas.openxmlformats.org/officeDocument/2006/relationships/image" Target="media/image1251.wmf"/><Relationship Id="rId2723" Type="http://schemas.openxmlformats.org/officeDocument/2006/relationships/image" Target="media/image1359.wmf"/><Relationship Id="rId1118" Type="http://schemas.openxmlformats.org/officeDocument/2006/relationships/oleObject" Target="embeddings/oleObject548.bin"/><Relationship Id="rId1325" Type="http://schemas.openxmlformats.org/officeDocument/2006/relationships/oleObject" Target="embeddings/oleObject651.bin"/><Relationship Id="rId1532" Type="http://schemas.openxmlformats.org/officeDocument/2006/relationships/image" Target="media/image759.wmf"/><Relationship Id="rId2930" Type="http://schemas.openxmlformats.org/officeDocument/2006/relationships/oleObject" Target="embeddings/oleObject1449.bin"/><Relationship Id="rId902" Type="http://schemas.openxmlformats.org/officeDocument/2006/relationships/oleObject" Target="embeddings/oleObject440.bin"/><Relationship Id="rId3497" Type="http://schemas.openxmlformats.org/officeDocument/2006/relationships/image" Target="media/image1746.wmf"/><Relationship Id="rId31" Type="http://schemas.openxmlformats.org/officeDocument/2006/relationships/oleObject" Target="embeddings/oleObject6.bin"/><Relationship Id="rId2099" Type="http://schemas.openxmlformats.org/officeDocument/2006/relationships/oleObject" Target="embeddings/oleObject1038.bin"/><Relationship Id="rId278" Type="http://schemas.openxmlformats.org/officeDocument/2006/relationships/oleObject" Target="embeddings/oleObject129.bin"/><Relationship Id="rId3357" Type="http://schemas.openxmlformats.org/officeDocument/2006/relationships/image" Target="media/image1676.wmf"/><Relationship Id="rId3564" Type="http://schemas.openxmlformats.org/officeDocument/2006/relationships/oleObject" Target="embeddings/oleObject1766.bin"/><Relationship Id="rId3771" Type="http://schemas.openxmlformats.org/officeDocument/2006/relationships/oleObject" Target="embeddings/oleObject1869.bin"/><Relationship Id="rId485" Type="http://schemas.openxmlformats.org/officeDocument/2006/relationships/image" Target="media/image235.wmf"/><Relationship Id="rId692" Type="http://schemas.openxmlformats.org/officeDocument/2006/relationships/oleObject" Target="embeddings/oleObject335.bin"/><Relationship Id="rId2166" Type="http://schemas.openxmlformats.org/officeDocument/2006/relationships/image" Target="media/image1076.wmf"/><Relationship Id="rId2373" Type="http://schemas.openxmlformats.org/officeDocument/2006/relationships/oleObject" Target="embeddings/oleObject1175.bin"/><Relationship Id="rId2580" Type="http://schemas.openxmlformats.org/officeDocument/2006/relationships/oleObject" Target="embeddings/oleObject1275.bin"/><Relationship Id="rId3217" Type="http://schemas.openxmlformats.org/officeDocument/2006/relationships/image" Target="media/image1606.wmf"/><Relationship Id="rId3424" Type="http://schemas.openxmlformats.org/officeDocument/2006/relationships/oleObject" Target="embeddings/oleObject1696.bin"/><Relationship Id="rId3631" Type="http://schemas.openxmlformats.org/officeDocument/2006/relationships/oleObject" Target="embeddings/oleObject1799.bin"/><Relationship Id="rId138" Type="http://schemas.openxmlformats.org/officeDocument/2006/relationships/image" Target="media/image62.wmf"/><Relationship Id="rId345" Type="http://schemas.openxmlformats.org/officeDocument/2006/relationships/image" Target="media/image166.wmf"/><Relationship Id="rId552" Type="http://schemas.openxmlformats.org/officeDocument/2006/relationships/oleObject" Target="embeddings/oleObject265.bin"/><Relationship Id="rId1182" Type="http://schemas.openxmlformats.org/officeDocument/2006/relationships/oleObject" Target="embeddings/oleObject580.bin"/><Relationship Id="rId2026" Type="http://schemas.openxmlformats.org/officeDocument/2006/relationships/image" Target="media/image1006.wmf"/><Relationship Id="rId2233" Type="http://schemas.openxmlformats.org/officeDocument/2006/relationships/oleObject" Target="embeddings/oleObject1105.bin"/><Relationship Id="rId2440" Type="http://schemas.openxmlformats.org/officeDocument/2006/relationships/image" Target="media/image1213.wmf"/><Relationship Id="rId205" Type="http://schemas.openxmlformats.org/officeDocument/2006/relationships/image" Target="media/image96.wmf"/><Relationship Id="rId412" Type="http://schemas.openxmlformats.org/officeDocument/2006/relationships/oleObject" Target="embeddings/oleObject195.bin"/><Relationship Id="rId1042" Type="http://schemas.openxmlformats.org/officeDocument/2006/relationships/oleObject" Target="embeddings/oleObject510.bin"/><Relationship Id="rId2300" Type="http://schemas.openxmlformats.org/officeDocument/2006/relationships/image" Target="media/image1143.wmf"/><Relationship Id="rId4198" Type="http://schemas.openxmlformats.org/officeDocument/2006/relationships/image" Target="media/image2097.wmf"/><Relationship Id="rId1999" Type="http://schemas.openxmlformats.org/officeDocument/2006/relationships/oleObject" Target="embeddings/oleObject988.bin"/><Relationship Id="rId4058" Type="http://schemas.openxmlformats.org/officeDocument/2006/relationships/image" Target="media/image2027.wmf"/><Relationship Id="rId4265" Type="http://schemas.microsoft.com/office/2011/relationships/people" Target="people.xml"/><Relationship Id="rId1859" Type="http://schemas.openxmlformats.org/officeDocument/2006/relationships/oleObject" Target="embeddings/oleObject918.bin"/><Relationship Id="rId3074" Type="http://schemas.openxmlformats.org/officeDocument/2006/relationships/oleObject" Target="embeddings/oleObject1521.bin"/><Relationship Id="rId4125" Type="http://schemas.openxmlformats.org/officeDocument/2006/relationships/oleObject" Target="embeddings/oleObject2046.bin"/><Relationship Id="rId1719" Type="http://schemas.openxmlformats.org/officeDocument/2006/relationships/oleObject" Target="embeddings/oleObject848.bin"/><Relationship Id="rId1926" Type="http://schemas.openxmlformats.org/officeDocument/2006/relationships/image" Target="media/image956.wmf"/><Relationship Id="rId3281" Type="http://schemas.openxmlformats.org/officeDocument/2006/relationships/image" Target="media/image1638.wmf"/><Relationship Id="rId2090" Type="http://schemas.openxmlformats.org/officeDocument/2006/relationships/image" Target="media/image1038.wmf"/><Relationship Id="rId3141" Type="http://schemas.openxmlformats.org/officeDocument/2006/relationships/image" Target="media/image1568.wmf"/><Relationship Id="rId3001" Type="http://schemas.openxmlformats.org/officeDocument/2006/relationships/image" Target="media/image1498.wmf"/><Relationship Id="rId3958" Type="http://schemas.openxmlformats.org/officeDocument/2006/relationships/image" Target="media/image1977.wmf"/><Relationship Id="rId879" Type="http://schemas.openxmlformats.org/officeDocument/2006/relationships/image" Target="media/image432.wmf"/><Relationship Id="rId2767" Type="http://schemas.openxmlformats.org/officeDocument/2006/relationships/image" Target="media/image1381.wmf"/><Relationship Id="rId739" Type="http://schemas.openxmlformats.org/officeDocument/2006/relationships/image" Target="media/image362.wmf"/><Relationship Id="rId1369" Type="http://schemas.openxmlformats.org/officeDocument/2006/relationships/oleObject" Target="embeddings/oleObject673.bin"/><Relationship Id="rId1576" Type="http://schemas.openxmlformats.org/officeDocument/2006/relationships/image" Target="media/image781.wmf"/><Relationship Id="rId2974" Type="http://schemas.openxmlformats.org/officeDocument/2006/relationships/oleObject" Target="embeddings/oleObject1471.bin"/><Relationship Id="rId3818" Type="http://schemas.openxmlformats.org/officeDocument/2006/relationships/image" Target="media/image1907.wmf"/><Relationship Id="rId946" Type="http://schemas.openxmlformats.org/officeDocument/2006/relationships/oleObject" Target="embeddings/oleObject462.bin"/><Relationship Id="rId1229" Type="http://schemas.openxmlformats.org/officeDocument/2006/relationships/image" Target="media/image607.wmf"/><Relationship Id="rId1783" Type="http://schemas.openxmlformats.org/officeDocument/2006/relationships/oleObject" Target="embeddings/oleObject880.bin"/><Relationship Id="rId1990" Type="http://schemas.openxmlformats.org/officeDocument/2006/relationships/image" Target="media/image988.wmf"/><Relationship Id="rId2627" Type="http://schemas.openxmlformats.org/officeDocument/2006/relationships/image" Target="media/image1310.wmf"/><Relationship Id="rId2834" Type="http://schemas.openxmlformats.org/officeDocument/2006/relationships/oleObject" Target="embeddings/oleObject1401.bin"/><Relationship Id="rId75" Type="http://schemas.openxmlformats.org/officeDocument/2006/relationships/oleObject" Target="embeddings/oleObject28.bin"/><Relationship Id="rId806" Type="http://schemas.openxmlformats.org/officeDocument/2006/relationships/oleObject" Target="embeddings/oleObject392.bin"/><Relationship Id="rId1436" Type="http://schemas.openxmlformats.org/officeDocument/2006/relationships/image" Target="media/image711.wmf"/><Relationship Id="rId1643" Type="http://schemas.openxmlformats.org/officeDocument/2006/relationships/oleObject" Target="embeddings/oleObject810.bin"/><Relationship Id="rId1850" Type="http://schemas.openxmlformats.org/officeDocument/2006/relationships/image" Target="media/image918.wmf"/><Relationship Id="rId2901" Type="http://schemas.openxmlformats.org/officeDocument/2006/relationships/image" Target="media/image1448.wmf"/><Relationship Id="rId1503" Type="http://schemas.openxmlformats.org/officeDocument/2006/relationships/oleObject" Target="embeddings/oleObject740.bin"/><Relationship Id="rId1710" Type="http://schemas.openxmlformats.org/officeDocument/2006/relationships/image" Target="media/image848.wmf"/><Relationship Id="rId3468" Type="http://schemas.openxmlformats.org/officeDocument/2006/relationships/oleObject" Target="embeddings/oleObject1718.bin"/><Relationship Id="rId3675" Type="http://schemas.openxmlformats.org/officeDocument/2006/relationships/oleObject" Target="embeddings/oleObject1821.bin"/><Relationship Id="rId3882" Type="http://schemas.openxmlformats.org/officeDocument/2006/relationships/image" Target="media/image1939.wmf"/><Relationship Id="rId389" Type="http://schemas.openxmlformats.org/officeDocument/2006/relationships/image" Target="media/image187.wmf"/><Relationship Id="rId596" Type="http://schemas.openxmlformats.org/officeDocument/2006/relationships/oleObject" Target="embeddings/oleObject287.bin"/><Relationship Id="rId2277" Type="http://schemas.openxmlformats.org/officeDocument/2006/relationships/oleObject" Target="embeddings/oleObject1127.bin"/><Relationship Id="rId2484" Type="http://schemas.openxmlformats.org/officeDocument/2006/relationships/image" Target="media/image1235.wmf"/><Relationship Id="rId2691" Type="http://schemas.openxmlformats.org/officeDocument/2006/relationships/image" Target="media/image1343.wmf"/><Relationship Id="rId3328" Type="http://schemas.openxmlformats.org/officeDocument/2006/relationships/oleObject" Target="embeddings/oleObject1648.bin"/><Relationship Id="rId3535" Type="http://schemas.openxmlformats.org/officeDocument/2006/relationships/image" Target="media/image1765.wmf"/><Relationship Id="rId3742" Type="http://schemas.openxmlformats.org/officeDocument/2006/relationships/image" Target="media/image1869.wmf"/><Relationship Id="rId249" Type="http://schemas.openxmlformats.org/officeDocument/2006/relationships/image" Target="media/image118.wmf"/><Relationship Id="rId456" Type="http://schemas.openxmlformats.org/officeDocument/2006/relationships/oleObject" Target="embeddings/oleObject217.bin"/><Relationship Id="rId663" Type="http://schemas.openxmlformats.org/officeDocument/2006/relationships/image" Target="media/image324.wmf"/><Relationship Id="rId870" Type="http://schemas.openxmlformats.org/officeDocument/2006/relationships/oleObject" Target="embeddings/oleObject424.bin"/><Relationship Id="rId1086" Type="http://schemas.openxmlformats.org/officeDocument/2006/relationships/oleObject" Target="embeddings/oleObject532.bin"/><Relationship Id="rId1293" Type="http://schemas.openxmlformats.org/officeDocument/2006/relationships/oleObject" Target="embeddings/oleObject635.bin"/><Relationship Id="rId2137" Type="http://schemas.openxmlformats.org/officeDocument/2006/relationships/oleObject" Target="embeddings/oleObject1057.bin"/><Relationship Id="rId2344" Type="http://schemas.openxmlformats.org/officeDocument/2006/relationships/image" Target="media/image1165.wmf"/><Relationship Id="rId2551" Type="http://schemas.openxmlformats.org/officeDocument/2006/relationships/image" Target="media/image1271.wmf"/><Relationship Id="rId109" Type="http://schemas.openxmlformats.org/officeDocument/2006/relationships/oleObject" Target="embeddings/oleObject45.bin"/><Relationship Id="rId316" Type="http://schemas.openxmlformats.org/officeDocument/2006/relationships/oleObject" Target="embeddings/oleObject148.bin"/><Relationship Id="rId523" Type="http://schemas.openxmlformats.org/officeDocument/2006/relationships/image" Target="media/image254.wmf"/><Relationship Id="rId1153" Type="http://schemas.openxmlformats.org/officeDocument/2006/relationships/image" Target="media/image569.wmf"/><Relationship Id="rId2204" Type="http://schemas.openxmlformats.org/officeDocument/2006/relationships/image" Target="media/image1095.wmf"/><Relationship Id="rId3602" Type="http://schemas.openxmlformats.org/officeDocument/2006/relationships/oleObject" Target="embeddings/oleObject1785.bin"/><Relationship Id="rId730" Type="http://schemas.openxmlformats.org/officeDocument/2006/relationships/oleObject" Target="embeddings/oleObject354.bin"/><Relationship Id="rId1013" Type="http://schemas.openxmlformats.org/officeDocument/2006/relationships/image" Target="media/image499.wmf"/><Relationship Id="rId1360" Type="http://schemas.openxmlformats.org/officeDocument/2006/relationships/image" Target="media/image673.wmf"/><Relationship Id="rId2411" Type="http://schemas.openxmlformats.org/officeDocument/2006/relationships/oleObject" Target="embeddings/oleObject1194.bin"/><Relationship Id="rId4169" Type="http://schemas.openxmlformats.org/officeDocument/2006/relationships/oleObject" Target="embeddings/oleObject2068.bin"/><Relationship Id="rId1220" Type="http://schemas.openxmlformats.org/officeDocument/2006/relationships/oleObject" Target="embeddings/oleObject599.bin"/><Relationship Id="rId3185" Type="http://schemas.openxmlformats.org/officeDocument/2006/relationships/image" Target="media/image1590.wmf"/><Relationship Id="rId3392" Type="http://schemas.openxmlformats.org/officeDocument/2006/relationships/oleObject" Target="embeddings/oleObject1680.bin"/><Relationship Id="rId4029" Type="http://schemas.openxmlformats.org/officeDocument/2006/relationships/oleObject" Target="embeddings/oleObject1998.bin"/><Relationship Id="rId4236" Type="http://schemas.openxmlformats.org/officeDocument/2006/relationships/image" Target="media/image2116.wmf"/><Relationship Id="rId3045" Type="http://schemas.openxmlformats.org/officeDocument/2006/relationships/image" Target="media/image1520.wmf"/><Relationship Id="rId3252" Type="http://schemas.openxmlformats.org/officeDocument/2006/relationships/oleObject" Target="embeddings/oleObject1610.bin"/><Relationship Id="rId173" Type="http://schemas.openxmlformats.org/officeDocument/2006/relationships/image" Target="media/image80.wmf"/><Relationship Id="rId380" Type="http://schemas.openxmlformats.org/officeDocument/2006/relationships/oleObject" Target="embeddings/oleObject179.bin"/><Relationship Id="rId2061" Type="http://schemas.openxmlformats.org/officeDocument/2006/relationships/oleObject" Target="embeddings/oleObject1019.bin"/><Relationship Id="rId3112" Type="http://schemas.openxmlformats.org/officeDocument/2006/relationships/oleObject" Target="embeddings/oleObject1540.bin"/><Relationship Id="rId240" Type="http://schemas.openxmlformats.org/officeDocument/2006/relationships/oleObject" Target="embeddings/oleObject110.bin"/><Relationship Id="rId100" Type="http://schemas.openxmlformats.org/officeDocument/2006/relationships/image" Target="media/image43.wmf"/><Relationship Id="rId2878" Type="http://schemas.openxmlformats.org/officeDocument/2006/relationships/oleObject" Target="embeddings/oleObject1423.bin"/><Relationship Id="rId3929" Type="http://schemas.openxmlformats.org/officeDocument/2006/relationships/oleObject" Target="embeddings/oleObject1948.bin"/><Relationship Id="rId4093" Type="http://schemas.openxmlformats.org/officeDocument/2006/relationships/oleObject" Target="embeddings/oleObject2030.bin"/><Relationship Id="rId1687" Type="http://schemas.openxmlformats.org/officeDocument/2006/relationships/oleObject" Target="embeddings/oleObject832.bin"/><Relationship Id="rId1894" Type="http://schemas.openxmlformats.org/officeDocument/2006/relationships/image" Target="media/image940.wmf"/><Relationship Id="rId2738" Type="http://schemas.openxmlformats.org/officeDocument/2006/relationships/oleObject" Target="embeddings/oleObject1353.bin"/><Relationship Id="rId2945" Type="http://schemas.openxmlformats.org/officeDocument/2006/relationships/image" Target="media/image1470.wmf"/><Relationship Id="rId917" Type="http://schemas.openxmlformats.org/officeDocument/2006/relationships/image" Target="media/image451.wmf"/><Relationship Id="rId1547" Type="http://schemas.openxmlformats.org/officeDocument/2006/relationships/oleObject" Target="embeddings/oleObject762.bin"/><Relationship Id="rId1754" Type="http://schemas.openxmlformats.org/officeDocument/2006/relationships/image" Target="media/image870.wmf"/><Relationship Id="rId1961" Type="http://schemas.openxmlformats.org/officeDocument/2006/relationships/oleObject" Target="embeddings/oleObject969.bin"/><Relationship Id="rId2805" Type="http://schemas.openxmlformats.org/officeDocument/2006/relationships/image" Target="media/image1400.wmf"/><Relationship Id="rId4160" Type="http://schemas.openxmlformats.org/officeDocument/2006/relationships/image" Target="media/image2078.wmf"/><Relationship Id="rId46" Type="http://schemas.openxmlformats.org/officeDocument/2006/relationships/image" Target="media/image16.wmf"/><Relationship Id="rId1407" Type="http://schemas.openxmlformats.org/officeDocument/2006/relationships/oleObject" Target="embeddings/oleObject692.bin"/><Relationship Id="rId1614" Type="http://schemas.openxmlformats.org/officeDocument/2006/relationships/image" Target="media/image800.wmf"/><Relationship Id="rId1821" Type="http://schemas.openxmlformats.org/officeDocument/2006/relationships/oleObject" Target="embeddings/oleObject899.bin"/><Relationship Id="rId4020" Type="http://schemas.openxmlformats.org/officeDocument/2006/relationships/image" Target="media/image2008.wmf"/><Relationship Id="rId3579" Type="http://schemas.openxmlformats.org/officeDocument/2006/relationships/image" Target="media/image1787.wmf"/><Relationship Id="rId3786" Type="http://schemas.openxmlformats.org/officeDocument/2006/relationships/image" Target="media/image1891.wmf"/><Relationship Id="rId2388" Type="http://schemas.openxmlformats.org/officeDocument/2006/relationships/image" Target="media/image1187.wmf"/><Relationship Id="rId2595" Type="http://schemas.openxmlformats.org/officeDocument/2006/relationships/image" Target="media/image1294.wmf"/><Relationship Id="rId3439" Type="http://schemas.openxmlformats.org/officeDocument/2006/relationships/image" Target="media/image1717.wmf"/><Relationship Id="rId3993" Type="http://schemas.openxmlformats.org/officeDocument/2006/relationships/oleObject" Target="embeddings/oleObject1980.bin"/><Relationship Id="rId567" Type="http://schemas.openxmlformats.org/officeDocument/2006/relationships/image" Target="media/image276.wmf"/><Relationship Id="rId1197" Type="http://schemas.openxmlformats.org/officeDocument/2006/relationships/image" Target="media/image591.wmf"/><Relationship Id="rId2248" Type="http://schemas.openxmlformats.org/officeDocument/2006/relationships/image" Target="media/image1117.wmf"/><Relationship Id="rId3646" Type="http://schemas.openxmlformats.org/officeDocument/2006/relationships/image" Target="media/image1821.wmf"/><Relationship Id="rId3853" Type="http://schemas.openxmlformats.org/officeDocument/2006/relationships/oleObject" Target="embeddings/oleObject1910.bin"/><Relationship Id="rId774" Type="http://schemas.openxmlformats.org/officeDocument/2006/relationships/oleObject" Target="embeddings/oleObject376.bin"/><Relationship Id="rId981" Type="http://schemas.openxmlformats.org/officeDocument/2006/relationships/image" Target="media/image483.wmf"/><Relationship Id="rId1057" Type="http://schemas.openxmlformats.org/officeDocument/2006/relationships/image" Target="media/image521.wmf"/><Relationship Id="rId2455" Type="http://schemas.openxmlformats.org/officeDocument/2006/relationships/oleObject" Target="embeddings/oleObject1216.bin"/><Relationship Id="rId2662" Type="http://schemas.openxmlformats.org/officeDocument/2006/relationships/oleObject" Target="embeddings/oleObject1315.bin"/><Relationship Id="rId3506" Type="http://schemas.openxmlformats.org/officeDocument/2006/relationships/oleObject" Target="embeddings/oleObject1737.bin"/><Relationship Id="rId3713" Type="http://schemas.openxmlformats.org/officeDocument/2006/relationships/oleObject" Target="embeddings/oleObject1840.bin"/><Relationship Id="rId3920" Type="http://schemas.openxmlformats.org/officeDocument/2006/relationships/image" Target="media/image1958.wmf"/><Relationship Id="rId427" Type="http://schemas.openxmlformats.org/officeDocument/2006/relationships/image" Target="media/image206.wmf"/><Relationship Id="rId634" Type="http://schemas.openxmlformats.org/officeDocument/2006/relationships/oleObject" Target="embeddings/oleObject306.bin"/><Relationship Id="rId841" Type="http://schemas.openxmlformats.org/officeDocument/2006/relationships/image" Target="media/image413.wmf"/><Relationship Id="rId1264" Type="http://schemas.openxmlformats.org/officeDocument/2006/relationships/oleObject" Target="embeddings/oleObject621.bin"/><Relationship Id="rId1471" Type="http://schemas.openxmlformats.org/officeDocument/2006/relationships/oleObject" Target="embeddings/oleObject724.bin"/><Relationship Id="rId2108" Type="http://schemas.openxmlformats.org/officeDocument/2006/relationships/image" Target="media/image1047.wmf"/><Relationship Id="rId2315" Type="http://schemas.openxmlformats.org/officeDocument/2006/relationships/oleObject" Target="embeddings/oleObject1146.bin"/><Relationship Id="rId2522" Type="http://schemas.openxmlformats.org/officeDocument/2006/relationships/image" Target="media/image1254.wmf"/><Relationship Id="rId701" Type="http://schemas.openxmlformats.org/officeDocument/2006/relationships/image" Target="media/image343.wmf"/><Relationship Id="rId1124" Type="http://schemas.openxmlformats.org/officeDocument/2006/relationships/oleObject" Target="embeddings/oleObject551.bin"/><Relationship Id="rId1331" Type="http://schemas.openxmlformats.org/officeDocument/2006/relationships/oleObject" Target="embeddings/oleObject654.bin"/><Relationship Id="rId3089" Type="http://schemas.openxmlformats.org/officeDocument/2006/relationships/image" Target="media/image1542.wmf"/><Relationship Id="rId3296" Type="http://schemas.openxmlformats.org/officeDocument/2006/relationships/oleObject" Target="embeddings/oleObject1632.bin"/><Relationship Id="rId3156" Type="http://schemas.openxmlformats.org/officeDocument/2006/relationships/oleObject" Target="embeddings/oleObject1562.bin"/><Relationship Id="rId3363" Type="http://schemas.openxmlformats.org/officeDocument/2006/relationships/image" Target="media/image1679.wmf"/><Relationship Id="rId4207" Type="http://schemas.openxmlformats.org/officeDocument/2006/relationships/oleObject" Target="embeddings/oleObject2087.bin"/><Relationship Id="rId284" Type="http://schemas.openxmlformats.org/officeDocument/2006/relationships/oleObject" Target="embeddings/oleObject132.bin"/><Relationship Id="rId491" Type="http://schemas.openxmlformats.org/officeDocument/2006/relationships/image" Target="media/image238.wmf"/><Relationship Id="rId2172" Type="http://schemas.openxmlformats.org/officeDocument/2006/relationships/image" Target="media/image1079.wmf"/><Relationship Id="rId3016" Type="http://schemas.openxmlformats.org/officeDocument/2006/relationships/oleObject" Target="embeddings/oleObject1492.bin"/><Relationship Id="rId3223" Type="http://schemas.openxmlformats.org/officeDocument/2006/relationships/image" Target="media/image1609.wmf"/><Relationship Id="rId3570" Type="http://schemas.openxmlformats.org/officeDocument/2006/relationships/oleObject" Target="embeddings/oleObject1769.bin"/><Relationship Id="rId144" Type="http://schemas.openxmlformats.org/officeDocument/2006/relationships/image" Target="media/image65.wmf"/><Relationship Id="rId3430" Type="http://schemas.openxmlformats.org/officeDocument/2006/relationships/oleObject" Target="embeddings/oleObject1699.bin"/><Relationship Id="rId351" Type="http://schemas.openxmlformats.org/officeDocument/2006/relationships/image" Target="media/image169.wmf"/><Relationship Id="rId2032" Type="http://schemas.openxmlformats.org/officeDocument/2006/relationships/image" Target="media/image1009.wmf"/><Relationship Id="rId2989" Type="http://schemas.openxmlformats.org/officeDocument/2006/relationships/image" Target="media/image1492.wmf"/><Relationship Id="rId211" Type="http://schemas.openxmlformats.org/officeDocument/2006/relationships/image" Target="media/image99.wmf"/><Relationship Id="rId1798" Type="http://schemas.openxmlformats.org/officeDocument/2006/relationships/image" Target="media/image892.wmf"/><Relationship Id="rId2849" Type="http://schemas.openxmlformats.org/officeDocument/2006/relationships/image" Target="media/image1422.wmf"/><Relationship Id="rId1658" Type="http://schemas.openxmlformats.org/officeDocument/2006/relationships/image" Target="media/image822.wmf"/><Relationship Id="rId1865" Type="http://schemas.openxmlformats.org/officeDocument/2006/relationships/oleObject" Target="embeddings/oleObject921.bin"/><Relationship Id="rId2709" Type="http://schemas.openxmlformats.org/officeDocument/2006/relationships/image" Target="media/image1352.wmf"/><Relationship Id="rId4064" Type="http://schemas.openxmlformats.org/officeDocument/2006/relationships/image" Target="media/image2030.wmf"/><Relationship Id="rId1518" Type="http://schemas.openxmlformats.org/officeDocument/2006/relationships/image" Target="media/image752.wmf"/><Relationship Id="rId2916" Type="http://schemas.openxmlformats.org/officeDocument/2006/relationships/oleObject" Target="embeddings/oleObject1442.bin"/><Relationship Id="rId3080" Type="http://schemas.openxmlformats.org/officeDocument/2006/relationships/oleObject" Target="embeddings/oleObject1524.bin"/><Relationship Id="rId4131" Type="http://schemas.openxmlformats.org/officeDocument/2006/relationships/oleObject" Target="embeddings/oleObject2049.bin"/><Relationship Id="rId1725" Type="http://schemas.openxmlformats.org/officeDocument/2006/relationships/oleObject" Target="embeddings/oleObject851.bin"/><Relationship Id="rId1932" Type="http://schemas.openxmlformats.org/officeDocument/2006/relationships/image" Target="media/image959.wmf"/><Relationship Id="rId17" Type="http://schemas.openxmlformats.org/officeDocument/2006/relationships/hyperlink" Target="http://help.mrl.sci.utah.edu/help/index.jsp" TargetMode="External"/><Relationship Id="rId3897" Type="http://schemas.openxmlformats.org/officeDocument/2006/relationships/oleObject" Target="embeddings/oleObject1932.bin"/><Relationship Id="rId2499" Type="http://schemas.openxmlformats.org/officeDocument/2006/relationships/oleObject" Target="embeddings/oleObject1238.bin"/><Relationship Id="rId3757" Type="http://schemas.openxmlformats.org/officeDocument/2006/relationships/oleObject" Target="embeddings/oleObject1862.bin"/><Relationship Id="rId3964" Type="http://schemas.openxmlformats.org/officeDocument/2006/relationships/image" Target="media/image1980.wmf"/><Relationship Id="rId1" Type="http://schemas.openxmlformats.org/officeDocument/2006/relationships/customXml" Target="../customXml/item1.xml"/><Relationship Id="rId678" Type="http://schemas.openxmlformats.org/officeDocument/2006/relationships/oleObject" Target="embeddings/oleObject328.bin"/><Relationship Id="rId885" Type="http://schemas.openxmlformats.org/officeDocument/2006/relationships/image" Target="media/image435.wmf"/><Relationship Id="rId2359" Type="http://schemas.openxmlformats.org/officeDocument/2006/relationships/oleObject" Target="embeddings/oleObject1168.bin"/><Relationship Id="rId2566" Type="http://schemas.openxmlformats.org/officeDocument/2006/relationships/image" Target="media/image1279.emf"/><Relationship Id="rId2773" Type="http://schemas.openxmlformats.org/officeDocument/2006/relationships/image" Target="media/image1384.wmf"/><Relationship Id="rId2980" Type="http://schemas.openxmlformats.org/officeDocument/2006/relationships/oleObject" Target="embeddings/oleObject1474.bin"/><Relationship Id="rId3617" Type="http://schemas.openxmlformats.org/officeDocument/2006/relationships/oleObject" Target="embeddings/oleObject1792.bin"/><Relationship Id="rId3824" Type="http://schemas.openxmlformats.org/officeDocument/2006/relationships/image" Target="media/image1910.wmf"/><Relationship Id="rId538" Type="http://schemas.openxmlformats.org/officeDocument/2006/relationships/oleObject" Target="embeddings/oleObject258.bin"/><Relationship Id="rId745" Type="http://schemas.openxmlformats.org/officeDocument/2006/relationships/image" Target="media/image365.wmf"/><Relationship Id="rId952" Type="http://schemas.openxmlformats.org/officeDocument/2006/relationships/oleObject" Target="embeddings/oleObject465.bin"/><Relationship Id="rId1168" Type="http://schemas.openxmlformats.org/officeDocument/2006/relationships/oleObject" Target="embeddings/oleObject573.bin"/><Relationship Id="rId1375" Type="http://schemas.openxmlformats.org/officeDocument/2006/relationships/oleObject" Target="embeddings/oleObject676.bin"/><Relationship Id="rId1582" Type="http://schemas.openxmlformats.org/officeDocument/2006/relationships/image" Target="media/image784.wmf"/><Relationship Id="rId2219" Type="http://schemas.openxmlformats.org/officeDocument/2006/relationships/oleObject" Target="embeddings/oleObject1098.bin"/><Relationship Id="rId2426" Type="http://schemas.openxmlformats.org/officeDocument/2006/relationships/image" Target="media/image1206.wmf"/><Relationship Id="rId2633" Type="http://schemas.openxmlformats.org/officeDocument/2006/relationships/image" Target="media/image1313.emf"/><Relationship Id="rId81" Type="http://schemas.openxmlformats.org/officeDocument/2006/relationships/oleObject" Target="embeddings/oleObject31.bin"/><Relationship Id="rId605" Type="http://schemas.openxmlformats.org/officeDocument/2006/relationships/image" Target="media/image295.wmf"/><Relationship Id="rId812" Type="http://schemas.openxmlformats.org/officeDocument/2006/relationships/oleObject" Target="embeddings/oleObject395.bin"/><Relationship Id="rId1028" Type="http://schemas.openxmlformats.org/officeDocument/2006/relationships/oleObject" Target="embeddings/oleObject503.bin"/><Relationship Id="rId1235" Type="http://schemas.openxmlformats.org/officeDocument/2006/relationships/image" Target="media/image610.wmf"/><Relationship Id="rId1442" Type="http://schemas.openxmlformats.org/officeDocument/2006/relationships/image" Target="media/image714.wmf"/><Relationship Id="rId2840" Type="http://schemas.openxmlformats.org/officeDocument/2006/relationships/oleObject" Target="embeddings/oleObject1404.bin"/><Relationship Id="rId1302" Type="http://schemas.openxmlformats.org/officeDocument/2006/relationships/image" Target="media/image644.wmf"/><Relationship Id="rId2700" Type="http://schemas.openxmlformats.org/officeDocument/2006/relationships/oleObject" Target="embeddings/oleObject1334.bin"/><Relationship Id="rId3267" Type="http://schemas.openxmlformats.org/officeDocument/2006/relationships/image" Target="media/image1631.wmf"/><Relationship Id="rId188" Type="http://schemas.openxmlformats.org/officeDocument/2006/relationships/oleObject" Target="embeddings/oleObject84.bin"/><Relationship Id="rId395" Type="http://schemas.openxmlformats.org/officeDocument/2006/relationships/image" Target="media/image190.wmf"/><Relationship Id="rId2076" Type="http://schemas.openxmlformats.org/officeDocument/2006/relationships/image" Target="media/image1031.wmf"/><Relationship Id="rId3474" Type="http://schemas.openxmlformats.org/officeDocument/2006/relationships/oleObject" Target="embeddings/oleObject1721.bin"/><Relationship Id="rId3681" Type="http://schemas.openxmlformats.org/officeDocument/2006/relationships/oleObject" Target="embeddings/oleObject1824.bin"/><Relationship Id="rId2283" Type="http://schemas.openxmlformats.org/officeDocument/2006/relationships/oleObject" Target="embeddings/oleObject1130.bin"/><Relationship Id="rId2490" Type="http://schemas.openxmlformats.org/officeDocument/2006/relationships/image" Target="media/image1238.wmf"/><Relationship Id="rId3127" Type="http://schemas.openxmlformats.org/officeDocument/2006/relationships/image" Target="media/image1561.wmf"/><Relationship Id="rId3334" Type="http://schemas.openxmlformats.org/officeDocument/2006/relationships/oleObject" Target="embeddings/oleObject1651.bin"/><Relationship Id="rId3541" Type="http://schemas.openxmlformats.org/officeDocument/2006/relationships/image" Target="media/image1768.wmf"/><Relationship Id="rId255" Type="http://schemas.openxmlformats.org/officeDocument/2006/relationships/image" Target="media/image121.wmf"/><Relationship Id="rId462" Type="http://schemas.openxmlformats.org/officeDocument/2006/relationships/oleObject" Target="embeddings/oleObject220.bin"/><Relationship Id="rId1092" Type="http://schemas.openxmlformats.org/officeDocument/2006/relationships/oleObject" Target="embeddings/oleObject535.bin"/><Relationship Id="rId2143" Type="http://schemas.openxmlformats.org/officeDocument/2006/relationships/oleObject" Target="embeddings/oleObject1060.bin"/><Relationship Id="rId2350" Type="http://schemas.openxmlformats.org/officeDocument/2006/relationships/image" Target="media/image1168.wmf"/><Relationship Id="rId3401" Type="http://schemas.openxmlformats.org/officeDocument/2006/relationships/image" Target="media/image1698.wmf"/><Relationship Id="rId115" Type="http://schemas.openxmlformats.org/officeDocument/2006/relationships/oleObject" Target="embeddings/oleObject48.bin"/><Relationship Id="rId322" Type="http://schemas.openxmlformats.org/officeDocument/2006/relationships/oleObject" Target="embeddings/oleObject151.bin"/><Relationship Id="rId2003" Type="http://schemas.openxmlformats.org/officeDocument/2006/relationships/oleObject" Target="embeddings/oleObject990.bin"/><Relationship Id="rId2210" Type="http://schemas.openxmlformats.org/officeDocument/2006/relationships/image" Target="media/image1098.wmf"/><Relationship Id="rId4175" Type="http://schemas.openxmlformats.org/officeDocument/2006/relationships/oleObject" Target="embeddings/oleObject2071.bin"/><Relationship Id="rId1769" Type="http://schemas.openxmlformats.org/officeDocument/2006/relationships/oleObject" Target="embeddings/oleObject873.bin"/><Relationship Id="rId1976" Type="http://schemas.openxmlformats.org/officeDocument/2006/relationships/image" Target="media/image981.wmf"/><Relationship Id="rId3191" Type="http://schemas.openxmlformats.org/officeDocument/2006/relationships/image" Target="media/image1593.wmf"/><Relationship Id="rId4035" Type="http://schemas.openxmlformats.org/officeDocument/2006/relationships/oleObject" Target="embeddings/oleObject2001.bin"/><Relationship Id="rId4242" Type="http://schemas.openxmlformats.org/officeDocument/2006/relationships/image" Target="media/image2119.wmf"/><Relationship Id="rId1629" Type="http://schemas.openxmlformats.org/officeDocument/2006/relationships/oleObject" Target="embeddings/oleObject803.bin"/><Relationship Id="rId1836" Type="http://schemas.openxmlformats.org/officeDocument/2006/relationships/image" Target="media/image911.wmf"/><Relationship Id="rId1903" Type="http://schemas.openxmlformats.org/officeDocument/2006/relationships/oleObject" Target="embeddings/oleObject940.bin"/><Relationship Id="rId3051" Type="http://schemas.openxmlformats.org/officeDocument/2006/relationships/image" Target="media/image1523.wmf"/><Relationship Id="rId4102" Type="http://schemas.openxmlformats.org/officeDocument/2006/relationships/image" Target="media/image2049.wmf"/><Relationship Id="rId3868" Type="http://schemas.openxmlformats.org/officeDocument/2006/relationships/image" Target="media/image1932.wmf"/><Relationship Id="rId789" Type="http://schemas.openxmlformats.org/officeDocument/2006/relationships/image" Target="media/image387.wmf"/><Relationship Id="rId996" Type="http://schemas.openxmlformats.org/officeDocument/2006/relationships/oleObject" Target="embeddings/oleObject487.bin"/><Relationship Id="rId2677" Type="http://schemas.openxmlformats.org/officeDocument/2006/relationships/image" Target="media/image1336.wmf"/><Relationship Id="rId2884" Type="http://schemas.openxmlformats.org/officeDocument/2006/relationships/oleObject" Target="embeddings/oleObject1426.bin"/><Relationship Id="rId3728" Type="http://schemas.openxmlformats.org/officeDocument/2006/relationships/image" Target="media/image1862.wmf"/><Relationship Id="rId649" Type="http://schemas.openxmlformats.org/officeDocument/2006/relationships/image" Target="media/image317.wmf"/><Relationship Id="rId856" Type="http://schemas.openxmlformats.org/officeDocument/2006/relationships/oleObject" Target="embeddings/oleObject417.bin"/><Relationship Id="rId1279" Type="http://schemas.openxmlformats.org/officeDocument/2006/relationships/image" Target="media/image632.wmf"/><Relationship Id="rId1486" Type="http://schemas.openxmlformats.org/officeDocument/2006/relationships/image" Target="media/image736.wmf"/><Relationship Id="rId2537" Type="http://schemas.openxmlformats.org/officeDocument/2006/relationships/image" Target="media/image1262.wmf"/><Relationship Id="rId3935" Type="http://schemas.openxmlformats.org/officeDocument/2006/relationships/oleObject" Target="embeddings/oleObject1951.bin"/><Relationship Id="rId509" Type="http://schemas.openxmlformats.org/officeDocument/2006/relationships/image" Target="media/image247.wmf"/><Relationship Id="rId1139" Type="http://schemas.openxmlformats.org/officeDocument/2006/relationships/image" Target="media/image562.wmf"/><Relationship Id="rId1346" Type="http://schemas.openxmlformats.org/officeDocument/2006/relationships/image" Target="media/image666.wmf"/><Relationship Id="rId1693" Type="http://schemas.openxmlformats.org/officeDocument/2006/relationships/oleObject" Target="embeddings/oleObject835.bin"/><Relationship Id="rId2744" Type="http://schemas.openxmlformats.org/officeDocument/2006/relationships/oleObject" Target="embeddings/oleObject1356.bin"/><Relationship Id="rId2951" Type="http://schemas.openxmlformats.org/officeDocument/2006/relationships/image" Target="media/image1473.wmf"/><Relationship Id="rId716" Type="http://schemas.openxmlformats.org/officeDocument/2006/relationships/oleObject" Target="embeddings/oleObject347.bin"/><Relationship Id="rId923" Type="http://schemas.openxmlformats.org/officeDocument/2006/relationships/image" Target="media/image454.wmf"/><Relationship Id="rId1553" Type="http://schemas.openxmlformats.org/officeDocument/2006/relationships/oleObject" Target="embeddings/oleObject765.bin"/><Relationship Id="rId1760" Type="http://schemas.openxmlformats.org/officeDocument/2006/relationships/image" Target="media/image873.wmf"/><Relationship Id="rId2604" Type="http://schemas.openxmlformats.org/officeDocument/2006/relationships/oleObject" Target="embeddings/oleObject1287.bin"/><Relationship Id="rId2811" Type="http://schemas.openxmlformats.org/officeDocument/2006/relationships/image" Target="media/image1403.wmf"/><Relationship Id="rId52" Type="http://schemas.openxmlformats.org/officeDocument/2006/relationships/image" Target="media/image19.wmf"/><Relationship Id="rId1206" Type="http://schemas.openxmlformats.org/officeDocument/2006/relationships/oleObject" Target="embeddings/oleObject592.bin"/><Relationship Id="rId1413" Type="http://schemas.openxmlformats.org/officeDocument/2006/relationships/oleObject" Target="embeddings/oleObject695.bin"/><Relationship Id="rId1620" Type="http://schemas.openxmlformats.org/officeDocument/2006/relationships/image" Target="media/image803.wmf"/><Relationship Id="rId3378" Type="http://schemas.openxmlformats.org/officeDocument/2006/relationships/oleObject" Target="embeddings/oleObject1673.bin"/><Relationship Id="rId3585" Type="http://schemas.openxmlformats.org/officeDocument/2006/relationships/image" Target="media/image1790.wmf"/><Relationship Id="rId3792" Type="http://schemas.openxmlformats.org/officeDocument/2006/relationships/image" Target="media/image1894.wmf"/><Relationship Id="rId299" Type="http://schemas.openxmlformats.org/officeDocument/2006/relationships/image" Target="media/image143.wmf"/><Relationship Id="rId2187" Type="http://schemas.openxmlformats.org/officeDocument/2006/relationships/oleObject" Target="embeddings/oleObject1082.bin"/><Relationship Id="rId2394" Type="http://schemas.openxmlformats.org/officeDocument/2006/relationships/image" Target="media/image1190.wmf"/><Relationship Id="rId3238" Type="http://schemas.openxmlformats.org/officeDocument/2006/relationships/oleObject" Target="embeddings/oleObject1603.bin"/><Relationship Id="rId3445" Type="http://schemas.openxmlformats.org/officeDocument/2006/relationships/image" Target="media/image1720.wmf"/><Relationship Id="rId3652" Type="http://schemas.openxmlformats.org/officeDocument/2006/relationships/image" Target="media/image1824.wmf"/><Relationship Id="rId159" Type="http://schemas.openxmlformats.org/officeDocument/2006/relationships/image" Target="media/image73.wmf"/><Relationship Id="rId366" Type="http://schemas.openxmlformats.org/officeDocument/2006/relationships/oleObject" Target="embeddings/oleObject172.bin"/><Relationship Id="rId573" Type="http://schemas.openxmlformats.org/officeDocument/2006/relationships/image" Target="media/image279.wmf"/><Relationship Id="rId780" Type="http://schemas.openxmlformats.org/officeDocument/2006/relationships/oleObject" Target="embeddings/oleObject379.bin"/><Relationship Id="rId2047" Type="http://schemas.openxmlformats.org/officeDocument/2006/relationships/oleObject" Target="embeddings/oleObject1012.bin"/><Relationship Id="rId2254" Type="http://schemas.openxmlformats.org/officeDocument/2006/relationships/image" Target="media/image1120.wmf"/><Relationship Id="rId2461" Type="http://schemas.openxmlformats.org/officeDocument/2006/relationships/oleObject" Target="embeddings/oleObject1219.bin"/><Relationship Id="rId3305" Type="http://schemas.openxmlformats.org/officeDocument/2006/relationships/image" Target="media/image1650.wmf"/><Relationship Id="rId3512" Type="http://schemas.openxmlformats.org/officeDocument/2006/relationships/oleObject" Target="embeddings/oleObject1740.bin"/><Relationship Id="rId226" Type="http://schemas.openxmlformats.org/officeDocument/2006/relationships/oleObject" Target="embeddings/oleObject103.bin"/><Relationship Id="rId433" Type="http://schemas.openxmlformats.org/officeDocument/2006/relationships/image" Target="media/image209.wmf"/><Relationship Id="rId1063" Type="http://schemas.openxmlformats.org/officeDocument/2006/relationships/image" Target="media/image524.wmf"/><Relationship Id="rId1270" Type="http://schemas.openxmlformats.org/officeDocument/2006/relationships/oleObject" Target="embeddings/oleObject624.bin"/><Relationship Id="rId2114" Type="http://schemas.openxmlformats.org/officeDocument/2006/relationships/image" Target="media/image1050.wmf"/><Relationship Id="rId640" Type="http://schemas.openxmlformats.org/officeDocument/2006/relationships/oleObject" Target="embeddings/oleObject309.bin"/><Relationship Id="rId2321" Type="http://schemas.openxmlformats.org/officeDocument/2006/relationships/oleObject" Target="embeddings/oleObject1149.bin"/><Relationship Id="rId4079" Type="http://schemas.openxmlformats.org/officeDocument/2006/relationships/oleObject" Target="embeddings/oleObject2023.bin"/><Relationship Id="rId500" Type="http://schemas.openxmlformats.org/officeDocument/2006/relationships/oleObject" Target="embeddings/oleObject239.bin"/><Relationship Id="rId1130" Type="http://schemas.openxmlformats.org/officeDocument/2006/relationships/oleObject" Target="embeddings/oleObject554.bin"/><Relationship Id="rId1947" Type="http://schemas.openxmlformats.org/officeDocument/2006/relationships/oleObject" Target="embeddings/oleObject962.bin"/><Relationship Id="rId3095" Type="http://schemas.openxmlformats.org/officeDocument/2006/relationships/image" Target="media/image1545.wmf"/><Relationship Id="rId4146" Type="http://schemas.openxmlformats.org/officeDocument/2006/relationships/image" Target="media/image2071.wmf"/><Relationship Id="rId1807" Type="http://schemas.openxmlformats.org/officeDocument/2006/relationships/oleObject" Target="embeddings/oleObject892.bin"/><Relationship Id="rId3162" Type="http://schemas.openxmlformats.org/officeDocument/2006/relationships/oleObject" Target="embeddings/oleObject1565.bin"/><Relationship Id="rId4006" Type="http://schemas.openxmlformats.org/officeDocument/2006/relationships/image" Target="media/image2001.wmf"/><Relationship Id="rId4213" Type="http://schemas.openxmlformats.org/officeDocument/2006/relationships/oleObject" Target="embeddings/oleObject2090.bin"/><Relationship Id="rId290" Type="http://schemas.openxmlformats.org/officeDocument/2006/relationships/oleObject" Target="embeddings/oleObject135.bin"/><Relationship Id="rId3022" Type="http://schemas.openxmlformats.org/officeDocument/2006/relationships/oleObject" Target="embeddings/oleObject1495.bin"/><Relationship Id="rId150" Type="http://schemas.openxmlformats.org/officeDocument/2006/relationships/oleObject" Target="embeddings/oleObject65.bin"/><Relationship Id="rId3979" Type="http://schemas.openxmlformats.org/officeDocument/2006/relationships/oleObject" Target="embeddings/oleObject1973.bin"/><Relationship Id="rId2788" Type="http://schemas.openxmlformats.org/officeDocument/2006/relationships/oleObject" Target="embeddings/oleObject1378.bin"/><Relationship Id="rId2995" Type="http://schemas.openxmlformats.org/officeDocument/2006/relationships/image" Target="media/image1495.wmf"/><Relationship Id="rId3839" Type="http://schemas.openxmlformats.org/officeDocument/2006/relationships/oleObject" Target="embeddings/oleObject1903.bin"/><Relationship Id="rId967" Type="http://schemas.openxmlformats.org/officeDocument/2006/relationships/image" Target="media/image476.wmf"/><Relationship Id="rId1597" Type="http://schemas.openxmlformats.org/officeDocument/2006/relationships/oleObject" Target="embeddings/oleObject787.bin"/><Relationship Id="rId2648" Type="http://schemas.openxmlformats.org/officeDocument/2006/relationships/image" Target="media/image1321.png"/><Relationship Id="rId2855" Type="http://schemas.openxmlformats.org/officeDocument/2006/relationships/image" Target="media/image1425.wmf"/><Relationship Id="rId3906" Type="http://schemas.openxmlformats.org/officeDocument/2006/relationships/image" Target="media/image1951.wmf"/><Relationship Id="rId96" Type="http://schemas.openxmlformats.org/officeDocument/2006/relationships/image" Target="media/image41.wmf"/><Relationship Id="rId827" Type="http://schemas.openxmlformats.org/officeDocument/2006/relationships/image" Target="media/image406.wmf"/><Relationship Id="rId1457" Type="http://schemas.openxmlformats.org/officeDocument/2006/relationships/oleObject" Target="embeddings/oleObject717.bin"/><Relationship Id="rId1664" Type="http://schemas.openxmlformats.org/officeDocument/2006/relationships/image" Target="media/image825.wmf"/><Relationship Id="rId1871" Type="http://schemas.openxmlformats.org/officeDocument/2006/relationships/oleObject" Target="embeddings/oleObject924.bin"/><Relationship Id="rId2508" Type="http://schemas.openxmlformats.org/officeDocument/2006/relationships/image" Target="media/image1247.wmf"/><Relationship Id="rId2715" Type="http://schemas.openxmlformats.org/officeDocument/2006/relationships/image" Target="media/image1355.wmf"/><Relationship Id="rId2922" Type="http://schemas.openxmlformats.org/officeDocument/2006/relationships/oleObject" Target="embeddings/oleObject1445.bin"/><Relationship Id="rId4070" Type="http://schemas.openxmlformats.org/officeDocument/2006/relationships/image" Target="media/image2033.wmf"/><Relationship Id="rId1317" Type="http://schemas.openxmlformats.org/officeDocument/2006/relationships/oleObject" Target="embeddings/oleObject647.bin"/><Relationship Id="rId1524" Type="http://schemas.openxmlformats.org/officeDocument/2006/relationships/image" Target="media/image755.wmf"/><Relationship Id="rId1731" Type="http://schemas.openxmlformats.org/officeDocument/2006/relationships/oleObject" Target="embeddings/oleObject854.bin"/><Relationship Id="rId23" Type="http://schemas.openxmlformats.org/officeDocument/2006/relationships/oleObject" Target="embeddings/oleObject2.bin"/><Relationship Id="rId3489" Type="http://schemas.openxmlformats.org/officeDocument/2006/relationships/image" Target="media/image1742.wmf"/><Relationship Id="rId3696" Type="http://schemas.openxmlformats.org/officeDocument/2006/relationships/image" Target="media/image1846.wmf"/><Relationship Id="rId2298" Type="http://schemas.openxmlformats.org/officeDocument/2006/relationships/image" Target="media/image1142.wmf"/><Relationship Id="rId3349" Type="http://schemas.openxmlformats.org/officeDocument/2006/relationships/image" Target="media/image1672.wmf"/><Relationship Id="rId3556" Type="http://schemas.openxmlformats.org/officeDocument/2006/relationships/oleObject" Target="embeddings/oleObject1762.bin"/><Relationship Id="rId477" Type="http://schemas.openxmlformats.org/officeDocument/2006/relationships/image" Target="media/image231.wmf"/><Relationship Id="rId684" Type="http://schemas.openxmlformats.org/officeDocument/2006/relationships/oleObject" Target="embeddings/oleObject331.bin"/><Relationship Id="rId2158" Type="http://schemas.openxmlformats.org/officeDocument/2006/relationships/image" Target="media/image1072.wmf"/><Relationship Id="rId2365" Type="http://schemas.openxmlformats.org/officeDocument/2006/relationships/oleObject" Target="embeddings/oleObject1171.bin"/><Relationship Id="rId3209" Type="http://schemas.openxmlformats.org/officeDocument/2006/relationships/image" Target="media/image1602.wmf"/><Relationship Id="rId3763" Type="http://schemas.openxmlformats.org/officeDocument/2006/relationships/oleObject" Target="embeddings/oleObject1865.bin"/><Relationship Id="rId3970" Type="http://schemas.openxmlformats.org/officeDocument/2006/relationships/image" Target="media/image1983.wmf"/><Relationship Id="rId337" Type="http://schemas.openxmlformats.org/officeDocument/2006/relationships/image" Target="media/image162.wmf"/><Relationship Id="rId891" Type="http://schemas.openxmlformats.org/officeDocument/2006/relationships/image" Target="media/image438.wmf"/><Relationship Id="rId2018" Type="http://schemas.openxmlformats.org/officeDocument/2006/relationships/image" Target="media/image1002.wmf"/><Relationship Id="rId2572" Type="http://schemas.openxmlformats.org/officeDocument/2006/relationships/oleObject" Target="embeddings/oleObject1271.bin"/><Relationship Id="rId3416" Type="http://schemas.openxmlformats.org/officeDocument/2006/relationships/oleObject" Target="embeddings/oleObject1692.bin"/><Relationship Id="rId3623" Type="http://schemas.openxmlformats.org/officeDocument/2006/relationships/oleObject" Target="embeddings/oleObject1795.bin"/><Relationship Id="rId3830" Type="http://schemas.openxmlformats.org/officeDocument/2006/relationships/image" Target="media/image1913.wmf"/><Relationship Id="rId544" Type="http://schemas.openxmlformats.org/officeDocument/2006/relationships/oleObject" Target="embeddings/oleObject261.bin"/><Relationship Id="rId751" Type="http://schemas.openxmlformats.org/officeDocument/2006/relationships/image" Target="media/image368.wmf"/><Relationship Id="rId1174" Type="http://schemas.openxmlformats.org/officeDocument/2006/relationships/oleObject" Target="embeddings/oleObject576.bin"/><Relationship Id="rId1381" Type="http://schemas.openxmlformats.org/officeDocument/2006/relationships/oleObject" Target="embeddings/oleObject679.bin"/><Relationship Id="rId2225" Type="http://schemas.openxmlformats.org/officeDocument/2006/relationships/oleObject" Target="embeddings/oleObject1101.bin"/><Relationship Id="rId2432" Type="http://schemas.openxmlformats.org/officeDocument/2006/relationships/image" Target="media/image1209.wmf"/><Relationship Id="rId404" Type="http://schemas.openxmlformats.org/officeDocument/2006/relationships/oleObject" Target="embeddings/oleObject191.bin"/><Relationship Id="rId611" Type="http://schemas.openxmlformats.org/officeDocument/2006/relationships/image" Target="media/image298.wmf"/><Relationship Id="rId1034" Type="http://schemas.openxmlformats.org/officeDocument/2006/relationships/oleObject" Target="embeddings/oleObject506.bin"/><Relationship Id="rId1241" Type="http://schemas.openxmlformats.org/officeDocument/2006/relationships/image" Target="media/image613.wmf"/><Relationship Id="rId1101" Type="http://schemas.openxmlformats.org/officeDocument/2006/relationships/image" Target="media/image543.wmf"/><Relationship Id="rId4257" Type="http://schemas.openxmlformats.org/officeDocument/2006/relationships/oleObject" Target="embeddings/oleObject2112.bin"/><Relationship Id="rId3066" Type="http://schemas.openxmlformats.org/officeDocument/2006/relationships/oleObject" Target="embeddings/oleObject1517.bin"/><Relationship Id="rId3273" Type="http://schemas.openxmlformats.org/officeDocument/2006/relationships/image" Target="media/image1634.wmf"/><Relationship Id="rId3480" Type="http://schemas.openxmlformats.org/officeDocument/2006/relationships/oleObject" Target="embeddings/oleObject1724.bin"/><Relationship Id="rId4117" Type="http://schemas.openxmlformats.org/officeDocument/2006/relationships/oleObject" Target="embeddings/oleObject2042.bin"/><Relationship Id="rId194" Type="http://schemas.openxmlformats.org/officeDocument/2006/relationships/oleObject" Target="embeddings/oleObject87.bin"/><Relationship Id="rId1918" Type="http://schemas.openxmlformats.org/officeDocument/2006/relationships/image" Target="media/image952.wmf"/><Relationship Id="rId2082" Type="http://schemas.openxmlformats.org/officeDocument/2006/relationships/image" Target="media/image1034.wmf"/><Relationship Id="rId3133" Type="http://schemas.openxmlformats.org/officeDocument/2006/relationships/image" Target="media/image1564.wmf"/><Relationship Id="rId261" Type="http://schemas.openxmlformats.org/officeDocument/2006/relationships/image" Target="media/image124.wmf"/><Relationship Id="rId3340" Type="http://schemas.openxmlformats.org/officeDocument/2006/relationships/oleObject" Target="embeddings/oleObject1654.bin"/><Relationship Id="rId2899" Type="http://schemas.openxmlformats.org/officeDocument/2006/relationships/image" Target="media/image1447.wmf"/><Relationship Id="rId3200" Type="http://schemas.openxmlformats.org/officeDocument/2006/relationships/oleObject" Target="embeddings/oleObject1584.bin"/><Relationship Id="rId121" Type="http://schemas.openxmlformats.org/officeDocument/2006/relationships/oleObject" Target="embeddings/oleObject51.bin"/><Relationship Id="rId2759" Type="http://schemas.openxmlformats.org/officeDocument/2006/relationships/image" Target="media/image1377.wmf"/><Relationship Id="rId2966" Type="http://schemas.openxmlformats.org/officeDocument/2006/relationships/oleObject" Target="embeddings/oleObject1467.bin"/><Relationship Id="rId938" Type="http://schemas.openxmlformats.org/officeDocument/2006/relationships/oleObject" Target="embeddings/oleObject458.bin"/><Relationship Id="rId1568" Type="http://schemas.openxmlformats.org/officeDocument/2006/relationships/image" Target="media/image777.wmf"/><Relationship Id="rId1775" Type="http://schemas.openxmlformats.org/officeDocument/2006/relationships/oleObject" Target="embeddings/oleObject876.bin"/><Relationship Id="rId2619" Type="http://schemas.openxmlformats.org/officeDocument/2006/relationships/image" Target="media/image1306.wmf"/><Relationship Id="rId2826" Type="http://schemas.openxmlformats.org/officeDocument/2006/relationships/oleObject" Target="embeddings/oleObject1397.bin"/><Relationship Id="rId4181" Type="http://schemas.openxmlformats.org/officeDocument/2006/relationships/oleObject" Target="embeddings/oleObject2074.bin"/><Relationship Id="rId67" Type="http://schemas.openxmlformats.org/officeDocument/2006/relationships/oleObject" Target="embeddings/oleObject24.bin"/><Relationship Id="rId1428" Type="http://schemas.openxmlformats.org/officeDocument/2006/relationships/image" Target="media/image707.wmf"/><Relationship Id="rId1635" Type="http://schemas.openxmlformats.org/officeDocument/2006/relationships/oleObject" Target="embeddings/oleObject806.bin"/><Relationship Id="rId1982" Type="http://schemas.openxmlformats.org/officeDocument/2006/relationships/image" Target="media/image984.wmf"/><Relationship Id="rId4041" Type="http://schemas.openxmlformats.org/officeDocument/2006/relationships/oleObject" Target="embeddings/oleObject2004.bin"/><Relationship Id="rId1842" Type="http://schemas.openxmlformats.org/officeDocument/2006/relationships/image" Target="media/image914.wmf"/><Relationship Id="rId1702" Type="http://schemas.openxmlformats.org/officeDocument/2006/relationships/image" Target="media/image844.wmf"/><Relationship Id="rId3667" Type="http://schemas.openxmlformats.org/officeDocument/2006/relationships/oleObject" Target="embeddings/oleObject1817.bin"/><Relationship Id="rId3874" Type="http://schemas.openxmlformats.org/officeDocument/2006/relationships/image" Target="media/image1935.wmf"/><Relationship Id="rId588" Type="http://schemas.openxmlformats.org/officeDocument/2006/relationships/oleObject" Target="embeddings/oleObject283.bin"/><Relationship Id="rId795" Type="http://schemas.openxmlformats.org/officeDocument/2006/relationships/image" Target="media/image390.wmf"/><Relationship Id="rId2269" Type="http://schemas.openxmlformats.org/officeDocument/2006/relationships/oleObject" Target="embeddings/oleObject1123.bin"/><Relationship Id="rId2476" Type="http://schemas.openxmlformats.org/officeDocument/2006/relationships/image" Target="media/image1231.wmf"/><Relationship Id="rId2683" Type="http://schemas.openxmlformats.org/officeDocument/2006/relationships/image" Target="media/image1339.wmf"/><Relationship Id="rId2890" Type="http://schemas.openxmlformats.org/officeDocument/2006/relationships/oleObject" Target="embeddings/oleObject1429.bin"/><Relationship Id="rId3527" Type="http://schemas.openxmlformats.org/officeDocument/2006/relationships/image" Target="media/image1761.wmf"/><Relationship Id="rId3734" Type="http://schemas.openxmlformats.org/officeDocument/2006/relationships/image" Target="media/image1865.wmf"/><Relationship Id="rId3941" Type="http://schemas.openxmlformats.org/officeDocument/2006/relationships/oleObject" Target="embeddings/oleObject1954.bin"/><Relationship Id="rId448" Type="http://schemas.openxmlformats.org/officeDocument/2006/relationships/oleObject" Target="embeddings/oleObject213.bin"/><Relationship Id="rId655" Type="http://schemas.openxmlformats.org/officeDocument/2006/relationships/image" Target="media/image320.wmf"/><Relationship Id="rId862" Type="http://schemas.openxmlformats.org/officeDocument/2006/relationships/oleObject" Target="embeddings/oleObject420.bin"/><Relationship Id="rId1078" Type="http://schemas.openxmlformats.org/officeDocument/2006/relationships/oleObject" Target="embeddings/oleObject528.bin"/><Relationship Id="rId1285" Type="http://schemas.openxmlformats.org/officeDocument/2006/relationships/image" Target="media/image635.wmf"/><Relationship Id="rId1492" Type="http://schemas.openxmlformats.org/officeDocument/2006/relationships/image" Target="media/image739.wmf"/><Relationship Id="rId2129" Type="http://schemas.openxmlformats.org/officeDocument/2006/relationships/oleObject" Target="embeddings/oleObject1053.bin"/><Relationship Id="rId2336" Type="http://schemas.openxmlformats.org/officeDocument/2006/relationships/image" Target="media/image1161.wmf"/><Relationship Id="rId2543" Type="http://schemas.openxmlformats.org/officeDocument/2006/relationships/image" Target="media/image1266.png"/><Relationship Id="rId2750" Type="http://schemas.openxmlformats.org/officeDocument/2006/relationships/oleObject" Target="embeddings/oleObject1359.bin"/><Relationship Id="rId3801" Type="http://schemas.openxmlformats.org/officeDocument/2006/relationships/oleObject" Target="embeddings/oleObject1884.bin"/><Relationship Id="rId308" Type="http://schemas.openxmlformats.org/officeDocument/2006/relationships/oleObject" Target="embeddings/oleObject144.bin"/><Relationship Id="rId515" Type="http://schemas.openxmlformats.org/officeDocument/2006/relationships/image" Target="media/image250.wmf"/><Relationship Id="rId722" Type="http://schemas.openxmlformats.org/officeDocument/2006/relationships/oleObject" Target="embeddings/oleObject350.bin"/><Relationship Id="rId1145" Type="http://schemas.openxmlformats.org/officeDocument/2006/relationships/image" Target="media/image565.wmf"/><Relationship Id="rId1352" Type="http://schemas.openxmlformats.org/officeDocument/2006/relationships/image" Target="media/image669.wmf"/><Relationship Id="rId2403" Type="http://schemas.openxmlformats.org/officeDocument/2006/relationships/oleObject" Target="embeddings/oleObject1190.bin"/><Relationship Id="rId1005" Type="http://schemas.openxmlformats.org/officeDocument/2006/relationships/image" Target="media/image495.wmf"/><Relationship Id="rId1212" Type="http://schemas.openxmlformats.org/officeDocument/2006/relationships/oleObject" Target="embeddings/oleObject595.bin"/><Relationship Id="rId2610" Type="http://schemas.openxmlformats.org/officeDocument/2006/relationships/oleObject" Target="embeddings/oleObject1290.bin"/><Relationship Id="rId3177" Type="http://schemas.openxmlformats.org/officeDocument/2006/relationships/image" Target="media/image1586.wmf"/><Relationship Id="rId4228" Type="http://schemas.openxmlformats.org/officeDocument/2006/relationships/image" Target="media/image2112.wmf"/><Relationship Id="rId3037" Type="http://schemas.openxmlformats.org/officeDocument/2006/relationships/image" Target="media/image1516.wmf"/><Relationship Id="rId3384" Type="http://schemas.openxmlformats.org/officeDocument/2006/relationships/oleObject" Target="embeddings/oleObject1676.bin"/><Relationship Id="rId3591" Type="http://schemas.openxmlformats.org/officeDocument/2006/relationships/image" Target="media/image1793.wmf"/><Relationship Id="rId2193" Type="http://schemas.openxmlformats.org/officeDocument/2006/relationships/oleObject" Target="embeddings/oleObject1085.bin"/><Relationship Id="rId3244" Type="http://schemas.openxmlformats.org/officeDocument/2006/relationships/oleObject" Target="embeddings/oleObject1606.bin"/><Relationship Id="rId3451" Type="http://schemas.openxmlformats.org/officeDocument/2006/relationships/image" Target="media/image1723.wmf"/><Relationship Id="rId165" Type="http://schemas.openxmlformats.org/officeDocument/2006/relationships/image" Target="media/image76.wmf"/><Relationship Id="rId372" Type="http://schemas.openxmlformats.org/officeDocument/2006/relationships/oleObject" Target="embeddings/oleObject175.bin"/><Relationship Id="rId2053" Type="http://schemas.openxmlformats.org/officeDocument/2006/relationships/oleObject" Target="embeddings/oleObject1015.bin"/><Relationship Id="rId2260" Type="http://schemas.openxmlformats.org/officeDocument/2006/relationships/image" Target="media/image1123.wmf"/><Relationship Id="rId3104" Type="http://schemas.openxmlformats.org/officeDocument/2006/relationships/oleObject" Target="embeddings/oleObject1536.bin"/><Relationship Id="rId3311" Type="http://schemas.openxmlformats.org/officeDocument/2006/relationships/image" Target="media/image1653.wmf"/><Relationship Id="rId232" Type="http://schemas.openxmlformats.org/officeDocument/2006/relationships/oleObject" Target="embeddings/oleObject106.bin"/><Relationship Id="rId2120" Type="http://schemas.openxmlformats.org/officeDocument/2006/relationships/image" Target="media/image1053.wmf"/><Relationship Id="rId1679" Type="http://schemas.openxmlformats.org/officeDocument/2006/relationships/oleObject" Target="embeddings/oleObject828.bin"/><Relationship Id="rId4085" Type="http://schemas.openxmlformats.org/officeDocument/2006/relationships/oleObject" Target="embeddings/oleObject2026.bin"/><Relationship Id="rId1886" Type="http://schemas.openxmlformats.org/officeDocument/2006/relationships/image" Target="media/image936.wmf"/><Relationship Id="rId2937" Type="http://schemas.openxmlformats.org/officeDocument/2006/relationships/image" Target="media/image1466.wmf"/><Relationship Id="rId4152" Type="http://schemas.openxmlformats.org/officeDocument/2006/relationships/image" Target="media/image2074.wmf"/><Relationship Id="rId909" Type="http://schemas.openxmlformats.org/officeDocument/2006/relationships/image" Target="media/image447.wmf"/><Relationship Id="rId1539" Type="http://schemas.openxmlformats.org/officeDocument/2006/relationships/oleObject" Target="embeddings/oleObject758.bin"/><Relationship Id="rId1746" Type="http://schemas.openxmlformats.org/officeDocument/2006/relationships/image" Target="media/image866.wmf"/><Relationship Id="rId1953" Type="http://schemas.openxmlformats.org/officeDocument/2006/relationships/oleObject" Target="embeddings/oleObject965.bin"/><Relationship Id="rId38" Type="http://schemas.openxmlformats.org/officeDocument/2006/relationships/image" Target="media/image12.wmf"/><Relationship Id="rId1606" Type="http://schemas.openxmlformats.org/officeDocument/2006/relationships/image" Target="media/image796.wmf"/><Relationship Id="rId1813" Type="http://schemas.openxmlformats.org/officeDocument/2006/relationships/oleObject" Target="embeddings/oleObject895.bin"/><Relationship Id="rId4012" Type="http://schemas.openxmlformats.org/officeDocument/2006/relationships/image" Target="media/image2004.wmf"/><Relationship Id="rId3778" Type="http://schemas.openxmlformats.org/officeDocument/2006/relationships/image" Target="media/image1887.wmf"/><Relationship Id="rId3985" Type="http://schemas.openxmlformats.org/officeDocument/2006/relationships/oleObject" Target="embeddings/oleObject1976.bin"/><Relationship Id="rId699" Type="http://schemas.openxmlformats.org/officeDocument/2006/relationships/image" Target="media/image342.wmf"/><Relationship Id="rId2587" Type="http://schemas.openxmlformats.org/officeDocument/2006/relationships/image" Target="media/image1290.wmf"/><Relationship Id="rId2794" Type="http://schemas.openxmlformats.org/officeDocument/2006/relationships/oleObject" Target="embeddings/oleObject1381.bin"/><Relationship Id="rId3638" Type="http://schemas.openxmlformats.org/officeDocument/2006/relationships/image" Target="media/image1817.wmf"/><Relationship Id="rId3845" Type="http://schemas.openxmlformats.org/officeDocument/2006/relationships/oleObject" Target="embeddings/oleObject1906.bin"/><Relationship Id="rId559" Type="http://schemas.openxmlformats.org/officeDocument/2006/relationships/image" Target="media/image272.wmf"/><Relationship Id="rId766" Type="http://schemas.openxmlformats.org/officeDocument/2006/relationships/oleObject" Target="embeddings/oleObject372.bin"/><Relationship Id="rId1189" Type="http://schemas.openxmlformats.org/officeDocument/2006/relationships/image" Target="media/image587.wmf"/><Relationship Id="rId1396" Type="http://schemas.openxmlformats.org/officeDocument/2006/relationships/image" Target="media/image691.wmf"/><Relationship Id="rId2447" Type="http://schemas.openxmlformats.org/officeDocument/2006/relationships/oleObject" Target="embeddings/oleObject1212.bin"/><Relationship Id="rId419" Type="http://schemas.openxmlformats.org/officeDocument/2006/relationships/image" Target="media/image202.wmf"/><Relationship Id="rId626" Type="http://schemas.openxmlformats.org/officeDocument/2006/relationships/oleObject" Target="embeddings/oleObject302.bin"/><Relationship Id="rId973" Type="http://schemas.openxmlformats.org/officeDocument/2006/relationships/image" Target="media/image479.wmf"/><Relationship Id="rId1049" Type="http://schemas.openxmlformats.org/officeDocument/2006/relationships/image" Target="media/image517.wmf"/><Relationship Id="rId1256" Type="http://schemas.openxmlformats.org/officeDocument/2006/relationships/oleObject" Target="embeddings/oleObject617.bin"/><Relationship Id="rId2307" Type="http://schemas.openxmlformats.org/officeDocument/2006/relationships/oleObject" Target="embeddings/oleObject1142.bin"/><Relationship Id="rId2654" Type="http://schemas.openxmlformats.org/officeDocument/2006/relationships/oleObject" Target="embeddings/oleObject1311.bin"/><Relationship Id="rId2861" Type="http://schemas.openxmlformats.org/officeDocument/2006/relationships/image" Target="media/image1428.wmf"/><Relationship Id="rId3705" Type="http://schemas.openxmlformats.org/officeDocument/2006/relationships/oleObject" Target="embeddings/oleObject1836.bin"/><Relationship Id="rId3912" Type="http://schemas.openxmlformats.org/officeDocument/2006/relationships/image" Target="media/image1954.wmf"/><Relationship Id="rId833" Type="http://schemas.openxmlformats.org/officeDocument/2006/relationships/image" Target="media/image409.wmf"/><Relationship Id="rId1116" Type="http://schemas.openxmlformats.org/officeDocument/2006/relationships/oleObject" Target="embeddings/oleObject547.bin"/><Relationship Id="rId1463" Type="http://schemas.openxmlformats.org/officeDocument/2006/relationships/oleObject" Target="embeddings/oleObject720.bin"/><Relationship Id="rId1670" Type="http://schemas.openxmlformats.org/officeDocument/2006/relationships/image" Target="media/image828.wmf"/><Relationship Id="rId2514" Type="http://schemas.openxmlformats.org/officeDocument/2006/relationships/image" Target="media/image1250.wmf"/><Relationship Id="rId2721" Type="http://schemas.openxmlformats.org/officeDocument/2006/relationships/image" Target="media/image1358.wmf"/><Relationship Id="rId900" Type="http://schemas.openxmlformats.org/officeDocument/2006/relationships/oleObject" Target="embeddings/oleObject439.bin"/><Relationship Id="rId1323" Type="http://schemas.openxmlformats.org/officeDocument/2006/relationships/oleObject" Target="embeddings/oleObject650.bin"/><Relationship Id="rId1530" Type="http://schemas.openxmlformats.org/officeDocument/2006/relationships/image" Target="media/image758.wmf"/><Relationship Id="rId3288" Type="http://schemas.openxmlformats.org/officeDocument/2006/relationships/oleObject" Target="embeddings/oleObject1628.bin"/><Relationship Id="rId3495" Type="http://schemas.openxmlformats.org/officeDocument/2006/relationships/image" Target="media/image1745.wmf"/><Relationship Id="rId2097" Type="http://schemas.openxmlformats.org/officeDocument/2006/relationships/oleObject" Target="embeddings/oleObject1037.bin"/><Relationship Id="rId3148" Type="http://schemas.openxmlformats.org/officeDocument/2006/relationships/oleObject" Target="embeddings/oleObject1558.bin"/><Relationship Id="rId3355" Type="http://schemas.openxmlformats.org/officeDocument/2006/relationships/image" Target="media/image1675.wmf"/><Relationship Id="rId3562" Type="http://schemas.openxmlformats.org/officeDocument/2006/relationships/oleObject" Target="embeddings/oleObject1765.bin"/><Relationship Id="rId276" Type="http://schemas.openxmlformats.org/officeDocument/2006/relationships/oleObject" Target="embeddings/oleObject128.bin"/><Relationship Id="rId483" Type="http://schemas.openxmlformats.org/officeDocument/2006/relationships/image" Target="media/image234.wmf"/><Relationship Id="rId690" Type="http://schemas.openxmlformats.org/officeDocument/2006/relationships/oleObject" Target="embeddings/oleObject334.bin"/><Relationship Id="rId2164" Type="http://schemas.openxmlformats.org/officeDocument/2006/relationships/image" Target="media/image1075.wmf"/><Relationship Id="rId2371" Type="http://schemas.openxmlformats.org/officeDocument/2006/relationships/oleObject" Target="embeddings/oleObject1174.bin"/><Relationship Id="rId3008" Type="http://schemas.openxmlformats.org/officeDocument/2006/relationships/oleObject" Target="embeddings/oleObject1488.bin"/><Relationship Id="rId3215" Type="http://schemas.openxmlformats.org/officeDocument/2006/relationships/image" Target="media/image1605.wmf"/><Relationship Id="rId3422" Type="http://schemas.openxmlformats.org/officeDocument/2006/relationships/oleObject" Target="embeddings/oleObject1695.bin"/><Relationship Id="rId136" Type="http://schemas.openxmlformats.org/officeDocument/2006/relationships/image" Target="media/image61.wmf"/><Relationship Id="rId343" Type="http://schemas.openxmlformats.org/officeDocument/2006/relationships/image" Target="media/image165.wmf"/><Relationship Id="rId550" Type="http://schemas.openxmlformats.org/officeDocument/2006/relationships/oleObject" Target="embeddings/oleObject264.bin"/><Relationship Id="rId1180" Type="http://schemas.openxmlformats.org/officeDocument/2006/relationships/oleObject" Target="embeddings/oleObject579.bin"/><Relationship Id="rId2024" Type="http://schemas.openxmlformats.org/officeDocument/2006/relationships/image" Target="media/image1005.wmf"/><Relationship Id="rId2231" Type="http://schemas.openxmlformats.org/officeDocument/2006/relationships/oleObject" Target="embeddings/oleObject1104.bin"/><Relationship Id="rId203" Type="http://schemas.openxmlformats.org/officeDocument/2006/relationships/image" Target="media/image95.wmf"/><Relationship Id="rId1040" Type="http://schemas.openxmlformats.org/officeDocument/2006/relationships/oleObject" Target="embeddings/oleObject509.bin"/><Relationship Id="rId4196" Type="http://schemas.openxmlformats.org/officeDocument/2006/relationships/image" Target="media/image2096.wmf"/><Relationship Id="rId410" Type="http://schemas.openxmlformats.org/officeDocument/2006/relationships/oleObject" Target="embeddings/oleObject194.bin"/><Relationship Id="rId1997" Type="http://schemas.openxmlformats.org/officeDocument/2006/relationships/oleObject" Target="embeddings/oleObject987.bin"/><Relationship Id="rId4056" Type="http://schemas.openxmlformats.org/officeDocument/2006/relationships/image" Target="media/image2026.wmf"/><Relationship Id="rId1857" Type="http://schemas.openxmlformats.org/officeDocument/2006/relationships/oleObject" Target="embeddings/oleObject917.bin"/><Relationship Id="rId2908" Type="http://schemas.openxmlformats.org/officeDocument/2006/relationships/oleObject" Target="embeddings/oleObject1438.bin"/><Relationship Id="rId4263" Type="http://schemas.openxmlformats.org/officeDocument/2006/relationships/header" Target="header2.xml"/><Relationship Id="rId1717" Type="http://schemas.openxmlformats.org/officeDocument/2006/relationships/oleObject" Target="embeddings/oleObject847.bin"/><Relationship Id="rId1924" Type="http://schemas.openxmlformats.org/officeDocument/2006/relationships/image" Target="media/image955.wmf"/><Relationship Id="rId3072" Type="http://schemas.openxmlformats.org/officeDocument/2006/relationships/oleObject" Target="embeddings/oleObject1520.bin"/><Relationship Id="rId4123" Type="http://schemas.openxmlformats.org/officeDocument/2006/relationships/oleObject" Target="embeddings/oleObject2045.bin"/><Relationship Id="rId3889" Type="http://schemas.openxmlformats.org/officeDocument/2006/relationships/oleObject" Target="embeddings/oleObject1928.bin"/><Relationship Id="rId2698" Type="http://schemas.openxmlformats.org/officeDocument/2006/relationships/oleObject" Target="embeddings/oleObject1333.bin"/><Relationship Id="rId3749" Type="http://schemas.openxmlformats.org/officeDocument/2006/relationships/oleObject" Target="embeddings/oleObject1858.bin"/><Relationship Id="rId3956" Type="http://schemas.openxmlformats.org/officeDocument/2006/relationships/image" Target="media/image1976.wmf"/><Relationship Id="rId877" Type="http://schemas.openxmlformats.org/officeDocument/2006/relationships/image" Target="media/image431.wmf"/><Relationship Id="rId2558" Type="http://schemas.openxmlformats.org/officeDocument/2006/relationships/oleObject" Target="embeddings/oleObject1265.bin"/><Relationship Id="rId2765" Type="http://schemas.openxmlformats.org/officeDocument/2006/relationships/image" Target="media/image1380.wmf"/><Relationship Id="rId2972" Type="http://schemas.openxmlformats.org/officeDocument/2006/relationships/oleObject" Target="embeddings/oleObject1470.bin"/><Relationship Id="rId3609" Type="http://schemas.openxmlformats.org/officeDocument/2006/relationships/image" Target="media/image1802.png"/><Relationship Id="rId3816" Type="http://schemas.openxmlformats.org/officeDocument/2006/relationships/image" Target="media/image1906.wmf"/><Relationship Id="rId737" Type="http://schemas.openxmlformats.org/officeDocument/2006/relationships/image" Target="media/image361.wmf"/><Relationship Id="rId944" Type="http://schemas.openxmlformats.org/officeDocument/2006/relationships/oleObject" Target="embeddings/oleObject461.bin"/><Relationship Id="rId1367" Type="http://schemas.openxmlformats.org/officeDocument/2006/relationships/oleObject" Target="embeddings/oleObject672.bin"/><Relationship Id="rId1574" Type="http://schemas.openxmlformats.org/officeDocument/2006/relationships/image" Target="media/image780.wmf"/><Relationship Id="rId1781" Type="http://schemas.openxmlformats.org/officeDocument/2006/relationships/oleObject" Target="embeddings/oleObject879.bin"/><Relationship Id="rId2418" Type="http://schemas.openxmlformats.org/officeDocument/2006/relationships/image" Target="media/image1202.wmf"/><Relationship Id="rId2625" Type="http://schemas.openxmlformats.org/officeDocument/2006/relationships/image" Target="media/image1309.wmf"/><Relationship Id="rId2832" Type="http://schemas.openxmlformats.org/officeDocument/2006/relationships/oleObject" Target="embeddings/oleObject1400.bin"/><Relationship Id="rId73" Type="http://schemas.openxmlformats.org/officeDocument/2006/relationships/oleObject" Target="embeddings/oleObject27.bin"/><Relationship Id="rId804" Type="http://schemas.openxmlformats.org/officeDocument/2006/relationships/oleObject" Target="embeddings/oleObject391.bin"/><Relationship Id="rId1227" Type="http://schemas.openxmlformats.org/officeDocument/2006/relationships/image" Target="media/image606.wmf"/><Relationship Id="rId1434" Type="http://schemas.openxmlformats.org/officeDocument/2006/relationships/image" Target="media/image710.wmf"/><Relationship Id="rId1641" Type="http://schemas.openxmlformats.org/officeDocument/2006/relationships/oleObject" Target="embeddings/oleObject809.bin"/><Relationship Id="rId1501" Type="http://schemas.openxmlformats.org/officeDocument/2006/relationships/oleObject" Target="embeddings/oleObject739.bin"/><Relationship Id="rId3399" Type="http://schemas.openxmlformats.org/officeDocument/2006/relationships/image" Target="media/image1697.wmf"/><Relationship Id="rId3259" Type="http://schemas.openxmlformats.org/officeDocument/2006/relationships/image" Target="media/image1627.wmf"/><Relationship Id="rId3466" Type="http://schemas.openxmlformats.org/officeDocument/2006/relationships/oleObject" Target="embeddings/oleObject1717.bin"/><Relationship Id="rId387" Type="http://schemas.openxmlformats.org/officeDocument/2006/relationships/image" Target="media/image186.wmf"/><Relationship Id="rId594" Type="http://schemas.openxmlformats.org/officeDocument/2006/relationships/oleObject" Target="embeddings/oleObject286.bin"/><Relationship Id="rId2068" Type="http://schemas.openxmlformats.org/officeDocument/2006/relationships/image" Target="media/image1027.wmf"/><Relationship Id="rId2275" Type="http://schemas.openxmlformats.org/officeDocument/2006/relationships/oleObject" Target="embeddings/oleObject1126.bin"/><Relationship Id="rId3119" Type="http://schemas.openxmlformats.org/officeDocument/2006/relationships/image" Target="media/image1557.wmf"/><Relationship Id="rId3326" Type="http://schemas.openxmlformats.org/officeDocument/2006/relationships/oleObject" Target="embeddings/oleObject1647.bin"/><Relationship Id="rId3673" Type="http://schemas.openxmlformats.org/officeDocument/2006/relationships/oleObject" Target="embeddings/oleObject1820.bin"/><Relationship Id="rId3880" Type="http://schemas.openxmlformats.org/officeDocument/2006/relationships/image" Target="media/image1938.wmf"/><Relationship Id="rId247" Type="http://schemas.openxmlformats.org/officeDocument/2006/relationships/image" Target="media/image117.wmf"/><Relationship Id="rId1084" Type="http://schemas.openxmlformats.org/officeDocument/2006/relationships/oleObject" Target="embeddings/oleObject531.bin"/><Relationship Id="rId2482" Type="http://schemas.openxmlformats.org/officeDocument/2006/relationships/image" Target="media/image1234.wmf"/><Relationship Id="rId3533" Type="http://schemas.openxmlformats.org/officeDocument/2006/relationships/image" Target="media/image1764.wmf"/><Relationship Id="rId3740" Type="http://schemas.openxmlformats.org/officeDocument/2006/relationships/image" Target="media/image1868.wmf"/><Relationship Id="rId107" Type="http://schemas.openxmlformats.org/officeDocument/2006/relationships/oleObject" Target="embeddings/oleObject44.bin"/><Relationship Id="rId454" Type="http://schemas.openxmlformats.org/officeDocument/2006/relationships/oleObject" Target="embeddings/oleObject216.bin"/><Relationship Id="rId661" Type="http://schemas.openxmlformats.org/officeDocument/2006/relationships/image" Target="media/image323.wmf"/><Relationship Id="rId1291" Type="http://schemas.openxmlformats.org/officeDocument/2006/relationships/oleObject" Target="embeddings/oleObject634.bin"/><Relationship Id="rId2135" Type="http://schemas.openxmlformats.org/officeDocument/2006/relationships/oleObject" Target="embeddings/oleObject1056.bin"/><Relationship Id="rId2342" Type="http://schemas.openxmlformats.org/officeDocument/2006/relationships/image" Target="media/image1164.wmf"/><Relationship Id="rId3600" Type="http://schemas.openxmlformats.org/officeDocument/2006/relationships/oleObject" Target="embeddings/oleObject1784.bin"/><Relationship Id="rId314" Type="http://schemas.openxmlformats.org/officeDocument/2006/relationships/oleObject" Target="embeddings/oleObject147.bin"/><Relationship Id="rId521" Type="http://schemas.openxmlformats.org/officeDocument/2006/relationships/image" Target="media/image253.wmf"/><Relationship Id="rId1151" Type="http://schemas.openxmlformats.org/officeDocument/2006/relationships/image" Target="media/image568.wmf"/><Relationship Id="rId2202" Type="http://schemas.openxmlformats.org/officeDocument/2006/relationships/image" Target="media/image1094.wmf"/><Relationship Id="rId1011" Type="http://schemas.openxmlformats.org/officeDocument/2006/relationships/image" Target="media/image498.wmf"/><Relationship Id="rId1968" Type="http://schemas.openxmlformats.org/officeDocument/2006/relationships/image" Target="media/image977.wmf"/><Relationship Id="rId4167" Type="http://schemas.openxmlformats.org/officeDocument/2006/relationships/oleObject" Target="embeddings/oleObject2067.bin"/><Relationship Id="rId3183" Type="http://schemas.openxmlformats.org/officeDocument/2006/relationships/image" Target="media/image1589.wmf"/><Relationship Id="rId3390" Type="http://schemas.openxmlformats.org/officeDocument/2006/relationships/oleObject" Target="embeddings/oleObject1679.bin"/><Relationship Id="rId4027" Type="http://schemas.openxmlformats.org/officeDocument/2006/relationships/oleObject" Target="embeddings/oleObject1997.bin"/><Relationship Id="rId4234" Type="http://schemas.openxmlformats.org/officeDocument/2006/relationships/image" Target="media/image2115.wmf"/><Relationship Id="rId1828" Type="http://schemas.openxmlformats.org/officeDocument/2006/relationships/image" Target="media/image907.wmf"/><Relationship Id="rId3043" Type="http://schemas.openxmlformats.org/officeDocument/2006/relationships/image" Target="media/image1519.wmf"/><Relationship Id="rId3250" Type="http://schemas.openxmlformats.org/officeDocument/2006/relationships/oleObject" Target="embeddings/oleObject1609.bin"/><Relationship Id="rId171" Type="http://schemas.openxmlformats.org/officeDocument/2006/relationships/image" Target="media/image79.wmf"/><Relationship Id="rId3110" Type="http://schemas.openxmlformats.org/officeDocument/2006/relationships/oleObject" Target="embeddings/oleObject1539.bin"/><Relationship Id="rId988" Type="http://schemas.openxmlformats.org/officeDocument/2006/relationships/oleObject" Target="embeddings/oleObject483.bin"/><Relationship Id="rId2669" Type="http://schemas.openxmlformats.org/officeDocument/2006/relationships/image" Target="media/image1332.wmf"/><Relationship Id="rId2876" Type="http://schemas.openxmlformats.org/officeDocument/2006/relationships/oleObject" Target="embeddings/oleObject1422.bin"/><Relationship Id="rId3927" Type="http://schemas.openxmlformats.org/officeDocument/2006/relationships/oleObject" Target="embeddings/oleObject1947.bin"/><Relationship Id="rId848" Type="http://schemas.openxmlformats.org/officeDocument/2006/relationships/oleObject" Target="embeddings/oleObject413.bin"/><Relationship Id="rId1478" Type="http://schemas.openxmlformats.org/officeDocument/2006/relationships/image" Target="media/image732.wmf"/><Relationship Id="rId1685" Type="http://schemas.openxmlformats.org/officeDocument/2006/relationships/oleObject" Target="embeddings/oleObject831.bin"/><Relationship Id="rId1892" Type="http://schemas.openxmlformats.org/officeDocument/2006/relationships/image" Target="media/image939.wmf"/><Relationship Id="rId2529" Type="http://schemas.openxmlformats.org/officeDocument/2006/relationships/oleObject" Target="embeddings/oleObject1253.bin"/><Relationship Id="rId2736" Type="http://schemas.openxmlformats.org/officeDocument/2006/relationships/oleObject" Target="embeddings/oleObject1352.bin"/><Relationship Id="rId4091" Type="http://schemas.openxmlformats.org/officeDocument/2006/relationships/oleObject" Target="embeddings/oleObject2029.bin"/><Relationship Id="rId708" Type="http://schemas.openxmlformats.org/officeDocument/2006/relationships/oleObject" Target="embeddings/oleObject343.bin"/><Relationship Id="rId915" Type="http://schemas.openxmlformats.org/officeDocument/2006/relationships/image" Target="media/image450.wmf"/><Relationship Id="rId1338" Type="http://schemas.openxmlformats.org/officeDocument/2006/relationships/image" Target="media/image662.wmf"/><Relationship Id="rId1545" Type="http://schemas.openxmlformats.org/officeDocument/2006/relationships/oleObject" Target="embeddings/oleObject761.bin"/><Relationship Id="rId2943" Type="http://schemas.openxmlformats.org/officeDocument/2006/relationships/image" Target="media/image1469.wmf"/><Relationship Id="rId1405" Type="http://schemas.openxmlformats.org/officeDocument/2006/relationships/oleObject" Target="embeddings/oleObject691.bin"/><Relationship Id="rId1752" Type="http://schemas.openxmlformats.org/officeDocument/2006/relationships/image" Target="media/image869.wmf"/><Relationship Id="rId2803" Type="http://schemas.openxmlformats.org/officeDocument/2006/relationships/image" Target="media/image1399.wmf"/><Relationship Id="rId44" Type="http://schemas.openxmlformats.org/officeDocument/2006/relationships/image" Target="media/image15.wmf"/><Relationship Id="rId1612" Type="http://schemas.openxmlformats.org/officeDocument/2006/relationships/image" Target="media/image799.wmf"/><Relationship Id="rId498" Type="http://schemas.openxmlformats.org/officeDocument/2006/relationships/oleObject" Target="embeddings/oleObject238.bin"/><Relationship Id="rId2179" Type="http://schemas.openxmlformats.org/officeDocument/2006/relationships/oleObject" Target="embeddings/oleObject1078.bin"/><Relationship Id="rId3577" Type="http://schemas.openxmlformats.org/officeDocument/2006/relationships/image" Target="media/image1786.wmf"/><Relationship Id="rId3784" Type="http://schemas.openxmlformats.org/officeDocument/2006/relationships/image" Target="media/image1890.wmf"/><Relationship Id="rId3991" Type="http://schemas.openxmlformats.org/officeDocument/2006/relationships/oleObject" Target="embeddings/oleObject1979.bin"/><Relationship Id="rId2386" Type="http://schemas.openxmlformats.org/officeDocument/2006/relationships/image" Target="media/image1186.wmf"/><Relationship Id="rId2593" Type="http://schemas.openxmlformats.org/officeDocument/2006/relationships/image" Target="media/image1293.wmf"/><Relationship Id="rId3437" Type="http://schemas.openxmlformats.org/officeDocument/2006/relationships/image" Target="media/image1716.wmf"/><Relationship Id="rId3644" Type="http://schemas.openxmlformats.org/officeDocument/2006/relationships/image" Target="media/image1820.wmf"/><Relationship Id="rId3851" Type="http://schemas.openxmlformats.org/officeDocument/2006/relationships/oleObject" Target="embeddings/oleObject1909.bin"/><Relationship Id="rId358" Type="http://schemas.microsoft.com/office/2011/relationships/commentsExtended" Target="commentsExtended.xml"/><Relationship Id="rId565" Type="http://schemas.openxmlformats.org/officeDocument/2006/relationships/image" Target="media/image275.wmf"/><Relationship Id="rId772" Type="http://schemas.openxmlformats.org/officeDocument/2006/relationships/oleObject" Target="embeddings/oleObject375.bin"/><Relationship Id="rId1195" Type="http://schemas.openxmlformats.org/officeDocument/2006/relationships/image" Target="media/image590.wmf"/><Relationship Id="rId2039" Type="http://schemas.openxmlformats.org/officeDocument/2006/relationships/oleObject" Target="embeddings/oleObject1008.bin"/><Relationship Id="rId2246" Type="http://schemas.openxmlformats.org/officeDocument/2006/relationships/image" Target="media/image1116.wmf"/><Relationship Id="rId2453" Type="http://schemas.openxmlformats.org/officeDocument/2006/relationships/oleObject" Target="embeddings/oleObject1215.bin"/><Relationship Id="rId2660" Type="http://schemas.openxmlformats.org/officeDocument/2006/relationships/oleObject" Target="embeddings/oleObject1314.bin"/><Relationship Id="rId3504" Type="http://schemas.openxmlformats.org/officeDocument/2006/relationships/oleObject" Target="embeddings/oleObject1736.bin"/><Relationship Id="rId3711" Type="http://schemas.openxmlformats.org/officeDocument/2006/relationships/oleObject" Target="embeddings/oleObject1839.bin"/><Relationship Id="rId218" Type="http://schemas.openxmlformats.org/officeDocument/2006/relationships/oleObject" Target="embeddings/oleObject99.bin"/><Relationship Id="rId425" Type="http://schemas.openxmlformats.org/officeDocument/2006/relationships/image" Target="media/image205.wmf"/><Relationship Id="rId632" Type="http://schemas.openxmlformats.org/officeDocument/2006/relationships/oleObject" Target="embeddings/oleObject305.bin"/><Relationship Id="rId1055" Type="http://schemas.openxmlformats.org/officeDocument/2006/relationships/image" Target="media/image520.wmf"/><Relationship Id="rId1262" Type="http://schemas.openxmlformats.org/officeDocument/2006/relationships/oleObject" Target="embeddings/oleObject620.bin"/><Relationship Id="rId2106" Type="http://schemas.openxmlformats.org/officeDocument/2006/relationships/image" Target="media/image1046.wmf"/><Relationship Id="rId2313" Type="http://schemas.openxmlformats.org/officeDocument/2006/relationships/oleObject" Target="embeddings/oleObject1145.bin"/><Relationship Id="rId2520" Type="http://schemas.openxmlformats.org/officeDocument/2006/relationships/image" Target="media/image1253.wmf"/><Relationship Id="rId1122" Type="http://schemas.openxmlformats.org/officeDocument/2006/relationships/oleObject" Target="embeddings/oleObject550.bin"/><Relationship Id="rId3087" Type="http://schemas.openxmlformats.org/officeDocument/2006/relationships/image" Target="media/image1541.wmf"/><Relationship Id="rId3294" Type="http://schemas.openxmlformats.org/officeDocument/2006/relationships/oleObject" Target="embeddings/oleObject1631.bin"/><Relationship Id="rId4138" Type="http://schemas.openxmlformats.org/officeDocument/2006/relationships/image" Target="media/image2067.wmf"/><Relationship Id="rId1939" Type="http://schemas.openxmlformats.org/officeDocument/2006/relationships/oleObject" Target="embeddings/oleObject958.bin"/><Relationship Id="rId3154" Type="http://schemas.openxmlformats.org/officeDocument/2006/relationships/oleObject" Target="embeddings/oleObject1561.bin"/><Relationship Id="rId3361" Type="http://schemas.openxmlformats.org/officeDocument/2006/relationships/image" Target="media/image1678.wmf"/><Relationship Id="rId4205" Type="http://schemas.openxmlformats.org/officeDocument/2006/relationships/oleObject" Target="embeddings/oleObject2086.bin"/><Relationship Id="rId282" Type="http://schemas.openxmlformats.org/officeDocument/2006/relationships/oleObject" Target="embeddings/oleObject131.bin"/><Relationship Id="rId2170" Type="http://schemas.openxmlformats.org/officeDocument/2006/relationships/image" Target="media/image1078.wmf"/><Relationship Id="rId3014" Type="http://schemas.openxmlformats.org/officeDocument/2006/relationships/oleObject" Target="embeddings/oleObject1491.bin"/><Relationship Id="rId3221" Type="http://schemas.openxmlformats.org/officeDocument/2006/relationships/image" Target="media/image1608.wmf"/><Relationship Id="rId8" Type="http://schemas.openxmlformats.org/officeDocument/2006/relationships/image" Target="media/image1.jpeg"/><Relationship Id="rId142" Type="http://schemas.openxmlformats.org/officeDocument/2006/relationships/image" Target="media/image64.wmf"/><Relationship Id="rId2030" Type="http://schemas.openxmlformats.org/officeDocument/2006/relationships/image" Target="media/image1008.wmf"/><Relationship Id="rId2987" Type="http://schemas.openxmlformats.org/officeDocument/2006/relationships/image" Target="media/image1491.wmf"/><Relationship Id="rId959" Type="http://schemas.openxmlformats.org/officeDocument/2006/relationships/image" Target="media/image472.wmf"/><Relationship Id="rId1589" Type="http://schemas.openxmlformats.org/officeDocument/2006/relationships/oleObject" Target="embeddings/oleObject783.bin"/><Relationship Id="rId1449" Type="http://schemas.openxmlformats.org/officeDocument/2006/relationships/oleObject" Target="embeddings/oleObject713.bin"/><Relationship Id="rId1796" Type="http://schemas.openxmlformats.org/officeDocument/2006/relationships/image" Target="media/image891.wmf"/><Relationship Id="rId2847" Type="http://schemas.openxmlformats.org/officeDocument/2006/relationships/image" Target="media/image1421.wmf"/><Relationship Id="rId4062" Type="http://schemas.openxmlformats.org/officeDocument/2006/relationships/image" Target="media/image2029.wmf"/><Relationship Id="rId88" Type="http://schemas.openxmlformats.org/officeDocument/2006/relationships/image" Target="media/image37.wmf"/><Relationship Id="rId819" Type="http://schemas.openxmlformats.org/officeDocument/2006/relationships/image" Target="media/image402.wmf"/><Relationship Id="rId1656" Type="http://schemas.openxmlformats.org/officeDocument/2006/relationships/image" Target="media/image821.wmf"/><Relationship Id="rId1863" Type="http://schemas.openxmlformats.org/officeDocument/2006/relationships/oleObject" Target="embeddings/oleObject920.bin"/><Relationship Id="rId2707" Type="http://schemas.openxmlformats.org/officeDocument/2006/relationships/image" Target="media/image1351.wmf"/><Relationship Id="rId2914" Type="http://schemas.openxmlformats.org/officeDocument/2006/relationships/oleObject" Target="embeddings/oleObject1441.bin"/><Relationship Id="rId1309" Type="http://schemas.openxmlformats.org/officeDocument/2006/relationships/oleObject" Target="embeddings/oleObject643.bin"/><Relationship Id="rId1516" Type="http://schemas.openxmlformats.org/officeDocument/2006/relationships/image" Target="media/image751.wmf"/><Relationship Id="rId1723" Type="http://schemas.openxmlformats.org/officeDocument/2006/relationships/oleObject" Target="embeddings/oleObject850.bin"/><Relationship Id="rId1930" Type="http://schemas.openxmlformats.org/officeDocument/2006/relationships/image" Target="media/image958.wmf"/><Relationship Id="rId15" Type="http://schemas.openxmlformats.org/officeDocument/2006/relationships/hyperlink" Target="http://mrlforums.sci.utah.edu/forums/" TargetMode="External"/><Relationship Id="rId3688" Type="http://schemas.openxmlformats.org/officeDocument/2006/relationships/image" Target="media/image1842.wmf"/><Relationship Id="rId3895" Type="http://schemas.openxmlformats.org/officeDocument/2006/relationships/oleObject" Target="embeddings/oleObject1931.bin"/><Relationship Id="rId2497" Type="http://schemas.openxmlformats.org/officeDocument/2006/relationships/oleObject" Target="embeddings/oleObject1237.bin"/><Relationship Id="rId3548" Type="http://schemas.openxmlformats.org/officeDocument/2006/relationships/oleObject" Target="embeddings/oleObject1758.bin"/><Relationship Id="rId3755" Type="http://schemas.openxmlformats.org/officeDocument/2006/relationships/oleObject" Target="embeddings/oleObject1861.bin"/><Relationship Id="rId469" Type="http://schemas.openxmlformats.org/officeDocument/2006/relationships/image" Target="media/image227.wmf"/><Relationship Id="rId676" Type="http://schemas.openxmlformats.org/officeDocument/2006/relationships/oleObject" Target="embeddings/oleObject327.bin"/><Relationship Id="rId883" Type="http://schemas.openxmlformats.org/officeDocument/2006/relationships/image" Target="media/image434.wmf"/><Relationship Id="rId1099" Type="http://schemas.openxmlformats.org/officeDocument/2006/relationships/image" Target="media/image542.wmf"/><Relationship Id="rId2357" Type="http://schemas.openxmlformats.org/officeDocument/2006/relationships/oleObject" Target="embeddings/oleObject1167.bin"/><Relationship Id="rId2564" Type="http://schemas.openxmlformats.org/officeDocument/2006/relationships/oleObject" Target="embeddings/oleObject1268.bin"/><Relationship Id="rId3408" Type="http://schemas.openxmlformats.org/officeDocument/2006/relationships/oleObject" Target="embeddings/oleObject1688.bin"/><Relationship Id="rId3615" Type="http://schemas.openxmlformats.org/officeDocument/2006/relationships/oleObject" Target="embeddings/oleObject1791.bin"/><Relationship Id="rId3962" Type="http://schemas.openxmlformats.org/officeDocument/2006/relationships/image" Target="media/image1979.wmf"/><Relationship Id="rId329" Type="http://schemas.openxmlformats.org/officeDocument/2006/relationships/image" Target="media/image158.wmf"/><Relationship Id="rId536" Type="http://schemas.openxmlformats.org/officeDocument/2006/relationships/oleObject" Target="embeddings/oleObject257.bin"/><Relationship Id="rId1166" Type="http://schemas.openxmlformats.org/officeDocument/2006/relationships/oleObject" Target="embeddings/oleObject572.bin"/><Relationship Id="rId1373" Type="http://schemas.openxmlformats.org/officeDocument/2006/relationships/oleObject" Target="embeddings/oleObject675.bin"/><Relationship Id="rId2217" Type="http://schemas.openxmlformats.org/officeDocument/2006/relationships/oleObject" Target="embeddings/oleObject1097.bin"/><Relationship Id="rId2771" Type="http://schemas.openxmlformats.org/officeDocument/2006/relationships/image" Target="media/image1383.wmf"/><Relationship Id="rId3822" Type="http://schemas.openxmlformats.org/officeDocument/2006/relationships/image" Target="media/image1909.wmf"/><Relationship Id="rId743" Type="http://schemas.openxmlformats.org/officeDocument/2006/relationships/image" Target="media/image364.wmf"/><Relationship Id="rId950" Type="http://schemas.openxmlformats.org/officeDocument/2006/relationships/oleObject" Target="embeddings/oleObject464.bin"/><Relationship Id="rId1026" Type="http://schemas.openxmlformats.org/officeDocument/2006/relationships/oleObject" Target="embeddings/oleObject502.bin"/><Relationship Id="rId1580" Type="http://schemas.openxmlformats.org/officeDocument/2006/relationships/image" Target="media/image783.wmf"/><Relationship Id="rId2424" Type="http://schemas.openxmlformats.org/officeDocument/2006/relationships/image" Target="media/image1205.wmf"/><Relationship Id="rId2631" Type="http://schemas.openxmlformats.org/officeDocument/2006/relationships/image" Target="media/image1312.wmf"/><Relationship Id="rId603" Type="http://schemas.openxmlformats.org/officeDocument/2006/relationships/image" Target="media/image294.wmf"/><Relationship Id="rId810" Type="http://schemas.openxmlformats.org/officeDocument/2006/relationships/oleObject" Target="embeddings/oleObject394.bin"/><Relationship Id="rId1233" Type="http://schemas.openxmlformats.org/officeDocument/2006/relationships/image" Target="media/image609.wmf"/><Relationship Id="rId1440" Type="http://schemas.openxmlformats.org/officeDocument/2006/relationships/image" Target="media/image713.wmf"/><Relationship Id="rId1300" Type="http://schemas.openxmlformats.org/officeDocument/2006/relationships/image" Target="media/image643.wmf"/><Relationship Id="rId3198" Type="http://schemas.openxmlformats.org/officeDocument/2006/relationships/oleObject" Target="embeddings/oleObject1583.bin"/><Relationship Id="rId4249" Type="http://schemas.openxmlformats.org/officeDocument/2006/relationships/oleObject" Target="embeddings/oleObject2108.bin"/><Relationship Id="rId3058" Type="http://schemas.openxmlformats.org/officeDocument/2006/relationships/oleObject" Target="embeddings/oleObject1513.bin"/><Relationship Id="rId3265" Type="http://schemas.openxmlformats.org/officeDocument/2006/relationships/image" Target="media/image1630.wmf"/><Relationship Id="rId3472" Type="http://schemas.openxmlformats.org/officeDocument/2006/relationships/oleObject" Target="embeddings/oleObject1720.bin"/><Relationship Id="rId4109" Type="http://schemas.openxmlformats.org/officeDocument/2006/relationships/oleObject" Target="embeddings/oleObject2038.bin"/><Relationship Id="rId186" Type="http://schemas.openxmlformats.org/officeDocument/2006/relationships/oleObject" Target="embeddings/oleObject83.bin"/><Relationship Id="rId393" Type="http://schemas.openxmlformats.org/officeDocument/2006/relationships/image" Target="media/image189.wmf"/><Relationship Id="rId2074" Type="http://schemas.openxmlformats.org/officeDocument/2006/relationships/image" Target="media/image1030.wmf"/><Relationship Id="rId2281" Type="http://schemas.openxmlformats.org/officeDocument/2006/relationships/oleObject" Target="embeddings/oleObject1129.bin"/><Relationship Id="rId3125" Type="http://schemas.openxmlformats.org/officeDocument/2006/relationships/image" Target="media/image1560.wmf"/><Relationship Id="rId3332" Type="http://schemas.openxmlformats.org/officeDocument/2006/relationships/oleObject" Target="embeddings/oleObject1650.bin"/><Relationship Id="rId253" Type="http://schemas.openxmlformats.org/officeDocument/2006/relationships/image" Target="media/image120.wmf"/><Relationship Id="rId460" Type="http://schemas.openxmlformats.org/officeDocument/2006/relationships/oleObject" Target="embeddings/oleObject219.bin"/><Relationship Id="rId1090" Type="http://schemas.openxmlformats.org/officeDocument/2006/relationships/oleObject" Target="embeddings/oleObject534.bin"/><Relationship Id="rId2141" Type="http://schemas.openxmlformats.org/officeDocument/2006/relationships/oleObject" Target="embeddings/oleObject1059.bin"/><Relationship Id="rId113" Type="http://schemas.openxmlformats.org/officeDocument/2006/relationships/oleObject" Target="embeddings/oleObject47.bin"/><Relationship Id="rId320" Type="http://schemas.openxmlformats.org/officeDocument/2006/relationships/oleObject" Target="embeddings/oleObject150.bin"/><Relationship Id="rId2001" Type="http://schemas.openxmlformats.org/officeDocument/2006/relationships/oleObject" Target="embeddings/oleObject989.bin"/><Relationship Id="rId2958" Type="http://schemas.openxmlformats.org/officeDocument/2006/relationships/oleObject" Target="embeddings/oleObject1463.bin"/><Relationship Id="rId1767" Type="http://schemas.openxmlformats.org/officeDocument/2006/relationships/oleObject" Target="embeddings/oleObject872.bin"/><Relationship Id="rId1974" Type="http://schemas.openxmlformats.org/officeDocument/2006/relationships/image" Target="media/image980.wmf"/><Relationship Id="rId2818" Type="http://schemas.openxmlformats.org/officeDocument/2006/relationships/oleObject" Target="embeddings/oleObject1393.bin"/><Relationship Id="rId4173" Type="http://schemas.openxmlformats.org/officeDocument/2006/relationships/oleObject" Target="embeddings/oleObject2070.bin"/><Relationship Id="rId59" Type="http://schemas.openxmlformats.org/officeDocument/2006/relationships/oleObject" Target="embeddings/oleObject20.bin"/><Relationship Id="rId1627" Type="http://schemas.openxmlformats.org/officeDocument/2006/relationships/oleObject" Target="embeddings/oleObject802.bin"/><Relationship Id="rId1834" Type="http://schemas.openxmlformats.org/officeDocument/2006/relationships/image" Target="media/image910.wmf"/><Relationship Id="rId4033" Type="http://schemas.openxmlformats.org/officeDocument/2006/relationships/oleObject" Target="embeddings/oleObject2000.bin"/><Relationship Id="rId4240" Type="http://schemas.openxmlformats.org/officeDocument/2006/relationships/image" Target="media/image2118.wmf"/><Relationship Id="rId3799" Type="http://schemas.openxmlformats.org/officeDocument/2006/relationships/oleObject" Target="embeddings/oleObject1883.bin"/><Relationship Id="rId4100" Type="http://schemas.openxmlformats.org/officeDocument/2006/relationships/image" Target="media/image2048.wmf"/><Relationship Id="rId1901" Type="http://schemas.openxmlformats.org/officeDocument/2006/relationships/oleObject" Target="embeddings/oleObject939.bin"/><Relationship Id="rId3659" Type="http://schemas.openxmlformats.org/officeDocument/2006/relationships/oleObject" Target="embeddings/oleObject1813.bin"/><Relationship Id="rId3866" Type="http://schemas.openxmlformats.org/officeDocument/2006/relationships/image" Target="media/image1931.wmf"/><Relationship Id="rId787" Type="http://schemas.openxmlformats.org/officeDocument/2006/relationships/image" Target="media/image386.wmf"/><Relationship Id="rId994" Type="http://schemas.openxmlformats.org/officeDocument/2006/relationships/oleObject" Target="embeddings/oleObject486.bin"/><Relationship Id="rId2468" Type="http://schemas.openxmlformats.org/officeDocument/2006/relationships/image" Target="media/image1227.wmf"/><Relationship Id="rId2675" Type="http://schemas.openxmlformats.org/officeDocument/2006/relationships/image" Target="media/image1335.wmf"/><Relationship Id="rId2882" Type="http://schemas.openxmlformats.org/officeDocument/2006/relationships/oleObject" Target="embeddings/oleObject1425.bin"/><Relationship Id="rId3519" Type="http://schemas.openxmlformats.org/officeDocument/2006/relationships/image" Target="media/image1757.wmf"/><Relationship Id="rId3726" Type="http://schemas.openxmlformats.org/officeDocument/2006/relationships/image" Target="media/image1861.wmf"/><Relationship Id="rId3933" Type="http://schemas.openxmlformats.org/officeDocument/2006/relationships/oleObject" Target="embeddings/oleObject1950.bin"/><Relationship Id="rId647" Type="http://schemas.openxmlformats.org/officeDocument/2006/relationships/image" Target="media/image316.wmf"/><Relationship Id="rId854" Type="http://schemas.openxmlformats.org/officeDocument/2006/relationships/oleObject" Target="embeddings/oleObject416.bin"/><Relationship Id="rId1277" Type="http://schemas.openxmlformats.org/officeDocument/2006/relationships/image" Target="media/image631.wmf"/><Relationship Id="rId1484" Type="http://schemas.openxmlformats.org/officeDocument/2006/relationships/image" Target="media/image735.wmf"/><Relationship Id="rId1691" Type="http://schemas.openxmlformats.org/officeDocument/2006/relationships/oleObject" Target="embeddings/oleObject834.bin"/><Relationship Id="rId2328" Type="http://schemas.openxmlformats.org/officeDocument/2006/relationships/image" Target="media/image1157.wmf"/><Relationship Id="rId2535" Type="http://schemas.openxmlformats.org/officeDocument/2006/relationships/oleObject" Target="embeddings/oleObject1256.bin"/><Relationship Id="rId2742" Type="http://schemas.openxmlformats.org/officeDocument/2006/relationships/oleObject" Target="embeddings/oleObject1355.bin"/><Relationship Id="rId507" Type="http://schemas.openxmlformats.org/officeDocument/2006/relationships/image" Target="media/image246.wmf"/><Relationship Id="rId714" Type="http://schemas.openxmlformats.org/officeDocument/2006/relationships/oleObject" Target="embeddings/oleObject346.bin"/><Relationship Id="rId921" Type="http://schemas.openxmlformats.org/officeDocument/2006/relationships/image" Target="media/image453.wmf"/><Relationship Id="rId1137" Type="http://schemas.openxmlformats.org/officeDocument/2006/relationships/image" Target="media/image561.wmf"/><Relationship Id="rId1344" Type="http://schemas.openxmlformats.org/officeDocument/2006/relationships/image" Target="media/image665.wmf"/><Relationship Id="rId1551" Type="http://schemas.openxmlformats.org/officeDocument/2006/relationships/oleObject" Target="embeddings/oleObject764.bin"/><Relationship Id="rId2602" Type="http://schemas.openxmlformats.org/officeDocument/2006/relationships/oleObject" Target="embeddings/oleObject1286.bin"/><Relationship Id="rId50" Type="http://schemas.openxmlformats.org/officeDocument/2006/relationships/image" Target="media/image18.wmf"/><Relationship Id="rId1204" Type="http://schemas.openxmlformats.org/officeDocument/2006/relationships/oleObject" Target="embeddings/oleObject591.bin"/><Relationship Id="rId1411" Type="http://schemas.openxmlformats.org/officeDocument/2006/relationships/oleObject" Target="embeddings/oleObject694.bin"/><Relationship Id="rId3169" Type="http://schemas.openxmlformats.org/officeDocument/2006/relationships/image" Target="media/image1582.wmf"/><Relationship Id="rId3376" Type="http://schemas.openxmlformats.org/officeDocument/2006/relationships/oleObject" Target="embeddings/oleObject1672.bin"/><Relationship Id="rId3583" Type="http://schemas.openxmlformats.org/officeDocument/2006/relationships/image" Target="media/image1789.wmf"/><Relationship Id="rId297" Type="http://schemas.openxmlformats.org/officeDocument/2006/relationships/image" Target="media/image142.wmf"/><Relationship Id="rId2185" Type="http://schemas.openxmlformats.org/officeDocument/2006/relationships/oleObject" Target="embeddings/oleObject1081.bin"/><Relationship Id="rId2392" Type="http://schemas.openxmlformats.org/officeDocument/2006/relationships/image" Target="media/image1189.wmf"/><Relationship Id="rId3029" Type="http://schemas.openxmlformats.org/officeDocument/2006/relationships/image" Target="media/image1512.wmf"/><Relationship Id="rId3236" Type="http://schemas.openxmlformats.org/officeDocument/2006/relationships/oleObject" Target="embeddings/oleObject1602.bin"/><Relationship Id="rId3790" Type="http://schemas.openxmlformats.org/officeDocument/2006/relationships/image" Target="media/image1893.wmf"/><Relationship Id="rId157" Type="http://schemas.openxmlformats.org/officeDocument/2006/relationships/image" Target="media/image72.wmf"/><Relationship Id="rId364" Type="http://schemas.openxmlformats.org/officeDocument/2006/relationships/oleObject" Target="embeddings/oleObject171.bin"/><Relationship Id="rId2045" Type="http://schemas.openxmlformats.org/officeDocument/2006/relationships/oleObject" Target="embeddings/oleObject1011.bin"/><Relationship Id="rId3443" Type="http://schemas.openxmlformats.org/officeDocument/2006/relationships/image" Target="media/image1719.wmf"/><Relationship Id="rId3650" Type="http://schemas.openxmlformats.org/officeDocument/2006/relationships/image" Target="media/image1823.wmf"/><Relationship Id="rId571" Type="http://schemas.openxmlformats.org/officeDocument/2006/relationships/image" Target="media/image278.wmf"/><Relationship Id="rId2252" Type="http://schemas.openxmlformats.org/officeDocument/2006/relationships/image" Target="media/image1119.wmf"/><Relationship Id="rId3303" Type="http://schemas.openxmlformats.org/officeDocument/2006/relationships/image" Target="media/image1649.wmf"/><Relationship Id="rId3510" Type="http://schemas.openxmlformats.org/officeDocument/2006/relationships/oleObject" Target="embeddings/oleObject1739.bin"/><Relationship Id="rId224" Type="http://schemas.openxmlformats.org/officeDocument/2006/relationships/oleObject" Target="embeddings/oleObject102.bin"/><Relationship Id="rId431" Type="http://schemas.openxmlformats.org/officeDocument/2006/relationships/image" Target="media/image208.wmf"/><Relationship Id="rId1061" Type="http://schemas.openxmlformats.org/officeDocument/2006/relationships/image" Target="media/image523.wmf"/><Relationship Id="rId2112" Type="http://schemas.openxmlformats.org/officeDocument/2006/relationships/image" Target="media/image1049.wmf"/><Relationship Id="rId1878" Type="http://schemas.openxmlformats.org/officeDocument/2006/relationships/image" Target="media/image932.wmf"/><Relationship Id="rId2929" Type="http://schemas.openxmlformats.org/officeDocument/2006/relationships/image" Target="media/image1462.wmf"/><Relationship Id="rId4077" Type="http://schemas.openxmlformats.org/officeDocument/2006/relationships/oleObject" Target="embeddings/oleObject2022.bin"/><Relationship Id="rId1738" Type="http://schemas.openxmlformats.org/officeDocument/2006/relationships/image" Target="media/image862.wmf"/><Relationship Id="rId3093" Type="http://schemas.openxmlformats.org/officeDocument/2006/relationships/image" Target="media/image1544.wmf"/><Relationship Id="rId4144" Type="http://schemas.openxmlformats.org/officeDocument/2006/relationships/image" Target="media/image2070.wmf"/><Relationship Id="rId1945" Type="http://schemas.openxmlformats.org/officeDocument/2006/relationships/oleObject" Target="embeddings/oleObject961.bin"/><Relationship Id="rId3160" Type="http://schemas.openxmlformats.org/officeDocument/2006/relationships/oleObject" Target="embeddings/oleObject1564.bin"/><Relationship Id="rId4004" Type="http://schemas.openxmlformats.org/officeDocument/2006/relationships/image" Target="media/image2000.wmf"/><Relationship Id="rId4211" Type="http://schemas.openxmlformats.org/officeDocument/2006/relationships/oleObject" Target="embeddings/oleObject2089.bin"/><Relationship Id="rId1805" Type="http://schemas.openxmlformats.org/officeDocument/2006/relationships/oleObject" Target="embeddings/oleObject891.bin"/><Relationship Id="rId3020" Type="http://schemas.openxmlformats.org/officeDocument/2006/relationships/oleObject" Target="embeddings/oleObject1494.bin"/><Relationship Id="rId3977" Type="http://schemas.openxmlformats.org/officeDocument/2006/relationships/oleObject" Target="embeddings/oleObject1972.bin"/><Relationship Id="rId898" Type="http://schemas.openxmlformats.org/officeDocument/2006/relationships/oleObject" Target="embeddings/oleObject438.bin"/><Relationship Id="rId2579" Type="http://schemas.openxmlformats.org/officeDocument/2006/relationships/image" Target="media/image1286.wmf"/><Relationship Id="rId2786" Type="http://schemas.openxmlformats.org/officeDocument/2006/relationships/oleObject" Target="embeddings/oleObject1377.bin"/><Relationship Id="rId2993" Type="http://schemas.openxmlformats.org/officeDocument/2006/relationships/image" Target="media/image1494.wmf"/><Relationship Id="rId3837" Type="http://schemas.openxmlformats.org/officeDocument/2006/relationships/oleObject" Target="embeddings/oleObject1902.bin"/><Relationship Id="rId758" Type="http://schemas.openxmlformats.org/officeDocument/2006/relationships/oleObject" Target="embeddings/oleObject368.bin"/><Relationship Id="rId965" Type="http://schemas.openxmlformats.org/officeDocument/2006/relationships/image" Target="media/image475.wmf"/><Relationship Id="rId1388" Type="http://schemas.openxmlformats.org/officeDocument/2006/relationships/image" Target="media/image687.wmf"/><Relationship Id="rId1595" Type="http://schemas.openxmlformats.org/officeDocument/2006/relationships/oleObject" Target="embeddings/oleObject786.bin"/><Relationship Id="rId2439" Type="http://schemas.openxmlformats.org/officeDocument/2006/relationships/oleObject" Target="embeddings/oleObject1208.bin"/><Relationship Id="rId2646" Type="http://schemas.openxmlformats.org/officeDocument/2006/relationships/oleObject" Target="embeddings/oleObject1308.bin"/><Relationship Id="rId2853" Type="http://schemas.openxmlformats.org/officeDocument/2006/relationships/image" Target="media/image1424.wmf"/><Relationship Id="rId3904" Type="http://schemas.openxmlformats.org/officeDocument/2006/relationships/image" Target="media/image1950.wmf"/><Relationship Id="rId94" Type="http://schemas.openxmlformats.org/officeDocument/2006/relationships/image" Target="media/image40.wmf"/><Relationship Id="rId618" Type="http://schemas.openxmlformats.org/officeDocument/2006/relationships/oleObject" Target="embeddings/oleObject298.bin"/><Relationship Id="rId825" Type="http://schemas.openxmlformats.org/officeDocument/2006/relationships/image" Target="media/image405.wmf"/><Relationship Id="rId1248" Type="http://schemas.openxmlformats.org/officeDocument/2006/relationships/oleObject" Target="embeddings/oleObject613.bin"/><Relationship Id="rId1455" Type="http://schemas.openxmlformats.org/officeDocument/2006/relationships/oleObject" Target="embeddings/oleObject716.bin"/><Relationship Id="rId1662" Type="http://schemas.openxmlformats.org/officeDocument/2006/relationships/image" Target="media/image824.wmf"/><Relationship Id="rId2506" Type="http://schemas.openxmlformats.org/officeDocument/2006/relationships/image" Target="media/image1246.wmf"/><Relationship Id="rId1108" Type="http://schemas.openxmlformats.org/officeDocument/2006/relationships/oleObject" Target="embeddings/oleObject543.bin"/><Relationship Id="rId1315" Type="http://schemas.openxmlformats.org/officeDocument/2006/relationships/oleObject" Target="embeddings/oleObject646.bin"/><Relationship Id="rId2713" Type="http://schemas.openxmlformats.org/officeDocument/2006/relationships/image" Target="media/image1354.wmf"/><Relationship Id="rId2920" Type="http://schemas.openxmlformats.org/officeDocument/2006/relationships/oleObject" Target="embeddings/oleObject1444.bin"/><Relationship Id="rId1522" Type="http://schemas.openxmlformats.org/officeDocument/2006/relationships/image" Target="media/image754.wmf"/><Relationship Id="rId21" Type="http://schemas.openxmlformats.org/officeDocument/2006/relationships/oleObject" Target="embeddings/oleObject1.bin"/><Relationship Id="rId2089" Type="http://schemas.openxmlformats.org/officeDocument/2006/relationships/oleObject" Target="embeddings/oleObject1033.bin"/><Relationship Id="rId3487" Type="http://schemas.openxmlformats.org/officeDocument/2006/relationships/image" Target="media/image1741.wmf"/><Relationship Id="rId3694" Type="http://schemas.openxmlformats.org/officeDocument/2006/relationships/image" Target="media/image1845.wmf"/><Relationship Id="rId2296" Type="http://schemas.openxmlformats.org/officeDocument/2006/relationships/image" Target="media/image1141.wmf"/><Relationship Id="rId3347" Type="http://schemas.openxmlformats.org/officeDocument/2006/relationships/image" Target="media/image1671.wmf"/><Relationship Id="rId3554" Type="http://schemas.openxmlformats.org/officeDocument/2006/relationships/oleObject" Target="embeddings/oleObject1761.bin"/><Relationship Id="rId3761" Type="http://schemas.openxmlformats.org/officeDocument/2006/relationships/oleObject" Target="embeddings/oleObject1864.bin"/><Relationship Id="rId268" Type="http://schemas.openxmlformats.org/officeDocument/2006/relationships/oleObject" Target="embeddings/oleObject124.bin"/><Relationship Id="rId475" Type="http://schemas.openxmlformats.org/officeDocument/2006/relationships/image" Target="media/image230.wmf"/><Relationship Id="rId682" Type="http://schemas.openxmlformats.org/officeDocument/2006/relationships/oleObject" Target="embeddings/oleObject330.bin"/><Relationship Id="rId2156" Type="http://schemas.openxmlformats.org/officeDocument/2006/relationships/image" Target="media/image1071.wmf"/><Relationship Id="rId2363" Type="http://schemas.openxmlformats.org/officeDocument/2006/relationships/oleObject" Target="embeddings/oleObject1170.bin"/><Relationship Id="rId2570" Type="http://schemas.openxmlformats.org/officeDocument/2006/relationships/oleObject" Target="embeddings/oleObject1270.bin"/><Relationship Id="rId3207" Type="http://schemas.openxmlformats.org/officeDocument/2006/relationships/image" Target="media/image1601.wmf"/><Relationship Id="rId3414" Type="http://schemas.openxmlformats.org/officeDocument/2006/relationships/oleObject" Target="embeddings/oleObject1691.bin"/><Relationship Id="rId3621" Type="http://schemas.openxmlformats.org/officeDocument/2006/relationships/oleObject" Target="embeddings/oleObject1794.bin"/><Relationship Id="rId128" Type="http://schemas.openxmlformats.org/officeDocument/2006/relationships/image" Target="media/image57.wmf"/><Relationship Id="rId335" Type="http://schemas.openxmlformats.org/officeDocument/2006/relationships/image" Target="media/image161.wmf"/><Relationship Id="rId542" Type="http://schemas.openxmlformats.org/officeDocument/2006/relationships/oleObject" Target="embeddings/oleObject260.bin"/><Relationship Id="rId1172" Type="http://schemas.openxmlformats.org/officeDocument/2006/relationships/oleObject" Target="embeddings/oleObject575.bin"/><Relationship Id="rId2016" Type="http://schemas.openxmlformats.org/officeDocument/2006/relationships/image" Target="media/image1001.wmf"/><Relationship Id="rId2223" Type="http://schemas.openxmlformats.org/officeDocument/2006/relationships/oleObject" Target="embeddings/oleObject1100.bin"/><Relationship Id="rId2430" Type="http://schemas.openxmlformats.org/officeDocument/2006/relationships/image" Target="media/image1208.wmf"/><Relationship Id="rId402" Type="http://schemas.openxmlformats.org/officeDocument/2006/relationships/oleObject" Target="embeddings/oleObject190.bin"/><Relationship Id="rId1032" Type="http://schemas.openxmlformats.org/officeDocument/2006/relationships/oleObject" Target="embeddings/oleObject505.bin"/><Relationship Id="rId4188" Type="http://schemas.openxmlformats.org/officeDocument/2006/relationships/image" Target="media/image2092.wmf"/><Relationship Id="rId1989" Type="http://schemas.openxmlformats.org/officeDocument/2006/relationships/oleObject" Target="embeddings/oleObject983.bin"/><Relationship Id="rId4048" Type="http://schemas.openxmlformats.org/officeDocument/2006/relationships/image" Target="media/image2022.wmf"/><Relationship Id="rId4255" Type="http://schemas.openxmlformats.org/officeDocument/2006/relationships/oleObject" Target="embeddings/oleObject2111.bin"/><Relationship Id="rId1849" Type="http://schemas.openxmlformats.org/officeDocument/2006/relationships/oleObject" Target="embeddings/oleObject913.bin"/><Relationship Id="rId3064" Type="http://schemas.openxmlformats.org/officeDocument/2006/relationships/oleObject" Target="embeddings/oleObject1516.bin"/><Relationship Id="rId192" Type="http://schemas.openxmlformats.org/officeDocument/2006/relationships/oleObject" Target="embeddings/oleObject86.bin"/><Relationship Id="rId1709" Type="http://schemas.openxmlformats.org/officeDocument/2006/relationships/oleObject" Target="embeddings/oleObject843.bin"/><Relationship Id="rId1916" Type="http://schemas.openxmlformats.org/officeDocument/2006/relationships/image" Target="media/image951.wmf"/><Relationship Id="rId3271" Type="http://schemas.openxmlformats.org/officeDocument/2006/relationships/image" Target="media/image1633.wmf"/><Relationship Id="rId4115" Type="http://schemas.openxmlformats.org/officeDocument/2006/relationships/oleObject" Target="embeddings/oleObject2041.bin"/><Relationship Id="rId2080" Type="http://schemas.openxmlformats.org/officeDocument/2006/relationships/image" Target="media/image1033.wmf"/><Relationship Id="rId3131" Type="http://schemas.openxmlformats.org/officeDocument/2006/relationships/image" Target="media/image1563.wmf"/><Relationship Id="rId2897" Type="http://schemas.openxmlformats.org/officeDocument/2006/relationships/image" Target="media/image1446.wmf"/><Relationship Id="rId3948" Type="http://schemas.openxmlformats.org/officeDocument/2006/relationships/image" Target="media/image1972.wmf"/><Relationship Id="rId869" Type="http://schemas.openxmlformats.org/officeDocument/2006/relationships/image" Target="media/image427.wmf"/><Relationship Id="rId1499" Type="http://schemas.openxmlformats.org/officeDocument/2006/relationships/oleObject" Target="embeddings/oleObject738.bin"/><Relationship Id="rId729" Type="http://schemas.openxmlformats.org/officeDocument/2006/relationships/image" Target="media/image357.wmf"/><Relationship Id="rId1359" Type="http://schemas.openxmlformats.org/officeDocument/2006/relationships/oleObject" Target="embeddings/oleObject668.bin"/><Relationship Id="rId2757" Type="http://schemas.openxmlformats.org/officeDocument/2006/relationships/image" Target="media/image1376.wmf"/><Relationship Id="rId2964" Type="http://schemas.openxmlformats.org/officeDocument/2006/relationships/oleObject" Target="embeddings/oleObject1466.bin"/><Relationship Id="rId3808" Type="http://schemas.openxmlformats.org/officeDocument/2006/relationships/image" Target="media/image1902.wmf"/><Relationship Id="rId936" Type="http://schemas.openxmlformats.org/officeDocument/2006/relationships/oleObject" Target="embeddings/oleObject457.bin"/><Relationship Id="rId1219" Type="http://schemas.openxmlformats.org/officeDocument/2006/relationships/image" Target="media/image602.wmf"/><Relationship Id="rId1566" Type="http://schemas.openxmlformats.org/officeDocument/2006/relationships/image" Target="media/image776.wmf"/><Relationship Id="rId1773" Type="http://schemas.openxmlformats.org/officeDocument/2006/relationships/oleObject" Target="embeddings/oleObject875.bin"/><Relationship Id="rId1980" Type="http://schemas.openxmlformats.org/officeDocument/2006/relationships/image" Target="media/image983.wmf"/><Relationship Id="rId2617" Type="http://schemas.openxmlformats.org/officeDocument/2006/relationships/image" Target="media/image1305.wmf"/><Relationship Id="rId2824" Type="http://schemas.openxmlformats.org/officeDocument/2006/relationships/oleObject" Target="embeddings/oleObject1396.bin"/><Relationship Id="rId65" Type="http://schemas.openxmlformats.org/officeDocument/2006/relationships/oleObject" Target="embeddings/oleObject23.bin"/><Relationship Id="rId1426" Type="http://schemas.openxmlformats.org/officeDocument/2006/relationships/image" Target="media/image706.wmf"/><Relationship Id="rId1633" Type="http://schemas.openxmlformats.org/officeDocument/2006/relationships/oleObject" Target="embeddings/oleObject805.bin"/><Relationship Id="rId1840" Type="http://schemas.openxmlformats.org/officeDocument/2006/relationships/image" Target="media/image913.wmf"/><Relationship Id="rId1700" Type="http://schemas.openxmlformats.org/officeDocument/2006/relationships/image" Target="media/image843.wmf"/><Relationship Id="rId3598" Type="http://schemas.openxmlformats.org/officeDocument/2006/relationships/oleObject" Target="embeddings/oleObject1783.bin"/><Relationship Id="rId3458" Type="http://schemas.openxmlformats.org/officeDocument/2006/relationships/oleObject" Target="embeddings/oleObject1713.bin"/><Relationship Id="rId3665" Type="http://schemas.openxmlformats.org/officeDocument/2006/relationships/oleObject" Target="embeddings/oleObject1816.bin"/><Relationship Id="rId3872" Type="http://schemas.openxmlformats.org/officeDocument/2006/relationships/image" Target="media/image1934.wmf"/><Relationship Id="rId379" Type="http://schemas.openxmlformats.org/officeDocument/2006/relationships/image" Target="media/image182.wmf"/><Relationship Id="rId586" Type="http://schemas.openxmlformats.org/officeDocument/2006/relationships/oleObject" Target="embeddings/oleObject282.bin"/><Relationship Id="rId793" Type="http://schemas.openxmlformats.org/officeDocument/2006/relationships/image" Target="media/image389.wmf"/><Relationship Id="rId2267" Type="http://schemas.openxmlformats.org/officeDocument/2006/relationships/oleObject" Target="embeddings/oleObject1122.bin"/><Relationship Id="rId2474" Type="http://schemas.openxmlformats.org/officeDocument/2006/relationships/image" Target="media/image1230.wmf"/><Relationship Id="rId2681" Type="http://schemas.openxmlformats.org/officeDocument/2006/relationships/image" Target="media/image1338.wmf"/><Relationship Id="rId3318" Type="http://schemas.openxmlformats.org/officeDocument/2006/relationships/oleObject" Target="embeddings/oleObject1643.bin"/><Relationship Id="rId3525" Type="http://schemas.openxmlformats.org/officeDocument/2006/relationships/image" Target="media/image1760.wmf"/><Relationship Id="rId239" Type="http://schemas.openxmlformats.org/officeDocument/2006/relationships/image" Target="media/image113.wmf"/><Relationship Id="rId446" Type="http://schemas.openxmlformats.org/officeDocument/2006/relationships/oleObject" Target="embeddings/oleObject212.bin"/><Relationship Id="rId653" Type="http://schemas.openxmlformats.org/officeDocument/2006/relationships/image" Target="media/image319.wmf"/><Relationship Id="rId1076" Type="http://schemas.openxmlformats.org/officeDocument/2006/relationships/oleObject" Target="embeddings/oleObject527.bin"/><Relationship Id="rId1283" Type="http://schemas.openxmlformats.org/officeDocument/2006/relationships/image" Target="media/image634.wmf"/><Relationship Id="rId1490" Type="http://schemas.openxmlformats.org/officeDocument/2006/relationships/image" Target="media/image738.wmf"/><Relationship Id="rId2127" Type="http://schemas.openxmlformats.org/officeDocument/2006/relationships/oleObject" Target="embeddings/oleObject1052.bin"/><Relationship Id="rId2334" Type="http://schemas.openxmlformats.org/officeDocument/2006/relationships/image" Target="media/image1160.wmf"/><Relationship Id="rId3732" Type="http://schemas.openxmlformats.org/officeDocument/2006/relationships/image" Target="media/image1864.wmf"/><Relationship Id="rId306" Type="http://schemas.openxmlformats.org/officeDocument/2006/relationships/oleObject" Target="embeddings/oleObject143.bin"/><Relationship Id="rId860" Type="http://schemas.openxmlformats.org/officeDocument/2006/relationships/oleObject" Target="embeddings/oleObject419.bin"/><Relationship Id="rId1143" Type="http://schemas.openxmlformats.org/officeDocument/2006/relationships/image" Target="media/image564.wmf"/><Relationship Id="rId2541" Type="http://schemas.openxmlformats.org/officeDocument/2006/relationships/image" Target="media/image1264.png"/><Relationship Id="rId513" Type="http://schemas.openxmlformats.org/officeDocument/2006/relationships/image" Target="media/image249.wmf"/><Relationship Id="rId720" Type="http://schemas.openxmlformats.org/officeDocument/2006/relationships/oleObject" Target="embeddings/oleObject349.bin"/><Relationship Id="rId1350" Type="http://schemas.openxmlformats.org/officeDocument/2006/relationships/image" Target="media/image668.wmf"/><Relationship Id="rId2401" Type="http://schemas.openxmlformats.org/officeDocument/2006/relationships/oleObject" Target="embeddings/oleObject1189.bin"/><Relationship Id="rId4159" Type="http://schemas.openxmlformats.org/officeDocument/2006/relationships/oleObject" Target="embeddings/oleObject2063.bin"/><Relationship Id="rId1003" Type="http://schemas.openxmlformats.org/officeDocument/2006/relationships/image" Target="media/image494.wmf"/><Relationship Id="rId1210" Type="http://schemas.openxmlformats.org/officeDocument/2006/relationships/oleObject" Target="embeddings/oleObject594.bin"/><Relationship Id="rId3175" Type="http://schemas.openxmlformats.org/officeDocument/2006/relationships/image" Target="media/image1585.wmf"/><Relationship Id="rId3382" Type="http://schemas.openxmlformats.org/officeDocument/2006/relationships/oleObject" Target="embeddings/oleObject1675.bin"/><Relationship Id="rId4019" Type="http://schemas.openxmlformats.org/officeDocument/2006/relationships/oleObject" Target="embeddings/oleObject1993.bin"/><Relationship Id="rId4226" Type="http://schemas.openxmlformats.org/officeDocument/2006/relationships/image" Target="media/image2111.wmf"/><Relationship Id="rId2191" Type="http://schemas.openxmlformats.org/officeDocument/2006/relationships/oleObject" Target="embeddings/oleObject1084.bin"/><Relationship Id="rId3035" Type="http://schemas.openxmlformats.org/officeDocument/2006/relationships/image" Target="media/image1515.wmf"/><Relationship Id="rId3242" Type="http://schemas.openxmlformats.org/officeDocument/2006/relationships/oleObject" Target="embeddings/oleObject1605.bin"/><Relationship Id="rId163" Type="http://schemas.openxmlformats.org/officeDocument/2006/relationships/image" Target="media/image75.wmf"/><Relationship Id="rId370" Type="http://schemas.openxmlformats.org/officeDocument/2006/relationships/oleObject" Target="embeddings/oleObject174.bin"/><Relationship Id="rId2051" Type="http://schemas.openxmlformats.org/officeDocument/2006/relationships/oleObject" Target="embeddings/oleObject1014.bin"/><Relationship Id="rId3102" Type="http://schemas.openxmlformats.org/officeDocument/2006/relationships/oleObject" Target="embeddings/oleObject1535.bin"/><Relationship Id="rId230" Type="http://schemas.openxmlformats.org/officeDocument/2006/relationships/oleObject" Target="embeddings/oleObject105.bin"/><Relationship Id="rId2868" Type="http://schemas.openxmlformats.org/officeDocument/2006/relationships/oleObject" Target="embeddings/oleObject1418.bin"/><Relationship Id="rId3919" Type="http://schemas.openxmlformats.org/officeDocument/2006/relationships/oleObject" Target="embeddings/oleObject1943.bin"/><Relationship Id="rId4083" Type="http://schemas.openxmlformats.org/officeDocument/2006/relationships/oleObject" Target="embeddings/oleObject2025.bin"/><Relationship Id="rId1677" Type="http://schemas.openxmlformats.org/officeDocument/2006/relationships/oleObject" Target="embeddings/oleObject827.bin"/><Relationship Id="rId1884" Type="http://schemas.openxmlformats.org/officeDocument/2006/relationships/image" Target="media/image935.wmf"/><Relationship Id="rId2728" Type="http://schemas.openxmlformats.org/officeDocument/2006/relationships/oleObject" Target="embeddings/oleObject1348.bin"/><Relationship Id="rId2935" Type="http://schemas.openxmlformats.org/officeDocument/2006/relationships/image" Target="media/image1465.wmf"/><Relationship Id="rId907" Type="http://schemas.openxmlformats.org/officeDocument/2006/relationships/image" Target="media/image446.wmf"/><Relationship Id="rId1537" Type="http://schemas.openxmlformats.org/officeDocument/2006/relationships/oleObject" Target="embeddings/oleObject757.bin"/><Relationship Id="rId1744" Type="http://schemas.openxmlformats.org/officeDocument/2006/relationships/image" Target="media/image865.wmf"/><Relationship Id="rId1951" Type="http://schemas.openxmlformats.org/officeDocument/2006/relationships/oleObject" Target="embeddings/oleObject964.bin"/><Relationship Id="rId4150" Type="http://schemas.openxmlformats.org/officeDocument/2006/relationships/image" Target="media/image2073.wmf"/><Relationship Id="rId36" Type="http://schemas.openxmlformats.org/officeDocument/2006/relationships/image" Target="media/image11.wmf"/><Relationship Id="rId1604" Type="http://schemas.openxmlformats.org/officeDocument/2006/relationships/image" Target="media/image795.wmf"/><Relationship Id="rId4010" Type="http://schemas.openxmlformats.org/officeDocument/2006/relationships/image" Target="media/image2003.wmf"/><Relationship Id="rId1811" Type="http://schemas.openxmlformats.org/officeDocument/2006/relationships/oleObject" Target="embeddings/oleObject894.bin"/><Relationship Id="rId3569" Type="http://schemas.openxmlformats.org/officeDocument/2006/relationships/image" Target="media/image1782.wmf"/><Relationship Id="rId697" Type="http://schemas.openxmlformats.org/officeDocument/2006/relationships/image" Target="media/image341.wmf"/><Relationship Id="rId2378" Type="http://schemas.openxmlformats.org/officeDocument/2006/relationships/image" Target="media/image1182.wmf"/><Relationship Id="rId3429" Type="http://schemas.openxmlformats.org/officeDocument/2006/relationships/image" Target="media/image1712.wmf"/><Relationship Id="rId3776" Type="http://schemas.openxmlformats.org/officeDocument/2006/relationships/image" Target="media/image1886.wmf"/><Relationship Id="rId3983" Type="http://schemas.openxmlformats.org/officeDocument/2006/relationships/oleObject" Target="embeddings/oleObject1975.bin"/><Relationship Id="rId1187" Type="http://schemas.openxmlformats.org/officeDocument/2006/relationships/image" Target="media/image586.wmf"/><Relationship Id="rId2585" Type="http://schemas.openxmlformats.org/officeDocument/2006/relationships/image" Target="media/image1289.wmf"/><Relationship Id="rId2792" Type="http://schemas.openxmlformats.org/officeDocument/2006/relationships/oleObject" Target="embeddings/oleObject1380.bin"/><Relationship Id="rId3636" Type="http://schemas.openxmlformats.org/officeDocument/2006/relationships/image" Target="media/image1816.wmf"/><Relationship Id="rId3843" Type="http://schemas.openxmlformats.org/officeDocument/2006/relationships/oleObject" Target="embeddings/oleObject1905.bin"/><Relationship Id="rId557" Type="http://schemas.openxmlformats.org/officeDocument/2006/relationships/image" Target="media/image271.wmf"/><Relationship Id="rId764" Type="http://schemas.openxmlformats.org/officeDocument/2006/relationships/oleObject" Target="embeddings/oleObject371.bin"/><Relationship Id="rId971" Type="http://schemas.openxmlformats.org/officeDocument/2006/relationships/image" Target="media/image478.wmf"/><Relationship Id="rId1394" Type="http://schemas.openxmlformats.org/officeDocument/2006/relationships/image" Target="media/image690.wmf"/><Relationship Id="rId2238" Type="http://schemas.openxmlformats.org/officeDocument/2006/relationships/image" Target="media/image1112.wmf"/><Relationship Id="rId2445" Type="http://schemas.openxmlformats.org/officeDocument/2006/relationships/oleObject" Target="embeddings/oleObject1211.bin"/><Relationship Id="rId2652" Type="http://schemas.openxmlformats.org/officeDocument/2006/relationships/oleObject" Target="embeddings/oleObject1310.bin"/><Relationship Id="rId3703" Type="http://schemas.openxmlformats.org/officeDocument/2006/relationships/oleObject" Target="embeddings/oleObject1835.bin"/><Relationship Id="rId3910" Type="http://schemas.openxmlformats.org/officeDocument/2006/relationships/image" Target="media/image1953.wmf"/><Relationship Id="rId417" Type="http://schemas.openxmlformats.org/officeDocument/2006/relationships/image" Target="media/image201.wmf"/><Relationship Id="rId624" Type="http://schemas.openxmlformats.org/officeDocument/2006/relationships/oleObject" Target="embeddings/oleObject301.bin"/><Relationship Id="rId831" Type="http://schemas.openxmlformats.org/officeDocument/2006/relationships/image" Target="media/image408.wmf"/><Relationship Id="rId1047" Type="http://schemas.openxmlformats.org/officeDocument/2006/relationships/image" Target="media/image516.wmf"/><Relationship Id="rId1254" Type="http://schemas.openxmlformats.org/officeDocument/2006/relationships/oleObject" Target="embeddings/oleObject616.bin"/><Relationship Id="rId1461" Type="http://schemas.openxmlformats.org/officeDocument/2006/relationships/oleObject" Target="embeddings/oleObject719.bin"/><Relationship Id="rId2305" Type="http://schemas.openxmlformats.org/officeDocument/2006/relationships/oleObject" Target="embeddings/oleObject1141.bin"/><Relationship Id="rId2512" Type="http://schemas.openxmlformats.org/officeDocument/2006/relationships/image" Target="media/image1249.wmf"/><Relationship Id="rId1114" Type="http://schemas.openxmlformats.org/officeDocument/2006/relationships/oleObject" Target="embeddings/oleObject546.bin"/><Relationship Id="rId1321" Type="http://schemas.openxmlformats.org/officeDocument/2006/relationships/oleObject" Target="embeddings/oleObject649.bin"/><Relationship Id="rId3079" Type="http://schemas.openxmlformats.org/officeDocument/2006/relationships/image" Target="media/image1537.wmf"/><Relationship Id="rId3286" Type="http://schemas.openxmlformats.org/officeDocument/2006/relationships/oleObject" Target="embeddings/oleObject1627.bin"/><Relationship Id="rId3493" Type="http://schemas.openxmlformats.org/officeDocument/2006/relationships/image" Target="media/image1744.wmf"/><Relationship Id="rId2095" Type="http://schemas.openxmlformats.org/officeDocument/2006/relationships/oleObject" Target="embeddings/oleObject1036.bin"/><Relationship Id="rId3146" Type="http://schemas.openxmlformats.org/officeDocument/2006/relationships/oleObject" Target="embeddings/oleObject1557.bin"/><Relationship Id="rId3353" Type="http://schemas.openxmlformats.org/officeDocument/2006/relationships/image" Target="media/image1674.wmf"/><Relationship Id="rId274" Type="http://schemas.openxmlformats.org/officeDocument/2006/relationships/oleObject" Target="embeddings/oleObject127.bin"/><Relationship Id="rId481" Type="http://schemas.openxmlformats.org/officeDocument/2006/relationships/image" Target="media/image233.wmf"/><Relationship Id="rId2162" Type="http://schemas.openxmlformats.org/officeDocument/2006/relationships/image" Target="media/image1074.wmf"/><Relationship Id="rId3006" Type="http://schemas.openxmlformats.org/officeDocument/2006/relationships/oleObject" Target="embeddings/oleObject1487.bin"/><Relationship Id="rId3560" Type="http://schemas.openxmlformats.org/officeDocument/2006/relationships/oleObject" Target="embeddings/oleObject1764.bin"/><Relationship Id="rId134" Type="http://schemas.openxmlformats.org/officeDocument/2006/relationships/image" Target="media/image60.wmf"/><Relationship Id="rId3213" Type="http://schemas.openxmlformats.org/officeDocument/2006/relationships/image" Target="media/image1604.wmf"/><Relationship Id="rId3420" Type="http://schemas.openxmlformats.org/officeDocument/2006/relationships/oleObject" Target="embeddings/oleObject1694.bin"/><Relationship Id="rId341" Type="http://schemas.openxmlformats.org/officeDocument/2006/relationships/image" Target="media/image164.wmf"/><Relationship Id="rId2022" Type="http://schemas.openxmlformats.org/officeDocument/2006/relationships/image" Target="media/image1004.wmf"/><Relationship Id="rId2979" Type="http://schemas.openxmlformats.org/officeDocument/2006/relationships/image" Target="media/image1487.wmf"/><Relationship Id="rId201" Type="http://schemas.openxmlformats.org/officeDocument/2006/relationships/image" Target="media/image94.wmf"/><Relationship Id="rId1788" Type="http://schemas.openxmlformats.org/officeDocument/2006/relationships/image" Target="media/image887.wmf"/><Relationship Id="rId1995" Type="http://schemas.openxmlformats.org/officeDocument/2006/relationships/oleObject" Target="embeddings/oleObject986.bin"/><Relationship Id="rId2839" Type="http://schemas.openxmlformats.org/officeDocument/2006/relationships/image" Target="media/image1417.wmf"/><Relationship Id="rId4194" Type="http://schemas.openxmlformats.org/officeDocument/2006/relationships/image" Target="media/image2095.wmf"/><Relationship Id="rId1648" Type="http://schemas.openxmlformats.org/officeDocument/2006/relationships/image" Target="media/image817.wmf"/><Relationship Id="rId4054" Type="http://schemas.openxmlformats.org/officeDocument/2006/relationships/image" Target="media/image2025.wmf"/><Relationship Id="rId4261" Type="http://schemas.openxmlformats.org/officeDocument/2006/relationships/oleObject" Target="embeddings/oleObject2114.bin"/><Relationship Id="rId1508" Type="http://schemas.openxmlformats.org/officeDocument/2006/relationships/image" Target="media/image747.wmf"/><Relationship Id="rId1855" Type="http://schemas.openxmlformats.org/officeDocument/2006/relationships/oleObject" Target="embeddings/oleObject916.bin"/><Relationship Id="rId2906" Type="http://schemas.openxmlformats.org/officeDocument/2006/relationships/oleObject" Target="embeddings/oleObject1437.bin"/><Relationship Id="rId3070" Type="http://schemas.openxmlformats.org/officeDocument/2006/relationships/oleObject" Target="embeddings/oleObject1519.bin"/><Relationship Id="rId4121" Type="http://schemas.openxmlformats.org/officeDocument/2006/relationships/oleObject" Target="embeddings/oleObject2044.bin"/><Relationship Id="rId1715" Type="http://schemas.openxmlformats.org/officeDocument/2006/relationships/oleObject" Target="embeddings/oleObject846.bin"/><Relationship Id="rId1922" Type="http://schemas.openxmlformats.org/officeDocument/2006/relationships/image" Target="media/image954.wmf"/><Relationship Id="rId3887" Type="http://schemas.openxmlformats.org/officeDocument/2006/relationships/oleObject" Target="embeddings/oleObject1927.bin"/><Relationship Id="rId2489" Type="http://schemas.openxmlformats.org/officeDocument/2006/relationships/oleObject" Target="embeddings/oleObject1233.bin"/><Relationship Id="rId2696" Type="http://schemas.openxmlformats.org/officeDocument/2006/relationships/oleObject" Target="embeddings/oleObject1332.bin"/><Relationship Id="rId3747" Type="http://schemas.openxmlformats.org/officeDocument/2006/relationships/oleObject" Target="embeddings/oleObject1857.bin"/><Relationship Id="rId3954" Type="http://schemas.openxmlformats.org/officeDocument/2006/relationships/image" Target="media/image1975.wmf"/><Relationship Id="rId668" Type="http://schemas.openxmlformats.org/officeDocument/2006/relationships/oleObject" Target="embeddings/oleObject323.bin"/><Relationship Id="rId875" Type="http://schemas.openxmlformats.org/officeDocument/2006/relationships/image" Target="media/image430.wmf"/><Relationship Id="rId1298" Type="http://schemas.openxmlformats.org/officeDocument/2006/relationships/image" Target="media/image642.wmf"/><Relationship Id="rId2349" Type="http://schemas.openxmlformats.org/officeDocument/2006/relationships/oleObject" Target="embeddings/oleObject1163.bin"/><Relationship Id="rId2556" Type="http://schemas.openxmlformats.org/officeDocument/2006/relationships/oleObject" Target="embeddings/oleObject1264.bin"/><Relationship Id="rId2763" Type="http://schemas.openxmlformats.org/officeDocument/2006/relationships/image" Target="media/image1379.wmf"/><Relationship Id="rId2970" Type="http://schemas.openxmlformats.org/officeDocument/2006/relationships/oleObject" Target="embeddings/oleObject1469.bin"/><Relationship Id="rId3607" Type="http://schemas.openxmlformats.org/officeDocument/2006/relationships/image" Target="media/image1801.wmf"/><Relationship Id="rId3814" Type="http://schemas.openxmlformats.org/officeDocument/2006/relationships/image" Target="media/image1905.wmf"/><Relationship Id="rId528" Type="http://schemas.openxmlformats.org/officeDocument/2006/relationships/oleObject" Target="embeddings/oleObject253.bin"/><Relationship Id="rId735" Type="http://schemas.openxmlformats.org/officeDocument/2006/relationships/image" Target="media/image360.wmf"/><Relationship Id="rId942" Type="http://schemas.openxmlformats.org/officeDocument/2006/relationships/oleObject" Target="embeddings/oleObject460.bin"/><Relationship Id="rId1158" Type="http://schemas.openxmlformats.org/officeDocument/2006/relationships/oleObject" Target="embeddings/oleObject568.bin"/><Relationship Id="rId1365" Type="http://schemas.openxmlformats.org/officeDocument/2006/relationships/oleObject" Target="embeddings/oleObject671.bin"/><Relationship Id="rId1572" Type="http://schemas.openxmlformats.org/officeDocument/2006/relationships/image" Target="media/image779.wmf"/><Relationship Id="rId2209" Type="http://schemas.openxmlformats.org/officeDocument/2006/relationships/oleObject" Target="embeddings/oleObject1093.bin"/><Relationship Id="rId2416" Type="http://schemas.openxmlformats.org/officeDocument/2006/relationships/image" Target="media/image1201.wmf"/><Relationship Id="rId2623" Type="http://schemas.openxmlformats.org/officeDocument/2006/relationships/image" Target="media/image1308.wmf"/><Relationship Id="rId1018" Type="http://schemas.openxmlformats.org/officeDocument/2006/relationships/oleObject" Target="embeddings/oleObject498.bin"/><Relationship Id="rId1225" Type="http://schemas.openxmlformats.org/officeDocument/2006/relationships/image" Target="media/image605.wmf"/><Relationship Id="rId1432" Type="http://schemas.openxmlformats.org/officeDocument/2006/relationships/image" Target="media/image709.wmf"/><Relationship Id="rId2830" Type="http://schemas.openxmlformats.org/officeDocument/2006/relationships/oleObject" Target="embeddings/oleObject1399.bin"/><Relationship Id="rId71" Type="http://schemas.openxmlformats.org/officeDocument/2006/relationships/oleObject" Target="embeddings/oleObject26.bin"/><Relationship Id="rId802" Type="http://schemas.openxmlformats.org/officeDocument/2006/relationships/oleObject" Target="embeddings/oleObject390.bin"/><Relationship Id="rId3397" Type="http://schemas.openxmlformats.org/officeDocument/2006/relationships/image" Target="media/image1696.wmf"/><Relationship Id="rId178" Type="http://schemas.openxmlformats.org/officeDocument/2006/relationships/oleObject" Target="embeddings/oleObject79.bin"/><Relationship Id="rId3257" Type="http://schemas.openxmlformats.org/officeDocument/2006/relationships/image" Target="media/image1626.wmf"/><Relationship Id="rId3464" Type="http://schemas.openxmlformats.org/officeDocument/2006/relationships/oleObject" Target="embeddings/oleObject1716.bin"/><Relationship Id="rId3671" Type="http://schemas.openxmlformats.org/officeDocument/2006/relationships/oleObject" Target="embeddings/oleObject1819.bin"/><Relationship Id="rId385" Type="http://schemas.openxmlformats.org/officeDocument/2006/relationships/image" Target="media/image185.wmf"/><Relationship Id="rId592" Type="http://schemas.openxmlformats.org/officeDocument/2006/relationships/oleObject" Target="embeddings/oleObject285.bin"/><Relationship Id="rId2066" Type="http://schemas.openxmlformats.org/officeDocument/2006/relationships/image" Target="media/image1026.wmf"/><Relationship Id="rId2273" Type="http://schemas.openxmlformats.org/officeDocument/2006/relationships/oleObject" Target="embeddings/oleObject1125.bin"/><Relationship Id="rId2480" Type="http://schemas.openxmlformats.org/officeDocument/2006/relationships/image" Target="media/image1233.wmf"/><Relationship Id="rId3117" Type="http://schemas.openxmlformats.org/officeDocument/2006/relationships/image" Target="media/image1556.wmf"/><Relationship Id="rId3324" Type="http://schemas.openxmlformats.org/officeDocument/2006/relationships/oleObject" Target="embeddings/oleObject1646.bin"/><Relationship Id="rId3531" Type="http://schemas.openxmlformats.org/officeDocument/2006/relationships/image" Target="media/image1763.wmf"/><Relationship Id="rId245" Type="http://schemas.openxmlformats.org/officeDocument/2006/relationships/image" Target="media/image116.wmf"/><Relationship Id="rId452" Type="http://schemas.openxmlformats.org/officeDocument/2006/relationships/oleObject" Target="embeddings/oleObject215.bin"/><Relationship Id="rId1082" Type="http://schemas.openxmlformats.org/officeDocument/2006/relationships/oleObject" Target="embeddings/oleObject530.bin"/><Relationship Id="rId2133" Type="http://schemas.openxmlformats.org/officeDocument/2006/relationships/oleObject" Target="embeddings/oleObject1055.bin"/><Relationship Id="rId2340" Type="http://schemas.openxmlformats.org/officeDocument/2006/relationships/image" Target="media/image1163.wmf"/><Relationship Id="rId105" Type="http://schemas.openxmlformats.org/officeDocument/2006/relationships/oleObject" Target="embeddings/oleObject43.bin"/><Relationship Id="rId312" Type="http://schemas.openxmlformats.org/officeDocument/2006/relationships/oleObject" Target="embeddings/oleObject146.bin"/><Relationship Id="rId2200" Type="http://schemas.openxmlformats.org/officeDocument/2006/relationships/image" Target="media/image1093.wmf"/><Relationship Id="rId4098" Type="http://schemas.openxmlformats.org/officeDocument/2006/relationships/image" Target="media/image2047.wmf"/><Relationship Id="rId1899" Type="http://schemas.openxmlformats.org/officeDocument/2006/relationships/oleObject" Target="embeddings/oleObject938.bin"/><Relationship Id="rId4165" Type="http://schemas.openxmlformats.org/officeDocument/2006/relationships/oleObject" Target="embeddings/oleObject2066.bin"/><Relationship Id="rId1759" Type="http://schemas.openxmlformats.org/officeDocument/2006/relationships/oleObject" Target="embeddings/oleObject868.bin"/><Relationship Id="rId1966" Type="http://schemas.openxmlformats.org/officeDocument/2006/relationships/image" Target="media/image976.wmf"/><Relationship Id="rId3181" Type="http://schemas.openxmlformats.org/officeDocument/2006/relationships/image" Target="media/image1588.wmf"/><Relationship Id="rId4025" Type="http://schemas.openxmlformats.org/officeDocument/2006/relationships/oleObject" Target="embeddings/oleObject1996.bin"/><Relationship Id="rId1619" Type="http://schemas.openxmlformats.org/officeDocument/2006/relationships/oleObject" Target="embeddings/oleObject798.bin"/><Relationship Id="rId1826" Type="http://schemas.openxmlformats.org/officeDocument/2006/relationships/image" Target="media/image906.wmf"/><Relationship Id="rId4232" Type="http://schemas.openxmlformats.org/officeDocument/2006/relationships/image" Target="media/image2114.wmf"/><Relationship Id="rId3041" Type="http://schemas.openxmlformats.org/officeDocument/2006/relationships/image" Target="media/image1518.wmf"/><Relationship Id="rId3998" Type="http://schemas.openxmlformats.org/officeDocument/2006/relationships/image" Target="media/image1997.wmf"/><Relationship Id="rId3858" Type="http://schemas.openxmlformats.org/officeDocument/2006/relationships/image" Target="media/image1927.wmf"/><Relationship Id="rId779" Type="http://schemas.openxmlformats.org/officeDocument/2006/relationships/image" Target="media/image382.wmf"/><Relationship Id="rId986" Type="http://schemas.openxmlformats.org/officeDocument/2006/relationships/oleObject" Target="embeddings/oleObject482.bin"/><Relationship Id="rId2667" Type="http://schemas.openxmlformats.org/officeDocument/2006/relationships/image" Target="media/image1331.wmf"/><Relationship Id="rId3718" Type="http://schemas.openxmlformats.org/officeDocument/2006/relationships/image" Target="media/image1857.wmf"/><Relationship Id="rId639" Type="http://schemas.openxmlformats.org/officeDocument/2006/relationships/image" Target="media/image312.wmf"/><Relationship Id="rId1269" Type="http://schemas.openxmlformats.org/officeDocument/2006/relationships/image" Target="media/image627.wmf"/><Relationship Id="rId1476" Type="http://schemas.openxmlformats.org/officeDocument/2006/relationships/image" Target="media/image731.wmf"/><Relationship Id="rId2874" Type="http://schemas.openxmlformats.org/officeDocument/2006/relationships/oleObject" Target="embeddings/oleObject1421.bin"/><Relationship Id="rId3925" Type="http://schemas.openxmlformats.org/officeDocument/2006/relationships/oleObject" Target="embeddings/oleObject1946.bin"/><Relationship Id="rId846" Type="http://schemas.openxmlformats.org/officeDocument/2006/relationships/oleObject" Target="embeddings/oleObject412.bin"/><Relationship Id="rId1129" Type="http://schemas.openxmlformats.org/officeDocument/2006/relationships/image" Target="media/image557.wmf"/><Relationship Id="rId1683" Type="http://schemas.openxmlformats.org/officeDocument/2006/relationships/oleObject" Target="embeddings/oleObject830.bin"/><Relationship Id="rId1890" Type="http://schemas.openxmlformats.org/officeDocument/2006/relationships/image" Target="media/image938.wmf"/><Relationship Id="rId2527" Type="http://schemas.openxmlformats.org/officeDocument/2006/relationships/oleObject" Target="embeddings/oleObject1252.bin"/><Relationship Id="rId2734" Type="http://schemas.openxmlformats.org/officeDocument/2006/relationships/oleObject" Target="embeddings/oleObject1351.bin"/><Relationship Id="rId2941" Type="http://schemas.openxmlformats.org/officeDocument/2006/relationships/image" Target="media/image1468.wmf"/><Relationship Id="rId706" Type="http://schemas.openxmlformats.org/officeDocument/2006/relationships/oleObject" Target="embeddings/oleObject342.bin"/><Relationship Id="rId913" Type="http://schemas.openxmlformats.org/officeDocument/2006/relationships/image" Target="media/image449.wmf"/><Relationship Id="rId1336" Type="http://schemas.openxmlformats.org/officeDocument/2006/relationships/image" Target="media/image661.wmf"/><Relationship Id="rId1543" Type="http://schemas.openxmlformats.org/officeDocument/2006/relationships/oleObject" Target="embeddings/oleObject760.bin"/><Relationship Id="rId1750" Type="http://schemas.openxmlformats.org/officeDocument/2006/relationships/image" Target="media/image868.wmf"/><Relationship Id="rId2801" Type="http://schemas.openxmlformats.org/officeDocument/2006/relationships/image" Target="media/image1398.wmf"/><Relationship Id="rId42" Type="http://schemas.openxmlformats.org/officeDocument/2006/relationships/image" Target="media/image14.wmf"/><Relationship Id="rId1403" Type="http://schemas.openxmlformats.org/officeDocument/2006/relationships/oleObject" Target="embeddings/oleObject690.bin"/><Relationship Id="rId1610" Type="http://schemas.openxmlformats.org/officeDocument/2006/relationships/image" Target="media/image798.wmf"/><Relationship Id="rId3368" Type="http://schemas.openxmlformats.org/officeDocument/2006/relationships/oleObject" Target="embeddings/oleObject1668.bin"/><Relationship Id="rId3575" Type="http://schemas.openxmlformats.org/officeDocument/2006/relationships/image" Target="media/image1785.wmf"/><Relationship Id="rId3782" Type="http://schemas.openxmlformats.org/officeDocument/2006/relationships/image" Target="media/image1889.wmf"/><Relationship Id="rId289" Type="http://schemas.openxmlformats.org/officeDocument/2006/relationships/image" Target="media/image138.wmf"/><Relationship Id="rId496" Type="http://schemas.openxmlformats.org/officeDocument/2006/relationships/oleObject" Target="embeddings/oleObject237.bin"/><Relationship Id="rId2177" Type="http://schemas.openxmlformats.org/officeDocument/2006/relationships/oleObject" Target="embeddings/oleObject1077.bin"/><Relationship Id="rId2384" Type="http://schemas.openxmlformats.org/officeDocument/2006/relationships/image" Target="media/image1185.wmf"/><Relationship Id="rId2591" Type="http://schemas.openxmlformats.org/officeDocument/2006/relationships/image" Target="media/image1292.wmf"/><Relationship Id="rId3228" Type="http://schemas.openxmlformats.org/officeDocument/2006/relationships/oleObject" Target="embeddings/oleObject1598.bin"/><Relationship Id="rId3435" Type="http://schemas.openxmlformats.org/officeDocument/2006/relationships/image" Target="media/image1715.wmf"/><Relationship Id="rId3642" Type="http://schemas.openxmlformats.org/officeDocument/2006/relationships/image" Target="media/image1819.wmf"/><Relationship Id="rId149" Type="http://schemas.openxmlformats.org/officeDocument/2006/relationships/image" Target="media/image68.wmf"/><Relationship Id="rId356" Type="http://schemas.openxmlformats.org/officeDocument/2006/relationships/oleObject" Target="embeddings/oleObject168.bin"/><Relationship Id="rId563" Type="http://schemas.openxmlformats.org/officeDocument/2006/relationships/image" Target="media/image274.wmf"/><Relationship Id="rId770" Type="http://schemas.openxmlformats.org/officeDocument/2006/relationships/oleObject" Target="embeddings/oleObject374.bin"/><Relationship Id="rId1193" Type="http://schemas.openxmlformats.org/officeDocument/2006/relationships/image" Target="media/image589.wmf"/><Relationship Id="rId2037" Type="http://schemas.openxmlformats.org/officeDocument/2006/relationships/oleObject" Target="embeddings/oleObject1007.bin"/><Relationship Id="rId2244" Type="http://schemas.openxmlformats.org/officeDocument/2006/relationships/image" Target="media/image1115.wmf"/><Relationship Id="rId2451" Type="http://schemas.openxmlformats.org/officeDocument/2006/relationships/oleObject" Target="embeddings/oleObject1214.bin"/><Relationship Id="rId216" Type="http://schemas.openxmlformats.org/officeDocument/2006/relationships/oleObject" Target="embeddings/oleObject98.bin"/><Relationship Id="rId423" Type="http://schemas.openxmlformats.org/officeDocument/2006/relationships/image" Target="media/image204.wmf"/><Relationship Id="rId1053" Type="http://schemas.openxmlformats.org/officeDocument/2006/relationships/image" Target="media/image519.wmf"/><Relationship Id="rId1260" Type="http://schemas.openxmlformats.org/officeDocument/2006/relationships/oleObject" Target="embeddings/oleObject619.bin"/><Relationship Id="rId2104" Type="http://schemas.openxmlformats.org/officeDocument/2006/relationships/image" Target="media/image1045.wmf"/><Relationship Id="rId3502" Type="http://schemas.openxmlformats.org/officeDocument/2006/relationships/oleObject" Target="embeddings/oleObject1735.bin"/><Relationship Id="rId630" Type="http://schemas.openxmlformats.org/officeDocument/2006/relationships/oleObject" Target="embeddings/oleObject304.bin"/><Relationship Id="rId2311" Type="http://schemas.openxmlformats.org/officeDocument/2006/relationships/oleObject" Target="embeddings/oleObject1144.bin"/><Relationship Id="rId4069" Type="http://schemas.openxmlformats.org/officeDocument/2006/relationships/oleObject" Target="embeddings/oleObject2018.bin"/><Relationship Id="rId1120" Type="http://schemas.openxmlformats.org/officeDocument/2006/relationships/oleObject" Target="embeddings/oleObject549.bin"/><Relationship Id="rId1937" Type="http://schemas.openxmlformats.org/officeDocument/2006/relationships/oleObject" Target="embeddings/oleObject957.bin"/><Relationship Id="rId3085" Type="http://schemas.openxmlformats.org/officeDocument/2006/relationships/image" Target="media/image1540.wmf"/><Relationship Id="rId3292" Type="http://schemas.openxmlformats.org/officeDocument/2006/relationships/oleObject" Target="embeddings/oleObject1630.bin"/><Relationship Id="rId4136" Type="http://schemas.openxmlformats.org/officeDocument/2006/relationships/image" Target="media/image2066.wmf"/><Relationship Id="rId3152" Type="http://schemas.openxmlformats.org/officeDocument/2006/relationships/oleObject" Target="embeddings/oleObject1560.bin"/><Relationship Id="rId4203" Type="http://schemas.openxmlformats.org/officeDocument/2006/relationships/oleObject" Target="embeddings/oleObject2085.bin"/><Relationship Id="rId280" Type="http://schemas.openxmlformats.org/officeDocument/2006/relationships/oleObject" Target="embeddings/oleObject130.bin"/><Relationship Id="rId3012" Type="http://schemas.openxmlformats.org/officeDocument/2006/relationships/oleObject" Target="embeddings/oleObject1490.bin"/><Relationship Id="rId140" Type="http://schemas.openxmlformats.org/officeDocument/2006/relationships/image" Target="media/image63.wmf"/><Relationship Id="rId3969" Type="http://schemas.openxmlformats.org/officeDocument/2006/relationships/oleObject" Target="embeddings/oleObject1968.bin"/><Relationship Id="rId6" Type="http://schemas.openxmlformats.org/officeDocument/2006/relationships/footnotes" Target="footnotes.xml"/><Relationship Id="rId2778" Type="http://schemas.openxmlformats.org/officeDocument/2006/relationships/oleObject" Target="embeddings/oleObject1373.bin"/><Relationship Id="rId2985" Type="http://schemas.openxmlformats.org/officeDocument/2006/relationships/image" Target="media/image1490.wmf"/><Relationship Id="rId3829" Type="http://schemas.openxmlformats.org/officeDocument/2006/relationships/oleObject" Target="embeddings/oleObject1898.bin"/><Relationship Id="rId957" Type="http://schemas.openxmlformats.org/officeDocument/2006/relationships/image" Target="media/image471.wmf"/><Relationship Id="rId1587" Type="http://schemas.openxmlformats.org/officeDocument/2006/relationships/oleObject" Target="embeddings/oleObject782.bin"/><Relationship Id="rId1794" Type="http://schemas.openxmlformats.org/officeDocument/2006/relationships/image" Target="media/image890.wmf"/><Relationship Id="rId2638" Type="http://schemas.openxmlformats.org/officeDocument/2006/relationships/oleObject" Target="embeddings/oleObject1304.bin"/><Relationship Id="rId2845" Type="http://schemas.openxmlformats.org/officeDocument/2006/relationships/image" Target="media/image1420.wmf"/><Relationship Id="rId86" Type="http://schemas.openxmlformats.org/officeDocument/2006/relationships/image" Target="media/image36.wmf"/><Relationship Id="rId817" Type="http://schemas.openxmlformats.org/officeDocument/2006/relationships/image" Target="media/image401.wmf"/><Relationship Id="rId1447" Type="http://schemas.openxmlformats.org/officeDocument/2006/relationships/oleObject" Target="embeddings/oleObject712.bin"/><Relationship Id="rId1654" Type="http://schemas.openxmlformats.org/officeDocument/2006/relationships/image" Target="media/image820.wmf"/><Relationship Id="rId1861" Type="http://schemas.openxmlformats.org/officeDocument/2006/relationships/oleObject" Target="embeddings/oleObject919.bin"/><Relationship Id="rId2705" Type="http://schemas.openxmlformats.org/officeDocument/2006/relationships/image" Target="media/image1350.wmf"/><Relationship Id="rId2912" Type="http://schemas.openxmlformats.org/officeDocument/2006/relationships/oleObject" Target="embeddings/oleObject1440.bin"/><Relationship Id="rId4060" Type="http://schemas.openxmlformats.org/officeDocument/2006/relationships/image" Target="media/image2028.wmf"/><Relationship Id="rId1307" Type="http://schemas.openxmlformats.org/officeDocument/2006/relationships/oleObject" Target="embeddings/oleObject642.bin"/><Relationship Id="rId1514" Type="http://schemas.openxmlformats.org/officeDocument/2006/relationships/image" Target="media/image750.wmf"/><Relationship Id="rId1721" Type="http://schemas.openxmlformats.org/officeDocument/2006/relationships/oleObject" Target="embeddings/oleObject849.bin"/><Relationship Id="rId13" Type="http://schemas.openxmlformats.org/officeDocument/2006/relationships/hyperlink" Target="http://mrl.sci.utah.edu" TargetMode="External"/><Relationship Id="rId3479" Type="http://schemas.openxmlformats.org/officeDocument/2006/relationships/image" Target="media/image1737.wmf"/><Relationship Id="rId3686" Type="http://schemas.openxmlformats.org/officeDocument/2006/relationships/image" Target="media/image1841.wmf"/><Relationship Id="rId2288" Type="http://schemas.openxmlformats.org/officeDocument/2006/relationships/image" Target="media/image1137.wmf"/><Relationship Id="rId2495" Type="http://schemas.openxmlformats.org/officeDocument/2006/relationships/oleObject" Target="embeddings/oleObject1236.bin"/><Relationship Id="rId3339" Type="http://schemas.openxmlformats.org/officeDocument/2006/relationships/image" Target="media/image1667.wmf"/><Relationship Id="rId3893" Type="http://schemas.openxmlformats.org/officeDocument/2006/relationships/oleObject" Target="embeddings/oleObject1930.bin"/><Relationship Id="rId467" Type="http://schemas.openxmlformats.org/officeDocument/2006/relationships/image" Target="media/image226.wmf"/><Relationship Id="rId1097" Type="http://schemas.openxmlformats.org/officeDocument/2006/relationships/image" Target="media/image541.wmf"/><Relationship Id="rId2148" Type="http://schemas.openxmlformats.org/officeDocument/2006/relationships/image" Target="media/image1067.wmf"/><Relationship Id="rId3546" Type="http://schemas.openxmlformats.org/officeDocument/2006/relationships/oleObject" Target="embeddings/oleObject1757.bin"/><Relationship Id="rId3753" Type="http://schemas.openxmlformats.org/officeDocument/2006/relationships/oleObject" Target="embeddings/oleObject1860.bin"/><Relationship Id="rId3960" Type="http://schemas.openxmlformats.org/officeDocument/2006/relationships/image" Target="media/image1978.wmf"/><Relationship Id="rId674" Type="http://schemas.openxmlformats.org/officeDocument/2006/relationships/oleObject" Target="embeddings/oleObject326.bin"/><Relationship Id="rId881" Type="http://schemas.openxmlformats.org/officeDocument/2006/relationships/image" Target="media/image433.wmf"/><Relationship Id="rId2355" Type="http://schemas.openxmlformats.org/officeDocument/2006/relationships/oleObject" Target="embeddings/oleObject1166.bin"/><Relationship Id="rId2562" Type="http://schemas.openxmlformats.org/officeDocument/2006/relationships/oleObject" Target="embeddings/oleObject1267.bin"/><Relationship Id="rId3406" Type="http://schemas.openxmlformats.org/officeDocument/2006/relationships/oleObject" Target="embeddings/oleObject1687.bin"/><Relationship Id="rId3613" Type="http://schemas.openxmlformats.org/officeDocument/2006/relationships/oleObject" Target="embeddings/oleObject1790.bin"/><Relationship Id="rId3820" Type="http://schemas.openxmlformats.org/officeDocument/2006/relationships/image" Target="media/image1908.wmf"/><Relationship Id="rId327" Type="http://schemas.openxmlformats.org/officeDocument/2006/relationships/image" Target="media/image157.wmf"/><Relationship Id="rId534" Type="http://schemas.openxmlformats.org/officeDocument/2006/relationships/oleObject" Target="embeddings/oleObject256.bin"/><Relationship Id="rId741" Type="http://schemas.openxmlformats.org/officeDocument/2006/relationships/image" Target="media/image363.wmf"/><Relationship Id="rId1164" Type="http://schemas.openxmlformats.org/officeDocument/2006/relationships/oleObject" Target="embeddings/oleObject571.bin"/><Relationship Id="rId1371" Type="http://schemas.openxmlformats.org/officeDocument/2006/relationships/oleObject" Target="embeddings/oleObject674.bin"/><Relationship Id="rId2008" Type="http://schemas.openxmlformats.org/officeDocument/2006/relationships/image" Target="media/image997.wmf"/><Relationship Id="rId2215" Type="http://schemas.openxmlformats.org/officeDocument/2006/relationships/oleObject" Target="embeddings/oleObject1096.bin"/><Relationship Id="rId2422" Type="http://schemas.openxmlformats.org/officeDocument/2006/relationships/image" Target="media/image1204.wmf"/><Relationship Id="rId601" Type="http://schemas.openxmlformats.org/officeDocument/2006/relationships/image" Target="media/image293.wmf"/><Relationship Id="rId1024" Type="http://schemas.openxmlformats.org/officeDocument/2006/relationships/oleObject" Target="embeddings/oleObject501.bin"/><Relationship Id="rId1231" Type="http://schemas.openxmlformats.org/officeDocument/2006/relationships/image" Target="media/image608.wmf"/><Relationship Id="rId3196" Type="http://schemas.openxmlformats.org/officeDocument/2006/relationships/oleObject" Target="embeddings/oleObject1582.bin"/><Relationship Id="rId4247" Type="http://schemas.openxmlformats.org/officeDocument/2006/relationships/oleObject" Target="embeddings/oleObject2107.bin"/><Relationship Id="rId3056" Type="http://schemas.openxmlformats.org/officeDocument/2006/relationships/oleObject" Target="embeddings/oleObject1512.bin"/><Relationship Id="rId3263" Type="http://schemas.openxmlformats.org/officeDocument/2006/relationships/image" Target="media/image1629.wmf"/><Relationship Id="rId3470" Type="http://schemas.openxmlformats.org/officeDocument/2006/relationships/oleObject" Target="embeddings/oleObject1719.bin"/><Relationship Id="rId4107" Type="http://schemas.openxmlformats.org/officeDocument/2006/relationships/oleObject" Target="embeddings/oleObject2037.bin"/><Relationship Id="rId184" Type="http://schemas.openxmlformats.org/officeDocument/2006/relationships/oleObject" Target="embeddings/oleObject82.bin"/><Relationship Id="rId391" Type="http://schemas.openxmlformats.org/officeDocument/2006/relationships/image" Target="media/image188.wmf"/><Relationship Id="rId1908" Type="http://schemas.openxmlformats.org/officeDocument/2006/relationships/image" Target="media/image947.wmf"/><Relationship Id="rId2072" Type="http://schemas.openxmlformats.org/officeDocument/2006/relationships/image" Target="media/image1029.wmf"/><Relationship Id="rId3123" Type="http://schemas.openxmlformats.org/officeDocument/2006/relationships/image" Target="media/image1559.wmf"/><Relationship Id="rId251" Type="http://schemas.openxmlformats.org/officeDocument/2006/relationships/image" Target="media/image119.wmf"/><Relationship Id="rId3330" Type="http://schemas.openxmlformats.org/officeDocument/2006/relationships/oleObject" Target="embeddings/oleObject1649.bin"/><Relationship Id="rId2889" Type="http://schemas.openxmlformats.org/officeDocument/2006/relationships/image" Target="media/image1442.wmf"/><Relationship Id="rId111" Type="http://schemas.openxmlformats.org/officeDocument/2006/relationships/oleObject" Target="embeddings/oleObject46.bin"/><Relationship Id="rId1698" Type="http://schemas.openxmlformats.org/officeDocument/2006/relationships/image" Target="media/image842.wmf"/><Relationship Id="rId2749" Type="http://schemas.openxmlformats.org/officeDocument/2006/relationships/image" Target="media/image1372.wmf"/><Relationship Id="rId2956" Type="http://schemas.openxmlformats.org/officeDocument/2006/relationships/oleObject" Target="embeddings/oleObject1462.bin"/><Relationship Id="rId928" Type="http://schemas.openxmlformats.org/officeDocument/2006/relationships/oleObject" Target="embeddings/oleObject453.bin"/><Relationship Id="rId1558" Type="http://schemas.openxmlformats.org/officeDocument/2006/relationships/image" Target="media/image772.wmf"/><Relationship Id="rId1765" Type="http://schemas.openxmlformats.org/officeDocument/2006/relationships/oleObject" Target="embeddings/oleObject871.bin"/><Relationship Id="rId2609" Type="http://schemas.openxmlformats.org/officeDocument/2006/relationships/image" Target="media/image1301.wmf"/><Relationship Id="rId4171" Type="http://schemas.openxmlformats.org/officeDocument/2006/relationships/oleObject" Target="embeddings/oleObject2069.bin"/><Relationship Id="rId57" Type="http://schemas.openxmlformats.org/officeDocument/2006/relationships/oleObject" Target="embeddings/oleObject19.bin"/><Relationship Id="rId1418" Type="http://schemas.openxmlformats.org/officeDocument/2006/relationships/image" Target="media/image702.wmf"/><Relationship Id="rId1972" Type="http://schemas.openxmlformats.org/officeDocument/2006/relationships/image" Target="media/image979.wmf"/><Relationship Id="rId2816" Type="http://schemas.openxmlformats.org/officeDocument/2006/relationships/oleObject" Target="embeddings/oleObject1392.bin"/><Relationship Id="rId4031" Type="http://schemas.openxmlformats.org/officeDocument/2006/relationships/oleObject" Target="embeddings/oleObject1999.bin"/><Relationship Id="rId1625" Type="http://schemas.openxmlformats.org/officeDocument/2006/relationships/oleObject" Target="embeddings/oleObject801.bin"/><Relationship Id="rId1832" Type="http://schemas.openxmlformats.org/officeDocument/2006/relationships/image" Target="media/image909.wmf"/><Relationship Id="rId3797" Type="http://schemas.openxmlformats.org/officeDocument/2006/relationships/oleObject" Target="embeddings/oleObject1882.bin"/><Relationship Id="rId2399" Type="http://schemas.openxmlformats.org/officeDocument/2006/relationships/oleObject" Target="embeddings/oleObject1188.bin"/><Relationship Id="rId3657" Type="http://schemas.openxmlformats.org/officeDocument/2006/relationships/oleObject" Target="embeddings/oleObject1812.bin"/><Relationship Id="rId3864" Type="http://schemas.openxmlformats.org/officeDocument/2006/relationships/image" Target="media/image1930.wmf"/><Relationship Id="rId578" Type="http://schemas.openxmlformats.org/officeDocument/2006/relationships/oleObject" Target="embeddings/oleObject278.bin"/><Relationship Id="rId785" Type="http://schemas.openxmlformats.org/officeDocument/2006/relationships/image" Target="media/image385.wmf"/><Relationship Id="rId992" Type="http://schemas.openxmlformats.org/officeDocument/2006/relationships/oleObject" Target="embeddings/oleObject485.bin"/><Relationship Id="rId2259" Type="http://schemas.openxmlformats.org/officeDocument/2006/relationships/oleObject" Target="embeddings/oleObject1118.bin"/><Relationship Id="rId2466" Type="http://schemas.openxmlformats.org/officeDocument/2006/relationships/image" Target="media/image1226.wmf"/><Relationship Id="rId2673" Type="http://schemas.openxmlformats.org/officeDocument/2006/relationships/image" Target="media/image1334.wmf"/><Relationship Id="rId2880" Type="http://schemas.openxmlformats.org/officeDocument/2006/relationships/oleObject" Target="embeddings/oleObject1424.bin"/><Relationship Id="rId3517" Type="http://schemas.openxmlformats.org/officeDocument/2006/relationships/image" Target="media/image1756.wmf"/><Relationship Id="rId3724" Type="http://schemas.openxmlformats.org/officeDocument/2006/relationships/image" Target="media/image1860.wmf"/><Relationship Id="rId3931" Type="http://schemas.openxmlformats.org/officeDocument/2006/relationships/oleObject" Target="embeddings/oleObject1949.bin"/><Relationship Id="rId438" Type="http://schemas.openxmlformats.org/officeDocument/2006/relationships/oleObject" Target="embeddings/oleObject208.bin"/><Relationship Id="rId645" Type="http://schemas.openxmlformats.org/officeDocument/2006/relationships/image" Target="media/image315.wmf"/><Relationship Id="rId852" Type="http://schemas.openxmlformats.org/officeDocument/2006/relationships/oleObject" Target="embeddings/oleObject415.bin"/><Relationship Id="rId1068" Type="http://schemas.openxmlformats.org/officeDocument/2006/relationships/oleObject" Target="embeddings/oleObject523.bin"/><Relationship Id="rId1275" Type="http://schemas.openxmlformats.org/officeDocument/2006/relationships/image" Target="media/image630.wmf"/><Relationship Id="rId1482" Type="http://schemas.openxmlformats.org/officeDocument/2006/relationships/image" Target="media/image734.wmf"/><Relationship Id="rId2119" Type="http://schemas.openxmlformats.org/officeDocument/2006/relationships/oleObject" Target="embeddings/oleObject1048.bin"/><Relationship Id="rId2326" Type="http://schemas.openxmlformats.org/officeDocument/2006/relationships/image" Target="media/image1156.wmf"/><Relationship Id="rId2533" Type="http://schemas.openxmlformats.org/officeDocument/2006/relationships/oleObject" Target="embeddings/oleObject1255.bin"/><Relationship Id="rId2740" Type="http://schemas.openxmlformats.org/officeDocument/2006/relationships/oleObject" Target="embeddings/oleObject1354.bin"/><Relationship Id="rId505" Type="http://schemas.openxmlformats.org/officeDocument/2006/relationships/image" Target="media/image245.wmf"/><Relationship Id="rId712" Type="http://schemas.openxmlformats.org/officeDocument/2006/relationships/oleObject" Target="embeddings/oleObject345.bin"/><Relationship Id="rId1135" Type="http://schemas.openxmlformats.org/officeDocument/2006/relationships/image" Target="media/image560.wmf"/><Relationship Id="rId1342" Type="http://schemas.openxmlformats.org/officeDocument/2006/relationships/image" Target="media/image664.wmf"/><Relationship Id="rId1202" Type="http://schemas.openxmlformats.org/officeDocument/2006/relationships/oleObject" Target="embeddings/oleObject590.bin"/><Relationship Id="rId2600" Type="http://schemas.openxmlformats.org/officeDocument/2006/relationships/oleObject" Target="embeddings/oleObject1285.bin"/><Relationship Id="rId3167" Type="http://schemas.openxmlformats.org/officeDocument/2006/relationships/image" Target="media/image1581.wmf"/><Relationship Id="rId295" Type="http://schemas.openxmlformats.org/officeDocument/2006/relationships/image" Target="media/image141.wmf"/><Relationship Id="rId3374" Type="http://schemas.openxmlformats.org/officeDocument/2006/relationships/oleObject" Target="embeddings/oleObject1671.bin"/><Relationship Id="rId3581" Type="http://schemas.openxmlformats.org/officeDocument/2006/relationships/image" Target="media/image1788.wmf"/><Relationship Id="rId4218" Type="http://schemas.openxmlformats.org/officeDocument/2006/relationships/image" Target="media/image2107.wmf"/><Relationship Id="rId2183" Type="http://schemas.openxmlformats.org/officeDocument/2006/relationships/oleObject" Target="embeddings/oleObject1080.bin"/><Relationship Id="rId2390" Type="http://schemas.openxmlformats.org/officeDocument/2006/relationships/image" Target="media/image1188.wmf"/><Relationship Id="rId3027" Type="http://schemas.openxmlformats.org/officeDocument/2006/relationships/image" Target="media/image1511.wmf"/><Relationship Id="rId3234" Type="http://schemas.openxmlformats.org/officeDocument/2006/relationships/oleObject" Target="embeddings/oleObject1601.bin"/><Relationship Id="rId3441" Type="http://schemas.openxmlformats.org/officeDocument/2006/relationships/image" Target="media/image1718.wmf"/><Relationship Id="rId155" Type="http://schemas.openxmlformats.org/officeDocument/2006/relationships/image" Target="media/image71.wmf"/><Relationship Id="rId362" Type="http://schemas.openxmlformats.org/officeDocument/2006/relationships/oleObject" Target="embeddings/oleObject170.bin"/><Relationship Id="rId2043" Type="http://schemas.openxmlformats.org/officeDocument/2006/relationships/oleObject" Target="embeddings/oleObject1010.bin"/><Relationship Id="rId2250" Type="http://schemas.openxmlformats.org/officeDocument/2006/relationships/image" Target="media/image1118.wmf"/><Relationship Id="rId3301" Type="http://schemas.openxmlformats.org/officeDocument/2006/relationships/image" Target="media/image1648.wmf"/><Relationship Id="rId222" Type="http://schemas.openxmlformats.org/officeDocument/2006/relationships/oleObject" Target="embeddings/oleObject101.bin"/><Relationship Id="rId2110" Type="http://schemas.openxmlformats.org/officeDocument/2006/relationships/image" Target="media/image1048.wmf"/><Relationship Id="rId4075" Type="http://schemas.openxmlformats.org/officeDocument/2006/relationships/oleObject" Target="embeddings/oleObject2021.bin"/><Relationship Id="rId1669" Type="http://schemas.openxmlformats.org/officeDocument/2006/relationships/oleObject" Target="embeddings/oleObject823.bin"/><Relationship Id="rId1876" Type="http://schemas.openxmlformats.org/officeDocument/2006/relationships/image" Target="media/image931.wmf"/><Relationship Id="rId2927" Type="http://schemas.openxmlformats.org/officeDocument/2006/relationships/image" Target="media/image1461.wmf"/><Relationship Id="rId3091" Type="http://schemas.openxmlformats.org/officeDocument/2006/relationships/image" Target="media/image1543.wmf"/><Relationship Id="rId4142" Type="http://schemas.openxmlformats.org/officeDocument/2006/relationships/image" Target="media/image2069.wmf"/><Relationship Id="rId1529" Type="http://schemas.openxmlformats.org/officeDocument/2006/relationships/oleObject" Target="embeddings/oleObject753.bin"/><Relationship Id="rId1736" Type="http://schemas.openxmlformats.org/officeDocument/2006/relationships/image" Target="media/image861.wmf"/><Relationship Id="rId1943" Type="http://schemas.openxmlformats.org/officeDocument/2006/relationships/oleObject" Target="embeddings/oleObject960.bin"/><Relationship Id="rId28" Type="http://schemas.openxmlformats.org/officeDocument/2006/relationships/image" Target="media/image7.wmf"/><Relationship Id="rId1803" Type="http://schemas.openxmlformats.org/officeDocument/2006/relationships/oleObject" Target="embeddings/oleObject890.bin"/><Relationship Id="rId4002" Type="http://schemas.openxmlformats.org/officeDocument/2006/relationships/image" Target="media/image1999.wmf"/><Relationship Id="rId3768" Type="http://schemas.openxmlformats.org/officeDocument/2006/relationships/image" Target="media/image1882.wmf"/><Relationship Id="rId3975" Type="http://schemas.openxmlformats.org/officeDocument/2006/relationships/oleObject" Target="embeddings/oleObject1971.bin"/><Relationship Id="rId689" Type="http://schemas.openxmlformats.org/officeDocument/2006/relationships/image" Target="media/image337.wmf"/><Relationship Id="rId896" Type="http://schemas.openxmlformats.org/officeDocument/2006/relationships/oleObject" Target="embeddings/oleObject437.bin"/><Relationship Id="rId2577" Type="http://schemas.openxmlformats.org/officeDocument/2006/relationships/image" Target="media/image1285.wmf"/><Relationship Id="rId2784" Type="http://schemas.openxmlformats.org/officeDocument/2006/relationships/oleObject" Target="embeddings/oleObject1376.bin"/><Relationship Id="rId3628" Type="http://schemas.openxmlformats.org/officeDocument/2006/relationships/image" Target="media/image1812.wmf"/><Relationship Id="rId549" Type="http://schemas.openxmlformats.org/officeDocument/2006/relationships/image" Target="media/image267.wmf"/><Relationship Id="rId756" Type="http://schemas.openxmlformats.org/officeDocument/2006/relationships/oleObject" Target="embeddings/oleObject367.bin"/><Relationship Id="rId1179" Type="http://schemas.openxmlformats.org/officeDocument/2006/relationships/image" Target="media/image582.wmf"/><Relationship Id="rId1386" Type="http://schemas.openxmlformats.org/officeDocument/2006/relationships/image" Target="media/image686.wmf"/><Relationship Id="rId1593" Type="http://schemas.openxmlformats.org/officeDocument/2006/relationships/oleObject" Target="embeddings/oleObject785.bin"/><Relationship Id="rId2437" Type="http://schemas.openxmlformats.org/officeDocument/2006/relationships/oleObject" Target="embeddings/oleObject1207.bin"/><Relationship Id="rId2991" Type="http://schemas.openxmlformats.org/officeDocument/2006/relationships/image" Target="media/image1493.wmf"/><Relationship Id="rId3835" Type="http://schemas.openxmlformats.org/officeDocument/2006/relationships/oleObject" Target="embeddings/oleObject1901.bin"/><Relationship Id="rId409" Type="http://schemas.openxmlformats.org/officeDocument/2006/relationships/image" Target="media/image197.wmf"/><Relationship Id="rId963" Type="http://schemas.openxmlformats.org/officeDocument/2006/relationships/image" Target="media/image474.wmf"/><Relationship Id="rId1039" Type="http://schemas.openxmlformats.org/officeDocument/2006/relationships/image" Target="media/image512.wmf"/><Relationship Id="rId1246" Type="http://schemas.openxmlformats.org/officeDocument/2006/relationships/oleObject" Target="embeddings/oleObject612.bin"/><Relationship Id="rId2644" Type="http://schemas.openxmlformats.org/officeDocument/2006/relationships/oleObject" Target="embeddings/oleObject1307.bin"/><Relationship Id="rId2851" Type="http://schemas.openxmlformats.org/officeDocument/2006/relationships/image" Target="media/image1423.wmf"/><Relationship Id="rId3902" Type="http://schemas.openxmlformats.org/officeDocument/2006/relationships/image" Target="media/image1949.wmf"/><Relationship Id="rId92" Type="http://schemas.openxmlformats.org/officeDocument/2006/relationships/image" Target="media/image39.wmf"/><Relationship Id="rId616" Type="http://schemas.openxmlformats.org/officeDocument/2006/relationships/oleObject" Target="embeddings/oleObject297.bin"/><Relationship Id="rId823" Type="http://schemas.openxmlformats.org/officeDocument/2006/relationships/image" Target="media/image404.wmf"/><Relationship Id="rId1453" Type="http://schemas.openxmlformats.org/officeDocument/2006/relationships/oleObject" Target="embeddings/oleObject715.bin"/><Relationship Id="rId1660" Type="http://schemas.openxmlformats.org/officeDocument/2006/relationships/image" Target="media/image823.wmf"/><Relationship Id="rId2504" Type="http://schemas.openxmlformats.org/officeDocument/2006/relationships/image" Target="media/image1245.wmf"/><Relationship Id="rId2711" Type="http://schemas.openxmlformats.org/officeDocument/2006/relationships/image" Target="media/image1353.wmf"/><Relationship Id="rId1106" Type="http://schemas.openxmlformats.org/officeDocument/2006/relationships/oleObject" Target="embeddings/oleObject542.bin"/><Relationship Id="rId1313" Type="http://schemas.openxmlformats.org/officeDocument/2006/relationships/oleObject" Target="embeddings/oleObject645.bin"/><Relationship Id="rId1520" Type="http://schemas.openxmlformats.org/officeDocument/2006/relationships/image" Target="media/image753.wmf"/><Relationship Id="rId3278" Type="http://schemas.openxmlformats.org/officeDocument/2006/relationships/oleObject" Target="embeddings/oleObject1623.bin"/><Relationship Id="rId3485" Type="http://schemas.openxmlformats.org/officeDocument/2006/relationships/image" Target="media/image1740.wmf"/><Relationship Id="rId3692" Type="http://schemas.openxmlformats.org/officeDocument/2006/relationships/image" Target="media/image1844.wmf"/><Relationship Id="rId199" Type="http://schemas.openxmlformats.org/officeDocument/2006/relationships/image" Target="media/image93.wmf"/><Relationship Id="rId2087" Type="http://schemas.openxmlformats.org/officeDocument/2006/relationships/oleObject" Target="embeddings/oleObject1032.bin"/><Relationship Id="rId2294" Type="http://schemas.openxmlformats.org/officeDocument/2006/relationships/image" Target="media/image1140.wmf"/><Relationship Id="rId3138" Type="http://schemas.openxmlformats.org/officeDocument/2006/relationships/oleObject" Target="embeddings/oleObject1553.bin"/><Relationship Id="rId3345" Type="http://schemas.openxmlformats.org/officeDocument/2006/relationships/image" Target="media/image1670.wmf"/><Relationship Id="rId3552" Type="http://schemas.openxmlformats.org/officeDocument/2006/relationships/oleObject" Target="embeddings/oleObject1760.bin"/><Relationship Id="rId266" Type="http://schemas.openxmlformats.org/officeDocument/2006/relationships/oleObject" Target="embeddings/oleObject123.bin"/><Relationship Id="rId473" Type="http://schemas.openxmlformats.org/officeDocument/2006/relationships/image" Target="media/image229.wmf"/><Relationship Id="rId680" Type="http://schemas.openxmlformats.org/officeDocument/2006/relationships/oleObject" Target="embeddings/oleObject329.bin"/><Relationship Id="rId2154" Type="http://schemas.openxmlformats.org/officeDocument/2006/relationships/image" Target="media/image1070.wmf"/><Relationship Id="rId2361" Type="http://schemas.openxmlformats.org/officeDocument/2006/relationships/oleObject" Target="embeddings/oleObject1169.bin"/><Relationship Id="rId3205" Type="http://schemas.openxmlformats.org/officeDocument/2006/relationships/image" Target="media/image1600.wmf"/><Relationship Id="rId3412" Type="http://schemas.openxmlformats.org/officeDocument/2006/relationships/oleObject" Target="embeddings/oleObject1690.bin"/><Relationship Id="rId126" Type="http://schemas.openxmlformats.org/officeDocument/2006/relationships/image" Target="media/image56.wmf"/><Relationship Id="rId333" Type="http://schemas.openxmlformats.org/officeDocument/2006/relationships/image" Target="media/image160.wmf"/><Relationship Id="rId540" Type="http://schemas.openxmlformats.org/officeDocument/2006/relationships/oleObject" Target="embeddings/oleObject259.bin"/><Relationship Id="rId1170" Type="http://schemas.openxmlformats.org/officeDocument/2006/relationships/oleObject" Target="embeddings/oleObject574.bin"/><Relationship Id="rId2014" Type="http://schemas.openxmlformats.org/officeDocument/2006/relationships/image" Target="media/image1000.wmf"/><Relationship Id="rId2221" Type="http://schemas.openxmlformats.org/officeDocument/2006/relationships/oleObject" Target="embeddings/oleObject1099.bin"/><Relationship Id="rId1030" Type="http://schemas.openxmlformats.org/officeDocument/2006/relationships/oleObject" Target="embeddings/oleObject504.bin"/><Relationship Id="rId4186" Type="http://schemas.openxmlformats.org/officeDocument/2006/relationships/image" Target="media/image2091.wmf"/><Relationship Id="rId400" Type="http://schemas.openxmlformats.org/officeDocument/2006/relationships/oleObject" Target="embeddings/oleObject189.bin"/><Relationship Id="rId1987" Type="http://schemas.openxmlformats.org/officeDocument/2006/relationships/oleObject" Target="embeddings/oleObject982.bin"/><Relationship Id="rId1847" Type="http://schemas.openxmlformats.org/officeDocument/2006/relationships/oleObject" Target="embeddings/oleObject912.bin"/><Relationship Id="rId4046" Type="http://schemas.openxmlformats.org/officeDocument/2006/relationships/image" Target="media/image2021.wmf"/><Relationship Id="rId4253" Type="http://schemas.openxmlformats.org/officeDocument/2006/relationships/oleObject" Target="embeddings/oleObject2110.bin"/><Relationship Id="rId1707" Type="http://schemas.openxmlformats.org/officeDocument/2006/relationships/oleObject" Target="embeddings/oleObject842.bin"/><Relationship Id="rId3062" Type="http://schemas.openxmlformats.org/officeDocument/2006/relationships/oleObject" Target="embeddings/oleObject1515.bin"/><Relationship Id="rId4113" Type="http://schemas.openxmlformats.org/officeDocument/2006/relationships/oleObject" Target="embeddings/oleObject2040.bin"/><Relationship Id="rId190" Type="http://schemas.openxmlformats.org/officeDocument/2006/relationships/oleObject" Target="embeddings/oleObject85.bin"/><Relationship Id="rId1914" Type="http://schemas.openxmlformats.org/officeDocument/2006/relationships/image" Target="media/image950.wmf"/><Relationship Id="rId3879" Type="http://schemas.openxmlformats.org/officeDocument/2006/relationships/oleObject" Target="embeddings/oleObject1923.bin"/><Relationship Id="rId2688" Type="http://schemas.openxmlformats.org/officeDocument/2006/relationships/oleObject" Target="embeddings/oleObject1328.bin"/><Relationship Id="rId2895" Type="http://schemas.openxmlformats.org/officeDocument/2006/relationships/image" Target="media/image1445.wmf"/><Relationship Id="rId3739" Type="http://schemas.openxmlformats.org/officeDocument/2006/relationships/oleObject" Target="embeddings/oleObject1853.bin"/><Relationship Id="rId3946" Type="http://schemas.openxmlformats.org/officeDocument/2006/relationships/image" Target="media/image1971.wmf"/><Relationship Id="rId867" Type="http://schemas.openxmlformats.org/officeDocument/2006/relationships/image" Target="media/image426.wmf"/><Relationship Id="rId1497" Type="http://schemas.openxmlformats.org/officeDocument/2006/relationships/oleObject" Target="embeddings/oleObject737.bin"/><Relationship Id="rId2548" Type="http://schemas.openxmlformats.org/officeDocument/2006/relationships/oleObject" Target="embeddings/oleObject1260.bin"/><Relationship Id="rId2755" Type="http://schemas.openxmlformats.org/officeDocument/2006/relationships/image" Target="media/image1375.wmf"/><Relationship Id="rId2962" Type="http://schemas.openxmlformats.org/officeDocument/2006/relationships/oleObject" Target="embeddings/oleObject1465.bin"/><Relationship Id="rId3806" Type="http://schemas.openxmlformats.org/officeDocument/2006/relationships/image" Target="media/image1901.wmf"/><Relationship Id="rId727" Type="http://schemas.openxmlformats.org/officeDocument/2006/relationships/image" Target="media/image356.wmf"/><Relationship Id="rId934" Type="http://schemas.openxmlformats.org/officeDocument/2006/relationships/oleObject" Target="embeddings/oleObject456.bin"/><Relationship Id="rId1357" Type="http://schemas.openxmlformats.org/officeDocument/2006/relationships/oleObject" Target="embeddings/oleObject667.bin"/><Relationship Id="rId1564" Type="http://schemas.openxmlformats.org/officeDocument/2006/relationships/image" Target="media/image775.wmf"/><Relationship Id="rId1771" Type="http://schemas.openxmlformats.org/officeDocument/2006/relationships/oleObject" Target="embeddings/oleObject874.bin"/><Relationship Id="rId2408" Type="http://schemas.openxmlformats.org/officeDocument/2006/relationships/image" Target="media/image1197.wmf"/><Relationship Id="rId2615" Type="http://schemas.openxmlformats.org/officeDocument/2006/relationships/image" Target="media/image1304.wmf"/><Relationship Id="rId2822" Type="http://schemas.openxmlformats.org/officeDocument/2006/relationships/oleObject" Target="embeddings/oleObject1395.bin"/><Relationship Id="rId63" Type="http://schemas.openxmlformats.org/officeDocument/2006/relationships/oleObject" Target="embeddings/oleObject22.bin"/><Relationship Id="rId1217" Type="http://schemas.openxmlformats.org/officeDocument/2006/relationships/image" Target="media/image601.wmf"/><Relationship Id="rId1424" Type="http://schemas.openxmlformats.org/officeDocument/2006/relationships/image" Target="media/image705.wmf"/><Relationship Id="rId1631" Type="http://schemas.openxmlformats.org/officeDocument/2006/relationships/oleObject" Target="embeddings/oleObject804.bin"/><Relationship Id="rId3389" Type="http://schemas.openxmlformats.org/officeDocument/2006/relationships/image" Target="media/image1692.wmf"/><Relationship Id="rId3596" Type="http://schemas.openxmlformats.org/officeDocument/2006/relationships/oleObject" Target="embeddings/oleObject1782.bin"/><Relationship Id="rId2198" Type="http://schemas.openxmlformats.org/officeDocument/2006/relationships/image" Target="media/image1092.wmf"/><Relationship Id="rId3249" Type="http://schemas.openxmlformats.org/officeDocument/2006/relationships/image" Target="media/image1622.wmf"/><Relationship Id="rId3456" Type="http://schemas.openxmlformats.org/officeDocument/2006/relationships/oleObject" Target="embeddings/oleObject1712.bin"/><Relationship Id="rId377" Type="http://schemas.openxmlformats.org/officeDocument/2006/relationships/image" Target="media/image181.wmf"/><Relationship Id="rId584" Type="http://schemas.openxmlformats.org/officeDocument/2006/relationships/oleObject" Target="embeddings/oleObject281.bin"/><Relationship Id="rId2058" Type="http://schemas.openxmlformats.org/officeDocument/2006/relationships/image" Target="media/image1022.wmf"/><Relationship Id="rId2265" Type="http://schemas.openxmlformats.org/officeDocument/2006/relationships/oleObject" Target="embeddings/oleObject1121.bin"/><Relationship Id="rId3109" Type="http://schemas.openxmlformats.org/officeDocument/2006/relationships/image" Target="media/image1552.wmf"/><Relationship Id="rId3663" Type="http://schemas.openxmlformats.org/officeDocument/2006/relationships/oleObject" Target="embeddings/oleObject1815.bin"/><Relationship Id="rId3870" Type="http://schemas.openxmlformats.org/officeDocument/2006/relationships/image" Target="media/image1933.wmf"/><Relationship Id="rId237" Type="http://schemas.openxmlformats.org/officeDocument/2006/relationships/image" Target="media/image112.wmf"/><Relationship Id="rId791" Type="http://schemas.openxmlformats.org/officeDocument/2006/relationships/image" Target="media/image388.wmf"/><Relationship Id="rId1074" Type="http://schemas.openxmlformats.org/officeDocument/2006/relationships/oleObject" Target="embeddings/oleObject526.bin"/><Relationship Id="rId2472" Type="http://schemas.openxmlformats.org/officeDocument/2006/relationships/image" Target="media/image1229.wmf"/><Relationship Id="rId3316" Type="http://schemas.openxmlformats.org/officeDocument/2006/relationships/oleObject" Target="embeddings/oleObject1642.bin"/><Relationship Id="rId3523" Type="http://schemas.openxmlformats.org/officeDocument/2006/relationships/image" Target="media/image1759.wmf"/><Relationship Id="rId3730" Type="http://schemas.openxmlformats.org/officeDocument/2006/relationships/image" Target="media/image1863.wmf"/><Relationship Id="rId444" Type="http://schemas.openxmlformats.org/officeDocument/2006/relationships/oleObject" Target="embeddings/oleObject211.bin"/><Relationship Id="rId651" Type="http://schemas.openxmlformats.org/officeDocument/2006/relationships/image" Target="media/image318.wmf"/><Relationship Id="rId1281" Type="http://schemas.openxmlformats.org/officeDocument/2006/relationships/image" Target="media/image633.wmf"/><Relationship Id="rId2125" Type="http://schemas.openxmlformats.org/officeDocument/2006/relationships/oleObject" Target="embeddings/oleObject1051.bin"/><Relationship Id="rId2332" Type="http://schemas.openxmlformats.org/officeDocument/2006/relationships/image" Target="media/image1159.wmf"/><Relationship Id="rId304" Type="http://schemas.openxmlformats.org/officeDocument/2006/relationships/oleObject" Target="embeddings/oleObject142.bin"/><Relationship Id="rId511" Type="http://schemas.openxmlformats.org/officeDocument/2006/relationships/image" Target="media/image248.wmf"/><Relationship Id="rId1141" Type="http://schemas.openxmlformats.org/officeDocument/2006/relationships/image" Target="media/image563.wmf"/><Relationship Id="rId1001" Type="http://schemas.openxmlformats.org/officeDocument/2006/relationships/image" Target="media/image493.wmf"/><Relationship Id="rId4157" Type="http://schemas.openxmlformats.org/officeDocument/2006/relationships/oleObject" Target="embeddings/oleObject2062.bin"/><Relationship Id="rId1958" Type="http://schemas.openxmlformats.org/officeDocument/2006/relationships/image" Target="media/image972.wmf"/><Relationship Id="rId3173" Type="http://schemas.openxmlformats.org/officeDocument/2006/relationships/image" Target="media/image1584.wmf"/><Relationship Id="rId3380" Type="http://schemas.openxmlformats.org/officeDocument/2006/relationships/oleObject" Target="embeddings/oleObject1674.bin"/><Relationship Id="rId4017" Type="http://schemas.openxmlformats.org/officeDocument/2006/relationships/oleObject" Target="embeddings/oleObject1992.bin"/><Relationship Id="rId4224" Type="http://schemas.openxmlformats.org/officeDocument/2006/relationships/image" Target="media/image2110.wmf"/><Relationship Id="rId1818" Type="http://schemas.openxmlformats.org/officeDocument/2006/relationships/image" Target="media/image902.wmf"/><Relationship Id="rId3033" Type="http://schemas.openxmlformats.org/officeDocument/2006/relationships/image" Target="media/image1514.wmf"/><Relationship Id="rId3240" Type="http://schemas.openxmlformats.org/officeDocument/2006/relationships/oleObject" Target="embeddings/oleObject1604.bin"/><Relationship Id="rId161" Type="http://schemas.openxmlformats.org/officeDocument/2006/relationships/image" Target="media/image74.wmf"/><Relationship Id="rId2799" Type="http://schemas.openxmlformats.org/officeDocument/2006/relationships/image" Target="media/image1397.wmf"/><Relationship Id="rId3100" Type="http://schemas.openxmlformats.org/officeDocument/2006/relationships/oleObject" Target="embeddings/oleObject1534.bin"/><Relationship Id="rId978" Type="http://schemas.openxmlformats.org/officeDocument/2006/relationships/oleObject" Target="embeddings/oleObject478.bin"/><Relationship Id="rId2659" Type="http://schemas.openxmlformats.org/officeDocument/2006/relationships/image" Target="media/image1327.wmf"/><Relationship Id="rId2866" Type="http://schemas.openxmlformats.org/officeDocument/2006/relationships/oleObject" Target="embeddings/oleObject1417.bin"/><Relationship Id="rId3917" Type="http://schemas.openxmlformats.org/officeDocument/2006/relationships/oleObject" Target="embeddings/oleObject1942.bin"/><Relationship Id="rId838" Type="http://schemas.openxmlformats.org/officeDocument/2006/relationships/oleObject" Target="embeddings/oleObject408.bin"/><Relationship Id="rId1468" Type="http://schemas.openxmlformats.org/officeDocument/2006/relationships/image" Target="media/image727.wmf"/><Relationship Id="rId1675" Type="http://schemas.openxmlformats.org/officeDocument/2006/relationships/oleObject" Target="embeddings/oleObject826.bin"/><Relationship Id="rId1882" Type="http://schemas.openxmlformats.org/officeDocument/2006/relationships/image" Target="media/image934.wmf"/><Relationship Id="rId2519" Type="http://schemas.openxmlformats.org/officeDocument/2006/relationships/oleObject" Target="embeddings/oleObject1248.bin"/><Relationship Id="rId2726" Type="http://schemas.openxmlformats.org/officeDocument/2006/relationships/oleObject" Target="embeddings/oleObject1347.bin"/><Relationship Id="rId4081" Type="http://schemas.openxmlformats.org/officeDocument/2006/relationships/oleObject" Target="embeddings/oleObject2024.bin"/><Relationship Id="rId1328" Type="http://schemas.openxmlformats.org/officeDocument/2006/relationships/image" Target="media/image657.wmf"/><Relationship Id="rId1535" Type="http://schemas.openxmlformats.org/officeDocument/2006/relationships/oleObject" Target="embeddings/oleObject756.bin"/><Relationship Id="rId2933" Type="http://schemas.openxmlformats.org/officeDocument/2006/relationships/image" Target="media/image1464.wmf"/><Relationship Id="rId905" Type="http://schemas.openxmlformats.org/officeDocument/2006/relationships/image" Target="media/image445.wmf"/><Relationship Id="rId1742" Type="http://schemas.openxmlformats.org/officeDocument/2006/relationships/image" Target="media/image864.wmf"/><Relationship Id="rId34" Type="http://schemas.openxmlformats.org/officeDocument/2006/relationships/image" Target="media/image10.wmf"/><Relationship Id="rId1602" Type="http://schemas.openxmlformats.org/officeDocument/2006/relationships/image" Target="media/image794.wmf"/><Relationship Id="rId3567" Type="http://schemas.openxmlformats.org/officeDocument/2006/relationships/image" Target="media/image1781.wmf"/><Relationship Id="rId3774" Type="http://schemas.openxmlformats.org/officeDocument/2006/relationships/image" Target="media/image1885.wmf"/><Relationship Id="rId3981" Type="http://schemas.openxmlformats.org/officeDocument/2006/relationships/oleObject" Target="embeddings/oleObject1974.bin"/><Relationship Id="rId488" Type="http://schemas.openxmlformats.org/officeDocument/2006/relationships/oleObject" Target="embeddings/oleObject233.bin"/><Relationship Id="rId695" Type="http://schemas.openxmlformats.org/officeDocument/2006/relationships/image" Target="media/image340.wmf"/><Relationship Id="rId2169" Type="http://schemas.openxmlformats.org/officeDocument/2006/relationships/oleObject" Target="embeddings/oleObject1073.bin"/><Relationship Id="rId2376" Type="http://schemas.openxmlformats.org/officeDocument/2006/relationships/image" Target="media/image1181.wmf"/><Relationship Id="rId2583" Type="http://schemas.openxmlformats.org/officeDocument/2006/relationships/image" Target="media/image1288.wmf"/><Relationship Id="rId2790" Type="http://schemas.openxmlformats.org/officeDocument/2006/relationships/oleObject" Target="embeddings/oleObject1379.bin"/><Relationship Id="rId3427" Type="http://schemas.openxmlformats.org/officeDocument/2006/relationships/image" Target="media/image1711.wmf"/><Relationship Id="rId3634" Type="http://schemas.openxmlformats.org/officeDocument/2006/relationships/image" Target="media/image1815.wmf"/><Relationship Id="rId3841" Type="http://schemas.openxmlformats.org/officeDocument/2006/relationships/oleObject" Target="embeddings/oleObject1904.bin"/><Relationship Id="rId348" Type="http://schemas.openxmlformats.org/officeDocument/2006/relationships/oleObject" Target="embeddings/oleObject164.bin"/><Relationship Id="rId555" Type="http://schemas.openxmlformats.org/officeDocument/2006/relationships/image" Target="media/image270.wmf"/><Relationship Id="rId762" Type="http://schemas.openxmlformats.org/officeDocument/2006/relationships/oleObject" Target="embeddings/oleObject370.bin"/><Relationship Id="rId1185" Type="http://schemas.openxmlformats.org/officeDocument/2006/relationships/image" Target="media/image585.wmf"/><Relationship Id="rId1392" Type="http://schemas.openxmlformats.org/officeDocument/2006/relationships/image" Target="media/image689.wmf"/><Relationship Id="rId2029" Type="http://schemas.openxmlformats.org/officeDocument/2006/relationships/oleObject" Target="embeddings/oleObject1003.bin"/><Relationship Id="rId2236" Type="http://schemas.openxmlformats.org/officeDocument/2006/relationships/image" Target="media/image1111.wmf"/><Relationship Id="rId2443" Type="http://schemas.openxmlformats.org/officeDocument/2006/relationships/oleObject" Target="embeddings/oleObject1210.bin"/><Relationship Id="rId2650" Type="http://schemas.openxmlformats.org/officeDocument/2006/relationships/oleObject" Target="embeddings/oleObject1309.bin"/><Relationship Id="rId3701" Type="http://schemas.openxmlformats.org/officeDocument/2006/relationships/oleObject" Target="embeddings/oleObject1834.bin"/><Relationship Id="rId208" Type="http://schemas.openxmlformats.org/officeDocument/2006/relationships/oleObject" Target="embeddings/oleObject94.bin"/><Relationship Id="rId415" Type="http://schemas.openxmlformats.org/officeDocument/2006/relationships/image" Target="media/image200.wmf"/><Relationship Id="rId622" Type="http://schemas.openxmlformats.org/officeDocument/2006/relationships/oleObject" Target="embeddings/oleObject300.bin"/><Relationship Id="rId1045" Type="http://schemas.openxmlformats.org/officeDocument/2006/relationships/image" Target="media/image515.wmf"/><Relationship Id="rId1252" Type="http://schemas.openxmlformats.org/officeDocument/2006/relationships/oleObject" Target="embeddings/oleObject615.bin"/><Relationship Id="rId2303" Type="http://schemas.openxmlformats.org/officeDocument/2006/relationships/oleObject" Target="embeddings/oleObject1140.bin"/><Relationship Id="rId2510" Type="http://schemas.openxmlformats.org/officeDocument/2006/relationships/image" Target="media/image1248.wmf"/><Relationship Id="rId1112" Type="http://schemas.openxmlformats.org/officeDocument/2006/relationships/oleObject" Target="embeddings/oleObject545.bin"/><Relationship Id="rId3077" Type="http://schemas.openxmlformats.org/officeDocument/2006/relationships/image" Target="media/image1536.wmf"/><Relationship Id="rId3284" Type="http://schemas.openxmlformats.org/officeDocument/2006/relationships/oleObject" Target="embeddings/oleObject1626.bin"/><Relationship Id="rId4128" Type="http://schemas.openxmlformats.org/officeDocument/2006/relationships/image" Target="media/image2062.wmf"/><Relationship Id="rId1929" Type="http://schemas.openxmlformats.org/officeDocument/2006/relationships/oleObject" Target="embeddings/oleObject953.bin"/><Relationship Id="rId2093" Type="http://schemas.openxmlformats.org/officeDocument/2006/relationships/oleObject" Target="embeddings/oleObject1035.bin"/><Relationship Id="rId3491" Type="http://schemas.openxmlformats.org/officeDocument/2006/relationships/image" Target="media/image1743.wmf"/><Relationship Id="rId3144" Type="http://schemas.openxmlformats.org/officeDocument/2006/relationships/oleObject" Target="embeddings/oleObject1556.bin"/><Relationship Id="rId3351" Type="http://schemas.openxmlformats.org/officeDocument/2006/relationships/image" Target="media/image1673.wmf"/><Relationship Id="rId272" Type="http://schemas.openxmlformats.org/officeDocument/2006/relationships/oleObject" Target="embeddings/oleObject126.bin"/><Relationship Id="rId2160" Type="http://schemas.openxmlformats.org/officeDocument/2006/relationships/image" Target="media/image1073.wmf"/><Relationship Id="rId3004" Type="http://schemas.openxmlformats.org/officeDocument/2006/relationships/oleObject" Target="embeddings/oleObject1486.bin"/><Relationship Id="rId3211" Type="http://schemas.openxmlformats.org/officeDocument/2006/relationships/image" Target="media/image1603.wmf"/><Relationship Id="rId132" Type="http://schemas.openxmlformats.org/officeDocument/2006/relationships/image" Target="media/image59.wmf"/><Relationship Id="rId2020" Type="http://schemas.openxmlformats.org/officeDocument/2006/relationships/image" Target="media/image1003.wmf"/><Relationship Id="rId1579" Type="http://schemas.openxmlformats.org/officeDocument/2006/relationships/oleObject" Target="embeddings/oleObject778.bin"/><Relationship Id="rId2977" Type="http://schemas.openxmlformats.org/officeDocument/2006/relationships/image" Target="media/image1486.wmf"/><Relationship Id="rId4192" Type="http://schemas.openxmlformats.org/officeDocument/2006/relationships/image" Target="media/image2094.wmf"/><Relationship Id="rId949" Type="http://schemas.openxmlformats.org/officeDocument/2006/relationships/image" Target="media/image467.wmf"/><Relationship Id="rId1786" Type="http://schemas.openxmlformats.org/officeDocument/2006/relationships/image" Target="media/image886.wmf"/><Relationship Id="rId1993" Type="http://schemas.openxmlformats.org/officeDocument/2006/relationships/oleObject" Target="embeddings/oleObject985.bin"/><Relationship Id="rId2837" Type="http://schemas.openxmlformats.org/officeDocument/2006/relationships/image" Target="media/image1416.wmf"/><Relationship Id="rId4052" Type="http://schemas.openxmlformats.org/officeDocument/2006/relationships/image" Target="media/image2024.wmf"/><Relationship Id="rId78" Type="http://schemas.openxmlformats.org/officeDocument/2006/relationships/image" Target="media/image32.wmf"/><Relationship Id="rId809" Type="http://schemas.openxmlformats.org/officeDocument/2006/relationships/image" Target="media/image397.wmf"/><Relationship Id="rId1439" Type="http://schemas.openxmlformats.org/officeDocument/2006/relationships/oleObject" Target="embeddings/oleObject708.bin"/><Relationship Id="rId1646" Type="http://schemas.openxmlformats.org/officeDocument/2006/relationships/image" Target="media/image816.wmf"/><Relationship Id="rId1853" Type="http://schemas.openxmlformats.org/officeDocument/2006/relationships/oleObject" Target="embeddings/oleObject915.bin"/><Relationship Id="rId2904" Type="http://schemas.openxmlformats.org/officeDocument/2006/relationships/oleObject" Target="embeddings/oleObject1436.bin"/><Relationship Id="rId1506" Type="http://schemas.openxmlformats.org/officeDocument/2006/relationships/image" Target="media/image746.wmf"/><Relationship Id="rId1713" Type="http://schemas.openxmlformats.org/officeDocument/2006/relationships/oleObject" Target="embeddings/oleObject845.bin"/><Relationship Id="rId1920" Type="http://schemas.openxmlformats.org/officeDocument/2006/relationships/image" Target="media/image953.wmf"/><Relationship Id="rId3678" Type="http://schemas.openxmlformats.org/officeDocument/2006/relationships/image" Target="media/image1837.wmf"/><Relationship Id="rId3885" Type="http://schemas.openxmlformats.org/officeDocument/2006/relationships/oleObject" Target="embeddings/oleObject1926.bin"/><Relationship Id="rId599" Type="http://schemas.openxmlformats.org/officeDocument/2006/relationships/image" Target="media/image292.wmf"/><Relationship Id="rId2487" Type="http://schemas.openxmlformats.org/officeDocument/2006/relationships/oleObject" Target="embeddings/oleObject1232.bin"/><Relationship Id="rId2694" Type="http://schemas.openxmlformats.org/officeDocument/2006/relationships/oleObject" Target="embeddings/oleObject1331.bin"/><Relationship Id="rId3538" Type="http://schemas.openxmlformats.org/officeDocument/2006/relationships/oleObject" Target="embeddings/oleObject1753.bin"/><Relationship Id="rId3745" Type="http://schemas.openxmlformats.org/officeDocument/2006/relationships/oleObject" Target="embeddings/oleObject1856.bin"/><Relationship Id="rId459" Type="http://schemas.openxmlformats.org/officeDocument/2006/relationships/image" Target="media/image222.wmf"/><Relationship Id="rId666" Type="http://schemas.openxmlformats.org/officeDocument/2006/relationships/oleObject" Target="embeddings/oleObject322.bin"/><Relationship Id="rId873" Type="http://schemas.openxmlformats.org/officeDocument/2006/relationships/image" Target="media/image429.wmf"/><Relationship Id="rId1089" Type="http://schemas.openxmlformats.org/officeDocument/2006/relationships/image" Target="media/image537.wmf"/><Relationship Id="rId1296" Type="http://schemas.openxmlformats.org/officeDocument/2006/relationships/image" Target="media/image641.wmf"/><Relationship Id="rId2347" Type="http://schemas.openxmlformats.org/officeDocument/2006/relationships/oleObject" Target="embeddings/oleObject1162.bin"/><Relationship Id="rId2554" Type="http://schemas.openxmlformats.org/officeDocument/2006/relationships/oleObject" Target="embeddings/oleObject1263.bin"/><Relationship Id="rId3952" Type="http://schemas.openxmlformats.org/officeDocument/2006/relationships/image" Target="media/image1974.wmf"/><Relationship Id="rId319" Type="http://schemas.openxmlformats.org/officeDocument/2006/relationships/image" Target="media/image153.wmf"/><Relationship Id="rId526" Type="http://schemas.openxmlformats.org/officeDocument/2006/relationships/oleObject" Target="embeddings/oleObject252.bin"/><Relationship Id="rId1156" Type="http://schemas.openxmlformats.org/officeDocument/2006/relationships/oleObject" Target="embeddings/oleObject567.bin"/><Relationship Id="rId1363" Type="http://schemas.openxmlformats.org/officeDocument/2006/relationships/oleObject" Target="embeddings/oleObject670.bin"/><Relationship Id="rId2207" Type="http://schemas.openxmlformats.org/officeDocument/2006/relationships/oleObject" Target="embeddings/oleObject1092.bin"/><Relationship Id="rId2761" Type="http://schemas.openxmlformats.org/officeDocument/2006/relationships/image" Target="media/image1378.wmf"/><Relationship Id="rId3605" Type="http://schemas.openxmlformats.org/officeDocument/2006/relationships/image" Target="media/image1800.wmf"/><Relationship Id="rId3812" Type="http://schemas.openxmlformats.org/officeDocument/2006/relationships/image" Target="media/image1904.wmf"/><Relationship Id="rId733" Type="http://schemas.openxmlformats.org/officeDocument/2006/relationships/image" Target="media/image359.wmf"/><Relationship Id="rId940" Type="http://schemas.openxmlformats.org/officeDocument/2006/relationships/oleObject" Target="embeddings/oleObject459.bin"/><Relationship Id="rId1016" Type="http://schemas.openxmlformats.org/officeDocument/2006/relationships/oleObject" Target="embeddings/oleObject497.bin"/><Relationship Id="rId1570" Type="http://schemas.openxmlformats.org/officeDocument/2006/relationships/image" Target="media/image778.wmf"/><Relationship Id="rId2414" Type="http://schemas.openxmlformats.org/officeDocument/2006/relationships/image" Target="media/image1200.wmf"/><Relationship Id="rId2621" Type="http://schemas.openxmlformats.org/officeDocument/2006/relationships/image" Target="media/image1307.wmf"/><Relationship Id="rId800" Type="http://schemas.openxmlformats.org/officeDocument/2006/relationships/oleObject" Target="embeddings/oleObject389.bin"/><Relationship Id="rId1223" Type="http://schemas.openxmlformats.org/officeDocument/2006/relationships/image" Target="media/image604.wmf"/><Relationship Id="rId1430" Type="http://schemas.openxmlformats.org/officeDocument/2006/relationships/image" Target="media/image708.wmf"/><Relationship Id="rId3188" Type="http://schemas.openxmlformats.org/officeDocument/2006/relationships/oleObject" Target="embeddings/oleObject1578.bin"/><Relationship Id="rId3395" Type="http://schemas.openxmlformats.org/officeDocument/2006/relationships/image" Target="media/image1695.wmf"/><Relationship Id="rId4239" Type="http://schemas.openxmlformats.org/officeDocument/2006/relationships/oleObject" Target="embeddings/oleObject2103.bin"/><Relationship Id="rId3048" Type="http://schemas.openxmlformats.org/officeDocument/2006/relationships/oleObject" Target="embeddings/oleObject1508.bin"/><Relationship Id="rId3255" Type="http://schemas.openxmlformats.org/officeDocument/2006/relationships/image" Target="media/image1625.wmf"/><Relationship Id="rId3462" Type="http://schemas.openxmlformats.org/officeDocument/2006/relationships/oleObject" Target="embeddings/oleObject1715.bin"/><Relationship Id="rId176" Type="http://schemas.openxmlformats.org/officeDocument/2006/relationships/oleObject" Target="embeddings/oleObject78.bin"/><Relationship Id="rId383" Type="http://schemas.openxmlformats.org/officeDocument/2006/relationships/image" Target="media/image184.wmf"/><Relationship Id="rId590" Type="http://schemas.openxmlformats.org/officeDocument/2006/relationships/oleObject" Target="embeddings/oleObject284.bin"/><Relationship Id="rId2064" Type="http://schemas.openxmlformats.org/officeDocument/2006/relationships/image" Target="media/image1025.wmf"/><Relationship Id="rId2271" Type="http://schemas.openxmlformats.org/officeDocument/2006/relationships/oleObject" Target="embeddings/oleObject1124.bin"/><Relationship Id="rId3115" Type="http://schemas.openxmlformats.org/officeDocument/2006/relationships/image" Target="media/image1555.wmf"/><Relationship Id="rId3322" Type="http://schemas.openxmlformats.org/officeDocument/2006/relationships/oleObject" Target="embeddings/oleObject1645.bin"/><Relationship Id="rId243" Type="http://schemas.openxmlformats.org/officeDocument/2006/relationships/image" Target="media/image115.wmf"/><Relationship Id="rId450" Type="http://schemas.openxmlformats.org/officeDocument/2006/relationships/oleObject" Target="embeddings/oleObject214.bin"/><Relationship Id="rId1080" Type="http://schemas.openxmlformats.org/officeDocument/2006/relationships/oleObject" Target="embeddings/oleObject529.bin"/><Relationship Id="rId2131" Type="http://schemas.openxmlformats.org/officeDocument/2006/relationships/oleObject" Target="embeddings/oleObject1054.bin"/><Relationship Id="rId103" Type="http://schemas.openxmlformats.org/officeDocument/2006/relationships/oleObject" Target="embeddings/oleObject42.bin"/><Relationship Id="rId310" Type="http://schemas.openxmlformats.org/officeDocument/2006/relationships/oleObject" Target="embeddings/oleObject145.bin"/><Relationship Id="rId4096" Type="http://schemas.openxmlformats.org/officeDocument/2006/relationships/image" Target="media/image2046.wmf"/><Relationship Id="rId1897" Type="http://schemas.openxmlformats.org/officeDocument/2006/relationships/oleObject" Target="embeddings/oleObject937.bin"/><Relationship Id="rId2948" Type="http://schemas.openxmlformats.org/officeDocument/2006/relationships/oleObject" Target="embeddings/oleObject1458.bin"/><Relationship Id="rId1757" Type="http://schemas.openxmlformats.org/officeDocument/2006/relationships/oleObject" Target="embeddings/oleObject867.bin"/><Relationship Id="rId1964" Type="http://schemas.openxmlformats.org/officeDocument/2006/relationships/image" Target="media/image975.wmf"/><Relationship Id="rId2808" Type="http://schemas.openxmlformats.org/officeDocument/2006/relationships/oleObject" Target="embeddings/oleObject1388.bin"/><Relationship Id="rId4163" Type="http://schemas.openxmlformats.org/officeDocument/2006/relationships/oleObject" Target="embeddings/oleObject2065.bin"/><Relationship Id="rId49" Type="http://schemas.openxmlformats.org/officeDocument/2006/relationships/oleObject" Target="embeddings/oleObject15.bin"/><Relationship Id="rId1617" Type="http://schemas.openxmlformats.org/officeDocument/2006/relationships/oleObject" Target="embeddings/oleObject797.bin"/><Relationship Id="rId1824" Type="http://schemas.openxmlformats.org/officeDocument/2006/relationships/image" Target="media/image905.wmf"/><Relationship Id="rId4023" Type="http://schemas.openxmlformats.org/officeDocument/2006/relationships/oleObject" Target="embeddings/oleObject1995.bin"/><Relationship Id="rId4230" Type="http://schemas.openxmlformats.org/officeDocument/2006/relationships/image" Target="media/image2113.wmf"/><Relationship Id="rId3789" Type="http://schemas.openxmlformats.org/officeDocument/2006/relationships/oleObject" Target="embeddings/oleObject1878.bin"/><Relationship Id="rId2598" Type="http://schemas.openxmlformats.org/officeDocument/2006/relationships/oleObject" Target="embeddings/oleObject1284.bin"/><Relationship Id="rId3996" Type="http://schemas.openxmlformats.org/officeDocument/2006/relationships/image" Target="media/image1996.wmf"/><Relationship Id="rId3649" Type="http://schemas.openxmlformats.org/officeDocument/2006/relationships/oleObject" Target="embeddings/oleObject1808.bin"/><Relationship Id="rId3856" Type="http://schemas.openxmlformats.org/officeDocument/2006/relationships/image" Target="media/image1926.wmf"/><Relationship Id="rId777" Type="http://schemas.openxmlformats.org/officeDocument/2006/relationships/image" Target="media/image381.wmf"/><Relationship Id="rId984" Type="http://schemas.openxmlformats.org/officeDocument/2006/relationships/oleObject" Target="embeddings/oleObject481.bin"/><Relationship Id="rId2458" Type="http://schemas.openxmlformats.org/officeDocument/2006/relationships/image" Target="media/image1222.wmf"/><Relationship Id="rId2665" Type="http://schemas.openxmlformats.org/officeDocument/2006/relationships/image" Target="media/image1330.wmf"/><Relationship Id="rId2872" Type="http://schemas.openxmlformats.org/officeDocument/2006/relationships/oleObject" Target="embeddings/oleObject1420.bin"/><Relationship Id="rId3509" Type="http://schemas.openxmlformats.org/officeDocument/2006/relationships/image" Target="media/image1752.wmf"/><Relationship Id="rId3716" Type="http://schemas.openxmlformats.org/officeDocument/2006/relationships/image" Target="media/image1856.wmf"/><Relationship Id="rId3923" Type="http://schemas.openxmlformats.org/officeDocument/2006/relationships/oleObject" Target="embeddings/oleObject1945.bin"/><Relationship Id="rId637" Type="http://schemas.openxmlformats.org/officeDocument/2006/relationships/image" Target="media/image311.wmf"/><Relationship Id="rId844" Type="http://schemas.openxmlformats.org/officeDocument/2006/relationships/oleObject" Target="embeddings/oleObject411.bin"/><Relationship Id="rId1267" Type="http://schemas.openxmlformats.org/officeDocument/2006/relationships/image" Target="media/image626.wmf"/><Relationship Id="rId1474" Type="http://schemas.openxmlformats.org/officeDocument/2006/relationships/image" Target="media/image730.wmf"/><Relationship Id="rId1681" Type="http://schemas.openxmlformats.org/officeDocument/2006/relationships/oleObject" Target="embeddings/oleObject829.bin"/><Relationship Id="rId2318" Type="http://schemas.openxmlformats.org/officeDocument/2006/relationships/image" Target="media/image1152.wmf"/><Relationship Id="rId2525" Type="http://schemas.openxmlformats.org/officeDocument/2006/relationships/oleObject" Target="embeddings/oleObject1251.bin"/><Relationship Id="rId2732" Type="http://schemas.openxmlformats.org/officeDocument/2006/relationships/oleObject" Target="embeddings/oleObject1350.bin"/><Relationship Id="rId704" Type="http://schemas.openxmlformats.org/officeDocument/2006/relationships/oleObject" Target="embeddings/oleObject341.bin"/><Relationship Id="rId911" Type="http://schemas.openxmlformats.org/officeDocument/2006/relationships/image" Target="media/image448.wmf"/><Relationship Id="rId1127" Type="http://schemas.openxmlformats.org/officeDocument/2006/relationships/image" Target="media/image556.wmf"/><Relationship Id="rId1334" Type="http://schemas.openxmlformats.org/officeDocument/2006/relationships/image" Target="media/image660.wmf"/><Relationship Id="rId1541" Type="http://schemas.openxmlformats.org/officeDocument/2006/relationships/oleObject" Target="embeddings/oleObject759.bin"/><Relationship Id="rId40" Type="http://schemas.openxmlformats.org/officeDocument/2006/relationships/image" Target="media/image13.wmf"/><Relationship Id="rId1401" Type="http://schemas.openxmlformats.org/officeDocument/2006/relationships/oleObject" Target="embeddings/oleObject689.bin"/><Relationship Id="rId3299" Type="http://schemas.openxmlformats.org/officeDocument/2006/relationships/image" Target="media/image1647.wmf"/><Relationship Id="rId3159" Type="http://schemas.openxmlformats.org/officeDocument/2006/relationships/image" Target="media/image1577.wmf"/><Relationship Id="rId3366" Type="http://schemas.openxmlformats.org/officeDocument/2006/relationships/oleObject" Target="embeddings/oleObject1667.bin"/><Relationship Id="rId3573" Type="http://schemas.openxmlformats.org/officeDocument/2006/relationships/image" Target="media/image1784.wmf"/><Relationship Id="rId287" Type="http://schemas.openxmlformats.org/officeDocument/2006/relationships/image" Target="media/image137.wmf"/><Relationship Id="rId494" Type="http://schemas.openxmlformats.org/officeDocument/2006/relationships/oleObject" Target="embeddings/oleObject236.bin"/><Relationship Id="rId2175" Type="http://schemas.openxmlformats.org/officeDocument/2006/relationships/oleObject" Target="embeddings/oleObject1076.bin"/><Relationship Id="rId2382" Type="http://schemas.openxmlformats.org/officeDocument/2006/relationships/image" Target="media/image1184.wmf"/><Relationship Id="rId3019" Type="http://schemas.openxmlformats.org/officeDocument/2006/relationships/image" Target="media/image1507.wmf"/><Relationship Id="rId3226" Type="http://schemas.openxmlformats.org/officeDocument/2006/relationships/oleObject" Target="embeddings/oleObject1597.bin"/><Relationship Id="rId3780" Type="http://schemas.openxmlformats.org/officeDocument/2006/relationships/image" Target="media/image1888.wmf"/><Relationship Id="rId147" Type="http://schemas.openxmlformats.org/officeDocument/2006/relationships/oleObject" Target="embeddings/oleObject64.bin"/><Relationship Id="rId354" Type="http://schemas.openxmlformats.org/officeDocument/2006/relationships/oleObject" Target="embeddings/oleObject167.bin"/><Relationship Id="rId1191" Type="http://schemas.openxmlformats.org/officeDocument/2006/relationships/image" Target="media/image588.wmf"/><Relationship Id="rId2035" Type="http://schemas.openxmlformats.org/officeDocument/2006/relationships/oleObject" Target="embeddings/oleObject1006.bin"/><Relationship Id="rId3433" Type="http://schemas.openxmlformats.org/officeDocument/2006/relationships/image" Target="media/image1714.wmf"/><Relationship Id="rId3640" Type="http://schemas.openxmlformats.org/officeDocument/2006/relationships/image" Target="media/image1818.wmf"/><Relationship Id="rId561" Type="http://schemas.openxmlformats.org/officeDocument/2006/relationships/image" Target="media/image273.wmf"/><Relationship Id="rId2242" Type="http://schemas.openxmlformats.org/officeDocument/2006/relationships/image" Target="media/image1114.wmf"/><Relationship Id="rId3500" Type="http://schemas.openxmlformats.org/officeDocument/2006/relationships/oleObject" Target="embeddings/oleObject1734.bin"/><Relationship Id="rId214" Type="http://schemas.openxmlformats.org/officeDocument/2006/relationships/oleObject" Target="embeddings/oleObject97.bin"/><Relationship Id="rId421" Type="http://schemas.openxmlformats.org/officeDocument/2006/relationships/image" Target="media/image203.wmf"/><Relationship Id="rId1051" Type="http://schemas.openxmlformats.org/officeDocument/2006/relationships/image" Target="media/image518.wmf"/><Relationship Id="rId2102" Type="http://schemas.openxmlformats.org/officeDocument/2006/relationships/image" Target="media/image1044.wmf"/><Relationship Id="rId1868" Type="http://schemas.openxmlformats.org/officeDocument/2006/relationships/image" Target="media/image927.wmf"/><Relationship Id="rId4067" Type="http://schemas.openxmlformats.org/officeDocument/2006/relationships/oleObject" Target="embeddings/oleObject2017.bin"/><Relationship Id="rId2919" Type="http://schemas.openxmlformats.org/officeDocument/2006/relationships/image" Target="media/image1457.wmf"/><Relationship Id="rId3083" Type="http://schemas.openxmlformats.org/officeDocument/2006/relationships/image" Target="media/image1539.wmf"/><Relationship Id="rId3290" Type="http://schemas.openxmlformats.org/officeDocument/2006/relationships/oleObject" Target="embeddings/oleObject1629.bin"/><Relationship Id="rId4134" Type="http://schemas.openxmlformats.org/officeDocument/2006/relationships/image" Target="media/image2065.wmf"/><Relationship Id="rId1728" Type="http://schemas.openxmlformats.org/officeDocument/2006/relationships/image" Target="media/image857.wmf"/><Relationship Id="rId1935" Type="http://schemas.openxmlformats.org/officeDocument/2006/relationships/oleObject" Target="embeddings/oleObject956.bin"/><Relationship Id="rId3150" Type="http://schemas.openxmlformats.org/officeDocument/2006/relationships/oleObject" Target="embeddings/oleObject1559.bin"/><Relationship Id="rId4201" Type="http://schemas.openxmlformats.org/officeDocument/2006/relationships/oleObject" Target="embeddings/oleObject2084.bin"/><Relationship Id="rId3010" Type="http://schemas.openxmlformats.org/officeDocument/2006/relationships/oleObject" Target="embeddings/oleObject1489.bin"/><Relationship Id="rId3967" Type="http://schemas.openxmlformats.org/officeDocument/2006/relationships/oleObject" Target="embeddings/oleObject1967.bin"/><Relationship Id="rId4" Type="http://schemas.openxmlformats.org/officeDocument/2006/relationships/settings" Target="settings.xml"/><Relationship Id="rId888" Type="http://schemas.openxmlformats.org/officeDocument/2006/relationships/oleObject" Target="embeddings/oleObject433.bin"/><Relationship Id="rId2569" Type="http://schemas.openxmlformats.org/officeDocument/2006/relationships/image" Target="media/image1281.wmf"/><Relationship Id="rId2776" Type="http://schemas.openxmlformats.org/officeDocument/2006/relationships/oleObject" Target="embeddings/oleObject1372.bin"/><Relationship Id="rId2983" Type="http://schemas.openxmlformats.org/officeDocument/2006/relationships/image" Target="media/image1489.wmf"/><Relationship Id="rId3827" Type="http://schemas.openxmlformats.org/officeDocument/2006/relationships/oleObject" Target="embeddings/oleObject1897.bin"/><Relationship Id="rId748" Type="http://schemas.openxmlformats.org/officeDocument/2006/relationships/oleObject" Target="embeddings/oleObject363.bin"/><Relationship Id="rId955" Type="http://schemas.openxmlformats.org/officeDocument/2006/relationships/image" Target="media/image470.wmf"/><Relationship Id="rId1378" Type="http://schemas.openxmlformats.org/officeDocument/2006/relationships/image" Target="media/image682.wmf"/><Relationship Id="rId1585" Type="http://schemas.openxmlformats.org/officeDocument/2006/relationships/oleObject" Target="embeddings/oleObject781.bin"/><Relationship Id="rId1792" Type="http://schemas.openxmlformats.org/officeDocument/2006/relationships/image" Target="media/image889.wmf"/><Relationship Id="rId2429" Type="http://schemas.openxmlformats.org/officeDocument/2006/relationships/oleObject" Target="embeddings/oleObject1203.bin"/><Relationship Id="rId2636" Type="http://schemas.openxmlformats.org/officeDocument/2006/relationships/oleObject" Target="embeddings/oleObject1303.bin"/><Relationship Id="rId2843" Type="http://schemas.openxmlformats.org/officeDocument/2006/relationships/image" Target="media/image1419.wmf"/><Relationship Id="rId84" Type="http://schemas.openxmlformats.org/officeDocument/2006/relationships/image" Target="media/image35.wmf"/><Relationship Id="rId608" Type="http://schemas.openxmlformats.org/officeDocument/2006/relationships/oleObject" Target="embeddings/oleObject293.bin"/><Relationship Id="rId815" Type="http://schemas.openxmlformats.org/officeDocument/2006/relationships/image" Target="media/image400.wmf"/><Relationship Id="rId1238" Type="http://schemas.openxmlformats.org/officeDocument/2006/relationships/oleObject" Target="embeddings/oleObject608.bin"/><Relationship Id="rId1445" Type="http://schemas.openxmlformats.org/officeDocument/2006/relationships/oleObject" Target="embeddings/oleObject711.bin"/><Relationship Id="rId1652" Type="http://schemas.openxmlformats.org/officeDocument/2006/relationships/image" Target="media/image819.wmf"/><Relationship Id="rId1305" Type="http://schemas.openxmlformats.org/officeDocument/2006/relationships/oleObject" Target="embeddings/oleObject641.bin"/><Relationship Id="rId2703" Type="http://schemas.openxmlformats.org/officeDocument/2006/relationships/image" Target="media/image1349.wmf"/><Relationship Id="rId2910" Type="http://schemas.openxmlformats.org/officeDocument/2006/relationships/oleObject" Target="embeddings/oleObject1439.bin"/><Relationship Id="rId1512" Type="http://schemas.openxmlformats.org/officeDocument/2006/relationships/image" Target="media/image749.wmf"/><Relationship Id="rId11" Type="http://schemas.openxmlformats.org/officeDocument/2006/relationships/hyperlink" Target="mailto:jeff.weiss@utah.edu" TargetMode="External"/><Relationship Id="rId398" Type="http://schemas.openxmlformats.org/officeDocument/2006/relationships/oleObject" Target="embeddings/oleObject188.bin"/><Relationship Id="rId2079" Type="http://schemas.openxmlformats.org/officeDocument/2006/relationships/oleObject" Target="embeddings/oleObject1028.bin"/><Relationship Id="rId3477" Type="http://schemas.openxmlformats.org/officeDocument/2006/relationships/image" Target="media/image1736.wmf"/><Relationship Id="rId3684" Type="http://schemas.openxmlformats.org/officeDocument/2006/relationships/image" Target="media/image1840.wmf"/><Relationship Id="rId3891" Type="http://schemas.openxmlformats.org/officeDocument/2006/relationships/oleObject" Target="embeddings/oleObject1929.bin"/><Relationship Id="rId2286" Type="http://schemas.openxmlformats.org/officeDocument/2006/relationships/image" Target="media/image1136.wmf"/><Relationship Id="rId2493" Type="http://schemas.openxmlformats.org/officeDocument/2006/relationships/oleObject" Target="embeddings/oleObject1235.bin"/><Relationship Id="rId3337" Type="http://schemas.openxmlformats.org/officeDocument/2006/relationships/image" Target="media/image1666.wmf"/><Relationship Id="rId3544" Type="http://schemas.openxmlformats.org/officeDocument/2006/relationships/oleObject" Target="embeddings/oleObject1756.bin"/><Relationship Id="rId3751" Type="http://schemas.openxmlformats.org/officeDocument/2006/relationships/oleObject" Target="embeddings/oleObject1859.bin"/><Relationship Id="rId258" Type="http://schemas.openxmlformats.org/officeDocument/2006/relationships/oleObject" Target="embeddings/oleObject119.bin"/><Relationship Id="rId465" Type="http://schemas.openxmlformats.org/officeDocument/2006/relationships/image" Target="media/image225.wmf"/><Relationship Id="rId672" Type="http://schemas.openxmlformats.org/officeDocument/2006/relationships/oleObject" Target="embeddings/oleObject325.bin"/><Relationship Id="rId1095" Type="http://schemas.openxmlformats.org/officeDocument/2006/relationships/image" Target="media/image540.wmf"/><Relationship Id="rId2146" Type="http://schemas.openxmlformats.org/officeDocument/2006/relationships/image" Target="media/image1066.wmf"/><Relationship Id="rId2353" Type="http://schemas.openxmlformats.org/officeDocument/2006/relationships/oleObject" Target="embeddings/oleObject1165.bin"/><Relationship Id="rId2560" Type="http://schemas.openxmlformats.org/officeDocument/2006/relationships/oleObject" Target="embeddings/oleObject1266.bin"/><Relationship Id="rId3404" Type="http://schemas.openxmlformats.org/officeDocument/2006/relationships/oleObject" Target="embeddings/oleObject1686.bin"/><Relationship Id="rId3611" Type="http://schemas.openxmlformats.org/officeDocument/2006/relationships/oleObject" Target="embeddings/oleObject1789.bin"/><Relationship Id="rId118" Type="http://schemas.openxmlformats.org/officeDocument/2006/relationships/image" Target="media/image52.wmf"/><Relationship Id="rId325" Type="http://schemas.openxmlformats.org/officeDocument/2006/relationships/image" Target="media/image156.wmf"/><Relationship Id="rId532" Type="http://schemas.openxmlformats.org/officeDocument/2006/relationships/oleObject" Target="embeddings/oleObject255.bin"/><Relationship Id="rId1162" Type="http://schemas.openxmlformats.org/officeDocument/2006/relationships/oleObject" Target="embeddings/oleObject570.bin"/><Relationship Id="rId2006" Type="http://schemas.openxmlformats.org/officeDocument/2006/relationships/image" Target="media/image996.wmf"/><Relationship Id="rId2213" Type="http://schemas.openxmlformats.org/officeDocument/2006/relationships/oleObject" Target="embeddings/oleObject1095.bin"/><Relationship Id="rId2420" Type="http://schemas.openxmlformats.org/officeDocument/2006/relationships/image" Target="media/image1203.wmf"/><Relationship Id="rId1022" Type="http://schemas.openxmlformats.org/officeDocument/2006/relationships/oleObject" Target="embeddings/oleObject500.bin"/><Relationship Id="rId4178" Type="http://schemas.openxmlformats.org/officeDocument/2006/relationships/image" Target="media/image2087.wmf"/><Relationship Id="rId1979" Type="http://schemas.openxmlformats.org/officeDocument/2006/relationships/oleObject" Target="embeddings/oleObject978.bin"/><Relationship Id="rId3194" Type="http://schemas.openxmlformats.org/officeDocument/2006/relationships/oleObject" Target="embeddings/oleObject1581.bin"/><Relationship Id="rId4038" Type="http://schemas.openxmlformats.org/officeDocument/2006/relationships/image" Target="media/image2017.wmf"/><Relationship Id="rId4245" Type="http://schemas.openxmlformats.org/officeDocument/2006/relationships/oleObject" Target="embeddings/oleObject2106.bin"/><Relationship Id="rId1839" Type="http://schemas.openxmlformats.org/officeDocument/2006/relationships/oleObject" Target="embeddings/oleObject908.bin"/><Relationship Id="rId3054" Type="http://schemas.openxmlformats.org/officeDocument/2006/relationships/oleObject" Target="embeddings/oleObject1511.bin"/><Relationship Id="rId182" Type="http://schemas.openxmlformats.org/officeDocument/2006/relationships/oleObject" Target="embeddings/oleObject81.bin"/><Relationship Id="rId1906" Type="http://schemas.openxmlformats.org/officeDocument/2006/relationships/image" Target="media/image946.wmf"/><Relationship Id="rId3261" Type="http://schemas.openxmlformats.org/officeDocument/2006/relationships/image" Target="media/image1628.wmf"/><Relationship Id="rId4105" Type="http://schemas.openxmlformats.org/officeDocument/2006/relationships/oleObject" Target="embeddings/oleObject2036.bin"/><Relationship Id="rId2070" Type="http://schemas.openxmlformats.org/officeDocument/2006/relationships/image" Target="media/image1028.wmf"/><Relationship Id="rId3121" Type="http://schemas.openxmlformats.org/officeDocument/2006/relationships/image" Target="media/image1558.wmf"/><Relationship Id="rId999" Type="http://schemas.openxmlformats.org/officeDocument/2006/relationships/image" Target="media/image492.wmf"/><Relationship Id="rId2887" Type="http://schemas.openxmlformats.org/officeDocument/2006/relationships/image" Target="media/image1441.wmf"/><Relationship Id="rId859" Type="http://schemas.openxmlformats.org/officeDocument/2006/relationships/image" Target="media/image422.wmf"/><Relationship Id="rId1489" Type="http://schemas.openxmlformats.org/officeDocument/2006/relationships/oleObject" Target="embeddings/oleObject733.bin"/><Relationship Id="rId1696" Type="http://schemas.openxmlformats.org/officeDocument/2006/relationships/image" Target="media/image841.wmf"/><Relationship Id="rId3938" Type="http://schemas.openxmlformats.org/officeDocument/2006/relationships/image" Target="media/image1967.wmf"/><Relationship Id="rId1349" Type="http://schemas.openxmlformats.org/officeDocument/2006/relationships/oleObject" Target="embeddings/oleObject663.bin"/><Relationship Id="rId2747" Type="http://schemas.openxmlformats.org/officeDocument/2006/relationships/image" Target="media/image1371.wmf"/><Relationship Id="rId2954" Type="http://schemas.openxmlformats.org/officeDocument/2006/relationships/oleObject" Target="embeddings/oleObject1461.bin"/><Relationship Id="rId719" Type="http://schemas.openxmlformats.org/officeDocument/2006/relationships/image" Target="media/image352.wmf"/><Relationship Id="rId926" Type="http://schemas.openxmlformats.org/officeDocument/2006/relationships/oleObject" Target="embeddings/oleObject452.bin"/><Relationship Id="rId1556" Type="http://schemas.openxmlformats.org/officeDocument/2006/relationships/image" Target="media/image771.wmf"/><Relationship Id="rId1763" Type="http://schemas.openxmlformats.org/officeDocument/2006/relationships/oleObject" Target="embeddings/oleObject870.bin"/><Relationship Id="rId1970" Type="http://schemas.openxmlformats.org/officeDocument/2006/relationships/image" Target="media/image978.wmf"/><Relationship Id="rId2607" Type="http://schemas.openxmlformats.org/officeDocument/2006/relationships/image" Target="media/image1300.wmf"/><Relationship Id="rId2814" Type="http://schemas.openxmlformats.org/officeDocument/2006/relationships/oleObject" Target="embeddings/oleObject1391.bin"/><Relationship Id="rId55" Type="http://schemas.openxmlformats.org/officeDocument/2006/relationships/oleObject" Target="embeddings/oleObject18.bin"/><Relationship Id="rId1209" Type="http://schemas.openxmlformats.org/officeDocument/2006/relationships/image" Target="media/image597.wmf"/><Relationship Id="rId1416" Type="http://schemas.openxmlformats.org/officeDocument/2006/relationships/image" Target="media/image701.wmf"/><Relationship Id="rId1623" Type="http://schemas.openxmlformats.org/officeDocument/2006/relationships/oleObject" Target="embeddings/oleObject800.bin"/><Relationship Id="rId1830" Type="http://schemas.openxmlformats.org/officeDocument/2006/relationships/image" Target="media/image908.wmf"/><Relationship Id="rId3588" Type="http://schemas.openxmlformats.org/officeDocument/2006/relationships/oleObject" Target="embeddings/oleObject1778.bin"/><Relationship Id="rId3795" Type="http://schemas.openxmlformats.org/officeDocument/2006/relationships/oleObject" Target="embeddings/oleObject1881.bin"/><Relationship Id="rId2397" Type="http://schemas.openxmlformats.org/officeDocument/2006/relationships/oleObject" Target="embeddings/oleObject1187.bin"/><Relationship Id="rId3448" Type="http://schemas.openxmlformats.org/officeDocument/2006/relationships/oleObject" Target="embeddings/oleObject1708.bin"/><Relationship Id="rId3655" Type="http://schemas.openxmlformats.org/officeDocument/2006/relationships/oleObject" Target="embeddings/oleObject1811.bin"/><Relationship Id="rId3862" Type="http://schemas.openxmlformats.org/officeDocument/2006/relationships/image" Target="media/image1929.wmf"/><Relationship Id="rId369" Type="http://schemas.openxmlformats.org/officeDocument/2006/relationships/image" Target="media/image177.wmf"/><Relationship Id="rId576" Type="http://schemas.openxmlformats.org/officeDocument/2006/relationships/oleObject" Target="embeddings/oleObject277.bin"/><Relationship Id="rId783" Type="http://schemas.openxmlformats.org/officeDocument/2006/relationships/image" Target="media/image384.wmf"/><Relationship Id="rId990" Type="http://schemas.openxmlformats.org/officeDocument/2006/relationships/oleObject" Target="embeddings/oleObject484.bin"/><Relationship Id="rId2257" Type="http://schemas.openxmlformats.org/officeDocument/2006/relationships/oleObject" Target="embeddings/oleObject1117.bin"/><Relationship Id="rId2464" Type="http://schemas.openxmlformats.org/officeDocument/2006/relationships/image" Target="media/image1225.wmf"/><Relationship Id="rId2671" Type="http://schemas.openxmlformats.org/officeDocument/2006/relationships/image" Target="media/image1333.wmf"/><Relationship Id="rId3308" Type="http://schemas.openxmlformats.org/officeDocument/2006/relationships/oleObject" Target="embeddings/oleObject1638.bin"/><Relationship Id="rId3515" Type="http://schemas.openxmlformats.org/officeDocument/2006/relationships/image" Target="media/image1755.wmf"/><Relationship Id="rId229" Type="http://schemas.openxmlformats.org/officeDocument/2006/relationships/image" Target="media/image108.wmf"/><Relationship Id="rId436" Type="http://schemas.openxmlformats.org/officeDocument/2006/relationships/oleObject" Target="embeddings/oleObject207.bin"/><Relationship Id="rId643" Type="http://schemas.openxmlformats.org/officeDocument/2006/relationships/image" Target="media/image314.wmf"/><Relationship Id="rId1066" Type="http://schemas.openxmlformats.org/officeDocument/2006/relationships/oleObject" Target="embeddings/oleObject522.bin"/><Relationship Id="rId1273" Type="http://schemas.openxmlformats.org/officeDocument/2006/relationships/image" Target="media/image629.wmf"/><Relationship Id="rId1480" Type="http://schemas.openxmlformats.org/officeDocument/2006/relationships/image" Target="media/image733.wmf"/><Relationship Id="rId2117" Type="http://schemas.openxmlformats.org/officeDocument/2006/relationships/oleObject" Target="embeddings/oleObject1047.bin"/><Relationship Id="rId2324" Type="http://schemas.openxmlformats.org/officeDocument/2006/relationships/image" Target="media/image1155.wmf"/><Relationship Id="rId3722" Type="http://schemas.openxmlformats.org/officeDocument/2006/relationships/image" Target="media/image1859.wmf"/><Relationship Id="rId850" Type="http://schemas.openxmlformats.org/officeDocument/2006/relationships/oleObject" Target="embeddings/oleObject414.bin"/><Relationship Id="rId1133" Type="http://schemas.openxmlformats.org/officeDocument/2006/relationships/image" Target="media/image559.wmf"/><Relationship Id="rId2531" Type="http://schemas.openxmlformats.org/officeDocument/2006/relationships/oleObject" Target="embeddings/oleObject1254.bin"/><Relationship Id="rId503" Type="http://schemas.openxmlformats.org/officeDocument/2006/relationships/image" Target="media/image244.wmf"/><Relationship Id="rId710" Type="http://schemas.openxmlformats.org/officeDocument/2006/relationships/oleObject" Target="embeddings/oleObject344.bin"/><Relationship Id="rId1340" Type="http://schemas.openxmlformats.org/officeDocument/2006/relationships/image" Target="media/image663.wmf"/><Relationship Id="rId3098" Type="http://schemas.openxmlformats.org/officeDocument/2006/relationships/oleObject" Target="embeddings/oleObject1533.bin"/><Relationship Id="rId1200" Type="http://schemas.openxmlformats.org/officeDocument/2006/relationships/oleObject" Target="embeddings/oleObject589.bin"/><Relationship Id="rId4149" Type="http://schemas.openxmlformats.org/officeDocument/2006/relationships/oleObject" Target="embeddings/oleObject2058.bin"/><Relationship Id="rId3165" Type="http://schemas.openxmlformats.org/officeDocument/2006/relationships/image" Target="media/image1580.wmf"/><Relationship Id="rId3372" Type="http://schemas.openxmlformats.org/officeDocument/2006/relationships/oleObject" Target="embeddings/oleObject1670.bin"/><Relationship Id="rId4009" Type="http://schemas.openxmlformats.org/officeDocument/2006/relationships/oleObject" Target="embeddings/oleObject1988.bin"/><Relationship Id="rId4216" Type="http://schemas.openxmlformats.org/officeDocument/2006/relationships/image" Target="media/image2106.wmf"/><Relationship Id="rId293" Type="http://schemas.openxmlformats.org/officeDocument/2006/relationships/image" Target="media/image140.wmf"/><Relationship Id="rId2181" Type="http://schemas.openxmlformats.org/officeDocument/2006/relationships/oleObject" Target="embeddings/oleObject1079.bin"/><Relationship Id="rId3025" Type="http://schemas.openxmlformats.org/officeDocument/2006/relationships/image" Target="media/image1510.wmf"/><Relationship Id="rId3232" Type="http://schemas.openxmlformats.org/officeDocument/2006/relationships/oleObject" Target="embeddings/oleObject1600.bin"/><Relationship Id="rId153" Type="http://schemas.openxmlformats.org/officeDocument/2006/relationships/image" Target="media/image70.wmf"/><Relationship Id="rId360" Type="http://schemas.openxmlformats.org/officeDocument/2006/relationships/oleObject" Target="embeddings/oleObject169.bin"/><Relationship Id="rId2041" Type="http://schemas.openxmlformats.org/officeDocument/2006/relationships/oleObject" Target="embeddings/oleObject1009.bin"/><Relationship Id="rId220" Type="http://schemas.openxmlformats.org/officeDocument/2006/relationships/oleObject" Target="embeddings/oleObject100.bin"/><Relationship Id="rId2998" Type="http://schemas.openxmlformats.org/officeDocument/2006/relationships/oleObject" Target="embeddings/oleObject1483.bin"/><Relationship Id="rId2858" Type="http://schemas.openxmlformats.org/officeDocument/2006/relationships/oleObject" Target="embeddings/oleObject1413.bin"/><Relationship Id="rId3909" Type="http://schemas.openxmlformats.org/officeDocument/2006/relationships/oleObject" Target="embeddings/oleObject1938.bin"/><Relationship Id="rId4073" Type="http://schemas.openxmlformats.org/officeDocument/2006/relationships/oleObject" Target="embeddings/oleObject2020.bin"/><Relationship Id="rId99" Type="http://schemas.openxmlformats.org/officeDocument/2006/relationships/oleObject" Target="embeddings/oleObject40.bin"/><Relationship Id="rId1667" Type="http://schemas.openxmlformats.org/officeDocument/2006/relationships/oleObject" Target="embeddings/oleObject822.bin"/><Relationship Id="rId1874" Type="http://schemas.openxmlformats.org/officeDocument/2006/relationships/image" Target="media/image930.wmf"/><Relationship Id="rId2718" Type="http://schemas.openxmlformats.org/officeDocument/2006/relationships/oleObject" Target="embeddings/oleObject1343.bin"/><Relationship Id="rId2925" Type="http://schemas.openxmlformats.org/officeDocument/2006/relationships/image" Target="media/image1460.wmf"/><Relationship Id="rId1527" Type="http://schemas.openxmlformats.org/officeDocument/2006/relationships/oleObject" Target="embeddings/oleObject752.bin"/><Relationship Id="rId1734" Type="http://schemas.openxmlformats.org/officeDocument/2006/relationships/image" Target="media/image860.wmf"/><Relationship Id="rId1941" Type="http://schemas.openxmlformats.org/officeDocument/2006/relationships/oleObject" Target="embeddings/oleObject959.bin"/><Relationship Id="rId4140" Type="http://schemas.openxmlformats.org/officeDocument/2006/relationships/image" Target="media/image2068.wmf"/><Relationship Id="rId26" Type="http://schemas.openxmlformats.org/officeDocument/2006/relationships/image" Target="media/image6.wmf"/><Relationship Id="rId3699" Type="http://schemas.openxmlformats.org/officeDocument/2006/relationships/oleObject" Target="embeddings/oleObject1833.bin"/><Relationship Id="rId4000" Type="http://schemas.openxmlformats.org/officeDocument/2006/relationships/image" Target="media/image1998.wmf"/><Relationship Id="rId1801" Type="http://schemas.openxmlformats.org/officeDocument/2006/relationships/oleObject" Target="embeddings/oleObject889.bin"/><Relationship Id="rId3559" Type="http://schemas.openxmlformats.org/officeDocument/2006/relationships/image" Target="media/image1777.wmf"/><Relationship Id="rId687" Type="http://schemas.openxmlformats.org/officeDocument/2006/relationships/image" Target="media/image336.wmf"/><Relationship Id="rId2368" Type="http://schemas.openxmlformats.org/officeDocument/2006/relationships/image" Target="media/image1177.wmf"/><Relationship Id="rId3766" Type="http://schemas.openxmlformats.org/officeDocument/2006/relationships/image" Target="media/image1881.wmf"/><Relationship Id="rId3973" Type="http://schemas.openxmlformats.org/officeDocument/2006/relationships/oleObject" Target="embeddings/oleObject1970.bin"/><Relationship Id="rId894" Type="http://schemas.openxmlformats.org/officeDocument/2006/relationships/oleObject" Target="embeddings/oleObject436.bin"/><Relationship Id="rId1177" Type="http://schemas.openxmlformats.org/officeDocument/2006/relationships/image" Target="media/image581.wmf"/><Relationship Id="rId2575" Type="http://schemas.openxmlformats.org/officeDocument/2006/relationships/image" Target="media/image1284.wmf"/><Relationship Id="rId2782" Type="http://schemas.openxmlformats.org/officeDocument/2006/relationships/oleObject" Target="embeddings/oleObject1375.bin"/><Relationship Id="rId3419" Type="http://schemas.openxmlformats.org/officeDocument/2006/relationships/image" Target="media/image1707.wmf"/><Relationship Id="rId3626" Type="http://schemas.openxmlformats.org/officeDocument/2006/relationships/image" Target="media/image1811.wmf"/><Relationship Id="rId3833" Type="http://schemas.openxmlformats.org/officeDocument/2006/relationships/oleObject" Target="embeddings/oleObject1900.bin"/><Relationship Id="rId547" Type="http://schemas.openxmlformats.org/officeDocument/2006/relationships/image" Target="media/image266.wmf"/><Relationship Id="rId754" Type="http://schemas.openxmlformats.org/officeDocument/2006/relationships/oleObject" Target="embeddings/oleObject366.bin"/><Relationship Id="rId961" Type="http://schemas.openxmlformats.org/officeDocument/2006/relationships/image" Target="media/image473.wmf"/><Relationship Id="rId1384" Type="http://schemas.openxmlformats.org/officeDocument/2006/relationships/image" Target="media/image685.wmf"/><Relationship Id="rId1591" Type="http://schemas.openxmlformats.org/officeDocument/2006/relationships/oleObject" Target="embeddings/oleObject784.bin"/><Relationship Id="rId2228" Type="http://schemas.openxmlformats.org/officeDocument/2006/relationships/image" Target="media/image1107.wmf"/><Relationship Id="rId2435" Type="http://schemas.openxmlformats.org/officeDocument/2006/relationships/oleObject" Target="embeddings/oleObject1206.bin"/><Relationship Id="rId2642" Type="http://schemas.openxmlformats.org/officeDocument/2006/relationships/oleObject" Target="embeddings/oleObject1306.bin"/><Relationship Id="rId3900" Type="http://schemas.openxmlformats.org/officeDocument/2006/relationships/image" Target="media/image1948.wmf"/><Relationship Id="rId90" Type="http://schemas.openxmlformats.org/officeDocument/2006/relationships/image" Target="media/image38.wmf"/><Relationship Id="rId407" Type="http://schemas.openxmlformats.org/officeDocument/2006/relationships/image" Target="media/image196.wmf"/><Relationship Id="rId614" Type="http://schemas.openxmlformats.org/officeDocument/2006/relationships/oleObject" Target="embeddings/oleObject296.bin"/><Relationship Id="rId821" Type="http://schemas.openxmlformats.org/officeDocument/2006/relationships/image" Target="media/image403.wmf"/><Relationship Id="rId1037" Type="http://schemas.openxmlformats.org/officeDocument/2006/relationships/image" Target="media/image511.wmf"/><Relationship Id="rId1244" Type="http://schemas.openxmlformats.org/officeDocument/2006/relationships/oleObject" Target="embeddings/oleObject611.bin"/><Relationship Id="rId1451" Type="http://schemas.openxmlformats.org/officeDocument/2006/relationships/oleObject" Target="embeddings/oleObject714.bin"/><Relationship Id="rId2502" Type="http://schemas.openxmlformats.org/officeDocument/2006/relationships/image" Target="media/image1244.wmf"/><Relationship Id="rId1104" Type="http://schemas.openxmlformats.org/officeDocument/2006/relationships/oleObject" Target="embeddings/oleObject541.bin"/><Relationship Id="rId1311" Type="http://schemas.openxmlformats.org/officeDocument/2006/relationships/oleObject" Target="embeddings/oleObject644.bin"/><Relationship Id="rId3069" Type="http://schemas.openxmlformats.org/officeDocument/2006/relationships/image" Target="media/image1532.wmf"/><Relationship Id="rId3276" Type="http://schemas.openxmlformats.org/officeDocument/2006/relationships/oleObject" Target="embeddings/oleObject1622.bin"/><Relationship Id="rId3483" Type="http://schemas.openxmlformats.org/officeDocument/2006/relationships/image" Target="media/image1739.wmf"/><Relationship Id="rId3690" Type="http://schemas.openxmlformats.org/officeDocument/2006/relationships/image" Target="media/image1843.wmf"/><Relationship Id="rId197" Type="http://schemas.openxmlformats.org/officeDocument/2006/relationships/image" Target="media/image92.wmf"/><Relationship Id="rId2085" Type="http://schemas.openxmlformats.org/officeDocument/2006/relationships/oleObject" Target="embeddings/oleObject1031.bin"/><Relationship Id="rId2292" Type="http://schemas.openxmlformats.org/officeDocument/2006/relationships/image" Target="media/image1139.wmf"/><Relationship Id="rId3136" Type="http://schemas.openxmlformats.org/officeDocument/2006/relationships/oleObject" Target="embeddings/oleObject1552.bin"/><Relationship Id="rId3343" Type="http://schemas.openxmlformats.org/officeDocument/2006/relationships/image" Target="media/image1669.wmf"/><Relationship Id="rId264" Type="http://schemas.openxmlformats.org/officeDocument/2006/relationships/oleObject" Target="embeddings/oleObject122.bin"/><Relationship Id="rId471" Type="http://schemas.openxmlformats.org/officeDocument/2006/relationships/image" Target="media/image228.wmf"/><Relationship Id="rId2152" Type="http://schemas.openxmlformats.org/officeDocument/2006/relationships/image" Target="media/image1069.wmf"/><Relationship Id="rId3550" Type="http://schemas.openxmlformats.org/officeDocument/2006/relationships/oleObject" Target="embeddings/oleObject1759.bin"/><Relationship Id="rId124" Type="http://schemas.openxmlformats.org/officeDocument/2006/relationships/image" Target="media/image55.wmf"/><Relationship Id="rId3203" Type="http://schemas.openxmlformats.org/officeDocument/2006/relationships/image" Target="media/image1599.wmf"/><Relationship Id="rId3410" Type="http://schemas.openxmlformats.org/officeDocument/2006/relationships/oleObject" Target="embeddings/oleObject1689.bin"/><Relationship Id="rId331" Type="http://schemas.openxmlformats.org/officeDocument/2006/relationships/image" Target="media/image159.wmf"/><Relationship Id="rId2012" Type="http://schemas.openxmlformats.org/officeDocument/2006/relationships/image" Target="media/image999.wmf"/><Relationship Id="rId2969" Type="http://schemas.openxmlformats.org/officeDocument/2006/relationships/image" Target="media/image1482.wmf"/><Relationship Id="rId1778" Type="http://schemas.openxmlformats.org/officeDocument/2006/relationships/image" Target="media/image882.wmf"/><Relationship Id="rId1985" Type="http://schemas.openxmlformats.org/officeDocument/2006/relationships/oleObject" Target="embeddings/oleObject981.bin"/><Relationship Id="rId2829" Type="http://schemas.openxmlformats.org/officeDocument/2006/relationships/image" Target="media/image1412.wmf"/><Relationship Id="rId4184" Type="http://schemas.openxmlformats.org/officeDocument/2006/relationships/image" Target="media/image2090.wmf"/><Relationship Id="rId1638" Type="http://schemas.openxmlformats.org/officeDocument/2006/relationships/image" Target="media/image812.wmf"/><Relationship Id="rId4044" Type="http://schemas.openxmlformats.org/officeDocument/2006/relationships/image" Target="media/image2020.wmf"/><Relationship Id="rId4251" Type="http://schemas.openxmlformats.org/officeDocument/2006/relationships/oleObject" Target="embeddings/oleObject2109.bin"/><Relationship Id="rId1845" Type="http://schemas.openxmlformats.org/officeDocument/2006/relationships/oleObject" Target="embeddings/oleObject911.bin"/><Relationship Id="rId3060" Type="http://schemas.openxmlformats.org/officeDocument/2006/relationships/oleObject" Target="embeddings/oleObject1514.bin"/><Relationship Id="rId4111" Type="http://schemas.openxmlformats.org/officeDocument/2006/relationships/oleObject" Target="embeddings/oleObject2039.bin"/><Relationship Id="rId1705" Type="http://schemas.openxmlformats.org/officeDocument/2006/relationships/oleObject" Target="embeddings/oleObject841.bin"/><Relationship Id="rId1912" Type="http://schemas.openxmlformats.org/officeDocument/2006/relationships/image" Target="media/image949.wmf"/><Relationship Id="rId3877" Type="http://schemas.openxmlformats.org/officeDocument/2006/relationships/oleObject" Target="embeddings/oleObject1922.bin"/><Relationship Id="rId798" Type="http://schemas.openxmlformats.org/officeDocument/2006/relationships/oleObject" Target="embeddings/oleObject388.bin"/><Relationship Id="rId2479" Type="http://schemas.openxmlformats.org/officeDocument/2006/relationships/oleObject" Target="embeddings/oleObject1228.bin"/><Relationship Id="rId2686" Type="http://schemas.openxmlformats.org/officeDocument/2006/relationships/oleObject" Target="embeddings/oleObject1327.bin"/><Relationship Id="rId2893" Type="http://schemas.openxmlformats.org/officeDocument/2006/relationships/image" Target="media/image1444.wmf"/><Relationship Id="rId3737" Type="http://schemas.openxmlformats.org/officeDocument/2006/relationships/oleObject" Target="embeddings/oleObject1852.bin"/><Relationship Id="rId3944" Type="http://schemas.openxmlformats.org/officeDocument/2006/relationships/image" Target="media/image1970.wmf"/><Relationship Id="rId658" Type="http://schemas.openxmlformats.org/officeDocument/2006/relationships/oleObject" Target="embeddings/oleObject318.bin"/><Relationship Id="rId865" Type="http://schemas.openxmlformats.org/officeDocument/2006/relationships/image" Target="media/image425.wmf"/><Relationship Id="rId1288" Type="http://schemas.openxmlformats.org/officeDocument/2006/relationships/image" Target="media/image637.wmf"/><Relationship Id="rId1495" Type="http://schemas.openxmlformats.org/officeDocument/2006/relationships/oleObject" Target="embeddings/oleObject736.bin"/><Relationship Id="rId2339" Type="http://schemas.openxmlformats.org/officeDocument/2006/relationships/oleObject" Target="embeddings/oleObject1158.bin"/><Relationship Id="rId2546" Type="http://schemas.openxmlformats.org/officeDocument/2006/relationships/oleObject" Target="embeddings/oleObject1259.bin"/><Relationship Id="rId2753" Type="http://schemas.openxmlformats.org/officeDocument/2006/relationships/image" Target="media/image1374.wmf"/><Relationship Id="rId2960" Type="http://schemas.openxmlformats.org/officeDocument/2006/relationships/oleObject" Target="embeddings/oleObject1464.bin"/><Relationship Id="rId3804" Type="http://schemas.openxmlformats.org/officeDocument/2006/relationships/image" Target="media/image1900.wmf"/><Relationship Id="rId518" Type="http://schemas.openxmlformats.org/officeDocument/2006/relationships/oleObject" Target="embeddings/oleObject248.bin"/><Relationship Id="rId725" Type="http://schemas.openxmlformats.org/officeDocument/2006/relationships/image" Target="media/image355.wmf"/><Relationship Id="rId932" Type="http://schemas.openxmlformats.org/officeDocument/2006/relationships/oleObject" Target="embeddings/oleObject455.bin"/><Relationship Id="rId1148" Type="http://schemas.openxmlformats.org/officeDocument/2006/relationships/oleObject" Target="embeddings/oleObject563.bin"/><Relationship Id="rId1355" Type="http://schemas.openxmlformats.org/officeDocument/2006/relationships/oleObject" Target="embeddings/oleObject666.bin"/><Relationship Id="rId1562" Type="http://schemas.openxmlformats.org/officeDocument/2006/relationships/image" Target="media/image774.wmf"/><Relationship Id="rId2406" Type="http://schemas.openxmlformats.org/officeDocument/2006/relationships/image" Target="media/image1196.wmf"/><Relationship Id="rId2613" Type="http://schemas.openxmlformats.org/officeDocument/2006/relationships/image" Target="media/image1303.wmf"/><Relationship Id="rId1008" Type="http://schemas.openxmlformats.org/officeDocument/2006/relationships/oleObject" Target="embeddings/oleObject493.bin"/><Relationship Id="rId1215" Type="http://schemas.openxmlformats.org/officeDocument/2006/relationships/image" Target="media/image600.wmf"/><Relationship Id="rId1422" Type="http://schemas.openxmlformats.org/officeDocument/2006/relationships/image" Target="media/image704.wmf"/><Relationship Id="rId2820" Type="http://schemas.openxmlformats.org/officeDocument/2006/relationships/oleObject" Target="embeddings/oleObject1394.bin"/><Relationship Id="rId61" Type="http://schemas.openxmlformats.org/officeDocument/2006/relationships/oleObject" Target="embeddings/oleObject21.bin"/><Relationship Id="rId3387" Type="http://schemas.openxmlformats.org/officeDocument/2006/relationships/image" Target="media/image1691.wmf"/><Relationship Id="rId2196" Type="http://schemas.openxmlformats.org/officeDocument/2006/relationships/image" Target="media/image1091.wmf"/><Relationship Id="rId3594" Type="http://schemas.openxmlformats.org/officeDocument/2006/relationships/oleObject" Target="embeddings/oleObject1781.bin"/><Relationship Id="rId168" Type="http://schemas.openxmlformats.org/officeDocument/2006/relationships/oleObject" Target="embeddings/oleObject74.bin"/><Relationship Id="rId3247" Type="http://schemas.openxmlformats.org/officeDocument/2006/relationships/image" Target="media/image1621.wmf"/><Relationship Id="rId3454" Type="http://schemas.openxmlformats.org/officeDocument/2006/relationships/oleObject" Target="embeddings/oleObject1711.bin"/><Relationship Id="rId3661" Type="http://schemas.openxmlformats.org/officeDocument/2006/relationships/oleObject" Target="embeddings/oleObject1814.bin"/><Relationship Id="rId375" Type="http://schemas.openxmlformats.org/officeDocument/2006/relationships/image" Target="media/image180.wmf"/><Relationship Id="rId582" Type="http://schemas.openxmlformats.org/officeDocument/2006/relationships/oleObject" Target="embeddings/oleObject280.bin"/><Relationship Id="rId2056" Type="http://schemas.openxmlformats.org/officeDocument/2006/relationships/image" Target="media/image1021.wmf"/><Relationship Id="rId2263" Type="http://schemas.openxmlformats.org/officeDocument/2006/relationships/oleObject" Target="embeddings/oleObject1120.bin"/><Relationship Id="rId2470" Type="http://schemas.openxmlformats.org/officeDocument/2006/relationships/image" Target="media/image1228.wmf"/><Relationship Id="rId3107" Type="http://schemas.openxmlformats.org/officeDocument/2006/relationships/image" Target="media/image1551.wmf"/><Relationship Id="rId3314" Type="http://schemas.openxmlformats.org/officeDocument/2006/relationships/oleObject" Target="embeddings/oleObject1641.bin"/><Relationship Id="rId3521" Type="http://schemas.openxmlformats.org/officeDocument/2006/relationships/image" Target="media/image1758.wmf"/><Relationship Id="rId235" Type="http://schemas.openxmlformats.org/officeDocument/2006/relationships/image" Target="media/image111.wmf"/><Relationship Id="rId442" Type="http://schemas.openxmlformats.org/officeDocument/2006/relationships/oleObject" Target="embeddings/oleObject210.bin"/><Relationship Id="rId1072" Type="http://schemas.openxmlformats.org/officeDocument/2006/relationships/oleObject" Target="embeddings/oleObject525.bin"/><Relationship Id="rId2123" Type="http://schemas.openxmlformats.org/officeDocument/2006/relationships/oleObject" Target="embeddings/oleObject1050.bin"/><Relationship Id="rId2330" Type="http://schemas.openxmlformats.org/officeDocument/2006/relationships/image" Target="media/image1158.wmf"/><Relationship Id="rId302" Type="http://schemas.openxmlformats.org/officeDocument/2006/relationships/oleObject" Target="embeddings/oleObject141.bin"/><Relationship Id="rId4088" Type="http://schemas.openxmlformats.org/officeDocument/2006/relationships/image" Target="media/image2042.wmf"/><Relationship Id="rId1889" Type="http://schemas.openxmlformats.org/officeDocument/2006/relationships/oleObject" Target="embeddings/oleObject933.bin"/><Relationship Id="rId4155" Type="http://schemas.openxmlformats.org/officeDocument/2006/relationships/oleObject" Target="embeddings/oleObject2061.bin"/><Relationship Id="rId1749" Type="http://schemas.openxmlformats.org/officeDocument/2006/relationships/oleObject" Target="embeddings/oleObject863.bin"/><Relationship Id="rId1956" Type="http://schemas.openxmlformats.org/officeDocument/2006/relationships/image" Target="media/image971.wmf"/><Relationship Id="rId3171" Type="http://schemas.openxmlformats.org/officeDocument/2006/relationships/image" Target="media/image1583.wmf"/><Relationship Id="rId4015" Type="http://schemas.openxmlformats.org/officeDocument/2006/relationships/oleObject" Target="embeddings/oleObject1991.bin"/><Relationship Id="rId1609" Type="http://schemas.openxmlformats.org/officeDocument/2006/relationships/oleObject" Target="embeddings/oleObject793.bin"/><Relationship Id="rId1816" Type="http://schemas.openxmlformats.org/officeDocument/2006/relationships/image" Target="media/image901.wmf"/><Relationship Id="rId4222" Type="http://schemas.openxmlformats.org/officeDocument/2006/relationships/image" Target="media/image2109.wmf"/><Relationship Id="rId3031" Type="http://schemas.openxmlformats.org/officeDocument/2006/relationships/image" Target="media/image1513.wmf"/><Relationship Id="rId3988" Type="http://schemas.openxmlformats.org/officeDocument/2006/relationships/image" Target="media/image1992.wmf"/><Relationship Id="rId2797" Type="http://schemas.openxmlformats.org/officeDocument/2006/relationships/image" Target="media/image1396.wmf"/><Relationship Id="rId3848" Type="http://schemas.openxmlformats.org/officeDocument/2006/relationships/image" Target="media/image1922.wmf"/><Relationship Id="rId769" Type="http://schemas.openxmlformats.org/officeDocument/2006/relationships/image" Target="media/image377.wmf"/><Relationship Id="rId976" Type="http://schemas.openxmlformats.org/officeDocument/2006/relationships/oleObject" Target="embeddings/oleObject477.bin"/><Relationship Id="rId1399" Type="http://schemas.openxmlformats.org/officeDocument/2006/relationships/oleObject" Target="embeddings/oleObject688.bin"/><Relationship Id="rId2657" Type="http://schemas.openxmlformats.org/officeDocument/2006/relationships/image" Target="media/image1326.wmf"/><Relationship Id="rId629" Type="http://schemas.openxmlformats.org/officeDocument/2006/relationships/image" Target="media/image307.wmf"/><Relationship Id="rId1259" Type="http://schemas.openxmlformats.org/officeDocument/2006/relationships/image" Target="media/image622.wmf"/><Relationship Id="rId1466" Type="http://schemas.openxmlformats.org/officeDocument/2006/relationships/image" Target="media/image726.wmf"/><Relationship Id="rId2864" Type="http://schemas.openxmlformats.org/officeDocument/2006/relationships/oleObject" Target="embeddings/oleObject1416.bin"/><Relationship Id="rId3708" Type="http://schemas.openxmlformats.org/officeDocument/2006/relationships/image" Target="media/image1852.wmf"/><Relationship Id="rId3915" Type="http://schemas.openxmlformats.org/officeDocument/2006/relationships/oleObject" Target="embeddings/oleObject1941.bin"/><Relationship Id="rId836" Type="http://schemas.openxmlformats.org/officeDocument/2006/relationships/oleObject" Target="embeddings/oleObject407.bin"/><Relationship Id="rId1119" Type="http://schemas.openxmlformats.org/officeDocument/2006/relationships/image" Target="media/image552.wmf"/><Relationship Id="rId1673" Type="http://schemas.openxmlformats.org/officeDocument/2006/relationships/oleObject" Target="embeddings/oleObject825.bin"/><Relationship Id="rId1880" Type="http://schemas.openxmlformats.org/officeDocument/2006/relationships/image" Target="media/image933.wmf"/><Relationship Id="rId2517" Type="http://schemas.openxmlformats.org/officeDocument/2006/relationships/oleObject" Target="embeddings/oleObject1247.bin"/><Relationship Id="rId2724" Type="http://schemas.openxmlformats.org/officeDocument/2006/relationships/oleObject" Target="embeddings/oleObject1346.bin"/><Relationship Id="rId2931" Type="http://schemas.openxmlformats.org/officeDocument/2006/relationships/image" Target="media/image1463.wmf"/><Relationship Id="rId903" Type="http://schemas.openxmlformats.org/officeDocument/2006/relationships/image" Target="media/image444.wmf"/><Relationship Id="rId1326" Type="http://schemas.openxmlformats.org/officeDocument/2006/relationships/image" Target="media/image656.wmf"/><Relationship Id="rId1533" Type="http://schemas.openxmlformats.org/officeDocument/2006/relationships/oleObject" Target="embeddings/oleObject755.bin"/><Relationship Id="rId1740" Type="http://schemas.openxmlformats.org/officeDocument/2006/relationships/image" Target="media/image863.wmf"/><Relationship Id="rId32" Type="http://schemas.openxmlformats.org/officeDocument/2006/relationships/image" Target="media/image9.wmf"/><Relationship Id="rId1600" Type="http://schemas.openxmlformats.org/officeDocument/2006/relationships/image" Target="media/image793.wmf"/><Relationship Id="rId3498" Type="http://schemas.openxmlformats.org/officeDocument/2006/relationships/oleObject" Target="embeddings/oleObject1733.bin"/><Relationship Id="rId3358" Type="http://schemas.openxmlformats.org/officeDocument/2006/relationships/oleObject" Target="embeddings/oleObject1663.bin"/><Relationship Id="rId3565" Type="http://schemas.openxmlformats.org/officeDocument/2006/relationships/image" Target="media/image1780.wmf"/><Relationship Id="rId3772" Type="http://schemas.openxmlformats.org/officeDocument/2006/relationships/image" Target="media/image1884.wmf"/><Relationship Id="rId279" Type="http://schemas.openxmlformats.org/officeDocument/2006/relationships/image" Target="media/image133.wmf"/><Relationship Id="rId486" Type="http://schemas.openxmlformats.org/officeDocument/2006/relationships/oleObject" Target="embeddings/oleObject232.bin"/><Relationship Id="rId693" Type="http://schemas.openxmlformats.org/officeDocument/2006/relationships/image" Target="media/image339.wmf"/><Relationship Id="rId2167" Type="http://schemas.openxmlformats.org/officeDocument/2006/relationships/oleObject" Target="embeddings/oleObject1072.bin"/><Relationship Id="rId2374" Type="http://schemas.openxmlformats.org/officeDocument/2006/relationships/image" Target="media/image1180.wmf"/><Relationship Id="rId2581" Type="http://schemas.openxmlformats.org/officeDocument/2006/relationships/image" Target="media/image1287.wmf"/><Relationship Id="rId3218" Type="http://schemas.openxmlformats.org/officeDocument/2006/relationships/oleObject" Target="embeddings/oleObject1593.bin"/><Relationship Id="rId3425" Type="http://schemas.openxmlformats.org/officeDocument/2006/relationships/image" Target="media/image1710.wmf"/><Relationship Id="rId3632" Type="http://schemas.openxmlformats.org/officeDocument/2006/relationships/image" Target="media/image1814.wmf"/><Relationship Id="rId139" Type="http://schemas.openxmlformats.org/officeDocument/2006/relationships/oleObject" Target="embeddings/oleObject60.bin"/><Relationship Id="rId346" Type="http://schemas.openxmlformats.org/officeDocument/2006/relationships/oleObject" Target="embeddings/oleObject163.bin"/><Relationship Id="rId553" Type="http://schemas.openxmlformats.org/officeDocument/2006/relationships/image" Target="media/image269.wmf"/><Relationship Id="rId760" Type="http://schemas.openxmlformats.org/officeDocument/2006/relationships/oleObject" Target="embeddings/oleObject369.bin"/><Relationship Id="rId1183" Type="http://schemas.openxmlformats.org/officeDocument/2006/relationships/image" Target="media/image584.wmf"/><Relationship Id="rId1390" Type="http://schemas.openxmlformats.org/officeDocument/2006/relationships/image" Target="media/image688.wmf"/><Relationship Id="rId2027" Type="http://schemas.openxmlformats.org/officeDocument/2006/relationships/oleObject" Target="embeddings/oleObject1002.bin"/><Relationship Id="rId2234" Type="http://schemas.openxmlformats.org/officeDocument/2006/relationships/image" Target="media/image1110.wmf"/><Relationship Id="rId2441" Type="http://schemas.openxmlformats.org/officeDocument/2006/relationships/oleObject" Target="embeddings/oleObject1209.bin"/><Relationship Id="rId206" Type="http://schemas.openxmlformats.org/officeDocument/2006/relationships/oleObject" Target="embeddings/oleObject93.bin"/><Relationship Id="rId413" Type="http://schemas.openxmlformats.org/officeDocument/2006/relationships/image" Target="media/image199.wmf"/><Relationship Id="rId1043" Type="http://schemas.openxmlformats.org/officeDocument/2006/relationships/image" Target="media/image514.wmf"/><Relationship Id="rId4199" Type="http://schemas.openxmlformats.org/officeDocument/2006/relationships/oleObject" Target="embeddings/oleObject2083.bin"/><Relationship Id="rId620" Type="http://schemas.openxmlformats.org/officeDocument/2006/relationships/oleObject" Target="embeddings/oleObject299.bin"/><Relationship Id="rId1250" Type="http://schemas.openxmlformats.org/officeDocument/2006/relationships/oleObject" Target="embeddings/oleObject614.bin"/><Relationship Id="rId2301" Type="http://schemas.openxmlformats.org/officeDocument/2006/relationships/oleObject" Target="embeddings/oleObject1139.bin"/><Relationship Id="rId4059" Type="http://schemas.openxmlformats.org/officeDocument/2006/relationships/oleObject" Target="embeddings/oleObject2013.bin"/><Relationship Id="rId1110" Type="http://schemas.openxmlformats.org/officeDocument/2006/relationships/oleObject" Target="embeddings/oleObject544.bin"/><Relationship Id="rId4266" Type="http://schemas.openxmlformats.org/officeDocument/2006/relationships/theme" Target="theme/theme1.xml"/><Relationship Id="rId1927" Type="http://schemas.openxmlformats.org/officeDocument/2006/relationships/oleObject" Target="embeddings/oleObject952.bin"/><Relationship Id="rId3075" Type="http://schemas.openxmlformats.org/officeDocument/2006/relationships/image" Target="media/image1535.wmf"/><Relationship Id="rId3282" Type="http://schemas.openxmlformats.org/officeDocument/2006/relationships/oleObject" Target="embeddings/oleObject1625.bin"/><Relationship Id="rId4126" Type="http://schemas.openxmlformats.org/officeDocument/2006/relationships/image" Target="media/image2061.wmf"/><Relationship Id="rId2091" Type="http://schemas.openxmlformats.org/officeDocument/2006/relationships/oleObject" Target="embeddings/oleObject1034.bin"/><Relationship Id="rId3142" Type="http://schemas.openxmlformats.org/officeDocument/2006/relationships/oleObject" Target="embeddings/oleObject1555.bin"/><Relationship Id="rId270" Type="http://schemas.openxmlformats.org/officeDocument/2006/relationships/oleObject" Target="embeddings/oleObject125.bin"/><Relationship Id="rId3002" Type="http://schemas.openxmlformats.org/officeDocument/2006/relationships/oleObject" Target="embeddings/oleObject1485.bin"/><Relationship Id="rId130" Type="http://schemas.openxmlformats.org/officeDocument/2006/relationships/image" Target="media/image58.wmf"/><Relationship Id="rId3959" Type="http://schemas.openxmlformats.org/officeDocument/2006/relationships/oleObject" Target="embeddings/oleObject1963.bin"/><Relationship Id="rId2768" Type="http://schemas.openxmlformats.org/officeDocument/2006/relationships/oleObject" Target="embeddings/oleObject1368.bin"/><Relationship Id="rId2975" Type="http://schemas.openxmlformats.org/officeDocument/2006/relationships/image" Target="media/image1485.wmf"/><Relationship Id="rId3819" Type="http://schemas.openxmlformats.org/officeDocument/2006/relationships/oleObject" Target="embeddings/oleObject1893.bin"/><Relationship Id="rId947" Type="http://schemas.openxmlformats.org/officeDocument/2006/relationships/image" Target="media/image466.wmf"/><Relationship Id="rId1577" Type="http://schemas.openxmlformats.org/officeDocument/2006/relationships/oleObject" Target="embeddings/oleObject777.bin"/><Relationship Id="rId1784" Type="http://schemas.openxmlformats.org/officeDocument/2006/relationships/image" Target="media/image885.wmf"/><Relationship Id="rId1991" Type="http://schemas.openxmlformats.org/officeDocument/2006/relationships/oleObject" Target="embeddings/oleObject984.bin"/><Relationship Id="rId2628" Type="http://schemas.openxmlformats.org/officeDocument/2006/relationships/oleObject" Target="embeddings/oleObject1299.bin"/><Relationship Id="rId2835" Type="http://schemas.openxmlformats.org/officeDocument/2006/relationships/image" Target="media/image1415.wmf"/><Relationship Id="rId4190" Type="http://schemas.openxmlformats.org/officeDocument/2006/relationships/image" Target="media/image2093.wmf"/><Relationship Id="rId76" Type="http://schemas.openxmlformats.org/officeDocument/2006/relationships/image" Target="media/image31.wmf"/><Relationship Id="rId807" Type="http://schemas.openxmlformats.org/officeDocument/2006/relationships/image" Target="media/image396.wmf"/><Relationship Id="rId1437" Type="http://schemas.openxmlformats.org/officeDocument/2006/relationships/oleObject" Target="embeddings/oleObject707.bin"/><Relationship Id="rId1644" Type="http://schemas.openxmlformats.org/officeDocument/2006/relationships/image" Target="media/image815.wmf"/><Relationship Id="rId1851" Type="http://schemas.openxmlformats.org/officeDocument/2006/relationships/oleObject" Target="embeddings/oleObject914.bin"/><Relationship Id="rId2902" Type="http://schemas.openxmlformats.org/officeDocument/2006/relationships/oleObject" Target="embeddings/oleObject1435.bin"/><Relationship Id="rId4050" Type="http://schemas.openxmlformats.org/officeDocument/2006/relationships/image" Target="media/image2023.wmf"/><Relationship Id="rId1504" Type="http://schemas.openxmlformats.org/officeDocument/2006/relationships/image" Target="media/image745.wmf"/><Relationship Id="rId1711" Type="http://schemas.openxmlformats.org/officeDocument/2006/relationships/oleObject" Target="embeddings/oleObject844.bin"/><Relationship Id="rId3469" Type="http://schemas.openxmlformats.org/officeDocument/2006/relationships/image" Target="media/image1732.wmf"/><Relationship Id="rId3676" Type="http://schemas.openxmlformats.org/officeDocument/2006/relationships/image" Target="media/image1836.wmf"/><Relationship Id="rId597" Type="http://schemas.openxmlformats.org/officeDocument/2006/relationships/image" Target="media/image291.wmf"/><Relationship Id="rId2278" Type="http://schemas.openxmlformats.org/officeDocument/2006/relationships/image" Target="media/image1132.wmf"/><Relationship Id="rId2485" Type="http://schemas.openxmlformats.org/officeDocument/2006/relationships/oleObject" Target="embeddings/oleObject1231.bin"/><Relationship Id="rId3329" Type="http://schemas.openxmlformats.org/officeDocument/2006/relationships/image" Target="media/image1662.wmf"/><Relationship Id="rId3883" Type="http://schemas.openxmlformats.org/officeDocument/2006/relationships/oleObject" Target="embeddings/oleObject1925.bin"/><Relationship Id="rId457" Type="http://schemas.openxmlformats.org/officeDocument/2006/relationships/image" Target="media/image221.wmf"/><Relationship Id="rId1087" Type="http://schemas.openxmlformats.org/officeDocument/2006/relationships/image" Target="media/image536.wmf"/><Relationship Id="rId1294" Type="http://schemas.openxmlformats.org/officeDocument/2006/relationships/image" Target="media/image640.wmf"/><Relationship Id="rId2138" Type="http://schemas.openxmlformats.org/officeDocument/2006/relationships/image" Target="media/image1062.wmf"/><Relationship Id="rId2692" Type="http://schemas.openxmlformats.org/officeDocument/2006/relationships/oleObject" Target="embeddings/oleObject1330.bin"/><Relationship Id="rId3536" Type="http://schemas.openxmlformats.org/officeDocument/2006/relationships/oleObject" Target="embeddings/oleObject1752.bin"/><Relationship Id="rId3743" Type="http://schemas.openxmlformats.org/officeDocument/2006/relationships/oleObject" Target="embeddings/oleObject1855.bin"/><Relationship Id="rId3950" Type="http://schemas.openxmlformats.org/officeDocument/2006/relationships/image" Target="media/image1973.wmf"/><Relationship Id="rId664" Type="http://schemas.openxmlformats.org/officeDocument/2006/relationships/oleObject" Target="embeddings/oleObject321.bin"/><Relationship Id="rId871" Type="http://schemas.openxmlformats.org/officeDocument/2006/relationships/image" Target="media/image428.wmf"/><Relationship Id="rId2345" Type="http://schemas.openxmlformats.org/officeDocument/2006/relationships/oleObject" Target="embeddings/oleObject1161.bin"/><Relationship Id="rId2552" Type="http://schemas.openxmlformats.org/officeDocument/2006/relationships/oleObject" Target="embeddings/oleObject1262.bin"/><Relationship Id="rId3603" Type="http://schemas.openxmlformats.org/officeDocument/2006/relationships/image" Target="media/image1799.wmf"/><Relationship Id="rId3810" Type="http://schemas.openxmlformats.org/officeDocument/2006/relationships/image" Target="media/image1903.wmf"/><Relationship Id="rId317" Type="http://schemas.openxmlformats.org/officeDocument/2006/relationships/image" Target="media/image152.wmf"/><Relationship Id="rId524" Type="http://schemas.openxmlformats.org/officeDocument/2006/relationships/oleObject" Target="embeddings/oleObject251.bin"/><Relationship Id="rId731" Type="http://schemas.openxmlformats.org/officeDocument/2006/relationships/image" Target="media/image358.wmf"/><Relationship Id="rId1154" Type="http://schemas.openxmlformats.org/officeDocument/2006/relationships/oleObject" Target="embeddings/oleObject566.bin"/><Relationship Id="rId1361" Type="http://schemas.openxmlformats.org/officeDocument/2006/relationships/oleObject" Target="embeddings/oleObject669.bin"/><Relationship Id="rId2205" Type="http://schemas.openxmlformats.org/officeDocument/2006/relationships/oleObject" Target="embeddings/oleObject1091.bin"/><Relationship Id="rId2412" Type="http://schemas.openxmlformats.org/officeDocument/2006/relationships/image" Target="media/image1199.wmf"/><Relationship Id="rId1014" Type="http://schemas.openxmlformats.org/officeDocument/2006/relationships/oleObject" Target="embeddings/oleObject496.bin"/><Relationship Id="rId1221" Type="http://schemas.openxmlformats.org/officeDocument/2006/relationships/image" Target="media/image603.wmf"/><Relationship Id="rId3186" Type="http://schemas.openxmlformats.org/officeDocument/2006/relationships/oleObject" Target="embeddings/oleObject1577.bin"/><Relationship Id="rId3393" Type="http://schemas.openxmlformats.org/officeDocument/2006/relationships/image" Target="media/image1694.wmf"/><Relationship Id="rId4237" Type="http://schemas.openxmlformats.org/officeDocument/2006/relationships/oleObject" Target="embeddings/oleObject2102.bin"/><Relationship Id="rId3046" Type="http://schemas.openxmlformats.org/officeDocument/2006/relationships/oleObject" Target="embeddings/oleObject1507.bin"/><Relationship Id="rId3253" Type="http://schemas.openxmlformats.org/officeDocument/2006/relationships/image" Target="media/image1624.wmf"/><Relationship Id="rId3460" Type="http://schemas.openxmlformats.org/officeDocument/2006/relationships/oleObject" Target="embeddings/oleObject1714.bin"/><Relationship Id="rId174" Type="http://schemas.openxmlformats.org/officeDocument/2006/relationships/oleObject" Target="embeddings/oleObject77.bin"/><Relationship Id="rId381" Type="http://schemas.openxmlformats.org/officeDocument/2006/relationships/image" Target="media/image183.wmf"/><Relationship Id="rId2062" Type="http://schemas.openxmlformats.org/officeDocument/2006/relationships/image" Target="media/image1024.wmf"/><Relationship Id="rId3113" Type="http://schemas.openxmlformats.org/officeDocument/2006/relationships/image" Target="media/image1554.wmf"/><Relationship Id="rId241" Type="http://schemas.openxmlformats.org/officeDocument/2006/relationships/image" Target="media/image114.wmf"/><Relationship Id="rId3320" Type="http://schemas.openxmlformats.org/officeDocument/2006/relationships/oleObject" Target="embeddings/oleObject1644.bin"/><Relationship Id="rId2879" Type="http://schemas.openxmlformats.org/officeDocument/2006/relationships/image" Target="media/image1437.wmf"/><Relationship Id="rId101" Type="http://schemas.openxmlformats.org/officeDocument/2006/relationships/oleObject" Target="embeddings/oleObject41.bin"/><Relationship Id="rId1688" Type="http://schemas.openxmlformats.org/officeDocument/2006/relationships/image" Target="media/image837.wmf"/><Relationship Id="rId1895" Type="http://schemas.openxmlformats.org/officeDocument/2006/relationships/oleObject" Target="embeddings/oleObject936.bin"/><Relationship Id="rId2739" Type="http://schemas.openxmlformats.org/officeDocument/2006/relationships/image" Target="media/image1367.wmf"/><Relationship Id="rId2946" Type="http://schemas.openxmlformats.org/officeDocument/2006/relationships/oleObject" Target="embeddings/oleObject1457.bin"/><Relationship Id="rId4094" Type="http://schemas.openxmlformats.org/officeDocument/2006/relationships/image" Target="media/image2045.wmf"/><Relationship Id="rId918" Type="http://schemas.openxmlformats.org/officeDocument/2006/relationships/oleObject" Target="embeddings/oleObject448.bin"/><Relationship Id="rId1548" Type="http://schemas.openxmlformats.org/officeDocument/2006/relationships/image" Target="media/image767.wmf"/><Relationship Id="rId1755" Type="http://schemas.openxmlformats.org/officeDocument/2006/relationships/oleObject" Target="embeddings/oleObject866.bin"/><Relationship Id="rId4161" Type="http://schemas.openxmlformats.org/officeDocument/2006/relationships/oleObject" Target="embeddings/oleObject2064.bin"/><Relationship Id="rId1408" Type="http://schemas.openxmlformats.org/officeDocument/2006/relationships/image" Target="media/image697.wmf"/><Relationship Id="rId1962" Type="http://schemas.openxmlformats.org/officeDocument/2006/relationships/image" Target="media/image974.wmf"/><Relationship Id="rId2806" Type="http://schemas.openxmlformats.org/officeDocument/2006/relationships/oleObject" Target="embeddings/oleObject1387.bin"/><Relationship Id="rId4021" Type="http://schemas.openxmlformats.org/officeDocument/2006/relationships/oleObject" Target="embeddings/oleObject1994.bin"/><Relationship Id="rId47" Type="http://schemas.openxmlformats.org/officeDocument/2006/relationships/oleObject" Target="embeddings/oleObject14.bin"/><Relationship Id="rId1615" Type="http://schemas.openxmlformats.org/officeDocument/2006/relationships/oleObject" Target="embeddings/oleObject796.bin"/><Relationship Id="rId1822" Type="http://schemas.openxmlformats.org/officeDocument/2006/relationships/image" Target="media/image904.wmf"/><Relationship Id="rId3787" Type="http://schemas.openxmlformats.org/officeDocument/2006/relationships/oleObject" Target="embeddings/oleObject1877.bin"/><Relationship Id="rId3994" Type="http://schemas.openxmlformats.org/officeDocument/2006/relationships/image" Target="media/image1995.wmf"/><Relationship Id="rId2389" Type="http://schemas.openxmlformats.org/officeDocument/2006/relationships/oleObject" Target="embeddings/oleObject1183.bin"/><Relationship Id="rId2596" Type="http://schemas.openxmlformats.org/officeDocument/2006/relationships/oleObject" Target="embeddings/oleObject1283.bin"/><Relationship Id="rId3647" Type="http://schemas.openxmlformats.org/officeDocument/2006/relationships/oleObject" Target="embeddings/oleObject1807.bin"/><Relationship Id="rId3854" Type="http://schemas.openxmlformats.org/officeDocument/2006/relationships/image" Target="media/image1925.wmf"/><Relationship Id="rId568" Type="http://schemas.openxmlformats.org/officeDocument/2006/relationships/oleObject" Target="embeddings/oleObject273.bin"/><Relationship Id="rId775" Type="http://schemas.openxmlformats.org/officeDocument/2006/relationships/image" Target="media/image380.wmf"/><Relationship Id="rId982" Type="http://schemas.openxmlformats.org/officeDocument/2006/relationships/oleObject" Target="embeddings/oleObject480.bin"/><Relationship Id="rId1198" Type="http://schemas.openxmlformats.org/officeDocument/2006/relationships/oleObject" Target="embeddings/oleObject588.bin"/><Relationship Id="rId2249" Type="http://schemas.openxmlformats.org/officeDocument/2006/relationships/oleObject" Target="embeddings/oleObject1113.bin"/><Relationship Id="rId2456" Type="http://schemas.openxmlformats.org/officeDocument/2006/relationships/image" Target="media/image1221.wmf"/><Relationship Id="rId2663" Type="http://schemas.openxmlformats.org/officeDocument/2006/relationships/image" Target="media/image1329.wmf"/><Relationship Id="rId2870" Type="http://schemas.openxmlformats.org/officeDocument/2006/relationships/oleObject" Target="embeddings/oleObject1419.bin"/><Relationship Id="rId3507" Type="http://schemas.openxmlformats.org/officeDocument/2006/relationships/image" Target="media/image1751.wmf"/><Relationship Id="rId3714" Type="http://schemas.openxmlformats.org/officeDocument/2006/relationships/image" Target="media/image1855.wmf"/><Relationship Id="rId3921" Type="http://schemas.openxmlformats.org/officeDocument/2006/relationships/oleObject" Target="embeddings/oleObject1944.bin"/><Relationship Id="rId428" Type="http://schemas.openxmlformats.org/officeDocument/2006/relationships/oleObject" Target="embeddings/oleObject203.bin"/><Relationship Id="rId635" Type="http://schemas.openxmlformats.org/officeDocument/2006/relationships/image" Target="media/image310.wmf"/><Relationship Id="rId842" Type="http://schemas.openxmlformats.org/officeDocument/2006/relationships/oleObject" Target="embeddings/oleObject410.bin"/><Relationship Id="rId1058" Type="http://schemas.openxmlformats.org/officeDocument/2006/relationships/oleObject" Target="embeddings/oleObject518.bin"/><Relationship Id="rId1265" Type="http://schemas.openxmlformats.org/officeDocument/2006/relationships/image" Target="media/image625.wmf"/><Relationship Id="rId1472" Type="http://schemas.openxmlformats.org/officeDocument/2006/relationships/image" Target="media/image729.wmf"/><Relationship Id="rId2109" Type="http://schemas.openxmlformats.org/officeDocument/2006/relationships/oleObject" Target="embeddings/oleObject1043.bin"/><Relationship Id="rId2316" Type="http://schemas.openxmlformats.org/officeDocument/2006/relationships/image" Target="media/image1151.wmf"/><Relationship Id="rId2523" Type="http://schemas.openxmlformats.org/officeDocument/2006/relationships/oleObject" Target="embeddings/oleObject1250.bin"/><Relationship Id="rId2730" Type="http://schemas.openxmlformats.org/officeDocument/2006/relationships/oleObject" Target="embeddings/oleObject1349.bin"/><Relationship Id="rId702" Type="http://schemas.openxmlformats.org/officeDocument/2006/relationships/oleObject" Target="embeddings/oleObject340.bin"/><Relationship Id="rId1125" Type="http://schemas.openxmlformats.org/officeDocument/2006/relationships/image" Target="media/image555.wmf"/><Relationship Id="rId1332" Type="http://schemas.openxmlformats.org/officeDocument/2006/relationships/image" Target="media/image659.wmf"/><Relationship Id="rId3297" Type="http://schemas.openxmlformats.org/officeDocument/2006/relationships/image" Target="media/image1646.wmf"/><Relationship Id="rId3157" Type="http://schemas.openxmlformats.org/officeDocument/2006/relationships/image" Target="media/image1576.wmf"/><Relationship Id="rId285" Type="http://schemas.openxmlformats.org/officeDocument/2006/relationships/image" Target="media/image136.wmf"/><Relationship Id="rId3364" Type="http://schemas.openxmlformats.org/officeDocument/2006/relationships/oleObject" Target="embeddings/oleObject1666.bin"/><Relationship Id="rId3571" Type="http://schemas.openxmlformats.org/officeDocument/2006/relationships/image" Target="media/image1783.wmf"/><Relationship Id="rId4208" Type="http://schemas.openxmlformats.org/officeDocument/2006/relationships/image" Target="media/image2102.wmf"/><Relationship Id="rId492" Type="http://schemas.openxmlformats.org/officeDocument/2006/relationships/oleObject" Target="embeddings/oleObject235.bin"/><Relationship Id="rId2173" Type="http://schemas.openxmlformats.org/officeDocument/2006/relationships/oleObject" Target="embeddings/oleObject1075.bin"/><Relationship Id="rId2380" Type="http://schemas.openxmlformats.org/officeDocument/2006/relationships/image" Target="media/image1183.wmf"/><Relationship Id="rId3017" Type="http://schemas.openxmlformats.org/officeDocument/2006/relationships/image" Target="media/image1506.wmf"/><Relationship Id="rId3224" Type="http://schemas.openxmlformats.org/officeDocument/2006/relationships/oleObject" Target="embeddings/oleObject1596.bin"/><Relationship Id="rId3431" Type="http://schemas.openxmlformats.org/officeDocument/2006/relationships/image" Target="media/image1713.wmf"/><Relationship Id="rId145" Type="http://schemas.openxmlformats.org/officeDocument/2006/relationships/oleObject" Target="embeddings/oleObject63.bin"/><Relationship Id="rId352" Type="http://schemas.openxmlformats.org/officeDocument/2006/relationships/oleObject" Target="embeddings/oleObject166.bin"/><Relationship Id="rId2033" Type="http://schemas.openxmlformats.org/officeDocument/2006/relationships/oleObject" Target="embeddings/oleObject1005.bin"/><Relationship Id="rId2240" Type="http://schemas.openxmlformats.org/officeDocument/2006/relationships/image" Target="media/image1113.wmf"/><Relationship Id="rId212" Type="http://schemas.openxmlformats.org/officeDocument/2006/relationships/oleObject" Target="embeddings/oleObject96.bin"/><Relationship Id="rId1799" Type="http://schemas.openxmlformats.org/officeDocument/2006/relationships/oleObject" Target="embeddings/oleObject888.bin"/><Relationship Id="rId2100" Type="http://schemas.openxmlformats.org/officeDocument/2006/relationships/image" Target="media/image1043.wmf"/><Relationship Id="rId4065" Type="http://schemas.openxmlformats.org/officeDocument/2006/relationships/oleObject" Target="embeddings/oleObject2016.bin"/><Relationship Id="rId1659" Type="http://schemas.openxmlformats.org/officeDocument/2006/relationships/oleObject" Target="embeddings/oleObject818.bin"/><Relationship Id="rId1866" Type="http://schemas.openxmlformats.org/officeDocument/2006/relationships/image" Target="media/image926.wmf"/><Relationship Id="rId2917" Type="http://schemas.openxmlformats.org/officeDocument/2006/relationships/image" Target="media/image1456.wmf"/><Relationship Id="rId3081" Type="http://schemas.openxmlformats.org/officeDocument/2006/relationships/image" Target="media/image1538.wmf"/><Relationship Id="rId4132" Type="http://schemas.openxmlformats.org/officeDocument/2006/relationships/image" Target="media/image2064.wmf"/><Relationship Id="rId1519" Type="http://schemas.openxmlformats.org/officeDocument/2006/relationships/oleObject" Target="embeddings/oleObject748.bin"/><Relationship Id="rId1726" Type="http://schemas.openxmlformats.org/officeDocument/2006/relationships/image" Target="media/image856.wmf"/><Relationship Id="rId1933" Type="http://schemas.openxmlformats.org/officeDocument/2006/relationships/oleObject" Target="embeddings/oleObject955.bin"/><Relationship Id="rId18" Type="http://schemas.openxmlformats.org/officeDocument/2006/relationships/hyperlink" Target="http://help.mrl.sci.utah.edu/help/index.jsp" TargetMode="External"/><Relationship Id="rId3898" Type="http://schemas.openxmlformats.org/officeDocument/2006/relationships/image" Target="media/image1947.wmf"/><Relationship Id="rId3758" Type="http://schemas.openxmlformats.org/officeDocument/2006/relationships/image" Target="media/image1877.wmf"/><Relationship Id="rId3965" Type="http://schemas.openxmlformats.org/officeDocument/2006/relationships/oleObject" Target="embeddings/oleObject1966.bin"/><Relationship Id="rId679" Type="http://schemas.openxmlformats.org/officeDocument/2006/relationships/image" Target="media/image332.wmf"/><Relationship Id="rId886" Type="http://schemas.openxmlformats.org/officeDocument/2006/relationships/oleObject" Target="embeddings/oleObject432.bin"/><Relationship Id="rId2567" Type="http://schemas.openxmlformats.org/officeDocument/2006/relationships/image" Target="media/image1280.wmf"/><Relationship Id="rId2774" Type="http://schemas.openxmlformats.org/officeDocument/2006/relationships/oleObject" Target="embeddings/oleObject1371.bin"/><Relationship Id="rId3618" Type="http://schemas.openxmlformats.org/officeDocument/2006/relationships/image" Target="media/image1807.wmf"/><Relationship Id="rId2" Type="http://schemas.openxmlformats.org/officeDocument/2006/relationships/numbering" Target="numbering.xml"/><Relationship Id="rId539" Type="http://schemas.openxmlformats.org/officeDocument/2006/relationships/image" Target="media/image262.wmf"/><Relationship Id="rId746" Type="http://schemas.openxmlformats.org/officeDocument/2006/relationships/oleObject" Target="embeddings/oleObject362.bin"/><Relationship Id="rId1169" Type="http://schemas.openxmlformats.org/officeDocument/2006/relationships/image" Target="media/image577.wmf"/><Relationship Id="rId1376" Type="http://schemas.openxmlformats.org/officeDocument/2006/relationships/image" Target="media/image681.wmf"/><Relationship Id="rId1583" Type="http://schemas.openxmlformats.org/officeDocument/2006/relationships/oleObject" Target="embeddings/oleObject780.bin"/><Relationship Id="rId2427" Type="http://schemas.openxmlformats.org/officeDocument/2006/relationships/oleObject" Target="embeddings/oleObject1202.bin"/><Relationship Id="rId2981" Type="http://schemas.openxmlformats.org/officeDocument/2006/relationships/image" Target="media/image1488.wmf"/><Relationship Id="rId3825" Type="http://schemas.openxmlformats.org/officeDocument/2006/relationships/oleObject" Target="embeddings/oleObject1896.bin"/><Relationship Id="rId953" Type="http://schemas.openxmlformats.org/officeDocument/2006/relationships/image" Target="media/image469.wmf"/><Relationship Id="rId1029" Type="http://schemas.openxmlformats.org/officeDocument/2006/relationships/image" Target="media/image507.wmf"/><Relationship Id="rId1236" Type="http://schemas.openxmlformats.org/officeDocument/2006/relationships/oleObject" Target="embeddings/oleObject607.bin"/><Relationship Id="rId1790" Type="http://schemas.openxmlformats.org/officeDocument/2006/relationships/image" Target="media/image888.wmf"/><Relationship Id="rId2634" Type="http://schemas.openxmlformats.org/officeDocument/2006/relationships/oleObject" Target="embeddings/oleObject1302.bin"/><Relationship Id="rId2841" Type="http://schemas.openxmlformats.org/officeDocument/2006/relationships/image" Target="media/image1418.wmf"/><Relationship Id="rId82" Type="http://schemas.openxmlformats.org/officeDocument/2006/relationships/image" Target="media/image34.wmf"/><Relationship Id="rId606" Type="http://schemas.openxmlformats.org/officeDocument/2006/relationships/oleObject" Target="embeddings/oleObject292.bin"/><Relationship Id="rId813" Type="http://schemas.openxmlformats.org/officeDocument/2006/relationships/image" Target="media/image399.wmf"/><Relationship Id="rId1443" Type="http://schemas.openxmlformats.org/officeDocument/2006/relationships/oleObject" Target="embeddings/oleObject710.bin"/><Relationship Id="rId1650" Type="http://schemas.openxmlformats.org/officeDocument/2006/relationships/image" Target="media/image818.wmf"/><Relationship Id="rId2701" Type="http://schemas.openxmlformats.org/officeDocument/2006/relationships/image" Target="media/image1348.wmf"/><Relationship Id="rId1303" Type="http://schemas.openxmlformats.org/officeDocument/2006/relationships/oleObject" Target="embeddings/oleObject640.bin"/><Relationship Id="rId1510" Type="http://schemas.openxmlformats.org/officeDocument/2006/relationships/image" Target="media/image748.wmf"/><Relationship Id="rId3268" Type="http://schemas.openxmlformats.org/officeDocument/2006/relationships/oleObject" Target="embeddings/oleObject1618.bin"/><Relationship Id="rId3475" Type="http://schemas.openxmlformats.org/officeDocument/2006/relationships/image" Target="media/image1735.wmf"/><Relationship Id="rId3682" Type="http://schemas.openxmlformats.org/officeDocument/2006/relationships/image" Target="media/image1839.wmf"/><Relationship Id="rId189" Type="http://schemas.openxmlformats.org/officeDocument/2006/relationships/image" Target="media/image88.wmf"/><Relationship Id="rId396" Type="http://schemas.openxmlformats.org/officeDocument/2006/relationships/oleObject" Target="embeddings/oleObject187.bin"/><Relationship Id="rId2077" Type="http://schemas.openxmlformats.org/officeDocument/2006/relationships/oleObject" Target="embeddings/oleObject1027.bin"/><Relationship Id="rId2284" Type="http://schemas.openxmlformats.org/officeDocument/2006/relationships/image" Target="media/image1135.wmf"/><Relationship Id="rId2491" Type="http://schemas.openxmlformats.org/officeDocument/2006/relationships/oleObject" Target="embeddings/oleObject1234.bin"/><Relationship Id="rId3128" Type="http://schemas.openxmlformats.org/officeDocument/2006/relationships/oleObject" Target="embeddings/oleObject1548.bin"/><Relationship Id="rId3335" Type="http://schemas.openxmlformats.org/officeDocument/2006/relationships/image" Target="media/image1665.wmf"/><Relationship Id="rId3542" Type="http://schemas.openxmlformats.org/officeDocument/2006/relationships/oleObject" Target="embeddings/oleObject1755.bin"/><Relationship Id="rId256" Type="http://schemas.openxmlformats.org/officeDocument/2006/relationships/oleObject" Target="embeddings/oleObject118.bin"/><Relationship Id="rId463" Type="http://schemas.openxmlformats.org/officeDocument/2006/relationships/image" Target="media/image224.wmf"/><Relationship Id="rId670" Type="http://schemas.openxmlformats.org/officeDocument/2006/relationships/oleObject" Target="embeddings/oleObject324.bin"/><Relationship Id="rId1093" Type="http://schemas.openxmlformats.org/officeDocument/2006/relationships/image" Target="media/image539.wmf"/><Relationship Id="rId2144" Type="http://schemas.openxmlformats.org/officeDocument/2006/relationships/image" Target="media/image1065.wmf"/><Relationship Id="rId2351" Type="http://schemas.openxmlformats.org/officeDocument/2006/relationships/oleObject" Target="embeddings/oleObject1164.bin"/><Relationship Id="rId3402" Type="http://schemas.openxmlformats.org/officeDocument/2006/relationships/oleObject" Target="embeddings/oleObject1685.bin"/><Relationship Id="rId116" Type="http://schemas.openxmlformats.org/officeDocument/2006/relationships/image" Target="media/image51.wmf"/><Relationship Id="rId323" Type="http://schemas.openxmlformats.org/officeDocument/2006/relationships/image" Target="media/image155.wmf"/><Relationship Id="rId530" Type="http://schemas.openxmlformats.org/officeDocument/2006/relationships/oleObject" Target="embeddings/oleObject254.bin"/><Relationship Id="rId1160" Type="http://schemas.openxmlformats.org/officeDocument/2006/relationships/oleObject" Target="embeddings/oleObject569.bin"/><Relationship Id="rId2004" Type="http://schemas.openxmlformats.org/officeDocument/2006/relationships/image" Target="media/image995.wmf"/><Relationship Id="rId2211" Type="http://schemas.openxmlformats.org/officeDocument/2006/relationships/oleObject" Target="embeddings/oleObject1094.bin"/><Relationship Id="rId4176" Type="http://schemas.openxmlformats.org/officeDocument/2006/relationships/image" Target="media/image2086.wmf"/><Relationship Id="rId1020" Type="http://schemas.openxmlformats.org/officeDocument/2006/relationships/oleObject" Target="embeddings/oleObject499.bin"/><Relationship Id="rId1977" Type="http://schemas.openxmlformats.org/officeDocument/2006/relationships/oleObject" Target="embeddings/oleObject977.bin"/><Relationship Id="rId1837" Type="http://schemas.openxmlformats.org/officeDocument/2006/relationships/oleObject" Target="embeddings/oleObject907.bin"/><Relationship Id="rId3192" Type="http://schemas.openxmlformats.org/officeDocument/2006/relationships/oleObject" Target="embeddings/oleObject1580.bin"/><Relationship Id="rId4036" Type="http://schemas.openxmlformats.org/officeDocument/2006/relationships/image" Target="media/image2016.wmf"/><Relationship Id="rId4243" Type="http://schemas.openxmlformats.org/officeDocument/2006/relationships/oleObject" Target="embeddings/oleObject2105.bin"/><Relationship Id="rId3052" Type="http://schemas.openxmlformats.org/officeDocument/2006/relationships/oleObject" Target="embeddings/oleObject1510.bin"/><Relationship Id="rId4103" Type="http://schemas.openxmlformats.org/officeDocument/2006/relationships/oleObject" Target="embeddings/oleObject2035.bin"/><Relationship Id="rId180" Type="http://schemas.openxmlformats.org/officeDocument/2006/relationships/oleObject" Target="embeddings/oleObject80.bin"/><Relationship Id="rId1904" Type="http://schemas.openxmlformats.org/officeDocument/2006/relationships/image" Target="media/image945.wmf"/><Relationship Id="rId3869" Type="http://schemas.openxmlformats.org/officeDocument/2006/relationships/oleObject" Target="embeddings/oleObject1918.bin"/><Relationship Id="rId997" Type="http://schemas.openxmlformats.org/officeDocument/2006/relationships/image" Target="media/image491.wmf"/><Relationship Id="rId2678" Type="http://schemas.openxmlformats.org/officeDocument/2006/relationships/oleObject" Target="embeddings/oleObject1323.bin"/><Relationship Id="rId2885" Type="http://schemas.openxmlformats.org/officeDocument/2006/relationships/image" Target="media/image1440.wmf"/><Relationship Id="rId3729" Type="http://schemas.openxmlformats.org/officeDocument/2006/relationships/oleObject" Target="embeddings/oleObject1848.bin"/><Relationship Id="rId3936" Type="http://schemas.openxmlformats.org/officeDocument/2006/relationships/image" Target="media/image1966.wmf"/><Relationship Id="rId857" Type="http://schemas.openxmlformats.org/officeDocument/2006/relationships/image" Target="media/image421.wmf"/><Relationship Id="rId1487" Type="http://schemas.openxmlformats.org/officeDocument/2006/relationships/oleObject" Target="embeddings/oleObject732.bin"/><Relationship Id="rId1694" Type="http://schemas.openxmlformats.org/officeDocument/2006/relationships/image" Target="media/image840.wmf"/><Relationship Id="rId2538" Type="http://schemas.openxmlformats.org/officeDocument/2006/relationships/oleObject" Target="embeddings/oleObject1257.bin"/><Relationship Id="rId2745" Type="http://schemas.openxmlformats.org/officeDocument/2006/relationships/image" Target="media/image1370.wmf"/><Relationship Id="rId2952" Type="http://schemas.openxmlformats.org/officeDocument/2006/relationships/oleObject" Target="embeddings/oleObject1460.bin"/><Relationship Id="rId717" Type="http://schemas.openxmlformats.org/officeDocument/2006/relationships/image" Target="media/image351.wmf"/><Relationship Id="rId924" Type="http://schemas.openxmlformats.org/officeDocument/2006/relationships/oleObject" Target="embeddings/oleObject451.bin"/><Relationship Id="rId1347" Type="http://schemas.openxmlformats.org/officeDocument/2006/relationships/oleObject" Target="embeddings/oleObject662.bin"/><Relationship Id="rId1554" Type="http://schemas.openxmlformats.org/officeDocument/2006/relationships/image" Target="media/image770.wmf"/><Relationship Id="rId1761" Type="http://schemas.openxmlformats.org/officeDocument/2006/relationships/oleObject" Target="embeddings/oleObject869.bin"/><Relationship Id="rId2605" Type="http://schemas.openxmlformats.org/officeDocument/2006/relationships/image" Target="media/image1299.wmf"/><Relationship Id="rId2812" Type="http://schemas.openxmlformats.org/officeDocument/2006/relationships/oleObject" Target="embeddings/oleObject1390.bin"/><Relationship Id="rId53" Type="http://schemas.openxmlformats.org/officeDocument/2006/relationships/oleObject" Target="embeddings/oleObject17.bin"/><Relationship Id="rId1207" Type="http://schemas.openxmlformats.org/officeDocument/2006/relationships/image" Target="media/image596.wmf"/><Relationship Id="rId1414" Type="http://schemas.openxmlformats.org/officeDocument/2006/relationships/image" Target="media/image700.wmf"/><Relationship Id="rId1621" Type="http://schemas.openxmlformats.org/officeDocument/2006/relationships/oleObject" Target="embeddings/oleObject799.bin"/><Relationship Id="rId3379" Type="http://schemas.openxmlformats.org/officeDocument/2006/relationships/image" Target="media/image1687.wmf"/><Relationship Id="rId3586" Type="http://schemas.openxmlformats.org/officeDocument/2006/relationships/oleObject" Target="embeddings/oleObject1777.bin"/><Relationship Id="rId3793" Type="http://schemas.openxmlformats.org/officeDocument/2006/relationships/oleObject" Target="embeddings/oleObject1880.bin"/><Relationship Id="rId2188" Type="http://schemas.openxmlformats.org/officeDocument/2006/relationships/image" Target="media/image1087.wmf"/><Relationship Id="rId2395" Type="http://schemas.openxmlformats.org/officeDocument/2006/relationships/oleObject" Target="embeddings/oleObject1186.bin"/><Relationship Id="rId3239" Type="http://schemas.openxmlformats.org/officeDocument/2006/relationships/image" Target="media/image1617.wmf"/><Relationship Id="rId3446" Type="http://schemas.openxmlformats.org/officeDocument/2006/relationships/oleObject" Target="embeddings/oleObject1707.bin"/><Relationship Id="rId367" Type="http://schemas.openxmlformats.org/officeDocument/2006/relationships/image" Target="media/image176.wmf"/><Relationship Id="rId574" Type="http://schemas.openxmlformats.org/officeDocument/2006/relationships/oleObject" Target="embeddings/oleObject276.bin"/><Relationship Id="rId2048" Type="http://schemas.openxmlformats.org/officeDocument/2006/relationships/image" Target="media/image1017.wmf"/><Relationship Id="rId2255" Type="http://schemas.openxmlformats.org/officeDocument/2006/relationships/oleObject" Target="embeddings/oleObject1116.bin"/><Relationship Id="rId3653" Type="http://schemas.openxmlformats.org/officeDocument/2006/relationships/oleObject" Target="embeddings/oleObject1810.bin"/><Relationship Id="rId3860" Type="http://schemas.openxmlformats.org/officeDocument/2006/relationships/image" Target="media/image1928.wmf"/><Relationship Id="rId227" Type="http://schemas.openxmlformats.org/officeDocument/2006/relationships/image" Target="media/image107.wmf"/><Relationship Id="rId781" Type="http://schemas.openxmlformats.org/officeDocument/2006/relationships/image" Target="media/image383.wmf"/><Relationship Id="rId2462" Type="http://schemas.openxmlformats.org/officeDocument/2006/relationships/image" Target="media/image1224.wmf"/><Relationship Id="rId3306" Type="http://schemas.openxmlformats.org/officeDocument/2006/relationships/oleObject" Target="embeddings/oleObject1637.bin"/><Relationship Id="rId3513" Type="http://schemas.openxmlformats.org/officeDocument/2006/relationships/image" Target="media/image1754.wmf"/><Relationship Id="rId3720" Type="http://schemas.openxmlformats.org/officeDocument/2006/relationships/image" Target="media/image1858.wmf"/><Relationship Id="rId434" Type="http://schemas.openxmlformats.org/officeDocument/2006/relationships/oleObject" Target="embeddings/oleObject206.bin"/><Relationship Id="rId641" Type="http://schemas.openxmlformats.org/officeDocument/2006/relationships/image" Target="media/image313.wmf"/><Relationship Id="rId1064" Type="http://schemas.openxmlformats.org/officeDocument/2006/relationships/oleObject" Target="embeddings/oleObject521.bin"/><Relationship Id="rId1271" Type="http://schemas.openxmlformats.org/officeDocument/2006/relationships/image" Target="media/image628.wmf"/><Relationship Id="rId2115" Type="http://schemas.openxmlformats.org/officeDocument/2006/relationships/oleObject" Target="embeddings/oleObject1046.bin"/><Relationship Id="rId2322" Type="http://schemas.openxmlformats.org/officeDocument/2006/relationships/image" Target="media/image1154.wmf"/><Relationship Id="rId501" Type="http://schemas.openxmlformats.org/officeDocument/2006/relationships/image" Target="media/image243.wmf"/><Relationship Id="rId1131" Type="http://schemas.openxmlformats.org/officeDocument/2006/relationships/image" Target="media/image558.wmf"/><Relationship Id="rId3096" Type="http://schemas.openxmlformats.org/officeDocument/2006/relationships/oleObject" Target="embeddings/oleObject1532.bin"/><Relationship Id="rId4147" Type="http://schemas.openxmlformats.org/officeDocument/2006/relationships/oleObject" Target="embeddings/oleObject2057.bin"/><Relationship Id="rId1948" Type="http://schemas.openxmlformats.org/officeDocument/2006/relationships/image" Target="media/image967.wmf"/><Relationship Id="rId3163" Type="http://schemas.openxmlformats.org/officeDocument/2006/relationships/image" Target="media/image1579.wmf"/><Relationship Id="rId3370" Type="http://schemas.openxmlformats.org/officeDocument/2006/relationships/oleObject" Target="embeddings/oleObject1669.bin"/><Relationship Id="rId4007" Type="http://schemas.openxmlformats.org/officeDocument/2006/relationships/oleObject" Target="embeddings/oleObject1987.bin"/><Relationship Id="rId4214" Type="http://schemas.openxmlformats.org/officeDocument/2006/relationships/image" Target="media/image2105.wmf"/><Relationship Id="rId291" Type="http://schemas.openxmlformats.org/officeDocument/2006/relationships/image" Target="media/image139.wmf"/><Relationship Id="rId1808" Type="http://schemas.openxmlformats.org/officeDocument/2006/relationships/image" Target="media/image897.wmf"/><Relationship Id="rId3023" Type="http://schemas.openxmlformats.org/officeDocument/2006/relationships/image" Target="media/image1509.wmf"/><Relationship Id="rId151" Type="http://schemas.openxmlformats.org/officeDocument/2006/relationships/image" Target="media/image69.wmf"/><Relationship Id="rId3230" Type="http://schemas.openxmlformats.org/officeDocument/2006/relationships/oleObject" Target="embeddings/oleObject1599.bin"/><Relationship Id="rId2789" Type="http://schemas.openxmlformats.org/officeDocument/2006/relationships/image" Target="media/image1392.wmf"/><Relationship Id="rId2996" Type="http://schemas.openxmlformats.org/officeDocument/2006/relationships/oleObject" Target="embeddings/oleObject1482.bin"/><Relationship Id="rId968" Type="http://schemas.openxmlformats.org/officeDocument/2006/relationships/oleObject" Target="embeddings/oleObject473.bin"/><Relationship Id="rId1598" Type="http://schemas.openxmlformats.org/officeDocument/2006/relationships/image" Target="media/image792.wmf"/><Relationship Id="rId2649" Type="http://schemas.openxmlformats.org/officeDocument/2006/relationships/image" Target="media/image1322.wmf"/><Relationship Id="rId2856" Type="http://schemas.openxmlformats.org/officeDocument/2006/relationships/oleObject" Target="embeddings/oleObject1412.bin"/><Relationship Id="rId3907" Type="http://schemas.openxmlformats.org/officeDocument/2006/relationships/oleObject" Target="embeddings/oleObject1937.bin"/><Relationship Id="rId97" Type="http://schemas.openxmlformats.org/officeDocument/2006/relationships/oleObject" Target="embeddings/oleObject39.bin"/><Relationship Id="rId828" Type="http://schemas.openxmlformats.org/officeDocument/2006/relationships/oleObject" Target="embeddings/oleObject403.bin"/><Relationship Id="rId1458" Type="http://schemas.openxmlformats.org/officeDocument/2006/relationships/image" Target="media/image722.wmf"/><Relationship Id="rId1665" Type="http://schemas.openxmlformats.org/officeDocument/2006/relationships/oleObject" Target="embeddings/oleObject821.bin"/><Relationship Id="rId1872" Type="http://schemas.openxmlformats.org/officeDocument/2006/relationships/image" Target="media/image929.wmf"/><Relationship Id="rId2509" Type="http://schemas.openxmlformats.org/officeDocument/2006/relationships/oleObject" Target="embeddings/oleObject1243.bin"/><Relationship Id="rId2716" Type="http://schemas.openxmlformats.org/officeDocument/2006/relationships/oleObject" Target="embeddings/oleObject1342.bin"/><Relationship Id="rId4071" Type="http://schemas.openxmlformats.org/officeDocument/2006/relationships/oleObject" Target="embeddings/oleObject2019.bin"/><Relationship Id="rId1318" Type="http://schemas.openxmlformats.org/officeDocument/2006/relationships/image" Target="media/image652.wmf"/><Relationship Id="rId1525" Type="http://schemas.openxmlformats.org/officeDocument/2006/relationships/oleObject" Target="embeddings/oleObject751.bin"/><Relationship Id="rId2923" Type="http://schemas.openxmlformats.org/officeDocument/2006/relationships/image" Target="media/image1459.wmf"/><Relationship Id="rId1732" Type="http://schemas.openxmlformats.org/officeDocument/2006/relationships/image" Target="media/image859.wmf"/><Relationship Id="rId24" Type="http://schemas.openxmlformats.org/officeDocument/2006/relationships/image" Target="media/image5.wmf"/><Relationship Id="rId2299" Type="http://schemas.openxmlformats.org/officeDocument/2006/relationships/oleObject" Target="embeddings/oleObject1138.bin"/><Relationship Id="rId3697" Type="http://schemas.openxmlformats.org/officeDocument/2006/relationships/oleObject" Target="embeddings/oleObject1832.bin"/><Relationship Id="rId3557" Type="http://schemas.openxmlformats.org/officeDocument/2006/relationships/image" Target="media/image1776.wmf"/><Relationship Id="rId3764" Type="http://schemas.openxmlformats.org/officeDocument/2006/relationships/image" Target="media/image1880.wmf"/><Relationship Id="rId3971" Type="http://schemas.openxmlformats.org/officeDocument/2006/relationships/oleObject" Target="embeddings/oleObject1969.bin"/><Relationship Id="rId478" Type="http://schemas.openxmlformats.org/officeDocument/2006/relationships/oleObject" Target="embeddings/oleObject228.bin"/><Relationship Id="rId685" Type="http://schemas.openxmlformats.org/officeDocument/2006/relationships/image" Target="media/image335.wmf"/><Relationship Id="rId892" Type="http://schemas.openxmlformats.org/officeDocument/2006/relationships/oleObject" Target="embeddings/oleObject435.bin"/><Relationship Id="rId2159" Type="http://schemas.openxmlformats.org/officeDocument/2006/relationships/oleObject" Target="embeddings/oleObject1068.bin"/><Relationship Id="rId2366" Type="http://schemas.openxmlformats.org/officeDocument/2006/relationships/image" Target="media/image1176.wmf"/><Relationship Id="rId2573" Type="http://schemas.openxmlformats.org/officeDocument/2006/relationships/image" Target="media/image1283.wmf"/><Relationship Id="rId2780" Type="http://schemas.openxmlformats.org/officeDocument/2006/relationships/oleObject" Target="embeddings/oleObject1374.bin"/><Relationship Id="rId3417" Type="http://schemas.openxmlformats.org/officeDocument/2006/relationships/image" Target="media/image1706.wmf"/><Relationship Id="rId3624" Type="http://schemas.openxmlformats.org/officeDocument/2006/relationships/image" Target="media/image1810.wmf"/><Relationship Id="rId3831" Type="http://schemas.openxmlformats.org/officeDocument/2006/relationships/oleObject" Target="embeddings/oleObject1899.bin"/><Relationship Id="rId338" Type="http://schemas.openxmlformats.org/officeDocument/2006/relationships/oleObject" Target="embeddings/oleObject159.bin"/><Relationship Id="rId545" Type="http://schemas.openxmlformats.org/officeDocument/2006/relationships/image" Target="media/image265.wmf"/><Relationship Id="rId752" Type="http://schemas.openxmlformats.org/officeDocument/2006/relationships/oleObject" Target="embeddings/oleObject365.bin"/><Relationship Id="rId1175" Type="http://schemas.openxmlformats.org/officeDocument/2006/relationships/image" Target="media/image580.wmf"/><Relationship Id="rId1382" Type="http://schemas.openxmlformats.org/officeDocument/2006/relationships/image" Target="media/image684.wmf"/><Relationship Id="rId2019" Type="http://schemas.openxmlformats.org/officeDocument/2006/relationships/oleObject" Target="embeddings/oleObject998.bin"/><Relationship Id="rId2226" Type="http://schemas.openxmlformats.org/officeDocument/2006/relationships/image" Target="media/image1106.wmf"/><Relationship Id="rId2433" Type="http://schemas.openxmlformats.org/officeDocument/2006/relationships/oleObject" Target="embeddings/oleObject1205.bin"/><Relationship Id="rId2640" Type="http://schemas.openxmlformats.org/officeDocument/2006/relationships/oleObject" Target="embeddings/oleObject1305.bin"/><Relationship Id="rId405" Type="http://schemas.openxmlformats.org/officeDocument/2006/relationships/image" Target="media/image195.wmf"/><Relationship Id="rId612" Type="http://schemas.openxmlformats.org/officeDocument/2006/relationships/oleObject" Target="embeddings/oleObject295.bin"/><Relationship Id="rId1035" Type="http://schemas.openxmlformats.org/officeDocument/2006/relationships/image" Target="media/image510.wmf"/><Relationship Id="rId1242" Type="http://schemas.openxmlformats.org/officeDocument/2006/relationships/oleObject" Target="embeddings/oleObject610.bin"/><Relationship Id="rId2500" Type="http://schemas.openxmlformats.org/officeDocument/2006/relationships/image" Target="media/image1243.wmf"/><Relationship Id="rId1102" Type="http://schemas.openxmlformats.org/officeDocument/2006/relationships/oleObject" Target="embeddings/oleObject540.bin"/><Relationship Id="rId4258" Type="http://schemas.openxmlformats.org/officeDocument/2006/relationships/image" Target="media/image2127.wmf"/><Relationship Id="rId3067" Type="http://schemas.openxmlformats.org/officeDocument/2006/relationships/image" Target="media/image1531.wmf"/><Relationship Id="rId3274" Type="http://schemas.openxmlformats.org/officeDocument/2006/relationships/oleObject" Target="embeddings/oleObject1621.bin"/><Relationship Id="rId4118" Type="http://schemas.openxmlformats.org/officeDocument/2006/relationships/image" Target="media/image2057.wmf"/><Relationship Id="rId195" Type="http://schemas.openxmlformats.org/officeDocument/2006/relationships/image" Target="media/image91.wmf"/><Relationship Id="rId1919" Type="http://schemas.openxmlformats.org/officeDocument/2006/relationships/oleObject" Target="embeddings/oleObject948.bin"/><Relationship Id="rId3481" Type="http://schemas.openxmlformats.org/officeDocument/2006/relationships/image" Target="media/image1738.wmf"/><Relationship Id="rId2083" Type="http://schemas.openxmlformats.org/officeDocument/2006/relationships/oleObject" Target="embeddings/oleObject1030.bin"/><Relationship Id="rId2290" Type="http://schemas.openxmlformats.org/officeDocument/2006/relationships/image" Target="media/image1138.wmf"/><Relationship Id="rId3134" Type="http://schemas.openxmlformats.org/officeDocument/2006/relationships/oleObject" Target="embeddings/oleObject1551.bin"/><Relationship Id="rId3341" Type="http://schemas.openxmlformats.org/officeDocument/2006/relationships/image" Target="media/image1668.wmf"/><Relationship Id="rId262" Type="http://schemas.openxmlformats.org/officeDocument/2006/relationships/oleObject" Target="embeddings/oleObject121.bin"/><Relationship Id="rId2150" Type="http://schemas.openxmlformats.org/officeDocument/2006/relationships/image" Target="media/image1068.wmf"/><Relationship Id="rId3201" Type="http://schemas.openxmlformats.org/officeDocument/2006/relationships/image" Target="media/image1598.wmf"/><Relationship Id="rId122" Type="http://schemas.openxmlformats.org/officeDocument/2006/relationships/image" Target="media/image54.wmf"/><Relationship Id="rId2010" Type="http://schemas.openxmlformats.org/officeDocument/2006/relationships/image" Target="media/image998.wmf"/><Relationship Id="rId1569" Type="http://schemas.openxmlformats.org/officeDocument/2006/relationships/oleObject" Target="embeddings/oleObject773.bin"/><Relationship Id="rId2967" Type="http://schemas.openxmlformats.org/officeDocument/2006/relationships/image" Target="media/image1481.wmf"/><Relationship Id="rId4182" Type="http://schemas.openxmlformats.org/officeDocument/2006/relationships/image" Target="media/image2089.wmf"/><Relationship Id="rId939" Type="http://schemas.openxmlformats.org/officeDocument/2006/relationships/image" Target="media/image462.wmf"/><Relationship Id="rId1776" Type="http://schemas.openxmlformats.org/officeDocument/2006/relationships/image" Target="media/image881.wmf"/><Relationship Id="rId1983" Type="http://schemas.openxmlformats.org/officeDocument/2006/relationships/oleObject" Target="embeddings/oleObject980.bin"/><Relationship Id="rId2827" Type="http://schemas.openxmlformats.org/officeDocument/2006/relationships/image" Target="media/image1411.wmf"/><Relationship Id="rId4042" Type="http://schemas.openxmlformats.org/officeDocument/2006/relationships/image" Target="media/image2019.wmf"/><Relationship Id="rId68" Type="http://schemas.openxmlformats.org/officeDocument/2006/relationships/image" Target="media/image27.wmf"/><Relationship Id="rId1429" Type="http://schemas.openxmlformats.org/officeDocument/2006/relationships/oleObject" Target="embeddings/oleObject703.bin"/><Relationship Id="rId1636" Type="http://schemas.openxmlformats.org/officeDocument/2006/relationships/image" Target="media/image811.wmf"/><Relationship Id="rId1843" Type="http://schemas.openxmlformats.org/officeDocument/2006/relationships/oleObject" Target="embeddings/oleObject910.bin"/><Relationship Id="rId1703" Type="http://schemas.openxmlformats.org/officeDocument/2006/relationships/oleObject" Target="embeddings/oleObject840.bin"/><Relationship Id="rId1910" Type="http://schemas.openxmlformats.org/officeDocument/2006/relationships/image" Target="media/image948.wmf"/><Relationship Id="rId3668" Type="http://schemas.openxmlformats.org/officeDocument/2006/relationships/image" Target="media/image1832.wmf"/><Relationship Id="rId3875" Type="http://schemas.openxmlformats.org/officeDocument/2006/relationships/oleObject" Target="embeddings/oleObject1921.bin"/><Relationship Id="rId589" Type="http://schemas.openxmlformats.org/officeDocument/2006/relationships/image" Target="media/image287.wmf"/><Relationship Id="rId796" Type="http://schemas.openxmlformats.org/officeDocument/2006/relationships/oleObject" Target="embeddings/oleObject387.bin"/><Relationship Id="rId2477" Type="http://schemas.openxmlformats.org/officeDocument/2006/relationships/oleObject" Target="embeddings/oleObject1227.bin"/><Relationship Id="rId2684" Type="http://schemas.openxmlformats.org/officeDocument/2006/relationships/oleObject" Target="embeddings/oleObject1326.bin"/><Relationship Id="rId3528" Type="http://schemas.openxmlformats.org/officeDocument/2006/relationships/oleObject" Target="embeddings/oleObject1748.bin"/><Relationship Id="rId3735" Type="http://schemas.openxmlformats.org/officeDocument/2006/relationships/oleObject" Target="embeddings/oleObject1851.bin"/><Relationship Id="rId449" Type="http://schemas.openxmlformats.org/officeDocument/2006/relationships/image" Target="media/image217.wmf"/><Relationship Id="rId656" Type="http://schemas.openxmlformats.org/officeDocument/2006/relationships/oleObject" Target="embeddings/oleObject317.bin"/><Relationship Id="rId863" Type="http://schemas.openxmlformats.org/officeDocument/2006/relationships/image" Target="media/image424.wmf"/><Relationship Id="rId1079" Type="http://schemas.openxmlformats.org/officeDocument/2006/relationships/image" Target="media/image532.wmf"/><Relationship Id="rId1286" Type="http://schemas.openxmlformats.org/officeDocument/2006/relationships/oleObject" Target="embeddings/oleObject632.bin"/><Relationship Id="rId1493" Type="http://schemas.openxmlformats.org/officeDocument/2006/relationships/oleObject" Target="embeddings/oleObject735.bin"/><Relationship Id="rId2337" Type="http://schemas.openxmlformats.org/officeDocument/2006/relationships/oleObject" Target="embeddings/oleObject1157.bin"/><Relationship Id="rId2544" Type="http://schemas.openxmlformats.org/officeDocument/2006/relationships/image" Target="media/image1267.png"/><Relationship Id="rId2891" Type="http://schemas.openxmlformats.org/officeDocument/2006/relationships/image" Target="media/image1443.wmf"/><Relationship Id="rId3942" Type="http://schemas.openxmlformats.org/officeDocument/2006/relationships/image" Target="media/image1969.wmf"/><Relationship Id="rId309" Type="http://schemas.openxmlformats.org/officeDocument/2006/relationships/image" Target="media/image148.wmf"/><Relationship Id="rId516" Type="http://schemas.openxmlformats.org/officeDocument/2006/relationships/oleObject" Target="embeddings/oleObject247.bin"/><Relationship Id="rId1146" Type="http://schemas.openxmlformats.org/officeDocument/2006/relationships/oleObject" Target="embeddings/oleObject562.bin"/><Relationship Id="rId2751" Type="http://schemas.openxmlformats.org/officeDocument/2006/relationships/image" Target="media/image1373.wmf"/><Relationship Id="rId3802" Type="http://schemas.openxmlformats.org/officeDocument/2006/relationships/image" Target="media/image1899.wmf"/><Relationship Id="rId723" Type="http://schemas.openxmlformats.org/officeDocument/2006/relationships/image" Target="media/image354.wmf"/><Relationship Id="rId930" Type="http://schemas.openxmlformats.org/officeDocument/2006/relationships/oleObject" Target="embeddings/oleObject454.bin"/><Relationship Id="rId1006" Type="http://schemas.openxmlformats.org/officeDocument/2006/relationships/oleObject" Target="embeddings/oleObject492.bin"/><Relationship Id="rId1353" Type="http://schemas.openxmlformats.org/officeDocument/2006/relationships/oleObject" Target="embeddings/oleObject665.bin"/><Relationship Id="rId1560" Type="http://schemas.openxmlformats.org/officeDocument/2006/relationships/image" Target="media/image773.wmf"/><Relationship Id="rId2404" Type="http://schemas.openxmlformats.org/officeDocument/2006/relationships/image" Target="media/image1195.wmf"/><Relationship Id="rId2611" Type="http://schemas.openxmlformats.org/officeDocument/2006/relationships/image" Target="media/image1302.wmf"/><Relationship Id="rId1213" Type="http://schemas.openxmlformats.org/officeDocument/2006/relationships/image" Target="media/image599.wmf"/><Relationship Id="rId1420" Type="http://schemas.openxmlformats.org/officeDocument/2006/relationships/image" Target="media/image703.wmf"/><Relationship Id="rId3178" Type="http://schemas.openxmlformats.org/officeDocument/2006/relationships/oleObject" Target="embeddings/oleObject1573.bin"/><Relationship Id="rId3385" Type="http://schemas.openxmlformats.org/officeDocument/2006/relationships/image" Target="media/image1690.wmf"/><Relationship Id="rId3592" Type="http://schemas.openxmlformats.org/officeDocument/2006/relationships/oleObject" Target="embeddings/oleObject1780.bin"/><Relationship Id="rId4229" Type="http://schemas.openxmlformats.org/officeDocument/2006/relationships/oleObject" Target="embeddings/oleObject2098.bin"/><Relationship Id="rId2194" Type="http://schemas.openxmlformats.org/officeDocument/2006/relationships/image" Target="media/image1090.wmf"/><Relationship Id="rId3038" Type="http://schemas.openxmlformats.org/officeDocument/2006/relationships/oleObject" Target="embeddings/oleObject1503.bin"/><Relationship Id="rId3245" Type="http://schemas.openxmlformats.org/officeDocument/2006/relationships/image" Target="media/image1620.wmf"/><Relationship Id="rId3452" Type="http://schemas.openxmlformats.org/officeDocument/2006/relationships/oleObject" Target="embeddings/oleObject1710.bin"/><Relationship Id="rId166" Type="http://schemas.openxmlformats.org/officeDocument/2006/relationships/oleObject" Target="embeddings/oleObject73.bin"/><Relationship Id="rId373" Type="http://schemas.openxmlformats.org/officeDocument/2006/relationships/image" Target="media/image179.wmf"/><Relationship Id="rId580" Type="http://schemas.openxmlformats.org/officeDocument/2006/relationships/oleObject" Target="embeddings/oleObject279.bin"/><Relationship Id="rId2054" Type="http://schemas.openxmlformats.org/officeDocument/2006/relationships/image" Target="media/image1020.wmf"/><Relationship Id="rId2261" Type="http://schemas.openxmlformats.org/officeDocument/2006/relationships/oleObject" Target="embeddings/oleObject1119.bin"/><Relationship Id="rId3105" Type="http://schemas.openxmlformats.org/officeDocument/2006/relationships/image" Target="media/image1550.wmf"/><Relationship Id="rId3312" Type="http://schemas.openxmlformats.org/officeDocument/2006/relationships/oleObject" Target="embeddings/oleObject1640.bin"/><Relationship Id="rId233" Type="http://schemas.openxmlformats.org/officeDocument/2006/relationships/image" Target="media/image110.wmf"/><Relationship Id="rId440" Type="http://schemas.openxmlformats.org/officeDocument/2006/relationships/oleObject" Target="embeddings/oleObject209.bin"/><Relationship Id="rId1070" Type="http://schemas.openxmlformats.org/officeDocument/2006/relationships/oleObject" Target="embeddings/oleObject524.bin"/><Relationship Id="rId2121" Type="http://schemas.openxmlformats.org/officeDocument/2006/relationships/oleObject" Target="embeddings/oleObject1049.bin"/><Relationship Id="rId300" Type="http://schemas.openxmlformats.org/officeDocument/2006/relationships/oleObject" Target="embeddings/oleObject140.bin"/><Relationship Id="rId4086" Type="http://schemas.openxmlformats.org/officeDocument/2006/relationships/image" Target="media/image2041.wmf"/><Relationship Id="rId1887" Type="http://schemas.openxmlformats.org/officeDocument/2006/relationships/oleObject" Target="embeddings/oleObject932.bin"/><Relationship Id="rId2938" Type="http://schemas.openxmlformats.org/officeDocument/2006/relationships/oleObject" Target="embeddings/oleObject1453.bin"/><Relationship Id="rId1747" Type="http://schemas.openxmlformats.org/officeDocument/2006/relationships/oleObject" Target="embeddings/oleObject862.bin"/><Relationship Id="rId1954" Type="http://schemas.openxmlformats.org/officeDocument/2006/relationships/image" Target="media/image970.wmf"/><Relationship Id="rId4153" Type="http://schemas.openxmlformats.org/officeDocument/2006/relationships/oleObject" Target="embeddings/oleObject2060.bin"/><Relationship Id="rId39" Type="http://schemas.openxmlformats.org/officeDocument/2006/relationships/oleObject" Target="embeddings/oleObject10.bin"/><Relationship Id="rId1607" Type="http://schemas.openxmlformats.org/officeDocument/2006/relationships/oleObject" Target="embeddings/oleObject792.bin"/><Relationship Id="rId1814" Type="http://schemas.openxmlformats.org/officeDocument/2006/relationships/image" Target="media/image900.wmf"/><Relationship Id="rId4013" Type="http://schemas.openxmlformats.org/officeDocument/2006/relationships/oleObject" Target="embeddings/oleObject1990.bin"/><Relationship Id="rId4220" Type="http://schemas.openxmlformats.org/officeDocument/2006/relationships/image" Target="media/image2108.wmf"/><Relationship Id="rId3779" Type="http://schemas.openxmlformats.org/officeDocument/2006/relationships/oleObject" Target="embeddings/oleObject1873.bin"/><Relationship Id="rId2588" Type="http://schemas.openxmlformats.org/officeDocument/2006/relationships/oleObject" Target="embeddings/oleObject1279.bin"/><Relationship Id="rId3986" Type="http://schemas.openxmlformats.org/officeDocument/2006/relationships/image" Target="media/image1991.wmf"/><Relationship Id="rId1397" Type="http://schemas.openxmlformats.org/officeDocument/2006/relationships/oleObject" Target="embeddings/oleObject687.bin"/><Relationship Id="rId2795" Type="http://schemas.openxmlformats.org/officeDocument/2006/relationships/image" Target="media/image1395.wmf"/><Relationship Id="rId3639" Type="http://schemas.openxmlformats.org/officeDocument/2006/relationships/oleObject" Target="embeddings/oleObject1803.bin"/><Relationship Id="rId3846" Type="http://schemas.openxmlformats.org/officeDocument/2006/relationships/image" Target="media/image1921.wmf"/><Relationship Id="rId767" Type="http://schemas.openxmlformats.org/officeDocument/2006/relationships/image" Target="media/image376.wmf"/><Relationship Id="rId974" Type="http://schemas.openxmlformats.org/officeDocument/2006/relationships/oleObject" Target="embeddings/oleObject476.bin"/><Relationship Id="rId2448" Type="http://schemas.openxmlformats.org/officeDocument/2006/relationships/image" Target="media/image1217.wmf"/><Relationship Id="rId2655" Type="http://schemas.openxmlformats.org/officeDocument/2006/relationships/image" Target="media/image1325.wmf"/><Relationship Id="rId2862" Type="http://schemas.openxmlformats.org/officeDocument/2006/relationships/oleObject" Target="embeddings/oleObject1415.bin"/><Relationship Id="rId3706" Type="http://schemas.openxmlformats.org/officeDocument/2006/relationships/image" Target="media/image1851.wmf"/><Relationship Id="rId3913" Type="http://schemas.openxmlformats.org/officeDocument/2006/relationships/oleObject" Target="embeddings/oleObject1940.bin"/><Relationship Id="rId627" Type="http://schemas.openxmlformats.org/officeDocument/2006/relationships/image" Target="media/image306.wmf"/><Relationship Id="rId834" Type="http://schemas.openxmlformats.org/officeDocument/2006/relationships/oleObject" Target="embeddings/oleObject406.bin"/><Relationship Id="rId1257" Type="http://schemas.openxmlformats.org/officeDocument/2006/relationships/image" Target="media/image621.wmf"/><Relationship Id="rId1464" Type="http://schemas.openxmlformats.org/officeDocument/2006/relationships/image" Target="media/image725.wmf"/><Relationship Id="rId1671" Type="http://schemas.openxmlformats.org/officeDocument/2006/relationships/oleObject" Target="embeddings/oleObject824.bin"/><Relationship Id="rId2308" Type="http://schemas.openxmlformats.org/officeDocument/2006/relationships/image" Target="media/image1147.wmf"/><Relationship Id="rId2515" Type="http://schemas.openxmlformats.org/officeDocument/2006/relationships/oleObject" Target="embeddings/oleObject1246.bin"/><Relationship Id="rId2722" Type="http://schemas.openxmlformats.org/officeDocument/2006/relationships/oleObject" Target="embeddings/oleObject1345.bin"/><Relationship Id="rId901" Type="http://schemas.openxmlformats.org/officeDocument/2006/relationships/image" Target="media/image443.wmf"/><Relationship Id="rId1117" Type="http://schemas.openxmlformats.org/officeDocument/2006/relationships/image" Target="media/image551.wmf"/><Relationship Id="rId1324" Type="http://schemas.openxmlformats.org/officeDocument/2006/relationships/image" Target="media/image655.wmf"/><Relationship Id="rId1531" Type="http://schemas.openxmlformats.org/officeDocument/2006/relationships/oleObject" Target="embeddings/oleObject754.bin"/><Relationship Id="rId30" Type="http://schemas.openxmlformats.org/officeDocument/2006/relationships/image" Target="media/image8.wmf"/><Relationship Id="rId3289" Type="http://schemas.openxmlformats.org/officeDocument/2006/relationships/image" Target="media/image1642.wmf"/><Relationship Id="rId3496" Type="http://schemas.openxmlformats.org/officeDocument/2006/relationships/oleObject" Target="embeddings/oleObject1732.bin"/><Relationship Id="rId2098" Type="http://schemas.openxmlformats.org/officeDocument/2006/relationships/image" Target="media/image1042.wmf"/><Relationship Id="rId3149" Type="http://schemas.openxmlformats.org/officeDocument/2006/relationships/image" Target="media/image1572.wmf"/><Relationship Id="rId3356" Type="http://schemas.openxmlformats.org/officeDocument/2006/relationships/oleObject" Target="embeddings/oleObject1662.bin"/><Relationship Id="rId3563" Type="http://schemas.openxmlformats.org/officeDocument/2006/relationships/image" Target="media/image1779.wmf"/><Relationship Id="rId277" Type="http://schemas.openxmlformats.org/officeDocument/2006/relationships/image" Target="media/image132.wmf"/><Relationship Id="rId484" Type="http://schemas.openxmlformats.org/officeDocument/2006/relationships/oleObject" Target="embeddings/oleObject231.bin"/><Relationship Id="rId2165" Type="http://schemas.openxmlformats.org/officeDocument/2006/relationships/oleObject" Target="embeddings/oleObject1071.bin"/><Relationship Id="rId3009" Type="http://schemas.openxmlformats.org/officeDocument/2006/relationships/image" Target="media/image1502.wmf"/><Relationship Id="rId3216" Type="http://schemas.openxmlformats.org/officeDocument/2006/relationships/oleObject" Target="embeddings/oleObject1592.bin"/><Relationship Id="rId3770" Type="http://schemas.openxmlformats.org/officeDocument/2006/relationships/image" Target="media/image1883.wmf"/><Relationship Id="rId137" Type="http://schemas.openxmlformats.org/officeDocument/2006/relationships/oleObject" Target="embeddings/oleObject59.bin"/><Relationship Id="rId344" Type="http://schemas.openxmlformats.org/officeDocument/2006/relationships/oleObject" Target="embeddings/oleObject162.bin"/><Relationship Id="rId691" Type="http://schemas.openxmlformats.org/officeDocument/2006/relationships/image" Target="media/image338.wmf"/><Relationship Id="rId2025" Type="http://schemas.openxmlformats.org/officeDocument/2006/relationships/oleObject" Target="embeddings/oleObject1001.bin"/><Relationship Id="rId2372" Type="http://schemas.openxmlformats.org/officeDocument/2006/relationships/image" Target="media/image1179.wmf"/><Relationship Id="rId3423" Type="http://schemas.openxmlformats.org/officeDocument/2006/relationships/image" Target="media/image1709.wmf"/><Relationship Id="rId3630" Type="http://schemas.openxmlformats.org/officeDocument/2006/relationships/image" Target="media/image1813.wmf"/><Relationship Id="rId551" Type="http://schemas.openxmlformats.org/officeDocument/2006/relationships/image" Target="media/image268.wmf"/><Relationship Id="rId1181" Type="http://schemas.openxmlformats.org/officeDocument/2006/relationships/image" Target="media/image583.wmf"/><Relationship Id="rId2232" Type="http://schemas.openxmlformats.org/officeDocument/2006/relationships/image" Target="media/image1109.wmf"/><Relationship Id="rId204" Type="http://schemas.openxmlformats.org/officeDocument/2006/relationships/oleObject" Target="embeddings/oleObject92.bin"/><Relationship Id="rId411" Type="http://schemas.openxmlformats.org/officeDocument/2006/relationships/image" Target="media/image198.wmf"/><Relationship Id="rId1041" Type="http://schemas.openxmlformats.org/officeDocument/2006/relationships/image" Target="media/image513.wmf"/><Relationship Id="rId1998" Type="http://schemas.openxmlformats.org/officeDocument/2006/relationships/image" Target="media/image992.wmf"/><Relationship Id="rId4197" Type="http://schemas.openxmlformats.org/officeDocument/2006/relationships/oleObject" Target="embeddings/oleObject2082.bin"/><Relationship Id="rId1858" Type="http://schemas.openxmlformats.org/officeDocument/2006/relationships/image" Target="media/image922.wmf"/><Relationship Id="rId4057" Type="http://schemas.openxmlformats.org/officeDocument/2006/relationships/oleObject" Target="embeddings/oleObject2012.bin"/><Relationship Id="rId4264" Type="http://schemas.openxmlformats.org/officeDocument/2006/relationships/fontTable" Target="fontTable.xml"/><Relationship Id="rId2909" Type="http://schemas.openxmlformats.org/officeDocument/2006/relationships/image" Target="media/image1452.wmf"/><Relationship Id="rId3073" Type="http://schemas.openxmlformats.org/officeDocument/2006/relationships/image" Target="media/image1534.wmf"/><Relationship Id="rId3280" Type="http://schemas.openxmlformats.org/officeDocument/2006/relationships/oleObject" Target="embeddings/oleObject1624.bin"/><Relationship Id="rId4124" Type="http://schemas.openxmlformats.org/officeDocument/2006/relationships/image" Target="media/image2060.wmf"/><Relationship Id="rId1718" Type="http://schemas.openxmlformats.org/officeDocument/2006/relationships/image" Target="media/image852.wmf"/><Relationship Id="rId1925" Type="http://schemas.openxmlformats.org/officeDocument/2006/relationships/oleObject" Target="embeddings/oleObject951.bin"/><Relationship Id="rId3140" Type="http://schemas.openxmlformats.org/officeDocument/2006/relationships/oleObject" Target="embeddings/oleObject1554.bin"/><Relationship Id="rId2699" Type="http://schemas.openxmlformats.org/officeDocument/2006/relationships/image" Target="media/image1347.wmf"/><Relationship Id="rId3000" Type="http://schemas.openxmlformats.org/officeDocument/2006/relationships/oleObject" Target="embeddings/oleObject1484.bin"/><Relationship Id="rId3957" Type="http://schemas.openxmlformats.org/officeDocument/2006/relationships/oleObject" Target="embeddings/oleObject1962.bin"/><Relationship Id="rId878" Type="http://schemas.openxmlformats.org/officeDocument/2006/relationships/oleObject" Target="embeddings/oleObject428.bin"/><Relationship Id="rId2559" Type="http://schemas.openxmlformats.org/officeDocument/2006/relationships/image" Target="media/image1275.wmf"/><Relationship Id="rId2766" Type="http://schemas.openxmlformats.org/officeDocument/2006/relationships/oleObject" Target="embeddings/oleObject1367.bin"/><Relationship Id="rId2973" Type="http://schemas.openxmlformats.org/officeDocument/2006/relationships/image" Target="media/image1484.wmf"/><Relationship Id="rId3817" Type="http://schemas.openxmlformats.org/officeDocument/2006/relationships/oleObject" Target="embeddings/oleObject1892.bin"/><Relationship Id="rId738" Type="http://schemas.openxmlformats.org/officeDocument/2006/relationships/oleObject" Target="embeddings/oleObject358.bin"/><Relationship Id="rId945" Type="http://schemas.openxmlformats.org/officeDocument/2006/relationships/image" Target="media/image465.wmf"/><Relationship Id="rId1368" Type="http://schemas.openxmlformats.org/officeDocument/2006/relationships/image" Target="media/image677.wmf"/><Relationship Id="rId1575" Type="http://schemas.openxmlformats.org/officeDocument/2006/relationships/oleObject" Target="embeddings/oleObject776.bin"/><Relationship Id="rId1782" Type="http://schemas.openxmlformats.org/officeDocument/2006/relationships/image" Target="media/image884.wmf"/><Relationship Id="rId2419" Type="http://schemas.openxmlformats.org/officeDocument/2006/relationships/oleObject" Target="embeddings/oleObject1198.bin"/><Relationship Id="rId2626" Type="http://schemas.openxmlformats.org/officeDocument/2006/relationships/oleObject" Target="embeddings/oleObject1298.bin"/><Relationship Id="rId2833" Type="http://schemas.openxmlformats.org/officeDocument/2006/relationships/image" Target="media/image1414.wmf"/><Relationship Id="rId74" Type="http://schemas.openxmlformats.org/officeDocument/2006/relationships/image" Target="media/image30.wmf"/><Relationship Id="rId805" Type="http://schemas.openxmlformats.org/officeDocument/2006/relationships/image" Target="media/image395.wmf"/><Relationship Id="rId1228" Type="http://schemas.openxmlformats.org/officeDocument/2006/relationships/oleObject" Target="embeddings/oleObject603.bin"/><Relationship Id="rId1435" Type="http://schemas.openxmlformats.org/officeDocument/2006/relationships/oleObject" Target="embeddings/oleObject706.bin"/><Relationship Id="rId1642" Type="http://schemas.openxmlformats.org/officeDocument/2006/relationships/image" Target="media/image814.wmf"/><Relationship Id="rId2900" Type="http://schemas.openxmlformats.org/officeDocument/2006/relationships/oleObject" Target="embeddings/oleObject1434.bin"/><Relationship Id="rId1502" Type="http://schemas.openxmlformats.org/officeDocument/2006/relationships/image" Target="media/image744.wmf"/><Relationship Id="rId388" Type="http://schemas.openxmlformats.org/officeDocument/2006/relationships/oleObject" Target="embeddings/oleObject183.bin"/><Relationship Id="rId2069" Type="http://schemas.openxmlformats.org/officeDocument/2006/relationships/oleObject" Target="embeddings/oleObject1023.bin"/><Relationship Id="rId3467" Type="http://schemas.openxmlformats.org/officeDocument/2006/relationships/image" Target="media/image1731.wmf"/><Relationship Id="rId3674" Type="http://schemas.openxmlformats.org/officeDocument/2006/relationships/image" Target="media/image1835.wmf"/><Relationship Id="rId3881" Type="http://schemas.openxmlformats.org/officeDocument/2006/relationships/oleObject" Target="embeddings/oleObject1924.bin"/><Relationship Id="rId595" Type="http://schemas.openxmlformats.org/officeDocument/2006/relationships/image" Target="media/image290.wmf"/><Relationship Id="rId2276" Type="http://schemas.openxmlformats.org/officeDocument/2006/relationships/image" Target="media/image1131.wmf"/><Relationship Id="rId2483" Type="http://schemas.openxmlformats.org/officeDocument/2006/relationships/oleObject" Target="embeddings/oleObject1230.bin"/><Relationship Id="rId2690" Type="http://schemas.openxmlformats.org/officeDocument/2006/relationships/oleObject" Target="embeddings/oleObject1329.bin"/><Relationship Id="rId3327" Type="http://schemas.openxmlformats.org/officeDocument/2006/relationships/image" Target="media/image1661.wmf"/><Relationship Id="rId3534" Type="http://schemas.openxmlformats.org/officeDocument/2006/relationships/oleObject" Target="embeddings/oleObject1751.bin"/><Relationship Id="rId3741" Type="http://schemas.openxmlformats.org/officeDocument/2006/relationships/oleObject" Target="embeddings/oleObject1854.bin"/><Relationship Id="rId248" Type="http://schemas.openxmlformats.org/officeDocument/2006/relationships/oleObject" Target="embeddings/oleObject114.bin"/><Relationship Id="rId455" Type="http://schemas.openxmlformats.org/officeDocument/2006/relationships/image" Target="media/image220.wmf"/><Relationship Id="rId662" Type="http://schemas.openxmlformats.org/officeDocument/2006/relationships/oleObject" Target="embeddings/oleObject320.bin"/><Relationship Id="rId1085" Type="http://schemas.openxmlformats.org/officeDocument/2006/relationships/image" Target="media/image535.wmf"/><Relationship Id="rId1292" Type="http://schemas.openxmlformats.org/officeDocument/2006/relationships/image" Target="media/image639.wmf"/><Relationship Id="rId2136" Type="http://schemas.openxmlformats.org/officeDocument/2006/relationships/image" Target="media/image1061.wmf"/><Relationship Id="rId2343" Type="http://schemas.openxmlformats.org/officeDocument/2006/relationships/oleObject" Target="embeddings/oleObject1160.bin"/><Relationship Id="rId2550" Type="http://schemas.openxmlformats.org/officeDocument/2006/relationships/oleObject" Target="embeddings/oleObject1261.bin"/><Relationship Id="rId3601" Type="http://schemas.openxmlformats.org/officeDocument/2006/relationships/image" Target="media/image1798.wmf"/><Relationship Id="rId108" Type="http://schemas.openxmlformats.org/officeDocument/2006/relationships/image" Target="media/image47.wmf"/><Relationship Id="rId315" Type="http://schemas.openxmlformats.org/officeDocument/2006/relationships/image" Target="media/image151.wmf"/><Relationship Id="rId522" Type="http://schemas.openxmlformats.org/officeDocument/2006/relationships/oleObject" Target="embeddings/oleObject250.bin"/><Relationship Id="rId1152" Type="http://schemas.openxmlformats.org/officeDocument/2006/relationships/oleObject" Target="embeddings/oleObject565.bin"/><Relationship Id="rId2203" Type="http://schemas.openxmlformats.org/officeDocument/2006/relationships/oleObject" Target="embeddings/oleObject1090.bin"/><Relationship Id="rId2410" Type="http://schemas.openxmlformats.org/officeDocument/2006/relationships/image" Target="media/image1198.wmf"/><Relationship Id="rId1012" Type="http://schemas.openxmlformats.org/officeDocument/2006/relationships/oleObject" Target="embeddings/oleObject495.bin"/><Relationship Id="rId4168" Type="http://schemas.openxmlformats.org/officeDocument/2006/relationships/image" Target="media/image2082.wmf"/><Relationship Id="rId1969" Type="http://schemas.openxmlformats.org/officeDocument/2006/relationships/oleObject" Target="embeddings/oleObject973.bin"/><Relationship Id="rId3184" Type="http://schemas.openxmlformats.org/officeDocument/2006/relationships/oleObject" Target="embeddings/oleObject1576.bin"/><Relationship Id="rId4028" Type="http://schemas.openxmlformats.org/officeDocument/2006/relationships/image" Target="media/image2012.wmf"/><Relationship Id="rId4235" Type="http://schemas.openxmlformats.org/officeDocument/2006/relationships/oleObject" Target="embeddings/oleObject2101.bin"/><Relationship Id="rId1829" Type="http://schemas.openxmlformats.org/officeDocument/2006/relationships/oleObject" Target="embeddings/oleObject903.bin"/><Relationship Id="rId3391" Type="http://schemas.openxmlformats.org/officeDocument/2006/relationships/image" Target="media/image1693.wmf"/><Relationship Id="rId3044" Type="http://schemas.openxmlformats.org/officeDocument/2006/relationships/oleObject" Target="embeddings/oleObject1506.bin"/><Relationship Id="rId3251" Type="http://schemas.openxmlformats.org/officeDocument/2006/relationships/image" Target="media/image1623.wmf"/><Relationship Id="rId172" Type="http://schemas.openxmlformats.org/officeDocument/2006/relationships/oleObject" Target="embeddings/oleObject76.bin"/><Relationship Id="rId2060" Type="http://schemas.openxmlformats.org/officeDocument/2006/relationships/image" Target="media/image1023.wmf"/><Relationship Id="rId3111" Type="http://schemas.openxmlformats.org/officeDocument/2006/relationships/image" Target="media/image1553.wmf"/><Relationship Id="rId989" Type="http://schemas.openxmlformats.org/officeDocument/2006/relationships/image" Target="media/image487.wmf"/><Relationship Id="rId2877" Type="http://schemas.openxmlformats.org/officeDocument/2006/relationships/image" Target="media/image1436.wmf"/><Relationship Id="rId849" Type="http://schemas.openxmlformats.org/officeDocument/2006/relationships/image" Target="media/image417.wmf"/><Relationship Id="rId1479" Type="http://schemas.openxmlformats.org/officeDocument/2006/relationships/oleObject" Target="embeddings/oleObject728.bin"/><Relationship Id="rId1686" Type="http://schemas.openxmlformats.org/officeDocument/2006/relationships/image" Target="media/image836.wmf"/><Relationship Id="rId3928" Type="http://schemas.openxmlformats.org/officeDocument/2006/relationships/image" Target="media/image1962.wmf"/><Relationship Id="rId4092" Type="http://schemas.openxmlformats.org/officeDocument/2006/relationships/image" Target="media/image2044.wmf"/><Relationship Id="rId1339" Type="http://schemas.openxmlformats.org/officeDocument/2006/relationships/oleObject" Target="embeddings/oleObject658.bin"/><Relationship Id="rId1893" Type="http://schemas.openxmlformats.org/officeDocument/2006/relationships/oleObject" Target="embeddings/oleObject935.bin"/><Relationship Id="rId2737" Type="http://schemas.openxmlformats.org/officeDocument/2006/relationships/image" Target="media/image1366.wmf"/><Relationship Id="rId2944" Type="http://schemas.openxmlformats.org/officeDocument/2006/relationships/oleObject" Target="embeddings/oleObject1456.bin"/><Relationship Id="rId709" Type="http://schemas.openxmlformats.org/officeDocument/2006/relationships/image" Target="media/image347.wmf"/><Relationship Id="rId916" Type="http://schemas.openxmlformats.org/officeDocument/2006/relationships/oleObject" Target="embeddings/oleObject447.bin"/><Relationship Id="rId1546" Type="http://schemas.openxmlformats.org/officeDocument/2006/relationships/image" Target="media/image766.wmf"/><Relationship Id="rId1753" Type="http://schemas.openxmlformats.org/officeDocument/2006/relationships/oleObject" Target="embeddings/oleObject865.bin"/><Relationship Id="rId1960" Type="http://schemas.openxmlformats.org/officeDocument/2006/relationships/image" Target="media/image973.wmf"/><Relationship Id="rId2804" Type="http://schemas.openxmlformats.org/officeDocument/2006/relationships/oleObject" Target="embeddings/oleObject1386.bin"/><Relationship Id="rId45" Type="http://schemas.openxmlformats.org/officeDocument/2006/relationships/oleObject" Target="embeddings/oleObject13.bin"/><Relationship Id="rId1406" Type="http://schemas.openxmlformats.org/officeDocument/2006/relationships/image" Target="media/image696.wmf"/><Relationship Id="rId1613" Type="http://schemas.openxmlformats.org/officeDocument/2006/relationships/oleObject" Target="embeddings/oleObject795.bin"/><Relationship Id="rId1820" Type="http://schemas.openxmlformats.org/officeDocument/2006/relationships/image" Target="media/image903.wmf"/><Relationship Id="rId3578" Type="http://schemas.openxmlformats.org/officeDocument/2006/relationships/oleObject" Target="embeddings/oleObject1773.bin"/><Relationship Id="rId3785" Type="http://schemas.openxmlformats.org/officeDocument/2006/relationships/oleObject" Target="embeddings/oleObject1876.bin"/><Relationship Id="rId3992" Type="http://schemas.openxmlformats.org/officeDocument/2006/relationships/image" Target="media/image1994.wmf"/><Relationship Id="rId499" Type="http://schemas.openxmlformats.org/officeDocument/2006/relationships/image" Target="media/image242.wmf"/><Relationship Id="rId2387" Type="http://schemas.openxmlformats.org/officeDocument/2006/relationships/oleObject" Target="embeddings/oleObject1182.bin"/><Relationship Id="rId2594" Type="http://schemas.openxmlformats.org/officeDocument/2006/relationships/oleObject" Target="embeddings/oleObject1282.bin"/><Relationship Id="rId3438" Type="http://schemas.openxmlformats.org/officeDocument/2006/relationships/oleObject" Target="embeddings/oleObject1703.bin"/><Relationship Id="rId3645" Type="http://schemas.openxmlformats.org/officeDocument/2006/relationships/oleObject" Target="embeddings/oleObject1806.bin"/><Relationship Id="rId3852" Type="http://schemas.openxmlformats.org/officeDocument/2006/relationships/image" Target="media/image1924.wmf"/><Relationship Id="rId359" Type="http://schemas.openxmlformats.org/officeDocument/2006/relationships/image" Target="media/image172.wmf"/><Relationship Id="rId566" Type="http://schemas.openxmlformats.org/officeDocument/2006/relationships/oleObject" Target="embeddings/oleObject272.bin"/><Relationship Id="rId773" Type="http://schemas.openxmlformats.org/officeDocument/2006/relationships/image" Target="media/image379.wmf"/><Relationship Id="rId1196" Type="http://schemas.openxmlformats.org/officeDocument/2006/relationships/oleObject" Target="embeddings/oleObject587.bin"/><Relationship Id="rId2247" Type="http://schemas.openxmlformats.org/officeDocument/2006/relationships/oleObject" Target="embeddings/oleObject1112.bin"/><Relationship Id="rId2454" Type="http://schemas.openxmlformats.org/officeDocument/2006/relationships/image" Target="media/image1220.wmf"/><Relationship Id="rId3505" Type="http://schemas.openxmlformats.org/officeDocument/2006/relationships/image" Target="media/image1750.wmf"/><Relationship Id="rId219" Type="http://schemas.openxmlformats.org/officeDocument/2006/relationships/image" Target="media/image103.wmf"/><Relationship Id="rId426" Type="http://schemas.openxmlformats.org/officeDocument/2006/relationships/oleObject" Target="embeddings/oleObject202.bin"/><Relationship Id="rId633" Type="http://schemas.openxmlformats.org/officeDocument/2006/relationships/image" Target="media/image309.wmf"/><Relationship Id="rId980" Type="http://schemas.openxmlformats.org/officeDocument/2006/relationships/oleObject" Target="embeddings/oleObject479.bin"/><Relationship Id="rId1056" Type="http://schemas.openxmlformats.org/officeDocument/2006/relationships/oleObject" Target="embeddings/oleObject517.bin"/><Relationship Id="rId1263" Type="http://schemas.openxmlformats.org/officeDocument/2006/relationships/image" Target="media/image624.wmf"/><Relationship Id="rId2107" Type="http://schemas.openxmlformats.org/officeDocument/2006/relationships/oleObject" Target="embeddings/oleObject1042.bin"/><Relationship Id="rId2314" Type="http://schemas.openxmlformats.org/officeDocument/2006/relationships/image" Target="media/image1150.wmf"/><Relationship Id="rId2661" Type="http://schemas.openxmlformats.org/officeDocument/2006/relationships/image" Target="media/image1328.wmf"/><Relationship Id="rId3712" Type="http://schemas.openxmlformats.org/officeDocument/2006/relationships/image" Target="media/image1854.wmf"/><Relationship Id="rId840" Type="http://schemas.openxmlformats.org/officeDocument/2006/relationships/oleObject" Target="embeddings/oleObject409.bin"/><Relationship Id="rId1470" Type="http://schemas.openxmlformats.org/officeDocument/2006/relationships/image" Target="media/image728.wmf"/><Relationship Id="rId2521" Type="http://schemas.openxmlformats.org/officeDocument/2006/relationships/oleObject" Target="embeddings/oleObject1249.bin"/><Relationship Id="rId700" Type="http://schemas.openxmlformats.org/officeDocument/2006/relationships/oleObject" Target="embeddings/oleObject339.bin"/><Relationship Id="rId1123" Type="http://schemas.openxmlformats.org/officeDocument/2006/relationships/image" Target="media/image554.wmf"/><Relationship Id="rId1330" Type="http://schemas.openxmlformats.org/officeDocument/2006/relationships/image" Target="media/image658.wmf"/><Relationship Id="rId3088" Type="http://schemas.openxmlformats.org/officeDocument/2006/relationships/oleObject" Target="embeddings/oleObject1528.bin"/><Relationship Id="rId3295" Type="http://schemas.openxmlformats.org/officeDocument/2006/relationships/image" Target="media/image1645.wmf"/><Relationship Id="rId4139" Type="http://schemas.openxmlformats.org/officeDocument/2006/relationships/oleObject" Target="embeddings/oleObject2053.bin"/><Relationship Id="rId3155" Type="http://schemas.openxmlformats.org/officeDocument/2006/relationships/image" Target="media/image1575.wmf"/><Relationship Id="rId3362" Type="http://schemas.openxmlformats.org/officeDocument/2006/relationships/oleObject" Target="embeddings/oleObject1665.bin"/><Relationship Id="rId4206" Type="http://schemas.openxmlformats.org/officeDocument/2006/relationships/image" Target="media/image2101.wmf"/><Relationship Id="rId283" Type="http://schemas.openxmlformats.org/officeDocument/2006/relationships/image" Target="media/image135.wmf"/><Relationship Id="rId490" Type="http://schemas.openxmlformats.org/officeDocument/2006/relationships/oleObject" Target="embeddings/oleObject234.bin"/><Relationship Id="rId2171" Type="http://schemas.openxmlformats.org/officeDocument/2006/relationships/oleObject" Target="embeddings/oleObject1074.bin"/><Relationship Id="rId3015" Type="http://schemas.openxmlformats.org/officeDocument/2006/relationships/image" Target="media/image1505.wmf"/><Relationship Id="rId3222" Type="http://schemas.openxmlformats.org/officeDocument/2006/relationships/oleObject" Target="embeddings/oleObject1595.bin"/><Relationship Id="rId143" Type="http://schemas.openxmlformats.org/officeDocument/2006/relationships/oleObject" Target="embeddings/oleObject62.bin"/><Relationship Id="rId350" Type="http://schemas.openxmlformats.org/officeDocument/2006/relationships/oleObject" Target="embeddings/oleObject165.bin"/><Relationship Id="rId2031" Type="http://schemas.openxmlformats.org/officeDocument/2006/relationships/oleObject" Target="embeddings/oleObject1004.bin"/><Relationship Id="rId9" Type="http://schemas.openxmlformats.org/officeDocument/2006/relationships/hyperlink" Target="mailto:steve.maas@utah.edu" TargetMode="External"/><Relationship Id="rId210" Type="http://schemas.openxmlformats.org/officeDocument/2006/relationships/oleObject" Target="embeddings/oleObject95.bin"/><Relationship Id="rId2988" Type="http://schemas.openxmlformats.org/officeDocument/2006/relationships/oleObject" Target="embeddings/oleObject1478.bin"/><Relationship Id="rId1797" Type="http://schemas.openxmlformats.org/officeDocument/2006/relationships/oleObject" Target="embeddings/oleObject887.bin"/><Relationship Id="rId2848" Type="http://schemas.openxmlformats.org/officeDocument/2006/relationships/oleObject" Target="embeddings/oleObject1408.bin"/><Relationship Id="rId89" Type="http://schemas.openxmlformats.org/officeDocument/2006/relationships/oleObject" Target="embeddings/oleObject35.bin"/><Relationship Id="rId1657" Type="http://schemas.openxmlformats.org/officeDocument/2006/relationships/oleObject" Target="embeddings/oleObject817.bin"/><Relationship Id="rId1864" Type="http://schemas.openxmlformats.org/officeDocument/2006/relationships/image" Target="media/image925.wmf"/><Relationship Id="rId2708" Type="http://schemas.openxmlformats.org/officeDocument/2006/relationships/oleObject" Target="embeddings/oleObject1338.bin"/><Relationship Id="rId2915" Type="http://schemas.openxmlformats.org/officeDocument/2006/relationships/image" Target="media/image1455.wmf"/><Relationship Id="rId4063" Type="http://schemas.openxmlformats.org/officeDocument/2006/relationships/oleObject" Target="embeddings/oleObject2015.bin"/><Relationship Id="rId1517" Type="http://schemas.openxmlformats.org/officeDocument/2006/relationships/oleObject" Target="embeddings/oleObject747.bin"/><Relationship Id="rId1724" Type="http://schemas.openxmlformats.org/officeDocument/2006/relationships/image" Target="media/image855.wmf"/><Relationship Id="rId4130" Type="http://schemas.openxmlformats.org/officeDocument/2006/relationships/image" Target="media/image2063.wmf"/><Relationship Id="rId16" Type="http://schemas.openxmlformats.org/officeDocument/2006/relationships/image" Target="media/image2.jpeg"/><Relationship Id="rId1931" Type="http://schemas.openxmlformats.org/officeDocument/2006/relationships/oleObject" Target="embeddings/oleObject954.bin"/><Relationship Id="rId3689" Type="http://schemas.openxmlformats.org/officeDocument/2006/relationships/oleObject" Target="embeddings/oleObject1828.bin"/><Relationship Id="rId3896" Type="http://schemas.openxmlformats.org/officeDocument/2006/relationships/image" Target="media/image1946.wmf"/><Relationship Id="rId2498" Type="http://schemas.openxmlformats.org/officeDocument/2006/relationships/image" Target="media/image1242.wmf"/><Relationship Id="rId3549" Type="http://schemas.openxmlformats.org/officeDocument/2006/relationships/image" Target="media/image1772.wmf"/><Relationship Id="rId677" Type="http://schemas.openxmlformats.org/officeDocument/2006/relationships/image" Target="media/image331.wmf"/><Relationship Id="rId2358" Type="http://schemas.openxmlformats.org/officeDocument/2006/relationships/image" Target="media/image1172.wmf"/><Relationship Id="rId3756" Type="http://schemas.openxmlformats.org/officeDocument/2006/relationships/image" Target="media/image1876.wmf"/><Relationship Id="rId3963" Type="http://schemas.openxmlformats.org/officeDocument/2006/relationships/oleObject" Target="embeddings/oleObject1965.bin"/><Relationship Id="rId884" Type="http://schemas.openxmlformats.org/officeDocument/2006/relationships/oleObject" Target="embeddings/oleObject431.bin"/><Relationship Id="rId2565" Type="http://schemas.openxmlformats.org/officeDocument/2006/relationships/image" Target="media/image1278.emf"/><Relationship Id="rId2772" Type="http://schemas.openxmlformats.org/officeDocument/2006/relationships/oleObject" Target="embeddings/oleObject1370.bin"/><Relationship Id="rId3409" Type="http://schemas.openxmlformats.org/officeDocument/2006/relationships/image" Target="media/image1702.wmf"/><Relationship Id="rId3616" Type="http://schemas.openxmlformats.org/officeDocument/2006/relationships/image" Target="media/image1806.wmf"/><Relationship Id="rId3823" Type="http://schemas.openxmlformats.org/officeDocument/2006/relationships/oleObject" Target="embeddings/oleObject1895.bin"/><Relationship Id="rId537" Type="http://schemas.openxmlformats.org/officeDocument/2006/relationships/image" Target="media/image261.wmf"/><Relationship Id="rId744" Type="http://schemas.openxmlformats.org/officeDocument/2006/relationships/oleObject" Target="embeddings/oleObject361.bin"/><Relationship Id="rId951" Type="http://schemas.openxmlformats.org/officeDocument/2006/relationships/image" Target="media/image468.wmf"/><Relationship Id="rId1167" Type="http://schemas.openxmlformats.org/officeDocument/2006/relationships/image" Target="media/image576.wmf"/><Relationship Id="rId1374" Type="http://schemas.openxmlformats.org/officeDocument/2006/relationships/image" Target="media/image680.wmf"/><Relationship Id="rId1581" Type="http://schemas.openxmlformats.org/officeDocument/2006/relationships/oleObject" Target="embeddings/oleObject779.bin"/><Relationship Id="rId2218" Type="http://schemas.openxmlformats.org/officeDocument/2006/relationships/image" Target="media/image1102.wmf"/><Relationship Id="rId2425" Type="http://schemas.openxmlformats.org/officeDocument/2006/relationships/oleObject" Target="embeddings/oleObject1201.bin"/><Relationship Id="rId2632" Type="http://schemas.openxmlformats.org/officeDocument/2006/relationships/oleObject" Target="embeddings/oleObject1301.bin"/><Relationship Id="rId80" Type="http://schemas.openxmlformats.org/officeDocument/2006/relationships/image" Target="media/image33.wmf"/><Relationship Id="rId604" Type="http://schemas.openxmlformats.org/officeDocument/2006/relationships/oleObject" Target="embeddings/oleObject291.bin"/><Relationship Id="rId811" Type="http://schemas.openxmlformats.org/officeDocument/2006/relationships/image" Target="media/image398.wmf"/><Relationship Id="rId1027" Type="http://schemas.openxmlformats.org/officeDocument/2006/relationships/image" Target="media/image506.wmf"/><Relationship Id="rId1234" Type="http://schemas.openxmlformats.org/officeDocument/2006/relationships/oleObject" Target="embeddings/oleObject606.bin"/><Relationship Id="rId1441" Type="http://schemas.openxmlformats.org/officeDocument/2006/relationships/oleObject" Target="embeddings/oleObject709.bin"/><Relationship Id="rId1301" Type="http://schemas.openxmlformats.org/officeDocument/2006/relationships/oleObject" Target="embeddings/oleObject639.bin"/><Relationship Id="rId3199" Type="http://schemas.openxmlformats.org/officeDocument/2006/relationships/image" Target="media/image1597.wmf"/><Relationship Id="rId3059" Type="http://schemas.openxmlformats.org/officeDocument/2006/relationships/image" Target="media/image1527.wmf"/><Relationship Id="rId3266" Type="http://schemas.openxmlformats.org/officeDocument/2006/relationships/oleObject" Target="embeddings/oleObject1617.bin"/><Relationship Id="rId3473" Type="http://schemas.openxmlformats.org/officeDocument/2006/relationships/image" Target="media/image1734.wmf"/><Relationship Id="rId187" Type="http://schemas.openxmlformats.org/officeDocument/2006/relationships/image" Target="media/image87.wmf"/><Relationship Id="rId394" Type="http://schemas.openxmlformats.org/officeDocument/2006/relationships/oleObject" Target="embeddings/oleObject186.bin"/><Relationship Id="rId2075" Type="http://schemas.openxmlformats.org/officeDocument/2006/relationships/oleObject" Target="embeddings/oleObject1026.bin"/><Relationship Id="rId2282" Type="http://schemas.openxmlformats.org/officeDocument/2006/relationships/image" Target="media/image1134.wmf"/><Relationship Id="rId3126" Type="http://schemas.openxmlformats.org/officeDocument/2006/relationships/oleObject" Target="embeddings/oleObject1547.bin"/><Relationship Id="rId3680" Type="http://schemas.openxmlformats.org/officeDocument/2006/relationships/image" Target="media/image1838.wmf"/><Relationship Id="rId254" Type="http://schemas.openxmlformats.org/officeDocument/2006/relationships/oleObject" Target="embeddings/oleObject117.bin"/><Relationship Id="rId1091" Type="http://schemas.openxmlformats.org/officeDocument/2006/relationships/image" Target="media/image538.wmf"/><Relationship Id="rId3333" Type="http://schemas.openxmlformats.org/officeDocument/2006/relationships/image" Target="media/image1664.wmf"/><Relationship Id="rId3540" Type="http://schemas.openxmlformats.org/officeDocument/2006/relationships/oleObject" Target="embeddings/oleObject1754.bin"/><Relationship Id="rId114" Type="http://schemas.openxmlformats.org/officeDocument/2006/relationships/image" Target="media/image50.wmf"/><Relationship Id="rId461" Type="http://schemas.openxmlformats.org/officeDocument/2006/relationships/image" Target="media/image223.wmf"/><Relationship Id="rId2142" Type="http://schemas.openxmlformats.org/officeDocument/2006/relationships/image" Target="media/image1064.wmf"/><Relationship Id="rId3400" Type="http://schemas.openxmlformats.org/officeDocument/2006/relationships/oleObject" Target="embeddings/oleObject1684.bin"/><Relationship Id="rId321" Type="http://schemas.openxmlformats.org/officeDocument/2006/relationships/image" Target="media/image154.wmf"/><Relationship Id="rId2002" Type="http://schemas.openxmlformats.org/officeDocument/2006/relationships/image" Target="media/image994.wmf"/><Relationship Id="rId2959" Type="http://schemas.openxmlformats.org/officeDocument/2006/relationships/image" Target="media/image1477.wmf"/><Relationship Id="rId1768" Type="http://schemas.openxmlformats.org/officeDocument/2006/relationships/image" Target="media/image877.wmf"/><Relationship Id="rId2819" Type="http://schemas.openxmlformats.org/officeDocument/2006/relationships/image" Target="media/image1407.wmf"/><Relationship Id="rId4174" Type="http://schemas.openxmlformats.org/officeDocument/2006/relationships/image" Target="media/image2085.wmf"/><Relationship Id="rId1628" Type="http://schemas.openxmlformats.org/officeDocument/2006/relationships/image" Target="media/image807.wmf"/><Relationship Id="rId1975" Type="http://schemas.openxmlformats.org/officeDocument/2006/relationships/oleObject" Target="embeddings/oleObject976.bin"/><Relationship Id="rId3190" Type="http://schemas.openxmlformats.org/officeDocument/2006/relationships/oleObject" Target="embeddings/oleObject1579.bin"/><Relationship Id="rId4034" Type="http://schemas.openxmlformats.org/officeDocument/2006/relationships/image" Target="media/image2015.wmf"/><Relationship Id="rId4241" Type="http://schemas.openxmlformats.org/officeDocument/2006/relationships/oleObject" Target="embeddings/oleObject2104.bin"/><Relationship Id="rId1835" Type="http://schemas.openxmlformats.org/officeDocument/2006/relationships/oleObject" Target="embeddings/oleObject906.bin"/><Relationship Id="rId3050" Type="http://schemas.openxmlformats.org/officeDocument/2006/relationships/oleObject" Target="embeddings/oleObject1509.bin"/><Relationship Id="rId4101" Type="http://schemas.openxmlformats.org/officeDocument/2006/relationships/oleObject" Target="embeddings/oleObject2034.bin"/><Relationship Id="rId1902" Type="http://schemas.openxmlformats.org/officeDocument/2006/relationships/image" Target="media/image944.wmf"/><Relationship Id="rId3867" Type="http://schemas.openxmlformats.org/officeDocument/2006/relationships/oleObject" Target="embeddings/oleObject1917.bin"/><Relationship Id="rId788" Type="http://schemas.openxmlformats.org/officeDocument/2006/relationships/oleObject" Target="embeddings/oleObject383.bin"/><Relationship Id="rId995" Type="http://schemas.openxmlformats.org/officeDocument/2006/relationships/image" Target="media/image490.wmf"/><Relationship Id="rId2469" Type="http://schemas.openxmlformats.org/officeDocument/2006/relationships/oleObject" Target="embeddings/oleObject1223.bin"/><Relationship Id="rId2676" Type="http://schemas.openxmlformats.org/officeDocument/2006/relationships/oleObject" Target="embeddings/oleObject1322.bin"/><Relationship Id="rId2883" Type="http://schemas.openxmlformats.org/officeDocument/2006/relationships/image" Target="media/image1439.wmf"/><Relationship Id="rId3727" Type="http://schemas.openxmlformats.org/officeDocument/2006/relationships/oleObject" Target="embeddings/oleObject1847.bin"/><Relationship Id="rId3934" Type="http://schemas.openxmlformats.org/officeDocument/2006/relationships/image" Target="media/image1965.wmf"/><Relationship Id="rId648" Type="http://schemas.openxmlformats.org/officeDocument/2006/relationships/oleObject" Target="embeddings/oleObject313.bin"/><Relationship Id="rId855" Type="http://schemas.openxmlformats.org/officeDocument/2006/relationships/image" Target="media/image420.wmf"/><Relationship Id="rId1278" Type="http://schemas.openxmlformats.org/officeDocument/2006/relationships/oleObject" Target="embeddings/oleObject628.bin"/><Relationship Id="rId1485" Type="http://schemas.openxmlformats.org/officeDocument/2006/relationships/oleObject" Target="embeddings/oleObject731.bin"/><Relationship Id="rId1692" Type="http://schemas.openxmlformats.org/officeDocument/2006/relationships/image" Target="media/image839.wmf"/><Relationship Id="rId2329" Type="http://schemas.openxmlformats.org/officeDocument/2006/relationships/oleObject" Target="embeddings/oleObject1153.bin"/><Relationship Id="rId2536" Type="http://schemas.openxmlformats.org/officeDocument/2006/relationships/image" Target="media/image1261.png"/><Relationship Id="rId2743" Type="http://schemas.openxmlformats.org/officeDocument/2006/relationships/image" Target="media/image1369.wmf"/><Relationship Id="rId508" Type="http://schemas.openxmlformats.org/officeDocument/2006/relationships/oleObject" Target="embeddings/oleObject243.bin"/><Relationship Id="rId715" Type="http://schemas.openxmlformats.org/officeDocument/2006/relationships/image" Target="media/image350.wmf"/><Relationship Id="rId922" Type="http://schemas.openxmlformats.org/officeDocument/2006/relationships/oleObject" Target="embeddings/oleObject450.bin"/><Relationship Id="rId1138" Type="http://schemas.openxmlformats.org/officeDocument/2006/relationships/oleObject" Target="embeddings/oleObject558.bin"/><Relationship Id="rId1345" Type="http://schemas.openxmlformats.org/officeDocument/2006/relationships/oleObject" Target="embeddings/oleObject661.bin"/><Relationship Id="rId1552" Type="http://schemas.openxmlformats.org/officeDocument/2006/relationships/image" Target="media/image769.wmf"/><Relationship Id="rId2603" Type="http://schemas.openxmlformats.org/officeDocument/2006/relationships/image" Target="media/image1298.wmf"/><Relationship Id="rId2950" Type="http://schemas.openxmlformats.org/officeDocument/2006/relationships/oleObject" Target="embeddings/oleObject1459.bin"/><Relationship Id="rId1205" Type="http://schemas.openxmlformats.org/officeDocument/2006/relationships/image" Target="media/image595.wmf"/><Relationship Id="rId2810" Type="http://schemas.openxmlformats.org/officeDocument/2006/relationships/oleObject" Target="embeddings/oleObject1389.bin"/><Relationship Id="rId51" Type="http://schemas.openxmlformats.org/officeDocument/2006/relationships/oleObject" Target="embeddings/oleObject16.bin"/><Relationship Id="rId1412" Type="http://schemas.openxmlformats.org/officeDocument/2006/relationships/image" Target="media/image699.wmf"/><Relationship Id="rId3377" Type="http://schemas.openxmlformats.org/officeDocument/2006/relationships/image" Target="media/image1686.wmf"/><Relationship Id="rId298" Type="http://schemas.openxmlformats.org/officeDocument/2006/relationships/oleObject" Target="embeddings/oleObject139.bin"/><Relationship Id="rId3584" Type="http://schemas.openxmlformats.org/officeDocument/2006/relationships/oleObject" Target="embeddings/oleObject1776.bin"/><Relationship Id="rId3791" Type="http://schemas.openxmlformats.org/officeDocument/2006/relationships/oleObject" Target="embeddings/oleObject1879.bin"/><Relationship Id="rId158" Type="http://schemas.openxmlformats.org/officeDocument/2006/relationships/oleObject" Target="embeddings/oleObject69.bin"/><Relationship Id="rId2186" Type="http://schemas.openxmlformats.org/officeDocument/2006/relationships/image" Target="media/image1086.wmf"/><Relationship Id="rId2393" Type="http://schemas.openxmlformats.org/officeDocument/2006/relationships/oleObject" Target="embeddings/oleObject1185.bin"/><Relationship Id="rId3237" Type="http://schemas.openxmlformats.org/officeDocument/2006/relationships/image" Target="media/image1616.wmf"/><Relationship Id="rId3444" Type="http://schemas.openxmlformats.org/officeDocument/2006/relationships/oleObject" Target="embeddings/oleObject1706.bin"/><Relationship Id="rId3651" Type="http://schemas.openxmlformats.org/officeDocument/2006/relationships/oleObject" Target="embeddings/oleObject1809.bin"/><Relationship Id="rId365" Type="http://schemas.openxmlformats.org/officeDocument/2006/relationships/image" Target="media/image175.wmf"/><Relationship Id="rId572" Type="http://schemas.openxmlformats.org/officeDocument/2006/relationships/oleObject" Target="embeddings/oleObject275.bin"/><Relationship Id="rId2046" Type="http://schemas.openxmlformats.org/officeDocument/2006/relationships/image" Target="media/image1016.wmf"/><Relationship Id="rId2253" Type="http://schemas.openxmlformats.org/officeDocument/2006/relationships/oleObject" Target="embeddings/oleObject1115.bin"/><Relationship Id="rId2460" Type="http://schemas.openxmlformats.org/officeDocument/2006/relationships/image" Target="media/image1223.wmf"/><Relationship Id="rId3304" Type="http://schemas.openxmlformats.org/officeDocument/2006/relationships/oleObject" Target="embeddings/oleObject1636.bin"/><Relationship Id="rId3511" Type="http://schemas.openxmlformats.org/officeDocument/2006/relationships/image" Target="media/image1753.wmf"/><Relationship Id="rId225" Type="http://schemas.openxmlformats.org/officeDocument/2006/relationships/image" Target="media/image106.wmf"/><Relationship Id="rId432" Type="http://schemas.openxmlformats.org/officeDocument/2006/relationships/oleObject" Target="embeddings/oleObject205.bin"/><Relationship Id="rId1062" Type="http://schemas.openxmlformats.org/officeDocument/2006/relationships/oleObject" Target="embeddings/oleObject520.bin"/><Relationship Id="rId2113" Type="http://schemas.openxmlformats.org/officeDocument/2006/relationships/oleObject" Target="embeddings/oleObject1045.bin"/><Relationship Id="rId2320" Type="http://schemas.openxmlformats.org/officeDocument/2006/relationships/image" Target="media/image1153.wmf"/><Relationship Id="rId4078" Type="http://schemas.openxmlformats.org/officeDocument/2006/relationships/image" Target="media/image2037.wmf"/><Relationship Id="rId1879" Type="http://schemas.openxmlformats.org/officeDocument/2006/relationships/oleObject" Target="embeddings/oleObject928.bin"/><Relationship Id="rId3094" Type="http://schemas.openxmlformats.org/officeDocument/2006/relationships/oleObject" Target="embeddings/oleObject1531.bin"/><Relationship Id="rId4145" Type="http://schemas.openxmlformats.org/officeDocument/2006/relationships/oleObject" Target="embeddings/oleObject2056.bin"/><Relationship Id="rId1739" Type="http://schemas.openxmlformats.org/officeDocument/2006/relationships/oleObject" Target="embeddings/oleObject858.bin"/><Relationship Id="rId1946" Type="http://schemas.openxmlformats.org/officeDocument/2006/relationships/image" Target="media/image966.wmf"/><Relationship Id="rId4005" Type="http://schemas.openxmlformats.org/officeDocument/2006/relationships/oleObject" Target="embeddings/oleObject1986.bin"/><Relationship Id="rId1806" Type="http://schemas.openxmlformats.org/officeDocument/2006/relationships/image" Target="media/image896.wmf"/><Relationship Id="rId3161" Type="http://schemas.openxmlformats.org/officeDocument/2006/relationships/image" Target="media/image1578.wmf"/><Relationship Id="rId4212" Type="http://schemas.openxmlformats.org/officeDocument/2006/relationships/image" Target="media/image2104.wmf"/><Relationship Id="rId3021" Type="http://schemas.openxmlformats.org/officeDocument/2006/relationships/image" Target="media/image1508.wmf"/><Relationship Id="rId3978" Type="http://schemas.openxmlformats.org/officeDocument/2006/relationships/image" Target="media/image1987.wmf"/><Relationship Id="rId899" Type="http://schemas.openxmlformats.org/officeDocument/2006/relationships/image" Target="media/image442.wmf"/><Relationship Id="rId2787" Type="http://schemas.openxmlformats.org/officeDocument/2006/relationships/image" Target="media/image1391.wmf"/><Relationship Id="rId3838" Type="http://schemas.openxmlformats.org/officeDocument/2006/relationships/image" Target="media/image1917.wmf"/><Relationship Id="rId759" Type="http://schemas.openxmlformats.org/officeDocument/2006/relationships/image" Target="media/image372.wmf"/><Relationship Id="rId966" Type="http://schemas.openxmlformats.org/officeDocument/2006/relationships/oleObject" Target="embeddings/oleObject472.bin"/><Relationship Id="rId1389" Type="http://schemas.openxmlformats.org/officeDocument/2006/relationships/oleObject" Target="embeddings/oleObject683.bin"/><Relationship Id="rId1596" Type="http://schemas.openxmlformats.org/officeDocument/2006/relationships/image" Target="media/image791.wmf"/><Relationship Id="rId2647" Type="http://schemas.openxmlformats.org/officeDocument/2006/relationships/image" Target="media/image1320.emf"/><Relationship Id="rId2994" Type="http://schemas.openxmlformats.org/officeDocument/2006/relationships/oleObject" Target="embeddings/oleObject1481.bin"/><Relationship Id="rId619" Type="http://schemas.openxmlformats.org/officeDocument/2006/relationships/image" Target="media/image302.wmf"/><Relationship Id="rId1249" Type="http://schemas.openxmlformats.org/officeDocument/2006/relationships/image" Target="media/image617.wmf"/><Relationship Id="rId2854" Type="http://schemas.openxmlformats.org/officeDocument/2006/relationships/oleObject" Target="embeddings/oleObject1411.bin"/><Relationship Id="rId3905" Type="http://schemas.openxmlformats.org/officeDocument/2006/relationships/oleObject" Target="embeddings/oleObject1936.bin"/><Relationship Id="rId95" Type="http://schemas.openxmlformats.org/officeDocument/2006/relationships/oleObject" Target="embeddings/oleObject38.bin"/><Relationship Id="rId826" Type="http://schemas.openxmlformats.org/officeDocument/2006/relationships/oleObject" Target="embeddings/oleObject402.bin"/><Relationship Id="rId1109" Type="http://schemas.openxmlformats.org/officeDocument/2006/relationships/image" Target="media/image547.wmf"/><Relationship Id="rId1456" Type="http://schemas.openxmlformats.org/officeDocument/2006/relationships/image" Target="media/image721.wmf"/><Relationship Id="rId1663" Type="http://schemas.openxmlformats.org/officeDocument/2006/relationships/oleObject" Target="embeddings/oleObject820.bin"/><Relationship Id="rId1870" Type="http://schemas.openxmlformats.org/officeDocument/2006/relationships/image" Target="media/image928.wmf"/><Relationship Id="rId2507" Type="http://schemas.openxmlformats.org/officeDocument/2006/relationships/oleObject" Target="embeddings/oleObject1242.bin"/><Relationship Id="rId2714" Type="http://schemas.openxmlformats.org/officeDocument/2006/relationships/oleObject" Target="embeddings/oleObject1341.bin"/><Relationship Id="rId2921" Type="http://schemas.openxmlformats.org/officeDocument/2006/relationships/image" Target="media/image1458.wmf"/><Relationship Id="rId1316" Type="http://schemas.openxmlformats.org/officeDocument/2006/relationships/image" Target="media/image651.wmf"/><Relationship Id="rId1523" Type="http://schemas.openxmlformats.org/officeDocument/2006/relationships/oleObject" Target="embeddings/oleObject750.bin"/><Relationship Id="rId1730" Type="http://schemas.openxmlformats.org/officeDocument/2006/relationships/image" Target="media/image858.wmf"/><Relationship Id="rId22" Type="http://schemas.openxmlformats.org/officeDocument/2006/relationships/image" Target="media/image4.wmf"/><Relationship Id="rId3488" Type="http://schemas.openxmlformats.org/officeDocument/2006/relationships/oleObject" Target="embeddings/oleObject1728.bin"/><Relationship Id="rId3695" Type="http://schemas.openxmlformats.org/officeDocument/2006/relationships/oleObject" Target="embeddings/oleObject1831.bin"/><Relationship Id="rId2297" Type="http://schemas.openxmlformats.org/officeDocument/2006/relationships/oleObject" Target="embeddings/oleObject1137.bin"/><Relationship Id="rId3348" Type="http://schemas.openxmlformats.org/officeDocument/2006/relationships/oleObject" Target="embeddings/oleObject1658.bin"/><Relationship Id="rId3555" Type="http://schemas.openxmlformats.org/officeDocument/2006/relationships/image" Target="media/image1775.wmf"/><Relationship Id="rId3762" Type="http://schemas.openxmlformats.org/officeDocument/2006/relationships/image" Target="media/image1879.wmf"/><Relationship Id="rId269" Type="http://schemas.openxmlformats.org/officeDocument/2006/relationships/image" Target="media/image128.wmf"/><Relationship Id="rId476" Type="http://schemas.openxmlformats.org/officeDocument/2006/relationships/oleObject" Target="embeddings/oleObject227.bin"/><Relationship Id="rId683" Type="http://schemas.openxmlformats.org/officeDocument/2006/relationships/image" Target="media/image334.wmf"/><Relationship Id="rId890" Type="http://schemas.openxmlformats.org/officeDocument/2006/relationships/oleObject" Target="embeddings/oleObject434.bin"/><Relationship Id="rId2157" Type="http://schemas.openxmlformats.org/officeDocument/2006/relationships/oleObject" Target="embeddings/oleObject1067.bin"/><Relationship Id="rId2364" Type="http://schemas.openxmlformats.org/officeDocument/2006/relationships/image" Target="media/image1175.wmf"/><Relationship Id="rId2571" Type="http://schemas.openxmlformats.org/officeDocument/2006/relationships/image" Target="media/image1282.wmf"/><Relationship Id="rId3208" Type="http://schemas.openxmlformats.org/officeDocument/2006/relationships/oleObject" Target="embeddings/oleObject1588.bin"/><Relationship Id="rId3415" Type="http://schemas.openxmlformats.org/officeDocument/2006/relationships/image" Target="media/image1705.wmf"/><Relationship Id="rId129" Type="http://schemas.openxmlformats.org/officeDocument/2006/relationships/oleObject" Target="embeddings/oleObject55.bin"/><Relationship Id="rId336" Type="http://schemas.openxmlformats.org/officeDocument/2006/relationships/oleObject" Target="embeddings/oleObject158.bin"/><Relationship Id="rId543" Type="http://schemas.openxmlformats.org/officeDocument/2006/relationships/image" Target="media/image264.wmf"/><Relationship Id="rId1173" Type="http://schemas.openxmlformats.org/officeDocument/2006/relationships/image" Target="media/image579.wmf"/><Relationship Id="rId1380" Type="http://schemas.openxmlformats.org/officeDocument/2006/relationships/image" Target="media/image683.wmf"/><Relationship Id="rId2017" Type="http://schemas.openxmlformats.org/officeDocument/2006/relationships/oleObject" Target="embeddings/oleObject997.bin"/><Relationship Id="rId2224" Type="http://schemas.openxmlformats.org/officeDocument/2006/relationships/image" Target="media/image1105.wmf"/><Relationship Id="rId3622" Type="http://schemas.openxmlformats.org/officeDocument/2006/relationships/image" Target="media/image1809.wmf"/><Relationship Id="rId403" Type="http://schemas.openxmlformats.org/officeDocument/2006/relationships/image" Target="media/image194.wmf"/><Relationship Id="rId750" Type="http://schemas.openxmlformats.org/officeDocument/2006/relationships/oleObject" Target="embeddings/oleObject364.bin"/><Relationship Id="rId1033" Type="http://schemas.openxmlformats.org/officeDocument/2006/relationships/image" Target="media/image509.wmf"/><Relationship Id="rId2431" Type="http://schemas.openxmlformats.org/officeDocument/2006/relationships/oleObject" Target="embeddings/oleObject1204.bin"/><Relationship Id="rId4189" Type="http://schemas.openxmlformats.org/officeDocument/2006/relationships/oleObject" Target="embeddings/oleObject2078.bin"/><Relationship Id="rId610" Type="http://schemas.openxmlformats.org/officeDocument/2006/relationships/oleObject" Target="embeddings/oleObject294.bin"/><Relationship Id="rId1240" Type="http://schemas.openxmlformats.org/officeDocument/2006/relationships/oleObject" Target="embeddings/oleObject609.bin"/><Relationship Id="rId4049" Type="http://schemas.openxmlformats.org/officeDocument/2006/relationships/oleObject" Target="embeddings/oleObject2008.bin"/><Relationship Id="rId1100" Type="http://schemas.openxmlformats.org/officeDocument/2006/relationships/oleObject" Target="embeddings/oleObject539.bin"/><Relationship Id="rId4256" Type="http://schemas.openxmlformats.org/officeDocument/2006/relationships/image" Target="media/image2126.wmf"/><Relationship Id="rId1917" Type="http://schemas.openxmlformats.org/officeDocument/2006/relationships/oleObject" Target="embeddings/oleObject947.bin"/><Relationship Id="rId3065" Type="http://schemas.openxmlformats.org/officeDocument/2006/relationships/image" Target="media/image1530.wmf"/><Relationship Id="rId3272" Type="http://schemas.openxmlformats.org/officeDocument/2006/relationships/oleObject" Target="embeddings/oleObject1620.bin"/><Relationship Id="rId4116" Type="http://schemas.openxmlformats.org/officeDocument/2006/relationships/image" Target="media/image2056.wmf"/><Relationship Id="rId193" Type="http://schemas.openxmlformats.org/officeDocument/2006/relationships/image" Target="media/image90.wmf"/><Relationship Id="rId2081" Type="http://schemas.openxmlformats.org/officeDocument/2006/relationships/oleObject" Target="embeddings/oleObject1029.bin"/><Relationship Id="rId3132" Type="http://schemas.openxmlformats.org/officeDocument/2006/relationships/oleObject" Target="embeddings/oleObject1550.bin"/><Relationship Id="rId260" Type="http://schemas.openxmlformats.org/officeDocument/2006/relationships/oleObject" Target="embeddings/oleObject120.bin"/><Relationship Id="rId120" Type="http://schemas.openxmlformats.org/officeDocument/2006/relationships/image" Target="media/image53.wmf"/><Relationship Id="rId2898" Type="http://schemas.openxmlformats.org/officeDocument/2006/relationships/oleObject" Target="embeddings/oleObject1433.bin"/><Relationship Id="rId3949" Type="http://schemas.openxmlformats.org/officeDocument/2006/relationships/oleObject" Target="embeddings/oleObject1958.bin"/><Relationship Id="rId2758" Type="http://schemas.openxmlformats.org/officeDocument/2006/relationships/oleObject" Target="embeddings/oleObject1363.bin"/><Relationship Id="rId2965" Type="http://schemas.openxmlformats.org/officeDocument/2006/relationships/image" Target="media/image1480.wmf"/><Relationship Id="rId3809" Type="http://schemas.openxmlformats.org/officeDocument/2006/relationships/oleObject" Target="embeddings/oleObject1888.bin"/><Relationship Id="rId937" Type="http://schemas.openxmlformats.org/officeDocument/2006/relationships/image" Target="media/image461.wmf"/><Relationship Id="rId1567" Type="http://schemas.openxmlformats.org/officeDocument/2006/relationships/oleObject" Target="embeddings/oleObject772.bin"/><Relationship Id="rId1774" Type="http://schemas.openxmlformats.org/officeDocument/2006/relationships/image" Target="media/image880.wmf"/><Relationship Id="rId1981" Type="http://schemas.openxmlformats.org/officeDocument/2006/relationships/oleObject" Target="embeddings/oleObject979.bin"/><Relationship Id="rId2618" Type="http://schemas.openxmlformats.org/officeDocument/2006/relationships/oleObject" Target="embeddings/oleObject1294.bin"/><Relationship Id="rId2825" Type="http://schemas.openxmlformats.org/officeDocument/2006/relationships/image" Target="media/image1410.wmf"/><Relationship Id="rId4180" Type="http://schemas.openxmlformats.org/officeDocument/2006/relationships/image" Target="media/image2088.wmf"/><Relationship Id="rId66" Type="http://schemas.openxmlformats.org/officeDocument/2006/relationships/image" Target="media/image26.wmf"/><Relationship Id="rId1427" Type="http://schemas.openxmlformats.org/officeDocument/2006/relationships/oleObject" Target="embeddings/oleObject702.bin"/><Relationship Id="rId1634" Type="http://schemas.openxmlformats.org/officeDocument/2006/relationships/image" Target="media/image810.wmf"/><Relationship Id="rId1841" Type="http://schemas.openxmlformats.org/officeDocument/2006/relationships/oleObject" Target="embeddings/oleObject909.bin"/><Relationship Id="rId4040" Type="http://schemas.openxmlformats.org/officeDocument/2006/relationships/image" Target="media/image2018.wmf"/><Relationship Id="rId3599" Type="http://schemas.openxmlformats.org/officeDocument/2006/relationships/image" Target="media/image1797.wmf"/><Relationship Id="rId1701" Type="http://schemas.openxmlformats.org/officeDocument/2006/relationships/oleObject" Target="embeddings/oleObject839.bin"/><Relationship Id="rId3459" Type="http://schemas.openxmlformats.org/officeDocument/2006/relationships/image" Target="media/image1727.wmf"/><Relationship Id="rId3666" Type="http://schemas.openxmlformats.org/officeDocument/2006/relationships/image" Target="media/image1831.wmf"/><Relationship Id="rId587" Type="http://schemas.openxmlformats.org/officeDocument/2006/relationships/image" Target="media/image286.wmf"/><Relationship Id="rId2268" Type="http://schemas.openxmlformats.org/officeDocument/2006/relationships/image" Target="media/image1127.wmf"/><Relationship Id="rId3319" Type="http://schemas.openxmlformats.org/officeDocument/2006/relationships/image" Target="media/image1657.wmf"/><Relationship Id="rId3873" Type="http://schemas.openxmlformats.org/officeDocument/2006/relationships/oleObject" Target="embeddings/oleObject1920.bin"/><Relationship Id="rId447" Type="http://schemas.openxmlformats.org/officeDocument/2006/relationships/image" Target="media/image216.wmf"/><Relationship Id="rId794" Type="http://schemas.openxmlformats.org/officeDocument/2006/relationships/oleObject" Target="embeddings/oleObject386.bin"/><Relationship Id="rId1077" Type="http://schemas.openxmlformats.org/officeDocument/2006/relationships/image" Target="media/image531.wmf"/><Relationship Id="rId2128" Type="http://schemas.openxmlformats.org/officeDocument/2006/relationships/image" Target="media/image1057.wmf"/><Relationship Id="rId2475" Type="http://schemas.openxmlformats.org/officeDocument/2006/relationships/oleObject" Target="embeddings/oleObject1226.bin"/><Relationship Id="rId2682" Type="http://schemas.openxmlformats.org/officeDocument/2006/relationships/oleObject" Target="embeddings/oleObject1325.bin"/><Relationship Id="rId3526" Type="http://schemas.openxmlformats.org/officeDocument/2006/relationships/oleObject" Target="embeddings/oleObject1747.bin"/><Relationship Id="rId3733" Type="http://schemas.openxmlformats.org/officeDocument/2006/relationships/oleObject" Target="embeddings/oleObject1850.bin"/><Relationship Id="rId3940" Type="http://schemas.openxmlformats.org/officeDocument/2006/relationships/image" Target="media/image1968.wmf"/><Relationship Id="rId654" Type="http://schemas.openxmlformats.org/officeDocument/2006/relationships/oleObject" Target="embeddings/oleObject316.bin"/><Relationship Id="rId861" Type="http://schemas.openxmlformats.org/officeDocument/2006/relationships/image" Target="media/image423.wmf"/><Relationship Id="rId1284" Type="http://schemas.openxmlformats.org/officeDocument/2006/relationships/oleObject" Target="embeddings/oleObject631.bin"/><Relationship Id="rId1491" Type="http://schemas.openxmlformats.org/officeDocument/2006/relationships/oleObject" Target="embeddings/oleObject734.bin"/><Relationship Id="rId2335" Type="http://schemas.openxmlformats.org/officeDocument/2006/relationships/oleObject" Target="embeddings/oleObject1156.bin"/><Relationship Id="rId2542" Type="http://schemas.openxmlformats.org/officeDocument/2006/relationships/image" Target="media/image1265.png"/><Relationship Id="rId3800" Type="http://schemas.openxmlformats.org/officeDocument/2006/relationships/image" Target="media/image1898.wmf"/><Relationship Id="rId307" Type="http://schemas.openxmlformats.org/officeDocument/2006/relationships/image" Target="media/image147.wmf"/><Relationship Id="rId514" Type="http://schemas.openxmlformats.org/officeDocument/2006/relationships/oleObject" Target="embeddings/oleObject246.bin"/><Relationship Id="rId721" Type="http://schemas.openxmlformats.org/officeDocument/2006/relationships/image" Target="media/image353.wmf"/><Relationship Id="rId1144" Type="http://schemas.openxmlformats.org/officeDocument/2006/relationships/oleObject" Target="embeddings/oleObject561.bin"/><Relationship Id="rId1351" Type="http://schemas.openxmlformats.org/officeDocument/2006/relationships/oleObject" Target="embeddings/oleObject664.bin"/><Relationship Id="rId2402" Type="http://schemas.openxmlformats.org/officeDocument/2006/relationships/image" Target="media/image1194.wmf"/><Relationship Id="rId1004" Type="http://schemas.openxmlformats.org/officeDocument/2006/relationships/oleObject" Target="embeddings/oleObject491.bin"/><Relationship Id="rId1211" Type="http://schemas.openxmlformats.org/officeDocument/2006/relationships/image" Target="media/image598.wmf"/><Relationship Id="rId3176" Type="http://schemas.openxmlformats.org/officeDocument/2006/relationships/oleObject" Target="embeddings/oleObject1572.bin"/><Relationship Id="rId3383" Type="http://schemas.openxmlformats.org/officeDocument/2006/relationships/image" Target="media/image1689.wmf"/><Relationship Id="rId3590" Type="http://schemas.openxmlformats.org/officeDocument/2006/relationships/oleObject" Target="embeddings/oleObject1779.bin"/><Relationship Id="rId4227" Type="http://schemas.openxmlformats.org/officeDocument/2006/relationships/oleObject" Target="embeddings/oleObject2097.bin"/><Relationship Id="rId2192" Type="http://schemas.openxmlformats.org/officeDocument/2006/relationships/image" Target="media/image1089.wmf"/><Relationship Id="rId3036" Type="http://schemas.openxmlformats.org/officeDocument/2006/relationships/oleObject" Target="embeddings/oleObject1502.bin"/><Relationship Id="rId3243" Type="http://schemas.openxmlformats.org/officeDocument/2006/relationships/image" Target="media/image1619.wmf"/><Relationship Id="rId164" Type="http://schemas.openxmlformats.org/officeDocument/2006/relationships/oleObject" Target="embeddings/oleObject72.bin"/><Relationship Id="rId371" Type="http://schemas.openxmlformats.org/officeDocument/2006/relationships/image" Target="media/image178.wmf"/><Relationship Id="rId2052" Type="http://schemas.openxmlformats.org/officeDocument/2006/relationships/image" Target="media/image1019.wmf"/><Relationship Id="rId3450" Type="http://schemas.openxmlformats.org/officeDocument/2006/relationships/oleObject" Target="embeddings/oleObject1709.bin"/><Relationship Id="rId3103" Type="http://schemas.openxmlformats.org/officeDocument/2006/relationships/image" Target="media/image1549.wmf"/><Relationship Id="rId3310" Type="http://schemas.openxmlformats.org/officeDocument/2006/relationships/oleObject" Target="embeddings/oleObject1639.bin"/><Relationship Id="rId231" Type="http://schemas.openxmlformats.org/officeDocument/2006/relationships/image" Target="media/image109.wmf"/><Relationship Id="rId2869" Type="http://schemas.openxmlformats.org/officeDocument/2006/relationships/image" Target="media/image1432.wmf"/><Relationship Id="rId1678" Type="http://schemas.openxmlformats.org/officeDocument/2006/relationships/image" Target="media/image832.wmf"/><Relationship Id="rId1885" Type="http://schemas.openxmlformats.org/officeDocument/2006/relationships/oleObject" Target="embeddings/oleObject931.bin"/><Relationship Id="rId2729" Type="http://schemas.openxmlformats.org/officeDocument/2006/relationships/image" Target="media/image1362.wmf"/><Relationship Id="rId2936" Type="http://schemas.openxmlformats.org/officeDocument/2006/relationships/oleObject" Target="embeddings/oleObject1452.bin"/><Relationship Id="rId4084" Type="http://schemas.openxmlformats.org/officeDocument/2006/relationships/image" Target="media/image2040.wmf"/><Relationship Id="rId908" Type="http://schemas.openxmlformats.org/officeDocument/2006/relationships/oleObject" Target="embeddings/oleObject443.bin"/><Relationship Id="rId1538" Type="http://schemas.openxmlformats.org/officeDocument/2006/relationships/image" Target="media/image762.wmf"/><Relationship Id="rId4151" Type="http://schemas.openxmlformats.org/officeDocument/2006/relationships/oleObject" Target="embeddings/oleObject2059.bin"/><Relationship Id="rId1745" Type="http://schemas.openxmlformats.org/officeDocument/2006/relationships/oleObject" Target="embeddings/oleObject861.bin"/><Relationship Id="rId1952" Type="http://schemas.openxmlformats.org/officeDocument/2006/relationships/image" Target="media/image969.wmf"/><Relationship Id="rId4011" Type="http://schemas.openxmlformats.org/officeDocument/2006/relationships/oleObject" Target="embeddings/oleObject1989.bin"/><Relationship Id="rId37" Type="http://schemas.openxmlformats.org/officeDocument/2006/relationships/oleObject" Target="embeddings/oleObject9.bin"/><Relationship Id="rId1605" Type="http://schemas.openxmlformats.org/officeDocument/2006/relationships/oleObject" Target="embeddings/oleObject791.bin"/><Relationship Id="rId1812" Type="http://schemas.openxmlformats.org/officeDocument/2006/relationships/image" Target="media/image899.wmf"/><Relationship Id="rId3777" Type="http://schemas.openxmlformats.org/officeDocument/2006/relationships/oleObject" Target="embeddings/oleObject1872.bin"/><Relationship Id="rId3984" Type="http://schemas.openxmlformats.org/officeDocument/2006/relationships/image" Target="media/image1990.wmf"/><Relationship Id="rId698" Type="http://schemas.openxmlformats.org/officeDocument/2006/relationships/oleObject" Target="embeddings/oleObject338.bin"/><Relationship Id="rId2379" Type="http://schemas.openxmlformats.org/officeDocument/2006/relationships/oleObject" Target="embeddings/oleObject1178.bin"/><Relationship Id="rId2586" Type="http://schemas.openxmlformats.org/officeDocument/2006/relationships/oleObject" Target="embeddings/oleObject1278.bin"/><Relationship Id="rId2793" Type="http://schemas.openxmlformats.org/officeDocument/2006/relationships/image" Target="media/image1394.wmf"/><Relationship Id="rId3637" Type="http://schemas.openxmlformats.org/officeDocument/2006/relationships/oleObject" Target="embeddings/oleObject1802.bin"/><Relationship Id="rId3844" Type="http://schemas.openxmlformats.org/officeDocument/2006/relationships/image" Target="media/image1920.wmf"/><Relationship Id="rId558" Type="http://schemas.openxmlformats.org/officeDocument/2006/relationships/oleObject" Target="embeddings/oleObject268.bin"/><Relationship Id="rId765" Type="http://schemas.openxmlformats.org/officeDocument/2006/relationships/image" Target="media/image375.wmf"/><Relationship Id="rId972" Type="http://schemas.openxmlformats.org/officeDocument/2006/relationships/oleObject" Target="embeddings/oleObject475.bin"/><Relationship Id="rId1188" Type="http://schemas.openxmlformats.org/officeDocument/2006/relationships/oleObject" Target="embeddings/oleObject583.bin"/><Relationship Id="rId1395" Type="http://schemas.openxmlformats.org/officeDocument/2006/relationships/oleObject" Target="embeddings/oleObject686.bin"/><Relationship Id="rId2239" Type="http://schemas.openxmlformats.org/officeDocument/2006/relationships/oleObject" Target="embeddings/oleObject1108.bin"/><Relationship Id="rId2446" Type="http://schemas.openxmlformats.org/officeDocument/2006/relationships/image" Target="media/image1216.wmf"/><Relationship Id="rId2653" Type="http://schemas.openxmlformats.org/officeDocument/2006/relationships/image" Target="media/image1324.wmf"/><Relationship Id="rId2860" Type="http://schemas.openxmlformats.org/officeDocument/2006/relationships/oleObject" Target="embeddings/oleObject1414.bin"/><Relationship Id="rId3704" Type="http://schemas.openxmlformats.org/officeDocument/2006/relationships/image" Target="media/image1850.wmf"/><Relationship Id="rId418" Type="http://schemas.openxmlformats.org/officeDocument/2006/relationships/oleObject" Target="embeddings/oleObject198.bin"/><Relationship Id="rId625" Type="http://schemas.openxmlformats.org/officeDocument/2006/relationships/image" Target="media/image305.wmf"/><Relationship Id="rId832" Type="http://schemas.openxmlformats.org/officeDocument/2006/relationships/oleObject" Target="embeddings/oleObject405.bin"/><Relationship Id="rId1048" Type="http://schemas.openxmlformats.org/officeDocument/2006/relationships/oleObject" Target="embeddings/oleObject513.bin"/><Relationship Id="rId1255" Type="http://schemas.openxmlformats.org/officeDocument/2006/relationships/image" Target="media/image620.wmf"/><Relationship Id="rId1462" Type="http://schemas.openxmlformats.org/officeDocument/2006/relationships/image" Target="media/image724.wmf"/><Relationship Id="rId2306" Type="http://schemas.openxmlformats.org/officeDocument/2006/relationships/image" Target="media/image1146.wmf"/><Relationship Id="rId2513" Type="http://schemas.openxmlformats.org/officeDocument/2006/relationships/oleObject" Target="embeddings/oleObject1245.bin"/><Relationship Id="rId3911" Type="http://schemas.openxmlformats.org/officeDocument/2006/relationships/oleObject" Target="embeddings/oleObject1939.bin"/><Relationship Id="rId1115" Type="http://schemas.openxmlformats.org/officeDocument/2006/relationships/image" Target="media/image550.wmf"/><Relationship Id="rId1322" Type="http://schemas.openxmlformats.org/officeDocument/2006/relationships/image" Target="media/image654.wmf"/><Relationship Id="rId2720" Type="http://schemas.openxmlformats.org/officeDocument/2006/relationships/oleObject" Target="embeddings/oleObject1344.bin"/><Relationship Id="rId3287" Type="http://schemas.openxmlformats.org/officeDocument/2006/relationships/image" Target="media/image1641.wmf"/><Relationship Id="rId2096" Type="http://schemas.openxmlformats.org/officeDocument/2006/relationships/image" Target="media/image1041.wmf"/><Relationship Id="rId3494" Type="http://schemas.openxmlformats.org/officeDocument/2006/relationships/oleObject" Target="embeddings/oleObject1731.bin"/><Relationship Id="rId3147" Type="http://schemas.openxmlformats.org/officeDocument/2006/relationships/image" Target="media/image1571.wmf"/><Relationship Id="rId3354" Type="http://schemas.openxmlformats.org/officeDocument/2006/relationships/oleObject" Target="embeddings/oleObject1661.bin"/><Relationship Id="rId3561" Type="http://schemas.openxmlformats.org/officeDocument/2006/relationships/image" Target="media/image1778.wmf"/><Relationship Id="rId275" Type="http://schemas.openxmlformats.org/officeDocument/2006/relationships/image" Target="media/image131.wmf"/><Relationship Id="rId482" Type="http://schemas.openxmlformats.org/officeDocument/2006/relationships/oleObject" Target="embeddings/oleObject230.bin"/><Relationship Id="rId2163" Type="http://schemas.openxmlformats.org/officeDocument/2006/relationships/oleObject" Target="embeddings/oleObject1070.bin"/><Relationship Id="rId2370" Type="http://schemas.openxmlformats.org/officeDocument/2006/relationships/image" Target="media/image1178.wmf"/><Relationship Id="rId3007" Type="http://schemas.openxmlformats.org/officeDocument/2006/relationships/image" Target="media/image1501.wmf"/><Relationship Id="rId3214" Type="http://schemas.openxmlformats.org/officeDocument/2006/relationships/oleObject" Target="embeddings/oleObject1591.bin"/><Relationship Id="rId3421" Type="http://schemas.openxmlformats.org/officeDocument/2006/relationships/image" Target="media/image1708.wmf"/><Relationship Id="rId135" Type="http://schemas.openxmlformats.org/officeDocument/2006/relationships/oleObject" Target="embeddings/oleObject58.bin"/><Relationship Id="rId342" Type="http://schemas.openxmlformats.org/officeDocument/2006/relationships/oleObject" Target="embeddings/oleObject161.bin"/><Relationship Id="rId2023" Type="http://schemas.openxmlformats.org/officeDocument/2006/relationships/oleObject" Target="embeddings/oleObject1000.bin"/><Relationship Id="rId2230" Type="http://schemas.openxmlformats.org/officeDocument/2006/relationships/image" Target="media/image1108.wmf"/><Relationship Id="rId202" Type="http://schemas.openxmlformats.org/officeDocument/2006/relationships/oleObject" Target="embeddings/oleObject91.bin"/><Relationship Id="rId4195" Type="http://schemas.openxmlformats.org/officeDocument/2006/relationships/oleObject" Target="embeddings/oleObject2081.bin"/><Relationship Id="rId1789" Type="http://schemas.openxmlformats.org/officeDocument/2006/relationships/oleObject" Target="embeddings/oleObject883.bin"/><Relationship Id="rId1996" Type="http://schemas.openxmlformats.org/officeDocument/2006/relationships/image" Target="media/image991.wmf"/><Relationship Id="rId4055" Type="http://schemas.openxmlformats.org/officeDocument/2006/relationships/oleObject" Target="embeddings/oleObject2011.bin"/><Relationship Id="rId4262" Type="http://schemas.openxmlformats.org/officeDocument/2006/relationships/header" Target="header1.xml"/><Relationship Id="rId1649" Type="http://schemas.openxmlformats.org/officeDocument/2006/relationships/oleObject" Target="embeddings/oleObject813.bin"/><Relationship Id="rId1856" Type="http://schemas.openxmlformats.org/officeDocument/2006/relationships/image" Target="media/image921.wmf"/><Relationship Id="rId2907" Type="http://schemas.openxmlformats.org/officeDocument/2006/relationships/image" Target="media/image1451.wmf"/><Relationship Id="rId3071" Type="http://schemas.openxmlformats.org/officeDocument/2006/relationships/image" Target="media/image1533.wmf"/><Relationship Id="rId1509" Type="http://schemas.openxmlformats.org/officeDocument/2006/relationships/oleObject" Target="embeddings/oleObject743.bin"/><Relationship Id="rId1716" Type="http://schemas.openxmlformats.org/officeDocument/2006/relationships/image" Target="media/image851.wmf"/><Relationship Id="rId1923" Type="http://schemas.openxmlformats.org/officeDocument/2006/relationships/oleObject" Target="embeddings/oleObject950.bin"/><Relationship Id="rId4122" Type="http://schemas.openxmlformats.org/officeDocument/2006/relationships/image" Target="media/image2059.wmf"/><Relationship Id="rId3888" Type="http://schemas.openxmlformats.org/officeDocument/2006/relationships/image" Target="media/image1942.wmf"/><Relationship Id="rId2697" Type="http://schemas.openxmlformats.org/officeDocument/2006/relationships/image" Target="media/image1346.wmf"/><Relationship Id="rId3748" Type="http://schemas.openxmlformats.org/officeDocument/2006/relationships/image" Target="media/image1872.wmf"/><Relationship Id="rId669" Type="http://schemas.openxmlformats.org/officeDocument/2006/relationships/image" Target="media/image327.wmf"/><Relationship Id="rId876" Type="http://schemas.openxmlformats.org/officeDocument/2006/relationships/oleObject" Target="embeddings/oleObject427.bin"/><Relationship Id="rId1299" Type="http://schemas.openxmlformats.org/officeDocument/2006/relationships/oleObject" Target="embeddings/oleObject638.bin"/><Relationship Id="rId2557" Type="http://schemas.openxmlformats.org/officeDocument/2006/relationships/image" Target="media/image1274.wmf"/><Relationship Id="rId3608" Type="http://schemas.openxmlformats.org/officeDocument/2006/relationships/oleObject" Target="embeddings/oleObject1788.bin"/><Relationship Id="rId3955" Type="http://schemas.openxmlformats.org/officeDocument/2006/relationships/oleObject" Target="embeddings/oleObject1961.bin"/><Relationship Id="rId529" Type="http://schemas.openxmlformats.org/officeDocument/2006/relationships/image" Target="media/image257.wmf"/><Relationship Id="rId736" Type="http://schemas.openxmlformats.org/officeDocument/2006/relationships/oleObject" Target="embeddings/oleObject357.bin"/><Relationship Id="rId1159" Type="http://schemas.openxmlformats.org/officeDocument/2006/relationships/image" Target="media/image572.wmf"/><Relationship Id="rId1366" Type="http://schemas.openxmlformats.org/officeDocument/2006/relationships/image" Target="media/image676.wmf"/><Relationship Id="rId2417" Type="http://schemas.openxmlformats.org/officeDocument/2006/relationships/oleObject" Target="embeddings/oleObject1197.bin"/><Relationship Id="rId2764" Type="http://schemas.openxmlformats.org/officeDocument/2006/relationships/oleObject" Target="embeddings/oleObject1366.bin"/><Relationship Id="rId2971" Type="http://schemas.openxmlformats.org/officeDocument/2006/relationships/image" Target="media/image1483.wmf"/><Relationship Id="rId3815" Type="http://schemas.openxmlformats.org/officeDocument/2006/relationships/oleObject" Target="embeddings/oleObject1891.bin"/><Relationship Id="rId943" Type="http://schemas.openxmlformats.org/officeDocument/2006/relationships/image" Target="media/image464.wmf"/><Relationship Id="rId1019" Type="http://schemas.openxmlformats.org/officeDocument/2006/relationships/image" Target="media/image502.wmf"/><Relationship Id="rId1573" Type="http://schemas.openxmlformats.org/officeDocument/2006/relationships/oleObject" Target="embeddings/oleObject775.bin"/><Relationship Id="rId1780" Type="http://schemas.openxmlformats.org/officeDocument/2006/relationships/image" Target="media/image883.wmf"/><Relationship Id="rId2624" Type="http://schemas.openxmlformats.org/officeDocument/2006/relationships/oleObject" Target="embeddings/oleObject1297.bin"/><Relationship Id="rId2831" Type="http://schemas.openxmlformats.org/officeDocument/2006/relationships/image" Target="media/image1413.wmf"/><Relationship Id="rId72" Type="http://schemas.openxmlformats.org/officeDocument/2006/relationships/image" Target="media/image29.wmf"/><Relationship Id="rId803" Type="http://schemas.openxmlformats.org/officeDocument/2006/relationships/image" Target="media/image394.wmf"/><Relationship Id="rId1226" Type="http://schemas.openxmlformats.org/officeDocument/2006/relationships/oleObject" Target="embeddings/oleObject602.bin"/><Relationship Id="rId1433" Type="http://schemas.openxmlformats.org/officeDocument/2006/relationships/oleObject" Target="embeddings/oleObject705.bin"/><Relationship Id="rId1640" Type="http://schemas.openxmlformats.org/officeDocument/2006/relationships/image" Target="media/image813.wmf"/><Relationship Id="rId1500" Type="http://schemas.openxmlformats.org/officeDocument/2006/relationships/image" Target="media/image743.wmf"/><Relationship Id="rId3398" Type="http://schemas.openxmlformats.org/officeDocument/2006/relationships/oleObject" Target="embeddings/oleObject1683.bin"/><Relationship Id="rId3258" Type="http://schemas.openxmlformats.org/officeDocument/2006/relationships/oleObject" Target="embeddings/oleObject1613.bin"/><Relationship Id="rId3465" Type="http://schemas.openxmlformats.org/officeDocument/2006/relationships/image" Target="media/image1730.wmf"/><Relationship Id="rId3672" Type="http://schemas.openxmlformats.org/officeDocument/2006/relationships/image" Target="media/image1834.wmf"/><Relationship Id="rId179" Type="http://schemas.openxmlformats.org/officeDocument/2006/relationships/image" Target="media/image83.wmf"/><Relationship Id="rId386" Type="http://schemas.openxmlformats.org/officeDocument/2006/relationships/oleObject" Target="embeddings/oleObject182.bin"/><Relationship Id="rId593" Type="http://schemas.openxmlformats.org/officeDocument/2006/relationships/image" Target="media/image289.wmf"/><Relationship Id="rId2067" Type="http://schemas.openxmlformats.org/officeDocument/2006/relationships/oleObject" Target="embeddings/oleObject1022.bin"/><Relationship Id="rId2274" Type="http://schemas.openxmlformats.org/officeDocument/2006/relationships/image" Target="media/image1130.wmf"/><Relationship Id="rId2481" Type="http://schemas.openxmlformats.org/officeDocument/2006/relationships/oleObject" Target="embeddings/oleObject1229.bin"/><Relationship Id="rId3118" Type="http://schemas.openxmlformats.org/officeDocument/2006/relationships/oleObject" Target="embeddings/oleObject1543.bin"/><Relationship Id="rId3325" Type="http://schemas.openxmlformats.org/officeDocument/2006/relationships/image" Target="media/image1660.wmf"/><Relationship Id="rId3532" Type="http://schemas.openxmlformats.org/officeDocument/2006/relationships/oleObject" Target="embeddings/oleObject1750.bin"/><Relationship Id="rId246" Type="http://schemas.openxmlformats.org/officeDocument/2006/relationships/oleObject" Target="embeddings/oleObject113.bin"/><Relationship Id="rId453" Type="http://schemas.openxmlformats.org/officeDocument/2006/relationships/image" Target="media/image219.wmf"/><Relationship Id="rId660" Type="http://schemas.openxmlformats.org/officeDocument/2006/relationships/oleObject" Target="embeddings/oleObject319.bin"/><Relationship Id="rId1083" Type="http://schemas.openxmlformats.org/officeDocument/2006/relationships/image" Target="media/image534.wmf"/><Relationship Id="rId1290" Type="http://schemas.openxmlformats.org/officeDocument/2006/relationships/image" Target="media/image638.wmf"/><Relationship Id="rId2134" Type="http://schemas.openxmlformats.org/officeDocument/2006/relationships/image" Target="media/image1060.wmf"/><Relationship Id="rId2341" Type="http://schemas.openxmlformats.org/officeDocument/2006/relationships/oleObject" Target="embeddings/oleObject1159.bin"/><Relationship Id="rId106" Type="http://schemas.openxmlformats.org/officeDocument/2006/relationships/image" Target="media/image46.wmf"/><Relationship Id="rId313" Type="http://schemas.openxmlformats.org/officeDocument/2006/relationships/image" Target="media/image150.wmf"/><Relationship Id="rId1150" Type="http://schemas.openxmlformats.org/officeDocument/2006/relationships/oleObject" Target="embeddings/oleObject564.bin"/><Relationship Id="rId4099" Type="http://schemas.openxmlformats.org/officeDocument/2006/relationships/oleObject" Target="embeddings/oleObject2033.bin"/><Relationship Id="rId520" Type="http://schemas.openxmlformats.org/officeDocument/2006/relationships/oleObject" Target="embeddings/oleObject249.bin"/><Relationship Id="rId2201" Type="http://schemas.openxmlformats.org/officeDocument/2006/relationships/oleObject" Target="embeddings/oleObject1089.bin"/><Relationship Id="rId1010" Type="http://schemas.openxmlformats.org/officeDocument/2006/relationships/oleObject" Target="embeddings/oleObject494.bin"/><Relationship Id="rId1967" Type="http://schemas.openxmlformats.org/officeDocument/2006/relationships/oleObject" Target="embeddings/oleObject972.bin"/><Relationship Id="rId4166" Type="http://schemas.openxmlformats.org/officeDocument/2006/relationships/image" Target="media/image2081.wmf"/><Relationship Id="rId4026" Type="http://schemas.openxmlformats.org/officeDocument/2006/relationships/image" Target="media/image2011.wmf"/><Relationship Id="rId3042" Type="http://schemas.openxmlformats.org/officeDocument/2006/relationships/oleObject" Target="embeddings/oleObject1505.bin"/><Relationship Id="rId3859" Type="http://schemas.openxmlformats.org/officeDocument/2006/relationships/oleObject" Target="embeddings/oleObject1913.bin"/><Relationship Id="rId2875" Type="http://schemas.openxmlformats.org/officeDocument/2006/relationships/image" Target="media/image1435.wmf"/><Relationship Id="rId3926" Type="http://schemas.openxmlformats.org/officeDocument/2006/relationships/image" Target="media/image1961.wmf"/><Relationship Id="rId847" Type="http://schemas.openxmlformats.org/officeDocument/2006/relationships/image" Target="media/image416.wmf"/><Relationship Id="rId1477" Type="http://schemas.openxmlformats.org/officeDocument/2006/relationships/oleObject" Target="embeddings/oleObject727.bin"/><Relationship Id="rId1891" Type="http://schemas.openxmlformats.org/officeDocument/2006/relationships/oleObject" Target="embeddings/oleObject934.bin"/><Relationship Id="rId2528" Type="http://schemas.openxmlformats.org/officeDocument/2006/relationships/image" Target="media/image1257.wmf"/><Relationship Id="rId2942" Type="http://schemas.openxmlformats.org/officeDocument/2006/relationships/oleObject" Target="embeddings/oleObject1455.bin"/><Relationship Id="rId914" Type="http://schemas.openxmlformats.org/officeDocument/2006/relationships/oleObject" Target="embeddings/oleObject446.bin"/><Relationship Id="rId1544" Type="http://schemas.openxmlformats.org/officeDocument/2006/relationships/image" Target="media/image765.wmf"/><Relationship Id="rId1611" Type="http://schemas.openxmlformats.org/officeDocument/2006/relationships/oleObject" Target="embeddings/oleObject794.bin"/><Relationship Id="rId3369" Type="http://schemas.openxmlformats.org/officeDocument/2006/relationships/image" Target="media/image1682.wmf"/><Relationship Id="rId2385" Type="http://schemas.openxmlformats.org/officeDocument/2006/relationships/oleObject" Target="embeddings/oleObject1181.bin"/><Relationship Id="rId3783" Type="http://schemas.openxmlformats.org/officeDocument/2006/relationships/oleObject" Target="embeddings/oleObject1875.bin"/><Relationship Id="rId357" Type="http://schemas.openxmlformats.org/officeDocument/2006/relationships/comments" Target="comments.xml"/><Relationship Id="rId2038" Type="http://schemas.openxmlformats.org/officeDocument/2006/relationships/image" Target="media/image1012.wmf"/><Relationship Id="rId3436" Type="http://schemas.openxmlformats.org/officeDocument/2006/relationships/oleObject" Target="embeddings/oleObject1702.bin"/><Relationship Id="rId3850" Type="http://schemas.openxmlformats.org/officeDocument/2006/relationships/image" Target="media/image1923.wmf"/><Relationship Id="rId771" Type="http://schemas.openxmlformats.org/officeDocument/2006/relationships/image" Target="media/image378.wmf"/><Relationship Id="rId2452" Type="http://schemas.openxmlformats.org/officeDocument/2006/relationships/image" Target="media/image1219.wmf"/><Relationship Id="rId3503" Type="http://schemas.openxmlformats.org/officeDocument/2006/relationships/image" Target="media/image1749.wmf"/><Relationship Id="rId424" Type="http://schemas.openxmlformats.org/officeDocument/2006/relationships/oleObject" Target="embeddings/oleObject201.bin"/><Relationship Id="rId1054" Type="http://schemas.openxmlformats.org/officeDocument/2006/relationships/oleObject" Target="embeddings/oleObject516.bin"/><Relationship Id="rId2105" Type="http://schemas.openxmlformats.org/officeDocument/2006/relationships/oleObject" Target="embeddings/oleObject1041.bin"/><Relationship Id="rId1121" Type="http://schemas.openxmlformats.org/officeDocument/2006/relationships/image" Target="media/image553.wmf"/><Relationship Id="rId3293" Type="http://schemas.openxmlformats.org/officeDocument/2006/relationships/image" Target="media/image1644.wmf"/><Relationship Id="rId1938" Type="http://schemas.openxmlformats.org/officeDocument/2006/relationships/image" Target="media/image962.wmf"/><Relationship Id="rId3360" Type="http://schemas.openxmlformats.org/officeDocument/2006/relationships/oleObject" Target="embeddings/oleObject1664.bin"/><Relationship Id="rId281" Type="http://schemas.openxmlformats.org/officeDocument/2006/relationships/image" Target="media/image134.wmf"/><Relationship Id="rId3013" Type="http://schemas.openxmlformats.org/officeDocument/2006/relationships/image" Target="media/image1504.wmf"/><Relationship Id="rId2779" Type="http://schemas.openxmlformats.org/officeDocument/2006/relationships/image" Target="media/image1387.wmf"/><Relationship Id="rId1795" Type="http://schemas.openxmlformats.org/officeDocument/2006/relationships/oleObject" Target="embeddings/oleObject886.bin"/><Relationship Id="rId2846" Type="http://schemas.openxmlformats.org/officeDocument/2006/relationships/oleObject" Target="embeddings/oleObject1407.bin"/><Relationship Id="rId87" Type="http://schemas.openxmlformats.org/officeDocument/2006/relationships/oleObject" Target="embeddings/oleObject34.bin"/><Relationship Id="rId818" Type="http://schemas.openxmlformats.org/officeDocument/2006/relationships/oleObject" Target="embeddings/oleObject398.bin"/><Relationship Id="rId1448" Type="http://schemas.openxmlformats.org/officeDocument/2006/relationships/image" Target="media/image717.wmf"/><Relationship Id="rId1862" Type="http://schemas.openxmlformats.org/officeDocument/2006/relationships/image" Target="media/image924.wmf"/><Relationship Id="rId2913" Type="http://schemas.openxmlformats.org/officeDocument/2006/relationships/image" Target="media/image1454.wmf"/><Relationship Id="rId1515" Type="http://schemas.openxmlformats.org/officeDocument/2006/relationships/oleObject" Target="embeddings/oleObject746.bin"/><Relationship Id="rId3687" Type="http://schemas.openxmlformats.org/officeDocument/2006/relationships/oleObject" Target="embeddings/oleObject1827.bin"/><Relationship Id="rId2289" Type="http://schemas.openxmlformats.org/officeDocument/2006/relationships/oleObject" Target="embeddings/oleObject1133.bin"/><Relationship Id="rId3754" Type="http://schemas.openxmlformats.org/officeDocument/2006/relationships/image" Target="media/image1875.wmf"/><Relationship Id="rId675" Type="http://schemas.openxmlformats.org/officeDocument/2006/relationships/image" Target="media/image330.wmf"/><Relationship Id="rId2356" Type="http://schemas.openxmlformats.org/officeDocument/2006/relationships/image" Target="media/image1171.wmf"/><Relationship Id="rId2770" Type="http://schemas.openxmlformats.org/officeDocument/2006/relationships/oleObject" Target="embeddings/oleObject1369.bin"/><Relationship Id="rId3407" Type="http://schemas.openxmlformats.org/officeDocument/2006/relationships/image" Target="media/image1701.wmf"/><Relationship Id="rId3821" Type="http://schemas.openxmlformats.org/officeDocument/2006/relationships/oleObject" Target="embeddings/oleObject1894.bin"/><Relationship Id="rId328" Type="http://schemas.openxmlformats.org/officeDocument/2006/relationships/oleObject" Target="embeddings/oleObject154.bin"/><Relationship Id="rId742" Type="http://schemas.openxmlformats.org/officeDocument/2006/relationships/oleObject" Target="embeddings/oleObject360.bin"/><Relationship Id="rId1372" Type="http://schemas.openxmlformats.org/officeDocument/2006/relationships/image" Target="media/image679.wmf"/><Relationship Id="rId2009" Type="http://schemas.openxmlformats.org/officeDocument/2006/relationships/oleObject" Target="embeddings/oleObject993.bin"/><Relationship Id="rId2423" Type="http://schemas.openxmlformats.org/officeDocument/2006/relationships/oleObject" Target="embeddings/oleObject1200.bin"/><Relationship Id="rId1025" Type="http://schemas.openxmlformats.org/officeDocument/2006/relationships/image" Target="media/image505.wmf"/><Relationship Id="rId3197" Type="http://schemas.openxmlformats.org/officeDocument/2006/relationships/image" Target="media/image1596.wmf"/><Relationship Id="rId4248" Type="http://schemas.openxmlformats.org/officeDocument/2006/relationships/image" Target="media/image2122.wmf"/><Relationship Id="rId185" Type="http://schemas.openxmlformats.org/officeDocument/2006/relationships/image" Target="media/image86.wmf"/><Relationship Id="rId1909" Type="http://schemas.openxmlformats.org/officeDocument/2006/relationships/oleObject" Target="embeddings/oleObject943.bin"/><Relationship Id="rId3264" Type="http://schemas.openxmlformats.org/officeDocument/2006/relationships/oleObject" Target="embeddings/oleObject1616.bin"/><Relationship Id="rId2280" Type="http://schemas.openxmlformats.org/officeDocument/2006/relationships/image" Target="media/image1133.wmf"/><Relationship Id="rId3331" Type="http://schemas.openxmlformats.org/officeDocument/2006/relationships/image" Target="media/image1663.wmf"/><Relationship Id="rId252" Type="http://schemas.openxmlformats.org/officeDocument/2006/relationships/oleObject" Target="embeddings/oleObject116.bin"/><Relationship Id="rId1699" Type="http://schemas.openxmlformats.org/officeDocument/2006/relationships/oleObject" Target="embeddings/oleObject838.bin"/><Relationship Id="rId2000" Type="http://schemas.openxmlformats.org/officeDocument/2006/relationships/image" Target="media/image993.wmf"/><Relationship Id="rId4172" Type="http://schemas.openxmlformats.org/officeDocument/2006/relationships/image" Target="media/image2084.wmf"/><Relationship Id="rId1766" Type="http://schemas.openxmlformats.org/officeDocument/2006/relationships/image" Target="media/image876.wmf"/><Relationship Id="rId2817" Type="http://schemas.openxmlformats.org/officeDocument/2006/relationships/image" Target="media/image1406.wmf"/><Relationship Id="rId58" Type="http://schemas.openxmlformats.org/officeDocument/2006/relationships/image" Target="media/image22.wmf"/><Relationship Id="rId1419" Type="http://schemas.openxmlformats.org/officeDocument/2006/relationships/oleObject" Target="embeddings/oleObject698.bin"/><Relationship Id="rId1833" Type="http://schemas.openxmlformats.org/officeDocument/2006/relationships/oleObject" Target="embeddings/oleObject905.bin"/><Relationship Id="rId1900" Type="http://schemas.openxmlformats.org/officeDocument/2006/relationships/image" Target="media/image943.wmf"/><Relationship Id="rId3658" Type="http://schemas.openxmlformats.org/officeDocument/2006/relationships/image" Target="media/image1827.wmf"/><Relationship Id="rId579" Type="http://schemas.openxmlformats.org/officeDocument/2006/relationships/image" Target="media/image282.wmf"/><Relationship Id="rId993" Type="http://schemas.openxmlformats.org/officeDocument/2006/relationships/image" Target="media/image489.wmf"/><Relationship Id="rId2674" Type="http://schemas.openxmlformats.org/officeDocument/2006/relationships/oleObject" Target="embeddings/oleObject1321.bin"/><Relationship Id="rId646" Type="http://schemas.openxmlformats.org/officeDocument/2006/relationships/oleObject" Target="embeddings/oleObject312.bin"/><Relationship Id="rId1276" Type="http://schemas.openxmlformats.org/officeDocument/2006/relationships/oleObject" Target="embeddings/oleObject627.bin"/><Relationship Id="rId2327" Type="http://schemas.openxmlformats.org/officeDocument/2006/relationships/oleObject" Target="embeddings/oleObject1152.bin"/><Relationship Id="rId3725" Type="http://schemas.openxmlformats.org/officeDocument/2006/relationships/oleObject" Target="embeddings/oleObject1846.bin"/><Relationship Id="rId1690" Type="http://schemas.openxmlformats.org/officeDocument/2006/relationships/image" Target="media/image838.wmf"/><Relationship Id="rId2741" Type="http://schemas.openxmlformats.org/officeDocument/2006/relationships/image" Target="media/image1368.wmf"/><Relationship Id="rId713" Type="http://schemas.openxmlformats.org/officeDocument/2006/relationships/image" Target="media/image349.wmf"/><Relationship Id="rId1343" Type="http://schemas.openxmlformats.org/officeDocument/2006/relationships/oleObject" Target="embeddings/oleObject66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E040F-0259-402E-9992-C627187BA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1</Pages>
  <Words>65393</Words>
  <Characters>372744</Characters>
  <Application>Microsoft Office Word</Application>
  <DocSecurity>0</DocSecurity>
  <Lines>3106</Lines>
  <Paragraphs>874</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437263</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David Rawlins</cp:lastModifiedBy>
  <cp:revision>105</cp:revision>
  <dcterms:created xsi:type="dcterms:W3CDTF">2014-12-23T22:51:00Z</dcterms:created>
  <dcterms:modified xsi:type="dcterms:W3CDTF">2016-06-10T22:14:00Z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P_HTMLDest">
    <vt:lpwstr>C:\Users\Kingsley\Desktop\TM_2.0\FEBio_tm_2.0.html</vt:lpwstr>
  </property>
  <property fmtid="{D5CDD505-2E9C-101B-9397-08002B2CF9AE}" pid="6" name="MP_MathMLTarget">
    <vt:lpwstr>HTML+MathJax</vt:lpwstr>
  </property>
  <property fmtid="{D5CDD505-2E9C-101B-9397-08002B2CF9AE}" pid="7" name="MP_OpenInBrowser">
    <vt:bool>true</vt:bool>
  </property>
  <property fmtid="{D5CDD505-2E9C-101B-9397-08002B2CF9AE}" pid="8" name="MP_UseMathML">
    <vt:bool>true</vt:bool>
  </property>
  <property fmtid="{D5CDD505-2E9C-101B-9397-08002B2CF9AE}" pid="9" name="MP_MathZoom">
    <vt:bool>true</vt:bool>
  </property>
  <property fmtid="{D5CDD505-2E9C-101B-9397-08002B2CF9AE}" pid="10" name="MP_IEOnly">
    <vt:bool>false</vt:bool>
  </property>
  <property fmtid="{D5CDD505-2E9C-101B-9397-08002B2CF9AE}" pid="11" name="MTEquationSection">
    <vt:lpwstr>1</vt:lpwstr>
  </property>
  <property fmtid="{D5CDD505-2E9C-101B-9397-08002B2CF9AE}" pid="12" name="MTWinEqns">
    <vt:bool>true</vt:bool>
  </property>
</Properties>
</file>