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78E56533"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ins w:id="0" w:author="Steve Maas" w:date="2016-02-06T16:53:00Z">
        <w:r w:rsidR="00E1686C">
          <w:rPr>
            <w:rFonts w:ascii="Arial Narrow" w:hAnsi="Arial Narrow"/>
            <w:i/>
            <w:sz w:val="52"/>
            <w:szCs w:val="52"/>
          </w:rPr>
          <w:t>5</w:t>
        </w:r>
      </w:ins>
      <w:del w:id="1" w:author="Steve Maas" w:date="2016-02-06T16:53:00Z">
        <w:r w:rsidR="007949F9" w:rsidDel="00E1686C">
          <w:rPr>
            <w:rFonts w:ascii="Arial Narrow" w:hAnsi="Arial Narrow"/>
            <w:i/>
            <w:sz w:val="52"/>
            <w:szCs w:val="52"/>
          </w:rPr>
          <w:delText>4</w:delText>
        </w:r>
      </w:del>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FDA25E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C17CE2">
        <w:rPr>
          <w:b/>
          <w:noProof/>
        </w:rPr>
        <w:t>April 27, 2016</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726C43">
        <w:fldChar w:fldCharType="begin"/>
      </w:r>
      <w:r w:rsidR="00726C43">
        <w:instrText xml:space="preserve"> HYPERLINK "mailto:steve.maas@utah.edu" </w:instrText>
      </w:r>
      <w:ins w:id="2" w:author="Gerard" w:date="2016-04-27T14:23:00Z"/>
      <w:r w:rsidR="00726C43">
        <w:fldChar w:fldCharType="separate"/>
      </w:r>
      <w:r w:rsidRPr="00572F41">
        <w:rPr>
          <w:rStyle w:val="Hyperlink"/>
        </w:rPr>
        <w:t>steve.maas@utah.edu</w:t>
      </w:r>
      <w:r w:rsidR="00726C43">
        <w:rPr>
          <w:rStyle w:val="Hyperlink"/>
        </w:rPr>
        <w:fldChar w:fldCharType="end"/>
      </w:r>
      <w:r w:rsidRPr="00572F41">
        <w:t>)</w:t>
      </w:r>
    </w:p>
    <w:p w14:paraId="42AEB489" w14:textId="77777777" w:rsidR="006A0BC1" w:rsidRPr="00DC27ED" w:rsidRDefault="006A0BC1" w:rsidP="0028349D">
      <w:r w:rsidRPr="00DC27ED">
        <w:t>Dave Rawlins (</w:t>
      </w:r>
      <w:r w:rsidR="00726C43">
        <w:fldChar w:fldCharType="begin"/>
      </w:r>
      <w:r w:rsidR="00726C43">
        <w:instrText xml:space="preserve"> HYPERLINK "mailto:rawlins@sci.utah.edu" </w:instrText>
      </w:r>
      <w:ins w:id="3" w:author="Gerard" w:date="2016-04-27T14:23:00Z"/>
      <w:r w:rsidR="00726C43">
        <w:fldChar w:fldCharType="separate"/>
      </w:r>
      <w:r w:rsidRPr="00DC27ED">
        <w:rPr>
          <w:rStyle w:val="Hyperlink"/>
        </w:rPr>
        <w:t>rawlins@sci.utah.edu</w:t>
      </w:r>
      <w:r w:rsidR="00726C43">
        <w:rPr>
          <w:rStyle w:val="Hyperlink"/>
        </w:rPr>
        <w:fldChar w:fldCharType="end"/>
      </w:r>
      <w:r w:rsidRPr="00DC27ED">
        <w:t>)</w:t>
      </w:r>
    </w:p>
    <w:p w14:paraId="4350B2CD" w14:textId="77777777" w:rsidR="006A0BC1" w:rsidRPr="00DC27ED" w:rsidRDefault="006A0BC1" w:rsidP="0028349D">
      <w:r w:rsidRPr="00DC27ED">
        <w:t>Dr. Jeffrey Weiss (</w:t>
      </w:r>
      <w:r w:rsidR="00726C43">
        <w:fldChar w:fldCharType="begin"/>
      </w:r>
      <w:r w:rsidR="00726C43">
        <w:instrText xml:space="preserve"> HYPERLINK "mailto:jeff.weiss@utah.edu" </w:instrText>
      </w:r>
      <w:ins w:id="4" w:author="Gerard" w:date="2016-04-27T14:23:00Z"/>
      <w:r w:rsidR="00726C43">
        <w:fldChar w:fldCharType="separate"/>
      </w:r>
      <w:r w:rsidRPr="00DC27ED">
        <w:rPr>
          <w:rStyle w:val="Hyperlink"/>
        </w:rPr>
        <w:t>jeff.weiss@utah.edu</w:t>
      </w:r>
      <w:r w:rsidR="00726C43">
        <w:rPr>
          <w:rStyle w:val="Hyperlink"/>
        </w:rPr>
        <w:fldChar w:fldCharType="end"/>
      </w:r>
      <w:r w:rsidRPr="00DC27ED">
        <w:t>)</w:t>
      </w:r>
    </w:p>
    <w:p w14:paraId="09E843CF" w14:textId="77777777" w:rsidR="006A0BC1" w:rsidRDefault="006A0BC1" w:rsidP="0028349D">
      <w:r>
        <w:t>Dr. Gerard Ateshian (</w:t>
      </w:r>
      <w:r w:rsidR="00726C43">
        <w:fldChar w:fldCharType="begin"/>
      </w:r>
      <w:r w:rsidR="00726C43">
        <w:instrText xml:space="preserve"> HYPERLINK "mailto:ateshian@columbia.edu" </w:instrText>
      </w:r>
      <w:ins w:id="5" w:author="Gerard" w:date="2016-04-27T14:23:00Z"/>
      <w:r w:rsidR="00726C43">
        <w:fldChar w:fldCharType="separate"/>
      </w:r>
      <w:r w:rsidRPr="005223D1">
        <w:rPr>
          <w:rStyle w:val="Hyperlink"/>
        </w:rPr>
        <w:t>ateshian@columbia.edu</w:t>
      </w:r>
      <w:r w:rsidR="00726C43">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726C43">
        <w:fldChar w:fldCharType="begin"/>
      </w:r>
      <w:r w:rsidR="00726C43">
        <w:instrText xml:space="preserve"> HYPERLINK "http://mrl.sci.utah.edu/" </w:instrText>
      </w:r>
      <w:ins w:id="6" w:author="Gerard" w:date="2016-04-27T14:23:00Z"/>
      <w:r w:rsidR="00726C43">
        <w:fldChar w:fldCharType="separate"/>
      </w:r>
      <w:r w:rsidRPr="006D7874">
        <w:rPr>
          <w:rStyle w:val="Hyperlink"/>
        </w:rPr>
        <w:t>http://mrl.sci.utah.edu</w:t>
      </w:r>
      <w:r w:rsidR="00726C43">
        <w:rPr>
          <w:rStyle w:val="Hyperlink"/>
        </w:rPr>
        <w:fldChar w:fldCharType="end"/>
      </w:r>
    </w:p>
    <w:p w14:paraId="17813EC9" w14:textId="21E65B51" w:rsidR="006A0BC1" w:rsidRPr="00C62631" w:rsidRDefault="006A0BC1" w:rsidP="0028349D">
      <w:r>
        <w:t xml:space="preserve">FEBio: </w:t>
      </w:r>
      <w:r w:rsidR="00726C43">
        <w:fldChar w:fldCharType="begin"/>
      </w:r>
      <w:r w:rsidR="00726C43">
        <w:instrText xml:space="preserve"> HYPERLINK "http://febio" </w:instrText>
      </w:r>
      <w:ins w:id="7" w:author="Gerard" w:date="2016-04-27T14:23:00Z"/>
      <w:r w:rsidR="00726C43">
        <w:fldChar w:fldCharType="separate"/>
      </w:r>
      <w:r w:rsidR="009C4FB8" w:rsidRPr="009C4FB8">
        <w:rPr>
          <w:rStyle w:val="Hyperlink"/>
        </w:rPr>
        <w:t>http://febio</w:t>
      </w:r>
      <w:r w:rsidR="00726C43">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r w:rsidR="00CA5DEE">
        <w:rPr>
          <w:noProof/>
        </w:rPr>
        <w:fldChar w:fldCharType="separate"/>
      </w:r>
      <w:r w:rsidR="00C17CE2">
        <w:rPr>
          <w:noProof/>
        </w:rPr>
        <w:t>1</w:t>
      </w:r>
      <w:r w:rsidR="00CA5DEE">
        <w:rPr>
          <w:noProof/>
        </w:rPr>
        <w:fldChar w:fldCharType="end"/>
      </w:r>
    </w:p>
    <w:p w14:paraId="5648A3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_Toc304219747 \h </w:instrText>
      </w:r>
      <w:r>
        <w:rPr>
          <w:noProof/>
        </w:rPr>
      </w:r>
      <w:r>
        <w:rPr>
          <w:noProof/>
        </w:rPr>
        <w:fldChar w:fldCharType="separate"/>
      </w:r>
      <w:r w:rsidR="00C17CE2">
        <w:rPr>
          <w:noProof/>
        </w:rPr>
        <w:t>1</w:t>
      </w:r>
      <w:r>
        <w:rPr>
          <w:noProof/>
        </w:rPr>
        <w:fldChar w:fldCharType="end"/>
      </w:r>
    </w:p>
    <w:p w14:paraId="3BA6BB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_Toc304219748 \h </w:instrText>
      </w:r>
      <w:r>
        <w:rPr>
          <w:noProof/>
        </w:rPr>
      </w:r>
      <w:r>
        <w:rPr>
          <w:noProof/>
        </w:rPr>
        <w:fldChar w:fldCharType="separate"/>
      </w:r>
      <w:r w:rsidR="00C17CE2">
        <w:rPr>
          <w:noProof/>
        </w:rPr>
        <w:t>2</w:t>
      </w:r>
      <w:r>
        <w:rPr>
          <w:noProof/>
        </w:rPr>
        <w:fldChar w:fldCharType="end"/>
      </w:r>
    </w:p>
    <w:p w14:paraId="06656C7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_Toc304219749 \h </w:instrText>
      </w:r>
      <w:r>
        <w:rPr>
          <w:noProof/>
        </w:rPr>
      </w:r>
      <w:r>
        <w:rPr>
          <w:noProof/>
        </w:rPr>
        <w:fldChar w:fldCharType="separate"/>
      </w:r>
      <w:r w:rsidR="00C17CE2">
        <w:rPr>
          <w:noProof/>
        </w:rPr>
        <w:t>3</w:t>
      </w:r>
      <w:r>
        <w:rPr>
          <w:noProof/>
        </w:rPr>
        <w:fldChar w:fldCharType="end"/>
      </w:r>
    </w:p>
    <w:p w14:paraId="7BFE6FF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r>
        <w:rPr>
          <w:noProof/>
        </w:rPr>
        <w:fldChar w:fldCharType="separate"/>
      </w:r>
      <w:r w:rsidR="00C17CE2">
        <w:rPr>
          <w:noProof/>
        </w:rPr>
        <w:t>5</w:t>
      </w:r>
      <w:r>
        <w:rPr>
          <w:noProof/>
        </w:rPr>
        <w:fldChar w:fldCharType="end"/>
      </w:r>
    </w:p>
    <w:p w14:paraId="6B1A17B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_Toc304219751 \h </w:instrText>
      </w:r>
      <w:r>
        <w:rPr>
          <w:noProof/>
        </w:rPr>
      </w:r>
      <w:r>
        <w:rPr>
          <w:noProof/>
        </w:rPr>
        <w:fldChar w:fldCharType="separate"/>
      </w:r>
      <w:r w:rsidR="00C17CE2">
        <w:rPr>
          <w:noProof/>
        </w:rPr>
        <w:t>5</w:t>
      </w:r>
      <w:r>
        <w:rPr>
          <w:noProof/>
        </w:rPr>
        <w:fldChar w:fldCharType="end"/>
      </w:r>
    </w:p>
    <w:p w14:paraId="630BCDB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r>
        <w:rPr>
          <w:noProof/>
        </w:rPr>
        <w:fldChar w:fldCharType="separate"/>
      </w:r>
      <w:r w:rsidR="00C17CE2">
        <w:rPr>
          <w:noProof/>
        </w:rPr>
        <w:t>5</w:t>
      </w:r>
      <w:r>
        <w:rPr>
          <w:noProof/>
        </w:rPr>
        <w:fldChar w:fldCharType="end"/>
      </w:r>
    </w:p>
    <w:p w14:paraId="56E005C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r>
        <w:rPr>
          <w:noProof/>
        </w:rPr>
        <w:fldChar w:fldCharType="separate"/>
      </w:r>
      <w:r w:rsidR="00C17CE2">
        <w:rPr>
          <w:noProof/>
        </w:rPr>
        <w:t>5</w:t>
      </w:r>
      <w:r>
        <w:rPr>
          <w:noProof/>
        </w:rPr>
        <w:fldChar w:fldCharType="end"/>
      </w:r>
    </w:p>
    <w:p w14:paraId="6B4984E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r>
        <w:rPr>
          <w:noProof/>
        </w:rPr>
        <w:fldChar w:fldCharType="separate"/>
      </w:r>
      <w:r w:rsidR="00C17CE2">
        <w:rPr>
          <w:noProof/>
        </w:rPr>
        <w:t>6</w:t>
      </w:r>
      <w:r>
        <w:rPr>
          <w:noProof/>
        </w:rPr>
        <w:fldChar w:fldCharType="end"/>
      </w:r>
    </w:p>
    <w:p w14:paraId="7E7C1F7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_Toc304219755 \h </w:instrText>
      </w:r>
      <w:r>
        <w:rPr>
          <w:noProof/>
        </w:rPr>
      </w:r>
      <w:r>
        <w:rPr>
          <w:noProof/>
        </w:rPr>
        <w:fldChar w:fldCharType="separate"/>
      </w:r>
      <w:r w:rsidR="00C17CE2">
        <w:rPr>
          <w:noProof/>
        </w:rPr>
        <w:t>6</w:t>
      </w:r>
      <w:r>
        <w:rPr>
          <w:noProof/>
        </w:rPr>
        <w:fldChar w:fldCharType="end"/>
      </w:r>
    </w:p>
    <w:p w14:paraId="7AD086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_Toc304219756 \h </w:instrText>
      </w:r>
      <w:r>
        <w:rPr>
          <w:noProof/>
        </w:rPr>
      </w:r>
      <w:r>
        <w:rPr>
          <w:noProof/>
        </w:rPr>
        <w:fldChar w:fldCharType="separate"/>
      </w:r>
      <w:r w:rsidR="00C17CE2">
        <w:rPr>
          <w:noProof/>
        </w:rPr>
        <w:t>6</w:t>
      </w:r>
      <w:r>
        <w:rPr>
          <w:noProof/>
        </w:rPr>
        <w:fldChar w:fldCharType="end"/>
      </w:r>
    </w:p>
    <w:p w14:paraId="2CD32D7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_Toc304219757 \h </w:instrText>
      </w:r>
      <w:r>
        <w:rPr>
          <w:noProof/>
        </w:rPr>
      </w:r>
      <w:r>
        <w:rPr>
          <w:noProof/>
        </w:rPr>
        <w:fldChar w:fldCharType="separate"/>
      </w:r>
      <w:r w:rsidR="00C17CE2">
        <w:rPr>
          <w:noProof/>
        </w:rPr>
        <w:t>9</w:t>
      </w:r>
      <w:r>
        <w:rPr>
          <w:noProof/>
        </w:rPr>
        <w:fldChar w:fldCharType="end"/>
      </w:r>
    </w:p>
    <w:p w14:paraId="3C8341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_Toc304219758 \h </w:instrText>
      </w:r>
      <w:r>
        <w:rPr>
          <w:noProof/>
        </w:rPr>
      </w:r>
      <w:r>
        <w:rPr>
          <w:noProof/>
        </w:rPr>
        <w:fldChar w:fldCharType="separate"/>
      </w:r>
      <w:r w:rsidR="00C17CE2">
        <w:rPr>
          <w:noProof/>
        </w:rPr>
        <w:t>10</w:t>
      </w:r>
      <w:r>
        <w:rPr>
          <w:noProof/>
        </w:rPr>
        <w:fldChar w:fldCharType="end"/>
      </w:r>
    </w:p>
    <w:p w14:paraId="1280826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_Toc304219759 \h </w:instrText>
      </w:r>
      <w:r>
        <w:rPr>
          <w:noProof/>
        </w:rPr>
      </w:r>
      <w:r>
        <w:rPr>
          <w:noProof/>
        </w:rPr>
        <w:fldChar w:fldCharType="separate"/>
      </w:r>
      <w:r w:rsidR="00C17CE2">
        <w:rPr>
          <w:noProof/>
        </w:rPr>
        <w:t>10</w:t>
      </w:r>
      <w:r>
        <w:rPr>
          <w:noProof/>
        </w:rPr>
        <w:fldChar w:fldCharType="end"/>
      </w:r>
    </w:p>
    <w:p w14:paraId="6717B24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_Toc304219760 \h </w:instrText>
      </w:r>
      <w:r>
        <w:rPr>
          <w:noProof/>
        </w:rPr>
      </w:r>
      <w:r>
        <w:rPr>
          <w:noProof/>
        </w:rPr>
        <w:fldChar w:fldCharType="separate"/>
      </w:r>
      <w:r w:rsidR="00C17CE2">
        <w:rPr>
          <w:noProof/>
        </w:rPr>
        <w:t>11</w:t>
      </w:r>
      <w:r>
        <w:rPr>
          <w:noProof/>
        </w:rPr>
        <w:fldChar w:fldCharType="end"/>
      </w:r>
    </w:p>
    <w:p w14:paraId="13207B6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_Toc304219761 \h </w:instrText>
      </w:r>
      <w:r>
        <w:rPr>
          <w:noProof/>
        </w:rPr>
      </w:r>
      <w:r>
        <w:rPr>
          <w:noProof/>
        </w:rPr>
        <w:fldChar w:fldCharType="separate"/>
      </w:r>
      <w:r w:rsidR="00C17CE2">
        <w:rPr>
          <w:noProof/>
        </w:rPr>
        <w:t>12</w:t>
      </w:r>
      <w:r>
        <w:rPr>
          <w:noProof/>
        </w:rPr>
        <w:fldChar w:fldCharType="end"/>
      </w:r>
    </w:p>
    <w:p w14:paraId="602C190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r>
        <w:rPr>
          <w:noProof/>
        </w:rPr>
        <w:fldChar w:fldCharType="separate"/>
      </w:r>
      <w:r w:rsidR="00C17CE2">
        <w:rPr>
          <w:noProof/>
        </w:rPr>
        <w:t>12</w:t>
      </w:r>
      <w:r>
        <w:rPr>
          <w:noProof/>
        </w:rPr>
        <w:fldChar w:fldCharType="end"/>
      </w:r>
    </w:p>
    <w:p w14:paraId="16C91B3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r>
        <w:rPr>
          <w:noProof/>
        </w:rPr>
        <w:fldChar w:fldCharType="separate"/>
      </w:r>
      <w:r w:rsidR="00C17CE2">
        <w:rPr>
          <w:noProof/>
        </w:rPr>
        <w:t>13</w:t>
      </w:r>
      <w:r>
        <w:rPr>
          <w:noProof/>
        </w:rPr>
        <w:fldChar w:fldCharType="end"/>
      </w:r>
    </w:p>
    <w:p w14:paraId="3C26594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r>
        <w:rPr>
          <w:noProof/>
        </w:rPr>
        <w:fldChar w:fldCharType="separate"/>
      </w:r>
      <w:r w:rsidR="00C17CE2">
        <w:rPr>
          <w:noProof/>
        </w:rPr>
        <w:t>13</w:t>
      </w:r>
      <w:r>
        <w:rPr>
          <w:noProof/>
        </w:rPr>
        <w:fldChar w:fldCharType="end"/>
      </w:r>
    </w:p>
    <w:p w14:paraId="263D12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r>
        <w:rPr>
          <w:noProof/>
        </w:rPr>
        <w:fldChar w:fldCharType="separate"/>
      </w:r>
      <w:r w:rsidR="00C17CE2">
        <w:rPr>
          <w:noProof/>
        </w:rPr>
        <w:t>13</w:t>
      </w:r>
      <w:r>
        <w:rPr>
          <w:noProof/>
        </w:rPr>
        <w:fldChar w:fldCharType="end"/>
      </w:r>
    </w:p>
    <w:p w14:paraId="0FF5DAB1"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r>
        <w:rPr>
          <w:noProof/>
        </w:rPr>
        <w:fldChar w:fldCharType="separate"/>
      </w:r>
      <w:r w:rsidR="00C17CE2">
        <w:rPr>
          <w:noProof/>
        </w:rPr>
        <w:t>14</w:t>
      </w:r>
      <w:r>
        <w:rPr>
          <w:noProof/>
        </w:rPr>
        <w:fldChar w:fldCharType="end"/>
      </w:r>
    </w:p>
    <w:p w14:paraId="65D3838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_Toc304219767 \h </w:instrText>
      </w:r>
      <w:r>
        <w:rPr>
          <w:noProof/>
        </w:rPr>
      </w:r>
      <w:r>
        <w:rPr>
          <w:noProof/>
        </w:rPr>
        <w:fldChar w:fldCharType="separate"/>
      </w:r>
      <w:r w:rsidR="00C17CE2">
        <w:rPr>
          <w:noProof/>
        </w:rPr>
        <w:t>15</w:t>
      </w:r>
      <w:r>
        <w:rPr>
          <w:noProof/>
        </w:rPr>
        <w:fldChar w:fldCharType="end"/>
      </w:r>
    </w:p>
    <w:p w14:paraId="7E69B9F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_Toc304219768 \h </w:instrText>
      </w:r>
      <w:r>
        <w:rPr>
          <w:noProof/>
        </w:rPr>
      </w:r>
      <w:r>
        <w:rPr>
          <w:noProof/>
        </w:rPr>
        <w:fldChar w:fldCharType="separate"/>
      </w:r>
      <w:r w:rsidR="00C17CE2">
        <w:rPr>
          <w:noProof/>
        </w:rPr>
        <w:t>15</w:t>
      </w:r>
      <w:r>
        <w:rPr>
          <w:noProof/>
        </w:rPr>
        <w:fldChar w:fldCharType="end"/>
      </w:r>
    </w:p>
    <w:p w14:paraId="3910367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_Toc304219769 \h </w:instrText>
      </w:r>
      <w:r>
        <w:rPr>
          <w:noProof/>
        </w:rPr>
      </w:r>
      <w:r>
        <w:rPr>
          <w:noProof/>
        </w:rPr>
        <w:fldChar w:fldCharType="separate"/>
      </w:r>
      <w:r w:rsidR="00C17CE2">
        <w:rPr>
          <w:noProof/>
        </w:rPr>
        <w:t>16</w:t>
      </w:r>
      <w:r>
        <w:rPr>
          <w:noProof/>
        </w:rPr>
        <w:fldChar w:fldCharType="end"/>
      </w:r>
    </w:p>
    <w:p w14:paraId="3E061E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r>
        <w:rPr>
          <w:noProof/>
        </w:rPr>
        <w:fldChar w:fldCharType="separate"/>
      </w:r>
      <w:r w:rsidR="00C17CE2">
        <w:rPr>
          <w:noProof/>
        </w:rPr>
        <w:t>16</w:t>
      </w:r>
      <w:r>
        <w:rPr>
          <w:noProof/>
        </w:rPr>
        <w:fldChar w:fldCharType="end"/>
      </w:r>
    </w:p>
    <w:p w14:paraId="0BDCCCE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r>
        <w:rPr>
          <w:noProof/>
        </w:rPr>
        <w:fldChar w:fldCharType="separate"/>
      </w:r>
      <w:r w:rsidR="00C17CE2">
        <w:rPr>
          <w:noProof/>
        </w:rPr>
        <w:t>17</w:t>
      </w:r>
      <w:r>
        <w:rPr>
          <w:noProof/>
        </w:rPr>
        <w:fldChar w:fldCharType="end"/>
      </w:r>
    </w:p>
    <w:p w14:paraId="30AC8D5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_Toc304219772 \h </w:instrText>
      </w:r>
      <w:r>
        <w:rPr>
          <w:noProof/>
        </w:rPr>
      </w:r>
      <w:r>
        <w:rPr>
          <w:noProof/>
        </w:rPr>
        <w:fldChar w:fldCharType="separate"/>
      </w:r>
      <w:r w:rsidR="00C17CE2">
        <w:rPr>
          <w:noProof/>
        </w:rPr>
        <w:t>18</w:t>
      </w:r>
      <w:r>
        <w:rPr>
          <w:noProof/>
        </w:rPr>
        <w:fldChar w:fldCharType="end"/>
      </w:r>
    </w:p>
    <w:p w14:paraId="66B7D00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_Toc304219773 \h </w:instrText>
      </w:r>
      <w:r>
        <w:rPr>
          <w:noProof/>
        </w:rPr>
      </w:r>
      <w:r>
        <w:rPr>
          <w:noProof/>
        </w:rPr>
        <w:fldChar w:fldCharType="separate"/>
      </w:r>
      <w:r w:rsidR="00C17CE2">
        <w:rPr>
          <w:noProof/>
        </w:rPr>
        <w:t>19</w:t>
      </w:r>
      <w:r>
        <w:rPr>
          <w:noProof/>
        </w:rPr>
        <w:fldChar w:fldCharType="end"/>
      </w:r>
    </w:p>
    <w:p w14:paraId="34B53D1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r>
        <w:rPr>
          <w:noProof/>
        </w:rPr>
        <w:fldChar w:fldCharType="separate"/>
      </w:r>
      <w:r w:rsidR="00C17CE2">
        <w:rPr>
          <w:noProof/>
        </w:rPr>
        <w:t>19</w:t>
      </w:r>
      <w:r>
        <w:rPr>
          <w:noProof/>
        </w:rPr>
        <w:fldChar w:fldCharType="end"/>
      </w:r>
    </w:p>
    <w:p w14:paraId="27F5884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r>
        <w:rPr>
          <w:noProof/>
        </w:rPr>
        <w:fldChar w:fldCharType="separate"/>
      </w:r>
      <w:r w:rsidR="00C17CE2">
        <w:rPr>
          <w:noProof/>
        </w:rPr>
        <w:t>26</w:t>
      </w:r>
      <w:r>
        <w:rPr>
          <w:noProof/>
        </w:rPr>
        <w:fldChar w:fldCharType="end"/>
      </w:r>
    </w:p>
    <w:p w14:paraId="117ACFD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r>
        <w:rPr>
          <w:noProof/>
        </w:rPr>
        <w:fldChar w:fldCharType="separate"/>
      </w:r>
      <w:r w:rsidR="00C17CE2">
        <w:rPr>
          <w:noProof/>
        </w:rPr>
        <w:t>26</w:t>
      </w:r>
      <w:r>
        <w:rPr>
          <w:noProof/>
        </w:rPr>
        <w:fldChar w:fldCharType="end"/>
      </w:r>
    </w:p>
    <w:p w14:paraId="2F84F5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r>
        <w:rPr>
          <w:noProof/>
        </w:rPr>
        <w:fldChar w:fldCharType="separate"/>
      </w:r>
      <w:r w:rsidR="00C17CE2">
        <w:rPr>
          <w:noProof/>
        </w:rPr>
        <w:t>26</w:t>
      </w:r>
      <w:r>
        <w:rPr>
          <w:noProof/>
        </w:rPr>
        <w:fldChar w:fldCharType="end"/>
      </w:r>
    </w:p>
    <w:p w14:paraId="1AC1794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_Toc304219778 \h </w:instrText>
      </w:r>
      <w:r>
        <w:rPr>
          <w:noProof/>
        </w:rPr>
      </w:r>
      <w:r>
        <w:rPr>
          <w:noProof/>
        </w:rPr>
        <w:fldChar w:fldCharType="separate"/>
      </w:r>
      <w:r w:rsidR="00C17CE2">
        <w:rPr>
          <w:noProof/>
        </w:rPr>
        <w:t>27</w:t>
      </w:r>
      <w:r>
        <w:rPr>
          <w:noProof/>
        </w:rPr>
        <w:fldChar w:fldCharType="end"/>
      </w:r>
    </w:p>
    <w:p w14:paraId="0B56A19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r>
        <w:rPr>
          <w:noProof/>
        </w:rPr>
        <w:fldChar w:fldCharType="separate"/>
      </w:r>
      <w:r w:rsidR="00C17CE2">
        <w:rPr>
          <w:noProof/>
        </w:rPr>
        <w:t>27</w:t>
      </w:r>
      <w:r>
        <w:rPr>
          <w:noProof/>
        </w:rPr>
        <w:fldChar w:fldCharType="end"/>
      </w:r>
    </w:p>
    <w:p w14:paraId="1582D1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r>
        <w:rPr>
          <w:noProof/>
        </w:rPr>
        <w:fldChar w:fldCharType="separate"/>
      </w:r>
      <w:r w:rsidR="00C17CE2">
        <w:rPr>
          <w:noProof/>
        </w:rPr>
        <w:t>27</w:t>
      </w:r>
      <w:r>
        <w:rPr>
          <w:noProof/>
        </w:rPr>
        <w:fldChar w:fldCharType="end"/>
      </w:r>
    </w:p>
    <w:p w14:paraId="56A9818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r>
        <w:rPr>
          <w:noProof/>
        </w:rPr>
        <w:fldChar w:fldCharType="separate"/>
      </w:r>
      <w:r w:rsidR="00C17CE2">
        <w:rPr>
          <w:noProof/>
        </w:rPr>
        <w:t>28</w:t>
      </w:r>
      <w:r>
        <w:rPr>
          <w:noProof/>
        </w:rPr>
        <w:fldChar w:fldCharType="end"/>
      </w:r>
    </w:p>
    <w:p w14:paraId="3FDA77E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_Toc304219782 \h </w:instrText>
      </w:r>
      <w:r>
        <w:rPr>
          <w:noProof/>
        </w:rPr>
      </w:r>
      <w:r>
        <w:rPr>
          <w:noProof/>
        </w:rPr>
        <w:fldChar w:fldCharType="separate"/>
      </w:r>
      <w:r w:rsidR="00C17CE2">
        <w:rPr>
          <w:noProof/>
        </w:rPr>
        <w:t>29</w:t>
      </w:r>
      <w:r>
        <w:rPr>
          <w:noProof/>
        </w:rPr>
        <w:fldChar w:fldCharType="end"/>
      </w:r>
    </w:p>
    <w:p w14:paraId="3B368F5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_Toc304219783 \h </w:instrText>
      </w:r>
      <w:r>
        <w:rPr>
          <w:noProof/>
        </w:rPr>
      </w:r>
      <w:r>
        <w:rPr>
          <w:noProof/>
        </w:rPr>
        <w:fldChar w:fldCharType="separate"/>
      </w:r>
      <w:r w:rsidR="00C17CE2">
        <w:rPr>
          <w:noProof/>
        </w:rPr>
        <w:t>30</w:t>
      </w:r>
      <w:r>
        <w:rPr>
          <w:noProof/>
        </w:rPr>
        <w:fldChar w:fldCharType="end"/>
      </w:r>
    </w:p>
    <w:p w14:paraId="3724EB5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r>
        <w:rPr>
          <w:noProof/>
        </w:rPr>
        <w:fldChar w:fldCharType="separate"/>
      </w:r>
      <w:r w:rsidR="00C17CE2">
        <w:rPr>
          <w:noProof/>
        </w:rPr>
        <w:t>30</w:t>
      </w:r>
      <w:r>
        <w:rPr>
          <w:noProof/>
        </w:rPr>
        <w:fldChar w:fldCharType="end"/>
      </w:r>
    </w:p>
    <w:p w14:paraId="1E647A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r>
        <w:rPr>
          <w:noProof/>
        </w:rPr>
        <w:fldChar w:fldCharType="separate"/>
      </w:r>
      <w:r w:rsidR="00C17CE2">
        <w:rPr>
          <w:noProof/>
        </w:rPr>
        <w:t>31</w:t>
      </w:r>
      <w:r>
        <w:rPr>
          <w:noProof/>
        </w:rPr>
        <w:fldChar w:fldCharType="end"/>
      </w:r>
    </w:p>
    <w:p w14:paraId="0FCC197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_Toc304219786 \h </w:instrText>
      </w:r>
      <w:r>
        <w:rPr>
          <w:noProof/>
        </w:rPr>
      </w:r>
      <w:r>
        <w:rPr>
          <w:noProof/>
        </w:rPr>
        <w:fldChar w:fldCharType="separate"/>
      </w:r>
      <w:r w:rsidR="00C17CE2">
        <w:rPr>
          <w:noProof/>
        </w:rPr>
        <w:t>31</w:t>
      </w:r>
      <w:r>
        <w:rPr>
          <w:noProof/>
        </w:rPr>
        <w:fldChar w:fldCharType="end"/>
      </w:r>
    </w:p>
    <w:p w14:paraId="23FA5F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_Toc304219787 \h </w:instrText>
      </w:r>
      <w:r>
        <w:rPr>
          <w:noProof/>
        </w:rPr>
      </w:r>
      <w:r>
        <w:rPr>
          <w:noProof/>
        </w:rPr>
        <w:fldChar w:fldCharType="separate"/>
      </w:r>
      <w:r w:rsidR="00C17CE2">
        <w:rPr>
          <w:noProof/>
        </w:rPr>
        <w:t>32</w:t>
      </w:r>
      <w:r>
        <w:rPr>
          <w:noProof/>
        </w:rPr>
        <w:fldChar w:fldCharType="end"/>
      </w:r>
    </w:p>
    <w:p w14:paraId="57304BD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_Toc304219788 \h </w:instrText>
      </w:r>
      <w:r>
        <w:rPr>
          <w:noProof/>
        </w:rPr>
      </w:r>
      <w:r>
        <w:rPr>
          <w:noProof/>
        </w:rPr>
        <w:fldChar w:fldCharType="separate"/>
      </w:r>
      <w:r w:rsidR="00C17CE2">
        <w:rPr>
          <w:noProof/>
        </w:rPr>
        <w:t>32</w:t>
      </w:r>
      <w:r>
        <w:rPr>
          <w:noProof/>
        </w:rPr>
        <w:fldChar w:fldCharType="end"/>
      </w:r>
    </w:p>
    <w:p w14:paraId="72DB142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r>
        <w:rPr>
          <w:noProof/>
        </w:rPr>
        <w:fldChar w:fldCharType="separate"/>
      </w:r>
      <w:r w:rsidR="00C17CE2">
        <w:rPr>
          <w:noProof/>
        </w:rPr>
        <w:t>33</w:t>
      </w:r>
      <w:r>
        <w:rPr>
          <w:noProof/>
        </w:rPr>
        <w:fldChar w:fldCharType="end"/>
      </w:r>
    </w:p>
    <w:p w14:paraId="59A034B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r>
        <w:rPr>
          <w:noProof/>
        </w:rPr>
        <w:fldChar w:fldCharType="separate"/>
      </w:r>
      <w:r w:rsidR="00C17CE2">
        <w:rPr>
          <w:noProof/>
        </w:rPr>
        <w:t>34</w:t>
      </w:r>
      <w:r>
        <w:rPr>
          <w:noProof/>
        </w:rPr>
        <w:fldChar w:fldCharType="end"/>
      </w:r>
    </w:p>
    <w:p w14:paraId="72124A2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r>
        <w:rPr>
          <w:noProof/>
        </w:rPr>
        <w:fldChar w:fldCharType="separate"/>
      </w:r>
      <w:r w:rsidR="00C17CE2">
        <w:rPr>
          <w:noProof/>
        </w:rPr>
        <w:t>34</w:t>
      </w:r>
      <w:r>
        <w:rPr>
          <w:noProof/>
        </w:rPr>
        <w:fldChar w:fldCharType="end"/>
      </w:r>
    </w:p>
    <w:p w14:paraId="42B2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r>
        <w:rPr>
          <w:noProof/>
        </w:rPr>
        <w:fldChar w:fldCharType="separate"/>
      </w:r>
      <w:r w:rsidR="00C17CE2">
        <w:rPr>
          <w:noProof/>
        </w:rPr>
        <w:t>35</w:t>
      </w:r>
      <w:r>
        <w:rPr>
          <w:noProof/>
        </w:rPr>
        <w:fldChar w:fldCharType="end"/>
      </w:r>
    </w:p>
    <w:p w14:paraId="6357B8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_Toc304219793 \h </w:instrText>
      </w:r>
      <w:r>
        <w:rPr>
          <w:noProof/>
        </w:rPr>
      </w:r>
      <w:r>
        <w:rPr>
          <w:noProof/>
        </w:rPr>
        <w:fldChar w:fldCharType="separate"/>
      </w:r>
      <w:r w:rsidR="00C17CE2">
        <w:rPr>
          <w:noProof/>
        </w:rPr>
        <w:t>36</w:t>
      </w:r>
      <w:r>
        <w:rPr>
          <w:noProof/>
        </w:rPr>
        <w:fldChar w:fldCharType="end"/>
      </w:r>
    </w:p>
    <w:p w14:paraId="374F80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r>
        <w:rPr>
          <w:noProof/>
        </w:rPr>
        <w:fldChar w:fldCharType="separate"/>
      </w:r>
      <w:r w:rsidR="00C17CE2">
        <w:rPr>
          <w:noProof/>
        </w:rPr>
        <w:t>36</w:t>
      </w:r>
      <w:r>
        <w:rPr>
          <w:noProof/>
        </w:rPr>
        <w:fldChar w:fldCharType="end"/>
      </w:r>
    </w:p>
    <w:p w14:paraId="7FF88D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r>
        <w:rPr>
          <w:noProof/>
        </w:rPr>
        <w:fldChar w:fldCharType="separate"/>
      </w:r>
      <w:r w:rsidR="00C17CE2">
        <w:rPr>
          <w:noProof/>
        </w:rPr>
        <w:t>36</w:t>
      </w:r>
      <w:r>
        <w:rPr>
          <w:noProof/>
        </w:rPr>
        <w:fldChar w:fldCharType="end"/>
      </w:r>
    </w:p>
    <w:p w14:paraId="7D55034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r>
        <w:rPr>
          <w:noProof/>
        </w:rPr>
        <w:fldChar w:fldCharType="separate"/>
      </w:r>
      <w:r w:rsidR="00C17CE2">
        <w:rPr>
          <w:noProof/>
        </w:rPr>
        <w:t>36</w:t>
      </w:r>
      <w:r>
        <w:rPr>
          <w:noProof/>
        </w:rPr>
        <w:fldChar w:fldCharType="end"/>
      </w:r>
    </w:p>
    <w:p w14:paraId="416AAAD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_Toc304219797 \h </w:instrText>
      </w:r>
      <w:r>
        <w:rPr>
          <w:noProof/>
        </w:rPr>
      </w:r>
      <w:r>
        <w:rPr>
          <w:noProof/>
        </w:rPr>
        <w:fldChar w:fldCharType="separate"/>
      </w:r>
      <w:r w:rsidR="00C17CE2">
        <w:rPr>
          <w:noProof/>
        </w:rPr>
        <w:t>37</w:t>
      </w:r>
      <w:r>
        <w:rPr>
          <w:noProof/>
        </w:rPr>
        <w:fldChar w:fldCharType="end"/>
      </w:r>
    </w:p>
    <w:p w14:paraId="3429701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r>
        <w:rPr>
          <w:noProof/>
        </w:rPr>
        <w:fldChar w:fldCharType="separate"/>
      </w:r>
      <w:r w:rsidR="00C17CE2">
        <w:rPr>
          <w:noProof/>
        </w:rPr>
        <w:t>37</w:t>
      </w:r>
      <w:r>
        <w:rPr>
          <w:noProof/>
        </w:rPr>
        <w:fldChar w:fldCharType="end"/>
      </w:r>
    </w:p>
    <w:p w14:paraId="34BE2F1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r>
        <w:rPr>
          <w:noProof/>
        </w:rPr>
        <w:fldChar w:fldCharType="separate"/>
      </w:r>
      <w:r w:rsidR="00C17CE2">
        <w:rPr>
          <w:noProof/>
        </w:rPr>
        <w:t>38</w:t>
      </w:r>
      <w:r>
        <w:rPr>
          <w:noProof/>
        </w:rPr>
        <w:fldChar w:fldCharType="end"/>
      </w:r>
    </w:p>
    <w:p w14:paraId="7F20A4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_Toc304219800 \h </w:instrText>
      </w:r>
      <w:r>
        <w:rPr>
          <w:noProof/>
        </w:rPr>
      </w:r>
      <w:r>
        <w:rPr>
          <w:noProof/>
        </w:rPr>
        <w:fldChar w:fldCharType="separate"/>
      </w:r>
      <w:r w:rsidR="00C17CE2">
        <w:rPr>
          <w:noProof/>
        </w:rPr>
        <w:t>39</w:t>
      </w:r>
      <w:r>
        <w:rPr>
          <w:noProof/>
        </w:rPr>
        <w:fldChar w:fldCharType="end"/>
      </w:r>
    </w:p>
    <w:p w14:paraId="224155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r>
        <w:rPr>
          <w:noProof/>
        </w:rPr>
        <w:fldChar w:fldCharType="separate"/>
      </w:r>
      <w:r w:rsidR="00C17CE2">
        <w:rPr>
          <w:noProof/>
        </w:rPr>
        <w:t>39</w:t>
      </w:r>
      <w:r>
        <w:rPr>
          <w:noProof/>
        </w:rPr>
        <w:fldChar w:fldCharType="end"/>
      </w:r>
    </w:p>
    <w:p w14:paraId="3F88F2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r>
        <w:rPr>
          <w:noProof/>
        </w:rPr>
        <w:fldChar w:fldCharType="separate"/>
      </w:r>
      <w:r w:rsidR="00C17CE2">
        <w:rPr>
          <w:noProof/>
        </w:rPr>
        <w:t>39</w:t>
      </w:r>
      <w:r>
        <w:rPr>
          <w:noProof/>
        </w:rPr>
        <w:fldChar w:fldCharType="end"/>
      </w:r>
    </w:p>
    <w:p w14:paraId="03C28D1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_Toc304219803 \h </w:instrText>
      </w:r>
      <w:r>
        <w:rPr>
          <w:noProof/>
        </w:rPr>
      </w:r>
      <w:r>
        <w:rPr>
          <w:noProof/>
        </w:rPr>
        <w:fldChar w:fldCharType="separate"/>
      </w:r>
      <w:r w:rsidR="00C17CE2">
        <w:rPr>
          <w:noProof/>
        </w:rPr>
        <w:t>40</w:t>
      </w:r>
      <w:r>
        <w:rPr>
          <w:noProof/>
        </w:rPr>
        <w:fldChar w:fldCharType="end"/>
      </w:r>
    </w:p>
    <w:p w14:paraId="59AA9CC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_Toc304219804 \h </w:instrText>
      </w:r>
      <w:r>
        <w:rPr>
          <w:noProof/>
        </w:rPr>
      </w:r>
      <w:r>
        <w:rPr>
          <w:noProof/>
        </w:rPr>
        <w:fldChar w:fldCharType="separate"/>
      </w:r>
      <w:r w:rsidR="00C17CE2">
        <w:rPr>
          <w:noProof/>
        </w:rPr>
        <w:t>40</w:t>
      </w:r>
      <w:r>
        <w:rPr>
          <w:noProof/>
        </w:rPr>
        <w:fldChar w:fldCharType="end"/>
      </w:r>
    </w:p>
    <w:p w14:paraId="014CF2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_Toc304219805 \h </w:instrText>
      </w:r>
      <w:r>
        <w:rPr>
          <w:noProof/>
        </w:rPr>
      </w:r>
      <w:r>
        <w:rPr>
          <w:noProof/>
        </w:rPr>
        <w:fldChar w:fldCharType="separate"/>
      </w:r>
      <w:r w:rsidR="00C17CE2">
        <w:rPr>
          <w:noProof/>
        </w:rPr>
        <w:t>41</w:t>
      </w:r>
      <w:r>
        <w:rPr>
          <w:noProof/>
        </w:rPr>
        <w:fldChar w:fldCharType="end"/>
      </w:r>
    </w:p>
    <w:p w14:paraId="7FECF24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_Toc304219806 \h </w:instrText>
      </w:r>
      <w:r>
        <w:rPr>
          <w:noProof/>
        </w:rPr>
      </w:r>
      <w:r>
        <w:rPr>
          <w:noProof/>
        </w:rPr>
        <w:fldChar w:fldCharType="separate"/>
      </w:r>
      <w:r w:rsidR="00C17CE2">
        <w:rPr>
          <w:noProof/>
        </w:rPr>
        <w:t>42</w:t>
      </w:r>
      <w:r>
        <w:rPr>
          <w:noProof/>
        </w:rPr>
        <w:fldChar w:fldCharType="end"/>
      </w:r>
    </w:p>
    <w:p w14:paraId="40181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_Toc304219807 \h </w:instrText>
      </w:r>
      <w:r>
        <w:rPr>
          <w:noProof/>
        </w:rPr>
      </w:r>
      <w:r>
        <w:rPr>
          <w:noProof/>
        </w:rPr>
        <w:fldChar w:fldCharType="separate"/>
      </w:r>
      <w:r w:rsidR="00C17CE2">
        <w:rPr>
          <w:noProof/>
        </w:rPr>
        <w:t>44</w:t>
      </w:r>
      <w:r>
        <w:rPr>
          <w:noProof/>
        </w:rPr>
        <w:fldChar w:fldCharType="end"/>
      </w:r>
    </w:p>
    <w:p w14:paraId="76418B6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_Toc304219808 \h </w:instrText>
      </w:r>
      <w:r>
        <w:rPr>
          <w:noProof/>
        </w:rPr>
      </w:r>
      <w:r>
        <w:rPr>
          <w:noProof/>
        </w:rPr>
        <w:fldChar w:fldCharType="separate"/>
      </w:r>
      <w:r w:rsidR="00C17CE2">
        <w:rPr>
          <w:noProof/>
        </w:rPr>
        <w:t>44</w:t>
      </w:r>
      <w:r>
        <w:rPr>
          <w:noProof/>
        </w:rPr>
        <w:fldChar w:fldCharType="end"/>
      </w:r>
    </w:p>
    <w:p w14:paraId="4B8EF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_Toc304219809 \h </w:instrText>
      </w:r>
      <w:r>
        <w:rPr>
          <w:noProof/>
        </w:rPr>
      </w:r>
      <w:r>
        <w:rPr>
          <w:noProof/>
        </w:rPr>
        <w:fldChar w:fldCharType="separate"/>
      </w:r>
      <w:r w:rsidR="00C17CE2">
        <w:rPr>
          <w:noProof/>
        </w:rPr>
        <w:t>45</w:t>
      </w:r>
      <w:r>
        <w:rPr>
          <w:noProof/>
        </w:rPr>
        <w:fldChar w:fldCharType="end"/>
      </w:r>
    </w:p>
    <w:p w14:paraId="45B0FE5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r>
        <w:rPr>
          <w:noProof/>
        </w:rPr>
        <w:fldChar w:fldCharType="separate"/>
      </w:r>
      <w:r w:rsidR="00C17CE2">
        <w:rPr>
          <w:noProof/>
        </w:rPr>
        <w:t>45</w:t>
      </w:r>
      <w:r>
        <w:rPr>
          <w:noProof/>
        </w:rPr>
        <w:fldChar w:fldCharType="end"/>
      </w:r>
    </w:p>
    <w:p w14:paraId="321930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_Toc304219811 \h </w:instrText>
      </w:r>
      <w:r>
        <w:rPr>
          <w:noProof/>
        </w:rPr>
      </w:r>
      <w:r>
        <w:rPr>
          <w:noProof/>
        </w:rPr>
        <w:fldChar w:fldCharType="separate"/>
      </w:r>
      <w:r w:rsidR="00C17CE2">
        <w:rPr>
          <w:noProof/>
        </w:rPr>
        <w:t>45</w:t>
      </w:r>
      <w:r>
        <w:rPr>
          <w:noProof/>
        </w:rPr>
        <w:fldChar w:fldCharType="end"/>
      </w:r>
    </w:p>
    <w:p w14:paraId="0B539A9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_Toc304219812 \h </w:instrText>
      </w:r>
      <w:r>
        <w:rPr>
          <w:noProof/>
        </w:rPr>
      </w:r>
      <w:r>
        <w:rPr>
          <w:noProof/>
        </w:rPr>
        <w:fldChar w:fldCharType="separate"/>
      </w:r>
      <w:r w:rsidR="00C17CE2">
        <w:rPr>
          <w:noProof/>
        </w:rPr>
        <w:t>45</w:t>
      </w:r>
      <w:r>
        <w:rPr>
          <w:noProof/>
        </w:rPr>
        <w:fldChar w:fldCharType="end"/>
      </w:r>
    </w:p>
    <w:p w14:paraId="215F4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_Toc304219813 \h </w:instrText>
      </w:r>
      <w:r>
        <w:rPr>
          <w:noProof/>
        </w:rPr>
      </w:r>
      <w:r>
        <w:rPr>
          <w:noProof/>
        </w:rPr>
        <w:fldChar w:fldCharType="separate"/>
      </w:r>
      <w:r w:rsidR="00C17CE2">
        <w:rPr>
          <w:noProof/>
        </w:rPr>
        <w:t>46</w:t>
      </w:r>
      <w:r>
        <w:rPr>
          <w:noProof/>
        </w:rPr>
        <w:fldChar w:fldCharType="end"/>
      </w:r>
    </w:p>
    <w:p w14:paraId="5EA827D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_Toc304219814 \h </w:instrText>
      </w:r>
      <w:r>
        <w:rPr>
          <w:noProof/>
        </w:rPr>
      </w:r>
      <w:r>
        <w:rPr>
          <w:noProof/>
        </w:rPr>
        <w:fldChar w:fldCharType="separate"/>
      </w:r>
      <w:r w:rsidR="00C17CE2">
        <w:rPr>
          <w:noProof/>
        </w:rPr>
        <w:t>46</w:t>
      </w:r>
      <w:r>
        <w:rPr>
          <w:noProof/>
        </w:rPr>
        <w:fldChar w:fldCharType="end"/>
      </w:r>
    </w:p>
    <w:p w14:paraId="740C5F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_Toc304219815 \h </w:instrText>
      </w:r>
      <w:r>
        <w:rPr>
          <w:noProof/>
        </w:rPr>
      </w:r>
      <w:r>
        <w:rPr>
          <w:noProof/>
        </w:rPr>
        <w:fldChar w:fldCharType="separate"/>
      </w:r>
      <w:r w:rsidR="00C17CE2">
        <w:rPr>
          <w:noProof/>
        </w:rPr>
        <w:t>47</w:t>
      </w:r>
      <w:r>
        <w:rPr>
          <w:noProof/>
        </w:rPr>
        <w:fldChar w:fldCharType="end"/>
      </w:r>
    </w:p>
    <w:p w14:paraId="19B4000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r>
        <w:rPr>
          <w:noProof/>
        </w:rPr>
        <w:fldChar w:fldCharType="separate"/>
      </w:r>
      <w:r w:rsidR="00C17CE2">
        <w:rPr>
          <w:noProof/>
        </w:rPr>
        <w:t>47</w:t>
      </w:r>
      <w:r>
        <w:rPr>
          <w:noProof/>
        </w:rPr>
        <w:fldChar w:fldCharType="end"/>
      </w:r>
    </w:p>
    <w:p w14:paraId="2970F2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r>
        <w:rPr>
          <w:noProof/>
        </w:rPr>
        <w:fldChar w:fldCharType="separate"/>
      </w:r>
      <w:r w:rsidR="00C17CE2">
        <w:rPr>
          <w:noProof/>
        </w:rPr>
        <w:t>52</w:t>
      </w:r>
      <w:r>
        <w:rPr>
          <w:noProof/>
        </w:rPr>
        <w:fldChar w:fldCharType="end"/>
      </w:r>
    </w:p>
    <w:p w14:paraId="6D0AF49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r>
        <w:rPr>
          <w:noProof/>
        </w:rPr>
        <w:fldChar w:fldCharType="separate"/>
      </w:r>
      <w:r w:rsidR="00C17CE2">
        <w:rPr>
          <w:noProof/>
        </w:rPr>
        <w:t>53</w:t>
      </w:r>
      <w:r>
        <w:rPr>
          <w:noProof/>
        </w:rPr>
        <w:fldChar w:fldCharType="end"/>
      </w:r>
    </w:p>
    <w:p w14:paraId="58572A0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r>
        <w:rPr>
          <w:noProof/>
        </w:rPr>
        <w:fldChar w:fldCharType="separate"/>
      </w:r>
      <w:r w:rsidR="00C17CE2">
        <w:rPr>
          <w:noProof/>
        </w:rPr>
        <w:t>54</w:t>
      </w:r>
      <w:r>
        <w:rPr>
          <w:noProof/>
        </w:rPr>
        <w:fldChar w:fldCharType="end"/>
      </w:r>
    </w:p>
    <w:p w14:paraId="22F496F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r>
        <w:rPr>
          <w:noProof/>
        </w:rPr>
        <w:fldChar w:fldCharType="separate"/>
      </w:r>
      <w:r w:rsidR="00C17CE2">
        <w:rPr>
          <w:noProof/>
        </w:rPr>
        <w:t>55</w:t>
      </w:r>
      <w:r>
        <w:rPr>
          <w:noProof/>
        </w:rPr>
        <w:fldChar w:fldCharType="end"/>
      </w:r>
    </w:p>
    <w:p w14:paraId="1C50CA6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r>
        <w:rPr>
          <w:noProof/>
        </w:rPr>
        <w:fldChar w:fldCharType="separate"/>
      </w:r>
      <w:r w:rsidR="00C17CE2">
        <w:rPr>
          <w:noProof/>
        </w:rPr>
        <w:t>55</w:t>
      </w:r>
      <w:r>
        <w:rPr>
          <w:noProof/>
        </w:rPr>
        <w:fldChar w:fldCharType="end"/>
      </w:r>
    </w:p>
    <w:p w14:paraId="627122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r>
        <w:rPr>
          <w:noProof/>
        </w:rPr>
        <w:fldChar w:fldCharType="separate"/>
      </w:r>
      <w:r w:rsidR="00C17CE2">
        <w:rPr>
          <w:noProof/>
        </w:rPr>
        <w:t>56</w:t>
      </w:r>
      <w:r>
        <w:rPr>
          <w:noProof/>
        </w:rPr>
        <w:fldChar w:fldCharType="end"/>
      </w:r>
    </w:p>
    <w:p w14:paraId="294300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r>
        <w:rPr>
          <w:noProof/>
        </w:rPr>
        <w:fldChar w:fldCharType="separate"/>
      </w:r>
      <w:r w:rsidR="00C17CE2">
        <w:rPr>
          <w:noProof/>
        </w:rPr>
        <w:t>56</w:t>
      </w:r>
      <w:r>
        <w:rPr>
          <w:noProof/>
        </w:rPr>
        <w:fldChar w:fldCharType="end"/>
      </w:r>
    </w:p>
    <w:p w14:paraId="0A82715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r>
        <w:rPr>
          <w:noProof/>
        </w:rPr>
        <w:fldChar w:fldCharType="separate"/>
      </w:r>
      <w:r w:rsidR="00C17CE2">
        <w:rPr>
          <w:noProof/>
        </w:rPr>
        <w:t>57</w:t>
      </w:r>
      <w:r>
        <w:rPr>
          <w:noProof/>
        </w:rPr>
        <w:fldChar w:fldCharType="end"/>
      </w:r>
    </w:p>
    <w:p w14:paraId="494311A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_Toc304219825 \h </w:instrText>
      </w:r>
      <w:r>
        <w:rPr>
          <w:noProof/>
        </w:rPr>
      </w:r>
      <w:r>
        <w:rPr>
          <w:noProof/>
        </w:rPr>
        <w:fldChar w:fldCharType="separate"/>
      </w:r>
      <w:r w:rsidR="00C17CE2">
        <w:rPr>
          <w:noProof/>
        </w:rPr>
        <w:t>58</w:t>
      </w:r>
      <w:r>
        <w:rPr>
          <w:noProof/>
        </w:rPr>
        <w:fldChar w:fldCharType="end"/>
      </w:r>
    </w:p>
    <w:p w14:paraId="2D087DC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r>
        <w:rPr>
          <w:noProof/>
        </w:rPr>
        <w:fldChar w:fldCharType="separate"/>
      </w:r>
      <w:r w:rsidR="00C17CE2">
        <w:rPr>
          <w:noProof/>
        </w:rPr>
        <w:t>58</w:t>
      </w:r>
      <w:r>
        <w:rPr>
          <w:noProof/>
        </w:rPr>
        <w:fldChar w:fldCharType="end"/>
      </w:r>
    </w:p>
    <w:p w14:paraId="39CEBDF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r>
        <w:rPr>
          <w:noProof/>
        </w:rPr>
        <w:fldChar w:fldCharType="separate"/>
      </w:r>
      <w:r w:rsidR="00C17CE2">
        <w:rPr>
          <w:noProof/>
        </w:rPr>
        <w:t>60</w:t>
      </w:r>
      <w:r>
        <w:rPr>
          <w:noProof/>
        </w:rPr>
        <w:fldChar w:fldCharType="end"/>
      </w:r>
    </w:p>
    <w:p w14:paraId="4B59C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3.13.2.1. Rigid Revolute Joint</w:t>
      </w:r>
      <w:r>
        <w:rPr>
          <w:noProof/>
        </w:rPr>
        <w:tab/>
      </w:r>
      <w:r>
        <w:rPr>
          <w:noProof/>
        </w:rPr>
        <w:fldChar w:fldCharType="begin"/>
      </w:r>
      <w:r>
        <w:rPr>
          <w:noProof/>
        </w:rPr>
        <w:instrText xml:space="preserve"> PAGEREF _Toc304219828 \h </w:instrText>
      </w:r>
      <w:r>
        <w:rPr>
          <w:noProof/>
        </w:rPr>
      </w:r>
      <w:r>
        <w:rPr>
          <w:noProof/>
        </w:rPr>
        <w:fldChar w:fldCharType="separate"/>
      </w:r>
      <w:r w:rsidR="00C17CE2">
        <w:rPr>
          <w:noProof/>
        </w:rPr>
        <w:t>61</w:t>
      </w:r>
      <w:r>
        <w:rPr>
          <w:noProof/>
        </w:rPr>
        <w:fldChar w:fldCharType="end"/>
      </w:r>
    </w:p>
    <w:p w14:paraId="4E4D2A3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3.13.2.2. Rigid Prismatic Joint</w:t>
      </w:r>
      <w:r>
        <w:rPr>
          <w:noProof/>
        </w:rPr>
        <w:tab/>
      </w:r>
      <w:r>
        <w:rPr>
          <w:noProof/>
        </w:rPr>
        <w:fldChar w:fldCharType="begin"/>
      </w:r>
      <w:r>
        <w:rPr>
          <w:noProof/>
        </w:rPr>
        <w:instrText xml:space="preserve"> PAGEREF _Toc304219829 \h </w:instrText>
      </w:r>
      <w:r>
        <w:rPr>
          <w:noProof/>
        </w:rPr>
      </w:r>
      <w:r>
        <w:rPr>
          <w:noProof/>
        </w:rPr>
        <w:fldChar w:fldCharType="separate"/>
      </w:r>
      <w:r w:rsidR="00C17CE2">
        <w:rPr>
          <w:noProof/>
        </w:rPr>
        <w:t>63</w:t>
      </w:r>
      <w:r>
        <w:rPr>
          <w:noProof/>
        </w:rPr>
        <w:fldChar w:fldCharType="end"/>
      </w:r>
    </w:p>
    <w:p w14:paraId="015A0E1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3.13.2.3. Rigid Cylindrical Joint</w:t>
      </w:r>
      <w:r>
        <w:rPr>
          <w:noProof/>
        </w:rPr>
        <w:tab/>
      </w:r>
      <w:r>
        <w:rPr>
          <w:noProof/>
        </w:rPr>
        <w:fldChar w:fldCharType="begin"/>
      </w:r>
      <w:r>
        <w:rPr>
          <w:noProof/>
        </w:rPr>
        <w:instrText xml:space="preserve"> PAGEREF _Toc304219830 \h </w:instrText>
      </w:r>
      <w:r>
        <w:rPr>
          <w:noProof/>
        </w:rPr>
      </w:r>
      <w:r>
        <w:rPr>
          <w:noProof/>
        </w:rPr>
        <w:fldChar w:fldCharType="separate"/>
      </w:r>
      <w:r w:rsidR="00C17CE2">
        <w:rPr>
          <w:noProof/>
        </w:rPr>
        <w:t>65</w:t>
      </w:r>
      <w:r>
        <w:rPr>
          <w:noProof/>
        </w:rPr>
        <w:fldChar w:fldCharType="end"/>
      </w:r>
    </w:p>
    <w:p w14:paraId="76DBA7C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3.13.2.4. Rigid Spherical Joint</w:t>
      </w:r>
      <w:r>
        <w:rPr>
          <w:noProof/>
        </w:rPr>
        <w:tab/>
      </w:r>
      <w:r>
        <w:rPr>
          <w:noProof/>
        </w:rPr>
        <w:fldChar w:fldCharType="begin"/>
      </w:r>
      <w:r>
        <w:rPr>
          <w:noProof/>
        </w:rPr>
        <w:instrText xml:space="preserve"> PAGEREF _Toc304219831 \h </w:instrText>
      </w:r>
      <w:r>
        <w:rPr>
          <w:noProof/>
        </w:rPr>
      </w:r>
      <w:r>
        <w:rPr>
          <w:noProof/>
        </w:rPr>
        <w:fldChar w:fldCharType="separate"/>
      </w:r>
      <w:r w:rsidR="00C17CE2">
        <w:rPr>
          <w:noProof/>
        </w:rPr>
        <w:t>67</w:t>
      </w:r>
      <w:r>
        <w:rPr>
          <w:noProof/>
        </w:rPr>
        <w:fldChar w:fldCharType="end"/>
      </w:r>
    </w:p>
    <w:p w14:paraId="63C151B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3.13.2.5. Rigid Planar Joint</w:t>
      </w:r>
      <w:r>
        <w:rPr>
          <w:noProof/>
        </w:rPr>
        <w:tab/>
      </w:r>
      <w:r>
        <w:rPr>
          <w:noProof/>
        </w:rPr>
        <w:fldChar w:fldCharType="begin"/>
      </w:r>
      <w:r>
        <w:rPr>
          <w:noProof/>
        </w:rPr>
        <w:instrText xml:space="preserve"> PAGEREF _Toc304219832 \h </w:instrText>
      </w:r>
      <w:r>
        <w:rPr>
          <w:noProof/>
        </w:rPr>
      </w:r>
      <w:r>
        <w:rPr>
          <w:noProof/>
        </w:rPr>
        <w:fldChar w:fldCharType="separate"/>
      </w:r>
      <w:r w:rsidR="00C17CE2">
        <w:rPr>
          <w:noProof/>
        </w:rPr>
        <w:t>69</w:t>
      </w:r>
      <w:r>
        <w:rPr>
          <w:noProof/>
        </w:rPr>
        <w:fldChar w:fldCharType="end"/>
      </w:r>
    </w:p>
    <w:p w14:paraId="0A67E0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Rigid Connectors</w:t>
      </w:r>
      <w:r>
        <w:rPr>
          <w:noProof/>
        </w:rPr>
        <w:tab/>
      </w:r>
      <w:r>
        <w:rPr>
          <w:noProof/>
        </w:rPr>
        <w:fldChar w:fldCharType="begin"/>
      </w:r>
      <w:r>
        <w:rPr>
          <w:noProof/>
        </w:rPr>
        <w:instrText xml:space="preserve"> PAGEREF _Toc304219833 \h </w:instrText>
      </w:r>
      <w:r>
        <w:rPr>
          <w:noProof/>
        </w:rPr>
      </w:r>
      <w:r>
        <w:rPr>
          <w:noProof/>
        </w:rPr>
        <w:fldChar w:fldCharType="separate"/>
      </w:r>
      <w:r w:rsidR="00C17CE2">
        <w:rPr>
          <w:noProof/>
        </w:rPr>
        <w:t>71</w:t>
      </w:r>
      <w:r>
        <w:rPr>
          <w:noProof/>
        </w:rPr>
        <w:fldChar w:fldCharType="end"/>
      </w:r>
    </w:p>
    <w:p w14:paraId="4E0FCEE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3.14.1.1. Rigid Spring</w:t>
      </w:r>
      <w:r>
        <w:rPr>
          <w:noProof/>
        </w:rPr>
        <w:tab/>
      </w:r>
      <w:r>
        <w:rPr>
          <w:noProof/>
        </w:rPr>
        <w:fldChar w:fldCharType="begin"/>
      </w:r>
      <w:r>
        <w:rPr>
          <w:noProof/>
        </w:rPr>
        <w:instrText xml:space="preserve"> PAGEREF _Toc304219834 \h </w:instrText>
      </w:r>
      <w:r>
        <w:rPr>
          <w:noProof/>
        </w:rPr>
      </w:r>
      <w:r>
        <w:rPr>
          <w:noProof/>
        </w:rPr>
        <w:fldChar w:fldCharType="separate"/>
      </w:r>
      <w:r w:rsidR="00C17CE2">
        <w:rPr>
          <w:noProof/>
        </w:rPr>
        <w:t>72</w:t>
      </w:r>
      <w:r>
        <w:rPr>
          <w:noProof/>
        </w:rPr>
        <w:fldChar w:fldCharType="end"/>
      </w:r>
    </w:p>
    <w:p w14:paraId="4F8142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3.14.1.2. Rigid Damper</w:t>
      </w:r>
      <w:r>
        <w:rPr>
          <w:noProof/>
        </w:rPr>
        <w:tab/>
      </w:r>
      <w:r>
        <w:rPr>
          <w:noProof/>
        </w:rPr>
        <w:fldChar w:fldCharType="begin"/>
      </w:r>
      <w:r>
        <w:rPr>
          <w:noProof/>
        </w:rPr>
        <w:instrText xml:space="preserve"> PAGEREF _Toc304219835 \h </w:instrText>
      </w:r>
      <w:r>
        <w:rPr>
          <w:noProof/>
        </w:rPr>
      </w:r>
      <w:r>
        <w:rPr>
          <w:noProof/>
        </w:rPr>
        <w:fldChar w:fldCharType="separate"/>
      </w:r>
      <w:r w:rsidR="00C17CE2">
        <w:rPr>
          <w:noProof/>
        </w:rPr>
        <w:t>73</w:t>
      </w:r>
      <w:r>
        <w:rPr>
          <w:noProof/>
        </w:rPr>
        <w:fldChar w:fldCharType="end"/>
      </w:r>
    </w:p>
    <w:p w14:paraId="2CDBF0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Discrete Section</w:t>
      </w:r>
      <w:r>
        <w:rPr>
          <w:noProof/>
        </w:rPr>
        <w:tab/>
      </w:r>
      <w:r>
        <w:rPr>
          <w:noProof/>
        </w:rPr>
        <w:fldChar w:fldCharType="begin"/>
      </w:r>
      <w:r>
        <w:rPr>
          <w:noProof/>
        </w:rPr>
        <w:instrText xml:space="preserve"> PAGEREF _Toc304219836 \h </w:instrText>
      </w:r>
      <w:r>
        <w:rPr>
          <w:noProof/>
        </w:rPr>
      </w:r>
      <w:r>
        <w:rPr>
          <w:noProof/>
        </w:rPr>
        <w:fldChar w:fldCharType="separate"/>
      </w:r>
      <w:r w:rsidR="00C17CE2">
        <w:rPr>
          <w:noProof/>
        </w:rPr>
        <w:t>73</w:t>
      </w:r>
      <w:r>
        <w:rPr>
          <w:noProof/>
        </w:rPr>
        <w:fldChar w:fldCharType="end"/>
      </w:r>
    </w:p>
    <w:p w14:paraId="0CB1F4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r>
        <w:rPr>
          <w:noProof/>
        </w:rPr>
        <w:fldChar w:fldCharType="separate"/>
      </w:r>
      <w:r w:rsidR="00C17CE2">
        <w:rPr>
          <w:noProof/>
        </w:rPr>
        <w:t>73</w:t>
      </w:r>
      <w:r>
        <w:rPr>
          <w:noProof/>
        </w:rPr>
        <w:fldChar w:fldCharType="end"/>
      </w:r>
    </w:p>
    <w:p w14:paraId="2209B19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LoadData Section</w:t>
      </w:r>
      <w:r>
        <w:rPr>
          <w:noProof/>
        </w:rPr>
        <w:tab/>
      </w:r>
      <w:r>
        <w:rPr>
          <w:noProof/>
        </w:rPr>
        <w:fldChar w:fldCharType="begin"/>
      </w:r>
      <w:r>
        <w:rPr>
          <w:noProof/>
        </w:rPr>
        <w:instrText xml:space="preserve"> PAGEREF _Toc304219838 \h </w:instrText>
      </w:r>
      <w:r>
        <w:rPr>
          <w:noProof/>
        </w:rPr>
      </w:r>
      <w:r>
        <w:rPr>
          <w:noProof/>
        </w:rPr>
        <w:fldChar w:fldCharType="separate"/>
      </w:r>
      <w:r w:rsidR="00C17CE2">
        <w:rPr>
          <w:noProof/>
        </w:rPr>
        <w:t>75</w:t>
      </w:r>
      <w:r>
        <w:rPr>
          <w:noProof/>
        </w:rPr>
        <w:fldChar w:fldCharType="end"/>
      </w:r>
    </w:p>
    <w:p w14:paraId="68EDF7FE"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Output Section</w:t>
      </w:r>
      <w:r>
        <w:rPr>
          <w:noProof/>
        </w:rPr>
        <w:tab/>
      </w:r>
      <w:r>
        <w:rPr>
          <w:noProof/>
        </w:rPr>
        <w:fldChar w:fldCharType="begin"/>
      </w:r>
      <w:r>
        <w:rPr>
          <w:noProof/>
        </w:rPr>
        <w:instrText xml:space="preserve"> PAGEREF _Toc304219839 \h </w:instrText>
      </w:r>
      <w:r>
        <w:rPr>
          <w:noProof/>
        </w:rPr>
      </w:r>
      <w:r>
        <w:rPr>
          <w:noProof/>
        </w:rPr>
        <w:fldChar w:fldCharType="separate"/>
      </w:r>
      <w:r w:rsidR="00C17CE2">
        <w:rPr>
          <w:noProof/>
        </w:rPr>
        <w:t>77</w:t>
      </w:r>
      <w:r>
        <w:rPr>
          <w:noProof/>
        </w:rPr>
        <w:fldChar w:fldCharType="end"/>
      </w:r>
    </w:p>
    <w:p w14:paraId="0C4FAFD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r>
        <w:rPr>
          <w:noProof/>
        </w:rPr>
        <w:fldChar w:fldCharType="separate"/>
      </w:r>
      <w:r w:rsidR="00C17CE2">
        <w:rPr>
          <w:noProof/>
        </w:rPr>
        <w:t>77</w:t>
      </w:r>
      <w:r>
        <w:rPr>
          <w:noProof/>
        </w:rPr>
        <w:fldChar w:fldCharType="end"/>
      </w:r>
    </w:p>
    <w:p w14:paraId="681928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3.17.1.1. Node_Data Class</w:t>
      </w:r>
      <w:r>
        <w:rPr>
          <w:noProof/>
        </w:rPr>
        <w:tab/>
      </w:r>
      <w:r>
        <w:rPr>
          <w:noProof/>
        </w:rPr>
        <w:fldChar w:fldCharType="begin"/>
      </w:r>
      <w:r>
        <w:rPr>
          <w:noProof/>
        </w:rPr>
        <w:instrText xml:space="preserve"> PAGEREF _Toc304219841 \h </w:instrText>
      </w:r>
      <w:r>
        <w:rPr>
          <w:noProof/>
        </w:rPr>
      </w:r>
      <w:r>
        <w:rPr>
          <w:noProof/>
        </w:rPr>
        <w:fldChar w:fldCharType="separate"/>
      </w:r>
      <w:r w:rsidR="00C17CE2">
        <w:rPr>
          <w:noProof/>
        </w:rPr>
        <w:t>80</w:t>
      </w:r>
      <w:r>
        <w:rPr>
          <w:noProof/>
        </w:rPr>
        <w:fldChar w:fldCharType="end"/>
      </w:r>
    </w:p>
    <w:p w14:paraId="283BC00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3.17.1.2. Element_Data Class</w:t>
      </w:r>
      <w:r>
        <w:rPr>
          <w:noProof/>
        </w:rPr>
        <w:tab/>
      </w:r>
      <w:r>
        <w:rPr>
          <w:noProof/>
        </w:rPr>
        <w:fldChar w:fldCharType="begin"/>
      </w:r>
      <w:r>
        <w:rPr>
          <w:noProof/>
        </w:rPr>
        <w:instrText xml:space="preserve"> PAGEREF _Toc304219842 \h </w:instrText>
      </w:r>
      <w:r>
        <w:rPr>
          <w:noProof/>
        </w:rPr>
      </w:r>
      <w:r>
        <w:rPr>
          <w:noProof/>
        </w:rPr>
        <w:fldChar w:fldCharType="separate"/>
      </w:r>
      <w:r w:rsidR="00C17CE2">
        <w:rPr>
          <w:noProof/>
        </w:rPr>
        <w:t>81</w:t>
      </w:r>
      <w:r>
        <w:rPr>
          <w:noProof/>
        </w:rPr>
        <w:fldChar w:fldCharType="end"/>
      </w:r>
    </w:p>
    <w:p w14:paraId="1741EA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3.17.1.3. Rigid_Body_Data Class</w:t>
      </w:r>
      <w:r>
        <w:rPr>
          <w:noProof/>
        </w:rPr>
        <w:tab/>
      </w:r>
      <w:r>
        <w:rPr>
          <w:noProof/>
        </w:rPr>
        <w:fldChar w:fldCharType="begin"/>
      </w:r>
      <w:r>
        <w:rPr>
          <w:noProof/>
        </w:rPr>
        <w:instrText xml:space="preserve"> PAGEREF _Toc304219843 \h </w:instrText>
      </w:r>
      <w:r>
        <w:rPr>
          <w:noProof/>
        </w:rPr>
      </w:r>
      <w:r>
        <w:rPr>
          <w:noProof/>
        </w:rPr>
        <w:fldChar w:fldCharType="separate"/>
      </w:r>
      <w:r w:rsidR="00C17CE2">
        <w:rPr>
          <w:noProof/>
        </w:rPr>
        <w:t>83</w:t>
      </w:r>
      <w:r>
        <w:rPr>
          <w:noProof/>
        </w:rPr>
        <w:fldChar w:fldCharType="end"/>
      </w:r>
    </w:p>
    <w:p w14:paraId="56C1142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3.17.1.4. Rigid_Connector_Data Class</w:t>
      </w:r>
      <w:r>
        <w:rPr>
          <w:noProof/>
        </w:rPr>
        <w:tab/>
      </w:r>
      <w:r>
        <w:rPr>
          <w:noProof/>
        </w:rPr>
        <w:fldChar w:fldCharType="begin"/>
      </w:r>
      <w:r>
        <w:rPr>
          <w:noProof/>
        </w:rPr>
        <w:instrText xml:space="preserve"> PAGEREF _Toc304219844 \h </w:instrText>
      </w:r>
      <w:r>
        <w:rPr>
          <w:noProof/>
        </w:rPr>
      </w:r>
      <w:r>
        <w:rPr>
          <w:noProof/>
        </w:rPr>
        <w:fldChar w:fldCharType="separate"/>
      </w:r>
      <w:r w:rsidR="00C17CE2">
        <w:rPr>
          <w:noProof/>
        </w:rPr>
        <w:t>84</w:t>
      </w:r>
      <w:r>
        <w:rPr>
          <w:noProof/>
        </w:rPr>
        <w:fldChar w:fldCharType="end"/>
      </w:r>
    </w:p>
    <w:p w14:paraId="482E7C7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r>
        <w:rPr>
          <w:noProof/>
        </w:rPr>
        <w:fldChar w:fldCharType="separate"/>
      </w:r>
      <w:r w:rsidR="00C17CE2">
        <w:rPr>
          <w:noProof/>
        </w:rPr>
        <w:t>84</w:t>
      </w:r>
      <w:r>
        <w:rPr>
          <w:noProof/>
        </w:rPr>
        <w:fldChar w:fldCharType="end"/>
      </w:r>
    </w:p>
    <w:p w14:paraId="3A6A0E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3.17.2.1. Plotfile Variables</w:t>
      </w:r>
      <w:r>
        <w:rPr>
          <w:noProof/>
        </w:rPr>
        <w:tab/>
      </w:r>
      <w:r>
        <w:rPr>
          <w:noProof/>
        </w:rPr>
        <w:fldChar w:fldCharType="begin"/>
      </w:r>
      <w:r>
        <w:rPr>
          <w:noProof/>
        </w:rPr>
        <w:instrText xml:space="preserve"> PAGEREF _Toc304219846 \h </w:instrText>
      </w:r>
      <w:r>
        <w:rPr>
          <w:noProof/>
        </w:rPr>
      </w:r>
      <w:r>
        <w:rPr>
          <w:noProof/>
        </w:rPr>
        <w:fldChar w:fldCharType="separate"/>
      </w:r>
      <w:r w:rsidR="00C17CE2">
        <w:rPr>
          <w:noProof/>
        </w:rPr>
        <w:t>85</w:t>
      </w:r>
      <w:r>
        <w:rPr>
          <w:noProof/>
        </w:rPr>
        <w:fldChar w:fldCharType="end"/>
      </w:r>
    </w:p>
    <w:p w14:paraId="11AE43C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3.18. Parameters Section</w:t>
      </w:r>
      <w:r>
        <w:rPr>
          <w:noProof/>
        </w:rPr>
        <w:tab/>
      </w:r>
      <w:r>
        <w:rPr>
          <w:noProof/>
        </w:rPr>
        <w:fldChar w:fldCharType="begin"/>
      </w:r>
      <w:r>
        <w:rPr>
          <w:noProof/>
        </w:rPr>
        <w:instrText xml:space="preserve"> PAGEREF _Toc304219847 \h </w:instrText>
      </w:r>
      <w:r>
        <w:rPr>
          <w:noProof/>
        </w:rPr>
      </w:r>
      <w:r>
        <w:rPr>
          <w:noProof/>
        </w:rPr>
        <w:fldChar w:fldCharType="separate"/>
      </w:r>
      <w:ins w:id="8" w:author="Gerard" w:date="2016-04-27T14:26:00Z">
        <w:r w:rsidR="00C17CE2">
          <w:rPr>
            <w:noProof/>
          </w:rPr>
          <w:t>89</w:t>
        </w:r>
      </w:ins>
      <w:del w:id="9" w:author="Gerard" w:date="2016-04-27T13:14:00Z">
        <w:r w:rsidR="0043321D" w:rsidDel="009C6B6C">
          <w:rPr>
            <w:noProof/>
          </w:rPr>
          <w:delText>88</w:delText>
        </w:r>
      </w:del>
      <w:r>
        <w:rPr>
          <w:noProof/>
        </w:rPr>
        <w:fldChar w:fldCharType="end"/>
      </w:r>
    </w:p>
    <w:p w14:paraId="656B70C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r>
        <w:rPr>
          <w:noProof/>
        </w:rPr>
        <w:fldChar w:fldCharType="separate"/>
      </w:r>
      <w:ins w:id="10" w:author="Gerard" w:date="2016-04-27T14:26:00Z">
        <w:r w:rsidR="00C17CE2">
          <w:rPr>
            <w:noProof/>
          </w:rPr>
          <w:t>90</w:t>
        </w:r>
      </w:ins>
      <w:del w:id="11" w:author="Gerard" w:date="2016-04-27T13:14:00Z">
        <w:r w:rsidR="0043321D" w:rsidDel="009C6B6C">
          <w:rPr>
            <w:noProof/>
          </w:rPr>
          <w:delText>89</w:delText>
        </w:r>
      </w:del>
      <w:r>
        <w:rPr>
          <w:noProof/>
        </w:rPr>
        <w:fldChar w:fldCharType="end"/>
      </w:r>
    </w:p>
    <w:p w14:paraId="65D163D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_Toc304219849 \h </w:instrText>
      </w:r>
      <w:r>
        <w:rPr>
          <w:noProof/>
        </w:rPr>
      </w:r>
      <w:r>
        <w:rPr>
          <w:noProof/>
        </w:rPr>
        <w:fldChar w:fldCharType="separate"/>
      </w:r>
      <w:ins w:id="12" w:author="Gerard" w:date="2016-04-27T14:26:00Z">
        <w:r w:rsidR="00C17CE2">
          <w:rPr>
            <w:noProof/>
          </w:rPr>
          <w:t>90</w:t>
        </w:r>
      </w:ins>
      <w:del w:id="13" w:author="Gerard" w:date="2016-04-27T13:14:00Z">
        <w:r w:rsidR="0043321D" w:rsidDel="009C6B6C">
          <w:rPr>
            <w:noProof/>
          </w:rPr>
          <w:delText>89</w:delText>
        </w:r>
      </w:del>
      <w:r>
        <w:rPr>
          <w:noProof/>
        </w:rPr>
        <w:fldChar w:fldCharType="end"/>
      </w:r>
    </w:p>
    <w:p w14:paraId="2CEF42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r>
        <w:rPr>
          <w:noProof/>
        </w:rPr>
        <w:fldChar w:fldCharType="separate"/>
      </w:r>
      <w:ins w:id="14" w:author="Gerard" w:date="2016-04-27T14:26:00Z">
        <w:r w:rsidR="00C17CE2">
          <w:rPr>
            <w:noProof/>
          </w:rPr>
          <w:t>90</w:t>
        </w:r>
      </w:ins>
      <w:del w:id="15" w:author="Gerard" w:date="2016-04-27T13:14:00Z">
        <w:r w:rsidR="0043321D" w:rsidDel="009C6B6C">
          <w:rPr>
            <w:noProof/>
          </w:rPr>
          <w:delText>89</w:delText>
        </w:r>
      </w:del>
      <w:r>
        <w:rPr>
          <w:noProof/>
        </w:rPr>
        <w:fldChar w:fldCharType="end"/>
      </w:r>
    </w:p>
    <w:p w14:paraId="71DB33E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_Toc304219851 \h </w:instrText>
      </w:r>
      <w:r>
        <w:rPr>
          <w:noProof/>
        </w:rPr>
      </w:r>
      <w:r>
        <w:rPr>
          <w:noProof/>
        </w:rPr>
        <w:fldChar w:fldCharType="separate"/>
      </w:r>
      <w:ins w:id="16" w:author="Gerard" w:date="2016-04-27T14:26:00Z">
        <w:r w:rsidR="00C17CE2">
          <w:rPr>
            <w:noProof/>
          </w:rPr>
          <w:t>90</w:t>
        </w:r>
      </w:ins>
      <w:del w:id="17" w:author="Gerard" w:date="2016-04-27T13:14:00Z">
        <w:r w:rsidR="0043321D" w:rsidDel="009C6B6C">
          <w:rPr>
            <w:noProof/>
          </w:rPr>
          <w:delText>89</w:delText>
        </w:r>
      </w:del>
      <w:r>
        <w:rPr>
          <w:noProof/>
        </w:rPr>
        <w:fldChar w:fldCharType="end"/>
      </w:r>
    </w:p>
    <w:p w14:paraId="016358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4.1.1.2. Orthotropic Materials</w:t>
      </w:r>
      <w:r>
        <w:rPr>
          <w:noProof/>
        </w:rPr>
        <w:tab/>
      </w:r>
      <w:r>
        <w:rPr>
          <w:noProof/>
        </w:rPr>
        <w:fldChar w:fldCharType="begin"/>
      </w:r>
      <w:r>
        <w:rPr>
          <w:noProof/>
        </w:rPr>
        <w:instrText xml:space="preserve"> PAGEREF _Toc304219852 \h </w:instrText>
      </w:r>
      <w:r>
        <w:rPr>
          <w:noProof/>
        </w:rPr>
      </w:r>
      <w:r>
        <w:rPr>
          <w:noProof/>
        </w:rPr>
        <w:fldChar w:fldCharType="separate"/>
      </w:r>
      <w:ins w:id="18" w:author="Gerard" w:date="2016-04-27T14:26:00Z">
        <w:r w:rsidR="00C17CE2">
          <w:rPr>
            <w:noProof/>
          </w:rPr>
          <w:t>93</w:t>
        </w:r>
      </w:ins>
      <w:del w:id="19" w:author="Gerard" w:date="2016-04-27T13:14:00Z">
        <w:r w:rsidR="0043321D" w:rsidDel="009C6B6C">
          <w:rPr>
            <w:noProof/>
          </w:rPr>
          <w:delText>92</w:delText>
        </w:r>
      </w:del>
      <w:r>
        <w:rPr>
          <w:noProof/>
        </w:rPr>
        <w:fldChar w:fldCharType="end"/>
      </w:r>
    </w:p>
    <w:p w14:paraId="5B3F2FC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r>
        <w:rPr>
          <w:noProof/>
        </w:rPr>
        <w:fldChar w:fldCharType="separate"/>
      </w:r>
      <w:ins w:id="20" w:author="Gerard" w:date="2016-04-27T14:26:00Z">
        <w:r w:rsidR="00C17CE2">
          <w:rPr>
            <w:noProof/>
          </w:rPr>
          <w:t>94</w:t>
        </w:r>
      </w:ins>
      <w:del w:id="21" w:author="Gerard" w:date="2016-04-27T13:14:00Z">
        <w:r w:rsidR="0043321D" w:rsidDel="009C6B6C">
          <w:rPr>
            <w:noProof/>
          </w:rPr>
          <w:delText>93</w:delText>
        </w:r>
      </w:del>
      <w:r>
        <w:rPr>
          <w:noProof/>
        </w:rPr>
        <w:fldChar w:fldCharType="end"/>
      </w:r>
    </w:p>
    <w:p w14:paraId="2217D84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_Toc304219854 \h </w:instrText>
      </w:r>
      <w:r>
        <w:rPr>
          <w:noProof/>
        </w:rPr>
      </w:r>
      <w:r>
        <w:rPr>
          <w:noProof/>
        </w:rPr>
        <w:fldChar w:fldCharType="separate"/>
      </w:r>
      <w:ins w:id="22" w:author="Gerard" w:date="2016-04-27T14:26:00Z">
        <w:r w:rsidR="00C17CE2">
          <w:rPr>
            <w:noProof/>
          </w:rPr>
          <w:t>96</w:t>
        </w:r>
      </w:ins>
      <w:del w:id="23" w:author="Gerard" w:date="2016-04-27T13:14:00Z">
        <w:r w:rsidR="0043321D" w:rsidDel="009C6B6C">
          <w:rPr>
            <w:noProof/>
          </w:rPr>
          <w:delText>95</w:delText>
        </w:r>
      </w:del>
      <w:r>
        <w:rPr>
          <w:noProof/>
        </w:rPr>
        <w:fldChar w:fldCharType="end"/>
      </w:r>
    </w:p>
    <w:p w14:paraId="07D106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_Toc304219855 \h </w:instrText>
      </w:r>
      <w:r>
        <w:rPr>
          <w:noProof/>
        </w:rPr>
      </w:r>
      <w:r>
        <w:rPr>
          <w:noProof/>
        </w:rPr>
        <w:fldChar w:fldCharType="separate"/>
      </w:r>
      <w:ins w:id="24" w:author="Gerard" w:date="2016-04-27T14:26:00Z">
        <w:r w:rsidR="00C17CE2">
          <w:rPr>
            <w:noProof/>
          </w:rPr>
          <w:t>97</w:t>
        </w:r>
      </w:ins>
      <w:del w:id="25" w:author="Gerard" w:date="2016-04-27T13:14:00Z">
        <w:r w:rsidR="0043321D" w:rsidDel="009C6B6C">
          <w:rPr>
            <w:noProof/>
          </w:rPr>
          <w:delText>96</w:delText>
        </w:r>
      </w:del>
      <w:r>
        <w:rPr>
          <w:noProof/>
        </w:rPr>
        <w:fldChar w:fldCharType="end"/>
      </w:r>
    </w:p>
    <w:p w14:paraId="79041BA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_Toc304219856 \h </w:instrText>
      </w:r>
      <w:r>
        <w:rPr>
          <w:noProof/>
        </w:rPr>
      </w:r>
      <w:r>
        <w:rPr>
          <w:noProof/>
        </w:rPr>
        <w:fldChar w:fldCharType="separate"/>
      </w:r>
      <w:ins w:id="26" w:author="Gerard" w:date="2016-04-27T14:26:00Z">
        <w:r w:rsidR="00C17CE2">
          <w:rPr>
            <w:noProof/>
          </w:rPr>
          <w:t>99</w:t>
        </w:r>
      </w:ins>
      <w:del w:id="27" w:author="Gerard" w:date="2016-04-27T13:14:00Z">
        <w:r w:rsidR="0043321D" w:rsidDel="009C6B6C">
          <w:rPr>
            <w:noProof/>
          </w:rPr>
          <w:delText>98</w:delText>
        </w:r>
      </w:del>
      <w:r>
        <w:rPr>
          <w:noProof/>
        </w:rPr>
        <w:fldChar w:fldCharType="end"/>
      </w:r>
    </w:p>
    <w:p w14:paraId="2DA58F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_Toc304219857 \h </w:instrText>
      </w:r>
      <w:r>
        <w:rPr>
          <w:noProof/>
        </w:rPr>
      </w:r>
      <w:r>
        <w:rPr>
          <w:noProof/>
        </w:rPr>
        <w:fldChar w:fldCharType="separate"/>
      </w:r>
      <w:ins w:id="28" w:author="Gerard" w:date="2016-04-27T14:26:00Z">
        <w:r w:rsidR="00C17CE2">
          <w:rPr>
            <w:noProof/>
          </w:rPr>
          <w:t>100</w:t>
        </w:r>
      </w:ins>
      <w:del w:id="29" w:author="Gerard" w:date="2016-04-27T13:14:00Z">
        <w:r w:rsidR="0043321D" w:rsidDel="009C6B6C">
          <w:rPr>
            <w:noProof/>
          </w:rPr>
          <w:delText>99</w:delText>
        </w:r>
      </w:del>
      <w:r>
        <w:rPr>
          <w:noProof/>
        </w:rPr>
        <w:fldChar w:fldCharType="end"/>
      </w:r>
    </w:p>
    <w:p w14:paraId="438AF69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r>
        <w:rPr>
          <w:noProof/>
        </w:rPr>
        <w:fldChar w:fldCharType="separate"/>
      </w:r>
      <w:ins w:id="30" w:author="Gerard" w:date="2016-04-27T14:26:00Z">
        <w:r w:rsidR="00C17CE2">
          <w:rPr>
            <w:noProof/>
          </w:rPr>
          <w:t>101</w:t>
        </w:r>
      </w:ins>
      <w:del w:id="31" w:author="Gerard" w:date="2016-04-27T13:14:00Z">
        <w:r w:rsidR="0043321D" w:rsidDel="009C6B6C">
          <w:rPr>
            <w:noProof/>
          </w:rPr>
          <w:delText>100</w:delText>
        </w:r>
      </w:del>
      <w:r>
        <w:rPr>
          <w:noProof/>
        </w:rPr>
        <w:fldChar w:fldCharType="end"/>
      </w:r>
    </w:p>
    <w:p w14:paraId="45235C3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r>
        <w:rPr>
          <w:noProof/>
        </w:rPr>
        <w:fldChar w:fldCharType="separate"/>
      </w:r>
      <w:ins w:id="32" w:author="Gerard" w:date="2016-04-27T14:26:00Z">
        <w:r w:rsidR="00C17CE2">
          <w:rPr>
            <w:noProof/>
          </w:rPr>
          <w:t>103</w:t>
        </w:r>
      </w:ins>
      <w:del w:id="33" w:author="Gerard" w:date="2016-04-27T13:14:00Z">
        <w:r w:rsidR="0043321D" w:rsidDel="009C6B6C">
          <w:rPr>
            <w:noProof/>
          </w:rPr>
          <w:delText>102</w:delText>
        </w:r>
      </w:del>
      <w:r>
        <w:rPr>
          <w:noProof/>
        </w:rPr>
        <w:fldChar w:fldCharType="end"/>
      </w:r>
    </w:p>
    <w:p w14:paraId="7894B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_Toc304219860 \h </w:instrText>
      </w:r>
      <w:r>
        <w:rPr>
          <w:noProof/>
        </w:rPr>
      </w:r>
      <w:r>
        <w:rPr>
          <w:noProof/>
        </w:rPr>
        <w:fldChar w:fldCharType="separate"/>
      </w:r>
      <w:ins w:id="34" w:author="Gerard" w:date="2016-04-27T14:26:00Z">
        <w:r w:rsidR="00C17CE2">
          <w:rPr>
            <w:noProof/>
          </w:rPr>
          <w:t>104</w:t>
        </w:r>
      </w:ins>
      <w:del w:id="35" w:author="Gerard" w:date="2016-04-27T13:14:00Z">
        <w:r w:rsidR="0043321D" w:rsidDel="009C6B6C">
          <w:rPr>
            <w:noProof/>
          </w:rPr>
          <w:delText>103</w:delText>
        </w:r>
      </w:del>
      <w:r>
        <w:rPr>
          <w:noProof/>
        </w:rPr>
        <w:fldChar w:fldCharType="end"/>
      </w:r>
    </w:p>
    <w:p w14:paraId="7BB208B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_Toc304219861 \h </w:instrText>
      </w:r>
      <w:r>
        <w:rPr>
          <w:noProof/>
        </w:rPr>
      </w:r>
      <w:r>
        <w:rPr>
          <w:noProof/>
        </w:rPr>
        <w:fldChar w:fldCharType="separate"/>
      </w:r>
      <w:ins w:id="36" w:author="Gerard" w:date="2016-04-27T14:26:00Z">
        <w:r w:rsidR="00C17CE2">
          <w:rPr>
            <w:noProof/>
          </w:rPr>
          <w:t>106</w:t>
        </w:r>
      </w:ins>
      <w:del w:id="37" w:author="Gerard" w:date="2016-04-27T13:14:00Z">
        <w:r w:rsidR="0043321D" w:rsidDel="009C6B6C">
          <w:rPr>
            <w:noProof/>
          </w:rPr>
          <w:delText>105</w:delText>
        </w:r>
      </w:del>
      <w:r>
        <w:rPr>
          <w:noProof/>
        </w:rPr>
        <w:fldChar w:fldCharType="end"/>
      </w:r>
    </w:p>
    <w:p w14:paraId="78065AE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4.1.2.9. Muscle Material</w:t>
      </w:r>
      <w:r>
        <w:rPr>
          <w:noProof/>
        </w:rPr>
        <w:tab/>
      </w:r>
      <w:r>
        <w:rPr>
          <w:noProof/>
        </w:rPr>
        <w:fldChar w:fldCharType="begin"/>
      </w:r>
      <w:r>
        <w:rPr>
          <w:noProof/>
        </w:rPr>
        <w:instrText xml:space="preserve"> PAGEREF _Toc304219862 \h </w:instrText>
      </w:r>
      <w:r>
        <w:rPr>
          <w:noProof/>
        </w:rPr>
      </w:r>
      <w:r>
        <w:rPr>
          <w:noProof/>
        </w:rPr>
        <w:fldChar w:fldCharType="separate"/>
      </w:r>
      <w:ins w:id="38" w:author="Gerard" w:date="2016-04-27T14:26:00Z">
        <w:r w:rsidR="00C17CE2">
          <w:rPr>
            <w:noProof/>
          </w:rPr>
          <w:t>107</w:t>
        </w:r>
      </w:ins>
      <w:del w:id="39" w:author="Gerard" w:date="2016-04-27T13:14:00Z">
        <w:r w:rsidR="0043321D" w:rsidDel="009C6B6C">
          <w:rPr>
            <w:noProof/>
          </w:rPr>
          <w:delText>106</w:delText>
        </w:r>
      </w:del>
      <w:r>
        <w:rPr>
          <w:noProof/>
        </w:rPr>
        <w:fldChar w:fldCharType="end"/>
      </w:r>
    </w:p>
    <w:p w14:paraId="26DB4A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_Toc304219863 \h </w:instrText>
      </w:r>
      <w:r>
        <w:rPr>
          <w:noProof/>
        </w:rPr>
      </w:r>
      <w:r>
        <w:rPr>
          <w:noProof/>
        </w:rPr>
        <w:fldChar w:fldCharType="separate"/>
      </w:r>
      <w:ins w:id="40" w:author="Gerard" w:date="2016-04-27T14:26:00Z">
        <w:r w:rsidR="00C17CE2">
          <w:rPr>
            <w:noProof/>
          </w:rPr>
          <w:t>109</w:t>
        </w:r>
      </w:ins>
      <w:del w:id="41" w:author="Gerard" w:date="2016-04-27T13:14:00Z">
        <w:r w:rsidR="0043321D" w:rsidDel="009C6B6C">
          <w:rPr>
            <w:noProof/>
          </w:rPr>
          <w:delText>108</w:delText>
        </w:r>
      </w:del>
      <w:r>
        <w:rPr>
          <w:noProof/>
        </w:rPr>
        <w:fldChar w:fldCharType="end"/>
      </w:r>
    </w:p>
    <w:p w14:paraId="45CCD68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_Toc304219864 \h </w:instrText>
      </w:r>
      <w:r>
        <w:rPr>
          <w:noProof/>
        </w:rPr>
      </w:r>
      <w:r>
        <w:rPr>
          <w:noProof/>
        </w:rPr>
        <w:fldChar w:fldCharType="separate"/>
      </w:r>
      <w:ins w:id="42" w:author="Gerard" w:date="2016-04-27T14:26:00Z">
        <w:r w:rsidR="00C17CE2">
          <w:rPr>
            <w:noProof/>
          </w:rPr>
          <w:t>110</w:t>
        </w:r>
      </w:ins>
      <w:del w:id="43" w:author="Gerard" w:date="2016-04-27T13:14:00Z">
        <w:r w:rsidR="0043321D" w:rsidDel="009C6B6C">
          <w:rPr>
            <w:noProof/>
          </w:rPr>
          <w:delText>109</w:delText>
        </w:r>
      </w:del>
      <w:r>
        <w:rPr>
          <w:noProof/>
        </w:rPr>
        <w:fldChar w:fldCharType="end"/>
      </w:r>
    </w:p>
    <w:p w14:paraId="5E4F6A7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_Toc304219865 \h </w:instrText>
      </w:r>
      <w:r>
        <w:rPr>
          <w:noProof/>
        </w:rPr>
      </w:r>
      <w:r>
        <w:rPr>
          <w:noProof/>
        </w:rPr>
        <w:fldChar w:fldCharType="separate"/>
      </w:r>
      <w:ins w:id="44" w:author="Gerard" w:date="2016-04-27T14:26:00Z">
        <w:r w:rsidR="00C17CE2">
          <w:rPr>
            <w:noProof/>
          </w:rPr>
          <w:t>111</w:t>
        </w:r>
      </w:ins>
      <w:del w:id="45" w:author="Gerard" w:date="2016-04-27T13:14:00Z">
        <w:r w:rsidR="0043321D" w:rsidDel="009C6B6C">
          <w:rPr>
            <w:noProof/>
          </w:rPr>
          <w:delText>110</w:delText>
        </w:r>
      </w:del>
      <w:r>
        <w:rPr>
          <w:noProof/>
        </w:rPr>
        <w:fldChar w:fldCharType="end"/>
      </w:r>
    </w:p>
    <w:p w14:paraId="27B4142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_Toc304219866 \h </w:instrText>
      </w:r>
      <w:r>
        <w:rPr>
          <w:noProof/>
        </w:rPr>
      </w:r>
      <w:r>
        <w:rPr>
          <w:noProof/>
        </w:rPr>
        <w:fldChar w:fldCharType="separate"/>
      </w:r>
      <w:ins w:id="46" w:author="Gerard" w:date="2016-04-27T14:26:00Z">
        <w:r w:rsidR="00C17CE2">
          <w:rPr>
            <w:noProof/>
          </w:rPr>
          <w:t>112</w:t>
        </w:r>
      </w:ins>
      <w:del w:id="47" w:author="Gerard" w:date="2016-04-27T13:14:00Z">
        <w:r w:rsidR="0043321D" w:rsidDel="009C6B6C">
          <w:rPr>
            <w:noProof/>
          </w:rPr>
          <w:delText>111</w:delText>
        </w:r>
      </w:del>
      <w:r>
        <w:rPr>
          <w:noProof/>
        </w:rPr>
        <w:fldChar w:fldCharType="end"/>
      </w:r>
    </w:p>
    <w:p w14:paraId="4275C32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_Toc304219867 \h </w:instrText>
      </w:r>
      <w:r>
        <w:rPr>
          <w:noProof/>
        </w:rPr>
      </w:r>
      <w:r>
        <w:rPr>
          <w:noProof/>
        </w:rPr>
        <w:fldChar w:fldCharType="separate"/>
      </w:r>
      <w:ins w:id="48" w:author="Gerard" w:date="2016-04-27T14:26:00Z">
        <w:r w:rsidR="00C17CE2">
          <w:rPr>
            <w:noProof/>
          </w:rPr>
          <w:t>114</w:t>
        </w:r>
      </w:ins>
      <w:del w:id="49" w:author="Gerard" w:date="2016-04-27T13:14:00Z">
        <w:r w:rsidR="0043321D" w:rsidDel="009C6B6C">
          <w:rPr>
            <w:noProof/>
          </w:rPr>
          <w:delText>113</w:delText>
        </w:r>
      </w:del>
      <w:r>
        <w:rPr>
          <w:noProof/>
        </w:rPr>
        <w:fldChar w:fldCharType="end"/>
      </w:r>
    </w:p>
    <w:p w14:paraId="3ACBB4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_Toc304219868 \h </w:instrText>
      </w:r>
      <w:r>
        <w:rPr>
          <w:noProof/>
        </w:rPr>
      </w:r>
      <w:r>
        <w:rPr>
          <w:noProof/>
        </w:rPr>
        <w:fldChar w:fldCharType="separate"/>
      </w:r>
      <w:ins w:id="50" w:author="Gerard" w:date="2016-04-27T14:26:00Z">
        <w:r w:rsidR="00C17CE2">
          <w:rPr>
            <w:noProof/>
          </w:rPr>
          <w:t>115</w:t>
        </w:r>
      </w:ins>
      <w:del w:id="51" w:author="Gerard" w:date="2016-04-27T13:14:00Z">
        <w:r w:rsidR="0043321D" w:rsidDel="009C6B6C">
          <w:rPr>
            <w:noProof/>
          </w:rPr>
          <w:delText>114</w:delText>
        </w:r>
      </w:del>
      <w:r>
        <w:rPr>
          <w:noProof/>
        </w:rPr>
        <w:fldChar w:fldCharType="end"/>
      </w:r>
    </w:p>
    <w:p w14:paraId="33CD52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_Toc304219869 \h </w:instrText>
      </w:r>
      <w:r>
        <w:rPr>
          <w:noProof/>
        </w:rPr>
      </w:r>
      <w:r>
        <w:rPr>
          <w:noProof/>
        </w:rPr>
        <w:fldChar w:fldCharType="separate"/>
      </w:r>
      <w:ins w:id="52" w:author="Gerard" w:date="2016-04-27T14:26:00Z">
        <w:r w:rsidR="00C17CE2">
          <w:rPr>
            <w:noProof/>
          </w:rPr>
          <w:t>116</w:t>
        </w:r>
      </w:ins>
      <w:del w:id="53" w:author="Gerard" w:date="2016-04-27T13:14:00Z">
        <w:r w:rsidR="0043321D" w:rsidDel="009C6B6C">
          <w:rPr>
            <w:noProof/>
          </w:rPr>
          <w:delText>115</w:delText>
        </w:r>
      </w:del>
      <w:r>
        <w:rPr>
          <w:noProof/>
        </w:rPr>
        <w:fldChar w:fldCharType="end"/>
      </w:r>
    </w:p>
    <w:p w14:paraId="66E9DFF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_Toc304219870 \h </w:instrText>
      </w:r>
      <w:r>
        <w:rPr>
          <w:noProof/>
        </w:rPr>
      </w:r>
      <w:r>
        <w:rPr>
          <w:noProof/>
        </w:rPr>
        <w:fldChar w:fldCharType="separate"/>
      </w:r>
      <w:ins w:id="54" w:author="Gerard" w:date="2016-04-27T14:26:00Z">
        <w:r w:rsidR="00C17CE2">
          <w:rPr>
            <w:noProof/>
          </w:rPr>
          <w:t>117</w:t>
        </w:r>
      </w:ins>
      <w:del w:id="55" w:author="Gerard" w:date="2016-04-27T13:14:00Z">
        <w:r w:rsidR="0043321D" w:rsidDel="009C6B6C">
          <w:rPr>
            <w:noProof/>
          </w:rPr>
          <w:delText>116</w:delText>
        </w:r>
      </w:del>
      <w:r>
        <w:rPr>
          <w:noProof/>
        </w:rPr>
        <w:fldChar w:fldCharType="end"/>
      </w:r>
    </w:p>
    <w:p w14:paraId="3541B8C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r>
        <w:rPr>
          <w:noProof/>
        </w:rPr>
        <w:fldChar w:fldCharType="separate"/>
      </w:r>
      <w:ins w:id="56" w:author="Gerard" w:date="2016-04-27T14:26:00Z">
        <w:r w:rsidR="00C17CE2">
          <w:rPr>
            <w:noProof/>
          </w:rPr>
          <w:t>120</w:t>
        </w:r>
      </w:ins>
      <w:del w:id="57" w:author="Gerard" w:date="2016-04-27T13:14:00Z">
        <w:r w:rsidR="0043321D" w:rsidDel="009C6B6C">
          <w:rPr>
            <w:noProof/>
          </w:rPr>
          <w:delText>119</w:delText>
        </w:r>
      </w:del>
      <w:r>
        <w:rPr>
          <w:noProof/>
        </w:rPr>
        <w:fldChar w:fldCharType="end"/>
      </w:r>
    </w:p>
    <w:p w14:paraId="355AB76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_Toc304219872 \h </w:instrText>
      </w:r>
      <w:r>
        <w:rPr>
          <w:noProof/>
        </w:rPr>
      </w:r>
      <w:r>
        <w:rPr>
          <w:noProof/>
        </w:rPr>
        <w:fldChar w:fldCharType="separate"/>
      </w:r>
      <w:ins w:id="58" w:author="Gerard" w:date="2016-04-27T14:26:00Z">
        <w:r w:rsidR="00C17CE2">
          <w:rPr>
            <w:noProof/>
          </w:rPr>
          <w:t>120</w:t>
        </w:r>
      </w:ins>
      <w:del w:id="59" w:author="Gerard" w:date="2016-04-27T13:14:00Z">
        <w:r w:rsidR="0043321D" w:rsidDel="009C6B6C">
          <w:rPr>
            <w:noProof/>
          </w:rPr>
          <w:delText>119</w:delText>
        </w:r>
      </w:del>
      <w:r>
        <w:rPr>
          <w:noProof/>
        </w:rPr>
        <w:fldChar w:fldCharType="end"/>
      </w:r>
    </w:p>
    <w:p w14:paraId="743A059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_Toc304219873 \h </w:instrText>
      </w:r>
      <w:r>
        <w:rPr>
          <w:noProof/>
        </w:rPr>
      </w:r>
      <w:r>
        <w:rPr>
          <w:noProof/>
        </w:rPr>
        <w:fldChar w:fldCharType="separate"/>
      </w:r>
      <w:ins w:id="60" w:author="Gerard" w:date="2016-04-27T14:26:00Z">
        <w:r w:rsidR="00C17CE2">
          <w:rPr>
            <w:noProof/>
          </w:rPr>
          <w:t>122</w:t>
        </w:r>
      </w:ins>
      <w:del w:id="61" w:author="Gerard" w:date="2016-04-27T13:14:00Z">
        <w:r w:rsidR="0043321D" w:rsidDel="009C6B6C">
          <w:rPr>
            <w:noProof/>
          </w:rPr>
          <w:delText>121</w:delText>
        </w:r>
      </w:del>
      <w:r>
        <w:rPr>
          <w:noProof/>
        </w:rPr>
        <w:fldChar w:fldCharType="end"/>
      </w:r>
    </w:p>
    <w:p w14:paraId="70F452C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_Toc304219874 \h </w:instrText>
      </w:r>
      <w:r>
        <w:rPr>
          <w:noProof/>
        </w:rPr>
      </w:r>
      <w:r>
        <w:rPr>
          <w:noProof/>
        </w:rPr>
        <w:fldChar w:fldCharType="separate"/>
      </w:r>
      <w:ins w:id="62" w:author="Gerard" w:date="2016-04-27T14:26:00Z">
        <w:r w:rsidR="00C17CE2">
          <w:rPr>
            <w:noProof/>
          </w:rPr>
          <w:t>124</w:t>
        </w:r>
      </w:ins>
      <w:del w:id="63" w:author="Gerard" w:date="2016-04-27T13:14:00Z">
        <w:r w:rsidR="0043321D" w:rsidDel="009C6B6C">
          <w:rPr>
            <w:noProof/>
          </w:rPr>
          <w:delText>123</w:delText>
        </w:r>
      </w:del>
      <w:r>
        <w:rPr>
          <w:noProof/>
        </w:rPr>
        <w:fldChar w:fldCharType="end"/>
      </w:r>
    </w:p>
    <w:p w14:paraId="6818AB0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_Toc304219875 \h </w:instrText>
      </w:r>
      <w:r>
        <w:rPr>
          <w:noProof/>
        </w:rPr>
      </w:r>
      <w:r>
        <w:rPr>
          <w:noProof/>
        </w:rPr>
        <w:fldChar w:fldCharType="separate"/>
      </w:r>
      <w:ins w:id="64" w:author="Gerard" w:date="2016-04-27T14:26:00Z">
        <w:r w:rsidR="00C17CE2">
          <w:rPr>
            <w:noProof/>
          </w:rPr>
          <w:t>125</w:t>
        </w:r>
      </w:ins>
      <w:del w:id="65" w:author="Gerard" w:date="2016-04-27T13:14:00Z">
        <w:r w:rsidR="0043321D" w:rsidDel="009C6B6C">
          <w:rPr>
            <w:noProof/>
          </w:rPr>
          <w:delText>124</w:delText>
        </w:r>
      </w:del>
      <w:r>
        <w:rPr>
          <w:noProof/>
        </w:rPr>
        <w:fldChar w:fldCharType="end"/>
      </w:r>
    </w:p>
    <w:p w14:paraId="15662CC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_Toc304219876 \h </w:instrText>
      </w:r>
      <w:r>
        <w:rPr>
          <w:noProof/>
        </w:rPr>
      </w:r>
      <w:r>
        <w:rPr>
          <w:noProof/>
        </w:rPr>
        <w:fldChar w:fldCharType="separate"/>
      </w:r>
      <w:ins w:id="66" w:author="Gerard" w:date="2016-04-27T14:26:00Z">
        <w:r w:rsidR="00C17CE2">
          <w:rPr>
            <w:noProof/>
          </w:rPr>
          <w:t>127</w:t>
        </w:r>
      </w:ins>
      <w:del w:id="67" w:author="Gerard" w:date="2016-04-27T13:14:00Z">
        <w:r w:rsidR="0043321D" w:rsidDel="009C6B6C">
          <w:rPr>
            <w:noProof/>
          </w:rPr>
          <w:delText>126</w:delText>
        </w:r>
      </w:del>
      <w:r>
        <w:rPr>
          <w:noProof/>
        </w:rPr>
        <w:fldChar w:fldCharType="end"/>
      </w:r>
    </w:p>
    <w:p w14:paraId="0BD14E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_Toc304219877 \h </w:instrText>
      </w:r>
      <w:r>
        <w:rPr>
          <w:noProof/>
        </w:rPr>
      </w:r>
      <w:r>
        <w:rPr>
          <w:noProof/>
        </w:rPr>
        <w:fldChar w:fldCharType="separate"/>
      </w:r>
      <w:ins w:id="68" w:author="Gerard" w:date="2016-04-27T14:26:00Z">
        <w:r w:rsidR="00C17CE2">
          <w:rPr>
            <w:noProof/>
          </w:rPr>
          <w:t>128</w:t>
        </w:r>
      </w:ins>
      <w:del w:id="69" w:author="Gerard" w:date="2016-04-27T13:14:00Z">
        <w:r w:rsidR="0043321D" w:rsidDel="009C6B6C">
          <w:rPr>
            <w:noProof/>
          </w:rPr>
          <w:delText>127</w:delText>
        </w:r>
      </w:del>
      <w:r>
        <w:rPr>
          <w:noProof/>
        </w:rPr>
        <w:fldChar w:fldCharType="end"/>
      </w:r>
    </w:p>
    <w:p w14:paraId="77B3B34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r>
        <w:rPr>
          <w:noProof/>
        </w:rPr>
        <w:fldChar w:fldCharType="separate"/>
      </w:r>
      <w:ins w:id="70" w:author="Gerard" w:date="2016-04-27T14:26:00Z">
        <w:r w:rsidR="00C17CE2">
          <w:rPr>
            <w:noProof/>
          </w:rPr>
          <w:t>129</w:t>
        </w:r>
      </w:ins>
      <w:del w:id="71" w:author="Gerard" w:date="2016-04-27T13:14:00Z">
        <w:r w:rsidR="0043321D" w:rsidDel="009C6B6C">
          <w:rPr>
            <w:noProof/>
          </w:rPr>
          <w:delText>128</w:delText>
        </w:r>
      </w:del>
      <w:r>
        <w:rPr>
          <w:noProof/>
        </w:rPr>
        <w:fldChar w:fldCharType="end"/>
      </w:r>
    </w:p>
    <w:p w14:paraId="43F2B12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_Toc304219879 \h </w:instrText>
      </w:r>
      <w:r>
        <w:rPr>
          <w:noProof/>
        </w:rPr>
      </w:r>
      <w:r>
        <w:rPr>
          <w:noProof/>
        </w:rPr>
        <w:fldChar w:fldCharType="separate"/>
      </w:r>
      <w:ins w:id="72" w:author="Gerard" w:date="2016-04-27T14:26:00Z">
        <w:r w:rsidR="00C17CE2">
          <w:rPr>
            <w:noProof/>
          </w:rPr>
          <w:t>130</w:t>
        </w:r>
      </w:ins>
      <w:del w:id="73" w:author="Gerard" w:date="2016-04-27T13:14:00Z">
        <w:r w:rsidR="0043321D" w:rsidDel="009C6B6C">
          <w:rPr>
            <w:noProof/>
          </w:rPr>
          <w:delText>129</w:delText>
        </w:r>
      </w:del>
      <w:r>
        <w:rPr>
          <w:noProof/>
        </w:rPr>
        <w:fldChar w:fldCharType="end"/>
      </w:r>
    </w:p>
    <w:p w14:paraId="5083A5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_Toc304219880 \h </w:instrText>
      </w:r>
      <w:r>
        <w:rPr>
          <w:noProof/>
        </w:rPr>
      </w:r>
      <w:r>
        <w:rPr>
          <w:noProof/>
        </w:rPr>
        <w:fldChar w:fldCharType="separate"/>
      </w:r>
      <w:ins w:id="74" w:author="Gerard" w:date="2016-04-27T14:26:00Z">
        <w:r w:rsidR="00C17CE2">
          <w:rPr>
            <w:noProof/>
          </w:rPr>
          <w:t>132</w:t>
        </w:r>
      </w:ins>
      <w:del w:id="75" w:author="Gerard" w:date="2016-04-27T13:14:00Z">
        <w:r w:rsidR="0043321D" w:rsidDel="009C6B6C">
          <w:rPr>
            <w:noProof/>
          </w:rPr>
          <w:delText>131</w:delText>
        </w:r>
      </w:del>
      <w:r>
        <w:rPr>
          <w:noProof/>
        </w:rPr>
        <w:fldChar w:fldCharType="end"/>
      </w:r>
    </w:p>
    <w:p w14:paraId="6582214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_Toc304219881 \h </w:instrText>
      </w:r>
      <w:r>
        <w:rPr>
          <w:noProof/>
        </w:rPr>
      </w:r>
      <w:r>
        <w:rPr>
          <w:noProof/>
        </w:rPr>
        <w:fldChar w:fldCharType="separate"/>
      </w:r>
      <w:ins w:id="76" w:author="Gerard" w:date="2016-04-27T14:26:00Z">
        <w:r w:rsidR="00C17CE2">
          <w:rPr>
            <w:noProof/>
          </w:rPr>
          <w:t>133</w:t>
        </w:r>
      </w:ins>
      <w:del w:id="77" w:author="Gerard" w:date="2016-04-27T13:14:00Z">
        <w:r w:rsidR="0043321D" w:rsidDel="009C6B6C">
          <w:rPr>
            <w:noProof/>
          </w:rPr>
          <w:delText>132</w:delText>
        </w:r>
      </w:del>
      <w:r>
        <w:rPr>
          <w:noProof/>
        </w:rPr>
        <w:fldChar w:fldCharType="end"/>
      </w:r>
    </w:p>
    <w:p w14:paraId="4C42D3D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_Toc304219882 \h </w:instrText>
      </w:r>
      <w:r>
        <w:rPr>
          <w:noProof/>
        </w:rPr>
      </w:r>
      <w:r>
        <w:rPr>
          <w:noProof/>
        </w:rPr>
        <w:fldChar w:fldCharType="separate"/>
      </w:r>
      <w:ins w:id="78" w:author="Gerard" w:date="2016-04-27T14:26:00Z">
        <w:r w:rsidR="00C17CE2">
          <w:rPr>
            <w:noProof/>
          </w:rPr>
          <w:t>135</w:t>
        </w:r>
      </w:ins>
      <w:del w:id="79" w:author="Gerard" w:date="2016-04-27T13:14:00Z">
        <w:r w:rsidR="0043321D" w:rsidDel="009C6B6C">
          <w:rPr>
            <w:noProof/>
          </w:rPr>
          <w:delText>134</w:delText>
        </w:r>
      </w:del>
      <w:r>
        <w:rPr>
          <w:noProof/>
        </w:rPr>
        <w:fldChar w:fldCharType="end"/>
      </w:r>
    </w:p>
    <w:p w14:paraId="3AC5CA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_Toc304219883 \h </w:instrText>
      </w:r>
      <w:r>
        <w:rPr>
          <w:noProof/>
        </w:rPr>
      </w:r>
      <w:r>
        <w:rPr>
          <w:noProof/>
        </w:rPr>
        <w:fldChar w:fldCharType="separate"/>
      </w:r>
      <w:ins w:id="80" w:author="Gerard" w:date="2016-04-27T14:26:00Z">
        <w:r w:rsidR="00C17CE2">
          <w:rPr>
            <w:noProof/>
          </w:rPr>
          <w:t>136</w:t>
        </w:r>
      </w:ins>
      <w:del w:id="81" w:author="Gerard" w:date="2016-04-27T13:14:00Z">
        <w:r w:rsidR="0043321D" w:rsidDel="009C6B6C">
          <w:rPr>
            <w:noProof/>
          </w:rPr>
          <w:delText>135</w:delText>
        </w:r>
      </w:del>
      <w:r>
        <w:rPr>
          <w:noProof/>
        </w:rPr>
        <w:fldChar w:fldCharType="end"/>
      </w:r>
    </w:p>
    <w:p w14:paraId="50F2AF7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_Toc304219884 \h </w:instrText>
      </w:r>
      <w:r>
        <w:rPr>
          <w:noProof/>
        </w:rPr>
      </w:r>
      <w:r>
        <w:rPr>
          <w:noProof/>
        </w:rPr>
        <w:fldChar w:fldCharType="separate"/>
      </w:r>
      <w:ins w:id="82" w:author="Gerard" w:date="2016-04-27T14:26:00Z">
        <w:r w:rsidR="00C17CE2">
          <w:rPr>
            <w:noProof/>
          </w:rPr>
          <w:t>137</w:t>
        </w:r>
      </w:ins>
      <w:del w:id="83" w:author="Gerard" w:date="2016-04-27T13:14:00Z">
        <w:r w:rsidR="0043321D" w:rsidDel="009C6B6C">
          <w:rPr>
            <w:noProof/>
          </w:rPr>
          <w:delText>136</w:delText>
        </w:r>
      </w:del>
      <w:r>
        <w:rPr>
          <w:noProof/>
        </w:rPr>
        <w:fldChar w:fldCharType="end"/>
      </w:r>
    </w:p>
    <w:p w14:paraId="0941CD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_Toc304219885 \h </w:instrText>
      </w:r>
      <w:r>
        <w:rPr>
          <w:noProof/>
        </w:rPr>
      </w:r>
      <w:r>
        <w:rPr>
          <w:noProof/>
        </w:rPr>
        <w:fldChar w:fldCharType="separate"/>
      </w:r>
      <w:ins w:id="84" w:author="Gerard" w:date="2016-04-27T14:26:00Z">
        <w:r w:rsidR="00C17CE2">
          <w:rPr>
            <w:noProof/>
          </w:rPr>
          <w:t>138</w:t>
        </w:r>
      </w:ins>
      <w:del w:id="85" w:author="Gerard" w:date="2016-04-27T13:14:00Z">
        <w:r w:rsidR="0043321D" w:rsidDel="009C6B6C">
          <w:rPr>
            <w:noProof/>
          </w:rPr>
          <w:delText>137</w:delText>
        </w:r>
      </w:del>
      <w:r>
        <w:rPr>
          <w:noProof/>
        </w:rPr>
        <w:fldChar w:fldCharType="end"/>
      </w:r>
    </w:p>
    <w:p w14:paraId="3C71E79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_Toc304219886 \h </w:instrText>
      </w:r>
      <w:r>
        <w:rPr>
          <w:noProof/>
        </w:rPr>
      </w:r>
      <w:r>
        <w:rPr>
          <w:noProof/>
        </w:rPr>
        <w:fldChar w:fldCharType="separate"/>
      </w:r>
      <w:ins w:id="86" w:author="Gerard" w:date="2016-04-27T14:26:00Z">
        <w:r w:rsidR="00C17CE2">
          <w:rPr>
            <w:noProof/>
          </w:rPr>
          <w:t>140</w:t>
        </w:r>
      </w:ins>
      <w:del w:id="87" w:author="Gerard" w:date="2016-04-27T13:14:00Z">
        <w:r w:rsidR="0043321D" w:rsidDel="009C6B6C">
          <w:rPr>
            <w:noProof/>
          </w:rPr>
          <w:delText>139</w:delText>
        </w:r>
      </w:del>
      <w:r>
        <w:rPr>
          <w:noProof/>
        </w:rPr>
        <w:fldChar w:fldCharType="end"/>
      </w:r>
    </w:p>
    <w:p w14:paraId="78CDAF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_Toc304219887 \h </w:instrText>
      </w:r>
      <w:r>
        <w:rPr>
          <w:noProof/>
        </w:rPr>
      </w:r>
      <w:r>
        <w:rPr>
          <w:noProof/>
        </w:rPr>
        <w:fldChar w:fldCharType="separate"/>
      </w:r>
      <w:ins w:id="88" w:author="Gerard" w:date="2016-04-27T14:26:00Z">
        <w:r w:rsidR="00C17CE2">
          <w:rPr>
            <w:noProof/>
          </w:rPr>
          <w:t>141</w:t>
        </w:r>
      </w:ins>
      <w:del w:id="89" w:author="Gerard" w:date="2016-04-27T13:14:00Z">
        <w:r w:rsidR="0043321D" w:rsidDel="009C6B6C">
          <w:rPr>
            <w:noProof/>
          </w:rPr>
          <w:delText>140</w:delText>
        </w:r>
      </w:del>
      <w:r>
        <w:rPr>
          <w:noProof/>
        </w:rPr>
        <w:fldChar w:fldCharType="end"/>
      </w:r>
    </w:p>
    <w:p w14:paraId="05C8CA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_Toc304219888 \h </w:instrText>
      </w:r>
      <w:r>
        <w:rPr>
          <w:noProof/>
        </w:rPr>
      </w:r>
      <w:r>
        <w:rPr>
          <w:noProof/>
        </w:rPr>
        <w:fldChar w:fldCharType="separate"/>
      </w:r>
      <w:ins w:id="90" w:author="Gerard" w:date="2016-04-27T14:26:00Z">
        <w:r w:rsidR="00C17CE2">
          <w:rPr>
            <w:noProof/>
          </w:rPr>
          <w:t>142</w:t>
        </w:r>
      </w:ins>
      <w:del w:id="91" w:author="Gerard" w:date="2016-04-27T13:14:00Z">
        <w:r w:rsidR="0043321D" w:rsidDel="009C6B6C">
          <w:rPr>
            <w:noProof/>
          </w:rPr>
          <w:delText>141</w:delText>
        </w:r>
      </w:del>
      <w:r>
        <w:rPr>
          <w:noProof/>
        </w:rPr>
        <w:fldChar w:fldCharType="end"/>
      </w:r>
    </w:p>
    <w:p w14:paraId="03039B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_Toc304219889 \h </w:instrText>
      </w:r>
      <w:r>
        <w:rPr>
          <w:noProof/>
        </w:rPr>
      </w:r>
      <w:r>
        <w:rPr>
          <w:noProof/>
        </w:rPr>
        <w:fldChar w:fldCharType="separate"/>
      </w:r>
      <w:ins w:id="92" w:author="Gerard" w:date="2016-04-27T14:26:00Z">
        <w:r w:rsidR="00C17CE2">
          <w:rPr>
            <w:noProof/>
          </w:rPr>
          <w:t>143</w:t>
        </w:r>
      </w:ins>
      <w:del w:id="93" w:author="Gerard" w:date="2016-04-27T13:14:00Z">
        <w:r w:rsidR="0043321D" w:rsidDel="009C6B6C">
          <w:rPr>
            <w:noProof/>
          </w:rPr>
          <w:delText>142</w:delText>
        </w:r>
      </w:del>
      <w:r>
        <w:rPr>
          <w:noProof/>
        </w:rPr>
        <w:fldChar w:fldCharType="end"/>
      </w:r>
    </w:p>
    <w:p w14:paraId="3C824A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_Toc304219890 \h </w:instrText>
      </w:r>
      <w:r>
        <w:rPr>
          <w:noProof/>
        </w:rPr>
      </w:r>
      <w:r>
        <w:rPr>
          <w:noProof/>
        </w:rPr>
        <w:fldChar w:fldCharType="separate"/>
      </w:r>
      <w:ins w:id="94" w:author="Gerard" w:date="2016-04-27T14:26:00Z">
        <w:r w:rsidR="00C17CE2">
          <w:rPr>
            <w:noProof/>
          </w:rPr>
          <w:t>144</w:t>
        </w:r>
      </w:ins>
      <w:del w:id="95" w:author="Gerard" w:date="2016-04-27T13:14:00Z">
        <w:r w:rsidR="0043321D" w:rsidDel="009C6B6C">
          <w:rPr>
            <w:noProof/>
          </w:rPr>
          <w:delText>143</w:delText>
        </w:r>
      </w:del>
      <w:r>
        <w:rPr>
          <w:noProof/>
        </w:rPr>
        <w:fldChar w:fldCharType="end"/>
      </w:r>
    </w:p>
    <w:p w14:paraId="6D65D5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_Toc304219891 \h </w:instrText>
      </w:r>
      <w:r>
        <w:rPr>
          <w:noProof/>
        </w:rPr>
      </w:r>
      <w:r>
        <w:rPr>
          <w:noProof/>
        </w:rPr>
        <w:fldChar w:fldCharType="separate"/>
      </w:r>
      <w:ins w:id="96" w:author="Gerard" w:date="2016-04-27T14:26:00Z">
        <w:r w:rsidR="00C17CE2">
          <w:rPr>
            <w:noProof/>
          </w:rPr>
          <w:t>145</w:t>
        </w:r>
      </w:ins>
      <w:del w:id="97" w:author="Gerard" w:date="2016-04-27T13:14:00Z">
        <w:r w:rsidR="0043321D" w:rsidDel="009C6B6C">
          <w:rPr>
            <w:noProof/>
          </w:rPr>
          <w:delText>144</w:delText>
        </w:r>
      </w:del>
      <w:r>
        <w:rPr>
          <w:noProof/>
        </w:rPr>
        <w:fldChar w:fldCharType="end"/>
      </w:r>
    </w:p>
    <w:p w14:paraId="76B8D4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_Toc304219892 \h </w:instrText>
      </w:r>
      <w:r>
        <w:rPr>
          <w:noProof/>
        </w:rPr>
      </w:r>
      <w:r>
        <w:rPr>
          <w:noProof/>
        </w:rPr>
        <w:fldChar w:fldCharType="separate"/>
      </w:r>
      <w:ins w:id="98" w:author="Gerard" w:date="2016-04-27T14:26:00Z">
        <w:r w:rsidR="00C17CE2">
          <w:rPr>
            <w:noProof/>
          </w:rPr>
          <w:t>147</w:t>
        </w:r>
      </w:ins>
      <w:del w:id="99" w:author="Gerard" w:date="2016-04-27T13:14:00Z">
        <w:r w:rsidR="0043321D" w:rsidDel="009C6B6C">
          <w:rPr>
            <w:noProof/>
          </w:rPr>
          <w:delText>146</w:delText>
        </w:r>
      </w:del>
      <w:r>
        <w:rPr>
          <w:noProof/>
        </w:rPr>
        <w:fldChar w:fldCharType="end"/>
      </w:r>
    </w:p>
    <w:p w14:paraId="2BC92E4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_Toc304219893 \h </w:instrText>
      </w:r>
      <w:r>
        <w:rPr>
          <w:noProof/>
        </w:rPr>
      </w:r>
      <w:r>
        <w:rPr>
          <w:noProof/>
        </w:rPr>
        <w:fldChar w:fldCharType="separate"/>
      </w:r>
      <w:ins w:id="100" w:author="Gerard" w:date="2016-04-27T14:26:00Z">
        <w:r w:rsidR="00C17CE2">
          <w:rPr>
            <w:noProof/>
          </w:rPr>
          <w:t>148</w:t>
        </w:r>
      </w:ins>
      <w:del w:id="101" w:author="Gerard" w:date="2016-04-27T13:14:00Z">
        <w:r w:rsidR="0043321D" w:rsidDel="009C6B6C">
          <w:rPr>
            <w:noProof/>
          </w:rPr>
          <w:delText>147</w:delText>
        </w:r>
      </w:del>
      <w:r>
        <w:rPr>
          <w:noProof/>
        </w:rPr>
        <w:fldChar w:fldCharType="end"/>
      </w:r>
    </w:p>
    <w:p w14:paraId="6000C68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r>
        <w:rPr>
          <w:noProof/>
        </w:rPr>
        <w:fldChar w:fldCharType="separate"/>
      </w:r>
      <w:ins w:id="102" w:author="Gerard" w:date="2016-04-27T14:26:00Z">
        <w:r w:rsidR="00C17CE2">
          <w:rPr>
            <w:noProof/>
          </w:rPr>
          <w:t>150</w:t>
        </w:r>
      </w:ins>
      <w:del w:id="103" w:author="Gerard" w:date="2016-04-27T13:14:00Z">
        <w:r w:rsidR="0043321D" w:rsidDel="009C6B6C">
          <w:rPr>
            <w:noProof/>
          </w:rPr>
          <w:delText>149</w:delText>
        </w:r>
      </w:del>
      <w:r>
        <w:rPr>
          <w:noProof/>
        </w:rPr>
        <w:fldChar w:fldCharType="end"/>
      </w:r>
    </w:p>
    <w:p w14:paraId="18CD5BD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_Toc304219895 \h </w:instrText>
      </w:r>
      <w:r>
        <w:rPr>
          <w:noProof/>
        </w:rPr>
      </w:r>
      <w:r>
        <w:rPr>
          <w:noProof/>
        </w:rPr>
        <w:fldChar w:fldCharType="separate"/>
      </w:r>
      <w:ins w:id="104" w:author="Gerard" w:date="2016-04-27T14:26:00Z">
        <w:r w:rsidR="00C17CE2">
          <w:rPr>
            <w:noProof/>
          </w:rPr>
          <w:t>152</w:t>
        </w:r>
      </w:ins>
      <w:del w:id="105" w:author="Gerard" w:date="2016-04-27T13:14:00Z">
        <w:r w:rsidR="0043321D" w:rsidDel="009C6B6C">
          <w:rPr>
            <w:noProof/>
          </w:rPr>
          <w:delText>151</w:delText>
        </w:r>
      </w:del>
      <w:r>
        <w:rPr>
          <w:noProof/>
        </w:rPr>
        <w:fldChar w:fldCharType="end"/>
      </w:r>
    </w:p>
    <w:p w14:paraId="194870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_Toc304219896 \h </w:instrText>
      </w:r>
      <w:r>
        <w:rPr>
          <w:noProof/>
        </w:rPr>
      </w:r>
      <w:r>
        <w:rPr>
          <w:noProof/>
        </w:rPr>
        <w:fldChar w:fldCharType="separate"/>
      </w:r>
      <w:ins w:id="106" w:author="Gerard" w:date="2016-04-27T14:26:00Z">
        <w:r w:rsidR="00C17CE2">
          <w:rPr>
            <w:noProof/>
          </w:rPr>
          <w:t>153</w:t>
        </w:r>
      </w:ins>
      <w:del w:id="107" w:author="Gerard" w:date="2016-04-27T13:14:00Z">
        <w:r w:rsidR="0043321D" w:rsidDel="009C6B6C">
          <w:rPr>
            <w:noProof/>
          </w:rPr>
          <w:delText>152</w:delText>
        </w:r>
      </w:del>
      <w:r>
        <w:rPr>
          <w:noProof/>
        </w:rPr>
        <w:fldChar w:fldCharType="end"/>
      </w:r>
    </w:p>
    <w:p w14:paraId="0B07A6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_Toc304219897 \h </w:instrText>
      </w:r>
      <w:r>
        <w:rPr>
          <w:noProof/>
        </w:rPr>
      </w:r>
      <w:r>
        <w:rPr>
          <w:noProof/>
        </w:rPr>
        <w:fldChar w:fldCharType="separate"/>
      </w:r>
      <w:ins w:id="108" w:author="Gerard" w:date="2016-04-27T14:26:00Z">
        <w:r w:rsidR="00C17CE2">
          <w:rPr>
            <w:noProof/>
          </w:rPr>
          <w:t>154</w:t>
        </w:r>
      </w:ins>
      <w:del w:id="109" w:author="Gerard" w:date="2016-04-27T13:14:00Z">
        <w:r w:rsidR="0043321D" w:rsidDel="009C6B6C">
          <w:rPr>
            <w:noProof/>
          </w:rPr>
          <w:delText>153</w:delText>
        </w:r>
      </w:del>
      <w:r>
        <w:rPr>
          <w:noProof/>
        </w:rPr>
        <w:fldChar w:fldCharType="end"/>
      </w:r>
    </w:p>
    <w:p w14:paraId="3F8CBAB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r>
        <w:rPr>
          <w:noProof/>
        </w:rPr>
        <w:fldChar w:fldCharType="separate"/>
      </w:r>
      <w:ins w:id="110" w:author="Gerard" w:date="2016-04-27T14:26:00Z">
        <w:r w:rsidR="00C17CE2">
          <w:rPr>
            <w:noProof/>
          </w:rPr>
          <w:t>155</w:t>
        </w:r>
      </w:ins>
      <w:del w:id="111" w:author="Gerard" w:date="2016-04-27T13:14:00Z">
        <w:r w:rsidR="0043321D" w:rsidDel="009C6B6C">
          <w:rPr>
            <w:noProof/>
          </w:rPr>
          <w:delText>154</w:delText>
        </w:r>
      </w:del>
      <w:r>
        <w:rPr>
          <w:noProof/>
        </w:rPr>
        <w:fldChar w:fldCharType="end"/>
      </w:r>
    </w:p>
    <w:p w14:paraId="14E3323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r>
        <w:rPr>
          <w:noProof/>
        </w:rPr>
        <w:fldChar w:fldCharType="separate"/>
      </w:r>
      <w:ins w:id="112" w:author="Gerard" w:date="2016-04-27T14:26:00Z">
        <w:r w:rsidR="00C17CE2">
          <w:rPr>
            <w:noProof/>
          </w:rPr>
          <w:t>156</w:t>
        </w:r>
      </w:ins>
      <w:del w:id="113" w:author="Gerard" w:date="2016-04-27T13:14:00Z">
        <w:r w:rsidR="0043321D" w:rsidDel="009C6B6C">
          <w:rPr>
            <w:noProof/>
          </w:rPr>
          <w:delText>155</w:delText>
        </w:r>
      </w:del>
      <w:r>
        <w:rPr>
          <w:noProof/>
        </w:rPr>
        <w:fldChar w:fldCharType="end"/>
      </w:r>
    </w:p>
    <w:p w14:paraId="6B09D22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r>
        <w:rPr>
          <w:noProof/>
        </w:rPr>
        <w:fldChar w:fldCharType="separate"/>
      </w:r>
      <w:ins w:id="114" w:author="Gerard" w:date="2016-04-27T14:26:00Z">
        <w:r w:rsidR="00C17CE2">
          <w:rPr>
            <w:noProof/>
          </w:rPr>
          <w:t>157</w:t>
        </w:r>
      </w:ins>
      <w:del w:id="115" w:author="Gerard" w:date="2016-04-27T13:14:00Z">
        <w:r w:rsidR="0043321D" w:rsidDel="009C6B6C">
          <w:rPr>
            <w:noProof/>
          </w:rPr>
          <w:delText>156</w:delText>
        </w:r>
      </w:del>
      <w:r>
        <w:rPr>
          <w:noProof/>
        </w:rPr>
        <w:fldChar w:fldCharType="end"/>
      </w:r>
    </w:p>
    <w:p w14:paraId="72D0E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_Toc304219901 \h </w:instrText>
      </w:r>
      <w:r>
        <w:rPr>
          <w:noProof/>
        </w:rPr>
      </w:r>
      <w:r>
        <w:rPr>
          <w:noProof/>
        </w:rPr>
        <w:fldChar w:fldCharType="separate"/>
      </w:r>
      <w:ins w:id="116" w:author="Gerard" w:date="2016-04-27T14:26:00Z">
        <w:r w:rsidR="00C17CE2">
          <w:rPr>
            <w:noProof/>
          </w:rPr>
          <w:t>158</w:t>
        </w:r>
      </w:ins>
      <w:del w:id="117" w:author="Gerard" w:date="2016-04-27T13:14:00Z">
        <w:r w:rsidR="0043321D" w:rsidDel="009C6B6C">
          <w:rPr>
            <w:noProof/>
          </w:rPr>
          <w:delText>157</w:delText>
        </w:r>
      </w:del>
      <w:r>
        <w:rPr>
          <w:noProof/>
        </w:rPr>
        <w:fldChar w:fldCharType="end"/>
      </w:r>
    </w:p>
    <w:p w14:paraId="5353F3A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_Toc304219902 \h </w:instrText>
      </w:r>
      <w:r>
        <w:rPr>
          <w:noProof/>
        </w:rPr>
      </w:r>
      <w:r>
        <w:rPr>
          <w:noProof/>
        </w:rPr>
        <w:fldChar w:fldCharType="separate"/>
      </w:r>
      <w:ins w:id="118" w:author="Gerard" w:date="2016-04-27T14:26:00Z">
        <w:r w:rsidR="00C17CE2">
          <w:rPr>
            <w:noProof/>
          </w:rPr>
          <w:t>159</w:t>
        </w:r>
      </w:ins>
      <w:del w:id="119" w:author="Gerard" w:date="2016-04-27T13:14:00Z">
        <w:r w:rsidR="0043321D" w:rsidDel="009C6B6C">
          <w:rPr>
            <w:noProof/>
          </w:rPr>
          <w:delText>158</w:delText>
        </w:r>
      </w:del>
      <w:r>
        <w:rPr>
          <w:noProof/>
        </w:rPr>
        <w:fldChar w:fldCharType="end"/>
      </w:r>
    </w:p>
    <w:p w14:paraId="56B7C6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_Toc304219903 \h </w:instrText>
      </w:r>
      <w:r>
        <w:rPr>
          <w:noProof/>
        </w:rPr>
      </w:r>
      <w:r>
        <w:rPr>
          <w:noProof/>
        </w:rPr>
        <w:fldChar w:fldCharType="separate"/>
      </w:r>
      <w:ins w:id="120" w:author="Gerard" w:date="2016-04-27T14:26:00Z">
        <w:r w:rsidR="00C17CE2">
          <w:rPr>
            <w:noProof/>
          </w:rPr>
          <w:t>160</w:t>
        </w:r>
      </w:ins>
      <w:del w:id="121" w:author="Gerard" w:date="2016-04-27T13:14:00Z">
        <w:r w:rsidR="0043321D" w:rsidDel="009C6B6C">
          <w:rPr>
            <w:noProof/>
          </w:rPr>
          <w:delText>159</w:delText>
        </w:r>
      </w:del>
      <w:r>
        <w:rPr>
          <w:noProof/>
        </w:rPr>
        <w:fldChar w:fldCharType="end"/>
      </w:r>
    </w:p>
    <w:p w14:paraId="634CE5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_Toc304219904 \h </w:instrText>
      </w:r>
      <w:r>
        <w:rPr>
          <w:noProof/>
        </w:rPr>
      </w:r>
      <w:r>
        <w:rPr>
          <w:noProof/>
        </w:rPr>
        <w:fldChar w:fldCharType="separate"/>
      </w:r>
      <w:ins w:id="122" w:author="Gerard" w:date="2016-04-27T14:26:00Z">
        <w:r w:rsidR="00C17CE2">
          <w:rPr>
            <w:noProof/>
          </w:rPr>
          <w:t>161</w:t>
        </w:r>
      </w:ins>
      <w:del w:id="123" w:author="Gerard" w:date="2016-04-27T13:14:00Z">
        <w:r w:rsidR="0043321D" w:rsidDel="009C6B6C">
          <w:rPr>
            <w:noProof/>
          </w:rPr>
          <w:delText>160</w:delText>
        </w:r>
      </w:del>
      <w:r>
        <w:rPr>
          <w:noProof/>
        </w:rPr>
        <w:fldChar w:fldCharType="end"/>
      </w:r>
    </w:p>
    <w:p w14:paraId="18021BB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_Toc304219905 \h </w:instrText>
      </w:r>
      <w:r>
        <w:rPr>
          <w:noProof/>
        </w:rPr>
      </w:r>
      <w:r>
        <w:rPr>
          <w:noProof/>
        </w:rPr>
        <w:fldChar w:fldCharType="separate"/>
      </w:r>
      <w:ins w:id="124" w:author="Gerard" w:date="2016-04-27T14:26:00Z">
        <w:r w:rsidR="00C17CE2">
          <w:rPr>
            <w:noProof/>
          </w:rPr>
          <w:t>162</w:t>
        </w:r>
      </w:ins>
      <w:del w:id="125" w:author="Gerard" w:date="2016-04-27T13:14:00Z">
        <w:r w:rsidR="0043321D" w:rsidDel="009C6B6C">
          <w:rPr>
            <w:noProof/>
          </w:rPr>
          <w:delText>161</w:delText>
        </w:r>
      </w:del>
      <w:r>
        <w:rPr>
          <w:noProof/>
        </w:rPr>
        <w:fldChar w:fldCharType="end"/>
      </w:r>
    </w:p>
    <w:p w14:paraId="23EDFF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r>
        <w:rPr>
          <w:noProof/>
        </w:rPr>
        <w:fldChar w:fldCharType="separate"/>
      </w:r>
      <w:ins w:id="126" w:author="Gerard" w:date="2016-04-27T14:26:00Z">
        <w:r w:rsidR="00C17CE2">
          <w:rPr>
            <w:noProof/>
          </w:rPr>
          <w:t>163</w:t>
        </w:r>
      </w:ins>
      <w:del w:id="127" w:author="Gerard" w:date="2016-04-27T13:14:00Z">
        <w:r w:rsidR="0043321D" w:rsidDel="009C6B6C">
          <w:rPr>
            <w:noProof/>
          </w:rPr>
          <w:delText>162</w:delText>
        </w:r>
      </w:del>
      <w:r>
        <w:rPr>
          <w:noProof/>
        </w:rPr>
        <w:fldChar w:fldCharType="end"/>
      </w:r>
    </w:p>
    <w:p w14:paraId="7C7BC19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_Toc304219907 \h </w:instrText>
      </w:r>
      <w:r>
        <w:rPr>
          <w:noProof/>
        </w:rPr>
      </w:r>
      <w:r>
        <w:rPr>
          <w:noProof/>
        </w:rPr>
        <w:fldChar w:fldCharType="separate"/>
      </w:r>
      <w:ins w:id="128" w:author="Gerard" w:date="2016-04-27T14:26:00Z">
        <w:r w:rsidR="00C17CE2">
          <w:rPr>
            <w:noProof/>
          </w:rPr>
          <w:t>164</w:t>
        </w:r>
      </w:ins>
      <w:del w:id="129" w:author="Gerard" w:date="2016-04-27T13:14:00Z">
        <w:r w:rsidR="0043321D" w:rsidDel="009C6B6C">
          <w:rPr>
            <w:noProof/>
          </w:rPr>
          <w:delText>163</w:delText>
        </w:r>
      </w:del>
      <w:r>
        <w:rPr>
          <w:noProof/>
        </w:rPr>
        <w:fldChar w:fldCharType="end"/>
      </w:r>
    </w:p>
    <w:p w14:paraId="32BE1D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_Toc304219908 \h </w:instrText>
      </w:r>
      <w:r>
        <w:rPr>
          <w:noProof/>
        </w:rPr>
      </w:r>
      <w:r>
        <w:rPr>
          <w:noProof/>
        </w:rPr>
        <w:fldChar w:fldCharType="separate"/>
      </w:r>
      <w:ins w:id="130" w:author="Gerard" w:date="2016-04-27T14:26:00Z">
        <w:r w:rsidR="00C17CE2">
          <w:rPr>
            <w:noProof/>
          </w:rPr>
          <w:t>165</w:t>
        </w:r>
      </w:ins>
      <w:del w:id="131" w:author="Gerard" w:date="2016-04-27T13:14:00Z">
        <w:r w:rsidR="0043321D" w:rsidDel="009C6B6C">
          <w:rPr>
            <w:noProof/>
          </w:rPr>
          <w:delText>164</w:delText>
        </w:r>
      </w:del>
      <w:r>
        <w:rPr>
          <w:noProof/>
        </w:rPr>
        <w:fldChar w:fldCharType="end"/>
      </w:r>
    </w:p>
    <w:p w14:paraId="4283CC2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4.2.4.3. π-Periodic von Mises Distribution</w:t>
      </w:r>
      <w:r>
        <w:rPr>
          <w:noProof/>
        </w:rPr>
        <w:tab/>
      </w:r>
      <w:r>
        <w:rPr>
          <w:noProof/>
        </w:rPr>
        <w:fldChar w:fldCharType="begin"/>
      </w:r>
      <w:r>
        <w:rPr>
          <w:noProof/>
        </w:rPr>
        <w:instrText xml:space="preserve"> PAGEREF _Toc304219909 \h </w:instrText>
      </w:r>
      <w:r>
        <w:rPr>
          <w:noProof/>
        </w:rPr>
      </w:r>
      <w:r>
        <w:rPr>
          <w:noProof/>
        </w:rPr>
        <w:fldChar w:fldCharType="separate"/>
      </w:r>
      <w:ins w:id="132" w:author="Gerard" w:date="2016-04-27T14:26:00Z">
        <w:r w:rsidR="00C17CE2">
          <w:rPr>
            <w:noProof/>
          </w:rPr>
          <w:t>166</w:t>
        </w:r>
      </w:ins>
      <w:del w:id="133" w:author="Gerard" w:date="2016-04-27T13:14:00Z">
        <w:r w:rsidR="0043321D" w:rsidDel="009C6B6C">
          <w:rPr>
            <w:noProof/>
          </w:rPr>
          <w:delText>165</w:delText>
        </w:r>
      </w:del>
      <w:r>
        <w:rPr>
          <w:noProof/>
        </w:rPr>
        <w:fldChar w:fldCharType="end"/>
      </w:r>
    </w:p>
    <w:p w14:paraId="553C01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_Toc304219910 \h </w:instrText>
      </w:r>
      <w:r>
        <w:rPr>
          <w:noProof/>
        </w:rPr>
      </w:r>
      <w:r>
        <w:rPr>
          <w:noProof/>
        </w:rPr>
        <w:fldChar w:fldCharType="separate"/>
      </w:r>
      <w:ins w:id="134" w:author="Gerard" w:date="2016-04-27T14:26:00Z">
        <w:r w:rsidR="00C17CE2">
          <w:rPr>
            <w:noProof/>
          </w:rPr>
          <w:t>167</w:t>
        </w:r>
      </w:ins>
      <w:del w:id="135" w:author="Gerard" w:date="2016-04-27T13:14:00Z">
        <w:r w:rsidR="0043321D" w:rsidDel="009C6B6C">
          <w:rPr>
            <w:noProof/>
          </w:rPr>
          <w:delText>166</w:delText>
        </w:r>
      </w:del>
      <w:r>
        <w:rPr>
          <w:noProof/>
        </w:rPr>
        <w:fldChar w:fldCharType="end"/>
      </w:r>
    </w:p>
    <w:p w14:paraId="7A11BB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_Toc304219911 \h </w:instrText>
      </w:r>
      <w:r>
        <w:rPr>
          <w:noProof/>
        </w:rPr>
      </w:r>
      <w:r>
        <w:rPr>
          <w:noProof/>
        </w:rPr>
        <w:fldChar w:fldCharType="separate"/>
      </w:r>
      <w:ins w:id="136" w:author="Gerard" w:date="2016-04-27T14:26:00Z">
        <w:r w:rsidR="00C17CE2">
          <w:rPr>
            <w:noProof/>
          </w:rPr>
          <w:t>168</w:t>
        </w:r>
      </w:ins>
      <w:del w:id="137" w:author="Gerard" w:date="2016-04-27T13:14:00Z">
        <w:r w:rsidR="0043321D" w:rsidDel="009C6B6C">
          <w:rPr>
            <w:noProof/>
          </w:rPr>
          <w:delText>167</w:delText>
        </w:r>
      </w:del>
      <w:r>
        <w:rPr>
          <w:noProof/>
        </w:rPr>
        <w:fldChar w:fldCharType="end"/>
      </w:r>
    </w:p>
    <w:p w14:paraId="1554F15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_Toc304219912 \h </w:instrText>
      </w:r>
      <w:r>
        <w:rPr>
          <w:noProof/>
        </w:rPr>
      </w:r>
      <w:r>
        <w:rPr>
          <w:noProof/>
        </w:rPr>
        <w:fldChar w:fldCharType="separate"/>
      </w:r>
      <w:ins w:id="138" w:author="Gerard" w:date="2016-04-27T14:26:00Z">
        <w:r w:rsidR="00C17CE2">
          <w:rPr>
            <w:noProof/>
          </w:rPr>
          <w:t>170</w:t>
        </w:r>
      </w:ins>
      <w:del w:id="139" w:author="Gerard" w:date="2016-04-27T13:14:00Z">
        <w:r w:rsidR="0043321D" w:rsidDel="009C6B6C">
          <w:rPr>
            <w:noProof/>
          </w:rPr>
          <w:delText>169</w:delText>
        </w:r>
      </w:del>
      <w:r>
        <w:rPr>
          <w:noProof/>
        </w:rPr>
        <w:fldChar w:fldCharType="end"/>
      </w:r>
    </w:p>
    <w:p w14:paraId="76BB0C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r>
        <w:rPr>
          <w:noProof/>
        </w:rPr>
        <w:fldChar w:fldCharType="separate"/>
      </w:r>
      <w:ins w:id="140" w:author="Gerard" w:date="2016-04-27T14:26:00Z">
        <w:r w:rsidR="00C17CE2">
          <w:rPr>
            <w:noProof/>
          </w:rPr>
          <w:t>171</w:t>
        </w:r>
      </w:ins>
      <w:del w:id="141" w:author="Gerard" w:date="2016-04-27T13:14:00Z">
        <w:r w:rsidR="0043321D" w:rsidDel="009C6B6C">
          <w:rPr>
            <w:noProof/>
          </w:rPr>
          <w:delText>170</w:delText>
        </w:r>
      </w:del>
      <w:r>
        <w:rPr>
          <w:noProof/>
        </w:rPr>
        <w:fldChar w:fldCharType="end"/>
      </w:r>
    </w:p>
    <w:p w14:paraId="00EC42D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_Toc304219914 \h </w:instrText>
      </w:r>
      <w:r>
        <w:rPr>
          <w:noProof/>
        </w:rPr>
      </w:r>
      <w:r>
        <w:rPr>
          <w:noProof/>
        </w:rPr>
        <w:fldChar w:fldCharType="separate"/>
      </w:r>
      <w:ins w:id="142" w:author="Gerard" w:date="2016-04-27T14:26:00Z">
        <w:r w:rsidR="00C17CE2">
          <w:rPr>
            <w:noProof/>
          </w:rPr>
          <w:t>172</w:t>
        </w:r>
      </w:ins>
      <w:del w:id="143" w:author="Gerard" w:date="2016-04-27T13:14:00Z">
        <w:r w:rsidR="0043321D" w:rsidDel="009C6B6C">
          <w:rPr>
            <w:noProof/>
          </w:rPr>
          <w:delText>171</w:delText>
        </w:r>
      </w:del>
      <w:r>
        <w:rPr>
          <w:noProof/>
        </w:rPr>
        <w:fldChar w:fldCharType="end"/>
      </w:r>
    </w:p>
    <w:p w14:paraId="02CCB1B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_Toc304219915 \h </w:instrText>
      </w:r>
      <w:r>
        <w:rPr>
          <w:noProof/>
        </w:rPr>
      </w:r>
      <w:r>
        <w:rPr>
          <w:noProof/>
        </w:rPr>
        <w:fldChar w:fldCharType="separate"/>
      </w:r>
      <w:ins w:id="144" w:author="Gerard" w:date="2016-04-27T14:26:00Z">
        <w:r w:rsidR="00C17CE2">
          <w:rPr>
            <w:noProof/>
          </w:rPr>
          <w:t>173</w:t>
        </w:r>
      </w:ins>
      <w:del w:id="145" w:author="Gerard" w:date="2016-04-27T13:14:00Z">
        <w:r w:rsidR="0043321D" w:rsidDel="009C6B6C">
          <w:rPr>
            <w:noProof/>
          </w:rPr>
          <w:delText>172</w:delText>
        </w:r>
      </w:del>
      <w:r>
        <w:rPr>
          <w:noProof/>
        </w:rPr>
        <w:fldChar w:fldCharType="end"/>
      </w:r>
    </w:p>
    <w:p w14:paraId="01CB30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_Toc304219916 \h </w:instrText>
      </w:r>
      <w:r>
        <w:rPr>
          <w:noProof/>
        </w:rPr>
      </w:r>
      <w:r>
        <w:rPr>
          <w:noProof/>
        </w:rPr>
        <w:fldChar w:fldCharType="separate"/>
      </w:r>
      <w:ins w:id="146" w:author="Gerard" w:date="2016-04-27T14:26:00Z">
        <w:r w:rsidR="00C17CE2">
          <w:rPr>
            <w:noProof/>
          </w:rPr>
          <w:t>174</w:t>
        </w:r>
      </w:ins>
      <w:del w:id="147" w:author="Gerard" w:date="2016-04-27T13:14:00Z">
        <w:r w:rsidR="0043321D" w:rsidDel="009C6B6C">
          <w:rPr>
            <w:noProof/>
          </w:rPr>
          <w:delText>173</w:delText>
        </w:r>
      </w:del>
      <w:r>
        <w:rPr>
          <w:noProof/>
        </w:rPr>
        <w:fldChar w:fldCharType="end"/>
      </w:r>
    </w:p>
    <w:p w14:paraId="6B089F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_Toc304219917 \h </w:instrText>
      </w:r>
      <w:r>
        <w:rPr>
          <w:noProof/>
        </w:rPr>
      </w:r>
      <w:r>
        <w:rPr>
          <w:noProof/>
        </w:rPr>
        <w:fldChar w:fldCharType="separate"/>
      </w:r>
      <w:ins w:id="148" w:author="Gerard" w:date="2016-04-27T14:26:00Z">
        <w:r w:rsidR="00C17CE2">
          <w:rPr>
            <w:noProof/>
          </w:rPr>
          <w:t>175</w:t>
        </w:r>
      </w:ins>
      <w:del w:id="149" w:author="Gerard" w:date="2016-04-27T13:14:00Z">
        <w:r w:rsidR="0043321D" w:rsidDel="009C6B6C">
          <w:rPr>
            <w:noProof/>
          </w:rPr>
          <w:delText>174</w:delText>
        </w:r>
      </w:del>
      <w:r>
        <w:rPr>
          <w:noProof/>
        </w:rPr>
        <w:fldChar w:fldCharType="end"/>
      </w:r>
    </w:p>
    <w:p w14:paraId="44C978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r>
        <w:rPr>
          <w:noProof/>
        </w:rPr>
        <w:fldChar w:fldCharType="separate"/>
      </w:r>
      <w:ins w:id="150" w:author="Gerard" w:date="2016-04-27T14:26:00Z">
        <w:r w:rsidR="00C17CE2">
          <w:rPr>
            <w:noProof/>
          </w:rPr>
          <w:t>175</w:t>
        </w:r>
      </w:ins>
      <w:del w:id="151" w:author="Gerard" w:date="2016-04-27T13:14:00Z">
        <w:r w:rsidR="0043321D" w:rsidDel="009C6B6C">
          <w:rPr>
            <w:noProof/>
          </w:rPr>
          <w:delText>174</w:delText>
        </w:r>
      </w:del>
      <w:r>
        <w:rPr>
          <w:noProof/>
        </w:rPr>
        <w:fldChar w:fldCharType="end"/>
      </w:r>
    </w:p>
    <w:p w14:paraId="001AE70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r>
        <w:rPr>
          <w:noProof/>
        </w:rPr>
        <w:fldChar w:fldCharType="separate"/>
      </w:r>
      <w:ins w:id="152" w:author="Gerard" w:date="2016-04-27T14:26:00Z">
        <w:r w:rsidR="00C17CE2">
          <w:rPr>
            <w:noProof/>
          </w:rPr>
          <w:t>176</w:t>
        </w:r>
      </w:ins>
      <w:del w:id="153" w:author="Gerard" w:date="2016-04-27T13:14:00Z">
        <w:r w:rsidR="0043321D" w:rsidDel="009C6B6C">
          <w:rPr>
            <w:noProof/>
          </w:rPr>
          <w:delText>175</w:delText>
        </w:r>
      </w:del>
      <w:r>
        <w:rPr>
          <w:noProof/>
        </w:rPr>
        <w:fldChar w:fldCharType="end"/>
      </w:r>
    </w:p>
    <w:p w14:paraId="231E5C6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_Toc304219920 \h </w:instrText>
      </w:r>
      <w:r>
        <w:rPr>
          <w:noProof/>
        </w:rPr>
      </w:r>
      <w:r>
        <w:rPr>
          <w:noProof/>
        </w:rPr>
        <w:fldChar w:fldCharType="separate"/>
      </w:r>
      <w:ins w:id="154" w:author="Gerard" w:date="2016-04-27T14:26:00Z">
        <w:r w:rsidR="00C17CE2">
          <w:rPr>
            <w:noProof/>
          </w:rPr>
          <w:t>177</w:t>
        </w:r>
      </w:ins>
      <w:del w:id="155" w:author="Gerard" w:date="2016-04-27T13:14:00Z">
        <w:r w:rsidR="0043321D" w:rsidDel="009C6B6C">
          <w:rPr>
            <w:noProof/>
          </w:rPr>
          <w:delText>176</w:delText>
        </w:r>
      </w:del>
      <w:r>
        <w:rPr>
          <w:noProof/>
        </w:rPr>
        <w:fldChar w:fldCharType="end"/>
      </w:r>
    </w:p>
    <w:p w14:paraId="5ECA9E6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r>
        <w:rPr>
          <w:noProof/>
        </w:rPr>
        <w:fldChar w:fldCharType="separate"/>
      </w:r>
      <w:ins w:id="156" w:author="Gerard" w:date="2016-04-27T14:26:00Z">
        <w:r w:rsidR="00C17CE2">
          <w:rPr>
            <w:noProof/>
          </w:rPr>
          <w:t>179</w:t>
        </w:r>
      </w:ins>
      <w:del w:id="157" w:author="Gerard" w:date="2016-04-27T13:14:00Z">
        <w:r w:rsidR="0043321D" w:rsidDel="009C6B6C">
          <w:rPr>
            <w:noProof/>
          </w:rPr>
          <w:delText>178</w:delText>
        </w:r>
      </w:del>
      <w:r>
        <w:rPr>
          <w:noProof/>
        </w:rPr>
        <w:fldChar w:fldCharType="end"/>
      </w:r>
    </w:p>
    <w:p w14:paraId="1E2AA66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_Toc304219922 \h </w:instrText>
      </w:r>
      <w:r>
        <w:rPr>
          <w:noProof/>
        </w:rPr>
      </w:r>
      <w:r>
        <w:rPr>
          <w:noProof/>
        </w:rPr>
        <w:fldChar w:fldCharType="separate"/>
      </w:r>
      <w:ins w:id="158" w:author="Gerard" w:date="2016-04-27T14:26:00Z">
        <w:r w:rsidR="00C17CE2">
          <w:rPr>
            <w:noProof/>
          </w:rPr>
          <w:t>179</w:t>
        </w:r>
      </w:ins>
      <w:del w:id="159" w:author="Gerard" w:date="2016-04-27T13:14:00Z">
        <w:r w:rsidR="0043321D" w:rsidDel="009C6B6C">
          <w:rPr>
            <w:noProof/>
          </w:rPr>
          <w:delText>178</w:delText>
        </w:r>
      </w:del>
      <w:r>
        <w:rPr>
          <w:noProof/>
        </w:rPr>
        <w:fldChar w:fldCharType="end"/>
      </w:r>
    </w:p>
    <w:p w14:paraId="653DF1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4.4.1.2. Exponential Distortional</w:t>
      </w:r>
      <w:r>
        <w:rPr>
          <w:noProof/>
        </w:rPr>
        <w:tab/>
      </w:r>
      <w:r>
        <w:rPr>
          <w:noProof/>
        </w:rPr>
        <w:fldChar w:fldCharType="begin"/>
      </w:r>
      <w:r>
        <w:rPr>
          <w:noProof/>
        </w:rPr>
        <w:instrText xml:space="preserve"> PAGEREF _Toc304219923 \h </w:instrText>
      </w:r>
      <w:r>
        <w:rPr>
          <w:noProof/>
        </w:rPr>
      </w:r>
      <w:r>
        <w:rPr>
          <w:noProof/>
        </w:rPr>
        <w:fldChar w:fldCharType="separate"/>
      </w:r>
      <w:ins w:id="160" w:author="Gerard" w:date="2016-04-27T14:26:00Z">
        <w:r w:rsidR="00C17CE2">
          <w:rPr>
            <w:noProof/>
          </w:rPr>
          <w:t>179</w:t>
        </w:r>
      </w:ins>
      <w:del w:id="161" w:author="Gerard" w:date="2016-04-27T13:14:00Z">
        <w:r w:rsidR="0043321D" w:rsidDel="009C6B6C">
          <w:rPr>
            <w:noProof/>
          </w:rPr>
          <w:delText>178</w:delText>
        </w:r>
      </w:del>
      <w:r>
        <w:rPr>
          <w:noProof/>
        </w:rPr>
        <w:fldChar w:fldCharType="end"/>
      </w:r>
    </w:p>
    <w:p w14:paraId="1472AE3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_Toc304219924 \h </w:instrText>
      </w:r>
      <w:r>
        <w:rPr>
          <w:noProof/>
        </w:rPr>
      </w:r>
      <w:r>
        <w:rPr>
          <w:noProof/>
        </w:rPr>
        <w:fldChar w:fldCharType="separate"/>
      </w:r>
      <w:ins w:id="162" w:author="Gerard" w:date="2016-04-27T14:26:00Z">
        <w:r w:rsidR="00C17CE2">
          <w:rPr>
            <w:noProof/>
          </w:rPr>
          <w:t>179</w:t>
        </w:r>
      </w:ins>
      <w:del w:id="163" w:author="Gerard" w:date="2016-04-27T13:14:00Z">
        <w:r w:rsidR="0043321D" w:rsidDel="009C6B6C">
          <w:rPr>
            <w:noProof/>
          </w:rPr>
          <w:delText>178</w:delText>
        </w:r>
      </w:del>
      <w:r>
        <w:rPr>
          <w:noProof/>
        </w:rPr>
        <w:fldChar w:fldCharType="end"/>
      </w:r>
    </w:p>
    <w:p w14:paraId="0E91BB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_Toc304219925 \h </w:instrText>
      </w:r>
      <w:r>
        <w:rPr>
          <w:noProof/>
        </w:rPr>
      </w:r>
      <w:r>
        <w:rPr>
          <w:noProof/>
        </w:rPr>
        <w:fldChar w:fldCharType="separate"/>
      </w:r>
      <w:ins w:id="164" w:author="Gerard" w:date="2016-04-27T14:26:00Z">
        <w:r w:rsidR="00C17CE2">
          <w:rPr>
            <w:noProof/>
          </w:rPr>
          <w:t>180</w:t>
        </w:r>
      </w:ins>
      <w:del w:id="165" w:author="Gerard" w:date="2016-04-27T13:14:00Z">
        <w:r w:rsidR="0043321D" w:rsidDel="009C6B6C">
          <w:rPr>
            <w:noProof/>
          </w:rPr>
          <w:delText>179</w:delText>
        </w:r>
      </w:del>
      <w:r>
        <w:rPr>
          <w:noProof/>
        </w:rPr>
        <w:fldChar w:fldCharType="end"/>
      </w:r>
    </w:p>
    <w:p w14:paraId="07C4002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_Toc304219926 \h </w:instrText>
      </w:r>
      <w:r>
        <w:rPr>
          <w:noProof/>
        </w:rPr>
      </w:r>
      <w:r>
        <w:rPr>
          <w:noProof/>
        </w:rPr>
        <w:fldChar w:fldCharType="separate"/>
      </w:r>
      <w:ins w:id="166" w:author="Gerard" w:date="2016-04-27T14:26:00Z">
        <w:r w:rsidR="00C17CE2">
          <w:rPr>
            <w:noProof/>
          </w:rPr>
          <w:t>180</w:t>
        </w:r>
      </w:ins>
      <w:del w:id="167" w:author="Gerard" w:date="2016-04-27T13:14:00Z">
        <w:r w:rsidR="0043321D" w:rsidDel="009C6B6C">
          <w:rPr>
            <w:noProof/>
          </w:rPr>
          <w:delText>179</w:delText>
        </w:r>
      </w:del>
      <w:r>
        <w:rPr>
          <w:noProof/>
        </w:rPr>
        <w:fldChar w:fldCharType="end"/>
      </w:r>
    </w:p>
    <w:p w14:paraId="0547CAD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_Toc304219927 \h </w:instrText>
      </w:r>
      <w:r>
        <w:rPr>
          <w:noProof/>
        </w:rPr>
      </w:r>
      <w:r>
        <w:rPr>
          <w:noProof/>
        </w:rPr>
        <w:fldChar w:fldCharType="separate"/>
      </w:r>
      <w:ins w:id="168" w:author="Gerard" w:date="2016-04-27T14:26:00Z">
        <w:r w:rsidR="00C17CE2">
          <w:rPr>
            <w:noProof/>
          </w:rPr>
          <w:t>180</w:t>
        </w:r>
      </w:ins>
      <w:del w:id="169" w:author="Gerard" w:date="2016-04-27T13:14:00Z">
        <w:r w:rsidR="0043321D" w:rsidDel="009C6B6C">
          <w:rPr>
            <w:noProof/>
          </w:rPr>
          <w:delText>179</w:delText>
        </w:r>
      </w:del>
      <w:r>
        <w:rPr>
          <w:noProof/>
        </w:rPr>
        <w:fldChar w:fldCharType="end"/>
      </w:r>
    </w:p>
    <w:p w14:paraId="2E3D63B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_Toc304219928 \h </w:instrText>
      </w:r>
      <w:r>
        <w:rPr>
          <w:noProof/>
        </w:rPr>
      </w:r>
      <w:r>
        <w:rPr>
          <w:noProof/>
        </w:rPr>
        <w:fldChar w:fldCharType="separate"/>
      </w:r>
      <w:ins w:id="170" w:author="Gerard" w:date="2016-04-27T14:26:00Z">
        <w:r w:rsidR="00C17CE2">
          <w:rPr>
            <w:noProof/>
          </w:rPr>
          <w:t>181</w:t>
        </w:r>
      </w:ins>
      <w:del w:id="171" w:author="Gerard" w:date="2016-04-27T13:14:00Z">
        <w:r w:rsidR="0043321D" w:rsidDel="009C6B6C">
          <w:rPr>
            <w:noProof/>
          </w:rPr>
          <w:delText>180</w:delText>
        </w:r>
      </w:del>
      <w:r>
        <w:rPr>
          <w:noProof/>
        </w:rPr>
        <w:fldChar w:fldCharType="end"/>
      </w:r>
    </w:p>
    <w:p w14:paraId="042618A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_Toc304219929 \h </w:instrText>
      </w:r>
      <w:r>
        <w:rPr>
          <w:noProof/>
        </w:rPr>
      </w:r>
      <w:r>
        <w:rPr>
          <w:noProof/>
        </w:rPr>
        <w:fldChar w:fldCharType="separate"/>
      </w:r>
      <w:ins w:id="172" w:author="Gerard" w:date="2016-04-27T14:26:00Z">
        <w:r w:rsidR="00C17CE2">
          <w:rPr>
            <w:noProof/>
          </w:rPr>
          <w:t>182</w:t>
        </w:r>
      </w:ins>
      <w:del w:id="173" w:author="Gerard" w:date="2016-04-27T13:14:00Z">
        <w:r w:rsidR="0043321D" w:rsidDel="009C6B6C">
          <w:rPr>
            <w:noProof/>
          </w:rPr>
          <w:delText>181</w:delText>
        </w:r>
      </w:del>
      <w:r>
        <w:rPr>
          <w:noProof/>
        </w:rPr>
        <w:fldChar w:fldCharType="end"/>
      </w:r>
    </w:p>
    <w:p w14:paraId="448C7D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r>
        <w:rPr>
          <w:noProof/>
        </w:rPr>
        <w:fldChar w:fldCharType="separate"/>
      </w:r>
      <w:ins w:id="174" w:author="Gerard" w:date="2016-04-27T14:26:00Z">
        <w:r w:rsidR="00C17CE2">
          <w:rPr>
            <w:noProof/>
          </w:rPr>
          <w:t>183</w:t>
        </w:r>
      </w:ins>
      <w:del w:id="175" w:author="Gerard" w:date="2016-04-27T13:14:00Z">
        <w:r w:rsidR="0043321D" w:rsidDel="009C6B6C">
          <w:rPr>
            <w:noProof/>
          </w:rPr>
          <w:delText>182</w:delText>
        </w:r>
      </w:del>
      <w:r>
        <w:rPr>
          <w:noProof/>
        </w:rPr>
        <w:fldChar w:fldCharType="end"/>
      </w:r>
    </w:p>
    <w:p w14:paraId="5CBB93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r>
        <w:rPr>
          <w:noProof/>
        </w:rPr>
        <w:fldChar w:fldCharType="separate"/>
      </w:r>
      <w:ins w:id="176" w:author="Gerard" w:date="2016-04-27T14:26:00Z">
        <w:r w:rsidR="00C17CE2">
          <w:rPr>
            <w:noProof/>
          </w:rPr>
          <w:t>184</w:t>
        </w:r>
      </w:ins>
      <w:del w:id="177" w:author="Gerard" w:date="2016-04-27T13:14:00Z">
        <w:r w:rsidR="0043321D" w:rsidDel="009C6B6C">
          <w:rPr>
            <w:noProof/>
          </w:rPr>
          <w:delText>183</w:delText>
        </w:r>
      </w:del>
      <w:r>
        <w:rPr>
          <w:noProof/>
        </w:rPr>
        <w:fldChar w:fldCharType="end"/>
      </w:r>
    </w:p>
    <w:p w14:paraId="230FC63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_Toc304219932 \h </w:instrText>
      </w:r>
      <w:r>
        <w:rPr>
          <w:noProof/>
        </w:rPr>
      </w:r>
      <w:r>
        <w:rPr>
          <w:noProof/>
        </w:rPr>
        <w:fldChar w:fldCharType="separate"/>
      </w:r>
      <w:ins w:id="178" w:author="Gerard" w:date="2016-04-27T14:26:00Z">
        <w:r w:rsidR="00C17CE2">
          <w:rPr>
            <w:noProof/>
          </w:rPr>
          <w:t>185</w:t>
        </w:r>
      </w:ins>
      <w:del w:id="179" w:author="Gerard" w:date="2016-04-27T13:14:00Z">
        <w:r w:rsidR="0043321D" w:rsidDel="009C6B6C">
          <w:rPr>
            <w:noProof/>
          </w:rPr>
          <w:delText>184</w:delText>
        </w:r>
      </w:del>
      <w:r>
        <w:rPr>
          <w:noProof/>
        </w:rPr>
        <w:fldChar w:fldCharType="end"/>
      </w:r>
    </w:p>
    <w:p w14:paraId="2F334D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_Toc304219933 \h </w:instrText>
      </w:r>
      <w:r>
        <w:rPr>
          <w:noProof/>
        </w:rPr>
      </w:r>
      <w:r>
        <w:rPr>
          <w:noProof/>
        </w:rPr>
        <w:fldChar w:fldCharType="separate"/>
      </w:r>
      <w:ins w:id="180" w:author="Gerard" w:date="2016-04-27T14:26:00Z">
        <w:r w:rsidR="00C17CE2">
          <w:rPr>
            <w:noProof/>
          </w:rPr>
          <w:t>186</w:t>
        </w:r>
      </w:ins>
      <w:del w:id="181" w:author="Gerard" w:date="2016-04-27T13:14:00Z">
        <w:r w:rsidR="0043321D" w:rsidDel="009C6B6C">
          <w:rPr>
            <w:noProof/>
          </w:rPr>
          <w:delText>185</w:delText>
        </w:r>
      </w:del>
      <w:r>
        <w:rPr>
          <w:noProof/>
        </w:rPr>
        <w:fldChar w:fldCharType="end"/>
      </w:r>
    </w:p>
    <w:p w14:paraId="5E2B195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_Toc304219934 \h </w:instrText>
      </w:r>
      <w:r>
        <w:rPr>
          <w:noProof/>
        </w:rPr>
      </w:r>
      <w:r>
        <w:rPr>
          <w:noProof/>
        </w:rPr>
        <w:fldChar w:fldCharType="separate"/>
      </w:r>
      <w:ins w:id="182" w:author="Gerard" w:date="2016-04-27T14:26:00Z">
        <w:r w:rsidR="00C17CE2">
          <w:rPr>
            <w:noProof/>
          </w:rPr>
          <w:t>187</w:t>
        </w:r>
      </w:ins>
      <w:del w:id="183" w:author="Gerard" w:date="2016-04-27T13:14:00Z">
        <w:r w:rsidR="0043321D" w:rsidDel="009C6B6C">
          <w:rPr>
            <w:noProof/>
          </w:rPr>
          <w:delText>186</w:delText>
        </w:r>
      </w:del>
      <w:r>
        <w:rPr>
          <w:noProof/>
        </w:rPr>
        <w:fldChar w:fldCharType="end"/>
      </w:r>
    </w:p>
    <w:p w14:paraId="3678C9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_Toc304219935 \h </w:instrText>
      </w:r>
      <w:r>
        <w:rPr>
          <w:noProof/>
        </w:rPr>
      </w:r>
      <w:r>
        <w:rPr>
          <w:noProof/>
        </w:rPr>
        <w:fldChar w:fldCharType="separate"/>
      </w:r>
      <w:ins w:id="184" w:author="Gerard" w:date="2016-04-27T14:26:00Z">
        <w:r w:rsidR="00C17CE2">
          <w:rPr>
            <w:noProof/>
          </w:rPr>
          <w:t>188</w:t>
        </w:r>
      </w:ins>
      <w:del w:id="185" w:author="Gerard" w:date="2016-04-27T13:14:00Z">
        <w:r w:rsidR="0043321D" w:rsidDel="009C6B6C">
          <w:rPr>
            <w:noProof/>
          </w:rPr>
          <w:delText>187</w:delText>
        </w:r>
      </w:del>
      <w:r>
        <w:rPr>
          <w:noProof/>
        </w:rPr>
        <w:fldChar w:fldCharType="end"/>
      </w:r>
    </w:p>
    <w:p w14:paraId="52E8157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_Toc304219936 \h </w:instrText>
      </w:r>
      <w:r>
        <w:rPr>
          <w:noProof/>
        </w:rPr>
      </w:r>
      <w:r>
        <w:rPr>
          <w:noProof/>
        </w:rPr>
        <w:fldChar w:fldCharType="separate"/>
      </w:r>
      <w:ins w:id="186" w:author="Gerard" w:date="2016-04-27T14:26:00Z">
        <w:r w:rsidR="00C17CE2">
          <w:rPr>
            <w:noProof/>
          </w:rPr>
          <w:t>189</w:t>
        </w:r>
      </w:ins>
      <w:del w:id="187" w:author="Gerard" w:date="2016-04-27T13:14:00Z">
        <w:r w:rsidR="0043321D" w:rsidDel="009C6B6C">
          <w:rPr>
            <w:noProof/>
          </w:rPr>
          <w:delText>188</w:delText>
        </w:r>
      </w:del>
      <w:r>
        <w:rPr>
          <w:noProof/>
        </w:rPr>
        <w:fldChar w:fldCharType="end"/>
      </w:r>
    </w:p>
    <w:p w14:paraId="2C8D4EA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r>
        <w:rPr>
          <w:noProof/>
        </w:rPr>
        <w:fldChar w:fldCharType="separate"/>
      </w:r>
      <w:ins w:id="188" w:author="Gerard" w:date="2016-04-27T14:26:00Z">
        <w:r w:rsidR="00C17CE2">
          <w:rPr>
            <w:noProof/>
          </w:rPr>
          <w:t>190</w:t>
        </w:r>
      </w:ins>
      <w:del w:id="189" w:author="Gerard" w:date="2016-04-27T13:14:00Z">
        <w:r w:rsidR="0043321D" w:rsidDel="009C6B6C">
          <w:rPr>
            <w:noProof/>
          </w:rPr>
          <w:delText>189</w:delText>
        </w:r>
      </w:del>
      <w:r>
        <w:rPr>
          <w:noProof/>
        </w:rPr>
        <w:fldChar w:fldCharType="end"/>
      </w:r>
    </w:p>
    <w:p w14:paraId="44101CC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_Toc304219938 \h </w:instrText>
      </w:r>
      <w:r>
        <w:rPr>
          <w:noProof/>
        </w:rPr>
      </w:r>
      <w:r>
        <w:rPr>
          <w:noProof/>
        </w:rPr>
        <w:fldChar w:fldCharType="separate"/>
      </w:r>
      <w:ins w:id="190" w:author="Gerard" w:date="2016-04-27T14:26:00Z">
        <w:r w:rsidR="00C17CE2">
          <w:rPr>
            <w:noProof/>
          </w:rPr>
          <w:t>190</w:t>
        </w:r>
      </w:ins>
      <w:del w:id="191" w:author="Gerard" w:date="2016-04-27T13:14:00Z">
        <w:r w:rsidR="0043321D" w:rsidDel="009C6B6C">
          <w:rPr>
            <w:noProof/>
          </w:rPr>
          <w:delText>189</w:delText>
        </w:r>
      </w:del>
      <w:r>
        <w:rPr>
          <w:noProof/>
        </w:rPr>
        <w:fldChar w:fldCharType="end"/>
      </w:r>
    </w:p>
    <w:p w14:paraId="392C3D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_Toc304219939 \h </w:instrText>
      </w:r>
      <w:r>
        <w:rPr>
          <w:noProof/>
        </w:rPr>
      </w:r>
      <w:r>
        <w:rPr>
          <w:noProof/>
        </w:rPr>
        <w:fldChar w:fldCharType="separate"/>
      </w:r>
      <w:ins w:id="192" w:author="Gerard" w:date="2016-04-27T14:26:00Z">
        <w:r w:rsidR="00C17CE2">
          <w:rPr>
            <w:noProof/>
          </w:rPr>
          <w:t>190</w:t>
        </w:r>
      </w:ins>
      <w:del w:id="193" w:author="Gerard" w:date="2016-04-27T13:14:00Z">
        <w:r w:rsidR="0043321D" w:rsidDel="009C6B6C">
          <w:rPr>
            <w:noProof/>
          </w:rPr>
          <w:delText>189</w:delText>
        </w:r>
      </w:del>
      <w:r>
        <w:rPr>
          <w:noProof/>
        </w:rPr>
        <w:fldChar w:fldCharType="end"/>
      </w:r>
    </w:p>
    <w:p w14:paraId="713F6CF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_Toc304219940 \h </w:instrText>
      </w:r>
      <w:r>
        <w:rPr>
          <w:noProof/>
        </w:rPr>
      </w:r>
      <w:r>
        <w:rPr>
          <w:noProof/>
        </w:rPr>
        <w:fldChar w:fldCharType="separate"/>
      </w:r>
      <w:ins w:id="194" w:author="Gerard" w:date="2016-04-27T14:26:00Z">
        <w:r w:rsidR="00C17CE2">
          <w:rPr>
            <w:noProof/>
          </w:rPr>
          <w:t>190</w:t>
        </w:r>
      </w:ins>
      <w:del w:id="195" w:author="Gerard" w:date="2016-04-27T13:14:00Z">
        <w:r w:rsidR="0043321D" w:rsidDel="009C6B6C">
          <w:rPr>
            <w:noProof/>
          </w:rPr>
          <w:delText>189</w:delText>
        </w:r>
      </w:del>
      <w:r>
        <w:rPr>
          <w:noProof/>
        </w:rPr>
        <w:fldChar w:fldCharType="end"/>
      </w:r>
    </w:p>
    <w:p w14:paraId="29439B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_Toc304219941 \h </w:instrText>
      </w:r>
      <w:r>
        <w:rPr>
          <w:noProof/>
        </w:rPr>
      </w:r>
      <w:r>
        <w:rPr>
          <w:noProof/>
        </w:rPr>
        <w:fldChar w:fldCharType="separate"/>
      </w:r>
      <w:ins w:id="196" w:author="Gerard" w:date="2016-04-27T14:26:00Z">
        <w:r w:rsidR="00C17CE2">
          <w:rPr>
            <w:noProof/>
          </w:rPr>
          <w:t>190</w:t>
        </w:r>
      </w:ins>
      <w:del w:id="197" w:author="Gerard" w:date="2016-04-27T13:14:00Z">
        <w:r w:rsidR="0043321D" w:rsidDel="009C6B6C">
          <w:rPr>
            <w:noProof/>
          </w:rPr>
          <w:delText>189</w:delText>
        </w:r>
      </w:del>
      <w:r>
        <w:rPr>
          <w:noProof/>
        </w:rPr>
        <w:fldChar w:fldCharType="end"/>
      </w:r>
    </w:p>
    <w:p w14:paraId="21A761D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_Toc304219942 \h </w:instrText>
      </w:r>
      <w:r>
        <w:rPr>
          <w:noProof/>
        </w:rPr>
      </w:r>
      <w:r>
        <w:rPr>
          <w:noProof/>
        </w:rPr>
        <w:fldChar w:fldCharType="separate"/>
      </w:r>
      <w:ins w:id="198" w:author="Gerard" w:date="2016-04-27T14:26:00Z">
        <w:r w:rsidR="00C17CE2">
          <w:rPr>
            <w:noProof/>
          </w:rPr>
          <w:t>191</w:t>
        </w:r>
      </w:ins>
      <w:del w:id="199" w:author="Gerard" w:date="2016-04-27T13:14:00Z">
        <w:r w:rsidR="0043321D" w:rsidDel="009C6B6C">
          <w:rPr>
            <w:noProof/>
          </w:rPr>
          <w:delText>190</w:delText>
        </w:r>
      </w:del>
      <w:r>
        <w:rPr>
          <w:noProof/>
        </w:rPr>
        <w:fldChar w:fldCharType="end"/>
      </w:r>
    </w:p>
    <w:p w14:paraId="2D60E6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_Toc304219943 \h </w:instrText>
      </w:r>
      <w:r>
        <w:rPr>
          <w:noProof/>
        </w:rPr>
      </w:r>
      <w:r>
        <w:rPr>
          <w:noProof/>
        </w:rPr>
        <w:fldChar w:fldCharType="separate"/>
      </w:r>
      <w:ins w:id="200" w:author="Gerard" w:date="2016-04-27T14:26:00Z">
        <w:r w:rsidR="00C17CE2">
          <w:rPr>
            <w:noProof/>
          </w:rPr>
          <w:t>191</w:t>
        </w:r>
      </w:ins>
      <w:del w:id="201" w:author="Gerard" w:date="2016-04-27T13:14:00Z">
        <w:r w:rsidR="0043321D" w:rsidDel="009C6B6C">
          <w:rPr>
            <w:noProof/>
          </w:rPr>
          <w:delText>190</w:delText>
        </w:r>
      </w:del>
      <w:r>
        <w:rPr>
          <w:noProof/>
        </w:rPr>
        <w:fldChar w:fldCharType="end"/>
      </w:r>
    </w:p>
    <w:p w14:paraId="797FFF7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_Toc304219944 \h </w:instrText>
      </w:r>
      <w:r>
        <w:rPr>
          <w:noProof/>
        </w:rPr>
      </w:r>
      <w:r>
        <w:rPr>
          <w:noProof/>
        </w:rPr>
        <w:fldChar w:fldCharType="separate"/>
      </w:r>
      <w:ins w:id="202" w:author="Gerard" w:date="2016-04-27T14:26:00Z">
        <w:r w:rsidR="00C17CE2">
          <w:rPr>
            <w:noProof/>
          </w:rPr>
          <w:t>191</w:t>
        </w:r>
      </w:ins>
      <w:del w:id="203" w:author="Gerard" w:date="2016-04-27T13:14:00Z">
        <w:r w:rsidR="0043321D" w:rsidDel="009C6B6C">
          <w:rPr>
            <w:noProof/>
          </w:rPr>
          <w:delText>190</w:delText>
        </w:r>
      </w:del>
      <w:r>
        <w:rPr>
          <w:noProof/>
        </w:rPr>
        <w:fldChar w:fldCharType="end"/>
      </w:r>
    </w:p>
    <w:p w14:paraId="3E78D4F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_Toc304219945 \h </w:instrText>
      </w:r>
      <w:r>
        <w:rPr>
          <w:noProof/>
        </w:rPr>
      </w:r>
      <w:r>
        <w:rPr>
          <w:noProof/>
        </w:rPr>
        <w:fldChar w:fldCharType="separate"/>
      </w:r>
      <w:ins w:id="204" w:author="Gerard" w:date="2016-04-27T14:26:00Z">
        <w:r w:rsidR="00C17CE2">
          <w:rPr>
            <w:noProof/>
          </w:rPr>
          <w:t>192</w:t>
        </w:r>
      </w:ins>
      <w:del w:id="205" w:author="Gerard" w:date="2016-04-27T13:14:00Z">
        <w:r w:rsidR="0043321D" w:rsidDel="009C6B6C">
          <w:rPr>
            <w:noProof/>
          </w:rPr>
          <w:delText>191</w:delText>
        </w:r>
      </w:del>
      <w:r>
        <w:rPr>
          <w:noProof/>
        </w:rPr>
        <w:fldChar w:fldCharType="end"/>
      </w:r>
    </w:p>
    <w:p w14:paraId="3C8F0C6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r>
        <w:rPr>
          <w:noProof/>
        </w:rPr>
        <w:fldChar w:fldCharType="separate"/>
      </w:r>
      <w:ins w:id="206" w:author="Gerard" w:date="2016-04-27T14:26:00Z">
        <w:r w:rsidR="00C17CE2">
          <w:rPr>
            <w:noProof/>
          </w:rPr>
          <w:t>192</w:t>
        </w:r>
      </w:ins>
      <w:del w:id="207" w:author="Gerard" w:date="2016-04-27T13:14:00Z">
        <w:r w:rsidR="0043321D" w:rsidDel="009C6B6C">
          <w:rPr>
            <w:noProof/>
          </w:rPr>
          <w:delText>191</w:delText>
        </w:r>
      </w:del>
      <w:r>
        <w:rPr>
          <w:noProof/>
        </w:rPr>
        <w:fldChar w:fldCharType="end"/>
      </w:r>
    </w:p>
    <w:p w14:paraId="56DCA5B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_Toc304219947 \h </w:instrText>
      </w:r>
      <w:r>
        <w:rPr>
          <w:noProof/>
        </w:rPr>
      </w:r>
      <w:r>
        <w:rPr>
          <w:noProof/>
        </w:rPr>
        <w:fldChar w:fldCharType="separate"/>
      </w:r>
      <w:ins w:id="208" w:author="Gerard" w:date="2016-04-27T14:26:00Z">
        <w:r w:rsidR="00C17CE2">
          <w:rPr>
            <w:noProof/>
          </w:rPr>
          <w:t>194</w:t>
        </w:r>
      </w:ins>
      <w:del w:id="209" w:author="Gerard" w:date="2016-04-27T13:14:00Z">
        <w:r w:rsidR="0043321D" w:rsidDel="009C6B6C">
          <w:rPr>
            <w:noProof/>
          </w:rPr>
          <w:delText>193</w:delText>
        </w:r>
      </w:del>
      <w:r>
        <w:rPr>
          <w:noProof/>
        </w:rPr>
        <w:fldChar w:fldCharType="end"/>
      </w:r>
    </w:p>
    <w:p w14:paraId="69CF0BF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r>
        <w:rPr>
          <w:noProof/>
        </w:rPr>
        <w:fldChar w:fldCharType="separate"/>
      </w:r>
      <w:ins w:id="210" w:author="Gerard" w:date="2016-04-27T14:26:00Z">
        <w:r w:rsidR="00C17CE2">
          <w:rPr>
            <w:noProof/>
          </w:rPr>
          <w:t>195</w:t>
        </w:r>
      </w:ins>
      <w:del w:id="211" w:author="Gerard" w:date="2016-04-27T13:14:00Z">
        <w:r w:rsidR="0043321D" w:rsidDel="009C6B6C">
          <w:rPr>
            <w:noProof/>
          </w:rPr>
          <w:delText>194</w:delText>
        </w:r>
      </w:del>
      <w:r>
        <w:rPr>
          <w:noProof/>
        </w:rPr>
        <w:fldChar w:fldCharType="end"/>
      </w:r>
    </w:p>
    <w:p w14:paraId="470AE76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r>
        <w:rPr>
          <w:noProof/>
        </w:rPr>
        <w:fldChar w:fldCharType="separate"/>
      </w:r>
      <w:ins w:id="212" w:author="Gerard" w:date="2016-04-27T14:26:00Z">
        <w:r w:rsidR="00C17CE2">
          <w:rPr>
            <w:noProof/>
          </w:rPr>
          <w:t>196</w:t>
        </w:r>
      </w:ins>
      <w:del w:id="213" w:author="Gerard" w:date="2016-04-27T13:14:00Z">
        <w:r w:rsidR="0043321D" w:rsidDel="009C6B6C">
          <w:rPr>
            <w:noProof/>
          </w:rPr>
          <w:delText>195</w:delText>
        </w:r>
      </w:del>
      <w:r>
        <w:rPr>
          <w:noProof/>
        </w:rPr>
        <w:fldChar w:fldCharType="end"/>
      </w:r>
    </w:p>
    <w:p w14:paraId="085D6B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_Toc304219950 \h </w:instrText>
      </w:r>
      <w:r>
        <w:rPr>
          <w:noProof/>
        </w:rPr>
      </w:r>
      <w:r>
        <w:rPr>
          <w:noProof/>
        </w:rPr>
        <w:fldChar w:fldCharType="separate"/>
      </w:r>
      <w:ins w:id="214" w:author="Gerard" w:date="2016-04-27T14:26:00Z">
        <w:r w:rsidR="00C17CE2">
          <w:rPr>
            <w:noProof/>
          </w:rPr>
          <w:t>197</w:t>
        </w:r>
      </w:ins>
      <w:del w:id="215" w:author="Gerard" w:date="2016-04-27T13:14:00Z">
        <w:r w:rsidR="0043321D" w:rsidDel="009C6B6C">
          <w:rPr>
            <w:noProof/>
          </w:rPr>
          <w:delText>196</w:delText>
        </w:r>
      </w:del>
      <w:r>
        <w:rPr>
          <w:noProof/>
        </w:rPr>
        <w:fldChar w:fldCharType="end"/>
      </w:r>
    </w:p>
    <w:p w14:paraId="03037FA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_Toc304219951 \h </w:instrText>
      </w:r>
      <w:r>
        <w:rPr>
          <w:noProof/>
        </w:rPr>
      </w:r>
      <w:r>
        <w:rPr>
          <w:noProof/>
        </w:rPr>
        <w:fldChar w:fldCharType="separate"/>
      </w:r>
      <w:ins w:id="216" w:author="Gerard" w:date="2016-04-27T14:26:00Z">
        <w:r w:rsidR="00C17CE2">
          <w:rPr>
            <w:noProof/>
          </w:rPr>
          <w:t>198</w:t>
        </w:r>
      </w:ins>
      <w:del w:id="217" w:author="Gerard" w:date="2016-04-27T13:14:00Z">
        <w:r w:rsidR="0043321D" w:rsidDel="009C6B6C">
          <w:rPr>
            <w:noProof/>
          </w:rPr>
          <w:delText>197</w:delText>
        </w:r>
      </w:del>
      <w:r>
        <w:rPr>
          <w:noProof/>
        </w:rPr>
        <w:fldChar w:fldCharType="end"/>
      </w:r>
    </w:p>
    <w:p w14:paraId="384507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_Toc304219952 \h </w:instrText>
      </w:r>
      <w:r>
        <w:rPr>
          <w:noProof/>
        </w:rPr>
      </w:r>
      <w:r>
        <w:rPr>
          <w:noProof/>
        </w:rPr>
        <w:fldChar w:fldCharType="separate"/>
      </w:r>
      <w:ins w:id="218" w:author="Gerard" w:date="2016-04-27T14:26:00Z">
        <w:r w:rsidR="00C17CE2">
          <w:rPr>
            <w:noProof/>
          </w:rPr>
          <w:t>199</w:t>
        </w:r>
      </w:ins>
      <w:del w:id="219" w:author="Gerard" w:date="2016-04-27T13:14:00Z">
        <w:r w:rsidR="0043321D" w:rsidDel="009C6B6C">
          <w:rPr>
            <w:noProof/>
          </w:rPr>
          <w:delText>198</w:delText>
        </w:r>
      </w:del>
      <w:r>
        <w:rPr>
          <w:noProof/>
        </w:rPr>
        <w:fldChar w:fldCharType="end"/>
      </w:r>
    </w:p>
    <w:p w14:paraId="4B4B1C6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_Toc304219953 \h </w:instrText>
      </w:r>
      <w:r>
        <w:rPr>
          <w:noProof/>
        </w:rPr>
      </w:r>
      <w:r>
        <w:rPr>
          <w:noProof/>
        </w:rPr>
        <w:fldChar w:fldCharType="separate"/>
      </w:r>
      <w:ins w:id="220" w:author="Gerard" w:date="2016-04-27T14:26:00Z">
        <w:r w:rsidR="00C17CE2">
          <w:rPr>
            <w:noProof/>
          </w:rPr>
          <w:t>200</w:t>
        </w:r>
      </w:ins>
      <w:del w:id="221" w:author="Gerard" w:date="2016-04-27T13:14:00Z">
        <w:r w:rsidR="0043321D" w:rsidDel="009C6B6C">
          <w:rPr>
            <w:noProof/>
          </w:rPr>
          <w:delText>199</w:delText>
        </w:r>
      </w:del>
      <w:r>
        <w:rPr>
          <w:noProof/>
        </w:rPr>
        <w:fldChar w:fldCharType="end"/>
      </w:r>
    </w:p>
    <w:p w14:paraId="1B8D5C9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r>
        <w:rPr>
          <w:noProof/>
        </w:rPr>
        <w:fldChar w:fldCharType="separate"/>
      </w:r>
      <w:ins w:id="222" w:author="Gerard" w:date="2016-04-27T14:26:00Z">
        <w:r w:rsidR="00C17CE2">
          <w:rPr>
            <w:noProof/>
          </w:rPr>
          <w:t>202</w:t>
        </w:r>
      </w:ins>
      <w:del w:id="223" w:author="Gerard" w:date="2016-04-27T13:14:00Z">
        <w:r w:rsidR="0043321D" w:rsidDel="009C6B6C">
          <w:rPr>
            <w:noProof/>
          </w:rPr>
          <w:delText>201</w:delText>
        </w:r>
      </w:del>
      <w:r>
        <w:rPr>
          <w:noProof/>
        </w:rPr>
        <w:fldChar w:fldCharType="end"/>
      </w:r>
    </w:p>
    <w:p w14:paraId="192681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r>
        <w:rPr>
          <w:noProof/>
        </w:rPr>
        <w:fldChar w:fldCharType="separate"/>
      </w:r>
      <w:ins w:id="224" w:author="Gerard" w:date="2016-04-27T14:26:00Z">
        <w:r w:rsidR="00C17CE2">
          <w:rPr>
            <w:noProof/>
          </w:rPr>
          <w:t>204</w:t>
        </w:r>
      </w:ins>
      <w:del w:id="225" w:author="Gerard" w:date="2016-04-27T13:14:00Z">
        <w:r w:rsidR="0043321D" w:rsidDel="009C6B6C">
          <w:rPr>
            <w:noProof/>
          </w:rPr>
          <w:delText>203</w:delText>
        </w:r>
      </w:del>
      <w:r>
        <w:rPr>
          <w:noProof/>
        </w:rPr>
        <w:fldChar w:fldCharType="end"/>
      </w:r>
    </w:p>
    <w:p w14:paraId="753741A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_Toc304219956 \h </w:instrText>
      </w:r>
      <w:r>
        <w:rPr>
          <w:noProof/>
        </w:rPr>
      </w:r>
      <w:r>
        <w:rPr>
          <w:noProof/>
        </w:rPr>
        <w:fldChar w:fldCharType="separate"/>
      </w:r>
      <w:ins w:id="226" w:author="Gerard" w:date="2016-04-27T14:26:00Z">
        <w:r w:rsidR="00C17CE2">
          <w:rPr>
            <w:noProof/>
          </w:rPr>
          <w:t>205</w:t>
        </w:r>
      </w:ins>
      <w:del w:id="227" w:author="Gerard" w:date="2016-04-27T13:14:00Z">
        <w:r w:rsidR="0043321D" w:rsidDel="009C6B6C">
          <w:rPr>
            <w:noProof/>
          </w:rPr>
          <w:delText>204</w:delText>
        </w:r>
      </w:del>
      <w:r>
        <w:rPr>
          <w:noProof/>
        </w:rPr>
        <w:fldChar w:fldCharType="end"/>
      </w:r>
    </w:p>
    <w:p w14:paraId="63DF03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_Toc304219957 \h </w:instrText>
      </w:r>
      <w:r>
        <w:rPr>
          <w:noProof/>
        </w:rPr>
      </w:r>
      <w:r>
        <w:rPr>
          <w:noProof/>
        </w:rPr>
        <w:fldChar w:fldCharType="separate"/>
      </w:r>
      <w:ins w:id="228" w:author="Gerard" w:date="2016-04-27T14:26:00Z">
        <w:r w:rsidR="00C17CE2">
          <w:rPr>
            <w:noProof/>
          </w:rPr>
          <w:t>206</w:t>
        </w:r>
      </w:ins>
      <w:del w:id="229" w:author="Gerard" w:date="2016-04-27T13:14:00Z">
        <w:r w:rsidR="0043321D" w:rsidDel="009C6B6C">
          <w:rPr>
            <w:noProof/>
          </w:rPr>
          <w:delText>205</w:delText>
        </w:r>
      </w:del>
      <w:r>
        <w:rPr>
          <w:noProof/>
        </w:rPr>
        <w:fldChar w:fldCharType="end"/>
      </w:r>
    </w:p>
    <w:p w14:paraId="7D89CF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r>
        <w:rPr>
          <w:noProof/>
        </w:rPr>
        <w:fldChar w:fldCharType="separate"/>
      </w:r>
      <w:ins w:id="230" w:author="Gerard" w:date="2016-04-27T14:26:00Z">
        <w:r w:rsidR="00C17CE2">
          <w:rPr>
            <w:noProof/>
          </w:rPr>
          <w:t>208</w:t>
        </w:r>
      </w:ins>
      <w:del w:id="231" w:author="Gerard" w:date="2016-04-27T13:14:00Z">
        <w:r w:rsidR="0043321D" w:rsidDel="009C6B6C">
          <w:rPr>
            <w:noProof/>
          </w:rPr>
          <w:delText>207</w:delText>
        </w:r>
      </w:del>
      <w:r>
        <w:rPr>
          <w:noProof/>
        </w:rPr>
        <w:fldChar w:fldCharType="end"/>
      </w:r>
    </w:p>
    <w:p w14:paraId="2AE0DEC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_Toc304219959 \h </w:instrText>
      </w:r>
      <w:r>
        <w:rPr>
          <w:noProof/>
        </w:rPr>
      </w:r>
      <w:r>
        <w:rPr>
          <w:noProof/>
        </w:rPr>
        <w:fldChar w:fldCharType="separate"/>
      </w:r>
      <w:ins w:id="232" w:author="Gerard" w:date="2016-04-27T14:26:00Z">
        <w:r w:rsidR="00C17CE2">
          <w:rPr>
            <w:noProof/>
          </w:rPr>
          <w:t>208</w:t>
        </w:r>
      </w:ins>
      <w:del w:id="233" w:author="Gerard" w:date="2016-04-27T13:14:00Z">
        <w:r w:rsidR="0043321D" w:rsidDel="009C6B6C">
          <w:rPr>
            <w:noProof/>
          </w:rPr>
          <w:delText>207</w:delText>
        </w:r>
      </w:del>
      <w:r>
        <w:rPr>
          <w:noProof/>
        </w:rPr>
        <w:fldChar w:fldCharType="end"/>
      </w:r>
    </w:p>
    <w:p w14:paraId="0FCE92E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_Toc304219960 \h </w:instrText>
      </w:r>
      <w:r>
        <w:rPr>
          <w:noProof/>
        </w:rPr>
      </w:r>
      <w:r>
        <w:rPr>
          <w:noProof/>
        </w:rPr>
        <w:fldChar w:fldCharType="separate"/>
      </w:r>
      <w:ins w:id="234" w:author="Gerard" w:date="2016-04-27T14:26:00Z">
        <w:r w:rsidR="00C17CE2">
          <w:rPr>
            <w:noProof/>
          </w:rPr>
          <w:t>208</w:t>
        </w:r>
      </w:ins>
      <w:del w:id="235" w:author="Gerard" w:date="2016-04-27T13:14:00Z">
        <w:r w:rsidR="0043321D" w:rsidDel="009C6B6C">
          <w:rPr>
            <w:noProof/>
          </w:rPr>
          <w:delText>207</w:delText>
        </w:r>
      </w:del>
      <w:r>
        <w:rPr>
          <w:noProof/>
        </w:rPr>
        <w:fldChar w:fldCharType="end"/>
      </w:r>
    </w:p>
    <w:p w14:paraId="02E6FE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r>
        <w:rPr>
          <w:noProof/>
        </w:rPr>
        <w:fldChar w:fldCharType="separate"/>
      </w:r>
      <w:ins w:id="236" w:author="Gerard" w:date="2016-04-27T14:26:00Z">
        <w:r w:rsidR="00C17CE2">
          <w:rPr>
            <w:noProof/>
          </w:rPr>
          <w:t>209</w:t>
        </w:r>
      </w:ins>
      <w:del w:id="237" w:author="Gerard" w:date="2016-04-27T13:14:00Z">
        <w:r w:rsidR="0043321D" w:rsidDel="009C6B6C">
          <w:rPr>
            <w:noProof/>
          </w:rPr>
          <w:delText>208</w:delText>
        </w:r>
      </w:del>
      <w:r>
        <w:rPr>
          <w:noProof/>
        </w:rPr>
        <w:fldChar w:fldCharType="end"/>
      </w:r>
    </w:p>
    <w:p w14:paraId="72AD8A9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r>
        <w:rPr>
          <w:noProof/>
        </w:rPr>
        <w:fldChar w:fldCharType="separate"/>
      </w:r>
      <w:ins w:id="238" w:author="Gerard" w:date="2016-04-27T14:26:00Z">
        <w:r w:rsidR="00C17CE2">
          <w:rPr>
            <w:noProof/>
          </w:rPr>
          <w:t>211</w:t>
        </w:r>
      </w:ins>
      <w:del w:id="239" w:author="Gerard" w:date="2016-04-27T13:14:00Z">
        <w:r w:rsidR="0043321D" w:rsidDel="009C6B6C">
          <w:rPr>
            <w:noProof/>
          </w:rPr>
          <w:delText>210</w:delText>
        </w:r>
      </w:del>
      <w:r>
        <w:rPr>
          <w:noProof/>
        </w:rPr>
        <w:fldChar w:fldCharType="end"/>
      </w:r>
    </w:p>
    <w:p w14:paraId="06AAE0C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_Toc304219963 \h </w:instrText>
      </w:r>
      <w:r>
        <w:rPr>
          <w:noProof/>
        </w:rPr>
      </w:r>
      <w:r>
        <w:rPr>
          <w:noProof/>
        </w:rPr>
        <w:fldChar w:fldCharType="separate"/>
      </w:r>
      <w:ins w:id="240" w:author="Gerard" w:date="2016-04-27T14:26:00Z">
        <w:r w:rsidR="00C17CE2">
          <w:rPr>
            <w:noProof/>
          </w:rPr>
          <w:t>211</w:t>
        </w:r>
      </w:ins>
      <w:del w:id="241" w:author="Gerard" w:date="2016-04-27T13:14:00Z">
        <w:r w:rsidR="0043321D" w:rsidDel="009C6B6C">
          <w:rPr>
            <w:noProof/>
          </w:rPr>
          <w:delText>210</w:delText>
        </w:r>
      </w:del>
      <w:r>
        <w:rPr>
          <w:noProof/>
        </w:rPr>
        <w:fldChar w:fldCharType="end"/>
      </w:r>
    </w:p>
    <w:p w14:paraId="647F2B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_Toc304219964 \h </w:instrText>
      </w:r>
      <w:r>
        <w:rPr>
          <w:noProof/>
        </w:rPr>
      </w:r>
      <w:r>
        <w:rPr>
          <w:noProof/>
        </w:rPr>
        <w:fldChar w:fldCharType="separate"/>
      </w:r>
      <w:ins w:id="242" w:author="Gerard" w:date="2016-04-27T14:26:00Z">
        <w:r w:rsidR="00C17CE2">
          <w:rPr>
            <w:noProof/>
          </w:rPr>
          <w:t>212</w:t>
        </w:r>
      </w:ins>
      <w:del w:id="243" w:author="Gerard" w:date="2016-04-27T13:14:00Z">
        <w:r w:rsidR="0043321D" w:rsidDel="009C6B6C">
          <w:rPr>
            <w:noProof/>
          </w:rPr>
          <w:delText>211</w:delText>
        </w:r>
      </w:del>
      <w:r>
        <w:rPr>
          <w:noProof/>
        </w:rPr>
        <w:fldChar w:fldCharType="end"/>
      </w:r>
    </w:p>
    <w:p w14:paraId="7DC255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_Toc304219965 \h </w:instrText>
      </w:r>
      <w:r>
        <w:rPr>
          <w:noProof/>
        </w:rPr>
      </w:r>
      <w:r>
        <w:rPr>
          <w:noProof/>
        </w:rPr>
        <w:fldChar w:fldCharType="separate"/>
      </w:r>
      <w:ins w:id="244" w:author="Gerard" w:date="2016-04-27T14:26:00Z">
        <w:r w:rsidR="00C17CE2">
          <w:rPr>
            <w:noProof/>
          </w:rPr>
          <w:t>213</w:t>
        </w:r>
      </w:ins>
      <w:del w:id="245" w:author="Gerard" w:date="2016-04-27T13:14:00Z">
        <w:r w:rsidR="0043321D" w:rsidDel="009C6B6C">
          <w:rPr>
            <w:noProof/>
          </w:rPr>
          <w:delText>212</w:delText>
        </w:r>
      </w:del>
      <w:r>
        <w:rPr>
          <w:noProof/>
        </w:rPr>
        <w:fldChar w:fldCharType="end"/>
      </w:r>
    </w:p>
    <w:p w14:paraId="235389B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_Toc304219966 \h </w:instrText>
      </w:r>
      <w:r>
        <w:rPr>
          <w:noProof/>
        </w:rPr>
      </w:r>
      <w:r>
        <w:rPr>
          <w:noProof/>
        </w:rPr>
        <w:fldChar w:fldCharType="separate"/>
      </w:r>
      <w:ins w:id="246" w:author="Gerard" w:date="2016-04-27T14:26:00Z">
        <w:r w:rsidR="00C17CE2">
          <w:rPr>
            <w:noProof/>
          </w:rPr>
          <w:t>214</w:t>
        </w:r>
      </w:ins>
      <w:del w:id="247" w:author="Gerard" w:date="2016-04-27T13:14:00Z">
        <w:r w:rsidR="0043321D" w:rsidDel="009C6B6C">
          <w:rPr>
            <w:noProof/>
          </w:rPr>
          <w:delText>213</w:delText>
        </w:r>
      </w:del>
      <w:r>
        <w:rPr>
          <w:noProof/>
        </w:rPr>
        <w:fldChar w:fldCharType="end"/>
      </w:r>
    </w:p>
    <w:p w14:paraId="56D712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_Toc304219967 \h </w:instrText>
      </w:r>
      <w:r>
        <w:rPr>
          <w:noProof/>
        </w:rPr>
      </w:r>
      <w:r>
        <w:rPr>
          <w:noProof/>
        </w:rPr>
        <w:fldChar w:fldCharType="separate"/>
      </w:r>
      <w:ins w:id="248" w:author="Gerard" w:date="2016-04-27T14:26:00Z">
        <w:r w:rsidR="00C17CE2">
          <w:rPr>
            <w:noProof/>
          </w:rPr>
          <w:t>216</w:t>
        </w:r>
      </w:ins>
      <w:del w:id="249" w:author="Gerard" w:date="2016-04-27T13:14:00Z">
        <w:r w:rsidR="0043321D" w:rsidDel="009C6B6C">
          <w:rPr>
            <w:noProof/>
          </w:rPr>
          <w:delText>215</w:delText>
        </w:r>
      </w:del>
      <w:r>
        <w:rPr>
          <w:noProof/>
        </w:rPr>
        <w:fldChar w:fldCharType="end"/>
      </w:r>
    </w:p>
    <w:p w14:paraId="13FF4D4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r>
        <w:rPr>
          <w:noProof/>
        </w:rPr>
        <w:fldChar w:fldCharType="separate"/>
      </w:r>
      <w:ins w:id="250" w:author="Gerard" w:date="2016-04-27T14:26:00Z">
        <w:r w:rsidR="00C17CE2">
          <w:rPr>
            <w:noProof/>
          </w:rPr>
          <w:t>217</w:t>
        </w:r>
      </w:ins>
      <w:del w:id="251" w:author="Gerard" w:date="2016-04-27T13:14:00Z">
        <w:r w:rsidR="0043321D" w:rsidDel="009C6B6C">
          <w:rPr>
            <w:noProof/>
          </w:rPr>
          <w:delText>216</w:delText>
        </w:r>
      </w:del>
      <w:r>
        <w:rPr>
          <w:noProof/>
        </w:rPr>
        <w:fldChar w:fldCharType="end"/>
      </w:r>
    </w:p>
    <w:p w14:paraId="44442B1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_Toc304219969 \h </w:instrText>
      </w:r>
      <w:r>
        <w:rPr>
          <w:noProof/>
        </w:rPr>
      </w:r>
      <w:r>
        <w:rPr>
          <w:noProof/>
        </w:rPr>
        <w:fldChar w:fldCharType="separate"/>
      </w:r>
      <w:ins w:id="252" w:author="Gerard" w:date="2016-04-27T14:26:00Z">
        <w:r w:rsidR="00C17CE2">
          <w:rPr>
            <w:noProof/>
          </w:rPr>
          <w:t>217</w:t>
        </w:r>
      </w:ins>
      <w:del w:id="253" w:author="Gerard" w:date="2016-04-27T13:14:00Z">
        <w:r w:rsidR="0043321D" w:rsidDel="009C6B6C">
          <w:rPr>
            <w:noProof/>
          </w:rPr>
          <w:delText>216</w:delText>
        </w:r>
      </w:del>
      <w:r>
        <w:rPr>
          <w:noProof/>
        </w:rPr>
        <w:fldChar w:fldCharType="end"/>
      </w:r>
    </w:p>
    <w:p w14:paraId="063678E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r>
        <w:rPr>
          <w:noProof/>
        </w:rPr>
        <w:fldChar w:fldCharType="separate"/>
      </w:r>
      <w:ins w:id="254" w:author="Gerard" w:date="2016-04-27T14:26:00Z">
        <w:r w:rsidR="00C17CE2">
          <w:rPr>
            <w:noProof/>
          </w:rPr>
          <w:t>218</w:t>
        </w:r>
      </w:ins>
      <w:del w:id="255" w:author="Gerard" w:date="2016-04-27T13:14:00Z">
        <w:r w:rsidR="0043321D" w:rsidDel="009C6B6C">
          <w:rPr>
            <w:noProof/>
          </w:rPr>
          <w:delText>217</w:delText>
        </w:r>
      </w:del>
      <w:r>
        <w:rPr>
          <w:noProof/>
        </w:rPr>
        <w:fldChar w:fldCharType="end"/>
      </w:r>
    </w:p>
    <w:p w14:paraId="72C85A4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_Toc304219971 \h </w:instrText>
      </w:r>
      <w:r>
        <w:rPr>
          <w:noProof/>
        </w:rPr>
      </w:r>
      <w:r>
        <w:rPr>
          <w:noProof/>
        </w:rPr>
        <w:fldChar w:fldCharType="separate"/>
      </w:r>
      <w:ins w:id="256" w:author="Gerard" w:date="2016-04-27T14:26:00Z">
        <w:r w:rsidR="00C17CE2">
          <w:rPr>
            <w:noProof/>
          </w:rPr>
          <w:t>218</w:t>
        </w:r>
      </w:ins>
      <w:del w:id="257" w:author="Gerard" w:date="2016-04-27T13:14:00Z">
        <w:r w:rsidR="0043321D" w:rsidDel="009C6B6C">
          <w:rPr>
            <w:noProof/>
          </w:rPr>
          <w:delText>217</w:delText>
        </w:r>
      </w:del>
      <w:r>
        <w:rPr>
          <w:noProof/>
        </w:rPr>
        <w:fldChar w:fldCharType="end"/>
      </w:r>
    </w:p>
    <w:p w14:paraId="0B3C50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_Toc304219972 \h </w:instrText>
      </w:r>
      <w:r>
        <w:rPr>
          <w:noProof/>
        </w:rPr>
      </w:r>
      <w:r>
        <w:rPr>
          <w:noProof/>
        </w:rPr>
        <w:fldChar w:fldCharType="separate"/>
      </w:r>
      <w:ins w:id="258" w:author="Gerard" w:date="2016-04-27T14:26:00Z">
        <w:r w:rsidR="00C17CE2">
          <w:rPr>
            <w:noProof/>
          </w:rPr>
          <w:t>219</w:t>
        </w:r>
      </w:ins>
      <w:del w:id="259" w:author="Gerard" w:date="2016-04-27T13:14:00Z">
        <w:r w:rsidR="0043321D" w:rsidDel="009C6B6C">
          <w:rPr>
            <w:noProof/>
          </w:rPr>
          <w:delText>218</w:delText>
        </w:r>
      </w:del>
      <w:r>
        <w:rPr>
          <w:noProof/>
        </w:rPr>
        <w:fldChar w:fldCharType="end"/>
      </w:r>
    </w:p>
    <w:p w14:paraId="23E4530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r>
        <w:rPr>
          <w:noProof/>
        </w:rPr>
        <w:fldChar w:fldCharType="separate"/>
      </w:r>
      <w:ins w:id="260" w:author="Gerard" w:date="2016-04-27T14:26:00Z">
        <w:r w:rsidR="00C17CE2">
          <w:rPr>
            <w:noProof/>
          </w:rPr>
          <w:t>223</w:t>
        </w:r>
      </w:ins>
      <w:del w:id="261" w:author="Gerard" w:date="2016-04-27T13:14:00Z">
        <w:r w:rsidR="0043321D" w:rsidDel="009C6B6C">
          <w:rPr>
            <w:noProof/>
          </w:rPr>
          <w:delText>222</w:delText>
        </w:r>
      </w:del>
      <w:r>
        <w:rPr>
          <w:noProof/>
        </w:rPr>
        <w:fldChar w:fldCharType="end"/>
      </w:r>
    </w:p>
    <w:p w14:paraId="09514F4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_Toc304219974 \h </w:instrText>
      </w:r>
      <w:r>
        <w:rPr>
          <w:noProof/>
        </w:rPr>
      </w:r>
      <w:r>
        <w:rPr>
          <w:noProof/>
        </w:rPr>
        <w:fldChar w:fldCharType="separate"/>
      </w:r>
      <w:ins w:id="262" w:author="Gerard" w:date="2016-04-27T14:26:00Z">
        <w:r w:rsidR="00C17CE2">
          <w:rPr>
            <w:noProof/>
          </w:rPr>
          <w:t>223</w:t>
        </w:r>
      </w:ins>
      <w:del w:id="263" w:author="Gerard" w:date="2016-04-27T13:14:00Z">
        <w:r w:rsidR="0043321D" w:rsidDel="009C6B6C">
          <w:rPr>
            <w:noProof/>
          </w:rPr>
          <w:delText>222</w:delText>
        </w:r>
      </w:del>
      <w:r>
        <w:rPr>
          <w:noProof/>
        </w:rPr>
        <w:fldChar w:fldCharType="end"/>
      </w:r>
    </w:p>
    <w:p w14:paraId="0F5BA26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_Toc304219975 \h </w:instrText>
      </w:r>
      <w:r>
        <w:rPr>
          <w:noProof/>
        </w:rPr>
      </w:r>
      <w:r>
        <w:rPr>
          <w:noProof/>
        </w:rPr>
        <w:fldChar w:fldCharType="separate"/>
      </w:r>
      <w:ins w:id="264" w:author="Gerard" w:date="2016-04-27T14:26:00Z">
        <w:r w:rsidR="00C17CE2">
          <w:rPr>
            <w:noProof/>
          </w:rPr>
          <w:t>224</w:t>
        </w:r>
      </w:ins>
      <w:del w:id="265" w:author="Gerard" w:date="2016-04-27T13:14:00Z">
        <w:r w:rsidR="0043321D" w:rsidDel="009C6B6C">
          <w:rPr>
            <w:noProof/>
          </w:rPr>
          <w:delText>223</w:delText>
        </w:r>
      </w:del>
      <w:r>
        <w:rPr>
          <w:noProof/>
        </w:rPr>
        <w:fldChar w:fldCharType="end"/>
      </w:r>
    </w:p>
    <w:p w14:paraId="497104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_Toc304219976 \h </w:instrText>
      </w:r>
      <w:r>
        <w:rPr>
          <w:noProof/>
        </w:rPr>
      </w:r>
      <w:r>
        <w:rPr>
          <w:noProof/>
        </w:rPr>
        <w:fldChar w:fldCharType="separate"/>
      </w:r>
      <w:ins w:id="266" w:author="Gerard" w:date="2016-04-27T14:26:00Z">
        <w:r w:rsidR="00C17CE2">
          <w:rPr>
            <w:noProof/>
          </w:rPr>
          <w:t>224</w:t>
        </w:r>
      </w:ins>
      <w:del w:id="267" w:author="Gerard" w:date="2016-04-27T13:14:00Z">
        <w:r w:rsidR="0043321D" w:rsidDel="009C6B6C">
          <w:rPr>
            <w:noProof/>
          </w:rPr>
          <w:delText>223</w:delText>
        </w:r>
      </w:del>
      <w:r>
        <w:rPr>
          <w:noProof/>
        </w:rPr>
        <w:fldChar w:fldCharType="end"/>
      </w:r>
    </w:p>
    <w:p w14:paraId="0FBB3C1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_Toc304219977 \h </w:instrText>
      </w:r>
      <w:r>
        <w:rPr>
          <w:noProof/>
        </w:rPr>
      </w:r>
      <w:r>
        <w:rPr>
          <w:noProof/>
        </w:rPr>
        <w:fldChar w:fldCharType="separate"/>
      </w:r>
      <w:ins w:id="268" w:author="Gerard" w:date="2016-04-27T14:26:00Z">
        <w:r w:rsidR="00C17CE2">
          <w:rPr>
            <w:noProof/>
          </w:rPr>
          <w:t>224</w:t>
        </w:r>
      </w:ins>
      <w:del w:id="269" w:author="Gerard" w:date="2016-04-27T13:14:00Z">
        <w:r w:rsidR="0043321D" w:rsidDel="009C6B6C">
          <w:rPr>
            <w:noProof/>
          </w:rPr>
          <w:delText>223</w:delText>
        </w:r>
      </w:del>
      <w:r>
        <w:rPr>
          <w:noProof/>
        </w:rPr>
        <w:fldChar w:fldCharType="end"/>
      </w:r>
    </w:p>
    <w:p w14:paraId="1CFD529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_Toc304219978 \h </w:instrText>
      </w:r>
      <w:r>
        <w:rPr>
          <w:noProof/>
        </w:rPr>
      </w:r>
      <w:r>
        <w:rPr>
          <w:noProof/>
        </w:rPr>
        <w:fldChar w:fldCharType="separate"/>
      </w:r>
      <w:ins w:id="270" w:author="Gerard" w:date="2016-04-27T14:26:00Z">
        <w:r w:rsidR="00C17CE2">
          <w:rPr>
            <w:noProof/>
          </w:rPr>
          <w:t>224</w:t>
        </w:r>
      </w:ins>
      <w:del w:id="271" w:author="Gerard" w:date="2016-04-27T13:14:00Z">
        <w:r w:rsidR="0043321D" w:rsidDel="009C6B6C">
          <w:rPr>
            <w:noProof/>
          </w:rPr>
          <w:delText>223</w:delText>
        </w:r>
      </w:del>
      <w:r>
        <w:rPr>
          <w:noProof/>
        </w:rPr>
        <w:fldChar w:fldCharType="end"/>
      </w:r>
    </w:p>
    <w:p w14:paraId="3D55431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_Toc304219979 \h </w:instrText>
      </w:r>
      <w:r>
        <w:rPr>
          <w:noProof/>
        </w:rPr>
      </w:r>
      <w:r>
        <w:rPr>
          <w:noProof/>
        </w:rPr>
        <w:fldChar w:fldCharType="separate"/>
      </w:r>
      <w:ins w:id="272" w:author="Gerard" w:date="2016-04-27T14:26:00Z">
        <w:r w:rsidR="00C17CE2">
          <w:rPr>
            <w:noProof/>
          </w:rPr>
          <w:t>225</w:t>
        </w:r>
      </w:ins>
      <w:del w:id="273" w:author="Gerard" w:date="2016-04-27T13:14:00Z">
        <w:r w:rsidR="0043321D" w:rsidDel="009C6B6C">
          <w:rPr>
            <w:noProof/>
          </w:rPr>
          <w:delText>224</w:delText>
        </w:r>
      </w:del>
      <w:r>
        <w:rPr>
          <w:noProof/>
        </w:rPr>
        <w:fldChar w:fldCharType="end"/>
      </w:r>
    </w:p>
    <w:p w14:paraId="0AFBAEF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r>
        <w:rPr>
          <w:noProof/>
        </w:rPr>
        <w:fldChar w:fldCharType="separate"/>
      </w:r>
      <w:ins w:id="274" w:author="Gerard" w:date="2016-04-27T14:26:00Z">
        <w:r w:rsidR="00C17CE2">
          <w:rPr>
            <w:noProof/>
          </w:rPr>
          <w:t>226</w:t>
        </w:r>
      </w:ins>
      <w:del w:id="275" w:author="Gerard" w:date="2016-04-27T13:14:00Z">
        <w:r w:rsidR="0043321D" w:rsidDel="009C6B6C">
          <w:rPr>
            <w:noProof/>
          </w:rPr>
          <w:delText>225</w:delText>
        </w:r>
      </w:del>
      <w:r>
        <w:rPr>
          <w:noProof/>
        </w:rPr>
        <w:fldChar w:fldCharType="end"/>
      </w:r>
    </w:p>
    <w:p w14:paraId="7473D28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r>
        <w:rPr>
          <w:noProof/>
        </w:rPr>
        <w:fldChar w:fldCharType="separate"/>
      </w:r>
      <w:ins w:id="276" w:author="Gerard" w:date="2016-04-27T14:26:00Z">
        <w:r w:rsidR="00C17CE2">
          <w:rPr>
            <w:noProof/>
          </w:rPr>
          <w:t>230</w:t>
        </w:r>
      </w:ins>
      <w:del w:id="277" w:author="Gerard" w:date="2016-04-27T13:14:00Z">
        <w:r w:rsidR="0043321D" w:rsidDel="009C6B6C">
          <w:rPr>
            <w:noProof/>
          </w:rPr>
          <w:delText>229</w:delText>
        </w:r>
      </w:del>
      <w:r>
        <w:rPr>
          <w:noProof/>
        </w:rPr>
        <w:fldChar w:fldCharType="end"/>
      </w:r>
    </w:p>
    <w:p w14:paraId="1A6089F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_Toc304219982 \h </w:instrText>
      </w:r>
      <w:r>
        <w:rPr>
          <w:noProof/>
        </w:rPr>
      </w:r>
      <w:r>
        <w:rPr>
          <w:noProof/>
        </w:rPr>
        <w:fldChar w:fldCharType="separate"/>
      </w:r>
      <w:ins w:id="278" w:author="Gerard" w:date="2016-04-27T14:26:00Z">
        <w:r w:rsidR="00C17CE2">
          <w:rPr>
            <w:noProof/>
          </w:rPr>
          <w:t>231</w:t>
        </w:r>
      </w:ins>
      <w:del w:id="279" w:author="Gerard" w:date="2016-04-27T13:14:00Z">
        <w:r w:rsidR="0043321D" w:rsidDel="009C6B6C">
          <w:rPr>
            <w:noProof/>
          </w:rPr>
          <w:delText>230</w:delText>
        </w:r>
      </w:del>
      <w:r>
        <w:rPr>
          <w:noProof/>
        </w:rPr>
        <w:fldChar w:fldCharType="end"/>
      </w:r>
    </w:p>
    <w:p w14:paraId="0499AB9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4.10. Chemical Reactions</w:t>
      </w:r>
      <w:r>
        <w:rPr>
          <w:noProof/>
        </w:rPr>
        <w:tab/>
      </w:r>
      <w:r>
        <w:rPr>
          <w:noProof/>
        </w:rPr>
        <w:fldChar w:fldCharType="begin"/>
      </w:r>
      <w:r>
        <w:rPr>
          <w:noProof/>
        </w:rPr>
        <w:instrText xml:space="preserve"> PAGEREF _Toc304219983 \h </w:instrText>
      </w:r>
      <w:r>
        <w:rPr>
          <w:noProof/>
        </w:rPr>
      </w:r>
      <w:r>
        <w:rPr>
          <w:noProof/>
        </w:rPr>
        <w:fldChar w:fldCharType="separate"/>
      </w:r>
      <w:ins w:id="280" w:author="Gerard" w:date="2016-04-27T14:26:00Z">
        <w:r w:rsidR="00C17CE2">
          <w:rPr>
            <w:noProof/>
          </w:rPr>
          <w:t>232</w:t>
        </w:r>
      </w:ins>
      <w:del w:id="281" w:author="Gerard" w:date="2016-04-27T13:14:00Z">
        <w:r w:rsidR="0043321D" w:rsidDel="009C6B6C">
          <w:rPr>
            <w:noProof/>
          </w:rPr>
          <w:delText>231</w:delText>
        </w:r>
      </w:del>
      <w:r>
        <w:rPr>
          <w:noProof/>
        </w:rPr>
        <w:fldChar w:fldCharType="end"/>
      </w:r>
    </w:p>
    <w:p w14:paraId="16577D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r>
        <w:rPr>
          <w:noProof/>
        </w:rPr>
        <w:fldChar w:fldCharType="separate"/>
      </w:r>
      <w:ins w:id="282" w:author="Gerard" w:date="2016-04-27T14:26:00Z">
        <w:r w:rsidR="00C17CE2">
          <w:rPr>
            <w:noProof/>
          </w:rPr>
          <w:t>232</w:t>
        </w:r>
      </w:ins>
      <w:del w:id="283" w:author="Gerard" w:date="2016-04-27T13:14:00Z">
        <w:r w:rsidR="0043321D" w:rsidDel="009C6B6C">
          <w:rPr>
            <w:noProof/>
          </w:rPr>
          <w:delText>231</w:delText>
        </w:r>
      </w:del>
      <w:r>
        <w:rPr>
          <w:noProof/>
        </w:rPr>
        <w:fldChar w:fldCharType="end"/>
      </w:r>
    </w:p>
    <w:p w14:paraId="356A9E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r>
        <w:rPr>
          <w:noProof/>
        </w:rPr>
        <w:fldChar w:fldCharType="separate"/>
      </w:r>
      <w:ins w:id="284" w:author="Gerard" w:date="2016-04-27T14:26:00Z">
        <w:r w:rsidR="00C17CE2">
          <w:rPr>
            <w:noProof/>
          </w:rPr>
          <w:t>235</w:t>
        </w:r>
      </w:ins>
      <w:del w:id="285" w:author="Gerard" w:date="2016-04-27T13:14:00Z">
        <w:r w:rsidR="0043321D" w:rsidDel="009C6B6C">
          <w:rPr>
            <w:noProof/>
          </w:rPr>
          <w:delText>234</w:delText>
        </w:r>
      </w:del>
      <w:r>
        <w:rPr>
          <w:noProof/>
        </w:rPr>
        <w:fldChar w:fldCharType="end"/>
      </w:r>
    </w:p>
    <w:p w14:paraId="564B10C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r>
        <w:rPr>
          <w:noProof/>
        </w:rPr>
        <w:fldChar w:fldCharType="separate"/>
      </w:r>
      <w:ins w:id="286" w:author="Gerard" w:date="2016-04-27T14:26:00Z">
        <w:r w:rsidR="00C17CE2">
          <w:rPr>
            <w:noProof/>
          </w:rPr>
          <w:t>236</w:t>
        </w:r>
      </w:ins>
      <w:del w:id="287" w:author="Gerard" w:date="2016-04-27T13:14:00Z">
        <w:r w:rsidR="0043321D" w:rsidDel="009C6B6C">
          <w:rPr>
            <w:noProof/>
          </w:rPr>
          <w:delText>235</w:delText>
        </w:r>
      </w:del>
      <w:r>
        <w:rPr>
          <w:noProof/>
        </w:rPr>
        <w:fldChar w:fldCharType="end"/>
      </w:r>
    </w:p>
    <w:p w14:paraId="18CFBA2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_Toc304219987 \h </w:instrText>
      </w:r>
      <w:r>
        <w:rPr>
          <w:noProof/>
        </w:rPr>
      </w:r>
      <w:r>
        <w:rPr>
          <w:noProof/>
        </w:rPr>
        <w:fldChar w:fldCharType="separate"/>
      </w:r>
      <w:ins w:id="288" w:author="Gerard" w:date="2016-04-27T14:26:00Z">
        <w:r w:rsidR="00C17CE2">
          <w:rPr>
            <w:noProof/>
          </w:rPr>
          <w:t>236</w:t>
        </w:r>
      </w:ins>
      <w:del w:id="289" w:author="Gerard" w:date="2016-04-27T13:14:00Z">
        <w:r w:rsidR="0043321D" w:rsidDel="009C6B6C">
          <w:rPr>
            <w:noProof/>
          </w:rPr>
          <w:delText>235</w:delText>
        </w:r>
      </w:del>
      <w:r>
        <w:rPr>
          <w:noProof/>
        </w:rPr>
        <w:fldChar w:fldCharType="end"/>
      </w:r>
    </w:p>
    <w:p w14:paraId="74260AF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_Toc304219988 \h </w:instrText>
      </w:r>
      <w:r>
        <w:rPr>
          <w:noProof/>
        </w:rPr>
      </w:r>
      <w:r>
        <w:rPr>
          <w:noProof/>
        </w:rPr>
        <w:fldChar w:fldCharType="separate"/>
      </w:r>
      <w:ins w:id="290" w:author="Gerard" w:date="2016-04-27T14:26:00Z">
        <w:r w:rsidR="00C17CE2">
          <w:rPr>
            <w:noProof/>
          </w:rPr>
          <w:t>237</w:t>
        </w:r>
      </w:ins>
      <w:del w:id="291" w:author="Gerard" w:date="2016-04-27T13:14:00Z">
        <w:r w:rsidR="0043321D" w:rsidDel="009C6B6C">
          <w:rPr>
            <w:noProof/>
          </w:rPr>
          <w:delText>236</w:delText>
        </w:r>
      </w:del>
      <w:r>
        <w:rPr>
          <w:noProof/>
        </w:rPr>
        <w:fldChar w:fldCharType="end"/>
      </w:r>
    </w:p>
    <w:p w14:paraId="727E9B0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_Toc304219989 \h </w:instrText>
      </w:r>
      <w:r>
        <w:rPr>
          <w:noProof/>
        </w:rPr>
      </w:r>
      <w:r>
        <w:rPr>
          <w:noProof/>
        </w:rPr>
        <w:fldChar w:fldCharType="separate"/>
      </w:r>
      <w:ins w:id="292" w:author="Gerard" w:date="2016-04-27T14:26:00Z">
        <w:r w:rsidR="00C17CE2">
          <w:rPr>
            <w:noProof/>
          </w:rPr>
          <w:t>238</w:t>
        </w:r>
      </w:ins>
      <w:del w:id="293" w:author="Gerard" w:date="2016-04-27T13:14:00Z">
        <w:r w:rsidR="0043321D" w:rsidDel="009C6B6C">
          <w:rPr>
            <w:noProof/>
          </w:rPr>
          <w:delText>237</w:delText>
        </w:r>
      </w:del>
      <w:r>
        <w:rPr>
          <w:noProof/>
        </w:rPr>
        <w:fldChar w:fldCharType="end"/>
      </w:r>
    </w:p>
    <w:p w14:paraId="7E0EA03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r>
        <w:rPr>
          <w:noProof/>
        </w:rPr>
        <w:fldChar w:fldCharType="separate"/>
      </w:r>
      <w:ins w:id="294" w:author="Gerard" w:date="2016-04-27T14:26:00Z">
        <w:r w:rsidR="00C17CE2">
          <w:rPr>
            <w:noProof/>
          </w:rPr>
          <w:t>239</w:t>
        </w:r>
      </w:ins>
      <w:del w:id="295" w:author="Gerard" w:date="2016-04-27T13:14:00Z">
        <w:r w:rsidR="0043321D" w:rsidDel="009C6B6C">
          <w:rPr>
            <w:noProof/>
          </w:rPr>
          <w:delText>238</w:delText>
        </w:r>
      </w:del>
      <w:r>
        <w:rPr>
          <w:noProof/>
        </w:rPr>
        <w:fldChar w:fldCharType="end"/>
      </w:r>
    </w:p>
    <w:p w14:paraId="1225C9E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_Toc304219991 \h </w:instrText>
      </w:r>
      <w:r>
        <w:rPr>
          <w:noProof/>
        </w:rPr>
      </w:r>
      <w:r>
        <w:rPr>
          <w:noProof/>
        </w:rPr>
        <w:fldChar w:fldCharType="separate"/>
      </w:r>
      <w:ins w:id="296" w:author="Gerard" w:date="2016-04-27T14:26:00Z">
        <w:r w:rsidR="00C17CE2">
          <w:rPr>
            <w:noProof/>
          </w:rPr>
          <w:t>240</w:t>
        </w:r>
      </w:ins>
      <w:del w:id="297" w:author="Gerard" w:date="2016-04-27T13:14:00Z">
        <w:r w:rsidR="0043321D" w:rsidDel="009C6B6C">
          <w:rPr>
            <w:noProof/>
          </w:rPr>
          <w:delText>239</w:delText>
        </w:r>
      </w:del>
      <w:r>
        <w:rPr>
          <w:noProof/>
        </w:rPr>
        <w:fldChar w:fldCharType="end"/>
      </w:r>
    </w:p>
    <w:p w14:paraId="4EC088D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_Toc304219992 \h </w:instrText>
      </w:r>
      <w:r>
        <w:rPr>
          <w:noProof/>
        </w:rPr>
      </w:r>
      <w:r>
        <w:rPr>
          <w:noProof/>
        </w:rPr>
        <w:fldChar w:fldCharType="separate"/>
      </w:r>
      <w:ins w:id="298" w:author="Gerard" w:date="2016-04-27T14:26:00Z">
        <w:r w:rsidR="00C17CE2">
          <w:rPr>
            <w:noProof/>
          </w:rPr>
          <w:t>241</w:t>
        </w:r>
      </w:ins>
      <w:del w:id="299" w:author="Gerard" w:date="2016-04-27T13:14:00Z">
        <w:r w:rsidR="0043321D" w:rsidDel="009C6B6C">
          <w:rPr>
            <w:noProof/>
          </w:rPr>
          <w:delText>240</w:delText>
        </w:r>
      </w:del>
      <w:r>
        <w:rPr>
          <w:noProof/>
        </w:rPr>
        <w:fldChar w:fldCharType="end"/>
      </w:r>
    </w:p>
    <w:p w14:paraId="4B4EE16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_Toc304219993 \h </w:instrText>
      </w:r>
      <w:r>
        <w:rPr>
          <w:noProof/>
        </w:rPr>
      </w:r>
      <w:r>
        <w:rPr>
          <w:noProof/>
        </w:rPr>
        <w:fldChar w:fldCharType="separate"/>
      </w:r>
      <w:ins w:id="300" w:author="Gerard" w:date="2016-04-27T14:26:00Z">
        <w:r w:rsidR="00C17CE2">
          <w:rPr>
            <w:noProof/>
          </w:rPr>
          <w:t>242</w:t>
        </w:r>
      </w:ins>
      <w:del w:id="301" w:author="Gerard" w:date="2016-04-27T13:14:00Z">
        <w:r w:rsidR="0043321D" w:rsidDel="009C6B6C">
          <w:rPr>
            <w:noProof/>
          </w:rPr>
          <w:delText>241</w:delText>
        </w:r>
      </w:del>
      <w:r>
        <w:rPr>
          <w:noProof/>
        </w:rPr>
        <w:fldChar w:fldCharType="end"/>
      </w:r>
    </w:p>
    <w:p w14:paraId="2C2AB7F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_Toc304219994 \h </w:instrText>
      </w:r>
      <w:r>
        <w:rPr>
          <w:noProof/>
        </w:rPr>
      </w:r>
      <w:r>
        <w:rPr>
          <w:noProof/>
        </w:rPr>
        <w:fldChar w:fldCharType="separate"/>
      </w:r>
      <w:ins w:id="302" w:author="Gerard" w:date="2016-04-27T14:26:00Z">
        <w:r w:rsidR="00C17CE2">
          <w:rPr>
            <w:noProof/>
          </w:rPr>
          <w:t>243</w:t>
        </w:r>
      </w:ins>
      <w:del w:id="303" w:author="Gerard" w:date="2016-04-27T13:14:00Z">
        <w:r w:rsidR="0043321D" w:rsidDel="009C6B6C">
          <w:rPr>
            <w:noProof/>
          </w:rPr>
          <w:delText>242</w:delText>
        </w:r>
      </w:del>
      <w:r>
        <w:rPr>
          <w:noProof/>
        </w:rPr>
        <w:fldChar w:fldCharType="end"/>
      </w:r>
    </w:p>
    <w:p w14:paraId="7DE130E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r>
        <w:rPr>
          <w:noProof/>
        </w:rPr>
        <w:fldChar w:fldCharType="separate"/>
      </w:r>
      <w:ins w:id="304" w:author="Gerard" w:date="2016-04-27T14:26:00Z">
        <w:r w:rsidR="00C17CE2">
          <w:rPr>
            <w:noProof/>
          </w:rPr>
          <w:t>243</w:t>
        </w:r>
      </w:ins>
      <w:del w:id="305" w:author="Gerard" w:date="2016-04-27T13:14:00Z">
        <w:r w:rsidR="0043321D" w:rsidDel="009C6B6C">
          <w:rPr>
            <w:noProof/>
          </w:rPr>
          <w:delText>242</w:delText>
        </w:r>
      </w:del>
      <w:r>
        <w:rPr>
          <w:noProof/>
        </w:rPr>
        <w:fldChar w:fldCharType="end"/>
      </w:r>
    </w:p>
    <w:p w14:paraId="431D55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r>
        <w:rPr>
          <w:noProof/>
        </w:rPr>
        <w:fldChar w:fldCharType="separate"/>
      </w:r>
      <w:ins w:id="306" w:author="Gerard" w:date="2016-04-27T14:26:00Z">
        <w:r w:rsidR="00C17CE2">
          <w:rPr>
            <w:noProof/>
          </w:rPr>
          <w:t>244</w:t>
        </w:r>
      </w:ins>
      <w:del w:id="307" w:author="Gerard" w:date="2016-04-27T13:14:00Z">
        <w:r w:rsidR="0043321D" w:rsidDel="009C6B6C">
          <w:rPr>
            <w:noProof/>
          </w:rPr>
          <w:delText>243</w:delText>
        </w:r>
      </w:del>
      <w:r>
        <w:rPr>
          <w:noProof/>
        </w:rPr>
        <w:fldChar w:fldCharType="end"/>
      </w:r>
    </w:p>
    <w:p w14:paraId="57600BE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r>
        <w:rPr>
          <w:noProof/>
        </w:rPr>
        <w:fldChar w:fldCharType="separate"/>
      </w:r>
      <w:ins w:id="308" w:author="Gerard" w:date="2016-04-27T14:26:00Z">
        <w:r w:rsidR="00C17CE2">
          <w:rPr>
            <w:noProof/>
          </w:rPr>
          <w:t>245</w:t>
        </w:r>
      </w:ins>
      <w:del w:id="309" w:author="Gerard" w:date="2016-04-27T13:14:00Z">
        <w:r w:rsidR="0043321D" w:rsidDel="009C6B6C">
          <w:rPr>
            <w:noProof/>
          </w:rPr>
          <w:delText>244</w:delText>
        </w:r>
      </w:del>
      <w:r>
        <w:rPr>
          <w:noProof/>
        </w:rPr>
        <w:fldChar w:fldCharType="end"/>
      </w:r>
    </w:p>
    <w:p w14:paraId="1AB65F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r>
        <w:rPr>
          <w:noProof/>
        </w:rPr>
        <w:fldChar w:fldCharType="separate"/>
      </w:r>
      <w:ins w:id="310" w:author="Gerard" w:date="2016-04-27T14:26:00Z">
        <w:r w:rsidR="00C17CE2">
          <w:rPr>
            <w:noProof/>
          </w:rPr>
          <w:t>246</w:t>
        </w:r>
      </w:ins>
      <w:del w:id="311" w:author="Gerard" w:date="2016-04-27T13:14:00Z">
        <w:r w:rsidR="0043321D" w:rsidDel="009C6B6C">
          <w:rPr>
            <w:noProof/>
          </w:rPr>
          <w:delText>245</w:delText>
        </w:r>
      </w:del>
      <w:r>
        <w:rPr>
          <w:noProof/>
        </w:rPr>
        <w:fldChar w:fldCharType="end"/>
      </w:r>
    </w:p>
    <w:p w14:paraId="6182901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r>
        <w:rPr>
          <w:noProof/>
        </w:rPr>
        <w:fldChar w:fldCharType="separate"/>
      </w:r>
      <w:ins w:id="312" w:author="Gerard" w:date="2016-04-27T14:26:00Z">
        <w:r w:rsidR="00C17CE2">
          <w:rPr>
            <w:noProof/>
          </w:rPr>
          <w:t>247</w:t>
        </w:r>
      </w:ins>
      <w:del w:id="313" w:author="Gerard" w:date="2016-04-27T13:14:00Z">
        <w:r w:rsidR="0043321D" w:rsidDel="009C6B6C">
          <w:rPr>
            <w:noProof/>
          </w:rPr>
          <w:delText>246</w:delText>
        </w:r>
      </w:del>
      <w:r>
        <w:rPr>
          <w:noProof/>
        </w:rPr>
        <w:fldChar w:fldCharType="end"/>
      </w:r>
    </w:p>
    <w:p w14:paraId="68DE03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_Toc304220000 \h </w:instrText>
      </w:r>
      <w:r>
        <w:rPr>
          <w:noProof/>
        </w:rPr>
      </w:r>
      <w:r>
        <w:rPr>
          <w:noProof/>
        </w:rPr>
        <w:fldChar w:fldCharType="separate"/>
      </w:r>
      <w:ins w:id="314" w:author="Gerard" w:date="2016-04-27T14:26:00Z">
        <w:r w:rsidR="00C17CE2">
          <w:rPr>
            <w:noProof/>
          </w:rPr>
          <w:t>247</w:t>
        </w:r>
      </w:ins>
      <w:del w:id="315" w:author="Gerard" w:date="2016-04-27T13:14:00Z">
        <w:r w:rsidR="0043321D" w:rsidDel="009C6B6C">
          <w:rPr>
            <w:noProof/>
          </w:rPr>
          <w:delText>246</w:delText>
        </w:r>
      </w:del>
      <w:r>
        <w:rPr>
          <w:noProof/>
        </w:rPr>
        <w:fldChar w:fldCharType="end"/>
      </w:r>
    </w:p>
    <w:p w14:paraId="283023C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r>
        <w:rPr>
          <w:noProof/>
        </w:rPr>
        <w:fldChar w:fldCharType="separate"/>
      </w:r>
      <w:ins w:id="316" w:author="Gerard" w:date="2016-04-27T14:26:00Z">
        <w:r w:rsidR="00C17CE2">
          <w:rPr>
            <w:noProof/>
          </w:rPr>
          <w:t>248</w:t>
        </w:r>
      </w:ins>
      <w:del w:id="317" w:author="Gerard" w:date="2016-04-27T13:14:00Z">
        <w:r w:rsidR="0043321D" w:rsidDel="009C6B6C">
          <w:rPr>
            <w:noProof/>
          </w:rPr>
          <w:delText>247</w:delText>
        </w:r>
      </w:del>
      <w:r>
        <w:rPr>
          <w:noProof/>
        </w:rPr>
        <w:fldChar w:fldCharType="end"/>
      </w:r>
    </w:p>
    <w:p w14:paraId="59D9DF4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_Toc304220002 \h </w:instrText>
      </w:r>
      <w:r>
        <w:rPr>
          <w:noProof/>
        </w:rPr>
      </w:r>
      <w:r>
        <w:rPr>
          <w:noProof/>
        </w:rPr>
        <w:fldChar w:fldCharType="separate"/>
      </w:r>
      <w:ins w:id="318" w:author="Gerard" w:date="2016-04-27T14:26:00Z">
        <w:r w:rsidR="00C17CE2">
          <w:rPr>
            <w:noProof/>
          </w:rPr>
          <w:t>249</w:t>
        </w:r>
      </w:ins>
      <w:del w:id="319" w:author="Gerard" w:date="2016-04-27T13:14:00Z">
        <w:r w:rsidR="0043321D" w:rsidDel="009C6B6C">
          <w:rPr>
            <w:noProof/>
          </w:rPr>
          <w:delText>248</w:delText>
        </w:r>
      </w:del>
      <w:r>
        <w:rPr>
          <w:noProof/>
        </w:rPr>
        <w:fldChar w:fldCharType="end"/>
      </w:r>
    </w:p>
    <w:p w14:paraId="1657EABC"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r>
        <w:rPr>
          <w:noProof/>
        </w:rPr>
        <w:fldChar w:fldCharType="separate"/>
      </w:r>
      <w:ins w:id="320" w:author="Gerard" w:date="2016-04-27T14:26:00Z">
        <w:r w:rsidR="00C17CE2">
          <w:rPr>
            <w:noProof/>
          </w:rPr>
          <w:t>250</w:t>
        </w:r>
      </w:ins>
      <w:del w:id="321" w:author="Gerard" w:date="2016-04-27T13:14:00Z">
        <w:r w:rsidR="0043321D" w:rsidDel="009C6B6C">
          <w:rPr>
            <w:noProof/>
          </w:rPr>
          <w:delText>249</w:delText>
        </w:r>
      </w:del>
      <w:r>
        <w:rPr>
          <w:noProof/>
        </w:rPr>
        <w:fldChar w:fldCharType="end"/>
      </w:r>
    </w:p>
    <w:p w14:paraId="45D4E16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_Toc304220004 \h </w:instrText>
      </w:r>
      <w:r>
        <w:rPr>
          <w:noProof/>
        </w:rPr>
      </w:r>
      <w:r>
        <w:rPr>
          <w:noProof/>
        </w:rPr>
        <w:fldChar w:fldCharType="separate"/>
      </w:r>
      <w:ins w:id="322" w:author="Gerard" w:date="2016-04-27T14:26:00Z">
        <w:r w:rsidR="00C17CE2">
          <w:rPr>
            <w:noProof/>
          </w:rPr>
          <w:t>250</w:t>
        </w:r>
      </w:ins>
      <w:del w:id="323" w:author="Gerard" w:date="2016-04-27T13:14:00Z">
        <w:r w:rsidR="0043321D" w:rsidDel="009C6B6C">
          <w:rPr>
            <w:noProof/>
          </w:rPr>
          <w:delText>249</w:delText>
        </w:r>
      </w:del>
      <w:r>
        <w:rPr>
          <w:noProof/>
        </w:rPr>
        <w:fldChar w:fldCharType="end"/>
      </w:r>
    </w:p>
    <w:p w14:paraId="12D7DB4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_Toc304220005 \h </w:instrText>
      </w:r>
      <w:r>
        <w:rPr>
          <w:noProof/>
        </w:rPr>
      </w:r>
      <w:r>
        <w:rPr>
          <w:noProof/>
        </w:rPr>
        <w:fldChar w:fldCharType="separate"/>
      </w:r>
      <w:ins w:id="324" w:author="Gerard" w:date="2016-04-27T14:26:00Z">
        <w:r w:rsidR="00C17CE2">
          <w:rPr>
            <w:noProof/>
          </w:rPr>
          <w:t>251</w:t>
        </w:r>
      </w:ins>
      <w:del w:id="325" w:author="Gerard" w:date="2016-04-27T13:14:00Z">
        <w:r w:rsidR="0043321D" w:rsidDel="009C6B6C">
          <w:rPr>
            <w:noProof/>
          </w:rPr>
          <w:delText>250</w:delText>
        </w:r>
      </w:del>
      <w:r>
        <w:rPr>
          <w:noProof/>
        </w:rPr>
        <w:fldChar w:fldCharType="end"/>
      </w:r>
    </w:p>
    <w:p w14:paraId="7E02EDE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_Toc304220006 \h </w:instrText>
      </w:r>
      <w:r>
        <w:rPr>
          <w:noProof/>
        </w:rPr>
      </w:r>
      <w:r>
        <w:rPr>
          <w:noProof/>
        </w:rPr>
        <w:fldChar w:fldCharType="separate"/>
      </w:r>
      <w:ins w:id="326" w:author="Gerard" w:date="2016-04-27T14:26:00Z">
        <w:r w:rsidR="00C17CE2">
          <w:rPr>
            <w:noProof/>
          </w:rPr>
          <w:t>251</w:t>
        </w:r>
      </w:ins>
      <w:del w:id="327" w:author="Gerard" w:date="2016-04-27T13:14:00Z">
        <w:r w:rsidR="0043321D" w:rsidDel="009C6B6C">
          <w:rPr>
            <w:noProof/>
          </w:rPr>
          <w:delText>250</w:delText>
        </w:r>
      </w:del>
      <w:r>
        <w:rPr>
          <w:noProof/>
        </w:rPr>
        <w:fldChar w:fldCharType="end"/>
      </w:r>
    </w:p>
    <w:p w14:paraId="516CC37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_Toc304220007 \h </w:instrText>
      </w:r>
      <w:r>
        <w:rPr>
          <w:noProof/>
        </w:rPr>
      </w:r>
      <w:r>
        <w:rPr>
          <w:noProof/>
        </w:rPr>
        <w:fldChar w:fldCharType="separate"/>
      </w:r>
      <w:ins w:id="328" w:author="Gerard" w:date="2016-04-27T14:26:00Z">
        <w:r w:rsidR="00C17CE2">
          <w:rPr>
            <w:noProof/>
          </w:rPr>
          <w:t>251</w:t>
        </w:r>
      </w:ins>
      <w:del w:id="329" w:author="Gerard" w:date="2016-04-27T13:14:00Z">
        <w:r w:rsidR="0043321D" w:rsidDel="009C6B6C">
          <w:rPr>
            <w:noProof/>
          </w:rPr>
          <w:delText>250</w:delText>
        </w:r>
      </w:del>
      <w:r>
        <w:rPr>
          <w:noProof/>
        </w:rPr>
        <w:fldChar w:fldCharType="end"/>
      </w:r>
    </w:p>
    <w:p w14:paraId="54931693"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r>
        <w:rPr>
          <w:noProof/>
        </w:rPr>
        <w:fldChar w:fldCharType="separate"/>
      </w:r>
      <w:ins w:id="330" w:author="Gerard" w:date="2016-04-27T14:26:00Z">
        <w:r w:rsidR="00C17CE2">
          <w:rPr>
            <w:noProof/>
          </w:rPr>
          <w:t>252</w:t>
        </w:r>
      </w:ins>
      <w:del w:id="331" w:author="Gerard" w:date="2016-04-27T13:14:00Z">
        <w:r w:rsidR="0043321D" w:rsidDel="009C6B6C">
          <w:rPr>
            <w:noProof/>
          </w:rPr>
          <w:delText>251</w:delText>
        </w:r>
      </w:del>
      <w:r>
        <w:rPr>
          <w:noProof/>
        </w:rPr>
        <w:fldChar w:fldCharType="end"/>
      </w:r>
    </w:p>
    <w:p w14:paraId="29D5F2A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_Toc304220009 \h </w:instrText>
      </w:r>
      <w:r>
        <w:rPr>
          <w:noProof/>
        </w:rPr>
      </w:r>
      <w:r>
        <w:rPr>
          <w:noProof/>
        </w:rPr>
        <w:fldChar w:fldCharType="separate"/>
      </w:r>
      <w:ins w:id="332" w:author="Gerard" w:date="2016-04-27T14:26:00Z">
        <w:r w:rsidR="00C17CE2">
          <w:rPr>
            <w:noProof/>
          </w:rPr>
          <w:t>252</w:t>
        </w:r>
      </w:ins>
      <w:del w:id="333" w:author="Gerard" w:date="2016-04-27T13:14:00Z">
        <w:r w:rsidR="0043321D" w:rsidDel="009C6B6C">
          <w:rPr>
            <w:noProof/>
          </w:rPr>
          <w:delText>251</w:delText>
        </w:r>
      </w:del>
      <w:r>
        <w:rPr>
          <w:noProof/>
        </w:rPr>
        <w:fldChar w:fldCharType="end"/>
      </w:r>
    </w:p>
    <w:p w14:paraId="0FCA9DB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r>
        <w:rPr>
          <w:noProof/>
        </w:rPr>
        <w:fldChar w:fldCharType="separate"/>
      </w:r>
      <w:ins w:id="334" w:author="Gerard" w:date="2016-04-27T14:26:00Z">
        <w:r w:rsidR="00C17CE2">
          <w:rPr>
            <w:noProof/>
          </w:rPr>
          <w:t>253</w:t>
        </w:r>
      </w:ins>
      <w:del w:id="335" w:author="Gerard" w:date="2016-04-27T13:14:00Z">
        <w:r w:rsidR="0043321D" w:rsidDel="009C6B6C">
          <w:rPr>
            <w:noProof/>
          </w:rPr>
          <w:delText>252</w:delText>
        </w:r>
      </w:del>
      <w:r>
        <w:rPr>
          <w:noProof/>
        </w:rPr>
        <w:fldChar w:fldCharType="end"/>
      </w:r>
    </w:p>
    <w:p w14:paraId="6B10BC3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r>
        <w:rPr>
          <w:noProof/>
        </w:rPr>
        <w:fldChar w:fldCharType="separate"/>
      </w:r>
      <w:ins w:id="336" w:author="Gerard" w:date="2016-04-27T14:26:00Z">
        <w:r w:rsidR="00C17CE2">
          <w:rPr>
            <w:noProof/>
          </w:rPr>
          <w:t>253</w:t>
        </w:r>
      </w:ins>
      <w:del w:id="337" w:author="Gerard" w:date="2016-04-27T13:14:00Z">
        <w:r w:rsidR="0043321D" w:rsidDel="009C6B6C">
          <w:rPr>
            <w:noProof/>
          </w:rPr>
          <w:delText>252</w:delText>
        </w:r>
      </w:del>
      <w:r>
        <w:rPr>
          <w:noProof/>
        </w:rPr>
        <w:fldChar w:fldCharType="end"/>
      </w:r>
    </w:p>
    <w:p w14:paraId="7C122C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r>
        <w:rPr>
          <w:noProof/>
        </w:rPr>
        <w:fldChar w:fldCharType="separate"/>
      </w:r>
      <w:ins w:id="338" w:author="Gerard" w:date="2016-04-27T14:26:00Z">
        <w:r w:rsidR="00C17CE2">
          <w:rPr>
            <w:noProof/>
          </w:rPr>
          <w:t>253</w:t>
        </w:r>
      </w:ins>
      <w:del w:id="339" w:author="Gerard" w:date="2016-04-27T13:14:00Z">
        <w:r w:rsidR="0043321D" w:rsidDel="009C6B6C">
          <w:rPr>
            <w:noProof/>
          </w:rPr>
          <w:delText>252</w:delText>
        </w:r>
      </w:del>
      <w:r>
        <w:rPr>
          <w:noProof/>
        </w:rPr>
        <w:fldChar w:fldCharType="end"/>
      </w:r>
    </w:p>
    <w:p w14:paraId="603B66F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_Toc304220013 \h </w:instrText>
      </w:r>
      <w:r>
        <w:rPr>
          <w:noProof/>
        </w:rPr>
      </w:r>
      <w:r>
        <w:rPr>
          <w:noProof/>
        </w:rPr>
        <w:fldChar w:fldCharType="separate"/>
      </w:r>
      <w:ins w:id="340" w:author="Gerard" w:date="2016-04-27T14:26:00Z">
        <w:r w:rsidR="00C17CE2">
          <w:rPr>
            <w:noProof/>
          </w:rPr>
          <w:t>253</w:t>
        </w:r>
      </w:ins>
      <w:del w:id="341" w:author="Gerard" w:date="2016-04-27T13:14:00Z">
        <w:r w:rsidR="0043321D" w:rsidDel="009C6B6C">
          <w:rPr>
            <w:noProof/>
          </w:rPr>
          <w:delText>252</w:delText>
        </w:r>
      </w:del>
      <w:r>
        <w:rPr>
          <w:noProof/>
        </w:rPr>
        <w:fldChar w:fldCharType="end"/>
      </w:r>
    </w:p>
    <w:p w14:paraId="61E9BA1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r>
        <w:rPr>
          <w:noProof/>
        </w:rPr>
        <w:fldChar w:fldCharType="separate"/>
      </w:r>
      <w:ins w:id="342" w:author="Gerard" w:date="2016-04-27T14:26:00Z">
        <w:r w:rsidR="00C17CE2">
          <w:rPr>
            <w:noProof/>
          </w:rPr>
          <w:t>256</w:t>
        </w:r>
      </w:ins>
      <w:del w:id="343" w:author="Gerard" w:date="2016-04-27T13:14:00Z">
        <w:r w:rsidR="0043321D" w:rsidDel="009C6B6C">
          <w:rPr>
            <w:noProof/>
          </w:rPr>
          <w:delText>255</w:delText>
        </w:r>
      </w:del>
      <w:r>
        <w:rPr>
          <w:noProof/>
        </w:rPr>
        <w:fldChar w:fldCharType="end"/>
      </w:r>
    </w:p>
    <w:p w14:paraId="5E95E71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_Toc304220015 \h </w:instrText>
      </w:r>
      <w:r>
        <w:rPr>
          <w:noProof/>
        </w:rPr>
      </w:r>
      <w:r>
        <w:rPr>
          <w:noProof/>
        </w:rPr>
        <w:fldChar w:fldCharType="separate"/>
      </w:r>
      <w:ins w:id="344" w:author="Gerard" w:date="2016-04-27T14:26:00Z">
        <w:r w:rsidR="00C17CE2">
          <w:rPr>
            <w:noProof/>
          </w:rPr>
          <w:t>256</w:t>
        </w:r>
      </w:ins>
      <w:del w:id="345" w:author="Gerard" w:date="2016-04-27T13:14:00Z">
        <w:r w:rsidR="0043321D" w:rsidDel="009C6B6C">
          <w:rPr>
            <w:noProof/>
          </w:rPr>
          <w:delText>255</w:delText>
        </w:r>
      </w:del>
      <w:r>
        <w:rPr>
          <w:noProof/>
        </w:rPr>
        <w:fldChar w:fldCharType="end"/>
      </w:r>
    </w:p>
    <w:p w14:paraId="37CE4CA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r>
        <w:rPr>
          <w:noProof/>
        </w:rPr>
        <w:fldChar w:fldCharType="separate"/>
      </w:r>
      <w:ins w:id="346" w:author="Gerard" w:date="2016-04-27T14:26:00Z">
        <w:r w:rsidR="00C17CE2">
          <w:rPr>
            <w:noProof/>
          </w:rPr>
          <w:t>256</w:t>
        </w:r>
      </w:ins>
      <w:del w:id="347" w:author="Gerard" w:date="2016-04-27T13:14:00Z">
        <w:r w:rsidR="0043321D" w:rsidDel="009C6B6C">
          <w:rPr>
            <w:noProof/>
          </w:rPr>
          <w:delText>255</w:delText>
        </w:r>
      </w:del>
      <w:r>
        <w:rPr>
          <w:noProof/>
        </w:rPr>
        <w:fldChar w:fldCharType="end"/>
      </w:r>
    </w:p>
    <w:p w14:paraId="00601FA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r>
        <w:rPr>
          <w:noProof/>
        </w:rPr>
        <w:fldChar w:fldCharType="separate"/>
      </w:r>
      <w:ins w:id="348" w:author="Gerard" w:date="2016-04-27T14:26:00Z">
        <w:r w:rsidR="00C17CE2">
          <w:rPr>
            <w:noProof/>
          </w:rPr>
          <w:t>256</w:t>
        </w:r>
      </w:ins>
      <w:del w:id="349" w:author="Gerard" w:date="2016-04-27T13:14:00Z">
        <w:r w:rsidR="0043321D" w:rsidDel="009C6B6C">
          <w:rPr>
            <w:noProof/>
          </w:rPr>
          <w:delText>255</w:delText>
        </w:r>
      </w:del>
      <w:r>
        <w:rPr>
          <w:noProof/>
        </w:rPr>
        <w:fldChar w:fldCharType="end"/>
      </w:r>
    </w:p>
    <w:p w14:paraId="02AA1F5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r>
        <w:rPr>
          <w:noProof/>
        </w:rPr>
        <w:fldChar w:fldCharType="separate"/>
      </w:r>
      <w:ins w:id="350" w:author="Gerard" w:date="2016-04-27T14:26:00Z">
        <w:r w:rsidR="00C17CE2">
          <w:rPr>
            <w:noProof/>
          </w:rPr>
          <w:t>258</w:t>
        </w:r>
      </w:ins>
      <w:del w:id="351" w:author="Gerard" w:date="2016-04-27T13:14:00Z">
        <w:r w:rsidR="0043321D" w:rsidDel="009C6B6C">
          <w:rPr>
            <w:noProof/>
          </w:rPr>
          <w:delText>257</w:delText>
        </w:r>
      </w:del>
      <w:r>
        <w:rPr>
          <w:noProof/>
        </w:rPr>
        <w:fldChar w:fldCharType="end"/>
      </w:r>
    </w:p>
    <w:p w14:paraId="5381C4E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r>
        <w:rPr>
          <w:noProof/>
        </w:rPr>
        <w:fldChar w:fldCharType="separate"/>
      </w:r>
      <w:ins w:id="352" w:author="Gerard" w:date="2016-04-27T14:26:00Z">
        <w:r w:rsidR="00C17CE2">
          <w:rPr>
            <w:noProof/>
          </w:rPr>
          <w:t>258</w:t>
        </w:r>
      </w:ins>
      <w:del w:id="353" w:author="Gerard" w:date="2016-04-27T13:14:00Z">
        <w:r w:rsidR="0043321D" w:rsidDel="009C6B6C">
          <w:rPr>
            <w:noProof/>
          </w:rPr>
          <w:delText>257</w:delText>
        </w:r>
      </w:del>
      <w:r>
        <w:rPr>
          <w:noProof/>
        </w:rPr>
        <w:fldChar w:fldCharType="end"/>
      </w:r>
    </w:p>
    <w:p w14:paraId="346C51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r>
        <w:rPr>
          <w:noProof/>
        </w:rPr>
        <w:fldChar w:fldCharType="separate"/>
      </w:r>
      <w:ins w:id="354" w:author="Gerard" w:date="2016-04-27T14:26:00Z">
        <w:r w:rsidR="00C17CE2">
          <w:rPr>
            <w:noProof/>
          </w:rPr>
          <w:t>260</w:t>
        </w:r>
      </w:ins>
      <w:del w:id="355" w:author="Gerard" w:date="2016-04-27T13:14:00Z">
        <w:r w:rsidR="0043321D" w:rsidDel="009C6B6C">
          <w:rPr>
            <w:noProof/>
          </w:rPr>
          <w:delText>259</w:delText>
        </w:r>
      </w:del>
      <w:r>
        <w:rPr>
          <w:noProof/>
        </w:rPr>
        <w:fldChar w:fldCharType="end"/>
      </w:r>
    </w:p>
    <w:p w14:paraId="3A90314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r>
        <w:rPr>
          <w:noProof/>
        </w:rPr>
        <w:fldChar w:fldCharType="separate"/>
      </w:r>
      <w:ins w:id="356" w:author="Gerard" w:date="2016-04-27T14:26:00Z">
        <w:r w:rsidR="00C17CE2">
          <w:rPr>
            <w:noProof/>
          </w:rPr>
          <w:t>261</w:t>
        </w:r>
      </w:ins>
      <w:del w:id="357" w:author="Gerard" w:date="2016-04-27T13:14:00Z">
        <w:r w:rsidR="0043321D" w:rsidDel="009C6B6C">
          <w:rPr>
            <w:noProof/>
          </w:rPr>
          <w:delText>260</w:delText>
        </w:r>
      </w:del>
      <w:r>
        <w:rPr>
          <w:noProof/>
        </w:rPr>
        <w:fldChar w:fldCharType="end"/>
      </w:r>
    </w:p>
    <w:p w14:paraId="48BFBA3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_Toc304220022 \h </w:instrText>
      </w:r>
      <w:r>
        <w:rPr>
          <w:noProof/>
        </w:rPr>
      </w:r>
      <w:r>
        <w:rPr>
          <w:noProof/>
        </w:rPr>
        <w:fldChar w:fldCharType="separate"/>
      </w:r>
      <w:ins w:id="358" w:author="Gerard" w:date="2016-04-27T14:26:00Z">
        <w:r w:rsidR="00C17CE2">
          <w:rPr>
            <w:noProof/>
          </w:rPr>
          <w:t>261</w:t>
        </w:r>
      </w:ins>
      <w:del w:id="359" w:author="Gerard" w:date="2016-04-27T13:14:00Z">
        <w:r w:rsidR="0043321D" w:rsidDel="009C6B6C">
          <w:rPr>
            <w:noProof/>
          </w:rPr>
          <w:delText>260</w:delText>
        </w:r>
      </w:del>
      <w:r>
        <w:rPr>
          <w:noProof/>
        </w:rPr>
        <w:fldChar w:fldCharType="end"/>
      </w:r>
    </w:p>
    <w:p w14:paraId="7E5719F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_Toc304220023 \h </w:instrText>
      </w:r>
      <w:r>
        <w:rPr>
          <w:noProof/>
        </w:rPr>
      </w:r>
      <w:r>
        <w:rPr>
          <w:noProof/>
        </w:rPr>
        <w:fldChar w:fldCharType="separate"/>
      </w:r>
      <w:ins w:id="360" w:author="Gerard" w:date="2016-04-27T14:26:00Z">
        <w:r w:rsidR="00C17CE2">
          <w:rPr>
            <w:noProof/>
          </w:rPr>
          <w:t>261</w:t>
        </w:r>
      </w:ins>
      <w:del w:id="361" w:author="Gerard" w:date="2016-04-27T13:14:00Z">
        <w:r w:rsidR="0043321D" w:rsidDel="009C6B6C">
          <w:rPr>
            <w:noProof/>
          </w:rPr>
          <w:delText>260</w:delText>
        </w:r>
      </w:del>
      <w:r>
        <w:rPr>
          <w:noProof/>
        </w:rPr>
        <w:fldChar w:fldCharType="end"/>
      </w:r>
    </w:p>
    <w:p w14:paraId="6E8BA744"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r>
        <w:rPr>
          <w:noProof/>
        </w:rPr>
        <w:fldChar w:fldCharType="separate"/>
      </w:r>
      <w:ins w:id="362" w:author="Gerard" w:date="2016-04-27T14:26:00Z">
        <w:r w:rsidR="00C17CE2">
          <w:rPr>
            <w:noProof/>
          </w:rPr>
          <w:t>263</w:t>
        </w:r>
      </w:ins>
      <w:del w:id="363" w:author="Gerard" w:date="2016-04-27T13:14:00Z">
        <w:r w:rsidR="0043321D" w:rsidDel="009C6B6C">
          <w:rPr>
            <w:noProof/>
          </w:rPr>
          <w:delText>262</w:delText>
        </w:r>
      </w:del>
      <w:r>
        <w:rPr>
          <w:noProof/>
        </w:rPr>
        <w:fldChar w:fldCharType="end"/>
      </w:r>
    </w:p>
    <w:p w14:paraId="7E9CBED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_Toc304220025 \h </w:instrText>
      </w:r>
      <w:r>
        <w:rPr>
          <w:noProof/>
        </w:rPr>
      </w:r>
      <w:r>
        <w:rPr>
          <w:noProof/>
        </w:rPr>
        <w:fldChar w:fldCharType="separate"/>
      </w:r>
      <w:ins w:id="364" w:author="Gerard" w:date="2016-04-27T14:26:00Z">
        <w:r w:rsidR="00C17CE2">
          <w:rPr>
            <w:noProof/>
          </w:rPr>
          <w:t>263</w:t>
        </w:r>
      </w:ins>
      <w:del w:id="365" w:author="Gerard" w:date="2016-04-27T13:14:00Z">
        <w:r w:rsidR="0043321D" w:rsidDel="009C6B6C">
          <w:rPr>
            <w:noProof/>
          </w:rPr>
          <w:delText>262</w:delText>
        </w:r>
      </w:del>
      <w:r>
        <w:rPr>
          <w:noProof/>
        </w:rPr>
        <w:fldChar w:fldCharType="end"/>
      </w:r>
    </w:p>
    <w:p w14:paraId="5E51D73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r>
        <w:rPr>
          <w:noProof/>
        </w:rPr>
        <w:fldChar w:fldCharType="separate"/>
      </w:r>
      <w:ins w:id="366" w:author="Gerard" w:date="2016-04-27T14:26:00Z">
        <w:r w:rsidR="00C17CE2">
          <w:rPr>
            <w:noProof/>
          </w:rPr>
          <w:t>263</w:t>
        </w:r>
      </w:ins>
      <w:del w:id="367" w:author="Gerard" w:date="2016-04-27T13:14:00Z">
        <w:r w:rsidR="0043321D" w:rsidDel="009C6B6C">
          <w:rPr>
            <w:noProof/>
          </w:rPr>
          <w:delText>262</w:delText>
        </w:r>
      </w:del>
      <w:r>
        <w:rPr>
          <w:noProof/>
        </w:rPr>
        <w:fldChar w:fldCharType="end"/>
      </w:r>
    </w:p>
    <w:p w14:paraId="04B9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r>
        <w:rPr>
          <w:noProof/>
        </w:rPr>
        <w:fldChar w:fldCharType="separate"/>
      </w:r>
      <w:ins w:id="368" w:author="Gerard" w:date="2016-04-27T14:26:00Z">
        <w:r w:rsidR="00C17CE2">
          <w:rPr>
            <w:noProof/>
          </w:rPr>
          <w:t>264</w:t>
        </w:r>
      </w:ins>
      <w:del w:id="369" w:author="Gerard" w:date="2016-04-27T13:14:00Z">
        <w:r w:rsidR="0043321D" w:rsidDel="009C6B6C">
          <w:rPr>
            <w:noProof/>
          </w:rPr>
          <w:delText>263</w:delText>
        </w:r>
      </w:del>
      <w:r>
        <w:rPr>
          <w:noProof/>
        </w:rPr>
        <w:fldChar w:fldCharType="end"/>
      </w:r>
    </w:p>
    <w:p w14:paraId="69E2823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r>
        <w:rPr>
          <w:noProof/>
        </w:rPr>
        <w:fldChar w:fldCharType="separate"/>
      </w:r>
      <w:ins w:id="370" w:author="Gerard" w:date="2016-04-27T14:26:00Z">
        <w:r w:rsidR="00C17CE2">
          <w:rPr>
            <w:noProof/>
          </w:rPr>
          <w:t>264</w:t>
        </w:r>
      </w:ins>
      <w:del w:id="371" w:author="Gerard" w:date="2016-04-27T13:14:00Z">
        <w:r w:rsidR="0043321D" w:rsidDel="009C6B6C">
          <w:rPr>
            <w:noProof/>
          </w:rPr>
          <w:delText>263</w:delText>
        </w:r>
      </w:del>
      <w:r>
        <w:rPr>
          <w:noProof/>
        </w:rPr>
        <w:fldChar w:fldCharType="end"/>
      </w:r>
    </w:p>
    <w:p w14:paraId="31AA7E0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_Toc304220029 \h </w:instrText>
      </w:r>
      <w:r>
        <w:rPr>
          <w:noProof/>
        </w:rPr>
      </w:r>
      <w:r>
        <w:rPr>
          <w:noProof/>
        </w:rPr>
        <w:fldChar w:fldCharType="separate"/>
      </w:r>
      <w:ins w:id="372" w:author="Gerard" w:date="2016-04-27T14:26:00Z">
        <w:r w:rsidR="00C17CE2">
          <w:rPr>
            <w:noProof/>
          </w:rPr>
          <w:t>265</w:t>
        </w:r>
      </w:ins>
      <w:del w:id="373" w:author="Gerard" w:date="2016-04-27T13:14:00Z">
        <w:r w:rsidR="0043321D" w:rsidDel="009C6B6C">
          <w:rPr>
            <w:noProof/>
          </w:rPr>
          <w:delText>264</w:delText>
        </w:r>
      </w:del>
      <w:r>
        <w:rPr>
          <w:noProof/>
        </w:rPr>
        <w:fldChar w:fldCharType="end"/>
      </w:r>
    </w:p>
    <w:p w14:paraId="74B1AAA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_Toc304220030 \h </w:instrText>
      </w:r>
      <w:r>
        <w:rPr>
          <w:noProof/>
        </w:rPr>
      </w:r>
      <w:r>
        <w:rPr>
          <w:noProof/>
        </w:rPr>
        <w:fldChar w:fldCharType="separate"/>
      </w:r>
      <w:ins w:id="374" w:author="Gerard" w:date="2016-04-27T14:26:00Z">
        <w:r w:rsidR="00C17CE2">
          <w:rPr>
            <w:noProof/>
          </w:rPr>
          <w:t>265</w:t>
        </w:r>
      </w:ins>
      <w:del w:id="375" w:author="Gerard" w:date="2016-04-27T13:14:00Z">
        <w:r w:rsidR="0043321D" w:rsidDel="009C6B6C">
          <w:rPr>
            <w:noProof/>
          </w:rPr>
          <w:delText>264</w:delText>
        </w:r>
      </w:del>
      <w:r>
        <w:rPr>
          <w:noProof/>
        </w:rPr>
        <w:fldChar w:fldCharType="end"/>
      </w:r>
    </w:p>
    <w:p w14:paraId="5EECE03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r>
        <w:rPr>
          <w:noProof/>
        </w:rPr>
        <w:fldChar w:fldCharType="separate"/>
      </w:r>
      <w:ins w:id="376" w:author="Gerard" w:date="2016-04-27T14:26:00Z">
        <w:r w:rsidR="00C17CE2">
          <w:rPr>
            <w:noProof/>
          </w:rPr>
          <w:t>265</w:t>
        </w:r>
      </w:ins>
      <w:del w:id="377" w:author="Gerard" w:date="2016-04-27T13:14:00Z">
        <w:r w:rsidR="0043321D" w:rsidDel="009C6B6C">
          <w:rPr>
            <w:noProof/>
          </w:rPr>
          <w:delText>264</w:delText>
        </w:r>
      </w:del>
      <w:r>
        <w:rPr>
          <w:noProof/>
        </w:rPr>
        <w:fldChar w:fldCharType="end"/>
      </w:r>
    </w:p>
    <w:p w14:paraId="4063BC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_Toc304220032 \h </w:instrText>
      </w:r>
      <w:r>
        <w:rPr>
          <w:noProof/>
        </w:rPr>
      </w:r>
      <w:r>
        <w:rPr>
          <w:noProof/>
        </w:rPr>
        <w:fldChar w:fldCharType="separate"/>
      </w:r>
      <w:ins w:id="378" w:author="Gerard" w:date="2016-04-27T14:26:00Z">
        <w:r w:rsidR="00C17CE2">
          <w:rPr>
            <w:noProof/>
          </w:rPr>
          <w:t>266</w:t>
        </w:r>
      </w:ins>
      <w:del w:id="379" w:author="Gerard" w:date="2016-04-27T13:14:00Z">
        <w:r w:rsidR="0043321D" w:rsidDel="009C6B6C">
          <w:rPr>
            <w:noProof/>
          </w:rPr>
          <w:delText>265</w:delText>
        </w:r>
      </w:del>
      <w:r>
        <w:rPr>
          <w:noProof/>
        </w:rPr>
        <w:fldChar w:fldCharType="end"/>
      </w:r>
    </w:p>
    <w:p w14:paraId="4D3FD4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_Toc304220033 \h </w:instrText>
      </w:r>
      <w:r>
        <w:rPr>
          <w:noProof/>
        </w:rPr>
      </w:r>
      <w:r>
        <w:rPr>
          <w:noProof/>
        </w:rPr>
        <w:fldChar w:fldCharType="separate"/>
      </w:r>
      <w:ins w:id="380" w:author="Gerard" w:date="2016-04-27T14:26:00Z">
        <w:r w:rsidR="00C17CE2">
          <w:rPr>
            <w:noProof/>
          </w:rPr>
          <w:t>266</w:t>
        </w:r>
      </w:ins>
      <w:del w:id="381" w:author="Gerard" w:date="2016-04-27T13:14:00Z">
        <w:r w:rsidR="0043321D" w:rsidDel="009C6B6C">
          <w:rPr>
            <w:noProof/>
          </w:rPr>
          <w:delText>265</w:delText>
        </w:r>
      </w:del>
      <w:r>
        <w:rPr>
          <w:noProof/>
        </w:rPr>
        <w:fldChar w:fldCharType="end"/>
      </w:r>
    </w:p>
    <w:p w14:paraId="24D089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_Toc304220034 \h </w:instrText>
      </w:r>
      <w:r>
        <w:rPr>
          <w:noProof/>
        </w:rPr>
      </w:r>
      <w:r>
        <w:rPr>
          <w:noProof/>
        </w:rPr>
        <w:fldChar w:fldCharType="separate"/>
      </w:r>
      <w:ins w:id="382" w:author="Gerard" w:date="2016-04-27T14:26:00Z">
        <w:r w:rsidR="00C17CE2">
          <w:rPr>
            <w:noProof/>
          </w:rPr>
          <w:t>266</w:t>
        </w:r>
      </w:ins>
      <w:del w:id="383" w:author="Gerard" w:date="2016-04-27T13:14:00Z">
        <w:r w:rsidR="0043321D" w:rsidDel="009C6B6C">
          <w:rPr>
            <w:noProof/>
          </w:rPr>
          <w:delText>265</w:delText>
        </w:r>
      </w:del>
      <w:r>
        <w:rPr>
          <w:noProof/>
        </w:rPr>
        <w:fldChar w:fldCharType="end"/>
      </w:r>
    </w:p>
    <w:p w14:paraId="6F28D11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_Toc304220035 \h </w:instrText>
      </w:r>
      <w:r>
        <w:rPr>
          <w:noProof/>
        </w:rPr>
      </w:r>
      <w:r>
        <w:rPr>
          <w:noProof/>
        </w:rPr>
        <w:fldChar w:fldCharType="separate"/>
      </w:r>
      <w:ins w:id="384" w:author="Gerard" w:date="2016-04-27T14:26:00Z">
        <w:r w:rsidR="00C17CE2">
          <w:rPr>
            <w:noProof/>
          </w:rPr>
          <w:t>266</w:t>
        </w:r>
      </w:ins>
      <w:del w:id="385" w:author="Gerard" w:date="2016-04-27T13:14:00Z">
        <w:r w:rsidR="0043321D" w:rsidDel="009C6B6C">
          <w:rPr>
            <w:noProof/>
          </w:rPr>
          <w:delText>265</w:delText>
        </w:r>
      </w:del>
      <w:r>
        <w:rPr>
          <w:noProof/>
        </w:rPr>
        <w:fldChar w:fldCharType="end"/>
      </w:r>
    </w:p>
    <w:p w14:paraId="0BEA11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8.3.1.5. Rigid body modes</w:t>
      </w:r>
      <w:r>
        <w:rPr>
          <w:noProof/>
        </w:rPr>
        <w:tab/>
      </w:r>
      <w:r>
        <w:rPr>
          <w:noProof/>
        </w:rPr>
        <w:fldChar w:fldCharType="begin"/>
      </w:r>
      <w:r>
        <w:rPr>
          <w:noProof/>
        </w:rPr>
        <w:instrText xml:space="preserve"> PAGEREF _Toc304220036 \h </w:instrText>
      </w:r>
      <w:r>
        <w:rPr>
          <w:noProof/>
        </w:rPr>
      </w:r>
      <w:r>
        <w:rPr>
          <w:noProof/>
        </w:rPr>
        <w:fldChar w:fldCharType="separate"/>
      </w:r>
      <w:ins w:id="386" w:author="Gerard" w:date="2016-04-27T14:26:00Z">
        <w:r w:rsidR="00C17CE2">
          <w:rPr>
            <w:noProof/>
          </w:rPr>
          <w:t>266</w:t>
        </w:r>
      </w:ins>
      <w:del w:id="387" w:author="Gerard" w:date="2016-04-27T13:14:00Z">
        <w:r w:rsidR="0043321D" w:rsidDel="009C6B6C">
          <w:rPr>
            <w:noProof/>
          </w:rPr>
          <w:delText>265</w:delText>
        </w:r>
      </w:del>
      <w:r>
        <w:rPr>
          <w:noProof/>
        </w:rPr>
        <w:fldChar w:fldCharType="end"/>
      </w:r>
    </w:p>
    <w:p w14:paraId="2DB349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r>
        <w:rPr>
          <w:noProof/>
        </w:rPr>
        <w:fldChar w:fldCharType="separate"/>
      </w:r>
      <w:ins w:id="388" w:author="Gerard" w:date="2016-04-27T14:26:00Z">
        <w:r w:rsidR="00C17CE2">
          <w:rPr>
            <w:noProof/>
          </w:rPr>
          <w:t>266</w:t>
        </w:r>
      </w:ins>
      <w:del w:id="389" w:author="Gerard" w:date="2016-04-27T13:14:00Z">
        <w:r w:rsidR="0043321D" w:rsidDel="009C6B6C">
          <w:rPr>
            <w:noProof/>
          </w:rPr>
          <w:delText>265</w:delText>
        </w:r>
      </w:del>
      <w:r>
        <w:rPr>
          <w:noProof/>
        </w:rPr>
        <w:fldChar w:fldCharType="end"/>
      </w:r>
    </w:p>
    <w:p w14:paraId="520BD8B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_Toc304220038 \h </w:instrText>
      </w:r>
      <w:r>
        <w:rPr>
          <w:noProof/>
        </w:rPr>
      </w:r>
      <w:r>
        <w:rPr>
          <w:noProof/>
        </w:rPr>
        <w:fldChar w:fldCharType="separate"/>
      </w:r>
      <w:ins w:id="390" w:author="Gerard" w:date="2016-04-27T14:26:00Z">
        <w:r w:rsidR="00C17CE2">
          <w:rPr>
            <w:noProof/>
          </w:rPr>
          <w:t>267</w:t>
        </w:r>
      </w:ins>
      <w:del w:id="391" w:author="Gerard" w:date="2016-04-27T13:14:00Z">
        <w:r w:rsidR="0043321D" w:rsidDel="009C6B6C">
          <w:rPr>
            <w:noProof/>
          </w:rPr>
          <w:delText>266</w:delText>
        </w:r>
      </w:del>
      <w:r>
        <w:rPr>
          <w:noProof/>
        </w:rPr>
        <w:fldChar w:fldCharType="end"/>
      </w:r>
    </w:p>
    <w:p w14:paraId="2B8668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_Toc304220039 \h </w:instrText>
      </w:r>
      <w:r>
        <w:rPr>
          <w:noProof/>
        </w:rPr>
      </w:r>
      <w:r>
        <w:rPr>
          <w:noProof/>
        </w:rPr>
        <w:fldChar w:fldCharType="separate"/>
      </w:r>
      <w:ins w:id="392" w:author="Gerard" w:date="2016-04-27T14:26:00Z">
        <w:r w:rsidR="00C17CE2">
          <w:rPr>
            <w:noProof/>
          </w:rPr>
          <w:t>267</w:t>
        </w:r>
      </w:ins>
      <w:del w:id="393" w:author="Gerard" w:date="2016-04-27T13:14:00Z">
        <w:r w:rsidR="0043321D" w:rsidDel="009C6B6C">
          <w:rPr>
            <w:noProof/>
          </w:rPr>
          <w:delText>266</w:delText>
        </w:r>
      </w:del>
      <w:r>
        <w:rPr>
          <w:noProof/>
        </w:rPr>
        <w:fldChar w:fldCharType="end"/>
      </w:r>
    </w:p>
    <w:p w14:paraId="5E603BE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_Toc304220040 \h </w:instrText>
      </w:r>
      <w:r>
        <w:rPr>
          <w:noProof/>
        </w:rPr>
      </w:r>
      <w:r>
        <w:rPr>
          <w:noProof/>
        </w:rPr>
        <w:fldChar w:fldCharType="separate"/>
      </w:r>
      <w:ins w:id="394" w:author="Gerard" w:date="2016-04-27T14:26:00Z">
        <w:r w:rsidR="00C17CE2">
          <w:rPr>
            <w:noProof/>
          </w:rPr>
          <w:t>267</w:t>
        </w:r>
      </w:ins>
      <w:del w:id="395" w:author="Gerard" w:date="2016-04-27T13:14:00Z">
        <w:r w:rsidR="0043321D" w:rsidDel="009C6B6C">
          <w:rPr>
            <w:noProof/>
          </w:rPr>
          <w:delText>266</w:delText>
        </w:r>
      </w:del>
      <w:r>
        <w:rPr>
          <w:noProof/>
        </w:rPr>
        <w:fldChar w:fldCharType="end"/>
      </w:r>
    </w:p>
    <w:p w14:paraId="2CE6791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_Toc304220041 \h </w:instrText>
      </w:r>
      <w:r>
        <w:rPr>
          <w:noProof/>
        </w:rPr>
      </w:r>
      <w:r>
        <w:rPr>
          <w:noProof/>
        </w:rPr>
        <w:fldChar w:fldCharType="separate"/>
      </w:r>
      <w:ins w:id="396" w:author="Gerard" w:date="2016-04-27T14:26:00Z">
        <w:r w:rsidR="00C17CE2">
          <w:rPr>
            <w:noProof/>
          </w:rPr>
          <w:t>268</w:t>
        </w:r>
      </w:ins>
      <w:del w:id="397" w:author="Gerard" w:date="2016-04-27T13:14:00Z">
        <w:r w:rsidR="0043321D" w:rsidDel="009C6B6C">
          <w:rPr>
            <w:noProof/>
          </w:rPr>
          <w:delText>267</w:delText>
        </w:r>
      </w:del>
      <w:r>
        <w:rPr>
          <w:noProof/>
        </w:rPr>
        <w:fldChar w:fldCharType="end"/>
      </w:r>
    </w:p>
    <w:p w14:paraId="20BF2F7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_Toc304220042 \h </w:instrText>
      </w:r>
      <w:r>
        <w:rPr>
          <w:noProof/>
        </w:rPr>
      </w:r>
      <w:r>
        <w:rPr>
          <w:noProof/>
        </w:rPr>
        <w:fldChar w:fldCharType="separate"/>
      </w:r>
      <w:ins w:id="398" w:author="Gerard" w:date="2016-04-27T14:26:00Z">
        <w:r w:rsidR="00C17CE2">
          <w:rPr>
            <w:noProof/>
          </w:rPr>
          <w:t>268</w:t>
        </w:r>
      </w:ins>
      <w:del w:id="399" w:author="Gerard" w:date="2016-04-27T13:14:00Z">
        <w:r w:rsidR="0043321D" w:rsidDel="009C6B6C">
          <w:rPr>
            <w:noProof/>
          </w:rPr>
          <w:delText>267</w:delText>
        </w:r>
      </w:del>
      <w:r>
        <w:rPr>
          <w:noProof/>
        </w:rPr>
        <w:fldChar w:fldCharType="end"/>
      </w:r>
    </w:p>
    <w:p w14:paraId="618D654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r>
        <w:rPr>
          <w:noProof/>
        </w:rPr>
        <w:fldChar w:fldCharType="separate"/>
      </w:r>
      <w:ins w:id="400" w:author="Gerard" w:date="2016-04-27T14:26:00Z">
        <w:r w:rsidR="00C17CE2">
          <w:rPr>
            <w:noProof/>
          </w:rPr>
          <w:t>268</w:t>
        </w:r>
      </w:ins>
      <w:del w:id="401" w:author="Gerard" w:date="2016-04-27T13:14:00Z">
        <w:r w:rsidR="0043321D" w:rsidDel="009C6B6C">
          <w:rPr>
            <w:noProof/>
          </w:rPr>
          <w:delText>267</w:delText>
        </w:r>
      </w:del>
      <w:r>
        <w:rPr>
          <w:noProof/>
        </w:rPr>
        <w:fldChar w:fldCharType="end"/>
      </w:r>
    </w:p>
    <w:p w14:paraId="0872A48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r>
        <w:rPr>
          <w:noProof/>
        </w:rPr>
        <w:fldChar w:fldCharType="separate"/>
      </w:r>
      <w:ins w:id="402" w:author="Gerard" w:date="2016-04-27T14:26:00Z">
        <w:r w:rsidR="00C17CE2">
          <w:rPr>
            <w:noProof/>
          </w:rPr>
          <w:t>268</w:t>
        </w:r>
      </w:ins>
      <w:del w:id="403" w:author="Gerard" w:date="2016-04-27T13:14:00Z">
        <w:r w:rsidR="0043321D" w:rsidDel="009C6B6C">
          <w:rPr>
            <w:noProof/>
          </w:rPr>
          <w:delText>267</w:delText>
        </w:r>
      </w:del>
      <w:r>
        <w:rPr>
          <w:noProof/>
        </w:rPr>
        <w:fldChar w:fldCharType="end"/>
      </w:r>
    </w:p>
    <w:p w14:paraId="311F1CD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r>
        <w:rPr>
          <w:noProof/>
        </w:rPr>
        <w:fldChar w:fldCharType="separate"/>
      </w:r>
      <w:ins w:id="404" w:author="Gerard" w:date="2016-04-27T14:26:00Z">
        <w:r w:rsidR="00C17CE2">
          <w:rPr>
            <w:noProof/>
          </w:rPr>
          <w:t>269</w:t>
        </w:r>
      </w:ins>
      <w:del w:id="405" w:author="Gerard" w:date="2016-04-27T13:14:00Z">
        <w:r w:rsidR="0043321D" w:rsidDel="009C6B6C">
          <w:rPr>
            <w:noProof/>
          </w:rPr>
          <w:delText>268</w:delText>
        </w:r>
      </w:del>
      <w:r>
        <w:rPr>
          <w:noProof/>
        </w:rPr>
        <w:fldChar w:fldCharType="end"/>
      </w:r>
    </w:p>
    <w:p w14:paraId="11A36F9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_Toc304220046 \h </w:instrText>
      </w:r>
      <w:r>
        <w:rPr>
          <w:noProof/>
        </w:rPr>
      </w:r>
      <w:r>
        <w:rPr>
          <w:noProof/>
        </w:rPr>
        <w:fldChar w:fldCharType="separate"/>
      </w:r>
      <w:ins w:id="406" w:author="Gerard" w:date="2016-04-27T14:26:00Z">
        <w:r w:rsidR="00C17CE2">
          <w:rPr>
            <w:noProof/>
          </w:rPr>
          <w:t>269</w:t>
        </w:r>
      </w:ins>
      <w:del w:id="407" w:author="Gerard" w:date="2016-04-27T13:14:00Z">
        <w:r w:rsidR="0043321D" w:rsidDel="009C6B6C">
          <w:rPr>
            <w:noProof/>
          </w:rPr>
          <w:delText>268</w:delText>
        </w:r>
      </w:del>
      <w:r>
        <w:rPr>
          <w:noProof/>
        </w:rPr>
        <w:fldChar w:fldCharType="end"/>
      </w:r>
    </w:p>
    <w:p w14:paraId="45FC4F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r>
        <w:rPr>
          <w:noProof/>
        </w:rPr>
        <w:fldChar w:fldCharType="separate"/>
      </w:r>
      <w:ins w:id="408" w:author="Gerard" w:date="2016-04-27T14:26:00Z">
        <w:r w:rsidR="00C17CE2">
          <w:rPr>
            <w:noProof/>
          </w:rPr>
          <w:t>269</w:t>
        </w:r>
      </w:ins>
      <w:del w:id="409" w:author="Gerard" w:date="2016-04-27T13:14:00Z">
        <w:r w:rsidR="0043321D" w:rsidDel="009C6B6C">
          <w:rPr>
            <w:noProof/>
          </w:rPr>
          <w:delText>268</w:delText>
        </w:r>
      </w:del>
      <w:r>
        <w:rPr>
          <w:noProof/>
        </w:rPr>
        <w:fldChar w:fldCharType="end"/>
      </w:r>
    </w:p>
    <w:p w14:paraId="7B7211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r>
        <w:rPr>
          <w:noProof/>
        </w:rPr>
        <w:fldChar w:fldCharType="separate"/>
      </w:r>
      <w:ins w:id="410" w:author="Gerard" w:date="2016-04-27T14:26:00Z">
        <w:r w:rsidR="00C17CE2">
          <w:rPr>
            <w:noProof/>
          </w:rPr>
          <w:t>270</w:t>
        </w:r>
      </w:ins>
      <w:del w:id="411" w:author="Gerard" w:date="2016-04-27T13:14:00Z">
        <w:r w:rsidR="0043321D" w:rsidDel="009C6B6C">
          <w:rPr>
            <w:noProof/>
          </w:rPr>
          <w:delText>269</w:delText>
        </w:r>
      </w:del>
      <w:r>
        <w:rPr>
          <w:noProof/>
        </w:rPr>
        <w:fldChar w:fldCharType="end"/>
      </w:r>
    </w:p>
    <w:p w14:paraId="62256C6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r>
        <w:rPr>
          <w:noProof/>
        </w:rPr>
        <w:fldChar w:fldCharType="separate"/>
      </w:r>
      <w:ins w:id="412" w:author="Gerard" w:date="2016-04-27T14:26:00Z">
        <w:r w:rsidR="00C17CE2">
          <w:rPr>
            <w:noProof/>
          </w:rPr>
          <w:t>271</w:t>
        </w:r>
      </w:ins>
      <w:del w:id="413" w:author="Gerard" w:date="2016-04-27T13:14:00Z">
        <w:r w:rsidR="0043321D" w:rsidDel="009C6B6C">
          <w:rPr>
            <w:noProof/>
          </w:rPr>
          <w:delText>270</w:delText>
        </w:r>
      </w:del>
      <w:r>
        <w:rPr>
          <w:noProof/>
        </w:rPr>
        <w:fldChar w:fldCharType="end"/>
      </w:r>
    </w:p>
    <w:p w14:paraId="50BCD97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r>
        <w:rPr>
          <w:noProof/>
        </w:rPr>
        <w:fldChar w:fldCharType="separate"/>
      </w:r>
      <w:ins w:id="414" w:author="Gerard" w:date="2016-04-27T14:26:00Z">
        <w:r w:rsidR="00C17CE2">
          <w:rPr>
            <w:noProof/>
          </w:rPr>
          <w:t>271</w:t>
        </w:r>
      </w:ins>
      <w:del w:id="415" w:author="Gerard" w:date="2016-04-27T13:14:00Z">
        <w:r w:rsidR="0043321D" w:rsidDel="009C6B6C">
          <w:rPr>
            <w:noProof/>
          </w:rPr>
          <w:delText>270</w:delText>
        </w:r>
      </w:del>
      <w:r>
        <w:rPr>
          <w:noProof/>
        </w:rPr>
        <w:fldChar w:fldCharType="end"/>
      </w:r>
    </w:p>
    <w:p w14:paraId="77EFF54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r>
        <w:rPr>
          <w:noProof/>
        </w:rPr>
        <w:fldChar w:fldCharType="separate"/>
      </w:r>
      <w:ins w:id="416" w:author="Gerard" w:date="2016-04-27T14:26:00Z">
        <w:r w:rsidR="00C17CE2">
          <w:rPr>
            <w:noProof/>
          </w:rPr>
          <w:t>271</w:t>
        </w:r>
      </w:ins>
      <w:del w:id="417" w:author="Gerard" w:date="2016-04-27T13:14:00Z">
        <w:r w:rsidR="0043321D" w:rsidDel="009C6B6C">
          <w:rPr>
            <w:noProof/>
          </w:rPr>
          <w:delText>270</w:delText>
        </w:r>
      </w:del>
      <w:r>
        <w:rPr>
          <w:noProof/>
        </w:rPr>
        <w:fldChar w:fldCharType="end"/>
      </w:r>
    </w:p>
    <w:p w14:paraId="4BA1D4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r>
        <w:rPr>
          <w:noProof/>
        </w:rPr>
        <w:fldChar w:fldCharType="separate"/>
      </w:r>
      <w:ins w:id="418" w:author="Gerard" w:date="2016-04-27T14:26:00Z">
        <w:r w:rsidR="00C17CE2">
          <w:rPr>
            <w:noProof/>
          </w:rPr>
          <w:t>272</w:t>
        </w:r>
      </w:ins>
      <w:del w:id="419" w:author="Gerard" w:date="2016-04-27T13:14:00Z">
        <w:r w:rsidR="0043321D" w:rsidDel="009C6B6C">
          <w:rPr>
            <w:noProof/>
          </w:rPr>
          <w:delText>271</w:delText>
        </w:r>
      </w:del>
      <w:r>
        <w:rPr>
          <w:noProof/>
        </w:rPr>
        <w:fldChar w:fldCharType="end"/>
      </w:r>
    </w:p>
    <w:p w14:paraId="1A6D89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_Toc304220053 \h </w:instrText>
      </w:r>
      <w:r>
        <w:rPr>
          <w:noProof/>
        </w:rPr>
      </w:r>
      <w:r>
        <w:rPr>
          <w:noProof/>
        </w:rPr>
        <w:fldChar w:fldCharType="separate"/>
      </w:r>
      <w:ins w:id="420" w:author="Gerard" w:date="2016-04-27T14:26:00Z">
        <w:r w:rsidR="00C17CE2">
          <w:rPr>
            <w:noProof/>
          </w:rPr>
          <w:t>272</w:t>
        </w:r>
      </w:ins>
      <w:del w:id="421" w:author="Gerard" w:date="2016-04-27T13:14:00Z">
        <w:r w:rsidR="0043321D" w:rsidDel="009C6B6C">
          <w:rPr>
            <w:noProof/>
          </w:rPr>
          <w:delText>271</w:delText>
        </w:r>
      </w:del>
      <w:r>
        <w:rPr>
          <w:noProof/>
        </w:rPr>
        <w:fldChar w:fldCharType="end"/>
      </w:r>
    </w:p>
    <w:p w14:paraId="774F22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r>
        <w:rPr>
          <w:noProof/>
        </w:rPr>
        <w:fldChar w:fldCharType="separate"/>
      </w:r>
      <w:ins w:id="422" w:author="Gerard" w:date="2016-04-27T14:26:00Z">
        <w:r w:rsidR="00C17CE2">
          <w:rPr>
            <w:noProof/>
          </w:rPr>
          <w:t>272</w:t>
        </w:r>
      </w:ins>
      <w:del w:id="423" w:author="Gerard" w:date="2016-04-27T13:14:00Z">
        <w:r w:rsidR="0043321D" w:rsidDel="009C6B6C">
          <w:rPr>
            <w:noProof/>
          </w:rPr>
          <w:delText>271</w:delText>
        </w:r>
      </w:del>
      <w:r>
        <w:rPr>
          <w:noProof/>
        </w:rPr>
        <w:fldChar w:fldCharType="end"/>
      </w:r>
    </w:p>
    <w:p w14:paraId="31DFF7D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r>
        <w:rPr>
          <w:noProof/>
        </w:rPr>
        <w:fldChar w:fldCharType="separate"/>
      </w:r>
      <w:ins w:id="424" w:author="Gerard" w:date="2016-04-27T14:26:00Z">
        <w:r w:rsidR="00C17CE2">
          <w:rPr>
            <w:noProof/>
          </w:rPr>
          <w:t>272</w:t>
        </w:r>
      </w:ins>
      <w:del w:id="425" w:author="Gerard" w:date="2016-04-27T13:14:00Z">
        <w:r w:rsidR="0043321D" w:rsidDel="009C6B6C">
          <w:rPr>
            <w:noProof/>
          </w:rPr>
          <w:delText>271</w:delText>
        </w:r>
      </w:del>
      <w:r>
        <w:rPr>
          <w:noProof/>
        </w:rPr>
        <w:fldChar w:fldCharType="end"/>
      </w:r>
    </w:p>
    <w:p w14:paraId="7833A99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_Toc304220056 \h </w:instrText>
      </w:r>
      <w:r>
        <w:rPr>
          <w:noProof/>
        </w:rPr>
      </w:r>
      <w:r>
        <w:rPr>
          <w:noProof/>
        </w:rPr>
        <w:fldChar w:fldCharType="separate"/>
      </w:r>
      <w:ins w:id="426" w:author="Gerard" w:date="2016-04-27T14:26:00Z">
        <w:r w:rsidR="00C17CE2">
          <w:rPr>
            <w:noProof/>
          </w:rPr>
          <w:t>273</w:t>
        </w:r>
      </w:ins>
      <w:del w:id="427" w:author="Gerard" w:date="2016-04-27T13:14:00Z">
        <w:r w:rsidR="0043321D" w:rsidDel="009C6B6C">
          <w:rPr>
            <w:noProof/>
          </w:rPr>
          <w:delText>272</w:delText>
        </w:r>
      </w:del>
      <w:r>
        <w:rPr>
          <w:noProof/>
        </w:rPr>
        <w:fldChar w:fldCharType="end"/>
      </w:r>
    </w:p>
    <w:p w14:paraId="70FD6EA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r>
        <w:rPr>
          <w:noProof/>
        </w:rPr>
        <w:fldChar w:fldCharType="separate"/>
      </w:r>
      <w:ins w:id="428" w:author="Gerard" w:date="2016-04-27T14:26:00Z">
        <w:r w:rsidR="00C17CE2">
          <w:rPr>
            <w:noProof/>
          </w:rPr>
          <w:t>273</w:t>
        </w:r>
      </w:ins>
      <w:del w:id="429" w:author="Gerard" w:date="2016-04-27T13:14:00Z">
        <w:r w:rsidR="0043321D" w:rsidDel="009C6B6C">
          <w:rPr>
            <w:noProof/>
          </w:rPr>
          <w:delText>272</w:delText>
        </w:r>
      </w:del>
      <w:r>
        <w:rPr>
          <w:noProof/>
        </w:rPr>
        <w:fldChar w:fldCharType="end"/>
      </w:r>
    </w:p>
    <w:p w14:paraId="4589E4A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r>
        <w:rPr>
          <w:noProof/>
        </w:rPr>
        <w:fldChar w:fldCharType="separate"/>
      </w:r>
      <w:ins w:id="430" w:author="Gerard" w:date="2016-04-27T14:26:00Z">
        <w:r w:rsidR="00C17CE2">
          <w:rPr>
            <w:noProof/>
          </w:rPr>
          <w:t>273</w:t>
        </w:r>
      </w:ins>
      <w:del w:id="431" w:author="Gerard" w:date="2016-04-27T13:14:00Z">
        <w:r w:rsidR="0043321D" w:rsidDel="009C6B6C">
          <w:rPr>
            <w:noProof/>
          </w:rPr>
          <w:delText>272</w:delText>
        </w:r>
      </w:del>
      <w:r>
        <w:rPr>
          <w:noProof/>
        </w:rPr>
        <w:fldChar w:fldCharType="end"/>
      </w:r>
    </w:p>
    <w:p w14:paraId="56152C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r>
        <w:rPr>
          <w:noProof/>
        </w:rPr>
        <w:fldChar w:fldCharType="separate"/>
      </w:r>
      <w:ins w:id="432" w:author="Gerard" w:date="2016-04-27T14:26:00Z">
        <w:r w:rsidR="00C17CE2">
          <w:rPr>
            <w:noProof/>
          </w:rPr>
          <w:t>273</w:t>
        </w:r>
      </w:ins>
      <w:del w:id="433" w:author="Gerard" w:date="2016-04-27T13:14:00Z">
        <w:r w:rsidR="0043321D" w:rsidDel="009C6B6C">
          <w:rPr>
            <w:noProof/>
          </w:rPr>
          <w:delText>272</w:delText>
        </w:r>
      </w:del>
      <w:r>
        <w:rPr>
          <w:noProof/>
        </w:rPr>
        <w:fldChar w:fldCharType="end"/>
      </w:r>
    </w:p>
    <w:p w14:paraId="05569BC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r>
        <w:rPr>
          <w:noProof/>
        </w:rPr>
        <w:fldChar w:fldCharType="separate"/>
      </w:r>
      <w:ins w:id="434" w:author="Gerard" w:date="2016-04-27T14:26:00Z">
        <w:r w:rsidR="00C17CE2">
          <w:rPr>
            <w:noProof/>
          </w:rPr>
          <w:t>274</w:t>
        </w:r>
      </w:ins>
      <w:del w:id="435" w:author="Gerard" w:date="2016-04-27T13:14:00Z">
        <w:r w:rsidR="0043321D" w:rsidDel="009C6B6C">
          <w:rPr>
            <w:noProof/>
          </w:rPr>
          <w:delText>273</w:delText>
        </w:r>
      </w:del>
      <w:r>
        <w:rPr>
          <w:noProof/>
        </w:rPr>
        <w:fldChar w:fldCharType="end"/>
      </w:r>
    </w:p>
    <w:p w14:paraId="66A2177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r>
        <w:rPr>
          <w:noProof/>
        </w:rPr>
        <w:fldChar w:fldCharType="separate"/>
      </w:r>
      <w:ins w:id="436" w:author="Gerard" w:date="2016-04-27T14:26:00Z">
        <w:r w:rsidR="00C17CE2">
          <w:rPr>
            <w:noProof/>
          </w:rPr>
          <w:t>274</w:t>
        </w:r>
      </w:ins>
      <w:del w:id="437" w:author="Gerard" w:date="2016-04-27T13:14:00Z">
        <w:r w:rsidR="0043321D" w:rsidDel="009C6B6C">
          <w:rPr>
            <w:noProof/>
          </w:rPr>
          <w:delText>273</w:delText>
        </w:r>
      </w:del>
      <w:r>
        <w:rPr>
          <w:noProof/>
        </w:rPr>
        <w:fldChar w:fldCharType="end"/>
      </w:r>
    </w:p>
    <w:p w14:paraId="736C61E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_Toc304220062 \h </w:instrText>
      </w:r>
      <w:r>
        <w:rPr>
          <w:noProof/>
        </w:rPr>
      </w:r>
      <w:r>
        <w:rPr>
          <w:noProof/>
        </w:rPr>
        <w:fldChar w:fldCharType="separate"/>
      </w:r>
      <w:ins w:id="438" w:author="Gerard" w:date="2016-04-27T14:26:00Z">
        <w:r w:rsidR="00C17CE2">
          <w:rPr>
            <w:noProof/>
          </w:rPr>
          <w:t>274</w:t>
        </w:r>
      </w:ins>
      <w:del w:id="439" w:author="Gerard" w:date="2016-04-27T13:14:00Z">
        <w:r w:rsidR="0043321D" w:rsidDel="009C6B6C">
          <w:rPr>
            <w:noProof/>
          </w:rPr>
          <w:delText>273</w:delText>
        </w:r>
      </w:del>
      <w:r>
        <w:rPr>
          <w:noProof/>
        </w:rPr>
        <w:fldChar w:fldCharType="end"/>
      </w:r>
    </w:p>
    <w:p w14:paraId="1FF534B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_Toc304220063 \h </w:instrText>
      </w:r>
      <w:r>
        <w:rPr>
          <w:noProof/>
        </w:rPr>
      </w:r>
      <w:r>
        <w:rPr>
          <w:noProof/>
        </w:rPr>
        <w:fldChar w:fldCharType="separate"/>
      </w:r>
      <w:ins w:id="440" w:author="Gerard" w:date="2016-04-27T14:26:00Z">
        <w:r w:rsidR="00C17CE2">
          <w:rPr>
            <w:noProof/>
          </w:rPr>
          <w:t>276</w:t>
        </w:r>
      </w:ins>
      <w:del w:id="441" w:author="Gerard" w:date="2016-04-27T13:14:00Z">
        <w:r w:rsidR="0043321D" w:rsidDel="009C6B6C">
          <w:rPr>
            <w:noProof/>
          </w:rPr>
          <w:delText>275</w:delText>
        </w:r>
      </w:del>
      <w:r>
        <w:rPr>
          <w:noProof/>
        </w:rPr>
        <w:fldChar w:fldCharType="end"/>
      </w:r>
    </w:p>
    <w:p w14:paraId="1CF4EB5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_Toc304220064 \h </w:instrText>
      </w:r>
      <w:r>
        <w:rPr>
          <w:noProof/>
        </w:rPr>
      </w:r>
      <w:r>
        <w:rPr>
          <w:noProof/>
        </w:rPr>
        <w:fldChar w:fldCharType="separate"/>
      </w:r>
      <w:ins w:id="442" w:author="Gerard" w:date="2016-04-27T14:26:00Z">
        <w:r w:rsidR="00C17CE2">
          <w:rPr>
            <w:noProof/>
          </w:rPr>
          <w:t>277</w:t>
        </w:r>
      </w:ins>
      <w:del w:id="443" w:author="Gerard" w:date="2016-04-27T13:14:00Z">
        <w:r w:rsidR="0043321D" w:rsidDel="009C6B6C">
          <w:rPr>
            <w:noProof/>
          </w:rPr>
          <w:delText>276</w:delText>
        </w:r>
      </w:del>
      <w:r>
        <w:rPr>
          <w:noProof/>
        </w:rPr>
        <w:fldChar w:fldCharType="end"/>
      </w:r>
    </w:p>
    <w:p w14:paraId="7AF5105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_Toc304220065 \h </w:instrText>
      </w:r>
      <w:r>
        <w:rPr>
          <w:noProof/>
        </w:rPr>
      </w:r>
      <w:r>
        <w:rPr>
          <w:noProof/>
        </w:rPr>
        <w:fldChar w:fldCharType="separate"/>
      </w:r>
      <w:ins w:id="444" w:author="Gerard" w:date="2016-04-27T14:26:00Z">
        <w:r w:rsidR="00C17CE2">
          <w:rPr>
            <w:noProof/>
          </w:rPr>
          <w:t>278</w:t>
        </w:r>
      </w:ins>
      <w:del w:id="445" w:author="Gerard" w:date="2016-04-27T13:14:00Z">
        <w:r w:rsidR="0043321D" w:rsidDel="009C6B6C">
          <w:rPr>
            <w:noProof/>
          </w:rPr>
          <w:delText>277</w:delText>
        </w:r>
      </w:del>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D08EEF0" w:rsidR="006A0BC1" w:rsidRDefault="006A0BC1" w:rsidP="006A0BC1">
      <w:pPr>
        <w:pStyle w:val="Heading1"/>
      </w:pPr>
      <w:bookmarkStart w:id="446" w:name="_Toc304219746"/>
      <w:r>
        <w:lastRenderedPageBreak/>
        <w:t>Introduction</w:t>
      </w:r>
      <w:bookmarkEnd w:id="446"/>
      <w:ins w:id="447" w:author="Gerard" w:date="2016-04-27T12:08:00Z">
        <w:r w:rsidR="00662F80">
          <w:fldChar w:fldCharType="begin"/>
        </w:r>
        <w:r w:rsidR="00662F80">
          <w:instrText xml:space="preserve"> MACROBUTTON MTEditEquationSection2 </w:instrText>
        </w:r>
        <w:r w:rsidR="00662F80" w:rsidRPr="00662F80">
          <w:rPr>
            <w:rStyle w:val="MTEquationSection"/>
            <w:rPrChange w:id="448" w:author="Gerard" w:date="2016-04-27T12:08:00Z">
              <w:rPr/>
            </w:rPrChange>
          </w:rPr>
          <w:instrText>Equation Chapter (Next) Section 1</w:instrText>
        </w:r>
        <w:r w:rsidR="00662F80">
          <w:fldChar w:fldCharType="begin"/>
        </w:r>
        <w:r w:rsidR="00662F80">
          <w:instrText xml:space="preserve"> SEQ MTEqn \r \h \* MERGEFORMAT </w:instrText>
        </w:r>
      </w:ins>
      <w:del w:id="449" w:author="Gerard" w:date="2016-04-27T14:23:00Z">
        <w:r w:rsidR="00C17CE2" w:rsidDel="00C17CE2">
          <w:fldChar w:fldCharType="separate"/>
        </w:r>
      </w:del>
      <w:del w:id="450" w:author="Gerard" w:date="2016-04-27T12:12:00Z">
        <w:r w:rsidR="00662F80">
          <w:fldChar w:fldCharType="end"/>
        </w:r>
      </w:del>
      <w:ins w:id="451" w:author="Gerard" w:date="2016-04-27T12:08:00Z">
        <w:r w:rsidR="00662F80">
          <w:fldChar w:fldCharType="begin"/>
        </w:r>
        <w:r w:rsidR="00662F80">
          <w:instrText xml:space="preserve"> SEQ MTSec \r 1 \h \* MERGEFORMAT </w:instrText>
        </w:r>
      </w:ins>
      <w:del w:id="452" w:author="Gerard" w:date="2016-04-27T14:23:00Z">
        <w:r w:rsidR="00C17CE2" w:rsidDel="00C17CE2">
          <w:fldChar w:fldCharType="separate"/>
        </w:r>
      </w:del>
      <w:del w:id="453" w:author="Gerard" w:date="2016-04-27T12:12:00Z">
        <w:r w:rsidR="00662F80">
          <w:fldChar w:fldCharType="end"/>
        </w:r>
      </w:del>
      <w:ins w:id="454" w:author="Gerard" w:date="2016-04-27T12:08:00Z">
        <w:r w:rsidR="00662F80">
          <w:fldChar w:fldCharType="begin"/>
        </w:r>
        <w:r w:rsidR="00662F80">
          <w:instrText xml:space="preserve"> SEQ MTChap \h \* MERGEFORMAT </w:instrText>
        </w:r>
      </w:ins>
      <w:del w:id="455" w:author="Gerard" w:date="2016-04-27T14:23:00Z">
        <w:r w:rsidR="00C17CE2" w:rsidDel="00C17CE2">
          <w:fldChar w:fldCharType="separate"/>
        </w:r>
      </w:del>
      <w:del w:id="456" w:author="Gerard" w:date="2016-04-27T12:12:00Z">
        <w:r w:rsidR="00662F80">
          <w:fldChar w:fldCharType="end"/>
        </w:r>
      </w:del>
      <w:ins w:id="457" w:author="Gerard" w:date="2016-04-27T12:08:00Z">
        <w:r w:rsidR="00662F80">
          <w:fldChar w:fldCharType="end"/>
        </w:r>
      </w:ins>
    </w:p>
    <w:p w14:paraId="497FD52E" w14:textId="77777777" w:rsidR="006A0BC1" w:rsidRPr="00070A8D" w:rsidRDefault="006A0BC1" w:rsidP="006A0BC1">
      <w:pPr>
        <w:pStyle w:val="Heading2"/>
      </w:pPr>
      <w:bookmarkStart w:id="458" w:name="_Toc304219747"/>
      <w:r>
        <w:t>Overview of FEBio</w:t>
      </w:r>
      <w:bookmarkEnd w:id="458"/>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726C43">
        <w:fldChar w:fldCharType="begin"/>
      </w:r>
      <w:r w:rsidR="00726C43">
        <w:instrText xml:space="preserve"> HYPERLINK "http://febio.org" </w:instrText>
      </w:r>
      <w:ins w:id="459" w:author="Gerard" w:date="2016-04-27T14:23:00Z"/>
      <w:r w:rsidR="00726C43">
        <w:fldChar w:fldCharType="separate"/>
      </w:r>
      <w:r w:rsidR="009C4FB8" w:rsidRPr="009C4FB8">
        <w:rPr>
          <w:rStyle w:val="Hyperlink"/>
        </w:rPr>
        <w:t>http://f</w:t>
      </w:r>
      <w:r w:rsidR="009C4FB8" w:rsidRPr="00A572A1">
        <w:rPr>
          <w:rStyle w:val="Hyperlink"/>
        </w:rPr>
        <w:t>ebio.org</w:t>
      </w:r>
      <w:r w:rsidR="00726C43">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726C43">
        <w:fldChar w:fldCharType="begin"/>
      </w:r>
      <w:r w:rsidR="00726C43">
        <w:instrText xml:space="preserve"> HYPERLINK "http://febio.org/preview" </w:instrText>
      </w:r>
      <w:ins w:id="460" w:author="Gerard" w:date="2016-04-27T14:23:00Z"/>
      <w:r w:rsidR="00726C43">
        <w:fldChar w:fldCharType="separate"/>
      </w:r>
      <w:r w:rsidRPr="00C966F3">
        <w:rPr>
          <w:rStyle w:val="Hyperlink"/>
          <w:i/>
        </w:rPr>
        <w:t>PreView</w:t>
      </w:r>
      <w:r w:rsidR="00726C43">
        <w:rPr>
          <w:rStyle w:val="Hyperlink"/>
          <w:i/>
        </w:rPr>
        <w:fldChar w:fldCharType="end"/>
      </w:r>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726C43">
        <w:fldChar w:fldCharType="begin"/>
      </w:r>
      <w:r w:rsidR="00726C43">
        <w:instrText xml:space="preserve"> HYPERLINK \l "_ENREF_1" \o "Maker, 1995 #6" </w:instrText>
      </w:r>
      <w:ins w:id="461" w:author="Gerard" w:date="2016-04-27T14:23:00Z"/>
      <w:r w:rsidR="00726C43">
        <w:fldChar w:fldCharType="separate"/>
      </w:r>
      <w:r w:rsidR="00554341">
        <w:rPr>
          <w:noProof/>
        </w:rPr>
        <w:t>1</w:t>
      </w:r>
      <w:r w:rsidR="00726C43">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726C43">
        <w:fldChar w:fldCharType="begin"/>
      </w:r>
      <w:r w:rsidR="00726C43">
        <w:instrText xml:space="preserve"> HYPERLINK "http://help.mrl.sci.utah.edu/help/index.jsp" </w:instrText>
      </w:r>
      <w:ins w:id="462" w:author="Gerard" w:date="2016-04-27T14:23:00Z"/>
      <w:r w:rsidR="00726C43">
        <w:fldChar w:fldCharType="separate"/>
      </w:r>
      <w:r w:rsidRPr="00205BE9">
        <w:rPr>
          <w:rStyle w:val="Hyperlink"/>
        </w:rPr>
        <w:t>User’s Manual</w:t>
      </w:r>
      <w:r w:rsidR="00726C43">
        <w:rPr>
          <w:rStyle w:val="Hyperlink"/>
        </w:rPr>
        <w:fldChar w:fldCharType="end"/>
      </w:r>
      <w:r>
        <w:t xml:space="preserve"> for more information</w:t>
      </w:r>
      <w:r w:rsidR="00F22C2C">
        <w:t>.</w:t>
      </w:r>
    </w:p>
    <w:p w14:paraId="2B0AA087" w14:textId="77777777" w:rsidR="006A0BC1" w:rsidRDefault="006A0BC1" w:rsidP="006A0BC1">
      <w:pPr>
        <w:pStyle w:val="Heading2"/>
      </w:pPr>
      <w:bookmarkStart w:id="463" w:name="_Toc304219748"/>
      <w:r>
        <w:t>About this document</w:t>
      </w:r>
      <w:bookmarkEnd w:id="46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726C43">
        <w:fldChar w:fldCharType="begin"/>
      </w:r>
      <w:r w:rsidR="00726C43">
        <w:instrText xml:space="preserve"> HYPERLINK "http://help.mrl.sci.utah.edu/help/index.jsp" </w:instrText>
      </w:r>
      <w:ins w:id="464" w:author="Gerard" w:date="2016-04-27T14:23:00Z"/>
      <w:r w:rsidR="00726C43">
        <w:fldChar w:fldCharType="separate"/>
      </w:r>
      <w:r w:rsidRPr="00205BE9">
        <w:rPr>
          <w:rStyle w:val="Hyperlink"/>
        </w:rPr>
        <w:t>Theory Manual</w:t>
      </w:r>
      <w:r w:rsidR="00726C43">
        <w:rPr>
          <w:rStyle w:val="Hyperlink"/>
        </w:rPr>
        <w:fldChar w:fldCharType="end"/>
      </w:r>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17CE2">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17CE2">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17CE2">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17CE2">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17CE2">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17CE2">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726C43">
        <w:fldChar w:fldCharType="begin"/>
      </w:r>
      <w:r w:rsidR="00726C43">
        <w:instrText xml:space="preserve"> HYPERLINK "http://help.mrl.sci.utah.edu/help/index.jsp" </w:instrText>
      </w:r>
      <w:ins w:id="465" w:author="Gerard" w:date="2016-04-27T14:23:00Z"/>
      <w:r w:rsidR="00726C43">
        <w:fldChar w:fldCharType="separate"/>
      </w:r>
      <w:r w:rsidRPr="00205BE9">
        <w:rPr>
          <w:rStyle w:val="Hyperlink"/>
          <w:i/>
        </w:rPr>
        <w:t>FEBio Theory Manual</w:t>
      </w:r>
      <w:r w:rsidR="00726C43">
        <w:rPr>
          <w:rStyle w:val="Hyperlink"/>
          <w:i/>
        </w:rPr>
        <w:fldChar w:fldCharType="end"/>
      </w:r>
      <w:r>
        <w:rPr>
          <w:i/>
        </w:rPr>
        <w:t>.</w:t>
      </w:r>
      <w:r>
        <w:t xml:space="preserve"> Developers who are </w:t>
      </w:r>
      <w:r>
        <w:lastRenderedPageBreak/>
        <w:t xml:space="preserve">interested in modifying or extending the FEBio code will find the </w:t>
      </w:r>
      <w:r w:rsidR="00726C43">
        <w:fldChar w:fldCharType="begin"/>
      </w:r>
      <w:r w:rsidR="00726C43">
        <w:instrText xml:space="preserve"> HYPERLINK "http://febiodoc.sci.utah.edu/doxygen/" </w:instrText>
      </w:r>
      <w:ins w:id="466" w:author="Gerard" w:date="2016-04-27T14:23:00Z"/>
      <w:r w:rsidR="00726C43">
        <w:fldChar w:fldCharType="separate"/>
      </w:r>
      <w:r w:rsidRPr="00205BE9">
        <w:rPr>
          <w:rStyle w:val="Hyperlink"/>
          <w:i/>
        </w:rPr>
        <w:t>FEBio Developer’s Manual</w:t>
      </w:r>
      <w:r w:rsidR="00726C43">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467" w:name="_Toc304219749"/>
      <w:r>
        <w:t>Units in FEBio</w:t>
      </w:r>
      <w:bookmarkEnd w:id="46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6BCC0C21" w:rsidR="006A0BC1" w:rsidRDefault="006A0BC1" w:rsidP="006A0BC1">
      <w:pPr>
        <w:pStyle w:val="Heading1"/>
      </w:pPr>
      <w:bookmarkStart w:id="468" w:name="_Ref293568163"/>
      <w:bookmarkStart w:id="469" w:name="_Toc304219750"/>
      <w:r>
        <w:lastRenderedPageBreak/>
        <w:t>Running FEBio</w:t>
      </w:r>
      <w:bookmarkEnd w:id="468"/>
      <w:bookmarkEnd w:id="469"/>
      <w:ins w:id="470" w:author="Gerard" w:date="2016-04-27T12:09:00Z">
        <w:r w:rsidR="00662F80">
          <w:fldChar w:fldCharType="begin"/>
        </w:r>
        <w:r w:rsidR="00662F80">
          <w:instrText xml:space="preserve"> MACROBUTTON MTEditEquationSection2 </w:instrText>
        </w:r>
        <w:r w:rsidR="00662F80" w:rsidRPr="00662F80">
          <w:rPr>
            <w:rStyle w:val="MTEquationSection"/>
            <w:rPrChange w:id="471" w:author="Gerard" w:date="2016-04-27T12:09:00Z">
              <w:rPr/>
            </w:rPrChange>
          </w:rPr>
          <w:instrText>Equation Chapter (Next) Section 1</w:instrText>
        </w:r>
        <w:r w:rsidR="00662F80">
          <w:fldChar w:fldCharType="begin"/>
        </w:r>
        <w:r w:rsidR="00662F80">
          <w:instrText xml:space="preserve"> SEQ MTEqn \r \h \* MERGEFORMAT </w:instrText>
        </w:r>
      </w:ins>
      <w:del w:id="472" w:author="Gerard" w:date="2016-04-27T14:23:00Z">
        <w:r w:rsidR="00C17CE2" w:rsidDel="00C17CE2">
          <w:fldChar w:fldCharType="separate"/>
        </w:r>
      </w:del>
      <w:del w:id="473" w:author="Gerard" w:date="2016-04-27T12:12:00Z">
        <w:r w:rsidR="00662F80">
          <w:fldChar w:fldCharType="end"/>
        </w:r>
      </w:del>
      <w:ins w:id="474" w:author="Gerard" w:date="2016-04-27T12:09:00Z">
        <w:r w:rsidR="00662F80">
          <w:fldChar w:fldCharType="begin"/>
        </w:r>
        <w:r w:rsidR="00662F80">
          <w:instrText xml:space="preserve"> SEQ MTSec \r 1 \h \* MERGEFORMAT </w:instrText>
        </w:r>
      </w:ins>
      <w:del w:id="475" w:author="Gerard" w:date="2016-04-27T14:23:00Z">
        <w:r w:rsidR="00C17CE2" w:rsidDel="00C17CE2">
          <w:fldChar w:fldCharType="separate"/>
        </w:r>
      </w:del>
      <w:del w:id="476" w:author="Gerard" w:date="2016-04-27T12:12:00Z">
        <w:r w:rsidR="00662F80">
          <w:fldChar w:fldCharType="end"/>
        </w:r>
      </w:del>
      <w:ins w:id="477" w:author="Gerard" w:date="2016-04-27T12:09:00Z">
        <w:r w:rsidR="00662F80">
          <w:fldChar w:fldCharType="begin"/>
        </w:r>
        <w:r w:rsidR="00662F80">
          <w:instrText xml:space="preserve"> SEQ MTChap \h \* MERGEFORMAT </w:instrText>
        </w:r>
      </w:ins>
      <w:del w:id="478" w:author="Gerard" w:date="2016-04-27T14:23:00Z">
        <w:r w:rsidR="00C17CE2" w:rsidDel="00C17CE2">
          <w:fldChar w:fldCharType="separate"/>
        </w:r>
      </w:del>
      <w:del w:id="479" w:author="Gerard" w:date="2016-04-27T12:12:00Z">
        <w:r w:rsidR="00662F80">
          <w:fldChar w:fldCharType="end"/>
        </w:r>
      </w:del>
      <w:ins w:id="480" w:author="Gerard" w:date="2016-04-27T12:09:00Z">
        <w:r w:rsidR="00662F80">
          <w:fldChar w:fldCharType="end"/>
        </w:r>
      </w:ins>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481" w:name="_Toc304219751"/>
      <w:r>
        <w:t>Running FEBio on Windows</w:t>
      </w:r>
      <w:bookmarkEnd w:id="481"/>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482" w:name="_Toc304219752"/>
      <w:r>
        <w:t>Windows XP</w:t>
      </w:r>
      <w:bookmarkEnd w:id="482"/>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483" w:name="_Toc304219753"/>
      <w:r>
        <w:t>Windows 7</w:t>
      </w:r>
      <w:bookmarkEnd w:id="483"/>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484" w:name="_Toc304219754"/>
      <w:r>
        <w:t>Running FEBio from Explorer</w:t>
      </w:r>
      <w:bookmarkEnd w:id="484"/>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485" w:name="_Toc304219755"/>
      <w:r>
        <w:t>Running FEBio on Linux or MAC</w:t>
      </w:r>
      <w:bookmarkEnd w:id="485"/>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486" w:name="_Ref172430769"/>
      <w:bookmarkStart w:id="487" w:name="_Toc304219756"/>
      <w:r>
        <w:t>The Command Line</w:t>
      </w:r>
      <w:bookmarkEnd w:id="486"/>
      <w:bookmarkEnd w:id="487"/>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488" w:name="OLE_LINK1"/>
      <w:bookmarkStart w:id="489" w:name="OLE_LINK2"/>
      <w:r w:rsidRPr="00541457">
        <w:rPr>
          <w:rStyle w:val="codeChar"/>
        </w:rPr>
        <w:t>-</w:t>
      </w:r>
      <w:r>
        <w:rPr>
          <w:rStyle w:val="codeChar"/>
        </w:rPr>
        <w:t>o</w:t>
      </w:r>
      <w:r>
        <w:t>: log file name</w:t>
      </w:r>
      <w:bookmarkEnd w:id="488"/>
      <w:bookmarkEnd w:id="489"/>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17CE2">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17CE2">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17CE2">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17CE2">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17CE2">
        <w:t>2.8.3</w:t>
      </w:r>
      <w:r>
        <w:fldChar w:fldCharType="end"/>
      </w:r>
      <w:r>
        <w:t xml:space="preserve"> and </w:t>
      </w:r>
      <w:r>
        <w:fldChar w:fldCharType="begin"/>
      </w:r>
      <w:r>
        <w:instrText xml:space="preserve"> REF _Ref230581893 \r \h </w:instrText>
      </w:r>
      <w:r>
        <w:fldChar w:fldCharType="separate"/>
      </w:r>
      <w:r w:rsidR="00C17CE2">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17CE2">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17CE2">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17CE2">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17CE2">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17CE2">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7DCC745" w14:textId="3BD5474E" w:rsidR="009334EE" w:rsidRDefault="009334EE" w:rsidP="00C67F27">
      <w:r>
        <w:rPr>
          <w:b/>
        </w:rPr>
        <w:t>-break</w:t>
      </w:r>
    </w:p>
    <w:p w14:paraId="001D5FBE" w14:textId="4432125E"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490" w:name="_Toc304219757"/>
      <w:r>
        <w:t xml:space="preserve">The FEBio </w:t>
      </w:r>
      <w:r w:rsidR="00D153DC">
        <w:t>P</w:t>
      </w:r>
      <w:r>
        <w:t>rompt</w:t>
      </w:r>
      <w:bookmarkEnd w:id="490"/>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17CE2">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491" w:name="_Ref230508346"/>
      <w:bookmarkStart w:id="492" w:name="_Toc304219758"/>
      <w:r>
        <w:t xml:space="preserve">The </w:t>
      </w:r>
      <w:r w:rsidR="00D153DC">
        <w:t>C</w:t>
      </w:r>
      <w:r w:rsidRPr="00DF311C">
        <w:t>onfiguration</w:t>
      </w:r>
      <w:r>
        <w:t xml:space="preserve"> </w:t>
      </w:r>
      <w:r w:rsidR="00D153DC">
        <w:t>F</w:t>
      </w:r>
      <w:r>
        <w:t>ile</w:t>
      </w:r>
      <w:bookmarkEnd w:id="491"/>
      <w:bookmarkEnd w:id="492"/>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493" w:name="_Ref376446157"/>
      <w:bookmarkStart w:id="494" w:name="_Toc304219759"/>
      <w:r>
        <w:t xml:space="preserve">Using </w:t>
      </w:r>
      <w:r w:rsidR="00D153DC">
        <w:t>M</w:t>
      </w:r>
      <w:r>
        <w:t xml:space="preserve">ultiple </w:t>
      </w:r>
      <w:r w:rsidR="00D153DC">
        <w:t>P</w:t>
      </w:r>
      <w:r>
        <w:t>rocessors</w:t>
      </w:r>
      <w:bookmarkEnd w:id="493"/>
      <w:bookmarkEnd w:id="494"/>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726C43">
        <w:fldChar w:fldCharType="begin"/>
      </w:r>
      <w:r w:rsidR="00726C43">
        <w:instrText xml:space="preserve"> HYPERLINK "http://software.intel.com/en-us/intel-mkl/" </w:instrText>
      </w:r>
      <w:ins w:id="495" w:author="Gerard" w:date="2016-04-27T14:23:00Z"/>
      <w:r w:rsidR="00726C43">
        <w:fldChar w:fldCharType="separate"/>
      </w:r>
      <w:r w:rsidRPr="00CE24A8">
        <w:rPr>
          <w:rStyle w:val="Hyperlink"/>
        </w:rPr>
        <w:t>MKL</w:t>
      </w:r>
      <w:r w:rsidR="00726C43">
        <w:rPr>
          <w:rStyle w:val="Hyperlink"/>
        </w:rPr>
        <w:fldChar w:fldCharType="end"/>
      </w:r>
      <w:r>
        <w:t xml:space="preserve"> version of the </w:t>
      </w:r>
      <w:r w:rsidR="00726C43">
        <w:fldChar w:fldCharType="begin"/>
      </w:r>
      <w:r w:rsidR="00726C43">
        <w:instrText xml:space="preserve"> HYPERLINK "http://www.pardiso-project.org/" </w:instrText>
      </w:r>
      <w:ins w:id="496" w:author="Gerard" w:date="2016-04-27T14:23:00Z"/>
      <w:r w:rsidR="00726C43">
        <w:fldChar w:fldCharType="separate"/>
      </w:r>
      <w:r w:rsidRPr="00CE24A8">
        <w:rPr>
          <w:rStyle w:val="Hyperlink"/>
        </w:rPr>
        <w:t>PARDISO</w:t>
      </w:r>
      <w:r w:rsidR="00726C43">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4D7C53E2" w:rsidR="00DF47B1" w:rsidRDefault="00DF47B1" w:rsidP="00DF47B1">
      <w:r>
        <w:t>On Windows, you can add this environment variable as well from the Control Panel. On Win7, open the Control Panel (</w:t>
      </w:r>
      <w:r w:rsidRPr="008C20E4">
        <w:rPr>
          <w:i/>
        </w:rPr>
        <w:t>Start</w:t>
      </w:r>
      <w:r w:rsidR="002429B0" w:rsidRPr="002429B0">
        <w:rPr>
          <w:position w:val="-6"/>
        </w:rPr>
        <w:object w:dxaOrig="300" w:dyaOrig="220" w14:anchorId="13BC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5pt;height:11.4pt" o:ole="">
            <v:imagedata r:id="rId13" o:title=""/>
          </v:shape>
          <o:OLEObject Type="Embed" ProgID="Equation.DSMT4" ShapeID="_x0000_i1025" DrawAspect="Content" ObjectID="_1397129807"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97" w:name="_Ref250284432"/>
      <w:bookmarkStart w:id="498" w:name="_Ref250285226"/>
      <w:bookmarkStart w:id="499" w:name="_Toc304219760"/>
      <w:r>
        <w:t xml:space="preserve">FEBio </w:t>
      </w:r>
      <w:r w:rsidR="00D153DC">
        <w:t>O</w:t>
      </w:r>
      <w:r>
        <w:t>utput</w:t>
      </w:r>
      <w:bookmarkEnd w:id="497"/>
      <w:bookmarkEnd w:id="498"/>
      <w:bookmarkEnd w:id="499"/>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726C43">
        <w:fldChar w:fldCharType="begin"/>
      </w:r>
      <w:r w:rsidR="00726C43">
        <w:instrText xml:space="preserve"> HYPERLINK "http://febio.org/postview/" </w:instrText>
      </w:r>
      <w:ins w:id="500" w:author="Gerard" w:date="2016-04-27T14:23:00Z"/>
      <w:r w:rsidR="00726C43">
        <w:fldChar w:fldCharType="separate"/>
      </w:r>
      <w:r w:rsidRPr="00C966F3">
        <w:rPr>
          <w:rStyle w:val="Hyperlink"/>
          <w:i/>
        </w:rPr>
        <w:t>PostView</w:t>
      </w:r>
      <w:r w:rsidR="00726C43">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17CE2">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17CE2">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17CE2">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501" w:name="_Toc304219761"/>
      <w:r>
        <w:t>Advanced Options</w:t>
      </w:r>
      <w:bookmarkEnd w:id="501"/>
    </w:p>
    <w:p w14:paraId="123FE510" w14:textId="43FCB63B" w:rsidR="006A0BC1" w:rsidRDefault="006A0BC1" w:rsidP="006A0BC1">
      <w:pPr>
        <w:pStyle w:val="Heading3"/>
      </w:pPr>
      <w:bookmarkStart w:id="502" w:name="_Ref278195084"/>
      <w:bookmarkStart w:id="503" w:name="_Toc304219762"/>
      <w:r>
        <w:t xml:space="preserve">Interrupting a </w:t>
      </w:r>
      <w:r w:rsidR="00D153DC">
        <w:t>R</w:t>
      </w:r>
      <w:r>
        <w:t>un</w:t>
      </w:r>
      <w:r>
        <w:rPr>
          <w:rStyle w:val="FootnoteReference"/>
        </w:rPr>
        <w:footnoteReference w:id="2"/>
      </w:r>
      <w:bookmarkEnd w:id="502"/>
      <w:bookmarkEnd w:id="503"/>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17CE2">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17CE2">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504" w:name="_Ref230422001"/>
      <w:bookmarkStart w:id="505" w:name="_Toc304219763"/>
      <w:r>
        <w:t xml:space="preserve">Debugging a </w:t>
      </w:r>
      <w:r w:rsidR="00D153DC">
        <w:t>R</w:t>
      </w:r>
      <w:r>
        <w:t>un</w:t>
      </w:r>
      <w:bookmarkEnd w:id="504"/>
      <w:bookmarkEnd w:id="505"/>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17CE2">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506" w:name="_Ref254341727"/>
      <w:bookmarkStart w:id="507" w:name="_Ref254341812"/>
      <w:bookmarkStart w:id="508" w:name="_Toc304219764"/>
      <w:r>
        <w:t xml:space="preserve">Restarting a </w:t>
      </w:r>
      <w:r w:rsidR="00D153DC">
        <w:t>R</w:t>
      </w:r>
      <w:r>
        <w:t>un</w:t>
      </w:r>
      <w:bookmarkEnd w:id="506"/>
      <w:bookmarkEnd w:id="507"/>
      <w:bookmarkEnd w:id="508"/>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17CE2">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17CE2">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509" w:name="_Ref250285572"/>
      <w:bookmarkStart w:id="510" w:name="_Toc304219765"/>
      <w:r>
        <w:t xml:space="preserve">Input </w:t>
      </w:r>
      <w:r w:rsidR="00D153DC">
        <w:t>F</w:t>
      </w:r>
      <w:r>
        <w:t xml:space="preserve">ile </w:t>
      </w:r>
      <w:r w:rsidR="00D153DC">
        <w:t>C</w:t>
      </w:r>
      <w:r>
        <w:t>hecking</w:t>
      </w:r>
      <w:bookmarkEnd w:id="509"/>
      <w:bookmarkEnd w:id="510"/>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54F18833" w:rsidR="006A0BC1" w:rsidRDefault="006A0BC1" w:rsidP="006A0BC1">
      <w:pPr>
        <w:pStyle w:val="Heading1"/>
      </w:pPr>
      <w:bookmarkStart w:id="511" w:name="_Ref293568180"/>
      <w:bookmarkStart w:id="512" w:name="_Ref293568311"/>
      <w:bookmarkStart w:id="513" w:name="_Toc304219766"/>
      <w:r>
        <w:lastRenderedPageBreak/>
        <w:t>Free Format Input</w:t>
      </w:r>
      <w:bookmarkEnd w:id="511"/>
      <w:bookmarkEnd w:id="512"/>
      <w:bookmarkEnd w:id="513"/>
      <w:ins w:id="514" w:author="Gerard" w:date="2016-04-27T12:09:00Z">
        <w:r w:rsidR="00662F80">
          <w:fldChar w:fldCharType="begin"/>
        </w:r>
        <w:r w:rsidR="00662F80">
          <w:instrText xml:space="preserve"> MACROBUTTON MTEditEquationSection2 </w:instrText>
        </w:r>
        <w:r w:rsidR="00662F80" w:rsidRPr="00662F80">
          <w:rPr>
            <w:rStyle w:val="MTEquationSection"/>
            <w:rPrChange w:id="515" w:author="Gerard" w:date="2016-04-27T12:09:00Z">
              <w:rPr/>
            </w:rPrChange>
          </w:rPr>
          <w:instrText>Equation Chapter (Next) Section 1</w:instrText>
        </w:r>
        <w:r w:rsidR="00662F80">
          <w:fldChar w:fldCharType="begin"/>
        </w:r>
        <w:r w:rsidR="00662F80">
          <w:instrText xml:space="preserve"> SEQ MTEqn \r \h \* MERGEFORMAT </w:instrText>
        </w:r>
      </w:ins>
      <w:del w:id="516" w:author="Gerard" w:date="2016-04-27T14:23:00Z">
        <w:r w:rsidR="00C17CE2" w:rsidDel="00C17CE2">
          <w:fldChar w:fldCharType="separate"/>
        </w:r>
      </w:del>
      <w:del w:id="517" w:author="Gerard" w:date="2016-04-27T12:12:00Z">
        <w:r w:rsidR="00662F80">
          <w:fldChar w:fldCharType="end"/>
        </w:r>
      </w:del>
      <w:ins w:id="518" w:author="Gerard" w:date="2016-04-27T12:09:00Z">
        <w:r w:rsidR="00662F80">
          <w:fldChar w:fldCharType="begin"/>
        </w:r>
        <w:r w:rsidR="00662F80">
          <w:instrText xml:space="preserve"> SEQ MTSec \r 1 \h \* MERGEFORMAT </w:instrText>
        </w:r>
      </w:ins>
      <w:del w:id="519" w:author="Gerard" w:date="2016-04-27T14:23:00Z">
        <w:r w:rsidR="00C17CE2" w:rsidDel="00C17CE2">
          <w:fldChar w:fldCharType="separate"/>
        </w:r>
      </w:del>
      <w:del w:id="520" w:author="Gerard" w:date="2016-04-27T12:12:00Z">
        <w:r w:rsidR="00662F80">
          <w:fldChar w:fldCharType="end"/>
        </w:r>
      </w:del>
      <w:ins w:id="521" w:author="Gerard" w:date="2016-04-27T12:09:00Z">
        <w:r w:rsidR="00662F80">
          <w:fldChar w:fldCharType="begin"/>
        </w:r>
        <w:r w:rsidR="00662F80">
          <w:instrText xml:space="preserve"> SEQ MTChap \h \* MERGEFORMAT </w:instrText>
        </w:r>
      </w:ins>
      <w:del w:id="522" w:author="Gerard" w:date="2016-04-27T14:23:00Z">
        <w:r w:rsidR="00C17CE2" w:rsidDel="00C17CE2">
          <w:fldChar w:fldCharType="separate"/>
        </w:r>
      </w:del>
      <w:del w:id="523" w:author="Gerard" w:date="2016-04-27T12:12:00Z">
        <w:r w:rsidR="00662F80">
          <w:fldChar w:fldCharType="end"/>
        </w:r>
      </w:del>
      <w:ins w:id="524" w:author="Gerard" w:date="2016-04-27T12:09:00Z">
        <w:r w:rsidR="00662F80">
          <w:fldChar w:fldCharType="end"/>
        </w:r>
      </w:ins>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25" w:name="_Ref391471945"/>
      <w:bookmarkStart w:id="526" w:name="_Toc304219767"/>
      <w:r>
        <w:lastRenderedPageBreak/>
        <w:t xml:space="preserve">Free </w:t>
      </w:r>
      <w:r w:rsidR="00D153DC">
        <w:t>F</w:t>
      </w:r>
      <w:r>
        <w:t xml:space="preserve">ormat </w:t>
      </w:r>
      <w:r w:rsidR="00D153DC">
        <w:t>O</w:t>
      </w:r>
      <w:r>
        <w:t>verview</w:t>
      </w:r>
      <w:bookmarkEnd w:id="525"/>
      <w:bookmarkEnd w:id="526"/>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17CE2">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527" w:name="_Ref374797496"/>
      <w:bookmarkStart w:id="528" w:name="_Toc304219768"/>
      <w:r>
        <w:t>Format Specification Versions</w:t>
      </w:r>
      <w:bookmarkEnd w:id="527"/>
      <w:bookmarkEnd w:id="528"/>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529" w:name="_Toc304219769"/>
      <w:r>
        <w:t>Multiple Input Files</w:t>
      </w:r>
      <w:bookmarkEnd w:id="529"/>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530" w:name="_Toc410636261"/>
      <w:bookmarkStart w:id="531" w:name="_Toc304219770"/>
      <w:r>
        <w:t>Include Keyword</w:t>
      </w:r>
      <w:bookmarkEnd w:id="530"/>
      <w:bookmarkEnd w:id="531"/>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532" w:name="_Toc410636262"/>
      <w:bookmarkStart w:id="533" w:name="_Toc304219771"/>
      <w:r>
        <w:t>The ‘from’ Attribute</w:t>
      </w:r>
      <w:bookmarkEnd w:id="532"/>
      <w:bookmarkEnd w:id="533"/>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17CE2">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534" w:name="_Toc304219772"/>
      <w:r>
        <w:lastRenderedPageBreak/>
        <w:t>Module Section</w:t>
      </w:r>
      <w:bookmarkEnd w:id="534"/>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535" w:name="_Toc304219773"/>
      <w:r>
        <w:lastRenderedPageBreak/>
        <w:t>Control Section</w:t>
      </w:r>
      <w:bookmarkEnd w:id="535"/>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536" w:name="_Toc293572196"/>
      <w:bookmarkStart w:id="537" w:name="_Toc293572206"/>
      <w:bookmarkStart w:id="538" w:name="_Toc293572208"/>
      <w:bookmarkStart w:id="539" w:name="_Ref250285979"/>
      <w:bookmarkStart w:id="540" w:name="_Ref292527008"/>
      <w:bookmarkStart w:id="541" w:name="_Toc304219774"/>
      <w:bookmarkEnd w:id="536"/>
      <w:bookmarkEnd w:id="537"/>
      <w:bookmarkEnd w:id="538"/>
      <w:r>
        <w:t>Common Parameters</w:t>
      </w:r>
      <w:bookmarkEnd w:id="539"/>
      <w:bookmarkEnd w:id="540"/>
      <w:bookmarkEnd w:id="541"/>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4C144B23"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429B0" w:rsidRPr="002429B0">
        <w:rPr>
          <w:position w:val="-12"/>
        </w:rPr>
        <w:object w:dxaOrig="1400" w:dyaOrig="380" w14:anchorId="03A47A61">
          <v:shape id="_x0000_i1026" type="#_x0000_t75" style="width:69.85pt;height:18.55pt" o:ole="">
            <v:imagedata r:id="rId15" o:title=""/>
          </v:shape>
          <o:OLEObject Type="Embed" ProgID="Equation.DSMT4" ShapeID="_x0000_i1026" DrawAspect="Content" ObjectID="_1397129808" r:id="rId16"/>
        </w:object>
      </w:r>
      <w:r>
        <w:t xml:space="preserve">) norm at the current iteration </w:t>
      </w:r>
      <w:r>
        <w:rPr>
          <w:i/>
        </w:rPr>
        <w:t>k+1</w:t>
      </w:r>
      <w:r>
        <w:t xml:space="preserve"> to the norm of the total displacement (</w:t>
      </w:r>
      <w:r w:rsidR="002429B0" w:rsidRPr="002429B0">
        <w:rPr>
          <w:position w:val="-12"/>
        </w:rPr>
        <w:object w:dxaOrig="1560" w:dyaOrig="360" w14:anchorId="2AD898F8">
          <v:shape id="_x0000_i1027" type="#_x0000_t75" style="width:78.4pt;height:18.55pt" o:ole="">
            <v:imagedata r:id="rId17" o:title=""/>
          </v:shape>
          <o:OLEObject Type="Embed" ProgID="Equation.DSMT4" ShapeID="_x0000_i1027" DrawAspect="Content" ObjectID="_1397129809" r:id="rId18"/>
        </w:object>
      </w:r>
      <w:r>
        <w:t xml:space="preserve">) must be less than </w:t>
      </w:r>
      <w:r w:rsidRPr="00646FE6">
        <w:rPr>
          <w:i/>
        </w:rPr>
        <w:sym w:font="Symbol" w:char="F065"/>
      </w:r>
      <w:r>
        <w:t>:</w:t>
      </w:r>
    </w:p>
    <w:p w14:paraId="21A1D03C" w14:textId="236FFB21" w:rsidR="006A0BC1" w:rsidRDefault="006A0BC1" w:rsidP="006A0BC1">
      <w:pPr>
        <w:pStyle w:val="MTDisplayEquation"/>
      </w:pPr>
      <w:r>
        <w:tab/>
      </w:r>
      <w:r w:rsidR="002429B0" w:rsidRPr="002429B0">
        <w:rPr>
          <w:position w:val="-32"/>
        </w:rPr>
        <w:object w:dxaOrig="1040" w:dyaOrig="740" w14:anchorId="42359E68">
          <v:shape id="_x0000_i1028" type="#_x0000_t75" style="width:52.05pt;height:37.05pt" o:ole="">
            <v:imagedata r:id="rId19" o:title=""/>
          </v:shape>
          <o:OLEObject Type="Embed" ProgID="Equation.DSMT4" ShapeID="_x0000_i1028" DrawAspect="Content" ObjectID="_1397129810"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726C43">
        <w:fldChar w:fldCharType="begin"/>
      </w:r>
      <w:r w:rsidR="00726C43">
        <w:instrText xml:space="preserve"> HYPERLINK \l "_ENREF_2" \o "Gee, 2009 #66" </w:instrText>
      </w:r>
      <w:ins w:id="542" w:author="Gerard" w:date="2016-04-27T14:23:00Z"/>
      <w:r w:rsidR="00726C43">
        <w:fldChar w:fldCharType="separate"/>
      </w:r>
      <w:r w:rsidR="00554341">
        <w:rPr>
          <w:noProof/>
        </w:rPr>
        <w:t>2</w:t>
      </w:r>
      <w:r w:rsidR="00726C43">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43" w:name="_Toc304219775"/>
      <w:r>
        <w:lastRenderedPageBreak/>
        <w:t xml:space="preserve">Parameters for </w:t>
      </w:r>
      <w:r w:rsidR="00D153DC">
        <w:rPr>
          <w:i/>
        </w:rPr>
        <w:t>B</w:t>
      </w:r>
      <w:r w:rsidR="00EA184D">
        <w:rPr>
          <w:i/>
        </w:rPr>
        <w:t>iphasic</w:t>
      </w:r>
      <w:r w:rsidR="00EA184D">
        <w:t xml:space="preserve"> </w:t>
      </w:r>
      <w:r w:rsidR="00D153DC">
        <w:t>A</w:t>
      </w:r>
      <w:r>
        <w:t>nalysis</w:t>
      </w:r>
      <w:bookmarkEnd w:id="543"/>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44" w:name="_Toc304219776"/>
      <w:r>
        <w:t xml:space="preserve">Parameters for </w:t>
      </w:r>
      <w:r w:rsidR="00D153DC">
        <w:rPr>
          <w:i/>
        </w:rPr>
        <w:t>S</w:t>
      </w:r>
      <w:r w:rsidRPr="007D6F0D">
        <w:rPr>
          <w:i/>
        </w:rPr>
        <w:t>olute</w:t>
      </w:r>
      <w:r>
        <w:t xml:space="preserve"> </w:t>
      </w:r>
      <w:r w:rsidR="00D153DC">
        <w:t>A</w:t>
      </w:r>
      <w:r>
        <w:t>nalysis</w:t>
      </w:r>
      <w:bookmarkEnd w:id="544"/>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45" w:name="_Toc304219777"/>
      <w:r>
        <w:t xml:space="preserve">Parameters for </w:t>
      </w:r>
      <w:r w:rsidR="00D153DC">
        <w:rPr>
          <w:i/>
        </w:rPr>
        <w:t>H</w:t>
      </w:r>
      <w:r w:rsidRPr="007D6F0D">
        <w:rPr>
          <w:i/>
        </w:rPr>
        <w:t>eat</w:t>
      </w:r>
      <w:r>
        <w:t xml:space="preserve"> </w:t>
      </w:r>
      <w:r w:rsidR="00D153DC">
        <w:t>A</w:t>
      </w:r>
      <w:r>
        <w:t>nalysis</w:t>
      </w:r>
      <w:bookmarkEnd w:id="545"/>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17CE2">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46" w:name="_Toc304219778"/>
      <w:r>
        <w:lastRenderedPageBreak/>
        <w:t>Globals Section</w:t>
      </w:r>
      <w:bookmarkEnd w:id="546"/>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47" w:name="_Toc304219779"/>
      <w:r>
        <w:t>Constants</w:t>
      </w:r>
      <w:bookmarkEnd w:id="547"/>
    </w:p>
    <w:p w14:paraId="1376B31F" w14:textId="6883953B" w:rsidR="0091444A" w:rsidRDefault="0091444A" w:rsidP="003F0FB9">
      <w:r>
        <w:t xml:space="preserve">Global constants currently include the universal gas constant </w:t>
      </w:r>
      <w:r w:rsidR="002429B0" w:rsidRPr="00025957">
        <w:rPr>
          <w:position w:val="-4"/>
        </w:rPr>
        <w:object w:dxaOrig="240" w:dyaOrig="260" w14:anchorId="6449D421">
          <v:shape id="_x0000_i1029" type="#_x0000_t75" style="width:12.1pt;height:12.85pt" o:ole="">
            <v:imagedata r:id="rId21" o:title=""/>
          </v:shape>
          <o:OLEObject Type="Embed" ProgID="Equation.DSMT4" ShapeID="_x0000_i1029" DrawAspect="Content" ObjectID="_1397129811"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429B0" w:rsidRPr="002429B0">
        <w:rPr>
          <w:position w:val="-6"/>
        </w:rPr>
        <w:object w:dxaOrig="200" w:dyaOrig="279" w14:anchorId="1B2FF831">
          <v:shape id="_x0000_i1030" type="#_x0000_t75" style="width:10pt;height:14.25pt" o:ole="">
            <v:imagedata r:id="rId23" o:title=""/>
          </v:shape>
          <o:OLEObject Type="Embed" ProgID="Equation.DSMT4" ShapeID="_x0000_i1030" DrawAspect="Content" ObjectID="_1397129812" r:id="rId24"/>
        </w:object>
      </w:r>
      <w:r w:rsidR="00EE7403" w:rsidRPr="008C20E4">
        <w:t xml:space="preserve"> [</w:t>
      </w:r>
      <w:r w:rsidR="00EE7403" w:rsidRPr="008C20E4">
        <w:rPr>
          <w:b/>
        </w:rPr>
        <w:t>T</w:t>
      </w:r>
      <w:r w:rsidR="00EE7403" w:rsidRPr="008C20E4">
        <w:t>]</w:t>
      </w:r>
      <w:r>
        <w:t xml:space="preserve">, and Faraday constant </w:t>
      </w:r>
      <w:r w:rsidR="002429B0" w:rsidRPr="002429B0">
        <w:rPr>
          <w:position w:val="-12"/>
        </w:rPr>
        <w:object w:dxaOrig="279" w:dyaOrig="360" w14:anchorId="164CC312">
          <v:shape id="_x0000_i1031" type="#_x0000_t75" style="width:14.25pt;height:18.55pt" o:ole="">
            <v:imagedata r:id="rId25" o:title=""/>
          </v:shape>
          <o:OLEObject Type="Embed" ProgID="Equation.DSMT4" ShapeID="_x0000_i1031" DrawAspect="Content" ObjectID="_1397129813"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48" w:name="_Ref188932792"/>
      <w:bookmarkStart w:id="549" w:name="_Toc304219780"/>
      <w:r>
        <w:t>Solutes</w:t>
      </w:r>
      <w:bookmarkEnd w:id="548"/>
      <w:bookmarkEnd w:id="549"/>
    </w:p>
    <w:p w14:paraId="4B52074E" w14:textId="55C5B53C"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429B0" w:rsidRPr="00025957">
        <w:rPr>
          <w:position w:val="-4"/>
        </w:rPr>
        <w:object w:dxaOrig="300" w:dyaOrig="300" w14:anchorId="553EE6C1">
          <v:shape id="_x0000_i1032" type="#_x0000_t75" style="width:14.95pt;height:14.95pt" o:ole="">
            <v:imagedata r:id="rId27" o:title=""/>
          </v:shape>
          <o:OLEObject Type="Embed" ProgID="Equation.DSMT4" ShapeID="_x0000_i1032" DrawAspect="Content" ObjectID="_1397129814" r:id="rId28"/>
        </w:object>
      </w:r>
      <w:r>
        <w:t xml:space="preserve">, molar mass </w:t>
      </w:r>
      <w:r w:rsidR="002429B0" w:rsidRPr="00025957">
        <w:rPr>
          <w:position w:val="-4"/>
        </w:rPr>
        <w:object w:dxaOrig="420" w:dyaOrig="300" w14:anchorId="2AEA5825">
          <v:shape id="_x0000_i1033" type="#_x0000_t75" style="width:21.4pt;height:14.95pt" o:ole="">
            <v:imagedata r:id="rId29" o:title=""/>
          </v:shape>
          <o:OLEObject Type="Embed" ProgID="Equation.DSMT4" ShapeID="_x0000_i1033" DrawAspect="Content" ObjectID="_1397129815" r:id="rId30"/>
        </w:object>
      </w:r>
      <w:r>
        <w:t xml:space="preserve">, and density </w:t>
      </w:r>
      <w:r w:rsidR="002429B0" w:rsidRPr="002429B0">
        <w:rPr>
          <w:position w:val="-12"/>
        </w:rPr>
        <w:object w:dxaOrig="340" w:dyaOrig="380" w14:anchorId="02D68E58">
          <v:shape id="_x0000_i1034" type="#_x0000_t75" style="width:16.4pt;height:18.55pt" o:ole="">
            <v:imagedata r:id="rId31" o:title=""/>
          </v:shape>
          <o:OLEObject Type="Embed" ProgID="Equation.DSMT4" ShapeID="_x0000_i1034" DrawAspect="Content" ObjectID="_1397129816"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17CE2">
        <w:t>4.8.2</w:t>
      </w:r>
      <w:r>
        <w:fldChar w:fldCharType="end"/>
      </w:r>
      <w:r>
        <w:t>), triphasic (Section </w:t>
      </w:r>
      <w:r>
        <w:fldChar w:fldCharType="begin"/>
      </w:r>
      <w:r>
        <w:instrText xml:space="preserve"> REF _Ref188932651 \r \h </w:instrText>
      </w:r>
      <w:r>
        <w:fldChar w:fldCharType="separate"/>
      </w:r>
      <w:r w:rsidR="00C17CE2">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550" w:name="_Ref240797992"/>
      <w:bookmarkStart w:id="551" w:name="_Toc304219781"/>
      <w:r>
        <w:t>Solid-Bound Molecules</w:t>
      </w:r>
      <w:bookmarkEnd w:id="550"/>
      <w:bookmarkEnd w:id="551"/>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17CE2">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552" w:name="_Ref174185715"/>
      <w:bookmarkStart w:id="553" w:name="_Toc304219782"/>
      <w:r>
        <w:lastRenderedPageBreak/>
        <w:t>Material Section</w:t>
      </w:r>
      <w:bookmarkEnd w:id="552"/>
      <w:bookmarkEnd w:id="553"/>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17CE2">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554" w:name="_Ref178490824"/>
      <w:bookmarkStart w:id="555" w:name="_Ref178491142"/>
      <w:bookmarkStart w:id="556" w:name="_Toc304219783"/>
      <w:r>
        <w:lastRenderedPageBreak/>
        <w:t>Geometry Section</w:t>
      </w:r>
      <w:bookmarkEnd w:id="554"/>
      <w:bookmarkEnd w:id="555"/>
      <w:bookmarkEnd w:id="556"/>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557" w:name="_Toc304219784"/>
      <w:r>
        <w:t>Nodes Section</w:t>
      </w:r>
      <w:bookmarkEnd w:id="557"/>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558" w:name="_Ref376432008"/>
      <w:bookmarkStart w:id="559" w:name="_Toc304219785"/>
      <w:r w:rsidRPr="00EF5020">
        <w:lastRenderedPageBreak/>
        <w:t>Elements</w:t>
      </w:r>
      <w:r>
        <w:t xml:space="preserve"> Section</w:t>
      </w:r>
      <w:bookmarkEnd w:id="558"/>
      <w:bookmarkEnd w:id="559"/>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560" w:name="_Toc350354842"/>
      <w:bookmarkStart w:id="561" w:name="_Toc350439800"/>
      <w:bookmarkStart w:id="562" w:name="_Toc352596206"/>
      <w:bookmarkStart w:id="563" w:name="_Toc363724979"/>
      <w:bookmarkStart w:id="564" w:name="_Toc304219786"/>
      <w:bookmarkEnd w:id="560"/>
      <w:bookmarkEnd w:id="561"/>
      <w:bookmarkEnd w:id="562"/>
      <w:bookmarkEnd w:id="563"/>
      <w:r>
        <w:t>Solid Elements</w:t>
      </w:r>
      <w:bookmarkEnd w:id="564"/>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A4172B" w:rsidRDefault="00A4172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A4172B" w:rsidRDefault="00A4172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A4172B" w:rsidRDefault="00A4172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A4172B" w:rsidRDefault="00A4172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A4172B" w:rsidRDefault="00A4172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A4172B" w:rsidRDefault="00A4172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A4172B" w:rsidRDefault="00A4172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A4172B" w:rsidRDefault="00A4172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A4172B" w:rsidRDefault="00A4172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A4172B" w:rsidRDefault="00A4172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A4172B" w:rsidRDefault="00A4172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A4172B" w:rsidRDefault="00A4172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A4172B" w:rsidRDefault="00A4172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A4172B" w:rsidRDefault="00A4172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A4172B" w:rsidRDefault="00A4172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A4172B" w:rsidRDefault="00A4172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A4172B" w:rsidRDefault="00A4172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A4172B" w:rsidRDefault="00A4172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A4172B" w:rsidRDefault="00A4172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A4172B" w:rsidRDefault="00A4172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A4172B" w:rsidRDefault="00A4172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0048;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A4172B" w:rsidRDefault="00A4172B"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A4172B" w:rsidRDefault="00A4172B"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A4172B" w:rsidRDefault="00A4172B"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A4172B" w:rsidRDefault="00A4172B"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A4172B" w:rsidRDefault="00A4172B"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A4172B" w:rsidRDefault="00A4172B"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A4172B" w:rsidRDefault="00A4172B"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A4172B" w:rsidRDefault="00A4172B"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A4172B" w:rsidRDefault="00A4172B"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A4172B" w:rsidRDefault="00A4172B"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A4172B" w:rsidRDefault="00A4172B"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A4172B" w:rsidRDefault="00A4172B"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A4172B" w:rsidRDefault="00A4172B"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A4172B" w:rsidRDefault="00A4172B"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A4172B" w:rsidRDefault="00A4172B"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A4172B" w:rsidRDefault="00A4172B"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A4172B" w:rsidRDefault="00A4172B"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A4172B" w:rsidRDefault="00A4172B"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A4172B" w:rsidRDefault="00A4172B"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A4172B" w:rsidRDefault="00A4172B"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A4172B" w:rsidRDefault="00A4172B"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r w:rsidR="00C17CE2">
        <w:fldChar w:fldCharType="begin"/>
      </w:r>
      <w:r w:rsidR="00C17CE2">
        <w:instrText xml:space="preserve"> STYLEREF 1 \s </w:instrText>
      </w:r>
      <w:r w:rsidR="00C17CE2">
        <w:fldChar w:fldCharType="separate"/>
      </w:r>
      <w:r w:rsidR="00C17CE2">
        <w:rPr>
          <w:noProof/>
        </w:rPr>
        <w:t>3</w:t>
      </w:r>
      <w:r w:rsidR="00C17CE2">
        <w:rPr>
          <w:noProof/>
        </w:rPr>
        <w:fldChar w:fldCharType="end"/>
      </w:r>
      <w:r w:rsidR="00744BB0">
        <w:noBreakHyphen/>
      </w:r>
      <w:r w:rsidR="00C17CE2">
        <w:fldChar w:fldCharType="begin"/>
      </w:r>
      <w:r w:rsidR="00C17CE2">
        <w:instrText xml:space="preserve"> SEQ Figure \* ARABIC \s 1 </w:instrText>
      </w:r>
      <w:r w:rsidR="00C17CE2">
        <w:fldChar w:fldCharType="separate"/>
      </w:r>
      <w:r w:rsidR="00C17CE2">
        <w:rPr>
          <w:noProof/>
        </w:rPr>
        <w:t>1</w:t>
      </w:r>
      <w:r w:rsidR="00C17CE2">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565" w:name="_Toc304219787"/>
      <w:r>
        <w:t>Shell Elements</w:t>
      </w:r>
      <w:bookmarkEnd w:id="56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A4172B" w:rsidRDefault="00A4172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A4172B" w:rsidRDefault="00A4172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A4172B" w:rsidRDefault="00A4172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A4172B" w:rsidRDefault="00A4172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A4172B" w:rsidRDefault="00A4172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A4172B" w:rsidRDefault="00A4172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A4172B" w:rsidRDefault="00A4172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1072;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A4172B" w:rsidRDefault="00A4172B"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A4172B" w:rsidRDefault="00A4172B"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A4172B" w:rsidRDefault="00A4172B"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A4172B" w:rsidRDefault="00A4172B"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A4172B" w:rsidRDefault="00A4172B"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A4172B" w:rsidRDefault="00A4172B"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A4172B" w:rsidRDefault="00A4172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r w:rsidR="00C17CE2">
        <w:fldChar w:fldCharType="begin"/>
      </w:r>
      <w:r w:rsidR="00C17CE2">
        <w:instrText xml:space="preserve"> STYLEREF 1 \s </w:instrText>
      </w:r>
      <w:r w:rsidR="00C17CE2">
        <w:fldChar w:fldCharType="separate"/>
      </w:r>
      <w:r w:rsidR="00C17CE2">
        <w:rPr>
          <w:noProof/>
        </w:rPr>
        <w:t>3</w:t>
      </w:r>
      <w:r w:rsidR="00C17CE2">
        <w:rPr>
          <w:noProof/>
        </w:rPr>
        <w:fldChar w:fldCharType="end"/>
      </w:r>
      <w:r w:rsidR="00744BB0">
        <w:noBreakHyphen/>
      </w:r>
      <w:r w:rsidR="00C17CE2">
        <w:fldChar w:fldCharType="begin"/>
      </w:r>
      <w:r w:rsidR="00C17CE2">
        <w:instrText xml:space="preserve"> SEQ Figure \* ARABIC \s 1 </w:instrText>
      </w:r>
      <w:r w:rsidR="00C17CE2">
        <w:fldChar w:fldCharType="separate"/>
      </w:r>
      <w:r w:rsidR="00C17CE2">
        <w:rPr>
          <w:noProof/>
        </w:rPr>
        <w:t>2</w:t>
      </w:r>
      <w:r w:rsidR="00C17CE2">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566" w:name="_Ref376174920"/>
      <w:bookmarkStart w:id="567" w:name="_Toc304219788"/>
      <w:r w:rsidRPr="007A75DE">
        <w:t>Surface Elements</w:t>
      </w:r>
      <w:bookmarkEnd w:id="566"/>
      <w:bookmarkEnd w:id="56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568" w:name="_Ref230518438"/>
      <w:bookmarkStart w:id="569" w:name="_Toc304219789"/>
      <w:r>
        <w:t>Element</w:t>
      </w:r>
      <w:r w:rsidR="00D153DC">
        <w:t xml:space="preserve"> </w:t>
      </w:r>
      <w:r>
        <w:t>Data Section</w:t>
      </w:r>
      <w:bookmarkEnd w:id="568"/>
      <w:bookmarkEnd w:id="56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17CE2">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570" w:name="_Ref376175517"/>
      <w:bookmarkStart w:id="571" w:name="_Toc304219790"/>
      <w:r>
        <w:t>Surface Section</w:t>
      </w:r>
      <w:bookmarkEnd w:id="570"/>
      <w:bookmarkEnd w:id="571"/>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17CE2">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572" w:name="_Ref378149880"/>
      <w:bookmarkStart w:id="573" w:name="_Toc304219791"/>
      <w:r>
        <w:t>NodeSet Section</w:t>
      </w:r>
      <w:bookmarkEnd w:id="572"/>
      <w:bookmarkEnd w:id="573"/>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574" w:name="_Toc410636283"/>
      <w:bookmarkStart w:id="575" w:name="_Toc304219792"/>
      <w:r>
        <w:lastRenderedPageBreak/>
        <w:t>ElementSet Section</w:t>
      </w:r>
      <w:bookmarkEnd w:id="574"/>
      <w:bookmarkEnd w:id="575"/>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576" w:name="_Toc304219793"/>
      <w:r>
        <w:lastRenderedPageBreak/>
        <w:t>Initial Section</w:t>
      </w:r>
      <w:bookmarkEnd w:id="57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577" w:name="_Toc304219794"/>
      <w:r>
        <w:t>Initial Nodal Velocities</w:t>
      </w:r>
      <w:bookmarkEnd w:id="577"/>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17CE2">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578" w:name="_Toc304219795"/>
      <w:r>
        <w:t>Initial Nodal Effective Fluid Pressure</w:t>
      </w:r>
      <w:bookmarkEnd w:id="57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579" w:name="_Toc304219796"/>
      <w:r>
        <w:t>Initial Nodal Effective Concentration</w:t>
      </w:r>
      <w:bookmarkEnd w:id="579"/>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17CE2">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580" w:name="_Ref172095122"/>
      <w:bookmarkStart w:id="581" w:name="_Toc304219797"/>
      <w:r>
        <w:lastRenderedPageBreak/>
        <w:t>Boundary Section</w:t>
      </w:r>
      <w:bookmarkEnd w:id="580"/>
      <w:bookmarkEnd w:id="58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582" w:name="_Ref172095051"/>
      <w:bookmarkStart w:id="583" w:name="_Toc304219798"/>
      <w:r>
        <w:t>Prescribed Nodal Degrees of Freedom</w:t>
      </w:r>
      <w:bookmarkEnd w:id="582"/>
      <w:bookmarkEnd w:id="58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17CE2">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17CE2">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584" w:name="_Toc304219799"/>
      <w:r>
        <w:t>Fixed Nodal Degrees of Freedom</w:t>
      </w:r>
      <w:bookmarkEnd w:id="58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17CE2">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585" w:name="_Toc315942749"/>
      <w:bookmarkStart w:id="586" w:name="_Toc315943013"/>
      <w:bookmarkStart w:id="587" w:name="_Toc315943277"/>
      <w:bookmarkStart w:id="588" w:name="_Toc315942751"/>
      <w:bookmarkStart w:id="589" w:name="_Toc315943015"/>
      <w:bookmarkStart w:id="590" w:name="_Toc315943279"/>
      <w:bookmarkStart w:id="591" w:name="_Toc315942753"/>
      <w:bookmarkStart w:id="592" w:name="_Toc315943017"/>
      <w:bookmarkStart w:id="593" w:name="_Toc315943281"/>
      <w:bookmarkStart w:id="594" w:name="_Toc315942755"/>
      <w:bookmarkStart w:id="595" w:name="_Toc315943019"/>
      <w:bookmarkStart w:id="596" w:name="_Toc315943283"/>
      <w:bookmarkStart w:id="597" w:name="_Toc315942758"/>
      <w:bookmarkStart w:id="598" w:name="_Toc315943022"/>
      <w:bookmarkStart w:id="599" w:name="_Toc315943286"/>
      <w:bookmarkStart w:id="600" w:name="_Toc315942763"/>
      <w:bookmarkStart w:id="601" w:name="_Toc315943027"/>
      <w:bookmarkStart w:id="602" w:name="_Toc315943291"/>
      <w:bookmarkStart w:id="603" w:name="_Toc315942764"/>
      <w:bookmarkStart w:id="604" w:name="_Toc315943028"/>
      <w:bookmarkStart w:id="605" w:name="_Toc315943292"/>
      <w:bookmarkStart w:id="606" w:name="_Toc315942765"/>
      <w:bookmarkStart w:id="607" w:name="_Toc315943029"/>
      <w:bookmarkStart w:id="608" w:name="_Toc315943293"/>
      <w:bookmarkStart w:id="609" w:name="_Toc315942768"/>
      <w:bookmarkStart w:id="610" w:name="_Toc315943032"/>
      <w:bookmarkStart w:id="611" w:name="_Toc315943296"/>
      <w:bookmarkStart w:id="612" w:name="_Toc315942770"/>
      <w:bookmarkStart w:id="613" w:name="_Toc315943034"/>
      <w:bookmarkStart w:id="614" w:name="_Toc315943298"/>
      <w:bookmarkStart w:id="615" w:name="_Toc315942775"/>
      <w:bookmarkStart w:id="616" w:name="_Toc315943039"/>
      <w:bookmarkStart w:id="617" w:name="_Toc315943303"/>
      <w:bookmarkStart w:id="618" w:name="_Toc315942777"/>
      <w:bookmarkStart w:id="619" w:name="_Toc315943041"/>
      <w:bookmarkStart w:id="620" w:name="_Toc315943305"/>
      <w:bookmarkStart w:id="621" w:name="_Toc315942782"/>
      <w:bookmarkStart w:id="622" w:name="_Toc315943046"/>
      <w:bookmarkStart w:id="623" w:name="_Toc315943310"/>
      <w:bookmarkStart w:id="624" w:name="_Toc315942784"/>
      <w:bookmarkStart w:id="625" w:name="_Toc315943048"/>
      <w:bookmarkStart w:id="626" w:name="_Toc315943312"/>
      <w:bookmarkStart w:id="627" w:name="_Toc315942786"/>
      <w:bookmarkStart w:id="628" w:name="_Toc315943050"/>
      <w:bookmarkStart w:id="629" w:name="_Toc315943314"/>
      <w:bookmarkStart w:id="630" w:name="_Toc315942806"/>
      <w:bookmarkStart w:id="631" w:name="_Toc315943070"/>
      <w:bookmarkStart w:id="632" w:name="_Toc315943334"/>
      <w:bookmarkStart w:id="633" w:name="_Toc315942809"/>
      <w:bookmarkStart w:id="634" w:name="_Toc315943073"/>
      <w:bookmarkStart w:id="635" w:name="_Toc315943337"/>
      <w:bookmarkStart w:id="636" w:name="_Toc315942810"/>
      <w:bookmarkStart w:id="637" w:name="_Toc315943074"/>
      <w:bookmarkStart w:id="638" w:name="_Toc315943338"/>
      <w:bookmarkStart w:id="639" w:name="_Toc315942811"/>
      <w:bookmarkStart w:id="640" w:name="_Toc315943075"/>
      <w:bookmarkStart w:id="641" w:name="_Toc315943339"/>
      <w:bookmarkStart w:id="642" w:name="_Toc315942816"/>
      <w:bookmarkStart w:id="643" w:name="_Toc315943080"/>
      <w:bookmarkStart w:id="644" w:name="_Toc315943344"/>
      <w:bookmarkStart w:id="645" w:name="_Toc315942818"/>
      <w:bookmarkStart w:id="646" w:name="_Toc315943082"/>
      <w:bookmarkStart w:id="647" w:name="_Toc315943346"/>
      <w:bookmarkStart w:id="648" w:name="_Toc315942820"/>
      <w:bookmarkStart w:id="649" w:name="_Toc315943084"/>
      <w:bookmarkStart w:id="650" w:name="_Toc315943348"/>
      <w:bookmarkStart w:id="651" w:name="_Toc315942822"/>
      <w:bookmarkStart w:id="652" w:name="_Toc315943086"/>
      <w:bookmarkStart w:id="653" w:name="_Toc315943350"/>
      <w:bookmarkStart w:id="654" w:name="_Toc315942824"/>
      <w:bookmarkStart w:id="655" w:name="_Toc315943088"/>
      <w:bookmarkStart w:id="656" w:name="_Toc315943352"/>
      <w:bookmarkStart w:id="657" w:name="_Toc315942829"/>
      <w:bookmarkStart w:id="658" w:name="_Toc315943093"/>
      <w:bookmarkStart w:id="659" w:name="_Toc315943357"/>
      <w:bookmarkStart w:id="660" w:name="_Toc315942831"/>
      <w:bookmarkStart w:id="661" w:name="_Toc315943095"/>
      <w:bookmarkStart w:id="662" w:name="_Toc315943359"/>
      <w:bookmarkStart w:id="663" w:name="_Toc315942833"/>
      <w:bookmarkStart w:id="664" w:name="_Toc315943097"/>
      <w:bookmarkStart w:id="665" w:name="_Toc315943361"/>
      <w:bookmarkStart w:id="666" w:name="_Toc315942834"/>
      <w:bookmarkStart w:id="667" w:name="_Toc315943098"/>
      <w:bookmarkStart w:id="668" w:name="_Toc315943362"/>
      <w:bookmarkStart w:id="669" w:name="_Toc315942839"/>
      <w:bookmarkStart w:id="670" w:name="_Toc315943103"/>
      <w:bookmarkStart w:id="671" w:name="_Toc315943367"/>
      <w:bookmarkStart w:id="672" w:name="_Toc315942840"/>
      <w:bookmarkStart w:id="673" w:name="_Toc315943104"/>
      <w:bookmarkStart w:id="674" w:name="_Toc315943368"/>
      <w:bookmarkStart w:id="675" w:name="_Toc315942841"/>
      <w:bookmarkStart w:id="676" w:name="_Toc315943105"/>
      <w:bookmarkStart w:id="677" w:name="_Toc315943369"/>
      <w:bookmarkStart w:id="678" w:name="_Toc315942843"/>
      <w:bookmarkStart w:id="679" w:name="_Toc315943107"/>
      <w:bookmarkStart w:id="680" w:name="_Toc315943371"/>
      <w:bookmarkStart w:id="681" w:name="_Toc315942845"/>
      <w:bookmarkStart w:id="682" w:name="_Toc315943109"/>
      <w:bookmarkStart w:id="683" w:name="_Toc315943373"/>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r>
        <w:br w:type="page"/>
      </w:r>
    </w:p>
    <w:p w14:paraId="4FC9CF1B" w14:textId="38A0E96E" w:rsidR="006A0BC1" w:rsidRDefault="0098023B" w:rsidP="0098023B">
      <w:pPr>
        <w:pStyle w:val="Heading2"/>
      </w:pPr>
      <w:bookmarkStart w:id="684" w:name="_Toc304219800"/>
      <w:r>
        <w:lastRenderedPageBreak/>
        <w:t>Loads Section</w:t>
      </w:r>
      <w:bookmarkEnd w:id="68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685" w:name="_Toc304219801"/>
      <w:r>
        <w:t>Nodal Loads</w:t>
      </w:r>
      <w:bookmarkEnd w:id="68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17CE2">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686" w:name="_Toc304219802"/>
      <w:r>
        <w:t>Surface Loads</w:t>
      </w:r>
      <w:bookmarkEnd w:id="68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17CE2">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687" w:name="_Toc304219803"/>
      <w:r>
        <w:t xml:space="preserve">Pressure </w:t>
      </w:r>
      <w:r w:rsidR="004B0FC6">
        <w:t>Load</w:t>
      </w:r>
      <w:bookmarkEnd w:id="68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688" w:name="_Toc304219804"/>
      <w:r>
        <w:t>Traction Load</w:t>
      </w:r>
      <w:bookmarkEnd w:id="68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689" w:name="_Ref194576511"/>
      <w:bookmarkStart w:id="690" w:name="_Ref194576545"/>
      <w:bookmarkStart w:id="691" w:name="_Toc304219805"/>
      <w:r>
        <w:t>Mixture Normal Traction</w:t>
      </w:r>
      <w:bookmarkEnd w:id="689"/>
      <w:bookmarkEnd w:id="690"/>
      <w:bookmarkEnd w:id="69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726C43">
        <w:fldChar w:fldCharType="begin"/>
      </w:r>
      <w:r w:rsidR="00726C43">
        <w:instrText xml:space="preserve"> HYPERLINK "http://help.mrl.sci.utah.edu/help/index.jsp" </w:instrText>
      </w:r>
      <w:ins w:id="692" w:author="Gerard" w:date="2016-04-27T14:23:00Z"/>
      <w:r w:rsidR="00726C43">
        <w:fldChar w:fldCharType="separate"/>
      </w:r>
      <w:r w:rsidRPr="00205BE9">
        <w:rPr>
          <w:rStyle w:val="Hyperlink"/>
          <w:i/>
        </w:rPr>
        <w:t>FEBio Theory Manual</w:t>
      </w:r>
      <w:r w:rsidR="00726C4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2FBABDC4" w:rsidR="00525EB6" w:rsidRDefault="00525EB6" w:rsidP="00525EB6">
      <w:r w:rsidRPr="00C64641">
        <w:t xml:space="preserve">The </w:t>
      </w:r>
      <w:r w:rsidRPr="00C64641">
        <w:rPr>
          <w:i/>
        </w:rPr>
        <w:t xml:space="preserve">mixture traction </w:t>
      </w:r>
      <w:r w:rsidR="002429B0" w:rsidRPr="002429B0">
        <w:rPr>
          <w:position w:val="-6"/>
        </w:rPr>
        <w:object w:dxaOrig="160" w:dyaOrig="260" w14:anchorId="6658C15F">
          <v:shape id="_x0000_i1035" type="#_x0000_t75" style="width:7.85pt;height:12.85pt" o:ole="">
            <v:imagedata r:id="rId33" o:title=""/>
          </v:shape>
          <o:OLEObject Type="Embed" ProgID="Equation.DSMT4" ShapeID="_x0000_i1035" DrawAspect="Content" ObjectID="_1397129817" r:id="rId34"/>
        </w:object>
      </w:r>
      <w:r w:rsidRPr="00C64641">
        <w:t xml:space="preserve"> is the traction vector corresponding to the mixture (or total) stress </w:t>
      </w:r>
      <w:r w:rsidR="002429B0" w:rsidRPr="002429B0">
        <w:rPr>
          <w:position w:val="-6"/>
        </w:rPr>
        <w:object w:dxaOrig="220" w:dyaOrig="220" w14:anchorId="0DB2AD35">
          <v:shape id="_x0000_i1036" type="#_x0000_t75" style="width:11.4pt;height:11.4pt" o:ole="">
            <v:imagedata r:id="rId35" o:title=""/>
          </v:shape>
          <o:OLEObject Type="Embed" ProgID="Equation.DSMT4" ShapeID="_x0000_i1036" DrawAspect="Content" ObjectID="_1397129818" r:id="rId36"/>
        </w:object>
      </w:r>
      <w:r w:rsidRPr="00C64641">
        <w:t xml:space="preserve">; thus </w:t>
      </w:r>
      <w:r w:rsidR="002429B0" w:rsidRPr="002429B0">
        <w:rPr>
          <w:position w:val="-6"/>
        </w:rPr>
        <w:object w:dxaOrig="800" w:dyaOrig="260" w14:anchorId="38973AB1">
          <v:shape id="_x0000_i1037" type="#_x0000_t75" style="width:40.65pt;height:12.85pt" o:ole="">
            <v:imagedata r:id="rId37" o:title=""/>
          </v:shape>
          <o:OLEObject Type="Embed" ProgID="Equation.DSMT4" ShapeID="_x0000_i1037" DrawAspect="Content" ObjectID="_1397129819" r:id="rId38"/>
        </w:object>
      </w:r>
      <w:r w:rsidRPr="00C64641">
        <w:t xml:space="preserve">, where </w:t>
      </w:r>
      <w:r w:rsidR="002429B0" w:rsidRPr="00025957">
        <w:rPr>
          <w:position w:val="-4"/>
        </w:rPr>
        <w:object w:dxaOrig="200" w:dyaOrig="200" w14:anchorId="2FF98F93">
          <v:shape id="_x0000_i1038" type="#_x0000_t75" style="width:10pt;height:10pt" o:ole="">
            <v:imagedata r:id="rId39" o:title=""/>
          </v:shape>
          <o:OLEObject Type="Embed" ProgID="Equation.DSMT4" ShapeID="_x0000_i1038" DrawAspect="Content" ObjectID="_1397129820" r:id="rId40"/>
        </w:object>
      </w:r>
      <w:r w:rsidRPr="00C64641">
        <w:t xml:space="preserve"> is the outward unit normal to the boundary surface.  Since </w:t>
      </w:r>
      <w:r w:rsidR="002429B0" w:rsidRPr="002429B0">
        <w:rPr>
          <w:position w:val="-10"/>
        </w:rPr>
        <w:object w:dxaOrig="1280" w:dyaOrig="360" w14:anchorId="6337EA3E">
          <v:shape id="_x0000_i1039" type="#_x0000_t75" style="width:64.15pt;height:18.55pt" o:ole="">
            <v:imagedata r:id="rId41" o:title=""/>
          </v:shape>
          <o:OLEObject Type="Embed" ProgID="Equation.DSMT4" ShapeID="_x0000_i1039" DrawAspect="Content" ObjectID="_1397129821" r:id="rId42"/>
        </w:object>
      </w:r>
      <w:r w:rsidRPr="00C64641">
        <w:t xml:space="preserve">, where </w:t>
      </w:r>
      <w:r w:rsidR="002429B0" w:rsidRPr="002429B0">
        <w:rPr>
          <w:position w:val="-10"/>
        </w:rPr>
        <w:object w:dxaOrig="240" w:dyaOrig="260" w14:anchorId="0EFE3BD5">
          <v:shape id="_x0000_i1040" type="#_x0000_t75" style="width:12.1pt;height:12.85pt" o:ole="">
            <v:imagedata r:id="rId43" o:title=""/>
          </v:shape>
          <o:OLEObject Type="Embed" ProgID="Equation.DSMT4" ShapeID="_x0000_i1040" DrawAspect="Content" ObjectID="_1397129822" r:id="rId44"/>
        </w:object>
      </w:r>
      <w:r w:rsidRPr="00C64641">
        <w:t xml:space="preserve"> is the fluid pressure and </w:t>
      </w:r>
      <w:r w:rsidR="002429B0" w:rsidRPr="002429B0">
        <w:rPr>
          <w:position w:val="-6"/>
        </w:rPr>
        <w:object w:dxaOrig="300" w:dyaOrig="320" w14:anchorId="63BC49F5">
          <v:shape id="_x0000_i1041" type="#_x0000_t75" style="width:14.95pt;height:16.4pt" o:ole="">
            <v:imagedata r:id="rId45" o:title=""/>
          </v:shape>
          <o:OLEObject Type="Embed" ProgID="Equation.DSMT4" ShapeID="_x0000_i1041" DrawAspect="Content" ObjectID="_1397129823"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2429B0" w:rsidRPr="002429B0">
        <w:rPr>
          <w:position w:val="-10"/>
        </w:rPr>
        <w:object w:dxaOrig="1200" w:dyaOrig="360" w14:anchorId="0D43A521">
          <v:shape id="_x0000_i1042" type="#_x0000_t75" style="width:59.9pt;height:18.55pt" o:ole="">
            <v:imagedata r:id="rId47" o:title=""/>
          </v:shape>
          <o:OLEObject Type="Embed" ProgID="Equation.DSMT4" ShapeID="_x0000_i1042" DrawAspect="Content" ObjectID="_1397129824" r:id="rId48"/>
        </w:object>
      </w:r>
      <w:r w:rsidRPr="00C64641">
        <w:t xml:space="preserve">, where </w:t>
      </w:r>
      <w:r w:rsidR="002429B0" w:rsidRPr="002429B0">
        <w:rPr>
          <w:position w:val="-6"/>
        </w:rPr>
        <w:object w:dxaOrig="980" w:dyaOrig="320" w14:anchorId="3C102DF9">
          <v:shape id="_x0000_i1043" type="#_x0000_t75" style="width:49.2pt;height:16.4pt" o:ole="">
            <v:imagedata r:id="rId49" o:title=""/>
          </v:shape>
          <o:OLEObject Type="Embed" ProgID="Equation.DSMT4" ShapeID="_x0000_i1043" DrawAspect="Content" ObjectID="_1397129825"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2429B0" w:rsidRPr="002429B0">
        <w:rPr>
          <w:position w:val="-12"/>
        </w:rPr>
        <w:object w:dxaOrig="820" w:dyaOrig="360" w14:anchorId="502FCD2E">
          <v:shape id="_x0000_i1044" type="#_x0000_t75" style="width:40.65pt;height:18.55pt" o:ole="">
            <v:imagedata r:id="rId51" o:title=""/>
          </v:shape>
          <o:OLEObject Type="Embed" ProgID="Equation.DSMT4" ShapeID="_x0000_i1044" DrawAspect="Content" ObjectID="_1397129826" r:id="rId52"/>
        </w:object>
      </w:r>
      <w:r w:rsidRPr="00C64641">
        <w:t xml:space="preserve"> (the normal component of the mixture traction) or </w:t>
      </w:r>
      <w:r w:rsidR="002429B0" w:rsidRPr="002429B0">
        <w:rPr>
          <w:position w:val="-12"/>
        </w:rPr>
        <w:object w:dxaOrig="920" w:dyaOrig="380" w14:anchorId="6FCB2DA8">
          <v:shape id="_x0000_i1045" type="#_x0000_t75" style="width:45.6pt;height:18.55pt" o:ole="">
            <v:imagedata r:id="rId53" o:title=""/>
          </v:shape>
          <o:OLEObject Type="Embed" ProgID="Equation.DSMT4" ShapeID="_x0000_i1045" DrawAspect="Content" ObjectID="_1397129827"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741D0268" w:rsidR="00525EB6" w:rsidRPr="00C64641" w:rsidRDefault="00525EB6" w:rsidP="00525EB6">
      <w:r>
        <w:lastRenderedPageBreak/>
        <w:t>U</w:t>
      </w:r>
      <w:r w:rsidRPr="00C64641">
        <w:t xml:space="preserve">nlike the mixture and effective traction, the fluid pressure </w:t>
      </w:r>
      <w:r w:rsidR="002429B0" w:rsidRPr="002429B0">
        <w:rPr>
          <w:position w:val="-10"/>
        </w:rPr>
        <w:object w:dxaOrig="240" w:dyaOrig="260" w14:anchorId="4D77016F">
          <v:shape id="_x0000_i1046" type="#_x0000_t75" style="width:12.1pt;height:12.85pt" o:ole="">
            <v:imagedata r:id="rId55" o:title=""/>
          </v:shape>
          <o:OLEObject Type="Embed" ProgID="Equation.DSMT4" ShapeID="_x0000_i1046" DrawAspect="Content" ObjectID="_1397129828"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429B0" w:rsidRPr="002429B0">
        <w:rPr>
          <w:position w:val="-12"/>
        </w:rPr>
        <w:object w:dxaOrig="300" w:dyaOrig="360" w14:anchorId="0330FF40">
          <v:shape id="_x0000_i1047" type="#_x0000_t75" style="width:14.95pt;height:18.55pt" o:ole="">
            <v:imagedata r:id="rId57" o:title=""/>
          </v:shape>
          <o:OLEObject Type="Embed" ProgID="Equation.DSMT4" ShapeID="_x0000_i1047" DrawAspect="Content" ObjectID="_1397129829" r:id="rId58"/>
        </w:object>
      </w:r>
      <w:r w:rsidRPr="00C64641">
        <w:t xml:space="preserve">, the corresponding boundary conditions are </w:t>
      </w:r>
      <w:r w:rsidR="002429B0" w:rsidRPr="002429B0">
        <w:rPr>
          <w:position w:val="-12"/>
        </w:rPr>
        <w:object w:dxaOrig="700" w:dyaOrig="360" w14:anchorId="3E6D7172">
          <v:shape id="_x0000_i1048" type="#_x0000_t75" style="width:34.95pt;height:18.55pt" o:ole="">
            <v:imagedata r:id="rId59" o:title=""/>
          </v:shape>
          <o:OLEObject Type="Embed" ProgID="Equation.DSMT4" ShapeID="_x0000_i1048" DrawAspect="Content" ObjectID="_1397129830" r:id="rId60"/>
        </w:object>
      </w:r>
      <w:r w:rsidRPr="00C64641">
        <w:t xml:space="preserve"> and </w:t>
      </w:r>
      <w:r w:rsidR="002429B0" w:rsidRPr="002429B0">
        <w:rPr>
          <w:position w:val="-12"/>
        </w:rPr>
        <w:object w:dxaOrig="840" w:dyaOrig="360" w14:anchorId="28936C40">
          <v:shape id="_x0000_i1049" type="#_x0000_t75" style="width:42.05pt;height:18.55pt" o:ole="">
            <v:imagedata r:id="rId61" o:title=""/>
          </v:shape>
          <o:OLEObject Type="Embed" ProgID="Equation.DSMT4" ShapeID="_x0000_i1049" DrawAspect="Content" ObjectID="_1397129831" r:id="rId62"/>
        </w:object>
      </w:r>
      <w:r w:rsidRPr="00C64641">
        <w:t xml:space="preserve"> (or </w:t>
      </w:r>
      <w:r w:rsidR="002429B0" w:rsidRPr="002429B0">
        <w:rPr>
          <w:position w:val="-12"/>
        </w:rPr>
        <w:object w:dxaOrig="600" w:dyaOrig="380" w14:anchorId="391EA97B">
          <v:shape id="_x0000_i1050" type="#_x0000_t75" style="width:29.95pt;height:18.55pt" o:ole="">
            <v:imagedata r:id="rId63" o:title=""/>
          </v:shape>
          <o:OLEObject Type="Embed" ProgID="Equation.DSMT4" ShapeID="_x0000_i1050" DrawAspect="Content" ObjectID="_1397129832"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693" w:name="_Toc304219806"/>
      <w:r w:rsidRPr="00C64641">
        <w:t>Fluid Flux</w:t>
      </w:r>
      <w:bookmarkEnd w:id="693"/>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33B60C" w:rsidR="00525EB6" w:rsidRPr="00C64641" w:rsidRDefault="00525EB6" w:rsidP="00525EB6">
      <w:r w:rsidRPr="00C64641">
        <w:t xml:space="preserve">The flux of fluid relative to the solid matrix is given by the vector </w:t>
      </w:r>
      <w:r w:rsidR="002429B0" w:rsidRPr="002429B0">
        <w:rPr>
          <w:position w:val="-6"/>
        </w:rPr>
        <w:object w:dxaOrig="260" w:dyaOrig="220" w14:anchorId="1D945E29">
          <v:shape id="_x0000_i1051" type="#_x0000_t75" style="width:12.85pt;height:11.4pt" o:ole="">
            <v:imagedata r:id="rId65" o:title=""/>
          </v:shape>
          <o:OLEObject Type="Embed" ProgID="Equation.DSMT4" ShapeID="_x0000_i1051" DrawAspect="Content" ObjectID="_1397129833" r:id="rId66"/>
        </w:object>
      </w:r>
      <w:r w:rsidRPr="00C64641">
        <w:t xml:space="preserve">.  Since viscosity is not explicitly modeled in a biphasic material, the tangential component of </w:t>
      </w:r>
      <w:r w:rsidR="002429B0" w:rsidRPr="002429B0">
        <w:rPr>
          <w:position w:val="-6"/>
        </w:rPr>
        <w:object w:dxaOrig="260" w:dyaOrig="220" w14:anchorId="63FE96FA">
          <v:shape id="_x0000_i1052" type="#_x0000_t75" style="width:12.85pt;height:11.4pt" o:ole="">
            <v:imagedata r:id="rId67" o:title=""/>
          </v:shape>
          <o:OLEObject Type="Embed" ProgID="Equation.DSMT4" ShapeID="_x0000_i1052" DrawAspect="Content" ObjectID="_1397129834" r:id="rId68"/>
        </w:object>
      </w:r>
      <w:r w:rsidRPr="00C64641">
        <w:t xml:space="preserve"> on a boundary surface may not be prescribed. Only the normal component of the relative fluid flux, </w:t>
      </w:r>
      <w:r w:rsidR="002429B0" w:rsidRPr="002429B0">
        <w:rPr>
          <w:position w:val="-12"/>
        </w:rPr>
        <w:object w:dxaOrig="999" w:dyaOrig="360" w14:anchorId="07DB2437">
          <v:shape id="_x0000_i1053" type="#_x0000_t75" style="width:49.9pt;height:18.55pt" o:ole="">
            <v:imagedata r:id="rId69" o:title=""/>
          </v:shape>
          <o:OLEObject Type="Embed" ProgID="Equation.DSMT4" ShapeID="_x0000_i1053" DrawAspect="Content" ObjectID="_1397129835" r:id="rId70"/>
        </w:object>
      </w:r>
      <w:r w:rsidRPr="00C64641">
        <w:t xml:space="preserve">, represents a natural boundary condition.  To prescribe a value for </w:t>
      </w:r>
      <w:r w:rsidR="002429B0" w:rsidRPr="002429B0">
        <w:rPr>
          <w:position w:val="-12"/>
        </w:rPr>
        <w:object w:dxaOrig="300" w:dyaOrig="360" w14:anchorId="71978A9D">
          <v:shape id="_x0000_i1054" type="#_x0000_t75" style="width:14.95pt;height:18.55pt" o:ole="">
            <v:imagedata r:id="rId71" o:title=""/>
          </v:shape>
          <o:OLEObject Type="Embed" ProgID="Equation.DSMT4" ShapeID="_x0000_i1054" DrawAspect="Content" ObjectID="_1397129836"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4FC9E4F2" w:rsidR="00525EB6" w:rsidRPr="00C64641" w:rsidRDefault="00525EB6" w:rsidP="00525EB6">
      <w:r w:rsidRPr="00C64641">
        <w:t xml:space="preserve">Prescribing </w:t>
      </w:r>
      <w:r w:rsidR="002429B0" w:rsidRPr="002429B0">
        <w:rPr>
          <w:position w:val="-12"/>
        </w:rPr>
        <w:object w:dxaOrig="300" w:dyaOrig="360" w14:anchorId="4B348119">
          <v:shape id="_x0000_i1055" type="#_x0000_t75" style="width:14.95pt;height:18.55pt" o:ole="">
            <v:imagedata r:id="rId73" o:title=""/>
          </v:shape>
          <o:OLEObject Type="Embed" ProgID="Equation.DSMT4" ShapeID="_x0000_i1055" DrawAspect="Content" ObjectID="_1397129837"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429B0" w:rsidRPr="002429B0">
        <w:rPr>
          <w:position w:val="-16"/>
        </w:rPr>
        <w:object w:dxaOrig="1560" w:dyaOrig="440" w14:anchorId="384CD3E7">
          <v:shape id="_x0000_i1056" type="#_x0000_t75" style="width:78.4pt;height:22.1pt" o:ole="">
            <v:imagedata r:id="rId75" o:title=""/>
          </v:shape>
          <o:OLEObject Type="Embed" ProgID="Equation.DSMT4" ShapeID="_x0000_i1056" DrawAspect="Content" ObjectID="_1397129838" r:id="rId76"/>
        </w:object>
      </w:r>
      <w:r w:rsidRPr="00C64641">
        <w:t xml:space="preserve">.  To prescribe the value of </w:t>
      </w:r>
      <w:r w:rsidR="002429B0" w:rsidRPr="002429B0">
        <w:rPr>
          <w:position w:val="-12"/>
        </w:rPr>
        <w:object w:dxaOrig="260" w:dyaOrig="360" w14:anchorId="706AE0E0">
          <v:shape id="_x0000_i1057" type="#_x0000_t75" style="width:12.85pt;height:18.55pt" o:ole="">
            <v:imagedata r:id="rId77" o:title=""/>
          </v:shape>
          <o:OLEObject Type="Embed" ProgID="Equation.DSMT4" ShapeID="_x0000_i1057" DrawAspect="Content" ObjectID="_1397129839"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7821028"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429B0" w:rsidRPr="002429B0">
        <w:rPr>
          <w:position w:val="-12"/>
        </w:rPr>
        <w:object w:dxaOrig="680" w:dyaOrig="360" w14:anchorId="2E89D12F">
          <v:shape id="_x0000_i1058" type="#_x0000_t75" style="width:34.2pt;height:18.55pt" o:ole="">
            <v:imagedata r:id="rId79" o:title=""/>
          </v:shape>
          <o:OLEObject Type="Embed" ProgID="Equation.DSMT4" ShapeID="_x0000_i1058" DrawAspect="Content" ObjectID="_1397129840" r:id="rId80"/>
        </w:object>
      </w:r>
      <w:r w:rsidRPr="00C64641">
        <w:t xml:space="preserve">.  If the upstream face is free, the companion boundary condition would be to let </w:t>
      </w:r>
      <w:r w:rsidR="002429B0" w:rsidRPr="002429B0">
        <w:rPr>
          <w:position w:val="-12"/>
        </w:rPr>
        <w:object w:dxaOrig="600" w:dyaOrig="380" w14:anchorId="0A4B5129">
          <v:shape id="_x0000_i1059" type="#_x0000_t75" style="width:29.95pt;height:18.55pt" o:ole="">
            <v:imagedata r:id="rId81" o:title=""/>
          </v:shape>
          <o:OLEObject Type="Embed" ProgID="Equation.DSMT4" ShapeID="_x0000_i1059" DrawAspect="Content" ObjectID="_1397129841"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694" w:name="_Toc304219807"/>
      <w:r w:rsidRPr="00C64641">
        <w:lastRenderedPageBreak/>
        <w:t>Solute Flux</w:t>
      </w:r>
      <w:bookmarkEnd w:id="694"/>
    </w:p>
    <w:p w14:paraId="5B3D619F" w14:textId="476168B9" w:rsidR="00525EB6" w:rsidRPr="00C64641" w:rsidRDefault="00525EB6" w:rsidP="00525EB6">
      <w:r w:rsidRPr="00C64641">
        <w:t xml:space="preserve">The molar flux of solute relative to the solid matrix is given by the vector </w:t>
      </w:r>
      <w:r w:rsidR="002429B0" w:rsidRPr="002429B0">
        <w:rPr>
          <w:position w:val="-10"/>
        </w:rPr>
        <w:object w:dxaOrig="160" w:dyaOrig="320" w14:anchorId="42B30F07">
          <v:shape id="_x0000_i1060" type="#_x0000_t75" style="width:7.85pt;height:16.4pt" o:ole="">
            <v:imagedata r:id="rId83" o:title=""/>
          </v:shape>
          <o:OLEObject Type="Embed" ProgID="Equation.DSMT4" ShapeID="_x0000_i1060" DrawAspect="Content" ObjectID="_1397129842" r:id="rId84"/>
        </w:object>
      </w:r>
      <w:r w:rsidRPr="00C64641">
        <w:t xml:space="preserve">.  Since solute viscosity is not explicitly modeled in a biphasic-solute material, the tangential component of </w:t>
      </w:r>
      <w:r w:rsidR="002429B0" w:rsidRPr="002429B0">
        <w:rPr>
          <w:position w:val="-10"/>
        </w:rPr>
        <w:object w:dxaOrig="160" w:dyaOrig="320" w14:anchorId="4D19C718">
          <v:shape id="_x0000_i1061" type="#_x0000_t75" style="width:7.85pt;height:16.4pt" o:ole="">
            <v:imagedata r:id="rId85" o:title=""/>
          </v:shape>
          <o:OLEObject Type="Embed" ProgID="Equation.DSMT4" ShapeID="_x0000_i1061" DrawAspect="Content" ObjectID="_1397129843" r:id="rId86"/>
        </w:object>
      </w:r>
      <w:r w:rsidRPr="00C64641">
        <w:t xml:space="preserve"> on a boundary surface may not be prescribed.  Only the normal component of the relative solute flux, </w:t>
      </w:r>
      <w:r w:rsidR="002429B0" w:rsidRPr="002429B0">
        <w:rPr>
          <w:position w:val="-12"/>
        </w:rPr>
        <w:object w:dxaOrig="859" w:dyaOrig="360" w14:anchorId="582B7F5A">
          <v:shape id="_x0000_i1062" type="#_x0000_t75" style="width:42.75pt;height:18.55pt" o:ole="">
            <v:imagedata r:id="rId87" o:title=""/>
          </v:shape>
          <o:OLEObject Type="Embed" ProgID="Equation.DSMT4" ShapeID="_x0000_i1062" DrawAspect="Content" ObjectID="_1397129844" r:id="rId88"/>
        </w:object>
      </w:r>
      <w:r w:rsidRPr="00C64641">
        <w:t xml:space="preserve">, represents a natural boundary condition.  To prescribe a value for </w:t>
      </w:r>
      <w:r w:rsidR="002429B0" w:rsidRPr="002429B0">
        <w:rPr>
          <w:position w:val="-12"/>
        </w:rPr>
        <w:object w:dxaOrig="260" w:dyaOrig="360" w14:anchorId="4D1B3253">
          <v:shape id="_x0000_i1063" type="#_x0000_t75" style="width:12.85pt;height:18.55pt" o:ole="">
            <v:imagedata r:id="rId89" o:title=""/>
          </v:shape>
          <o:OLEObject Type="Embed" ProgID="Equation.DSMT4" ShapeID="_x0000_i1063" DrawAspect="Content" ObjectID="_1397129845"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17CE2">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695" w:name="_Toc304219808"/>
      <w:r>
        <w:t>Heat Flux</w:t>
      </w:r>
      <w:bookmarkEnd w:id="69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696" w:name="_Toc304219809"/>
      <w:r>
        <w:t>Convective Heat Flux</w:t>
      </w:r>
      <w:bookmarkEnd w:id="69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697" w:name="_Toc304219810"/>
      <w:r>
        <w:t xml:space="preserve">Body </w:t>
      </w:r>
      <w:r w:rsidR="002528E9">
        <w:t>Loads</w:t>
      </w:r>
      <w:bookmarkEnd w:id="69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698" w:name="_Toc304219811"/>
      <w:r>
        <w:t>Constant Body Force</w:t>
      </w:r>
      <w:bookmarkEnd w:id="69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699" w:name="_Toc304219812"/>
      <w:r>
        <w:t>Non-Constant Body Force</w:t>
      </w:r>
      <w:bookmarkEnd w:id="69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700" w:name="_Toc337555754"/>
      <w:bookmarkStart w:id="701" w:name="_Toc350246989"/>
      <w:bookmarkStart w:id="702" w:name="_Toc350354875"/>
      <w:bookmarkStart w:id="703" w:name="_Toc350439833"/>
      <w:bookmarkStart w:id="704" w:name="_Toc352596239"/>
      <w:bookmarkStart w:id="705" w:name="_Toc363725012"/>
      <w:bookmarkStart w:id="706" w:name="_Toc337555755"/>
      <w:bookmarkStart w:id="707" w:name="_Toc350246990"/>
      <w:bookmarkStart w:id="708" w:name="_Toc350354876"/>
      <w:bookmarkStart w:id="709" w:name="_Toc350439834"/>
      <w:bookmarkStart w:id="710" w:name="_Toc352596240"/>
      <w:bookmarkStart w:id="711" w:name="_Toc363725013"/>
      <w:bookmarkStart w:id="712" w:name="_Toc304219813"/>
      <w:bookmarkEnd w:id="700"/>
      <w:bookmarkEnd w:id="701"/>
      <w:bookmarkEnd w:id="702"/>
      <w:bookmarkEnd w:id="703"/>
      <w:bookmarkEnd w:id="704"/>
      <w:bookmarkEnd w:id="705"/>
      <w:bookmarkEnd w:id="706"/>
      <w:bookmarkEnd w:id="707"/>
      <w:bookmarkEnd w:id="708"/>
      <w:bookmarkEnd w:id="709"/>
      <w:bookmarkEnd w:id="710"/>
      <w:bookmarkEnd w:id="711"/>
      <w:r>
        <w:t>Centrifugal Force</w:t>
      </w:r>
      <w:bookmarkEnd w:id="712"/>
    </w:p>
    <w:p w14:paraId="59E55E98" w14:textId="09C9E92A" w:rsidR="00073C1F" w:rsidRDefault="00073C1F" w:rsidP="00073C1F">
      <w:r>
        <w:t xml:space="preserve">A centrifugal body force may be used for bodies undergoing steady-state rotation with angular speed </w:t>
      </w:r>
      <w:r w:rsidR="002429B0" w:rsidRPr="002429B0">
        <w:rPr>
          <w:position w:val="-6"/>
        </w:rPr>
        <w:object w:dxaOrig="240" w:dyaOrig="220" w14:anchorId="0CEAA4BE">
          <v:shape id="_x0000_i1064" type="#_x0000_t75" style="width:12.1pt;height:11.4pt" o:ole="">
            <v:imagedata r:id="rId91" o:title=""/>
          </v:shape>
          <o:OLEObject Type="Embed" ProgID="Equation.DSMT4" ShapeID="_x0000_i1064" DrawAspect="Content" ObjectID="_1397129846" r:id="rId92"/>
        </w:object>
      </w:r>
      <w:r>
        <w:t xml:space="preserve"> about a rotation axis directed along </w:t>
      </w:r>
      <w:r w:rsidR="002429B0" w:rsidRPr="00025957">
        <w:rPr>
          <w:position w:val="-4"/>
        </w:rPr>
        <w:object w:dxaOrig="200" w:dyaOrig="200" w14:anchorId="7C15A6A5">
          <v:shape id="_x0000_i1065" type="#_x0000_t75" style="width:10pt;height:10pt" o:ole="">
            <v:imagedata r:id="rId93" o:title=""/>
          </v:shape>
          <o:OLEObject Type="Embed" ProgID="Equation.DSMT4" ShapeID="_x0000_i1065" DrawAspect="Content" ObjectID="_1397129847" r:id="rId94"/>
        </w:object>
      </w:r>
      <w:r>
        <w:t xml:space="preserve"> and passing through the rotation center </w:t>
      </w:r>
      <w:r w:rsidR="002429B0" w:rsidRPr="002429B0">
        <w:rPr>
          <w:position w:val="-6"/>
        </w:rPr>
        <w:object w:dxaOrig="180" w:dyaOrig="220" w14:anchorId="01C4631D">
          <v:shape id="_x0000_i1066" type="#_x0000_t75" style="width:8.55pt;height:11.4pt" o:ole="">
            <v:imagedata r:id="rId95" o:title=""/>
          </v:shape>
          <o:OLEObject Type="Embed" ProgID="Equation.DSMT4" ShapeID="_x0000_i1066" DrawAspect="Content" ObjectID="_1397129848"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713" w:name="_Toc304219814"/>
      <w:r>
        <w:t>Heat source</w:t>
      </w:r>
      <w:bookmarkEnd w:id="71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714" w:name="_Toc304219815"/>
      <w:r w:rsidR="00602A42">
        <w:lastRenderedPageBreak/>
        <w:t xml:space="preserve">Contact </w:t>
      </w:r>
      <w:r w:rsidR="008826A0">
        <w:t>Section</w:t>
      </w:r>
      <w:bookmarkEnd w:id="71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715" w:name="_Toc304219816"/>
      <w:r>
        <w:t>Sliding Interfaces</w:t>
      </w:r>
      <w:bookmarkEnd w:id="71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726C43">
        <w:fldChar w:fldCharType="begin"/>
      </w:r>
      <w:r w:rsidR="00726C43">
        <w:instrText xml:space="preserve"> HYPERLINK \l "_ENREF_3" \o "Laursen, 1995 #3" </w:instrText>
      </w:r>
      <w:ins w:id="716" w:author="Gerard" w:date="2016-04-27T14:23:00Z"/>
      <w:r w:rsidR="00726C43">
        <w:fldChar w:fldCharType="separate"/>
      </w:r>
      <w:r w:rsidR="00554341">
        <w:rPr>
          <w:noProof/>
        </w:rPr>
        <w:t>3</w:t>
      </w:r>
      <w:r w:rsidR="00726C43">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726C43">
        <w:fldChar w:fldCharType="begin"/>
      </w:r>
      <w:r w:rsidR="00726C43">
        <w:instrText xml:space="preserve"> HYPERLINK \l "_ENREF_4" \o "Ateshian, 2009 #39" </w:instrText>
      </w:r>
      <w:ins w:id="717" w:author="Gerard" w:date="2016-04-27T14:23:00Z"/>
      <w:r w:rsidR="00726C43">
        <w:fldChar w:fldCharType="separate"/>
      </w:r>
      <w:r w:rsidR="00554341">
        <w:rPr>
          <w:noProof/>
        </w:rPr>
        <w:t>4</w:t>
      </w:r>
      <w:r w:rsidR="00726C43">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17CE2">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17CE2">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9E06CE"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429B0" w:rsidRPr="002429B0">
        <w:rPr>
          <w:position w:val="-12"/>
        </w:rPr>
        <w:object w:dxaOrig="240" w:dyaOrig="360" w14:anchorId="38F65070">
          <v:shape id="_x0000_i1067" type="#_x0000_t75" style="width:12.1pt;height:18.55pt" o:ole="">
            <v:imagedata r:id="rId97" o:title=""/>
          </v:shape>
          <o:OLEObject Type="Embed" ProgID="Equation.DSMT4" ShapeID="_x0000_i1067" DrawAspect="Content" ObjectID="_1397129849" r:id="rId98"/>
        </w:object>
      </w:r>
      <w:r>
        <w:t xml:space="preserve">for a particular node/integration piont </w:t>
      </w:r>
      <w:r w:rsidRPr="003E7A5D">
        <w:rPr>
          <w:i/>
        </w:rPr>
        <w:t>i</w:t>
      </w:r>
      <w:r>
        <w:t xml:space="preserve"> on the contact interface:</w:t>
      </w:r>
    </w:p>
    <w:p w14:paraId="138538C8" w14:textId="6D6EBA12" w:rsidR="00602A42" w:rsidRDefault="00602A42" w:rsidP="00602A42">
      <w:pPr>
        <w:pStyle w:val="MTDisplayEquation"/>
      </w:pPr>
      <w:r>
        <w:tab/>
      </w:r>
      <w:r w:rsidR="002429B0" w:rsidRPr="002429B0">
        <w:rPr>
          <w:position w:val="-24"/>
        </w:rPr>
        <w:object w:dxaOrig="820" w:dyaOrig="620" w14:anchorId="0B8532F2">
          <v:shape id="_x0000_i1068" type="#_x0000_t75" style="width:40.65pt;height:31.35pt" o:ole="">
            <v:imagedata r:id="rId99" o:title=""/>
          </v:shape>
          <o:OLEObject Type="Embed" ProgID="Equation.DSMT4" ShapeID="_x0000_i1068" DrawAspect="Content" ObjectID="_1397129850"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35D3CB21"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429B0" w:rsidRPr="002429B0">
        <w:rPr>
          <w:position w:val="-16"/>
        </w:rPr>
        <w:object w:dxaOrig="1640" w:dyaOrig="480" w14:anchorId="6014248A">
          <v:shape id="_x0000_i1069" type="#_x0000_t75" style="width:82pt;height:23.5pt" o:ole="">
            <v:imagedata r:id="rId101" o:title=""/>
          </v:shape>
          <o:OLEObject Type="Embed" ProgID="Equation.DSMT4" ShapeID="_x0000_i1069" DrawAspect="Content" ObjectID="_1397129851" r:id="rId102"/>
        </w:object>
      </w:r>
      <w:r>
        <w:t xml:space="preserve">, </w:t>
      </w:r>
      <w:r w:rsidR="002429B0" w:rsidRPr="00025957">
        <w:rPr>
          <w:position w:val="-4"/>
        </w:rPr>
        <w:object w:dxaOrig="460" w:dyaOrig="260" w14:anchorId="4907EAF1">
          <v:shape id="_x0000_i1070" type="#_x0000_t75" style="width:22.8pt;height:12.85pt" o:ole="">
            <v:imagedata r:id="rId103" o:title=""/>
          </v:shape>
          <o:OLEObject Type="Embed" ProgID="Equation.DSMT4" ShapeID="_x0000_i1070" DrawAspect="Content" ObjectID="_1397129852"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718" w:name="_Toc304219817"/>
      <w:r>
        <w:t>Biphasic Contact</w:t>
      </w:r>
      <w:bookmarkEnd w:id="718"/>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26FE9601" w:rsidR="00602A42" w:rsidRDefault="00602A42" w:rsidP="00602A42">
      <w:pPr>
        <w:pStyle w:val="MTDisplayEquation"/>
      </w:pPr>
      <w:r>
        <w:tab/>
      </w:r>
      <w:r w:rsidR="002429B0" w:rsidRPr="002429B0">
        <w:rPr>
          <w:position w:val="-24"/>
        </w:rPr>
        <w:object w:dxaOrig="840" w:dyaOrig="620" w14:anchorId="4D02BF79">
          <v:shape id="_x0000_i1071" type="#_x0000_t75" style="width:42.05pt;height:31.35pt" o:ole="">
            <v:imagedata r:id="rId105" o:title=""/>
          </v:shape>
          <o:OLEObject Type="Embed" ProgID="Equation.DSMT4" ShapeID="_x0000_i1071" DrawAspect="Content" ObjectID="_1397129853"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719" w:name="_Toc304219818"/>
      <w:r>
        <w:t xml:space="preserve">Biphasic-Solute </w:t>
      </w:r>
      <w:r w:rsidR="00147151">
        <w:t xml:space="preserve">and Multiphasic </w:t>
      </w:r>
      <w:r>
        <w:t>Contact</w:t>
      </w:r>
      <w:bookmarkEnd w:id="719"/>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0AA26B66" w:rsidR="00602A42" w:rsidRDefault="00602A42" w:rsidP="00602A42">
      <w:pPr>
        <w:pStyle w:val="MTDisplayEquation"/>
      </w:pPr>
      <w:r>
        <w:tab/>
      </w:r>
      <w:r w:rsidR="002429B0" w:rsidRPr="002429B0">
        <w:rPr>
          <w:position w:val="-24"/>
        </w:rPr>
        <w:object w:dxaOrig="2439" w:dyaOrig="620" w14:anchorId="0C03DC69">
          <v:shape id="_x0000_i1072" type="#_x0000_t75" style="width:121.9pt;height:31.35pt" o:ole="">
            <v:imagedata r:id="rId107" o:title=""/>
          </v:shape>
          <o:OLEObject Type="Embed" ProgID="Equation.DSMT4" ShapeID="_x0000_i1072" DrawAspect="Content" ObjectID="_1397129854" r:id="rId108"/>
        </w:object>
      </w:r>
      <w:r>
        <w:t>,</w:t>
      </w:r>
    </w:p>
    <w:p w14:paraId="59E1317F" w14:textId="55F45825"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429B0" w:rsidRPr="002429B0">
        <w:rPr>
          <w:position w:val="-6"/>
        </w:rPr>
        <w:object w:dxaOrig="200" w:dyaOrig="279" w14:anchorId="3839B3BD">
          <v:shape id="_x0000_i1073" type="#_x0000_t75" style="width:10pt;height:14.25pt" o:ole="">
            <v:imagedata r:id="rId109" o:title=""/>
          </v:shape>
          <o:OLEObject Type="Embed" ProgID="Equation.DSMT4" ShapeID="_x0000_i1073" DrawAspect="Content" ObjectID="_1397129855" r:id="rId110"/>
        </w:object>
      </w:r>
      <w:r>
        <w:rPr>
          <w:i/>
        </w:rPr>
        <w:t xml:space="preserve"> </w:t>
      </w:r>
      <w:r>
        <w:t xml:space="preserve">is a measure of the fluid permeability which is defined as one third of the trace of the material’s initial permeability tensor, and </w:t>
      </w:r>
      <w:r w:rsidR="002429B0" w:rsidRPr="002429B0">
        <w:rPr>
          <w:position w:val="-6"/>
        </w:rPr>
        <w:object w:dxaOrig="220" w:dyaOrig="279" w14:anchorId="3B3CF7C9">
          <v:shape id="_x0000_i1074" type="#_x0000_t75" style="width:11.4pt;height:14.25pt" o:ole="">
            <v:imagedata r:id="rId111" o:title=""/>
          </v:shape>
          <o:OLEObject Type="Embed" ProgID="Equation.DSMT4" ShapeID="_x0000_i1074" DrawAspect="Content" ObjectID="_1397129856"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720" w:name="_Toc304219819"/>
      <w:r w:rsidRPr="00793EA8">
        <w:t>Rigid Wall Interfaces</w:t>
      </w:r>
      <w:bookmarkEnd w:id="720"/>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3CB157E" w:rsidR="00602A42" w:rsidRDefault="00602A42" w:rsidP="00602A42">
      <w:r>
        <w:t xml:space="preserve">The </w:t>
      </w:r>
      <w:r>
        <w:rPr>
          <w:i/>
        </w:rPr>
        <w:t xml:space="preserve">plane </w:t>
      </w:r>
      <w:r>
        <w:t>property defines the plane equation for the rigid wall. Its value is an array of four values:</w:t>
      </w:r>
      <w:r w:rsidR="002429B0" w:rsidRPr="002429B0">
        <w:rPr>
          <w:position w:val="-12"/>
        </w:rPr>
        <w:object w:dxaOrig="880" w:dyaOrig="360" w14:anchorId="00EE3F57">
          <v:shape id="_x0000_i1075" type="#_x0000_t75" style="width:44.2pt;height:18.55pt" o:ole="">
            <v:imagedata r:id="rId113" o:title=""/>
          </v:shape>
          <o:OLEObject Type="Embed" ProgID="Equation.DSMT4" ShapeID="_x0000_i1075" DrawAspect="Content" ObjectID="_1397129857"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4C156E94" w:rsidR="00602A42" w:rsidRDefault="002429B0" w:rsidP="00602A42">
      <w:pPr>
        <w:jc w:val="center"/>
      </w:pPr>
      <w:r w:rsidRPr="002429B0">
        <w:rPr>
          <w:position w:val="-14"/>
        </w:rPr>
        <w:object w:dxaOrig="3980" w:dyaOrig="400" w14:anchorId="182B78BE">
          <v:shape id="_x0000_i1076" type="#_x0000_t75" style="width:199.6pt;height:19.95pt" o:ole="">
            <v:imagedata r:id="rId115" o:title=""/>
          </v:shape>
          <o:OLEObject Type="Embed" ProgID="Equation.DSMT4" ShapeID="_x0000_i1076" DrawAspect="Content" ObjectID="_1397129858"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721" w:name="_Ref418602001"/>
      <w:bookmarkStart w:id="722" w:name="_Toc304219820"/>
      <w:r>
        <w:t>Tied Interfaces</w:t>
      </w:r>
      <w:bookmarkEnd w:id="721"/>
      <w:bookmarkEnd w:id="722"/>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723" w:name="_Toc304219821"/>
      <w:r>
        <w:t>Tied Biphasic Interfaces</w:t>
      </w:r>
      <w:bookmarkEnd w:id="723"/>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724" w:name="_Toc304219822"/>
      <w:r>
        <w:t>Sticky Interfaces</w:t>
      </w:r>
      <w:bookmarkEnd w:id="724"/>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17CE2">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725" w:name="_Toc304219823"/>
      <w:r>
        <w:t>Rigid Interfaces</w:t>
      </w:r>
      <w:bookmarkEnd w:id="725"/>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26" w:name="_Toc304219824"/>
      <w:r>
        <w:lastRenderedPageBreak/>
        <w:t>Rigid Joints</w:t>
      </w:r>
      <w:bookmarkEnd w:id="726"/>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27" w:name="_Toc304219825"/>
      <w:r>
        <w:lastRenderedPageBreak/>
        <w:t>Constraints Section</w:t>
      </w:r>
      <w:bookmarkEnd w:id="727"/>
    </w:p>
    <w:p w14:paraId="1E5F21EC" w14:textId="670EDEA7" w:rsidR="006A0BC1" w:rsidRDefault="006A0BC1" w:rsidP="006A0BC1">
      <w:pPr>
        <w:jc w:val="left"/>
      </w:pPr>
      <w:r>
        <w:t xml:space="preserve">The Constraints section allows the user to enforce additional constraints to the model. Currently, rigid body constraints </w:t>
      </w:r>
      <w:r w:rsidR="00CC3843">
        <w:t xml:space="preserve">and rigid joint constraints </w:t>
      </w:r>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28" w:name="_Ref275247132"/>
      <w:bookmarkStart w:id="729" w:name="_Toc304219826"/>
      <w:r>
        <w:t>Rigid Body Constraints</w:t>
      </w:r>
      <w:bookmarkEnd w:id="728"/>
      <w:bookmarkEnd w:id="729"/>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rsidP="00C67F27">
      <w:r>
        <w:br w:type="page"/>
      </w:r>
    </w:p>
    <w:p w14:paraId="163038D4" w14:textId="5300D31D" w:rsidR="00D5528C" w:rsidRDefault="00D5528C" w:rsidP="00D5528C">
      <w:pPr>
        <w:pStyle w:val="Heading3"/>
      </w:pPr>
      <w:bookmarkStart w:id="730" w:name="_Toc304219827"/>
      <w:r>
        <w:lastRenderedPageBreak/>
        <w:t>Rigid Joints</w:t>
      </w:r>
      <w:bookmarkEnd w:id="730"/>
    </w:p>
    <w:p w14:paraId="27118073" w14:textId="7BACFBB4"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2429B0" w:rsidRPr="002429B0">
        <w:rPr>
          <w:position w:val="-16"/>
        </w:rPr>
        <w:object w:dxaOrig="1060" w:dyaOrig="440" w14:anchorId="69773DED">
          <v:shape id="_x0000_i1077" type="#_x0000_t75" style="width:53.45pt;height:22.1pt" o:ole="">
            <v:imagedata r:id="rId117" o:title=""/>
          </v:shape>
          <o:OLEObject Type="Embed" ProgID="Equation.DSMT4" ShapeID="_x0000_i1077" DrawAspect="Content" ObjectID="_1397129859" r:id="rId118"/>
        </w:object>
      </w:r>
      <w:r w:rsidR="00E15755">
        <w:t xml:space="preserve"> and </w:t>
      </w:r>
      <w:r w:rsidR="002429B0" w:rsidRPr="002429B0">
        <w:rPr>
          <w:position w:val="-16"/>
        </w:rPr>
        <w:object w:dxaOrig="1040" w:dyaOrig="440" w14:anchorId="3AFC9DD1">
          <v:shape id="_x0000_i1078" type="#_x0000_t75" style="width:52.05pt;height:22.1pt" o:ole="">
            <v:imagedata r:id="rId119" o:title=""/>
          </v:shape>
          <o:OLEObject Type="Embed" ProgID="Equation.DSMT4" ShapeID="_x0000_i1078" DrawAspect="Content" ObjectID="_1397129860" r:id="rId120"/>
        </w:object>
      </w:r>
      <w:r w:rsidR="00E15755">
        <w:t xml:space="preserve"> on each rigid body, with both bases being coincident, </w:t>
      </w:r>
      <w:r w:rsidR="002429B0" w:rsidRPr="002429B0">
        <w:rPr>
          <w:position w:val="-14"/>
        </w:rPr>
        <w:object w:dxaOrig="1020" w:dyaOrig="400" w14:anchorId="48A0FBFD">
          <v:shape id="_x0000_i1079" type="#_x0000_t75" style="width:50.6pt;height:19.95pt" o:ole="">
            <v:imagedata r:id="rId121" o:title=""/>
          </v:shape>
          <o:OLEObject Type="Embed" ProgID="Equation.DSMT4" ShapeID="_x0000_i1079" DrawAspect="Content" ObjectID="_1397129861" r:id="rId122"/>
        </w:object>
      </w:r>
      <w:r w:rsidR="00E15755">
        <w:t>, at the start of the analysis, and given in world coordinates.</w:t>
      </w:r>
    </w:p>
    <w:p w14:paraId="1009773D" w14:textId="77777777" w:rsidR="00901B3C" w:rsidRPr="00D5528C" w:rsidRDefault="00901B3C" w:rsidP="00C67F27"/>
    <w:p w14:paraId="1617A691" w14:textId="77777777" w:rsidR="00D742D1" w:rsidRDefault="00D742D1">
      <w:pPr>
        <w:jc w:val="left"/>
        <w:rPr>
          <w:b/>
          <w:bCs/>
          <w:sz w:val="28"/>
          <w:szCs w:val="28"/>
        </w:rPr>
      </w:pPr>
      <w:r>
        <w:br w:type="page"/>
      </w:r>
    </w:p>
    <w:p w14:paraId="61AFDEEB" w14:textId="1DA9CC84" w:rsidR="00D5528C" w:rsidRDefault="00D5528C" w:rsidP="00C67F27">
      <w:pPr>
        <w:pStyle w:val="Heading4"/>
      </w:pPr>
      <w:bookmarkStart w:id="731" w:name="_Toc304219828"/>
      <w:r>
        <w:lastRenderedPageBreak/>
        <w:t>Rigid Revolute Joint</w:t>
      </w:r>
      <w:bookmarkEnd w:id="731"/>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479383E0"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2429B0" w:rsidRPr="002429B0">
        <w:rPr>
          <w:position w:val="-14"/>
        </w:rPr>
        <w:object w:dxaOrig="1020" w:dyaOrig="400" w14:anchorId="40A62F27">
          <v:shape id="_x0000_i1080" type="#_x0000_t75" style="width:50.6pt;height:19.95pt" o:ole="">
            <v:imagedata r:id="rId123" o:title=""/>
          </v:shape>
          <o:OLEObject Type="Embed" ProgID="Equation.DSMT4" ShapeID="_x0000_i1080" DrawAspect="Content" ObjectID="_1397129862" r:id="rId124"/>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2429B0" w:rsidRPr="002429B0">
        <w:rPr>
          <w:position w:val="-12"/>
        </w:rPr>
        <w:object w:dxaOrig="220" w:dyaOrig="360" w14:anchorId="0B165FD6">
          <v:shape id="_x0000_i1081" type="#_x0000_t75" style="width:11.4pt;height:18.55pt" o:ole="">
            <v:imagedata r:id="rId125" o:title=""/>
          </v:shape>
          <o:OLEObject Type="Embed" ProgID="Equation.DSMT4" ShapeID="_x0000_i1081" DrawAspect="Content" ObjectID="_1397129863" r:id="rId126"/>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77777777" w:rsidR="00D742D1" w:rsidRDefault="00D742D1">
      <w:pPr>
        <w:jc w:val="left"/>
        <w:rPr>
          <w:b/>
          <w:bCs/>
          <w:sz w:val="28"/>
          <w:szCs w:val="28"/>
        </w:rPr>
      </w:pPr>
      <w:r>
        <w:br w:type="page"/>
      </w:r>
    </w:p>
    <w:p w14:paraId="3307BFFA" w14:textId="245DCE83" w:rsidR="00D5528C" w:rsidRDefault="00D5528C" w:rsidP="00C67F27">
      <w:pPr>
        <w:pStyle w:val="Heading4"/>
      </w:pPr>
      <w:bookmarkStart w:id="732" w:name="_Toc304219829"/>
      <w:r>
        <w:lastRenderedPageBreak/>
        <w:t>Rigid Prismatic Joint</w:t>
      </w:r>
      <w:bookmarkEnd w:id="732"/>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1BE18930"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 (the origin of the basis</w:t>
      </w:r>
      <w:r w:rsidR="00AD3B08" w:rsidRPr="005A4C71">
        <w:t xml:space="preserve"> </w:t>
      </w:r>
      <w:r w:rsidR="002429B0" w:rsidRPr="002429B0">
        <w:rPr>
          <w:position w:val="-14"/>
        </w:rPr>
        <w:object w:dxaOrig="1020" w:dyaOrig="400" w14:anchorId="08D94608">
          <v:shape id="_x0000_i1082" type="#_x0000_t75" style="width:50.6pt;height:19.95pt" o:ole="">
            <v:imagedata r:id="rId127" o:title=""/>
          </v:shape>
          <o:OLEObject Type="Embed" ProgID="Equation.DSMT4" ShapeID="_x0000_i1082" DrawAspect="Content" ObjectID="_1397129864" r:id="rId128"/>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2429B0" w:rsidRPr="002429B0">
        <w:rPr>
          <w:position w:val="-12"/>
        </w:rPr>
        <w:object w:dxaOrig="220" w:dyaOrig="360" w14:anchorId="793ADDDA">
          <v:shape id="_x0000_i1083" type="#_x0000_t75" style="width:11.4pt;height:18.55pt" o:ole="">
            <v:imagedata r:id="rId129" o:title=""/>
          </v:shape>
          <o:OLEObject Type="Embed" ProgID="Equation.DSMT4" ShapeID="_x0000_i1083" DrawAspect="Content" ObjectID="_1397129865" r:id="rId130"/>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7777777" w:rsidR="00D742D1" w:rsidRDefault="00D742D1">
      <w:pPr>
        <w:jc w:val="left"/>
        <w:rPr>
          <w:b/>
          <w:bCs/>
          <w:sz w:val="28"/>
          <w:szCs w:val="28"/>
        </w:rPr>
      </w:pPr>
      <w:r>
        <w:br w:type="page"/>
      </w:r>
    </w:p>
    <w:p w14:paraId="3E9EA97B" w14:textId="44D269B5" w:rsidR="00D5528C" w:rsidRDefault="00D5528C" w:rsidP="00C67F27">
      <w:pPr>
        <w:pStyle w:val="Heading4"/>
      </w:pPr>
      <w:bookmarkStart w:id="733" w:name="_Toc304219830"/>
      <w:r>
        <w:lastRenderedPageBreak/>
        <w:t>Rigid Cylindrical Joint</w:t>
      </w:r>
      <w:bookmarkEnd w:id="733"/>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5FC7E45A"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32F44305">
          <v:shape id="_x0000_i1084" type="#_x0000_t75" style="width:50.6pt;height:19.95pt" o:ole="">
            <v:imagedata r:id="rId131" o:title=""/>
          </v:shape>
          <o:OLEObject Type="Embed" ProgID="Equation.DSMT4" ShapeID="_x0000_i1084" DrawAspect="Content" ObjectID="_1397129866" r:id="rId132"/>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2429B0" w:rsidRPr="002429B0">
        <w:rPr>
          <w:position w:val="-12"/>
        </w:rPr>
        <w:object w:dxaOrig="220" w:dyaOrig="360" w14:anchorId="3BC4FC2C">
          <v:shape id="_x0000_i1085" type="#_x0000_t75" style="width:11.4pt;height:18.55pt" o:ole="">
            <v:imagedata r:id="rId133" o:title=""/>
          </v:shape>
          <o:OLEObject Type="Embed" ProgID="Equation.DSMT4" ShapeID="_x0000_i1085" DrawAspect="Content" ObjectID="_1397129867" r:id="rId134"/>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lastRenderedPageBreak/>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7777777" w:rsidR="00D742D1" w:rsidRDefault="00D742D1">
      <w:pPr>
        <w:jc w:val="left"/>
        <w:rPr>
          <w:b/>
          <w:bCs/>
          <w:sz w:val="28"/>
          <w:szCs w:val="28"/>
        </w:rPr>
      </w:pPr>
      <w:r>
        <w:br w:type="page"/>
      </w:r>
    </w:p>
    <w:p w14:paraId="7A48C6B5" w14:textId="1FDCB8F2" w:rsidR="00D5528C" w:rsidRDefault="00D5528C" w:rsidP="00C67F27">
      <w:pPr>
        <w:pStyle w:val="Heading4"/>
      </w:pPr>
      <w:bookmarkStart w:id="734" w:name="_Toc304219831"/>
      <w:r>
        <w:lastRenderedPageBreak/>
        <w:t>Rigid Spherical Joint</w:t>
      </w:r>
      <w:bookmarkEnd w:id="734"/>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16C776D6"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1BAE8637">
          <v:shape id="_x0000_i1086" type="#_x0000_t75" style="width:50.6pt;height:19.95pt" o:ole="">
            <v:imagedata r:id="rId135" o:title=""/>
          </v:shape>
          <o:OLEObject Type="Embed" ProgID="Equation.DSMT4" ShapeID="_x0000_i1086" DrawAspect="Content" ObjectID="_1397129868" r:id="rId136"/>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5058C5F3"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2429B0" w:rsidRPr="002429B0">
        <w:rPr>
          <w:position w:val="-14"/>
        </w:rPr>
        <w:object w:dxaOrig="1020" w:dyaOrig="400" w14:anchorId="0641A1DA">
          <v:shape id="_x0000_i1087" type="#_x0000_t75" style="width:50.6pt;height:19.95pt" o:ole="">
            <v:imagedata r:id="rId137" o:title=""/>
          </v:shape>
          <o:OLEObject Type="Embed" ProgID="Equation.DSMT4" ShapeID="_x0000_i1087" DrawAspect="Content" ObjectID="_1397129869" r:id="rId138"/>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2429B0" w:rsidRPr="002429B0">
        <w:rPr>
          <w:position w:val="-12"/>
        </w:rPr>
        <w:object w:dxaOrig="1660" w:dyaOrig="380" w14:anchorId="2865D7B9">
          <v:shape id="_x0000_i1088" type="#_x0000_t75" style="width:83.4pt;height:18.55pt" o:ole="">
            <v:imagedata r:id="rId139" o:title=""/>
          </v:shape>
          <o:OLEObject Type="Embed" ProgID="Equation.DSMT4" ShapeID="_x0000_i1088" DrawAspect="Content" ObjectID="_1397129870" r:id="rId140"/>
        </w:object>
      </w:r>
      <w:r w:rsidR="00956B4E">
        <w:t xml:space="preserve">, with a magnitude </w:t>
      </w:r>
      <w:r w:rsidR="002429B0" w:rsidRPr="002429B0">
        <w:rPr>
          <w:position w:val="-14"/>
        </w:rPr>
        <w:object w:dxaOrig="1400" w:dyaOrig="460" w14:anchorId="281C7979">
          <v:shape id="_x0000_i1089" type="#_x0000_t75" style="width:69.85pt;height:22.8pt" o:ole="">
            <v:imagedata r:id="rId141" o:title=""/>
          </v:shape>
          <o:OLEObject Type="Embed" ProgID="Equation.DSMT4" ShapeID="_x0000_i1089" DrawAspect="Content" ObjectID="_1397129871" r:id="rId142"/>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lastRenderedPageBreak/>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77777777" w:rsidR="00B71C6E" w:rsidRDefault="00B71C6E">
      <w:pPr>
        <w:jc w:val="left"/>
        <w:rPr>
          <w:b/>
          <w:bCs/>
          <w:sz w:val="28"/>
          <w:szCs w:val="28"/>
        </w:rPr>
      </w:pPr>
      <w:r>
        <w:br w:type="page"/>
      </w:r>
    </w:p>
    <w:p w14:paraId="7D9A09F4" w14:textId="557DD4E0" w:rsidR="00D5528C" w:rsidRDefault="00D5528C" w:rsidP="00C67F27">
      <w:pPr>
        <w:pStyle w:val="Heading4"/>
      </w:pPr>
      <w:bookmarkStart w:id="735" w:name="_Toc304219832"/>
      <w:r>
        <w:lastRenderedPageBreak/>
        <w:t>Rigid Planar Joint</w:t>
      </w:r>
      <w:bookmarkEnd w:id="735"/>
    </w:p>
    <w:p w14:paraId="2811EE7F" w14:textId="2E7A3DD1"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2429B0" w:rsidRPr="002429B0">
        <w:rPr>
          <w:position w:val="-12"/>
        </w:rPr>
        <w:object w:dxaOrig="220" w:dyaOrig="360" w14:anchorId="30F90F13">
          <v:shape id="_x0000_i1090" type="#_x0000_t75" style="width:11.4pt;height:18.55pt" o:ole="">
            <v:imagedata r:id="rId143" o:title=""/>
          </v:shape>
          <o:OLEObject Type="Embed" ProgID="Equation.DSMT4" ShapeID="_x0000_i1090" DrawAspect="Content" ObjectID="_1397129872" r:id="rId144"/>
        </w:object>
      </w:r>
      <w:r w:rsidR="00956B4E">
        <w:t xml:space="preserve"> </w:t>
      </w:r>
      <w:r>
        <w:t>through that point, and two degrees of freedom for translations in the plane perpendicular to that axis</w:t>
      </w:r>
      <w:r w:rsidR="00956B4E">
        <w:t xml:space="preserve">, along </w:t>
      </w:r>
      <w:r w:rsidR="002429B0" w:rsidRPr="002429B0">
        <w:rPr>
          <w:position w:val="-12"/>
        </w:rPr>
        <w:object w:dxaOrig="260" w:dyaOrig="380" w14:anchorId="0421748A">
          <v:shape id="_x0000_i1091" type="#_x0000_t75" style="width:12.85pt;height:18.55pt" o:ole="">
            <v:imagedata r:id="rId145" o:title=""/>
          </v:shape>
          <o:OLEObject Type="Embed" ProgID="Equation.DSMT4" ShapeID="_x0000_i1091" DrawAspect="Content" ObjectID="_1397129873" r:id="rId146"/>
        </w:object>
      </w:r>
      <w:r w:rsidR="00956B4E">
        <w:t xml:space="preserve"> and </w:t>
      </w:r>
      <w:r w:rsidR="002429B0" w:rsidRPr="002429B0">
        <w:rPr>
          <w:position w:val="-12"/>
        </w:rPr>
        <w:object w:dxaOrig="260" w:dyaOrig="380" w14:anchorId="02D5334B">
          <v:shape id="_x0000_i1092" type="#_x0000_t75" style="width:12.85pt;height:18.55pt" o:ole="">
            <v:imagedata r:id="rId147" o:title=""/>
          </v:shape>
          <o:OLEObject Type="Embed" ProgID="Equation.DSMT4" ShapeID="_x0000_i1092" DrawAspect="Content" ObjectID="_1397129874" r:id="rId148"/>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4AB38F2C"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2429B0" w:rsidRPr="002429B0">
        <w:rPr>
          <w:position w:val="-14"/>
        </w:rPr>
        <w:object w:dxaOrig="1020" w:dyaOrig="400" w14:anchorId="48813A20">
          <v:shape id="_x0000_i1093" type="#_x0000_t75" style="width:50.6pt;height:19.95pt" o:ole="">
            <v:imagedata r:id="rId149" o:title=""/>
          </v:shape>
          <o:OLEObject Type="Embed" ProgID="Equation.DSMT4" ShapeID="_x0000_i1093" DrawAspect="Content" ObjectID="_1397129875" r:id="rId150"/>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2429B0" w:rsidRPr="002429B0">
        <w:rPr>
          <w:position w:val="-12"/>
        </w:rPr>
        <w:object w:dxaOrig="220" w:dyaOrig="360" w14:anchorId="6D233341">
          <v:shape id="_x0000_i1094" type="#_x0000_t75" style="width:11.4pt;height:18.55pt" o:ole="">
            <v:imagedata r:id="rId151" o:title=""/>
          </v:shape>
          <o:OLEObject Type="Embed" ProgID="Equation.DSMT4" ShapeID="_x0000_i1094" DrawAspect="Content" ObjectID="_1397129876" r:id="rId152"/>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2429B0" w:rsidRPr="002429B0">
        <w:rPr>
          <w:position w:val="-12"/>
        </w:rPr>
        <w:object w:dxaOrig="260" w:dyaOrig="380" w14:anchorId="561E9B7B">
          <v:shape id="_x0000_i1095" type="#_x0000_t75" style="width:12.85pt;height:18.55pt" o:ole="">
            <v:imagedata r:id="rId153" o:title=""/>
          </v:shape>
          <o:OLEObject Type="Embed" ProgID="Equation.DSMT4" ShapeID="_x0000_i1095" DrawAspect="Content" ObjectID="_1397129877" r:id="rId154"/>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777478B6" w:rsidR="0038770A" w:rsidRDefault="0038770A" w:rsidP="0038770A">
      <w:r>
        <w:lastRenderedPageBreak/>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2429B0" w:rsidRPr="002429B0">
        <w:rPr>
          <w:position w:val="-12"/>
        </w:rPr>
        <w:object w:dxaOrig="260" w:dyaOrig="380" w14:anchorId="45B319DD">
          <v:shape id="_x0000_i1096" type="#_x0000_t75" style="width:12.85pt;height:18.55pt" o:ole="">
            <v:imagedata r:id="rId155" o:title=""/>
          </v:shape>
          <o:OLEObject Type="Embed" ProgID="Equation.DSMT4" ShapeID="_x0000_i1096" DrawAspect="Content" ObjectID="_1397129878" r:id="rId156"/>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13EDB1A" w:rsidR="00EE45D5" w:rsidRDefault="00EE45D5" w:rsidP="00EE45D5">
      <w:r>
        <w:t xml:space="preserve">Optionally, the translation of body </w:t>
      </w:r>
      <w:r>
        <w:rPr>
          <w:i/>
        </w:rPr>
        <w:t>b</w:t>
      </w:r>
      <w:r>
        <w:t xml:space="preserve"> relative to body </w:t>
      </w:r>
      <w:r>
        <w:rPr>
          <w:i/>
        </w:rPr>
        <w:t>a</w:t>
      </w:r>
      <w:r>
        <w:t xml:space="preserve"> may be prescribed along </w:t>
      </w:r>
      <w:r w:rsidR="002429B0" w:rsidRPr="002429B0">
        <w:rPr>
          <w:position w:val="-12"/>
        </w:rPr>
        <w:object w:dxaOrig="260" w:dyaOrig="380" w14:anchorId="40A50A9C">
          <v:shape id="_x0000_i1097" type="#_x0000_t75" style="width:12.85pt;height:18.55pt" o:ole="">
            <v:imagedata r:id="rId157" o:title=""/>
          </v:shape>
          <o:OLEObject Type="Embed" ProgID="Equation.DSMT4" ShapeID="_x0000_i1097" DrawAspect="Content" ObjectID="_1397129879" r:id="rId158"/>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77777777" w:rsidR="00234658" w:rsidRDefault="00234658">
      <w:pPr>
        <w:jc w:val="left"/>
        <w:rPr>
          <w:rFonts w:cs="Arial"/>
          <w:b/>
          <w:bCs/>
          <w:iCs/>
          <w:sz w:val="36"/>
          <w:szCs w:val="28"/>
        </w:rPr>
      </w:pPr>
      <w:r>
        <w:br w:type="page"/>
      </w:r>
    </w:p>
    <w:p w14:paraId="49FA72C6" w14:textId="1924F57A" w:rsidR="0038770A" w:rsidRDefault="00234658" w:rsidP="00C67F27">
      <w:pPr>
        <w:pStyle w:val="Heading2"/>
      </w:pPr>
      <w:bookmarkStart w:id="736" w:name="_Toc304219833"/>
      <w:r>
        <w:lastRenderedPageBreak/>
        <w:t>Rigid Connectors</w:t>
      </w:r>
      <w:bookmarkEnd w:id="736"/>
    </w:p>
    <w:p w14:paraId="30C0371E" w14:textId="2D35D5BD" w:rsidR="00E76A0D" w:rsidRPr="00E76A0D" w:rsidRDefault="00E76A0D" w:rsidP="00C67F27">
      <w:r>
        <w:t>Rigid connectors produce forces between rigid bodies.  The term ‘rigid’ refers to the bodies, not to the connectors.</w:t>
      </w:r>
    </w:p>
    <w:p w14:paraId="2BAD0A93" w14:textId="77777777" w:rsidR="00C34B1B" w:rsidRDefault="00C34B1B">
      <w:pPr>
        <w:jc w:val="left"/>
        <w:rPr>
          <w:b/>
          <w:bCs/>
          <w:sz w:val="28"/>
          <w:szCs w:val="28"/>
        </w:rPr>
      </w:pPr>
      <w:r>
        <w:br w:type="page"/>
      </w:r>
    </w:p>
    <w:p w14:paraId="623D9DF1" w14:textId="2B13A4FB" w:rsidR="00D5528C" w:rsidRDefault="00D5528C" w:rsidP="002429B0">
      <w:pPr>
        <w:pStyle w:val="Heading3"/>
      </w:pPr>
      <w:bookmarkStart w:id="737" w:name="_Toc304219834"/>
      <w:r>
        <w:lastRenderedPageBreak/>
        <w:t>Rigid Spring</w:t>
      </w:r>
      <w:bookmarkEnd w:id="737"/>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77777777" w:rsidR="00C34B1B" w:rsidRDefault="00C34B1B">
      <w:pPr>
        <w:jc w:val="left"/>
        <w:rPr>
          <w:b/>
          <w:bCs/>
          <w:sz w:val="28"/>
          <w:szCs w:val="28"/>
        </w:rPr>
      </w:pPr>
      <w:r>
        <w:br w:type="page"/>
      </w:r>
    </w:p>
    <w:p w14:paraId="70E116F1" w14:textId="16BA9E95" w:rsidR="00D5528C" w:rsidRDefault="00D5528C" w:rsidP="002429B0">
      <w:pPr>
        <w:pStyle w:val="Heading3"/>
      </w:pPr>
      <w:bookmarkStart w:id="738" w:name="_Toc304219835"/>
      <w:r>
        <w:lastRenderedPageBreak/>
        <w:t>Rigid Damper</w:t>
      </w:r>
      <w:bookmarkEnd w:id="738"/>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58BEADD1" w14:textId="286B0A70" w:rsidR="0091444A" w:rsidRDefault="0091444A" w:rsidP="0091444A">
      <w:pPr>
        <w:pStyle w:val="Heading2"/>
      </w:pPr>
      <w:bookmarkStart w:id="739" w:name="_Toc304219836"/>
      <w:r>
        <w:t>Discrete Section</w:t>
      </w:r>
      <w:bookmarkEnd w:id="73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40" w:name="_Toc304219837"/>
      <w:r>
        <w:t>Springs</w:t>
      </w:r>
      <w:bookmarkEnd w:id="74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41" w:name="_Toc370461174"/>
      <w:bookmarkStart w:id="742" w:name="_Toc200951584"/>
      <w:bookmarkStart w:id="743" w:name="_Ref200951687"/>
      <w:bookmarkEnd w:id="741"/>
      <w:r>
        <w:br w:type="page"/>
      </w:r>
    </w:p>
    <w:p w14:paraId="209C028A" w14:textId="77777777" w:rsidR="006A0BC1" w:rsidRDefault="006A0BC1" w:rsidP="006A0BC1">
      <w:pPr>
        <w:pStyle w:val="Heading2"/>
      </w:pPr>
      <w:bookmarkStart w:id="744" w:name="_Toc377546984"/>
      <w:bookmarkStart w:id="745" w:name="_Toc377547230"/>
      <w:bookmarkStart w:id="746" w:name="_Toc388270517"/>
      <w:bookmarkStart w:id="747" w:name="_Toc377546985"/>
      <w:bookmarkStart w:id="748" w:name="_Toc377547231"/>
      <w:bookmarkStart w:id="749" w:name="_Toc388270518"/>
      <w:bookmarkStart w:id="750" w:name="_Toc377546986"/>
      <w:bookmarkStart w:id="751" w:name="_Toc377547232"/>
      <w:bookmarkStart w:id="752" w:name="_Toc388270519"/>
      <w:bookmarkStart w:id="753" w:name="_Toc377546987"/>
      <w:bookmarkStart w:id="754" w:name="_Toc377547233"/>
      <w:bookmarkStart w:id="755" w:name="_Toc388270520"/>
      <w:bookmarkStart w:id="756" w:name="_Toc377546988"/>
      <w:bookmarkStart w:id="757" w:name="_Toc377547234"/>
      <w:bookmarkStart w:id="758" w:name="_Toc388270521"/>
      <w:bookmarkStart w:id="759" w:name="_Toc377546989"/>
      <w:bookmarkStart w:id="760" w:name="_Toc377547235"/>
      <w:bookmarkStart w:id="761" w:name="_Toc388270522"/>
      <w:bookmarkStart w:id="762" w:name="_Toc377546990"/>
      <w:bookmarkStart w:id="763" w:name="_Toc377547236"/>
      <w:bookmarkStart w:id="764" w:name="_Toc388270523"/>
      <w:bookmarkStart w:id="765" w:name="_Toc377546991"/>
      <w:bookmarkStart w:id="766" w:name="_Toc377547237"/>
      <w:bookmarkStart w:id="767" w:name="_Toc388270524"/>
      <w:bookmarkStart w:id="768" w:name="_Toc377546992"/>
      <w:bookmarkStart w:id="769" w:name="_Toc377547238"/>
      <w:bookmarkStart w:id="770" w:name="_Toc388270525"/>
      <w:bookmarkStart w:id="771" w:name="_Toc377546993"/>
      <w:bookmarkStart w:id="772" w:name="_Toc377547239"/>
      <w:bookmarkStart w:id="773" w:name="_Toc388270526"/>
      <w:bookmarkStart w:id="774" w:name="_Toc377546994"/>
      <w:bookmarkStart w:id="775" w:name="_Toc377547240"/>
      <w:bookmarkStart w:id="776" w:name="_Toc388270527"/>
      <w:bookmarkStart w:id="777" w:name="_Ref259527079"/>
      <w:bookmarkStart w:id="778" w:name="_Toc304219838"/>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r>
        <w:lastRenderedPageBreak/>
        <w:t>LoadData Section</w:t>
      </w:r>
      <w:bookmarkEnd w:id="777"/>
      <w:bookmarkEnd w:id="77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A4172B" w:rsidRDefault="00A4172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A4172B" w:rsidRDefault="00A4172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A4172B" w:rsidRDefault="00A4172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A4172B" w:rsidRDefault="00A4172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A4172B" w:rsidRDefault="00A4172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A4172B" w:rsidRDefault="00A4172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A4172B" w:rsidRDefault="00A4172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A4172B" w:rsidRDefault="00A4172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A4172B" w:rsidRDefault="00A4172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A4172B" w:rsidRDefault="00A4172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A4172B" w:rsidRDefault="00A4172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A4172B" w:rsidRDefault="00A4172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A4172B" w:rsidRDefault="00A4172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A4172B" w:rsidRDefault="00A4172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79" w:name="_Ref377546765"/>
      <w:bookmarkStart w:id="780" w:name="_Toc304219839"/>
      <w:r>
        <w:lastRenderedPageBreak/>
        <w:t>Output Section</w:t>
      </w:r>
      <w:bookmarkEnd w:id="779"/>
      <w:bookmarkEnd w:id="78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81" w:name="_Toc311799480"/>
      <w:bookmarkStart w:id="782" w:name="_Toc315443351"/>
      <w:bookmarkStart w:id="783" w:name="_Toc315942869"/>
      <w:bookmarkStart w:id="784" w:name="_Toc315943133"/>
      <w:bookmarkStart w:id="785" w:name="_Toc315943397"/>
      <w:bookmarkStart w:id="786" w:name="_Toc304219840"/>
      <w:bookmarkEnd w:id="781"/>
      <w:bookmarkEnd w:id="782"/>
      <w:bookmarkEnd w:id="783"/>
      <w:bookmarkEnd w:id="784"/>
      <w:bookmarkEnd w:id="785"/>
      <w:r>
        <w:t>Logfile</w:t>
      </w:r>
      <w:bookmarkEnd w:id="78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17CE2">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87" w:name="_Toc304219841"/>
      <w:r>
        <w:t xml:space="preserve">Node_Data </w:t>
      </w:r>
      <w:r w:rsidR="00D153DC">
        <w:t>C</w:t>
      </w:r>
      <w:r>
        <w:t>lass</w:t>
      </w:r>
      <w:bookmarkEnd w:id="78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788" w:name="_Toc304219842"/>
      <w:r>
        <w:t>Element_Data Class</w:t>
      </w:r>
      <w:bookmarkEnd w:id="78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789" w:name="_Toc311799485"/>
      <w:bookmarkStart w:id="790" w:name="_Toc315443356"/>
      <w:bookmarkStart w:id="791" w:name="_Toc315942874"/>
      <w:bookmarkStart w:id="792" w:name="_Toc315943138"/>
      <w:bookmarkStart w:id="793" w:name="_Toc315943402"/>
      <w:bookmarkStart w:id="794" w:name="_Toc311799487"/>
      <w:bookmarkStart w:id="795" w:name="_Toc315443358"/>
      <w:bookmarkStart w:id="796" w:name="_Toc315942876"/>
      <w:bookmarkStart w:id="797" w:name="_Toc315943140"/>
      <w:bookmarkStart w:id="798" w:name="_Toc315943404"/>
      <w:bookmarkStart w:id="799" w:name="_Toc304219843"/>
      <w:bookmarkEnd w:id="789"/>
      <w:bookmarkEnd w:id="790"/>
      <w:bookmarkEnd w:id="791"/>
      <w:bookmarkEnd w:id="792"/>
      <w:bookmarkEnd w:id="793"/>
      <w:bookmarkEnd w:id="794"/>
      <w:bookmarkEnd w:id="795"/>
      <w:bookmarkEnd w:id="796"/>
      <w:bookmarkEnd w:id="797"/>
      <w:bookmarkEnd w:id="798"/>
      <w:r>
        <w:t>Rigid_Body_Data Class</w:t>
      </w:r>
      <w:bookmarkEnd w:id="79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800" w:name="_Toc304219844"/>
      <w:r>
        <w:t>Rigid_Connector_Data Class</w:t>
      </w:r>
      <w:bookmarkEnd w:id="800"/>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801" w:name="_Toc304219845"/>
      <w:r>
        <w:t>Plotfile</w:t>
      </w:r>
      <w:bookmarkEnd w:id="801"/>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802" w:name="_Toc304219846"/>
      <w:r>
        <w:t>Plotfile Variables</w:t>
      </w:r>
      <w:bookmarkEnd w:id="802"/>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03" w:author="Gerard" w:date="2016-04-27T11:5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3561"/>
        <w:gridCol w:w="2696"/>
        <w:gridCol w:w="623"/>
        <w:gridCol w:w="2696"/>
        <w:tblGridChange w:id="804">
          <w:tblGrid>
            <w:gridCol w:w="3561"/>
            <w:gridCol w:w="1317"/>
            <w:gridCol w:w="2002"/>
            <w:gridCol w:w="2696"/>
            <w:gridCol w:w="4698"/>
          </w:tblGrid>
        </w:tblGridChange>
      </w:tblGrid>
      <w:tr w:rsidR="00726C43" w14:paraId="0921C131" w14:textId="77777777" w:rsidTr="00726C43">
        <w:tc>
          <w:tcPr>
            <w:tcW w:w="3561" w:type="dxa"/>
            <w:shd w:val="clear" w:color="auto" w:fill="auto"/>
            <w:tcPrChange w:id="805" w:author="Gerard" w:date="2016-04-27T11:57:00Z">
              <w:tcPr>
                <w:tcW w:w="4878" w:type="dxa"/>
                <w:gridSpan w:val="2"/>
                <w:shd w:val="clear" w:color="auto" w:fill="auto"/>
              </w:tcPr>
            </w:tcPrChange>
          </w:tcPr>
          <w:p w14:paraId="5C81099F" w14:textId="77777777" w:rsidR="00726C43" w:rsidRPr="004C6C3A" w:rsidRDefault="00726C43" w:rsidP="000679A3">
            <w:pPr>
              <w:jc w:val="left"/>
              <w:rPr>
                <w:b/>
              </w:rPr>
            </w:pPr>
            <w:r w:rsidRPr="000679A3">
              <w:rPr>
                <w:b/>
              </w:rPr>
              <w:t>Name</w:t>
            </w:r>
          </w:p>
        </w:tc>
        <w:tc>
          <w:tcPr>
            <w:tcW w:w="2696" w:type="dxa"/>
            <w:tcPrChange w:id="806" w:author="Gerard" w:date="2016-04-27T11:57:00Z">
              <w:tcPr>
                <w:tcW w:w="4698" w:type="dxa"/>
                <w:gridSpan w:val="2"/>
              </w:tcPr>
            </w:tcPrChange>
          </w:tcPr>
          <w:p w14:paraId="1DA0DA34" w14:textId="2F6D551C" w:rsidR="00726C43" w:rsidRPr="000679A3" w:rsidRDefault="00726C43" w:rsidP="000679A3">
            <w:pPr>
              <w:jc w:val="left"/>
              <w:rPr>
                <w:ins w:id="807" w:author="Gerard" w:date="2016-04-27T11:57:00Z"/>
                <w:b/>
              </w:rPr>
            </w:pPr>
            <w:ins w:id="808" w:author="Gerard" w:date="2016-04-27T11:57:00Z">
              <w:r>
                <w:rPr>
                  <w:b/>
                </w:rPr>
                <w:t>Variable</w:t>
              </w:r>
            </w:ins>
          </w:p>
        </w:tc>
        <w:tc>
          <w:tcPr>
            <w:tcW w:w="3319" w:type="dxa"/>
            <w:gridSpan w:val="2"/>
            <w:shd w:val="clear" w:color="auto" w:fill="auto"/>
            <w:tcPrChange w:id="809" w:author="Gerard" w:date="2016-04-27T11:57:00Z">
              <w:tcPr>
                <w:tcW w:w="4698" w:type="dxa"/>
                <w:shd w:val="clear" w:color="auto" w:fill="auto"/>
              </w:tcPr>
            </w:tcPrChange>
          </w:tcPr>
          <w:p w14:paraId="5D5B0D80" w14:textId="1E7585F5" w:rsidR="00726C43" w:rsidRPr="004C6C3A" w:rsidRDefault="00726C43" w:rsidP="000679A3">
            <w:pPr>
              <w:jc w:val="left"/>
              <w:rPr>
                <w:b/>
              </w:rPr>
            </w:pPr>
            <w:r w:rsidRPr="000679A3">
              <w:rPr>
                <w:b/>
              </w:rPr>
              <w:t>Description</w:t>
            </w:r>
          </w:p>
        </w:tc>
      </w:tr>
      <w:tr w:rsidR="00726C43" w14:paraId="4AFE59F8" w14:textId="77777777" w:rsidTr="00726C43">
        <w:tc>
          <w:tcPr>
            <w:tcW w:w="3561" w:type="dxa"/>
            <w:shd w:val="clear" w:color="auto" w:fill="auto"/>
            <w:tcPrChange w:id="810" w:author="Gerard" w:date="2016-04-27T11:57:00Z">
              <w:tcPr>
                <w:tcW w:w="4878" w:type="dxa"/>
                <w:gridSpan w:val="2"/>
                <w:shd w:val="clear" w:color="auto" w:fill="auto"/>
              </w:tcPr>
            </w:tcPrChange>
          </w:tcPr>
          <w:p w14:paraId="6EFD3889" w14:textId="4B20DC0E" w:rsidR="00726C43" w:rsidRDefault="00726C43" w:rsidP="000679A3">
            <w:pPr>
              <w:pStyle w:val="code"/>
            </w:pPr>
            <w:r>
              <w:t>Acceleration</w:t>
            </w:r>
          </w:p>
        </w:tc>
        <w:tc>
          <w:tcPr>
            <w:tcW w:w="2696" w:type="dxa"/>
            <w:tcPrChange w:id="811" w:author="Gerard" w:date="2016-04-27T11:57:00Z">
              <w:tcPr>
                <w:tcW w:w="4698" w:type="dxa"/>
                <w:gridSpan w:val="2"/>
              </w:tcPr>
            </w:tcPrChange>
          </w:tcPr>
          <w:p w14:paraId="27FC269F" w14:textId="1066D304" w:rsidR="00726C43" w:rsidRDefault="00726C43" w:rsidP="000679A3">
            <w:pPr>
              <w:jc w:val="left"/>
              <w:rPr>
                <w:ins w:id="812" w:author="Gerard" w:date="2016-04-27T11:57:00Z"/>
              </w:rPr>
            </w:pPr>
            <w:ins w:id="813" w:author="Gerard" w:date="2016-04-27T11:57:00Z">
              <w:r>
                <w:t>Node</w:t>
              </w:r>
            </w:ins>
          </w:p>
        </w:tc>
        <w:tc>
          <w:tcPr>
            <w:tcW w:w="3319" w:type="dxa"/>
            <w:gridSpan w:val="2"/>
            <w:shd w:val="clear" w:color="auto" w:fill="auto"/>
            <w:tcPrChange w:id="814" w:author="Gerard" w:date="2016-04-27T11:57:00Z">
              <w:tcPr>
                <w:tcW w:w="4698" w:type="dxa"/>
                <w:shd w:val="clear" w:color="auto" w:fill="auto"/>
              </w:tcPr>
            </w:tcPrChange>
          </w:tcPr>
          <w:p w14:paraId="036EC168" w14:textId="3EDFBA55" w:rsidR="00726C43" w:rsidRDefault="00726C43" w:rsidP="000679A3">
            <w:pPr>
              <w:jc w:val="left"/>
            </w:pPr>
            <w:r>
              <w:t>Nodal accelerations</w:t>
            </w:r>
          </w:p>
        </w:tc>
      </w:tr>
      <w:tr w:rsidR="00726C43" w14:paraId="51148DF1" w14:textId="77777777" w:rsidTr="00726C43">
        <w:tc>
          <w:tcPr>
            <w:tcW w:w="3561" w:type="dxa"/>
            <w:shd w:val="clear" w:color="auto" w:fill="auto"/>
            <w:tcPrChange w:id="815" w:author="Gerard" w:date="2016-04-27T11:57:00Z">
              <w:tcPr>
                <w:tcW w:w="4878" w:type="dxa"/>
                <w:gridSpan w:val="2"/>
                <w:shd w:val="clear" w:color="auto" w:fill="auto"/>
              </w:tcPr>
            </w:tcPrChange>
          </w:tcPr>
          <w:p w14:paraId="60F51B4D" w14:textId="74EE47FB" w:rsidR="00726C43" w:rsidRDefault="00726C43" w:rsidP="001B2299">
            <w:pPr>
              <w:pStyle w:val="code"/>
            </w:pPr>
            <w:r>
              <w:t>contact area</w:t>
            </w:r>
          </w:p>
        </w:tc>
        <w:tc>
          <w:tcPr>
            <w:tcW w:w="2696" w:type="dxa"/>
            <w:tcPrChange w:id="816" w:author="Gerard" w:date="2016-04-27T11:57:00Z">
              <w:tcPr>
                <w:tcW w:w="4698" w:type="dxa"/>
                <w:gridSpan w:val="2"/>
              </w:tcPr>
            </w:tcPrChange>
          </w:tcPr>
          <w:p w14:paraId="4E74C867" w14:textId="53B9EAA3" w:rsidR="00726C43" w:rsidRDefault="00726C43" w:rsidP="000679A3">
            <w:pPr>
              <w:jc w:val="left"/>
              <w:rPr>
                <w:ins w:id="817" w:author="Gerard" w:date="2016-04-27T11:57:00Z"/>
              </w:rPr>
            </w:pPr>
            <w:ins w:id="818" w:author="Gerard" w:date="2016-04-27T11:57:00Z">
              <w:r>
                <w:t>Surface</w:t>
              </w:r>
            </w:ins>
          </w:p>
        </w:tc>
        <w:tc>
          <w:tcPr>
            <w:tcW w:w="3319" w:type="dxa"/>
            <w:gridSpan w:val="2"/>
            <w:shd w:val="clear" w:color="auto" w:fill="auto"/>
            <w:tcPrChange w:id="819" w:author="Gerard" w:date="2016-04-27T11:57:00Z">
              <w:tcPr>
                <w:tcW w:w="4698" w:type="dxa"/>
                <w:shd w:val="clear" w:color="auto" w:fill="auto"/>
              </w:tcPr>
            </w:tcPrChange>
          </w:tcPr>
          <w:p w14:paraId="36255401" w14:textId="5B20E43F" w:rsidR="00726C43" w:rsidRDefault="00726C43" w:rsidP="00726C43">
            <w:pPr>
              <w:jc w:val="left"/>
            </w:pPr>
            <w:r>
              <w:t>Net contact area</w:t>
            </w:r>
            <w:ins w:id="820" w:author="Gerard" w:date="2016-04-27T11:58:00Z">
              <w:r>
                <w:t xml:space="preserve"> </w:t>
              </w:r>
            </w:ins>
            <w:ins w:id="821" w:author="Gerard" w:date="2016-04-27T11:59:00Z">
              <w:r>
                <w:t>across</w:t>
              </w:r>
            </w:ins>
            <w:ins w:id="822" w:author="Gerard" w:date="2016-04-27T11:58:00Z">
              <w:r>
                <w:t xml:space="preserve"> contact interface. Evaluated by integrating the surface area at integration points where the contact pressure is not zero.</w:t>
              </w:r>
            </w:ins>
          </w:p>
        </w:tc>
      </w:tr>
      <w:tr w:rsidR="00726C43" w14:paraId="50585196" w14:textId="77777777" w:rsidTr="00726C43">
        <w:tc>
          <w:tcPr>
            <w:tcW w:w="3561" w:type="dxa"/>
            <w:shd w:val="clear" w:color="auto" w:fill="auto"/>
            <w:tcPrChange w:id="823" w:author="Gerard" w:date="2016-04-27T11:57:00Z">
              <w:tcPr>
                <w:tcW w:w="4878" w:type="dxa"/>
                <w:gridSpan w:val="2"/>
                <w:shd w:val="clear" w:color="auto" w:fill="auto"/>
              </w:tcPr>
            </w:tcPrChange>
          </w:tcPr>
          <w:p w14:paraId="2DB75994" w14:textId="673ECB38" w:rsidR="00726C43" w:rsidRDefault="00726C43" w:rsidP="001B2299">
            <w:pPr>
              <w:pStyle w:val="code"/>
            </w:pPr>
            <w:r>
              <w:t>contact force</w:t>
            </w:r>
          </w:p>
        </w:tc>
        <w:tc>
          <w:tcPr>
            <w:tcW w:w="2696" w:type="dxa"/>
            <w:tcPrChange w:id="824" w:author="Gerard" w:date="2016-04-27T11:57:00Z">
              <w:tcPr>
                <w:tcW w:w="4698" w:type="dxa"/>
                <w:gridSpan w:val="2"/>
              </w:tcPr>
            </w:tcPrChange>
          </w:tcPr>
          <w:p w14:paraId="32FC0696" w14:textId="1E6B532C" w:rsidR="00726C43" w:rsidRDefault="00726C43" w:rsidP="000679A3">
            <w:pPr>
              <w:jc w:val="left"/>
              <w:rPr>
                <w:ins w:id="825" w:author="Gerard" w:date="2016-04-27T11:57:00Z"/>
              </w:rPr>
            </w:pPr>
            <w:ins w:id="826" w:author="Gerard" w:date="2016-04-27T11:57:00Z">
              <w:r>
                <w:t>Surface</w:t>
              </w:r>
            </w:ins>
          </w:p>
        </w:tc>
        <w:tc>
          <w:tcPr>
            <w:tcW w:w="3319" w:type="dxa"/>
            <w:gridSpan w:val="2"/>
            <w:shd w:val="clear" w:color="auto" w:fill="auto"/>
            <w:tcPrChange w:id="827" w:author="Gerard" w:date="2016-04-27T11:57:00Z">
              <w:tcPr>
                <w:tcW w:w="4698" w:type="dxa"/>
                <w:shd w:val="clear" w:color="auto" w:fill="auto"/>
              </w:tcPr>
            </w:tcPrChange>
          </w:tcPr>
          <w:p w14:paraId="6DF44DC4" w14:textId="17E127F2" w:rsidR="00726C43" w:rsidRDefault="00726C43" w:rsidP="000679A3">
            <w:pPr>
              <w:jc w:val="left"/>
            </w:pPr>
            <w:r>
              <w:t>Net contact force</w:t>
            </w:r>
            <w:ins w:id="828" w:author="Gerard" w:date="2016-04-27T11:59:00Z">
              <w:r>
                <w:t xml:space="preserve"> across contact interface. Evaluated by integrating the contact traction over the contact surface.</w:t>
              </w:r>
            </w:ins>
          </w:p>
        </w:tc>
      </w:tr>
      <w:tr w:rsidR="00726C43" w14:paraId="13BD7BFE" w14:textId="77777777" w:rsidTr="00726C43">
        <w:tc>
          <w:tcPr>
            <w:tcW w:w="3561" w:type="dxa"/>
            <w:shd w:val="clear" w:color="auto" w:fill="auto"/>
            <w:tcPrChange w:id="829" w:author="Gerard" w:date="2016-04-27T11:57:00Z">
              <w:tcPr>
                <w:tcW w:w="4878" w:type="dxa"/>
                <w:gridSpan w:val="2"/>
                <w:shd w:val="clear" w:color="auto" w:fill="auto"/>
              </w:tcPr>
            </w:tcPrChange>
          </w:tcPr>
          <w:p w14:paraId="14313B18" w14:textId="77777777" w:rsidR="00726C43" w:rsidRDefault="00726C43" w:rsidP="00895565">
            <w:pPr>
              <w:pStyle w:val="code"/>
            </w:pPr>
            <w:r>
              <w:t>contact gap</w:t>
            </w:r>
          </w:p>
        </w:tc>
        <w:tc>
          <w:tcPr>
            <w:tcW w:w="2696" w:type="dxa"/>
            <w:tcPrChange w:id="830" w:author="Gerard" w:date="2016-04-27T11:57:00Z">
              <w:tcPr>
                <w:tcW w:w="4698" w:type="dxa"/>
                <w:gridSpan w:val="2"/>
              </w:tcPr>
            </w:tcPrChange>
          </w:tcPr>
          <w:p w14:paraId="45DE5DC3" w14:textId="16627E4D" w:rsidR="00726C43" w:rsidRDefault="00726C43" w:rsidP="00895565">
            <w:pPr>
              <w:jc w:val="left"/>
              <w:rPr>
                <w:ins w:id="831" w:author="Gerard" w:date="2016-04-27T11:57:00Z"/>
              </w:rPr>
            </w:pPr>
            <w:ins w:id="832" w:author="Gerard" w:date="2016-04-27T11:58:00Z">
              <w:r>
                <w:t>Surface</w:t>
              </w:r>
            </w:ins>
          </w:p>
        </w:tc>
        <w:tc>
          <w:tcPr>
            <w:tcW w:w="3319" w:type="dxa"/>
            <w:gridSpan w:val="2"/>
            <w:shd w:val="clear" w:color="auto" w:fill="auto"/>
            <w:tcPrChange w:id="833" w:author="Gerard" w:date="2016-04-27T11:57:00Z">
              <w:tcPr>
                <w:tcW w:w="4698" w:type="dxa"/>
                <w:shd w:val="clear" w:color="auto" w:fill="auto"/>
              </w:tcPr>
            </w:tcPrChange>
          </w:tcPr>
          <w:p w14:paraId="3FB4BCD8" w14:textId="4E8CAE2C" w:rsidR="00726C43" w:rsidRDefault="00726C43" w:rsidP="00726C43">
            <w:pPr>
              <w:jc w:val="left"/>
            </w:pPr>
            <w:r>
              <w:t>Contact gap distance</w:t>
            </w:r>
            <w:ins w:id="834" w:author="Gerard" w:date="2016-04-27T12:00:00Z">
              <w:r>
                <w:t xml:space="preserve">, evaluated at </w:t>
              </w:r>
            </w:ins>
            <w:ins w:id="835" w:author="Gerard" w:date="2016-04-27T12:02:00Z">
              <w:r>
                <w:t>contact surface nodes</w:t>
              </w:r>
            </w:ins>
          </w:p>
        </w:tc>
      </w:tr>
      <w:tr w:rsidR="00726C43" w14:paraId="65EC4C3E" w14:textId="77777777" w:rsidTr="00726C43">
        <w:tc>
          <w:tcPr>
            <w:tcW w:w="3561" w:type="dxa"/>
            <w:shd w:val="clear" w:color="auto" w:fill="auto"/>
            <w:tcPrChange w:id="836" w:author="Gerard" w:date="2016-04-27T11:57:00Z">
              <w:tcPr>
                <w:tcW w:w="4878" w:type="dxa"/>
                <w:gridSpan w:val="2"/>
                <w:shd w:val="clear" w:color="auto" w:fill="auto"/>
              </w:tcPr>
            </w:tcPrChange>
          </w:tcPr>
          <w:p w14:paraId="21CBC0AC" w14:textId="77777777" w:rsidR="00726C43" w:rsidRDefault="00726C43" w:rsidP="001B2299">
            <w:pPr>
              <w:pStyle w:val="code"/>
            </w:pPr>
            <w:r>
              <w:t>contact pressure</w:t>
            </w:r>
          </w:p>
        </w:tc>
        <w:tc>
          <w:tcPr>
            <w:tcW w:w="2696" w:type="dxa"/>
            <w:tcPrChange w:id="837" w:author="Gerard" w:date="2016-04-27T11:57:00Z">
              <w:tcPr>
                <w:tcW w:w="4698" w:type="dxa"/>
                <w:gridSpan w:val="2"/>
              </w:tcPr>
            </w:tcPrChange>
          </w:tcPr>
          <w:p w14:paraId="1F16CE02" w14:textId="0602B4F1" w:rsidR="00726C43" w:rsidRDefault="00726C43" w:rsidP="000679A3">
            <w:pPr>
              <w:jc w:val="left"/>
              <w:rPr>
                <w:ins w:id="838" w:author="Gerard" w:date="2016-04-27T11:57:00Z"/>
              </w:rPr>
            </w:pPr>
            <w:ins w:id="839" w:author="Gerard" w:date="2016-04-27T12:03:00Z">
              <w:r>
                <w:t>Surface</w:t>
              </w:r>
            </w:ins>
          </w:p>
        </w:tc>
        <w:tc>
          <w:tcPr>
            <w:tcW w:w="3319" w:type="dxa"/>
            <w:gridSpan w:val="2"/>
            <w:shd w:val="clear" w:color="auto" w:fill="auto"/>
            <w:tcPrChange w:id="840" w:author="Gerard" w:date="2016-04-27T11:57:00Z">
              <w:tcPr>
                <w:tcW w:w="4698" w:type="dxa"/>
                <w:shd w:val="clear" w:color="auto" w:fill="auto"/>
              </w:tcPr>
            </w:tcPrChange>
          </w:tcPr>
          <w:p w14:paraId="20AB47C0" w14:textId="30E424B2" w:rsidR="00726C43" w:rsidRDefault="00726C43" w:rsidP="000679A3">
            <w:pPr>
              <w:jc w:val="left"/>
            </w:pPr>
            <w:r>
              <w:t>Contact pressure</w:t>
            </w:r>
            <w:ins w:id="841" w:author="Gerard" w:date="2016-04-27T12:03:00Z">
              <w:r>
                <w:t>, evaluated at contact surface nodes</w:t>
              </w:r>
            </w:ins>
          </w:p>
        </w:tc>
      </w:tr>
      <w:tr w:rsidR="00726C43" w14:paraId="3DCB666E" w14:textId="77777777" w:rsidTr="00726C43">
        <w:tc>
          <w:tcPr>
            <w:tcW w:w="3561" w:type="dxa"/>
            <w:shd w:val="clear" w:color="auto" w:fill="auto"/>
            <w:tcPrChange w:id="842" w:author="Gerard" w:date="2016-04-27T11:57:00Z">
              <w:tcPr>
                <w:tcW w:w="4878" w:type="dxa"/>
                <w:gridSpan w:val="2"/>
                <w:shd w:val="clear" w:color="auto" w:fill="auto"/>
              </w:tcPr>
            </w:tcPrChange>
          </w:tcPr>
          <w:p w14:paraId="3535C8E8" w14:textId="77777777" w:rsidR="00726C43" w:rsidRDefault="00726C43" w:rsidP="001B2299">
            <w:pPr>
              <w:pStyle w:val="code"/>
            </w:pPr>
            <w:r>
              <w:t>contact traction</w:t>
            </w:r>
          </w:p>
        </w:tc>
        <w:tc>
          <w:tcPr>
            <w:tcW w:w="2696" w:type="dxa"/>
            <w:tcPrChange w:id="843" w:author="Gerard" w:date="2016-04-27T11:57:00Z">
              <w:tcPr>
                <w:tcW w:w="4698" w:type="dxa"/>
                <w:gridSpan w:val="2"/>
              </w:tcPr>
            </w:tcPrChange>
          </w:tcPr>
          <w:p w14:paraId="51BF2D0A" w14:textId="3B607B69" w:rsidR="00726C43" w:rsidRDefault="00726C43" w:rsidP="000679A3">
            <w:pPr>
              <w:jc w:val="left"/>
              <w:rPr>
                <w:ins w:id="844" w:author="Gerard" w:date="2016-04-27T11:57:00Z"/>
              </w:rPr>
            </w:pPr>
            <w:ins w:id="845" w:author="Gerard" w:date="2016-04-27T12:03:00Z">
              <w:r>
                <w:t>Surface</w:t>
              </w:r>
            </w:ins>
          </w:p>
        </w:tc>
        <w:tc>
          <w:tcPr>
            <w:tcW w:w="3319" w:type="dxa"/>
            <w:gridSpan w:val="2"/>
            <w:shd w:val="clear" w:color="auto" w:fill="auto"/>
            <w:tcPrChange w:id="846" w:author="Gerard" w:date="2016-04-27T11:57:00Z">
              <w:tcPr>
                <w:tcW w:w="4698" w:type="dxa"/>
                <w:shd w:val="clear" w:color="auto" w:fill="auto"/>
              </w:tcPr>
            </w:tcPrChange>
          </w:tcPr>
          <w:p w14:paraId="6B6932B6" w14:textId="7F6B2E34" w:rsidR="00726C43" w:rsidRDefault="00726C43" w:rsidP="000679A3">
            <w:pPr>
              <w:jc w:val="left"/>
            </w:pPr>
            <w:r>
              <w:t>Contact traction vectors</w:t>
            </w:r>
            <w:ins w:id="847" w:author="Gerard" w:date="2016-04-27T12:03:00Z">
              <w:r>
                <w:t>, evaluated at contact surface nodes</w:t>
              </w:r>
            </w:ins>
          </w:p>
        </w:tc>
      </w:tr>
      <w:tr w:rsidR="00726C43" w14:paraId="21698C54" w14:textId="77777777" w:rsidTr="00726C43">
        <w:tc>
          <w:tcPr>
            <w:tcW w:w="3561" w:type="dxa"/>
            <w:shd w:val="clear" w:color="auto" w:fill="auto"/>
            <w:tcPrChange w:id="848" w:author="Gerard" w:date="2016-04-27T11:57:00Z">
              <w:tcPr>
                <w:tcW w:w="4878" w:type="dxa"/>
                <w:gridSpan w:val="2"/>
                <w:shd w:val="clear" w:color="auto" w:fill="auto"/>
              </w:tcPr>
            </w:tcPrChange>
          </w:tcPr>
          <w:p w14:paraId="3F255C9B" w14:textId="77777777" w:rsidR="00726C43" w:rsidRDefault="00726C43" w:rsidP="001B2299">
            <w:pPr>
              <w:pStyle w:val="code"/>
            </w:pPr>
            <w:r>
              <w:t>current density</w:t>
            </w:r>
          </w:p>
        </w:tc>
        <w:tc>
          <w:tcPr>
            <w:tcW w:w="2696" w:type="dxa"/>
            <w:tcPrChange w:id="849" w:author="Gerard" w:date="2016-04-27T11:57:00Z">
              <w:tcPr>
                <w:tcW w:w="4698" w:type="dxa"/>
                <w:gridSpan w:val="2"/>
              </w:tcPr>
            </w:tcPrChange>
          </w:tcPr>
          <w:p w14:paraId="77E151FD" w14:textId="4DD87089" w:rsidR="00726C43" w:rsidRDefault="00726C43" w:rsidP="000679A3">
            <w:pPr>
              <w:jc w:val="left"/>
              <w:rPr>
                <w:ins w:id="850" w:author="Gerard" w:date="2016-04-27T11:57:00Z"/>
              </w:rPr>
            </w:pPr>
            <w:ins w:id="851" w:author="Gerard" w:date="2016-04-27T12:04:00Z">
              <w:r>
                <w:t>Element</w:t>
              </w:r>
            </w:ins>
          </w:p>
        </w:tc>
        <w:tc>
          <w:tcPr>
            <w:tcW w:w="3319" w:type="dxa"/>
            <w:gridSpan w:val="2"/>
            <w:shd w:val="clear" w:color="auto" w:fill="auto"/>
            <w:tcPrChange w:id="852" w:author="Gerard" w:date="2016-04-27T11:57:00Z">
              <w:tcPr>
                <w:tcW w:w="4698" w:type="dxa"/>
                <w:shd w:val="clear" w:color="auto" w:fill="auto"/>
              </w:tcPr>
            </w:tcPrChange>
          </w:tcPr>
          <w:p w14:paraId="175E8D90" w14:textId="64417422" w:rsidR="00726C43" w:rsidRDefault="00726C43" w:rsidP="00334045">
            <w:pPr>
              <w:jc w:val="left"/>
            </w:pPr>
            <w:del w:id="853" w:author="Gerard" w:date="2016-04-27T12:04:00Z">
              <w:r w:rsidDel="00726C43">
                <w:delText xml:space="preserve">Current </w:delText>
              </w:r>
            </w:del>
            <w:ins w:id="854" w:author="Gerard" w:date="2016-04-27T12:04:00Z">
              <w:r>
                <w:t xml:space="preserve">Electric current </w:t>
              </w:r>
            </w:ins>
            <w:r>
              <w:t>density</w:t>
            </w:r>
            <w:ins w:id="855" w:author="Gerard" w:date="2016-04-27T12:34:00Z">
              <w:r w:rsidR="00334045">
                <w:t>, Eq.</w:t>
              </w:r>
            </w:ins>
            <w:ins w:id="856" w:author="Gerard" w:date="2016-04-27T12:35:00Z">
              <w:r w:rsidR="00334045">
                <w:fldChar w:fldCharType="begin"/>
              </w:r>
              <w:r w:rsidR="00334045">
                <w:instrText xml:space="preserve"> GOTOBUTTON ZEqnNum914770  \* MERGEFORMAT </w:instrText>
              </w:r>
              <w:r w:rsidR="00334045">
                <w:fldChar w:fldCharType="begin"/>
              </w:r>
              <w:r w:rsidR="00334045">
                <w:instrText xml:space="preserve"> REF ZEqnNum914770 \* Charformat \! \* MERGEFORMAT </w:instrText>
              </w:r>
            </w:ins>
            <w:r w:rsidR="00334045">
              <w:fldChar w:fldCharType="separate"/>
            </w:r>
            <w:ins w:id="857" w:author="Gerard" w:date="2016-04-27T14:26:00Z">
              <w:r w:rsidR="00C17CE2">
                <w:instrText>(4.27)</w:instrText>
              </w:r>
            </w:ins>
            <w:ins w:id="858" w:author="Gerard" w:date="2016-04-27T12:35:00Z">
              <w:r w:rsidR="00334045">
                <w:fldChar w:fldCharType="end"/>
              </w:r>
              <w:r w:rsidR="00334045">
                <w:fldChar w:fldCharType="end"/>
              </w:r>
            </w:ins>
          </w:p>
        </w:tc>
      </w:tr>
      <w:tr w:rsidR="00726C43" w14:paraId="0440CEC7" w14:textId="77777777" w:rsidTr="00726C43">
        <w:tc>
          <w:tcPr>
            <w:tcW w:w="3561" w:type="dxa"/>
            <w:shd w:val="clear" w:color="auto" w:fill="auto"/>
            <w:tcPrChange w:id="859" w:author="Gerard" w:date="2016-04-27T11:57:00Z">
              <w:tcPr>
                <w:tcW w:w="4878" w:type="dxa"/>
                <w:gridSpan w:val="2"/>
                <w:shd w:val="clear" w:color="auto" w:fill="auto"/>
              </w:tcPr>
            </w:tcPrChange>
          </w:tcPr>
          <w:p w14:paraId="69394323" w14:textId="42DF9736" w:rsidR="00726C43" w:rsidRDefault="00726C43" w:rsidP="001B2299">
            <w:pPr>
              <w:pStyle w:val="code"/>
            </w:pPr>
            <w:r>
              <w:t>damage</w:t>
            </w:r>
          </w:p>
        </w:tc>
        <w:tc>
          <w:tcPr>
            <w:tcW w:w="2696" w:type="dxa"/>
            <w:tcPrChange w:id="860" w:author="Gerard" w:date="2016-04-27T11:57:00Z">
              <w:tcPr>
                <w:tcW w:w="4698" w:type="dxa"/>
                <w:gridSpan w:val="2"/>
              </w:tcPr>
            </w:tcPrChange>
          </w:tcPr>
          <w:p w14:paraId="6F197249" w14:textId="07BB228B" w:rsidR="00726C43" w:rsidRDefault="00720475" w:rsidP="000679A3">
            <w:pPr>
              <w:jc w:val="left"/>
              <w:rPr>
                <w:ins w:id="861" w:author="Gerard" w:date="2016-04-27T11:57:00Z"/>
              </w:rPr>
            </w:pPr>
            <w:ins w:id="862" w:author="Gerard" w:date="2016-04-27T12:39:00Z">
              <w:r>
                <w:t>Element</w:t>
              </w:r>
            </w:ins>
          </w:p>
        </w:tc>
        <w:tc>
          <w:tcPr>
            <w:tcW w:w="3319" w:type="dxa"/>
            <w:gridSpan w:val="2"/>
            <w:shd w:val="clear" w:color="auto" w:fill="auto"/>
            <w:tcPrChange w:id="863" w:author="Gerard" w:date="2016-04-27T11:57:00Z">
              <w:tcPr>
                <w:tcW w:w="4698" w:type="dxa"/>
                <w:shd w:val="clear" w:color="auto" w:fill="auto"/>
              </w:tcPr>
            </w:tcPrChange>
          </w:tcPr>
          <w:p w14:paraId="54D180A3" w14:textId="0999C338" w:rsidR="00726C43" w:rsidRPr="00334045" w:rsidRDefault="00726C43" w:rsidP="000679A3">
            <w:pPr>
              <w:jc w:val="left"/>
            </w:pPr>
            <w:r>
              <w:t>Damage</w:t>
            </w:r>
            <w:ins w:id="864" w:author="Gerard" w:date="2016-04-27T12:35:00Z">
              <w:r w:rsidR="00334045">
                <w:t xml:space="preserve"> variable </w:t>
              </w:r>
              <w:r w:rsidR="00334045" w:rsidRPr="00334045">
                <w:rPr>
                  <w:i/>
                  <w:rPrChange w:id="865" w:author="Gerard" w:date="2016-04-27T12:35:00Z">
                    <w:rPr/>
                  </w:rPrChange>
                </w:rPr>
                <w:t>D</w:t>
              </w:r>
            </w:ins>
            <w:ins w:id="866" w:author="Gerard" w:date="2016-04-27T12:36:00Z">
              <w:r w:rsidR="00334045">
                <w:t xml:space="preserve"> (Section </w:t>
              </w:r>
              <w:r w:rsidR="00334045">
                <w:fldChar w:fldCharType="begin"/>
              </w:r>
              <w:r w:rsidR="00334045">
                <w:instrText xml:space="preserve"> REF _Ref323379942 \r \h </w:instrText>
              </w:r>
            </w:ins>
            <w:r w:rsidR="00334045">
              <w:fldChar w:fldCharType="separate"/>
            </w:r>
            <w:ins w:id="867" w:author="Gerard" w:date="2016-04-27T14:26:00Z">
              <w:r w:rsidR="00C17CE2">
                <w:t>4.5</w:t>
              </w:r>
            </w:ins>
            <w:ins w:id="868" w:author="Gerard" w:date="2016-04-27T12:36:00Z">
              <w:r w:rsidR="00334045">
                <w:fldChar w:fldCharType="end"/>
              </w:r>
              <w:r w:rsidR="00334045">
                <w:t>)</w:t>
              </w:r>
            </w:ins>
          </w:p>
        </w:tc>
      </w:tr>
      <w:tr w:rsidR="00726C43" w14:paraId="308BAEFA" w14:textId="77777777" w:rsidTr="00726C43">
        <w:tc>
          <w:tcPr>
            <w:tcW w:w="3561" w:type="dxa"/>
            <w:shd w:val="clear" w:color="auto" w:fill="auto"/>
            <w:tcPrChange w:id="869" w:author="Gerard" w:date="2016-04-27T11:57:00Z">
              <w:tcPr>
                <w:tcW w:w="4878" w:type="dxa"/>
                <w:gridSpan w:val="2"/>
                <w:shd w:val="clear" w:color="auto" w:fill="auto"/>
              </w:tcPr>
            </w:tcPrChange>
          </w:tcPr>
          <w:p w14:paraId="2878E915" w14:textId="501D0391" w:rsidR="00726C43" w:rsidDel="00264AD0" w:rsidRDefault="00726C43" w:rsidP="001B2299">
            <w:pPr>
              <w:pStyle w:val="code"/>
            </w:pPr>
            <w:r>
              <w:t>deviatoric strain energy density</w:t>
            </w:r>
          </w:p>
        </w:tc>
        <w:tc>
          <w:tcPr>
            <w:tcW w:w="2696" w:type="dxa"/>
            <w:tcPrChange w:id="870" w:author="Gerard" w:date="2016-04-27T11:57:00Z">
              <w:tcPr>
                <w:tcW w:w="4698" w:type="dxa"/>
                <w:gridSpan w:val="2"/>
              </w:tcPr>
            </w:tcPrChange>
          </w:tcPr>
          <w:p w14:paraId="100CFAA6" w14:textId="3128E711" w:rsidR="00726C43" w:rsidRDefault="00720475" w:rsidP="000679A3">
            <w:pPr>
              <w:jc w:val="left"/>
              <w:rPr>
                <w:ins w:id="871" w:author="Gerard" w:date="2016-04-27T11:57:00Z"/>
              </w:rPr>
            </w:pPr>
            <w:ins w:id="872" w:author="Gerard" w:date="2016-04-27T12:39:00Z">
              <w:r>
                <w:t>Element</w:t>
              </w:r>
            </w:ins>
          </w:p>
        </w:tc>
        <w:tc>
          <w:tcPr>
            <w:tcW w:w="3319" w:type="dxa"/>
            <w:gridSpan w:val="2"/>
            <w:shd w:val="clear" w:color="auto" w:fill="auto"/>
            <w:tcPrChange w:id="873" w:author="Gerard" w:date="2016-04-27T11:57:00Z">
              <w:tcPr>
                <w:tcW w:w="4698" w:type="dxa"/>
                <w:shd w:val="clear" w:color="auto" w:fill="auto"/>
              </w:tcPr>
            </w:tcPrChange>
          </w:tcPr>
          <w:p w14:paraId="41929C87" w14:textId="6F8CCDAC" w:rsidR="00726C43" w:rsidRDefault="00726C43" w:rsidP="00720475">
            <w:pPr>
              <w:jc w:val="left"/>
            </w:pPr>
            <w:r>
              <w:t>Deviatoric strain energy density</w:t>
            </w:r>
            <w:ins w:id="874" w:author="Gerard" w:date="2016-04-27T12:39:00Z">
              <w:r w:rsidR="00720475">
                <w:t xml:space="preserve"> </w:t>
              </w:r>
            </w:ins>
            <w:ins w:id="875" w:author="Gerard" w:date="2016-04-27T12:39:00Z">
              <w:r w:rsidR="00720475" w:rsidRPr="00C17CE2">
                <w:rPr>
                  <w:position w:val="-16"/>
                </w:rPr>
                <w:object w:dxaOrig="640" w:dyaOrig="440" w14:anchorId="7BF8ACDA">
                  <v:shape id="_x0000_i1098" type="#_x0000_t75" style="width:32.1pt;height:22.1pt" o:ole="">
                    <v:imagedata r:id="rId159" o:title=""/>
                  </v:shape>
                  <o:OLEObject Type="Embed" ProgID="Equation.DSMT4" ShapeID="_x0000_i1098" DrawAspect="Content" ObjectID="_1397129880" r:id="rId160"/>
                </w:object>
              </w:r>
            </w:ins>
            <w:ins w:id="876" w:author="Gerard" w:date="2016-04-27T12:39:00Z">
              <w:r w:rsidR="00720475">
                <w:t>, Eq.</w:t>
              </w:r>
              <w:r w:rsidR="00720475">
                <w:fldChar w:fldCharType="begin"/>
              </w:r>
              <w:r w:rsidR="00720475">
                <w:instrText xml:space="preserve"> GOTOBUTTON ZEqnNum452063  \* MERGEFORMAT </w:instrText>
              </w:r>
              <w:r w:rsidR="00720475">
                <w:fldChar w:fldCharType="begin"/>
              </w:r>
              <w:r w:rsidR="00720475">
                <w:instrText xml:space="preserve"> REF ZEqnNum452063 \* Charformat \! \* MERGEFORMAT </w:instrText>
              </w:r>
            </w:ins>
            <w:r w:rsidR="00720475">
              <w:fldChar w:fldCharType="separate"/>
            </w:r>
            <w:ins w:id="877" w:author="Gerard" w:date="2016-04-27T14:26:00Z">
              <w:r w:rsidR="00C17CE2">
                <w:instrText>(4.1)</w:instrText>
              </w:r>
            </w:ins>
            <w:ins w:id="878" w:author="Gerard" w:date="2016-04-27T12:39:00Z">
              <w:r w:rsidR="00720475">
                <w:fldChar w:fldCharType="end"/>
              </w:r>
              <w:r w:rsidR="00720475">
                <w:fldChar w:fldCharType="end"/>
              </w:r>
            </w:ins>
          </w:p>
        </w:tc>
      </w:tr>
      <w:tr w:rsidR="00726C43" w14:paraId="133253C3" w14:textId="77777777" w:rsidTr="00726C43">
        <w:tc>
          <w:tcPr>
            <w:tcW w:w="3561" w:type="dxa"/>
            <w:shd w:val="clear" w:color="auto" w:fill="auto"/>
            <w:tcPrChange w:id="879" w:author="Gerard" w:date="2016-04-27T11:57:00Z">
              <w:tcPr>
                <w:tcW w:w="4878" w:type="dxa"/>
                <w:gridSpan w:val="2"/>
                <w:shd w:val="clear" w:color="auto" w:fill="auto"/>
              </w:tcPr>
            </w:tcPrChange>
          </w:tcPr>
          <w:p w14:paraId="45494870" w14:textId="4C29436C" w:rsidR="00726C43" w:rsidRDefault="00726C43" w:rsidP="001B2299">
            <w:pPr>
              <w:pStyle w:val="code"/>
            </w:pPr>
            <w:r>
              <w:t>displacement</w:t>
            </w:r>
          </w:p>
        </w:tc>
        <w:tc>
          <w:tcPr>
            <w:tcW w:w="2696" w:type="dxa"/>
            <w:tcPrChange w:id="880" w:author="Gerard" w:date="2016-04-27T11:57:00Z">
              <w:tcPr>
                <w:tcW w:w="4698" w:type="dxa"/>
                <w:gridSpan w:val="2"/>
              </w:tcPr>
            </w:tcPrChange>
          </w:tcPr>
          <w:p w14:paraId="401D9E90" w14:textId="09355657" w:rsidR="00726C43" w:rsidRDefault="00720475" w:rsidP="000679A3">
            <w:pPr>
              <w:jc w:val="left"/>
              <w:rPr>
                <w:ins w:id="881" w:author="Gerard" w:date="2016-04-27T11:57:00Z"/>
              </w:rPr>
            </w:pPr>
            <w:ins w:id="882" w:author="Gerard" w:date="2016-04-27T12:40:00Z">
              <w:r>
                <w:t>Node</w:t>
              </w:r>
            </w:ins>
          </w:p>
        </w:tc>
        <w:tc>
          <w:tcPr>
            <w:tcW w:w="3319" w:type="dxa"/>
            <w:gridSpan w:val="2"/>
            <w:shd w:val="clear" w:color="auto" w:fill="auto"/>
            <w:tcPrChange w:id="883" w:author="Gerard" w:date="2016-04-27T11:57:00Z">
              <w:tcPr>
                <w:tcW w:w="4698" w:type="dxa"/>
                <w:shd w:val="clear" w:color="auto" w:fill="auto"/>
              </w:tcPr>
            </w:tcPrChange>
          </w:tcPr>
          <w:p w14:paraId="276CC79B" w14:textId="5CF863E8" w:rsidR="00726C43" w:rsidRDefault="00726C43" w:rsidP="000679A3">
            <w:pPr>
              <w:jc w:val="left"/>
            </w:pPr>
            <w:r>
              <w:t>Nodal displacements</w:t>
            </w:r>
          </w:p>
        </w:tc>
      </w:tr>
      <w:tr w:rsidR="00726C43" w14:paraId="031C5BDD" w14:textId="77777777" w:rsidTr="00726C43">
        <w:tc>
          <w:tcPr>
            <w:tcW w:w="3561" w:type="dxa"/>
            <w:shd w:val="clear" w:color="auto" w:fill="auto"/>
            <w:tcPrChange w:id="884" w:author="Gerard" w:date="2016-04-27T11:57:00Z">
              <w:tcPr>
                <w:tcW w:w="4878" w:type="dxa"/>
                <w:gridSpan w:val="2"/>
                <w:shd w:val="clear" w:color="auto" w:fill="auto"/>
              </w:tcPr>
            </w:tcPrChange>
          </w:tcPr>
          <w:p w14:paraId="1020094A" w14:textId="77777777" w:rsidR="00726C43" w:rsidRDefault="00726C43" w:rsidP="001B2299">
            <w:pPr>
              <w:pStyle w:val="code"/>
            </w:pPr>
            <w:r>
              <w:t>effective fluid pressure</w:t>
            </w:r>
          </w:p>
        </w:tc>
        <w:tc>
          <w:tcPr>
            <w:tcW w:w="2696" w:type="dxa"/>
            <w:tcPrChange w:id="885" w:author="Gerard" w:date="2016-04-27T11:57:00Z">
              <w:tcPr>
                <w:tcW w:w="4698" w:type="dxa"/>
                <w:gridSpan w:val="2"/>
              </w:tcPr>
            </w:tcPrChange>
          </w:tcPr>
          <w:p w14:paraId="27EFA370" w14:textId="5E3DEEF1" w:rsidR="00726C43" w:rsidRDefault="00720475" w:rsidP="000679A3">
            <w:pPr>
              <w:jc w:val="left"/>
              <w:rPr>
                <w:ins w:id="886" w:author="Gerard" w:date="2016-04-27T11:57:00Z"/>
              </w:rPr>
            </w:pPr>
            <w:ins w:id="887" w:author="Gerard" w:date="2016-04-27T12:40:00Z">
              <w:r>
                <w:t>Node</w:t>
              </w:r>
            </w:ins>
          </w:p>
        </w:tc>
        <w:tc>
          <w:tcPr>
            <w:tcW w:w="3319" w:type="dxa"/>
            <w:gridSpan w:val="2"/>
            <w:shd w:val="clear" w:color="auto" w:fill="auto"/>
            <w:tcPrChange w:id="888" w:author="Gerard" w:date="2016-04-27T11:57:00Z">
              <w:tcPr>
                <w:tcW w:w="4698" w:type="dxa"/>
                <w:shd w:val="clear" w:color="auto" w:fill="auto"/>
              </w:tcPr>
            </w:tcPrChange>
          </w:tcPr>
          <w:p w14:paraId="381119ED" w14:textId="1074B0E6" w:rsidR="00726C43" w:rsidRDefault="00726C43" w:rsidP="00B2605C">
            <w:pPr>
              <w:jc w:val="left"/>
            </w:pPr>
            <w:del w:id="889" w:author="Gerard" w:date="2016-04-27T13:01:00Z">
              <w:r w:rsidDel="00B2605C">
                <w:delText>Effective f</w:delText>
              </w:r>
            </w:del>
            <w:ins w:id="890" w:author="Gerard" w:date="2016-04-27T13:01:00Z">
              <w:r w:rsidR="00B2605C">
                <w:t>F</w:t>
              </w:r>
            </w:ins>
            <w:r>
              <w:t>luid pressure</w:t>
            </w:r>
            <w:ins w:id="891" w:author="Gerard" w:date="2016-04-27T12:43:00Z">
              <w:r w:rsidR="00720475">
                <w:t xml:space="preserve"> </w:t>
              </w:r>
            </w:ins>
            <w:ins w:id="892" w:author="Gerard" w:date="2016-04-27T12:43:00Z">
              <w:r w:rsidR="00B2605C" w:rsidRPr="00B2605C">
                <w:rPr>
                  <w:position w:val="-10"/>
                </w:rPr>
                <w:object w:dxaOrig="220" w:dyaOrig="260" w14:anchorId="0BF92F14">
                  <v:shape id="_x0000_i1099" type="#_x0000_t75" style="width:10.7pt;height:12.85pt" o:ole="">
                    <v:imagedata r:id="rId161" o:title=""/>
                  </v:shape>
                  <o:OLEObject Type="Embed" ProgID="Equation.DSMT4" ShapeID="_x0000_i1099" DrawAspect="Content" ObjectID="_1397129881" r:id="rId162"/>
                </w:object>
              </w:r>
            </w:ins>
            <w:ins w:id="893" w:author="Gerard" w:date="2016-04-27T12:43:00Z">
              <w:r w:rsidR="00720475">
                <w:t xml:space="preserve"> for biphasic</w:t>
              </w:r>
            </w:ins>
            <w:ins w:id="894" w:author="Gerard" w:date="2016-04-27T13:01:00Z">
              <w:r w:rsidR="00B2605C">
                <w:t xml:space="preserve"> materials, Eq.</w:t>
              </w:r>
            </w:ins>
            <w:ins w:id="895" w:author="Gerard" w:date="2016-04-27T13:02:00Z">
              <w:r w:rsidR="00B2605C">
                <w:fldChar w:fldCharType="begin"/>
              </w:r>
              <w:r w:rsidR="00B2605C">
                <w:instrText xml:space="preserve"> GOTOBUTTON ZEqnNum658426  \* MERGEFORMAT </w:instrText>
              </w:r>
              <w:r w:rsidR="00B2605C">
                <w:fldChar w:fldCharType="begin"/>
              </w:r>
              <w:r w:rsidR="00B2605C">
                <w:instrText xml:space="preserve"> REF ZEqnNum658426 \* Charformat \! \* MERGEFORMAT </w:instrText>
              </w:r>
            </w:ins>
            <w:r w:rsidR="00B2605C">
              <w:fldChar w:fldCharType="separate"/>
            </w:r>
            <w:ins w:id="896" w:author="Gerard" w:date="2016-04-27T14:26:00Z">
              <w:r w:rsidR="00C17CE2">
                <w:instrText>(4.7)</w:instrText>
              </w:r>
            </w:ins>
            <w:ins w:id="897" w:author="Gerard" w:date="2016-04-27T13:02:00Z">
              <w:r w:rsidR="00B2605C">
                <w:fldChar w:fldCharType="end"/>
              </w:r>
              <w:r w:rsidR="00B2605C">
                <w:fldChar w:fldCharType="end"/>
              </w:r>
            </w:ins>
            <w:ins w:id="898" w:author="Gerard" w:date="2016-04-27T12:43:00Z">
              <w:r w:rsidR="00720475">
                <w:t xml:space="preserve">, </w:t>
              </w:r>
            </w:ins>
            <w:ins w:id="899" w:author="Gerard" w:date="2016-04-27T13:02:00Z">
              <w:r w:rsidR="00B2605C">
                <w:t xml:space="preserve">or </w:t>
              </w:r>
            </w:ins>
            <w:ins w:id="900" w:author="Gerard" w:date="2016-04-27T13:02:00Z">
              <w:r w:rsidR="00B2605C" w:rsidRPr="00C17CE2">
                <w:rPr>
                  <w:position w:val="-10"/>
                </w:rPr>
                <w:object w:dxaOrig="220" w:dyaOrig="320" w14:anchorId="2CABF4EB">
                  <v:shape id="_x0000_i1100" type="#_x0000_t75" style="width:10.7pt;height:15.7pt" o:ole="">
                    <v:imagedata r:id="rId163" o:title=""/>
                  </v:shape>
                  <o:OLEObject Type="Embed" ProgID="Equation.DSMT4" ShapeID="_x0000_i1100" DrawAspect="Content" ObjectID="_1397129882" r:id="rId164"/>
                </w:object>
              </w:r>
            </w:ins>
            <w:ins w:id="901" w:author="Gerard" w:date="2016-04-27T13:02:00Z">
              <w:r w:rsidR="00B2605C">
                <w:t xml:space="preserve"> for </w:t>
              </w:r>
            </w:ins>
            <w:ins w:id="902" w:author="Gerard" w:date="2016-04-27T12:43:00Z">
              <w:r w:rsidR="00B2605C">
                <w:t>bip</w:t>
              </w:r>
              <w:r w:rsidR="00720475">
                <w:t>hasic-solute</w:t>
              </w:r>
            </w:ins>
            <w:ins w:id="903" w:author="Gerard" w:date="2016-04-27T13:02:00Z">
              <w:r w:rsidR="00B2605C">
                <w:t>, Eq.</w:t>
              </w:r>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904" w:author="Gerard" w:date="2016-04-27T14:26:00Z">
              <w:r w:rsidR="00C17CE2">
                <w:instrText>(4.13)</w:instrText>
              </w:r>
            </w:ins>
            <w:ins w:id="905" w:author="Gerard" w:date="2016-04-27T13:02:00Z">
              <w:r w:rsidR="00B2605C">
                <w:fldChar w:fldCharType="end"/>
              </w:r>
              <w:r w:rsidR="00B2605C">
                <w:fldChar w:fldCharType="end"/>
              </w:r>
            </w:ins>
            <w:ins w:id="906" w:author="Gerard" w:date="2016-04-27T12:43:00Z">
              <w:r w:rsidR="00720475">
                <w:t xml:space="preserve"> and </w:t>
              </w:r>
            </w:ins>
            <w:ins w:id="907" w:author="Gerard" w:date="2016-04-27T13:02:00Z">
              <w:r w:rsidR="00B2605C">
                <w:t>triphasic/</w:t>
              </w:r>
            </w:ins>
            <w:ins w:id="908" w:author="Gerard" w:date="2016-04-27T12:43:00Z">
              <w:r w:rsidR="00720475">
                <w:t>multiphasic materials, Eq.</w:t>
              </w:r>
            </w:ins>
            <w:ins w:id="909" w:author="Gerard" w:date="2016-04-27T12:44:00Z">
              <w:r w:rsidR="00720475">
                <w:fldChar w:fldCharType="begin"/>
              </w:r>
              <w:r w:rsidR="00720475">
                <w:instrText xml:space="preserve"> GOTOBUTTON ZEqnNum161088  \* MERGEFORMAT </w:instrText>
              </w:r>
              <w:r w:rsidR="00720475">
                <w:fldChar w:fldCharType="begin"/>
              </w:r>
              <w:r w:rsidR="00720475">
                <w:instrText xml:space="preserve"> REF ZEqnNum161088 \* Charformat \! \* MERGEFORMAT </w:instrText>
              </w:r>
            </w:ins>
            <w:r w:rsidR="00720475">
              <w:fldChar w:fldCharType="separate"/>
            </w:r>
            <w:ins w:id="910" w:author="Gerard" w:date="2016-04-27T14:26:00Z">
              <w:r w:rsidR="00C17CE2">
                <w:instrText>(4.23)</w:instrText>
              </w:r>
            </w:ins>
            <w:ins w:id="911" w:author="Gerard" w:date="2016-04-27T12:44:00Z">
              <w:r w:rsidR="00720475">
                <w:fldChar w:fldCharType="end"/>
              </w:r>
              <w:r w:rsidR="00720475">
                <w:fldChar w:fldCharType="end"/>
              </w:r>
            </w:ins>
          </w:p>
        </w:tc>
      </w:tr>
      <w:tr w:rsidR="00726C43" w14:paraId="238692D7" w14:textId="77777777" w:rsidTr="00726C43">
        <w:tc>
          <w:tcPr>
            <w:tcW w:w="3561" w:type="dxa"/>
            <w:shd w:val="clear" w:color="auto" w:fill="auto"/>
            <w:tcPrChange w:id="912" w:author="Gerard" w:date="2016-04-27T11:57:00Z">
              <w:tcPr>
                <w:tcW w:w="4878" w:type="dxa"/>
                <w:gridSpan w:val="2"/>
                <w:shd w:val="clear" w:color="auto" w:fill="auto"/>
              </w:tcPr>
            </w:tcPrChange>
          </w:tcPr>
          <w:p w14:paraId="71FCDAB0" w14:textId="77777777" w:rsidR="00726C43" w:rsidRDefault="00726C43" w:rsidP="001B2299">
            <w:pPr>
              <w:pStyle w:val="code"/>
            </w:pPr>
            <w:r>
              <w:t xml:space="preserve">effective solute </w:t>
            </w:r>
            <w:r>
              <w:lastRenderedPageBreak/>
              <w:t>concentration</w:t>
            </w:r>
          </w:p>
        </w:tc>
        <w:tc>
          <w:tcPr>
            <w:tcW w:w="2696" w:type="dxa"/>
            <w:tcPrChange w:id="913" w:author="Gerard" w:date="2016-04-27T11:57:00Z">
              <w:tcPr>
                <w:tcW w:w="4698" w:type="dxa"/>
                <w:gridSpan w:val="2"/>
              </w:tcPr>
            </w:tcPrChange>
          </w:tcPr>
          <w:p w14:paraId="3E048680" w14:textId="4C0F0320" w:rsidR="00726C43" w:rsidRDefault="00B2605C" w:rsidP="000679A3">
            <w:pPr>
              <w:jc w:val="left"/>
              <w:rPr>
                <w:ins w:id="914" w:author="Gerard" w:date="2016-04-27T11:57:00Z"/>
              </w:rPr>
            </w:pPr>
            <w:ins w:id="915" w:author="Gerard" w:date="2016-04-27T13:05:00Z">
              <w:r>
                <w:lastRenderedPageBreak/>
                <w:t>Node</w:t>
              </w:r>
            </w:ins>
          </w:p>
        </w:tc>
        <w:tc>
          <w:tcPr>
            <w:tcW w:w="3319" w:type="dxa"/>
            <w:gridSpan w:val="2"/>
            <w:shd w:val="clear" w:color="auto" w:fill="auto"/>
            <w:tcPrChange w:id="916" w:author="Gerard" w:date="2016-04-27T11:57:00Z">
              <w:tcPr>
                <w:tcW w:w="4698" w:type="dxa"/>
                <w:shd w:val="clear" w:color="auto" w:fill="auto"/>
              </w:tcPr>
            </w:tcPrChange>
          </w:tcPr>
          <w:p w14:paraId="0C5E94FE" w14:textId="65B42C29" w:rsidR="00726C43" w:rsidRDefault="00726C43" w:rsidP="00B2605C">
            <w:pPr>
              <w:jc w:val="left"/>
            </w:pPr>
            <w:r>
              <w:t>Effective solute concentration</w:t>
            </w:r>
            <w:ins w:id="917" w:author="Gerard" w:date="2016-04-27T13:03:00Z">
              <w:r w:rsidR="00B2605C">
                <w:t xml:space="preserve"> </w:t>
              </w:r>
            </w:ins>
            <w:ins w:id="918" w:author="Gerard" w:date="2016-04-27T13:03:00Z">
              <w:r w:rsidR="00B2605C" w:rsidRPr="00B2605C">
                <w:rPr>
                  <w:position w:val="-4"/>
                </w:rPr>
                <w:object w:dxaOrig="180" w:dyaOrig="260" w14:anchorId="3738102B">
                  <v:shape id="_x0000_i1101" type="#_x0000_t75" style="width:9.25pt;height:12.85pt" o:ole="">
                    <v:imagedata r:id="rId165" o:title=""/>
                  </v:shape>
                  <o:OLEObject Type="Embed" ProgID="Equation.DSMT4" ShapeID="_x0000_i1101" DrawAspect="Content" ObjectID="_1397129883" r:id="rId166"/>
                </w:object>
              </w:r>
            </w:ins>
            <w:ins w:id="919" w:author="Gerard" w:date="2016-04-27T13:03:00Z">
              <w:r w:rsidR="00B2605C">
                <w:t xml:space="preserve"> for biphasic-solute</w:t>
              </w:r>
            </w:ins>
            <w:ins w:id="920" w:author="Gerard" w:date="2016-04-27T13:04:00Z">
              <w:r w:rsidR="00B2605C">
                <w:t xml:space="preserve"> materials</w:t>
              </w:r>
            </w:ins>
            <w:ins w:id="921" w:author="Gerard" w:date="2016-04-27T13:03:00Z">
              <w:r w:rsidR="00B2605C">
                <w:t>, Eq.</w:t>
              </w:r>
            </w:ins>
            <w:ins w:id="922" w:author="Gerard" w:date="2016-04-27T13:04:00Z">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923" w:author="Gerard" w:date="2016-04-27T14:26:00Z">
              <w:r w:rsidR="00C17CE2">
                <w:instrText>(4.13)</w:instrText>
              </w:r>
            </w:ins>
            <w:ins w:id="924" w:author="Gerard" w:date="2016-04-27T13:04:00Z">
              <w:r w:rsidR="00B2605C">
                <w:fldChar w:fldCharType="end"/>
              </w:r>
              <w:r w:rsidR="00B2605C">
                <w:fldChar w:fldCharType="end"/>
              </w:r>
              <w:r w:rsidR="00B2605C">
                <w:t>, and triphasic/multiphasic materials, Eq.</w:t>
              </w:r>
              <w:r w:rsidR="00B2605C">
                <w:fldChar w:fldCharType="begin"/>
              </w:r>
              <w:r w:rsidR="00B2605C">
                <w:instrText xml:space="preserve"> GOTOBUTTON ZEqnNum161088  \* MERGEFORMAT </w:instrText>
              </w:r>
              <w:r w:rsidR="00B2605C">
                <w:fldChar w:fldCharType="begin"/>
              </w:r>
              <w:r w:rsidR="00B2605C">
                <w:instrText xml:space="preserve"> REF ZEqnNum161088 \* Charformat \! \* MERGEFORMAT </w:instrText>
              </w:r>
            </w:ins>
            <w:r w:rsidR="00B2605C">
              <w:fldChar w:fldCharType="separate"/>
            </w:r>
            <w:ins w:id="925" w:author="Gerard" w:date="2016-04-27T14:26:00Z">
              <w:r w:rsidR="00C17CE2">
                <w:instrText>(4.23)</w:instrText>
              </w:r>
            </w:ins>
            <w:ins w:id="926" w:author="Gerard" w:date="2016-04-27T13:04:00Z">
              <w:r w:rsidR="00B2605C">
                <w:fldChar w:fldCharType="end"/>
              </w:r>
              <w:r w:rsidR="00B2605C">
                <w:fldChar w:fldCharType="end"/>
              </w:r>
            </w:ins>
          </w:p>
        </w:tc>
      </w:tr>
      <w:tr w:rsidR="00726C43" w14:paraId="37967B25" w14:textId="77777777" w:rsidTr="00726C43">
        <w:tc>
          <w:tcPr>
            <w:tcW w:w="3561" w:type="dxa"/>
            <w:shd w:val="clear" w:color="auto" w:fill="auto"/>
            <w:tcPrChange w:id="927" w:author="Gerard" w:date="2016-04-27T11:57:00Z">
              <w:tcPr>
                <w:tcW w:w="4878" w:type="dxa"/>
                <w:gridSpan w:val="2"/>
                <w:shd w:val="clear" w:color="auto" w:fill="auto"/>
              </w:tcPr>
            </w:tcPrChange>
          </w:tcPr>
          <w:p w14:paraId="0AFD37EC" w14:textId="77777777" w:rsidR="00726C43" w:rsidRDefault="00726C43" w:rsidP="00264AD0">
            <w:pPr>
              <w:pStyle w:val="code"/>
            </w:pPr>
            <w:r>
              <w:lastRenderedPageBreak/>
              <w:t>elasticity</w:t>
            </w:r>
          </w:p>
        </w:tc>
        <w:tc>
          <w:tcPr>
            <w:tcW w:w="2696" w:type="dxa"/>
            <w:tcPrChange w:id="928" w:author="Gerard" w:date="2016-04-27T11:57:00Z">
              <w:tcPr>
                <w:tcW w:w="4698" w:type="dxa"/>
                <w:gridSpan w:val="2"/>
              </w:tcPr>
            </w:tcPrChange>
          </w:tcPr>
          <w:p w14:paraId="39315BBC" w14:textId="76F7C17B" w:rsidR="00726C43" w:rsidRDefault="00B2605C" w:rsidP="00264AD0">
            <w:pPr>
              <w:jc w:val="left"/>
              <w:rPr>
                <w:ins w:id="929" w:author="Gerard" w:date="2016-04-27T11:57:00Z"/>
              </w:rPr>
            </w:pPr>
            <w:ins w:id="930" w:author="Gerard" w:date="2016-04-27T13:06:00Z">
              <w:r>
                <w:t>Element</w:t>
              </w:r>
            </w:ins>
          </w:p>
        </w:tc>
        <w:tc>
          <w:tcPr>
            <w:tcW w:w="3319" w:type="dxa"/>
            <w:gridSpan w:val="2"/>
            <w:shd w:val="clear" w:color="auto" w:fill="auto"/>
            <w:tcPrChange w:id="931" w:author="Gerard" w:date="2016-04-27T11:57:00Z">
              <w:tcPr>
                <w:tcW w:w="4698" w:type="dxa"/>
                <w:shd w:val="clear" w:color="auto" w:fill="auto"/>
              </w:tcPr>
            </w:tcPrChange>
          </w:tcPr>
          <w:p w14:paraId="2F56FF8C" w14:textId="4EA8B4EA" w:rsidR="00726C43" w:rsidRDefault="00726C43" w:rsidP="00264AD0">
            <w:pPr>
              <w:jc w:val="left"/>
            </w:pPr>
            <w:r>
              <w:t>Spatial elasticity tensor components</w:t>
            </w:r>
          </w:p>
        </w:tc>
      </w:tr>
      <w:tr w:rsidR="00726C43" w14:paraId="6D3A406F" w14:textId="77777777" w:rsidTr="00726C43">
        <w:tc>
          <w:tcPr>
            <w:tcW w:w="3561" w:type="dxa"/>
            <w:shd w:val="clear" w:color="auto" w:fill="auto"/>
            <w:tcPrChange w:id="932" w:author="Gerard" w:date="2016-04-27T11:57:00Z">
              <w:tcPr>
                <w:tcW w:w="4878" w:type="dxa"/>
                <w:gridSpan w:val="2"/>
                <w:shd w:val="clear" w:color="auto" w:fill="auto"/>
              </w:tcPr>
            </w:tcPrChange>
          </w:tcPr>
          <w:p w14:paraId="7CBC0F47" w14:textId="77777777" w:rsidR="00726C43" w:rsidRDefault="00726C43" w:rsidP="001B2299">
            <w:pPr>
              <w:pStyle w:val="code"/>
            </w:pPr>
            <w:r>
              <w:t>electric potential</w:t>
            </w:r>
          </w:p>
        </w:tc>
        <w:tc>
          <w:tcPr>
            <w:tcW w:w="2696" w:type="dxa"/>
            <w:tcPrChange w:id="933" w:author="Gerard" w:date="2016-04-27T11:57:00Z">
              <w:tcPr>
                <w:tcW w:w="4698" w:type="dxa"/>
                <w:gridSpan w:val="2"/>
              </w:tcPr>
            </w:tcPrChange>
          </w:tcPr>
          <w:p w14:paraId="4CF7CF72" w14:textId="35B24AD0" w:rsidR="00726C43" w:rsidRDefault="00B2605C" w:rsidP="000679A3">
            <w:pPr>
              <w:jc w:val="left"/>
              <w:rPr>
                <w:ins w:id="934" w:author="Gerard" w:date="2016-04-27T11:57:00Z"/>
              </w:rPr>
            </w:pPr>
            <w:ins w:id="935" w:author="Gerard" w:date="2016-04-27T13:07:00Z">
              <w:r>
                <w:t>Element</w:t>
              </w:r>
            </w:ins>
          </w:p>
        </w:tc>
        <w:tc>
          <w:tcPr>
            <w:tcW w:w="3319" w:type="dxa"/>
            <w:gridSpan w:val="2"/>
            <w:shd w:val="clear" w:color="auto" w:fill="auto"/>
            <w:tcPrChange w:id="936" w:author="Gerard" w:date="2016-04-27T11:57:00Z">
              <w:tcPr>
                <w:tcW w:w="4698" w:type="dxa"/>
                <w:shd w:val="clear" w:color="auto" w:fill="auto"/>
              </w:tcPr>
            </w:tcPrChange>
          </w:tcPr>
          <w:p w14:paraId="55A31A71" w14:textId="6F7678C3" w:rsidR="00726C43" w:rsidRDefault="00726C43" w:rsidP="00B2605C">
            <w:pPr>
              <w:jc w:val="left"/>
            </w:pPr>
            <w:r>
              <w:t>Electric potential</w:t>
            </w:r>
            <w:ins w:id="937" w:author="Gerard" w:date="2016-04-27T13:07:00Z">
              <w:r w:rsidR="00B2605C">
                <w:t xml:space="preserve"> </w:t>
              </w:r>
            </w:ins>
            <w:ins w:id="938" w:author="Gerard" w:date="2016-04-27T13:07:00Z">
              <w:r w:rsidR="00B2605C" w:rsidRPr="00C17CE2">
                <w:rPr>
                  <w:position w:val="-10"/>
                </w:rPr>
                <w:object w:dxaOrig="260" w:dyaOrig="260" w14:anchorId="02900AEE">
                  <v:shape id="_x0000_i1102" type="#_x0000_t75" style="width:12.85pt;height:12.85pt" o:ole="">
                    <v:imagedata r:id="rId167" o:title=""/>
                  </v:shape>
                  <o:OLEObject Type="Embed" ProgID="Equation.DSMT4" ShapeID="_x0000_i1102" DrawAspect="Content" ObjectID="_1397129884" r:id="rId168"/>
                </w:object>
              </w:r>
            </w:ins>
            <w:ins w:id="939" w:author="Gerard" w:date="2016-04-27T13:07:00Z">
              <w:r w:rsidR="00B2605C">
                <w:t xml:space="preserve"> in triphasic/multiphasic materials, </w:t>
              </w:r>
            </w:ins>
            <w:ins w:id="940" w:author="Gerard" w:date="2016-04-27T13:08:00Z">
              <w:r w:rsidR="00B2605C">
                <w:t>Section </w:t>
              </w:r>
            </w:ins>
            <w:ins w:id="941" w:author="Gerard" w:date="2016-04-27T13:09:00Z">
              <w:r w:rsidR="00B2605C">
                <w:fldChar w:fldCharType="begin"/>
              </w:r>
              <w:r w:rsidR="00B2605C">
                <w:instrText xml:space="preserve"> REF _Ref366847643 \r \h </w:instrText>
              </w:r>
            </w:ins>
            <w:r w:rsidR="00B2605C">
              <w:fldChar w:fldCharType="separate"/>
            </w:r>
            <w:ins w:id="942" w:author="Gerard" w:date="2016-04-27T14:26:00Z">
              <w:r w:rsidR="00C17CE2">
                <w:t>4.9</w:t>
              </w:r>
            </w:ins>
            <w:ins w:id="943" w:author="Gerard" w:date="2016-04-27T13:09:00Z">
              <w:r w:rsidR="00B2605C">
                <w:fldChar w:fldCharType="end"/>
              </w:r>
            </w:ins>
          </w:p>
        </w:tc>
      </w:tr>
      <w:tr w:rsidR="00726C43" w14:paraId="244DB123" w14:textId="77777777" w:rsidTr="00726C43">
        <w:tc>
          <w:tcPr>
            <w:tcW w:w="3561" w:type="dxa"/>
            <w:shd w:val="clear" w:color="auto" w:fill="auto"/>
            <w:tcPrChange w:id="944" w:author="Gerard" w:date="2016-04-27T11:57:00Z">
              <w:tcPr>
                <w:tcW w:w="4878" w:type="dxa"/>
                <w:gridSpan w:val="2"/>
                <w:shd w:val="clear" w:color="auto" w:fill="auto"/>
              </w:tcPr>
            </w:tcPrChange>
          </w:tcPr>
          <w:p w14:paraId="6EC6C4ED" w14:textId="77777777" w:rsidR="00726C43" w:rsidRDefault="00726C43" w:rsidP="001B2299">
            <w:pPr>
              <w:pStyle w:val="code"/>
            </w:pPr>
            <w:r>
              <w:t>fixed charge density</w:t>
            </w:r>
          </w:p>
        </w:tc>
        <w:tc>
          <w:tcPr>
            <w:tcW w:w="2696" w:type="dxa"/>
            <w:tcPrChange w:id="945" w:author="Gerard" w:date="2016-04-27T11:57:00Z">
              <w:tcPr>
                <w:tcW w:w="4698" w:type="dxa"/>
                <w:gridSpan w:val="2"/>
              </w:tcPr>
            </w:tcPrChange>
          </w:tcPr>
          <w:p w14:paraId="3BFFB053" w14:textId="2F03C1FC" w:rsidR="00726C43" w:rsidRDefault="00B2605C" w:rsidP="000679A3">
            <w:pPr>
              <w:jc w:val="left"/>
              <w:rPr>
                <w:ins w:id="946" w:author="Gerard" w:date="2016-04-27T11:57:00Z"/>
              </w:rPr>
            </w:pPr>
            <w:ins w:id="947" w:author="Gerard" w:date="2016-04-27T13:09:00Z">
              <w:r>
                <w:t>Element</w:t>
              </w:r>
            </w:ins>
          </w:p>
        </w:tc>
        <w:tc>
          <w:tcPr>
            <w:tcW w:w="3319" w:type="dxa"/>
            <w:gridSpan w:val="2"/>
            <w:shd w:val="clear" w:color="auto" w:fill="auto"/>
            <w:tcPrChange w:id="948" w:author="Gerard" w:date="2016-04-27T11:57:00Z">
              <w:tcPr>
                <w:tcW w:w="4698" w:type="dxa"/>
                <w:shd w:val="clear" w:color="auto" w:fill="auto"/>
              </w:tcPr>
            </w:tcPrChange>
          </w:tcPr>
          <w:p w14:paraId="5A7DB9CC" w14:textId="75D41F03" w:rsidR="00726C43" w:rsidRDefault="00726C43" w:rsidP="0043321D">
            <w:pPr>
              <w:jc w:val="left"/>
            </w:pPr>
            <w:r>
              <w:t>Fixed charge density</w:t>
            </w:r>
            <w:ins w:id="949" w:author="Gerard" w:date="2016-04-27T13:09:00Z">
              <w:r w:rsidR="00B2605C">
                <w:t xml:space="preserve"> </w:t>
              </w:r>
            </w:ins>
            <w:ins w:id="950" w:author="Gerard" w:date="2016-04-27T13:09:00Z">
              <w:r w:rsidR="0043321D" w:rsidRPr="00B2605C">
                <w:rPr>
                  <w:position w:val="-4"/>
                </w:rPr>
                <w:object w:dxaOrig="280" w:dyaOrig="300" w14:anchorId="2A1A693B">
                  <v:shape id="_x0000_i1103" type="#_x0000_t75" style="width:14.25pt;height:14.95pt" o:ole="">
                    <v:imagedata r:id="rId169" o:title=""/>
                  </v:shape>
                  <o:OLEObject Type="Embed" ProgID="Equation.DSMT4" ShapeID="_x0000_i1103" DrawAspect="Content" ObjectID="_1397129885" r:id="rId170"/>
                </w:object>
              </w:r>
            </w:ins>
            <w:ins w:id="951" w:author="Gerard" w:date="2016-04-27T13:09:00Z">
              <w:r w:rsidR="00B2605C">
                <w:t xml:space="preserve"> </w:t>
              </w:r>
              <w:r w:rsidR="0043321D">
                <w:t>in current configuration, Eq.</w:t>
              </w:r>
              <w:r w:rsidR="0043321D">
                <w:fldChar w:fldCharType="begin"/>
              </w:r>
              <w:r w:rsidR="0043321D">
                <w:instrText xml:space="preserve"> GOTOBUTTON ZEqnNum476122  \* MERGEFORMAT </w:instrText>
              </w:r>
              <w:r w:rsidR="0043321D">
                <w:fldChar w:fldCharType="begin"/>
              </w:r>
              <w:r w:rsidR="0043321D">
                <w:instrText xml:space="preserve"> REF ZEqnNum476122 \* Charformat \! \* MERGEFORMAT </w:instrText>
              </w:r>
            </w:ins>
            <w:r w:rsidR="0043321D">
              <w:fldChar w:fldCharType="separate"/>
            </w:r>
            <w:ins w:id="952" w:author="Gerard" w:date="2016-04-27T14:26:00Z">
              <w:r w:rsidR="00C17CE2">
                <w:instrText>(4.18)</w:instrText>
              </w:r>
            </w:ins>
            <w:ins w:id="953" w:author="Gerard" w:date="2016-04-27T13:09:00Z">
              <w:r w:rsidR="0043321D">
                <w:fldChar w:fldCharType="end"/>
              </w:r>
              <w:r w:rsidR="0043321D">
                <w:fldChar w:fldCharType="end"/>
              </w:r>
            </w:ins>
          </w:p>
        </w:tc>
      </w:tr>
      <w:tr w:rsidR="00726C43" w14:paraId="061BE426" w14:textId="77777777" w:rsidTr="00726C43">
        <w:tc>
          <w:tcPr>
            <w:tcW w:w="3561" w:type="dxa"/>
            <w:shd w:val="clear" w:color="auto" w:fill="auto"/>
            <w:tcPrChange w:id="954" w:author="Gerard" w:date="2016-04-27T11:57:00Z">
              <w:tcPr>
                <w:tcW w:w="4878" w:type="dxa"/>
                <w:gridSpan w:val="2"/>
                <w:shd w:val="clear" w:color="auto" w:fill="auto"/>
              </w:tcPr>
            </w:tcPrChange>
          </w:tcPr>
          <w:p w14:paraId="53914004" w14:textId="77777777" w:rsidR="00726C43" w:rsidRDefault="00726C43" w:rsidP="001B2299">
            <w:pPr>
              <w:pStyle w:val="code"/>
            </w:pPr>
            <w:r>
              <w:t>fiber vector</w:t>
            </w:r>
          </w:p>
        </w:tc>
        <w:tc>
          <w:tcPr>
            <w:tcW w:w="2696" w:type="dxa"/>
            <w:tcPrChange w:id="955" w:author="Gerard" w:date="2016-04-27T11:57:00Z">
              <w:tcPr>
                <w:tcW w:w="4698" w:type="dxa"/>
                <w:gridSpan w:val="2"/>
              </w:tcPr>
            </w:tcPrChange>
          </w:tcPr>
          <w:p w14:paraId="66622600" w14:textId="77777777" w:rsidR="00726C43" w:rsidRDefault="00726C43" w:rsidP="000679A3">
            <w:pPr>
              <w:jc w:val="left"/>
              <w:rPr>
                <w:ins w:id="956" w:author="Gerard" w:date="2016-04-27T11:57:00Z"/>
              </w:rPr>
            </w:pPr>
          </w:p>
        </w:tc>
        <w:tc>
          <w:tcPr>
            <w:tcW w:w="3319" w:type="dxa"/>
            <w:gridSpan w:val="2"/>
            <w:shd w:val="clear" w:color="auto" w:fill="auto"/>
            <w:tcPrChange w:id="957" w:author="Gerard" w:date="2016-04-27T11:57:00Z">
              <w:tcPr>
                <w:tcW w:w="4698" w:type="dxa"/>
                <w:shd w:val="clear" w:color="auto" w:fill="auto"/>
              </w:tcPr>
            </w:tcPrChange>
          </w:tcPr>
          <w:p w14:paraId="0651AB0E" w14:textId="5B1C43CE" w:rsidR="00726C43" w:rsidRDefault="00726C43" w:rsidP="000679A3">
            <w:pPr>
              <w:jc w:val="left"/>
            </w:pPr>
            <w:r>
              <w:t>Material fiber vector</w:t>
            </w:r>
          </w:p>
        </w:tc>
      </w:tr>
      <w:tr w:rsidR="00726C43" w14:paraId="65EE517D" w14:textId="77777777" w:rsidTr="00726C43">
        <w:tc>
          <w:tcPr>
            <w:tcW w:w="3561" w:type="dxa"/>
            <w:shd w:val="clear" w:color="auto" w:fill="auto"/>
            <w:tcPrChange w:id="958" w:author="Gerard" w:date="2016-04-27T11:57:00Z">
              <w:tcPr>
                <w:tcW w:w="4878" w:type="dxa"/>
                <w:gridSpan w:val="2"/>
                <w:shd w:val="clear" w:color="auto" w:fill="auto"/>
              </w:tcPr>
            </w:tcPrChange>
          </w:tcPr>
          <w:p w14:paraId="770C31C9" w14:textId="77777777" w:rsidR="00726C43" w:rsidRDefault="00726C43" w:rsidP="001B2299">
            <w:pPr>
              <w:pStyle w:val="code"/>
            </w:pPr>
            <w:r>
              <w:t>fluid flux</w:t>
            </w:r>
          </w:p>
        </w:tc>
        <w:tc>
          <w:tcPr>
            <w:tcW w:w="2696" w:type="dxa"/>
            <w:tcPrChange w:id="959" w:author="Gerard" w:date="2016-04-27T11:57:00Z">
              <w:tcPr>
                <w:tcW w:w="4698" w:type="dxa"/>
                <w:gridSpan w:val="2"/>
              </w:tcPr>
            </w:tcPrChange>
          </w:tcPr>
          <w:p w14:paraId="0F6FD820" w14:textId="65B6B46B" w:rsidR="00726C43" w:rsidRDefault="0043321D" w:rsidP="000679A3">
            <w:pPr>
              <w:jc w:val="left"/>
              <w:rPr>
                <w:ins w:id="960" w:author="Gerard" w:date="2016-04-27T11:57:00Z"/>
              </w:rPr>
            </w:pPr>
            <w:ins w:id="961" w:author="Gerard" w:date="2016-04-27T13:10:00Z">
              <w:r>
                <w:t>Element</w:t>
              </w:r>
            </w:ins>
          </w:p>
        </w:tc>
        <w:tc>
          <w:tcPr>
            <w:tcW w:w="3319" w:type="dxa"/>
            <w:gridSpan w:val="2"/>
            <w:shd w:val="clear" w:color="auto" w:fill="auto"/>
            <w:tcPrChange w:id="962" w:author="Gerard" w:date="2016-04-27T11:57:00Z">
              <w:tcPr>
                <w:tcW w:w="4698" w:type="dxa"/>
                <w:shd w:val="clear" w:color="auto" w:fill="auto"/>
              </w:tcPr>
            </w:tcPrChange>
          </w:tcPr>
          <w:p w14:paraId="29DEDDC3" w14:textId="25CF1003" w:rsidR="00726C43" w:rsidRDefault="00726C43" w:rsidP="0043321D">
            <w:pPr>
              <w:jc w:val="left"/>
            </w:pPr>
            <w:r>
              <w:t>Fluid flux</w:t>
            </w:r>
            <w:ins w:id="963" w:author="Gerard" w:date="2016-04-27T13:10:00Z">
              <w:r w:rsidR="0043321D">
                <w:t xml:space="preserve"> </w:t>
              </w:r>
            </w:ins>
            <w:ins w:id="964" w:author="Gerard" w:date="2016-04-27T13:10:00Z">
              <w:r w:rsidR="0043321D" w:rsidRPr="0043321D">
                <w:rPr>
                  <w:position w:val="-4"/>
                </w:rPr>
                <w:object w:dxaOrig="260" w:dyaOrig="200" w14:anchorId="4AF9753C">
                  <v:shape id="_x0000_i1104" type="#_x0000_t75" style="width:12.85pt;height:10pt" o:ole="">
                    <v:imagedata r:id="rId171" o:title=""/>
                  </v:shape>
                  <o:OLEObject Type="Embed" ProgID="Equation.DSMT4" ShapeID="_x0000_i1104" DrawAspect="Content" ObjectID="_1397129886" r:id="rId172"/>
                </w:object>
              </w:r>
            </w:ins>
            <w:ins w:id="965" w:author="Gerard" w:date="2016-04-27T13:10:00Z">
              <w:r w:rsidR="0043321D">
                <w:t xml:space="preserve"> in biphasic, Eq.</w:t>
              </w:r>
              <w:r w:rsidR="0043321D">
                <w:fldChar w:fldCharType="begin"/>
              </w:r>
              <w:r w:rsidR="0043321D">
                <w:instrText xml:space="preserve"> GOTOBUTTON ZEqnNum462143  \* MERGEFORMAT </w:instrText>
              </w:r>
              <w:r w:rsidR="0043321D">
                <w:fldChar w:fldCharType="begin"/>
              </w:r>
              <w:r w:rsidR="0043321D">
                <w:instrText xml:space="preserve"> REF ZEqnNum462143 \* Charformat \! \* MERGEFORMAT </w:instrText>
              </w:r>
            </w:ins>
            <w:r w:rsidR="0043321D">
              <w:fldChar w:fldCharType="separate"/>
            </w:r>
            <w:ins w:id="966" w:author="Gerard" w:date="2016-04-27T14:26:00Z">
              <w:r w:rsidR="00C17CE2" w:rsidRPr="00C17CE2">
                <w:rPr>
                  <w:rPrChange w:id="967" w:author="Gerard" w:date="2016-04-27T14:26:00Z">
                    <w:rPr>
                      <w:position w:val="-10"/>
                    </w:rPr>
                  </w:rPrChange>
                </w:rPr>
                <w:instrText>(4.8)</w:instrText>
              </w:r>
            </w:ins>
            <w:ins w:id="968" w:author="Gerard" w:date="2016-04-27T13:10:00Z">
              <w:r w:rsidR="0043321D">
                <w:fldChar w:fldCharType="end"/>
              </w:r>
              <w:r w:rsidR="0043321D">
                <w:fldChar w:fldCharType="end"/>
              </w:r>
              <w:r w:rsidR="0043321D">
                <w:t>, biphasic-solute, Eq.</w:t>
              </w:r>
            </w:ins>
            <w:ins w:id="969" w:author="Gerard" w:date="2016-04-27T13:11:00Z">
              <w:r w:rsidR="0043321D">
                <w:fldChar w:fldCharType="begin"/>
              </w:r>
              <w:r w:rsidR="0043321D">
                <w:instrText xml:space="preserve"> GOTOBUTTON ZEqnNum385071  \* MERGEFORMAT </w:instrText>
              </w:r>
              <w:r w:rsidR="0043321D">
                <w:fldChar w:fldCharType="begin"/>
              </w:r>
              <w:r w:rsidR="0043321D">
                <w:instrText xml:space="preserve"> REF ZEqnNum385071 \* Charformat \! \* MERGEFORMAT </w:instrText>
              </w:r>
            </w:ins>
            <w:r w:rsidR="0043321D">
              <w:fldChar w:fldCharType="separate"/>
            </w:r>
            <w:ins w:id="970" w:author="Gerard" w:date="2016-04-27T14:26:00Z">
              <w:r w:rsidR="00C17CE2">
                <w:instrText>(4.14)</w:instrText>
              </w:r>
            </w:ins>
            <w:ins w:id="971" w:author="Gerard" w:date="2016-04-27T13:11:00Z">
              <w:r w:rsidR="0043321D">
                <w:fldChar w:fldCharType="end"/>
              </w:r>
              <w:r w:rsidR="0043321D">
                <w:fldChar w:fldCharType="end"/>
              </w:r>
              <w:r w:rsidR="0043321D">
                <w:t>, and triphasic/multiphasic materials, Eq.</w:t>
              </w:r>
              <w:r w:rsidR="0043321D">
                <w:fldChar w:fldCharType="begin"/>
              </w:r>
              <w:r w:rsidR="0043321D">
                <w:instrText xml:space="preserve"> GOTOBUTTON ZEqnNum826581  \* MERGEFORMAT </w:instrText>
              </w:r>
              <w:r w:rsidR="0043321D">
                <w:fldChar w:fldCharType="begin"/>
              </w:r>
              <w:r w:rsidR="0043321D">
                <w:instrText xml:space="preserve"> REF ZEqnNum826581 \* Charformat \! \* MERGEFORMAT </w:instrText>
              </w:r>
            </w:ins>
            <w:r w:rsidR="0043321D">
              <w:fldChar w:fldCharType="separate"/>
            </w:r>
            <w:ins w:id="972" w:author="Gerard" w:date="2016-04-27T14:26:00Z">
              <w:r w:rsidR="00C17CE2" w:rsidRPr="00C17CE2">
                <w:rPr>
                  <w:rPrChange w:id="973" w:author="Gerard" w:date="2016-04-27T14:26:00Z">
                    <w:rPr>
                      <w:position w:val="-70"/>
                    </w:rPr>
                  </w:rPrChange>
                </w:rPr>
                <w:instrText>(4.25)</w:instrText>
              </w:r>
            </w:ins>
            <w:ins w:id="974" w:author="Gerard" w:date="2016-04-27T13:11:00Z">
              <w:r w:rsidR="0043321D">
                <w:fldChar w:fldCharType="end"/>
              </w:r>
              <w:r w:rsidR="0043321D">
                <w:fldChar w:fldCharType="end"/>
              </w:r>
            </w:ins>
          </w:p>
        </w:tc>
      </w:tr>
      <w:tr w:rsidR="00726C43" w14:paraId="5377C807" w14:textId="77777777" w:rsidTr="00726C43">
        <w:tc>
          <w:tcPr>
            <w:tcW w:w="3561" w:type="dxa"/>
            <w:shd w:val="clear" w:color="auto" w:fill="auto"/>
            <w:tcPrChange w:id="975" w:author="Gerard" w:date="2016-04-27T11:57:00Z">
              <w:tcPr>
                <w:tcW w:w="4878" w:type="dxa"/>
                <w:gridSpan w:val="2"/>
                <w:shd w:val="clear" w:color="auto" w:fill="auto"/>
              </w:tcPr>
            </w:tcPrChange>
          </w:tcPr>
          <w:p w14:paraId="626B44BE" w14:textId="354195CD" w:rsidR="00726C43" w:rsidRDefault="00726C43" w:rsidP="001B2299">
            <w:pPr>
              <w:pStyle w:val="code"/>
            </w:pPr>
            <w:r>
              <w:t>fluid force</w:t>
            </w:r>
          </w:p>
        </w:tc>
        <w:tc>
          <w:tcPr>
            <w:tcW w:w="2696" w:type="dxa"/>
            <w:tcPrChange w:id="976" w:author="Gerard" w:date="2016-04-27T11:57:00Z">
              <w:tcPr>
                <w:tcW w:w="4698" w:type="dxa"/>
                <w:gridSpan w:val="2"/>
              </w:tcPr>
            </w:tcPrChange>
          </w:tcPr>
          <w:p w14:paraId="660C69E5" w14:textId="5DB3A89B" w:rsidR="00726C43" w:rsidRDefault="009C6B6C" w:rsidP="003D553C">
            <w:pPr>
              <w:jc w:val="left"/>
              <w:rPr>
                <w:ins w:id="977" w:author="Gerard" w:date="2016-04-27T11:57:00Z"/>
              </w:rPr>
            </w:pPr>
            <w:ins w:id="978" w:author="Gerard" w:date="2016-04-27T13:11:00Z">
              <w:r>
                <w:t>Surface</w:t>
              </w:r>
            </w:ins>
          </w:p>
        </w:tc>
        <w:tc>
          <w:tcPr>
            <w:tcW w:w="3319" w:type="dxa"/>
            <w:gridSpan w:val="2"/>
            <w:shd w:val="clear" w:color="auto" w:fill="auto"/>
            <w:tcPrChange w:id="979" w:author="Gerard" w:date="2016-04-27T11:57:00Z">
              <w:tcPr>
                <w:tcW w:w="4698" w:type="dxa"/>
                <w:shd w:val="clear" w:color="auto" w:fill="auto"/>
              </w:tcPr>
            </w:tcPrChange>
          </w:tcPr>
          <w:p w14:paraId="4839261B" w14:textId="4AFAF948" w:rsidR="00726C43" w:rsidRDefault="00726C43" w:rsidP="009C6B6C">
            <w:pPr>
              <w:jc w:val="left"/>
            </w:pPr>
            <w:r>
              <w:t xml:space="preserve">Net fluid force across </w:t>
            </w:r>
            <w:ins w:id="980" w:author="Gerard" w:date="2016-04-27T13:12:00Z">
              <w:r w:rsidR="009C6B6C">
                <w:t>biphasic (</w:t>
              </w:r>
              <w:r w:rsidR="009C6B6C" w:rsidRPr="009C6B6C">
                <w:rPr>
                  <w:rStyle w:val="CodeChar0"/>
                  <w:rPrChange w:id="981" w:author="Gerard" w:date="2016-04-27T13:13:00Z">
                    <w:rPr/>
                  </w:rPrChange>
                </w:rPr>
                <w:t>sliding2</w:t>
              </w:r>
              <w:r w:rsidR="009C6B6C">
                <w:t>), biphasic-solute (</w:t>
              </w:r>
              <w:r w:rsidR="009C6B6C" w:rsidRPr="009C6B6C">
                <w:rPr>
                  <w:rStyle w:val="CodeChar0"/>
                  <w:rPrChange w:id="982" w:author="Gerard" w:date="2016-04-27T13:13:00Z">
                    <w:rPr/>
                  </w:rPrChange>
                </w:rPr>
                <w:t>sliding3</w:t>
              </w:r>
              <w:r w:rsidR="009C6B6C">
                <w:t xml:space="preserve">) and multiphasic </w:t>
              </w:r>
            </w:ins>
            <w:ins w:id="983" w:author="Gerard" w:date="2016-04-27T13:13:00Z">
              <w:r w:rsidR="009C6B6C">
                <w:t>(</w:t>
              </w:r>
              <w:r w:rsidR="009C6B6C" w:rsidRPr="009C6B6C">
                <w:rPr>
                  <w:rStyle w:val="CodeChar0"/>
                  <w:rPrChange w:id="984" w:author="Gerard" w:date="2016-04-27T13:13:00Z">
                    <w:rPr/>
                  </w:rPrChange>
                </w:rPr>
                <w:t>sliding-multiphasic</w:t>
              </w:r>
              <w:r w:rsidR="009C6B6C">
                <w:t xml:space="preserve">) </w:t>
              </w:r>
            </w:ins>
            <w:r>
              <w:t>contact interface</w:t>
            </w:r>
            <w:ins w:id="985" w:author="Gerard" w:date="2016-04-27T13:12:00Z">
              <w:r w:rsidR="009C6B6C">
                <w:t xml:space="preserve">. Evaluated by integrating the fluid pressure </w:t>
              </w:r>
            </w:ins>
            <w:ins w:id="986" w:author="Gerard" w:date="2016-04-27T13:12:00Z">
              <w:r w:rsidR="009C6B6C" w:rsidRPr="00C17CE2">
                <w:rPr>
                  <w:position w:val="-10"/>
                </w:rPr>
                <w:object w:dxaOrig="220" w:dyaOrig="260" w14:anchorId="14FFE795">
                  <v:shape id="_x0000_i1105" type="#_x0000_t75" style="width:10.7pt;height:12.85pt" o:ole="">
                    <v:imagedata r:id="rId173" o:title=""/>
                  </v:shape>
                  <o:OLEObject Type="Embed" ProgID="Equation.DSMT4" ShapeID="_x0000_i1105" DrawAspect="Content" ObjectID="_1397129887" r:id="rId174"/>
                </w:object>
              </w:r>
            </w:ins>
            <w:ins w:id="987" w:author="Gerard" w:date="2016-04-27T13:12:00Z">
              <w:r w:rsidR="009C6B6C">
                <w:t xml:space="preserve"> over the contact surface.</w:t>
              </w:r>
            </w:ins>
          </w:p>
        </w:tc>
      </w:tr>
      <w:tr w:rsidR="00726C43" w14:paraId="03545A6E" w14:textId="77777777" w:rsidTr="00726C43">
        <w:tc>
          <w:tcPr>
            <w:tcW w:w="3561" w:type="dxa"/>
            <w:shd w:val="clear" w:color="auto" w:fill="auto"/>
            <w:tcPrChange w:id="988" w:author="Gerard" w:date="2016-04-27T11:57:00Z">
              <w:tcPr>
                <w:tcW w:w="4878" w:type="dxa"/>
                <w:gridSpan w:val="2"/>
                <w:shd w:val="clear" w:color="auto" w:fill="auto"/>
              </w:tcPr>
            </w:tcPrChange>
          </w:tcPr>
          <w:p w14:paraId="02B9057A" w14:textId="77777777" w:rsidR="00726C43" w:rsidRDefault="00726C43" w:rsidP="001B2299">
            <w:pPr>
              <w:pStyle w:val="code"/>
            </w:pPr>
            <w:r>
              <w:t>fluid pressure</w:t>
            </w:r>
          </w:p>
        </w:tc>
        <w:tc>
          <w:tcPr>
            <w:tcW w:w="2696" w:type="dxa"/>
            <w:tcPrChange w:id="989" w:author="Gerard" w:date="2016-04-27T11:57:00Z">
              <w:tcPr>
                <w:tcW w:w="4698" w:type="dxa"/>
                <w:gridSpan w:val="2"/>
              </w:tcPr>
            </w:tcPrChange>
          </w:tcPr>
          <w:p w14:paraId="1F2BCE2C" w14:textId="193A2BCE" w:rsidR="00726C43" w:rsidRDefault="009C6B6C" w:rsidP="000679A3">
            <w:pPr>
              <w:jc w:val="left"/>
              <w:rPr>
                <w:ins w:id="990" w:author="Gerard" w:date="2016-04-27T11:57:00Z"/>
              </w:rPr>
            </w:pPr>
            <w:ins w:id="991" w:author="Gerard" w:date="2016-04-27T13:14:00Z">
              <w:r>
                <w:t>Element</w:t>
              </w:r>
            </w:ins>
          </w:p>
        </w:tc>
        <w:tc>
          <w:tcPr>
            <w:tcW w:w="3319" w:type="dxa"/>
            <w:gridSpan w:val="2"/>
            <w:shd w:val="clear" w:color="auto" w:fill="auto"/>
            <w:tcPrChange w:id="992" w:author="Gerard" w:date="2016-04-27T11:57:00Z">
              <w:tcPr>
                <w:tcW w:w="4698" w:type="dxa"/>
                <w:shd w:val="clear" w:color="auto" w:fill="auto"/>
              </w:tcPr>
            </w:tcPrChange>
          </w:tcPr>
          <w:p w14:paraId="0F13BD5D" w14:textId="6D8A6C35" w:rsidR="00726C43" w:rsidRDefault="00726C43" w:rsidP="00C9035F">
            <w:pPr>
              <w:jc w:val="left"/>
            </w:pPr>
            <w:r>
              <w:t>Fluid pressure</w:t>
            </w:r>
            <w:ins w:id="993" w:author="Gerard" w:date="2016-04-27T13:14:00Z">
              <w:r w:rsidR="009C6B6C">
                <w:t xml:space="preserve"> </w:t>
              </w:r>
            </w:ins>
            <w:ins w:id="994" w:author="Gerard" w:date="2016-04-27T13:14:00Z">
              <w:r w:rsidR="009C6B6C" w:rsidRPr="00C17CE2">
                <w:rPr>
                  <w:position w:val="-10"/>
                </w:rPr>
                <w:object w:dxaOrig="220" w:dyaOrig="260" w14:anchorId="493142A5">
                  <v:shape id="_x0000_i1106" type="#_x0000_t75" style="width:10.7pt;height:12.85pt" o:ole="">
                    <v:imagedata r:id="rId175" o:title=""/>
                  </v:shape>
                  <o:OLEObject Type="Embed" ProgID="Equation.DSMT4" ShapeID="_x0000_i1106" DrawAspect="Content" ObjectID="_1397129888" r:id="rId176"/>
                </w:object>
              </w:r>
            </w:ins>
            <w:ins w:id="995" w:author="Gerard" w:date="2016-04-27T13:14:00Z">
              <w:r w:rsidR="009C6B6C">
                <w:t xml:space="preserve"> in biphasic, Eq.</w:t>
              </w:r>
              <w:r w:rsidR="009C6B6C">
                <w:fldChar w:fldCharType="begin"/>
              </w:r>
              <w:r w:rsidR="009C6B6C">
                <w:instrText xml:space="preserve"> GOTOBUTTON ZEqnNum658426  \* MERGEFORMAT </w:instrText>
              </w:r>
              <w:r w:rsidR="009C6B6C">
                <w:fldChar w:fldCharType="begin"/>
              </w:r>
              <w:r w:rsidR="009C6B6C">
                <w:instrText xml:space="preserve"> REF ZEqnNum658426 \* Charformat \! \* MERGEFORMAT </w:instrText>
              </w:r>
            </w:ins>
            <w:r w:rsidR="009C6B6C">
              <w:fldChar w:fldCharType="separate"/>
            </w:r>
            <w:ins w:id="996" w:author="Gerard" w:date="2016-04-27T14:26:00Z">
              <w:r w:rsidR="00C17CE2">
                <w:instrText>(4.7)</w:instrText>
              </w:r>
            </w:ins>
            <w:ins w:id="997" w:author="Gerard" w:date="2016-04-27T13:14:00Z">
              <w:r w:rsidR="009C6B6C">
                <w:fldChar w:fldCharType="end"/>
              </w:r>
              <w:r w:rsidR="009C6B6C">
                <w:fldChar w:fldCharType="end"/>
              </w:r>
            </w:ins>
            <w:ins w:id="998" w:author="Gerard" w:date="2016-04-27T13:15:00Z">
              <w:r w:rsidR="009C6B6C">
                <w:t>, biphasic-solute, Eq.</w:t>
              </w:r>
              <w:r w:rsidR="009C6B6C">
                <w:fldChar w:fldCharType="begin"/>
              </w:r>
              <w:r w:rsidR="009C6B6C">
                <w:instrText xml:space="preserve"> GOTOBUTTON ZEqnNum873611  \* MERGEFORMAT </w:instrText>
              </w:r>
              <w:r w:rsidR="009C6B6C">
                <w:fldChar w:fldCharType="begin"/>
              </w:r>
              <w:r w:rsidR="009C6B6C">
                <w:instrText xml:space="preserve"> REF ZEqnNum873611 \* Charformat \! \* MERGEFORMAT </w:instrText>
              </w:r>
            </w:ins>
            <w:r w:rsidR="009C6B6C">
              <w:fldChar w:fldCharType="separate"/>
            </w:r>
            <w:ins w:id="999" w:author="Gerard" w:date="2016-04-27T14:26:00Z">
              <w:r w:rsidR="00C17CE2">
                <w:instrText>(4.13)</w:instrText>
              </w:r>
            </w:ins>
            <w:ins w:id="1000" w:author="Gerard" w:date="2016-04-27T13:15:00Z">
              <w:r w:rsidR="009C6B6C">
                <w:fldChar w:fldCharType="end"/>
              </w:r>
              <w:r w:rsidR="009C6B6C">
                <w:fldChar w:fldCharType="end"/>
              </w:r>
              <w:r w:rsidR="009C6B6C">
                <w:t>, and triphasic/multiphasic materials, Eq.</w:t>
              </w:r>
            </w:ins>
            <w:ins w:id="1001" w:author="Gerard" w:date="2016-04-27T13:27:00Z">
              <w:r w:rsidR="00C9035F">
                <w:fldChar w:fldCharType="begin"/>
              </w:r>
              <w:r w:rsidR="00C9035F">
                <w:instrText xml:space="preserve"> GOTOBUTTON ZEqnNum161088  \* MERGEFORMAT </w:instrText>
              </w:r>
              <w:r w:rsidR="00C9035F">
                <w:fldChar w:fldCharType="begin"/>
              </w:r>
              <w:r w:rsidR="00C9035F">
                <w:instrText xml:space="preserve"> REF ZEqnNum161088 \* Charformat \! \* MERGEFORMAT </w:instrText>
              </w:r>
            </w:ins>
            <w:r w:rsidR="00C9035F">
              <w:fldChar w:fldCharType="separate"/>
            </w:r>
            <w:ins w:id="1002" w:author="Gerard" w:date="2016-04-27T14:26:00Z">
              <w:r w:rsidR="00C17CE2">
                <w:instrText>(4.23)</w:instrText>
              </w:r>
            </w:ins>
            <w:ins w:id="1003" w:author="Gerard" w:date="2016-04-27T13:27:00Z">
              <w:r w:rsidR="00C9035F">
                <w:fldChar w:fldCharType="end"/>
              </w:r>
              <w:r w:rsidR="00C9035F">
                <w:fldChar w:fldCharType="end"/>
              </w:r>
            </w:ins>
          </w:p>
        </w:tc>
      </w:tr>
      <w:tr w:rsidR="00726C43" w14:paraId="249A3F6B" w14:textId="77777777" w:rsidTr="00726C43">
        <w:tc>
          <w:tcPr>
            <w:tcW w:w="3561" w:type="dxa"/>
            <w:shd w:val="clear" w:color="auto" w:fill="auto"/>
            <w:tcPrChange w:id="1004" w:author="Gerard" w:date="2016-04-27T11:57:00Z">
              <w:tcPr>
                <w:tcW w:w="4878" w:type="dxa"/>
                <w:gridSpan w:val="2"/>
                <w:shd w:val="clear" w:color="auto" w:fill="auto"/>
              </w:tcPr>
            </w:tcPrChange>
          </w:tcPr>
          <w:p w14:paraId="1DE0D36D" w14:textId="4C7FAFD5" w:rsidR="00726C43" w:rsidRDefault="00726C43" w:rsidP="001B2299">
            <w:pPr>
              <w:pStyle w:val="code"/>
            </w:pPr>
            <w:r>
              <w:t>osmolarity</w:t>
            </w:r>
          </w:p>
        </w:tc>
        <w:tc>
          <w:tcPr>
            <w:tcW w:w="2696" w:type="dxa"/>
            <w:tcPrChange w:id="1005" w:author="Gerard" w:date="2016-04-27T11:57:00Z">
              <w:tcPr>
                <w:tcW w:w="4698" w:type="dxa"/>
                <w:gridSpan w:val="2"/>
              </w:tcPr>
            </w:tcPrChange>
          </w:tcPr>
          <w:p w14:paraId="513917FA" w14:textId="72660D89" w:rsidR="00726C43" w:rsidRDefault="00C9035F" w:rsidP="000679A3">
            <w:pPr>
              <w:jc w:val="left"/>
              <w:rPr>
                <w:ins w:id="1006" w:author="Gerard" w:date="2016-04-27T11:57:00Z"/>
              </w:rPr>
            </w:pPr>
            <w:ins w:id="1007" w:author="Gerard" w:date="2016-04-27T13:27:00Z">
              <w:r>
                <w:t>Element</w:t>
              </w:r>
            </w:ins>
          </w:p>
        </w:tc>
        <w:tc>
          <w:tcPr>
            <w:tcW w:w="3319" w:type="dxa"/>
            <w:gridSpan w:val="2"/>
            <w:shd w:val="clear" w:color="auto" w:fill="auto"/>
            <w:tcPrChange w:id="1008" w:author="Gerard" w:date="2016-04-27T11:57:00Z">
              <w:tcPr>
                <w:tcW w:w="4698" w:type="dxa"/>
                <w:shd w:val="clear" w:color="auto" w:fill="auto"/>
              </w:tcPr>
            </w:tcPrChange>
          </w:tcPr>
          <w:p w14:paraId="551BBFCF" w14:textId="3504E14D" w:rsidR="00726C43" w:rsidRDefault="00726C43" w:rsidP="000679A3">
            <w:pPr>
              <w:jc w:val="left"/>
            </w:pPr>
            <w:r>
              <w:t>Sum of all solute concentrations</w:t>
            </w:r>
            <w:ins w:id="1009" w:author="Gerard" w:date="2016-04-27T13:27:00Z">
              <w:r w:rsidR="00C9035F">
                <w:t xml:space="preserve"> </w:t>
              </w:r>
            </w:ins>
            <w:ins w:id="1010" w:author="Gerard" w:date="2016-04-27T13:28:00Z">
              <w:r w:rsidR="00C9035F" w:rsidRPr="00C9035F">
                <w:rPr>
                  <w:position w:val="-4"/>
                </w:rPr>
                <w:object w:dxaOrig="300" w:dyaOrig="300" w14:anchorId="49BF4943">
                  <v:shape id="_x0000_i1107" type="#_x0000_t75" style="width:14.95pt;height:14.95pt" o:ole="">
                    <v:imagedata r:id="rId177" o:title=""/>
                  </v:shape>
                  <o:OLEObject Type="Embed" ProgID="Equation.DSMT4" ShapeID="_x0000_i1107" DrawAspect="Content" ObjectID="_1397129889" r:id="rId178"/>
                </w:object>
              </w:r>
            </w:ins>
            <w:ins w:id="1011" w:author="Gerard" w:date="2016-04-27T13:28:00Z">
              <w:r w:rsidR="00C9035F">
                <w:t xml:space="preserve"> in triphasic/multiphasic materials</w:t>
              </w:r>
            </w:ins>
          </w:p>
        </w:tc>
      </w:tr>
      <w:tr w:rsidR="00726C43" w14:paraId="4CD9DF1B" w14:textId="77777777" w:rsidTr="00726C43">
        <w:tc>
          <w:tcPr>
            <w:tcW w:w="3561" w:type="dxa"/>
            <w:shd w:val="clear" w:color="auto" w:fill="auto"/>
            <w:tcPrChange w:id="1012" w:author="Gerard" w:date="2016-04-27T11:57:00Z">
              <w:tcPr>
                <w:tcW w:w="4878" w:type="dxa"/>
                <w:gridSpan w:val="2"/>
                <w:shd w:val="clear" w:color="auto" w:fill="auto"/>
              </w:tcPr>
            </w:tcPrChange>
          </w:tcPr>
          <w:p w14:paraId="3896443D" w14:textId="5D50F8D5" w:rsidR="00726C43" w:rsidRDefault="00726C43" w:rsidP="001B2299">
            <w:pPr>
              <w:pStyle w:val="code"/>
            </w:pPr>
            <w:r>
              <w:t>pressure gap</w:t>
            </w:r>
          </w:p>
        </w:tc>
        <w:tc>
          <w:tcPr>
            <w:tcW w:w="2696" w:type="dxa"/>
            <w:tcPrChange w:id="1013" w:author="Gerard" w:date="2016-04-27T11:57:00Z">
              <w:tcPr>
                <w:tcW w:w="4698" w:type="dxa"/>
                <w:gridSpan w:val="2"/>
              </w:tcPr>
            </w:tcPrChange>
          </w:tcPr>
          <w:p w14:paraId="0B3D6B7F" w14:textId="174404A4" w:rsidR="00726C43" w:rsidRDefault="00C9035F" w:rsidP="000679A3">
            <w:pPr>
              <w:jc w:val="left"/>
              <w:rPr>
                <w:ins w:id="1014" w:author="Gerard" w:date="2016-04-27T11:57:00Z"/>
              </w:rPr>
            </w:pPr>
            <w:ins w:id="1015" w:author="Gerard" w:date="2016-04-27T13:28:00Z">
              <w:r>
                <w:t>Surface</w:t>
              </w:r>
            </w:ins>
          </w:p>
        </w:tc>
        <w:tc>
          <w:tcPr>
            <w:tcW w:w="3319" w:type="dxa"/>
            <w:gridSpan w:val="2"/>
            <w:shd w:val="clear" w:color="auto" w:fill="auto"/>
            <w:tcPrChange w:id="1016" w:author="Gerard" w:date="2016-04-27T11:57:00Z">
              <w:tcPr>
                <w:tcW w:w="4698" w:type="dxa"/>
                <w:shd w:val="clear" w:color="auto" w:fill="auto"/>
              </w:tcPr>
            </w:tcPrChange>
          </w:tcPr>
          <w:p w14:paraId="77C49D77" w14:textId="778C56BB" w:rsidR="00726C43" w:rsidRDefault="00C9035F" w:rsidP="00C9035F">
            <w:pPr>
              <w:jc w:val="left"/>
            </w:pPr>
            <w:ins w:id="1017" w:author="Gerard" w:date="2016-04-27T13:28:00Z">
              <w:r>
                <w:t xml:space="preserve">Fluid </w:t>
              </w:r>
            </w:ins>
            <w:del w:id="1018" w:author="Gerard" w:date="2016-04-27T13:28:00Z">
              <w:r w:rsidR="00726C43" w:rsidDel="00C9035F">
                <w:delText xml:space="preserve">Pressure </w:delText>
              </w:r>
            </w:del>
            <w:ins w:id="1019" w:author="Gerard" w:date="2016-04-27T13:28:00Z">
              <w:r>
                <w:t xml:space="preserve">pressure </w:t>
              </w:r>
            </w:ins>
            <w:del w:id="1020" w:author="Gerard" w:date="2016-04-27T13:28:00Z">
              <w:r w:rsidR="00726C43" w:rsidDel="00C9035F">
                <w:delText xml:space="preserve">gap </w:delText>
              </w:r>
            </w:del>
            <w:ins w:id="1021" w:author="Gerard" w:date="2016-04-27T13:28:00Z">
              <w:r>
                <w:t xml:space="preserve">jump </w:t>
              </w:r>
            </w:ins>
            <w:r w:rsidR="00726C43">
              <w:t xml:space="preserve">across </w:t>
            </w:r>
            <w:ins w:id="1022" w:author="Gerard" w:date="2016-04-27T13:28:00Z">
              <w:r>
                <w:t xml:space="preserve">biphasic, biphasic-solute and multiphasic </w:t>
              </w:r>
            </w:ins>
            <w:r w:rsidR="00726C43">
              <w:t>contact interface</w:t>
            </w:r>
            <w:ins w:id="1023" w:author="Gerard" w:date="2016-04-27T13:29:00Z">
              <w:r>
                <w:t>s</w:t>
              </w:r>
            </w:ins>
          </w:p>
        </w:tc>
      </w:tr>
      <w:tr w:rsidR="00726C43" w14:paraId="6F685AAA" w14:textId="77777777" w:rsidTr="00726C43">
        <w:tc>
          <w:tcPr>
            <w:tcW w:w="3561" w:type="dxa"/>
            <w:shd w:val="clear" w:color="auto" w:fill="auto"/>
            <w:tcPrChange w:id="1024" w:author="Gerard" w:date="2016-04-27T11:57:00Z">
              <w:tcPr>
                <w:tcW w:w="4878" w:type="dxa"/>
                <w:gridSpan w:val="2"/>
                <w:shd w:val="clear" w:color="auto" w:fill="auto"/>
              </w:tcPr>
            </w:tcPrChange>
          </w:tcPr>
          <w:p w14:paraId="561DD692" w14:textId="77777777" w:rsidR="00726C43" w:rsidRDefault="00726C43" w:rsidP="001B2299">
            <w:pPr>
              <w:pStyle w:val="code"/>
            </w:pPr>
            <w:r>
              <w:t>reaction forces</w:t>
            </w:r>
          </w:p>
        </w:tc>
        <w:tc>
          <w:tcPr>
            <w:tcW w:w="2696" w:type="dxa"/>
            <w:tcPrChange w:id="1025" w:author="Gerard" w:date="2016-04-27T11:57:00Z">
              <w:tcPr>
                <w:tcW w:w="4698" w:type="dxa"/>
                <w:gridSpan w:val="2"/>
              </w:tcPr>
            </w:tcPrChange>
          </w:tcPr>
          <w:p w14:paraId="2EF8246E" w14:textId="5DE82A22" w:rsidR="00726C43" w:rsidRDefault="00C9035F" w:rsidP="000679A3">
            <w:pPr>
              <w:jc w:val="left"/>
              <w:rPr>
                <w:ins w:id="1026" w:author="Gerard" w:date="2016-04-27T11:57:00Z"/>
              </w:rPr>
            </w:pPr>
            <w:ins w:id="1027" w:author="Gerard" w:date="2016-04-27T13:29:00Z">
              <w:r>
                <w:t>Node</w:t>
              </w:r>
            </w:ins>
          </w:p>
        </w:tc>
        <w:tc>
          <w:tcPr>
            <w:tcW w:w="3319" w:type="dxa"/>
            <w:gridSpan w:val="2"/>
            <w:shd w:val="clear" w:color="auto" w:fill="auto"/>
            <w:tcPrChange w:id="1028" w:author="Gerard" w:date="2016-04-27T11:57:00Z">
              <w:tcPr>
                <w:tcW w:w="4698" w:type="dxa"/>
                <w:shd w:val="clear" w:color="auto" w:fill="auto"/>
              </w:tcPr>
            </w:tcPrChange>
          </w:tcPr>
          <w:p w14:paraId="51BD8A1D" w14:textId="4E51B0CA" w:rsidR="00726C43" w:rsidRDefault="00726C43" w:rsidP="000679A3">
            <w:pPr>
              <w:jc w:val="left"/>
            </w:pPr>
            <w:r>
              <w:t>Reaction force vectors</w:t>
            </w:r>
          </w:p>
        </w:tc>
      </w:tr>
      <w:tr w:rsidR="00726C43" w:rsidDel="00A4172B" w14:paraId="2551F240" w14:textId="6F9A0CDF" w:rsidTr="00726C43">
        <w:trPr>
          <w:gridAfter w:val="1"/>
          <w:wAfter w:w="2696" w:type="dxa"/>
          <w:del w:id="1029" w:author="Gerard" w:date="2016-04-27T13:31:00Z"/>
        </w:trPr>
        <w:tc>
          <w:tcPr>
            <w:tcW w:w="3561" w:type="dxa"/>
            <w:shd w:val="clear" w:color="auto" w:fill="auto"/>
          </w:tcPr>
          <w:p w14:paraId="116B2DB0" w14:textId="755A31EC" w:rsidR="00726C43" w:rsidDel="00A4172B" w:rsidRDefault="00726C43" w:rsidP="001B2299">
            <w:pPr>
              <w:pStyle w:val="code"/>
              <w:rPr>
                <w:del w:id="1030" w:author="Gerard" w:date="2016-04-27T13:31:00Z"/>
              </w:rPr>
            </w:pPr>
            <w:del w:id="1031" w:author="Gerard" w:date="2016-04-27T13:31:00Z">
              <w:r w:rsidDel="00A4172B">
                <w:delText>receptor-ligand concentration</w:delText>
              </w:r>
            </w:del>
          </w:p>
        </w:tc>
        <w:tc>
          <w:tcPr>
            <w:tcW w:w="3319" w:type="dxa"/>
            <w:gridSpan w:val="2"/>
            <w:shd w:val="clear" w:color="auto" w:fill="auto"/>
          </w:tcPr>
          <w:p w14:paraId="57C46B37" w14:textId="203A173C" w:rsidR="00726C43" w:rsidDel="00A4172B" w:rsidRDefault="00726C43" w:rsidP="000679A3">
            <w:pPr>
              <w:jc w:val="left"/>
              <w:rPr>
                <w:del w:id="1032" w:author="Gerard" w:date="2016-04-27T13:31:00Z"/>
              </w:rPr>
            </w:pPr>
            <w:del w:id="1033" w:author="Gerard" w:date="2016-04-27T13:31:00Z">
              <w:r w:rsidDel="00A4172B">
                <w:delText>Receptor-ligand concentration</w:delText>
              </w:r>
            </w:del>
          </w:p>
        </w:tc>
      </w:tr>
      <w:tr w:rsidR="00726C43" w14:paraId="79203656" w14:textId="77777777" w:rsidTr="00726C43">
        <w:tc>
          <w:tcPr>
            <w:tcW w:w="3561" w:type="dxa"/>
            <w:shd w:val="clear" w:color="auto" w:fill="auto"/>
            <w:tcPrChange w:id="1034" w:author="Gerard" w:date="2016-04-27T11:57:00Z">
              <w:tcPr>
                <w:tcW w:w="4878" w:type="dxa"/>
                <w:gridSpan w:val="2"/>
                <w:shd w:val="clear" w:color="auto" w:fill="auto"/>
              </w:tcPr>
            </w:tcPrChange>
          </w:tcPr>
          <w:p w14:paraId="1392E1C7" w14:textId="41ABAAD7" w:rsidR="00726C43" w:rsidRDefault="00726C43" w:rsidP="001B2299">
            <w:pPr>
              <w:pStyle w:val="code"/>
            </w:pPr>
            <w:r>
              <w:t>referential fixed charge density</w:t>
            </w:r>
          </w:p>
        </w:tc>
        <w:tc>
          <w:tcPr>
            <w:tcW w:w="2696" w:type="dxa"/>
            <w:tcPrChange w:id="1035" w:author="Gerard" w:date="2016-04-27T11:57:00Z">
              <w:tcPr>
                <w:tcW w:w="4698" w:type="dxa"/>
                <w:gridSpan w:val="2"/>
              </w:tcPr>
            </w:tcPrChange>
          </w:tcPr>
          <w:p w14:paraId="7666CC1F" w14:textId="7C7743BF" w:rsidR="00726C43" w:rsidRDefault="00A4172B" w:rsidP="000679A3">
            <w:pPr>
              <w:jc w:val="left"/>
              <w:rPr>
                <w:ins w:id="1036" w:author="Gerard" w:date="2016-04-27T11:57:00Z"/>
              </w:rPr>
            </w:pPr>
            <w:ins w:id="1037" w:author="Gerard" w:date="2016-04-27T13:32:00Z">
              <w:r>
                <w:t>Element</w:t>
              </w:r>
            </w:ins>
          </w:p>
        </w:tc>
        <w:tc>
          <w:tcPr>
            <w:tcW w:w="3319" w:type="dxa"/>
            <w:gridSpan w:val="2"/>
            <w:shd w:val="clear" w:color="auto" w:fill="auto"/>
            <w:tcPrChange w:id="1038" w:author="Gerard" w:date="2016-04-27T11:57:00Z">
              <w:tcPr>
                <w:tcW w:w="4698" w:type="dxa"/>
                <w:shd w:val="clear" w:color="auto" w:fill="auto"/>
              </w:tcPr>
            </w:tcPrChange>
          </w:tcPr>
          <w:p w14:paraId="04EC525C" w14:textId="7588285F" w:rsidR="00726C43" w:rsidRDefault="00A4172B" w:rsidP="00C17CE2">
            <w:pPr>
              <w:jc w:val="left"/>
            </w:pPr>
            <w:ins w:id="1039" w:author="Gerard" w:date="2016-04-27T13:31:00Z">
              <w:r>
                <w:t xml:space="preserve">Referential fixed </w:t>
              </w:r>
            </w:ins>
            <w:del w:id="1040" w:author="Gerard" w:date="2016-04-27T13:31:00Z">
              <w:r w:rsidR="00726C43" w:rsidDel="00A4172B">
                <w:delText xml:space="preserve">Charge </w:delText>
              </w:r>
            </w:del>
            <w:ins w:id="1041" w:author="Gerard" w:date="2016-04-27T13:31:00Z">
              <w:r>
                <w:t xml:space="preserve">charge </w:t>
              </w:r>
            </w:ins>
            <w:r w:rsidR="00726C43">
              <w:t xml:space="preserve">density </w:t>
            </w:r>
            <w:ins w:id="1042" w:author="Gerard" w:date="2016-04-27T13:31:00Z">
              <w:r w:rsidRPr="00C17CE2">
                <w:rPr>
                  <w:position w:val="-10"/>
                </w:rPr>
                <w:object w:dxaOrig="280" w:dyaOrig="360" w14:anchorId="0A338EF6">
                  <v:shape id="_x0000_i1108" type="#_x0000_t75" style="width:14.25pt;height:17.8pt" o:ole="">
                    <v:imagedata r:id="rId179" o:title=""/>
                  </v:shape>
                  <o:OLEObject Type="Embed" ProgID="Equation.DSMT4" ShapeID="_x0000_i1108" DrawAspect="Content" ObjectID="_1397129890" r:id="rId180"/>
                </w:object>
              </w:r>
            </w:ins>
            <w:ins w:id="1043" w:author="Gerard" w:date="2016-04-27T13:32:00Z">
              <w:r>
                <w:t>, Eq.</w:t>
              </w:r>
              <w:r>
                <w:fldChar w:fldCharType="begin"/>
              </w:r>
              <w:r>
                <w:instrText xml:space="preserve"> GOTOBUTTON ZEqnNum476122  \* MERGEFORMAT </w:instrText>
              </w:r>
              <w:r>
                <w:fldChar w:fldCharType="begin"/>
              </w:r>
              <w:r>
                <w:instrText xml:space="preserve"> REF ZEqnNum476122 \* Charformat \! \* MERGEFORMAT </w:instrText>
              </w:r>
            </w:ins>
            <w:r>
              <w:fldChar w:fldCharType="separate"/>
            </w:r>
            <w:ins w:id="1044" w:author="Gerard" w:date="2016-04-27T14:26:00Z">
              <w:r w:rsidR="00C17CE2">
                <w:instrText>(4.18)</w:instrText>
              </w:r>
            </w:ins>
            <w:ins w:id="1045" w:author="Gerard" w:date="2016-04-27T13:32:00Z">
              <w:r>
                <w:fldChar w:fldCharType="end"/>
              </w:r>
              <w:r>
                <w:fldChar w:fldCharType="end"/>
              </w:r>
            </w:ins>
            <w:ins w:id="1046" w:author="Gerard" w:date="2016-04-27T14:22:00Z">
              <w:r w:rsidR="00C17CE2">
                <w:t>, which may evolve with chemical reactions, Eq.</w:t>
              </w:r>
            </w:ins>
            <w:ins w:id="1047" w:author="Gerard" w:date="2016-04-27T14:24:00Z">
              <w:r w:rsidR="00C17CE2">
                <w:t>equation reference goes here</w:t>
              </w:r>
            </w:ins>
            <w:ins w:id="1048" w:author="Gerard" w:date="2016-04-27T14:23:00Z">
              <w:r w:rsidR="00C17CE2" w:rsidDel="00A4172B">
                <w:t xml:space="preserve"> </w:t>
              </w:r>
            </w:ins>
            <w:del w:id="1049" w:author="Gerard" w:date="2016-04-27T13:32:00Z">
              <w:r w:rsidR="00726C43" w:rsidDel="00A4172B">
                <w:delText>per referential fluid volume</w:delText>
              </w:r>
            </w:del>
          </w:p>
        </w:tc>
      </w:tr>
      <w:tr w:rsidR="00726C43" w14:paraId="029935ED" w14:textId="77777777" w:rsidTr="00726C43">
        <w:tc>
          <w:tcPr>
            <w:tcW w:w="3561" w:type="dxa"/>
            <w:shd w:val="clear" w:color="auto" w:fill="auto"/>
            <w:tcPrChange w:id="1050" w:author="Gerard" w:date="2016-04-27T11:57:00Z">
              <w:tcPr>
                <w:tcW w:w="4878" w:type="dxa"/>
                <w:gridSpan w:val="2"/>
                <w:shd w:val="clear" w:color="auto" w:fill="auto"/>
              </w:tcPr>
            </w:tcPrChange>
          </w:tcPr>
          <w:p w14:paraId="522C9B03" w14:textId="446730D0" w:rsidR="00726C43" w:rsidRDefault="00726C43" w:rsidP="001B2299">
            <w:pPr>
              <w:pStyle w:val="code"/>
            </w:pPr>
            <w:r>
              <w:t>referential solid volume fraction</w:t>
            </w:r>
          </w:p>
        </w:tc>
        <w:tc>
          <w:tcPr>
            <w:tcW w:w="2696" w:type="dxa"/>
            <w:tcPrChange w:id="1051" w:author="Gerard" w:date="2016-04-27T11:57:00Z">
              <w:tcPr>
                <w:tcW w:w="4698" w:type="dxa"/>
                <w:gridSpan w:val="2"/>
              </w:tcPr>
            </w:tcPrChange>
          </w:tcPr>
          <w:p w14:paraId="1B0D89F2" w14:textId="066EE73C" w:rsidR="00726C43" w:rsidRDefault="00A4172B" w:rsidP="000679A3">
            <w:pPr>
              <w:jc w:val="left"/>
              <w:rPr>
                <w:ins w:id="1052" w:author="Gerard" w:date="2016-04-27T11:57:00Z"/>
              </w:rPr>
            </w:pPr>
            <w:ins w:id="1053" w:author="Gerard" w:date="2016-04-27T13:32:00Z">
              <w:r>
                <w:t>Element</w:t>
              </w:r>
            </w:ins>
          </w:p>
        </w:tc>
        <w:tc>
          <w:tcPr>
            <w:tcW w:w="3319" w:type="dxa"/>
            <w:gridSpan w:val="2"/>
            <w:shd w:val="clear" w:color="auto" w:fill="auto"/>
            <w:tcPrChange w:id="1054" w:author="Gerard" w:date="2016-04-27T11:57:00Z">
              <w:tcPr>
                <w:tcW w:w="4698" w:type="dxa"/>
                <w:shd w:val="clear" w:color="auto" w:fill="auto"/>
              </w:tcPr>
            </w:tcPrChange>
          </w:tcPr>
          <w:p w14:paraId="1443A838" w14:textId="13FEE820" w:rsidR="00726C43" w:rsidRDefault="00726C43" w:rsidP="00843CB3">
            <w:pPr>
              <w:jc w:val="left"/>
            </w:pPr>
            <w:del w:id="1055" w:author="Gerard" w:date="2016-04-27T13:32:00Z">
              <w:r w:rsidDel="00A4172B">
                <w:delText xml:space="preserve">Solid </w:delText>
              </w:r>
            </w:del>
            <w:ins w:id="1056" w:author="Gerard" w:date="2016-04-27T13:32:00Z">
              <w:r w:rsidR="00A4172B">
                <w:t xml:space="preserve">Referential solid </w:t>
              </w:r>
            </w:ins>
            <w:r>
              <w:t xml:space="preserve">volume </w:t>
            </w:r>
            <w:ins w:id="1057" w:author="Gerard" w:date="2016-04-27T13:32:00Z">
              <w:r w:rsidR="00A4172B">
                <w:t xml:space="preserve">fraction </w:t>
              </w:r>
            </w:ins>
            <w:ins w:id="1058" w:author="Gerard" w:date="2016-04-27T13:32:00Z">
              <w:r w:rsidR="00A4172B" w:rsidRPr="00C17CE2">
                <w:rPr>
                  <w:position w:val="-10"/>
                </w:rPr>
                <w:object w:dxaOrig="300" w:dyaOrig="360" w14:anchorId="3C78B40E">
                  <v:shape id="_x0000_i1109" type="#_x0000_t75" style="width:14.95pt;height:17.8pt" o:ole="">
                    <v:imagedata r:id="rId181" o:title=""/>
                  </v:shape>
                  <o:OLEObject Type="Embed" ProgID="Equation.DSMT4" ShapeID="_x0000_i1109" DrawAspect="Content" ObjectID="_1397129891" r:id="rId182"/>
                </w:object>
              </w:r>
            </w:ins>
            <w:ins w:id="1059" w:author="Gerard" w:date="2016-04-27T13:32:00Z">
              <w:r w:rsidR="00A4172B">
                <w:t xml:space="preserve">, </w:t>
              </w:r>
            </w:ins>
            <w:ins w:id="1060" w:author="Gerard" w:date="2016-04-27T13:43:00Z">
              <w:r w:rsidR="00843CB3">
                <w:t xml:space="preserve">which may evolve with chemical reactions, </w:t>
              </w:r>
            </w:ins>
            <w:ins w:id="1061" w:author="Gerard" w:date="2016-04-27T13:32:00Z">
              <w:r w:rsidR="00A4172B">
                <w:lastRenderedPageBreak/>
                <w:t>Eq.</w:t>
              </w:r>
            </w:ins>
            <w:ins w:id="1062" w:author="Gerard" w:date="2016-04-27T13:46:00Z">
              <w:r w:rsidR="00867D3E">
                <w:t>equation reference goes here</w:t>
              </w:r>
            </w:ins>
            <w:ins w:id="1063" w:author="Gerard" w:date="2016-04-27T13:44:00Z">
              <w:r w:rsidR="00843CB3" w:rsidDel="00A4172B">
                <w:t xml:space="preserve"> </w:t>
              </w:r>
            </w:ins>
            <w:del w:id="1064" w:author="Gerard" w:date="2016-04-27T13:32:00Z">
              <w:r w:rsidDel="00A4172B">
                <w:delText>per referential mixture volume</w:delText>
              </w:r>
            </w:del>
          </w:p>
        </w:tc>
      </w:tr>
      <w:tr w:rsidR="00726C43" w14:paraId="17820156" w14:textId="77777777" w:rsidTr="00726C43">
        <w:tc>
          <w:tcPr>
            <w:tcW w:w="3561" w:type="dxa"/>
            <w:shd w:val="clear" w:color="auto" w:fill="auto"/>
            <w:tcPrChange w:id="1065" w:author="Gerard" w:date="2016-04-27T11:57:00Z">
              <w:tcPr>
                <w:tcW w:w="4878" w:type="dxa"/>
                <w:gridSpan w:val="2"/>
                <w:shd w:val="clear" w:color="auto" w:fill="auto"/>
              </w:tcPr>
            </w:tcPrChange>
          </w:tcPr>
          <w:p w14:paraId="53C74FD9" w14:textId="77777777" w:rsidR="00726C43" w:rsidRDefault="00726C43" w:rsidP="001B2299">
            <w:pPr>
              <w:pStyle w:val="code"/>
            </w:pPr>
            <w:r>
              <w:lastRenderedPageBreak/>
              <w:t>relative volume</w:t>
            </w:r>
          </w:p>
        </w:tc>
        <w:tc>
          <w:tcPr>
            <w:tcW w:w="2696" w:type="dxa"/>
            <w:tcPrChange w:id="1066" w:author="Gerard" w:date="2016-04-27T11:57:00Z">
              <w:tcPr>
                <w:tcW w:w="4698" w:type="dxa"/>
                <w:gridSpan w:val="2"/>
              </w:tcPr>
            </w:tcPrChange>
          </w:tcPr>
          <w:p w14:paraId="3815034C" w14:textId="77777777" w:rsidR="00726C43" w:rsidRDefault="00726C43" w:rsidP="000679A3">
            <w:pPr>
              <w:jc w:val="left"/>
              <w:rPr>
                <w:ins w:id="1067" w:author="Gerard" w:date="2016-04-27T11:57:00Z"/>
              </w:rPr>
            </w:pPr>
          </w:p>
        </w:tc>
        <w:tc>
          <w:tcPr>
            <w:tcW w:w="3319" w:type="dxa"/>
            <w:gridSpan w:val="2"/>
            <w:shd w:val="clear" w:color="auto" w:fill="auto"/>
            <w:tcPrChange w:id="1068" w:author="Gerard" w:date="2016-04-27T11:57:00Z">
              <w:tcPr>
                <w:tcW w:w="4698" w:type="dxa"/>
                <w:shd w:val="clear" w:color="auto" w:fill="auto"/>
              </w:tcPr>
            </w:tcPrChange>
          </w:tcPr>
          <w:p w14:paraId="204F266E" w14:textId="7171DC15" w:rsidR="00726C43" w:rsidRDefault="00726C43" w:rsidP="000679A3">
            <w:pPr>
              <w:jc w:val="left"/>
            </w:pPr>
            <w:r>
              <w:t>Relative volume</w:t>
            </w:r>
          </w:p>
        </w:tc>
      </w:tr>
      <w:tr w:rsidR="00726C43" w14:paraId="103F13D7" w14:textId="77777777" w:rsidTr="00726C43">
        <w:tc>
          <w:tcPr>
            <w:tcW w:w="3561" w:type="dxa"/>
            <w:shd w:val="clear" w:color="auto" w:fill="auto"/>
            <w:tcPrChange w:id="1069" w:author="Gerard" w:date="2016-04-27T11:57:00Z">
              <w:tcPr>
                <w:tcW w:w="4878" w:type="dxa"/>
                <w:gridSpan w:val="2"/>
                <w:shd w:val="clear" w:color="auto" w:fill="auto"/>
              </w:tcPr>
            </w:tcPrChange>
          </w:tcPr>
          <w:p w14:paraId="2E957C65" w14:textId="45CF336F" w:rsidR="00726C43" w:rsidRDefault="00726C43" w:rsidP="001B2299">
            <w:pPr>
              <w:pStyle w:val="code"/>
            </w:pPr>
            <w:r>
              <w:t>rigid torque</w:t>
            </w:r>
          </w:p>
        </w:tc>
        <w:tc>
          <w:tcPr>
            <w:tcW w:w="2696" w:type="dxa"/>
            <w:tcPrChange w:id="1070" w:author="Gerard" w:date="2016-04-27T11:57:00Z">
              <w:tcPr>
                <w:tcW w:w="4698" w:type="dxa"/>
                <w:gridSpan w:val="2"/>
              </w:tcPr>
            </w:tcPrChange>
          </w:tcPr>
          <w:p w14:paraId="521B6F31" w14:textId="77777777" w:rsidR="00726C43" w:rsidRDefault="00726C43" w:rsidP="000679A3">
            <w:pPr>
              <w:jc w:val="left"/>
              <w:rPr>
                <w:ins w:id="1071" w:author="Gerard" w:date="2016-04-27T11:57:00Z"/>
              </w:rPr>
            </w:pPr>
          </w:p>
        </w:tc>
        <w:tc>
          <w:tcPr>
            <w:tcW w:w="3319" w:type="dxa"/>
            <w:gridSpan w:val="2"/>
            <w:shd w:val="clear" w:color="auto" w:fill="auto"/>
            <w:tcPrChange w:id="1072" w:author="Gerard" w:date="2016-04-27T11:57:00Z">
              <w:tcPr>
                <w:tcW w:w="4698" w:type="dxa"/>
                <w:shd w:val="clear" w:color="auto" w:fill="auto"/>
              </w:tcPr>
            </w:tcPrChange>
          </w:tcPr>
          <w:p w14:paraId="37D20CBA" w14:textId="192C4338" w:rsidR="00726C43" w:rsidRDefault="00726C43" w:rsidP="000679A3">
            <w:pPr>
              <w:jc w:val="left"/>
            </w:pPr>
            <w:r>
              <w:t>Rigid body moment</w:t>
            </w:r>
          </w:p>
        </w:tc>
      </w:tr>
      <w:tr w:rsidR="00726C43" w14:paraId="3C6B1A65" w14:textId="77777777" w:rsidTr="00726C43">
        <w:tc>
          <w:tcPr>
            <w:tcW w:w="3561" w:type="dxa"/>
            <w:shd w:val="clear" w:color="auto" w:fill="auto"/>
            <w:tcPrChange w:id="1073" w:author="Gerard" w:date="2016-04-27T11:57:00Z">
              <w:tcPr>
                <w:tcW w:w="4878" w:type="dxa"/>
                <w:gridSpan w:val="2"/>
                <w:shd w:val="clear" w:color="auto" w:fill="auto"/>
              </w:tcPr>
            </w:tcPrChange>
          </w:tcPr>
          <w:p w14:paraId="5EE8D188" w14:textId="3F0C3DCD" w:rsidR="00726C43" w:rsidRDefault="00726C43" w:rsidP="001B2299">
            <w:pPr>
              <w:pStyle w:val="code"/>
            </w:pPr>
            <w:r>
              <w:t>rigid position</w:t>
            </w:r>
          </w:p>
        </w:tc>
        <w:tc>
          <w:tcPr>
            <w:tcW w:w="2696" w:type="dxa"/>
            <w:tcPrChange w:id="1074" w:author="Gerard" w:date="2016-04-27T11:57:00Z">
              <w:tcPr>
                <w:tcW w:w="4698" w:type="dxa"/>
                <w:gridSpan w:val="2"/>
              </w:tcPr>
            </w:tcPrChange>
          </w:tcPr>
          <w:p w14:paraId="7E3DAB35" w14:textId="77777777" w:rsidR="00726C43" w:rsidRDefault="00726C43" w:rsidP="000679A3">
            <w:pPr>
              <w:jc w:val="left"/>
              <w:rPr>
                <w:ins w:id="1075" w:author="Gerard" w:date="2016-04-27T11:57:00Z"/>
              </w:rPr>
            </w:pPr>
          </w:p>
        </w:tc>
        <w:tc>
          <w:tcPr>
            <w:tcW w:w="3319" w:type="dxa"/>
            <w:gridSpan w:val="2"/>
            <w:shd w:val="clear" w:color="auto" w:fill="auto"/>
            <w:tcPrChange w:id="1076" w:author="Gerard" w:date="2016-04-27T11:57:00Z">
              <w:tcPr>
                <w:tcW w:w="4698" w:type="dxa"/>
                <w:shd w:val="clear" w:color="auto" w:fill="auto"/>
              </w:tcPr>
            </w:tcPrChange>
          </w:tcPr>
          <w:p w14:paraId="24BB319D" w14:textId="01859F52" w:rsidR="00726C43" w:rsidRDefault="00726C43" w:rsidP="000679A3">
            <w:pPr>
              <w:jc w:val="left"/>
            </w:pPr>
            <w:r>
              <w:t>Rigid body center of mass position</w:t>
            </w:r>
          </w:p>
        </w:tc>
      </w:tr>
      <w:tr w:rsidR="00726C43" w14:paraId="363AAC55" w14:textId="77777777" w:rsidTr="00726C43">
        <w:tc>
          <w:tcPr>
            <w:tcW w:w="3561" w:type="dxa"/>
            <w:shd w:val="clear" w:color="auto" w:fill="auto"/>
            <w:tcPrChange w:id="1077" w:author="Gerard" w:date="2016-04-27T11:57:00Z">
              <w:tcPr>
                <w:tcW w:w="4878" w:type="dxa"/>
                <w:gridSpan w:val="2"/>
                <w:shd w:val="clear" w:color="auto" w:fill="auto"/>
              </w:tcPr>
            </w:tcPrChange>
          </w:tcPr>
          <w:p w14:paraId="73E05DAB" w14:textId="2F30C86C" w:rsidR="00726C43" w:rsidRDefault="00726C43" w:rsidP="001B2299">
            <w:pPr>
              <w:pStyle w:val="code"/>
            </w:pPr>
            <w:r>
              <w:t>rigid velocity</w:t>
            </w:r>
          </w:p>
        </w:tc>
        <w:tc>
          <w:tcPr>
            <w:tcW w:w="2696" w:type="dxa"/>
            <w:tcPrChange w:id="1078" w:author="Gerard" w:date="2016-04-27T11:57:00Z">
              <w:tcPr>
                <w:tcW w:w="4698" w:type="dxa"/>
                <w:gridSpan w:val="2"/>
              </w:tcPr>
            </w:tcPrChange>
          </w:tcPr>
          <w:p w14:paraId="46B4869A" w14:textId="77777777" w:rsidR="00726C43" w:rsidRDefault="00726C43" w:rsidP="000679A3">
            <w:pPr>
              <w:jc w:val="left"/>
              <w:rPr>
                <w:ins w:id="1079" w:author="Gerard" w:date="2016-04-27T11:57:00Z"/>
              </w:rPr>
            </w:pPr>
          </w:p>
        </w:tc>
        <w:tc>
          <w:tcPr>
            <w:tcW w:w="3319" w:type="dxa"/>
            <w:gridSpan w:val="2"/>
            <w:shd w:val="clear" w:color="auto" w:fill="auto"/>
            <w:tcPrChange w:id="1080" w:author="Gerard" w:date="2016-04-27T11:57:00Z">
              <w:tcPr>
                <w:tcW w:w="4698" w:type="dxa"/>
                <w:shd w:val="clear" w:color="auto" w:fill="auto"/>
              </w:tcPr>
            </w:tcPrChange>
          </w:tcPr>
          <w:p w14:paraId="0176662E" w14:textId="1EDE06B8" w:rsidR="00726C43" w:rsidRDefault="00726C43" w:rsidP="000679A3">
            <w:pPr>
              <w:jc w:val="left"/>
            </w:pPr>
            <w:r>
              <w:t>Rigid body center of mass velocity</w:t>
            </w:r>
          </w:p>
        </w:tc>
      </w:tr>
      <w:tr w:rsidR="00726C43" w14:paraId="7B9AB6BD" w14:textId="77777777" w:rsidTr="00726C43">
        <w:tc>
          <w:tcPr>
            <w:tcW w:w="3561" w:type="dxa"/>
            <w:shd w:val="clear" w:color="auto" w:fill="auto"/>
            <w:tcPrChange w:id="1081" w:author="Gerard" w:date="2016-04-27T11:57:00Z">
              <w:tcPr>
                <w:tcW w:w="4878" w:type="dxa"/>
                <w:gridSpan w:val="2"/>
                <w:shd w:val="clear" w:color="auto" w:fill="auto"/>
              </w:tcPr>
            </w:tcPrChange>
          </w:tcPr>
          <w:p w14:paraId="7F3D9AD8" w14:textId="35C728A8" w:rsidR="00726C43" w:rsidRDefault="00726C43" w:rsidP="001B2299">
            <w:pPr>
              <w:pStyle w:val="code"/>
            </w:pPr>
            <w:r>
              <w:t>rigid acceleration</w:t>
            </w:r>
          </w:p>
        </w:tc>
        <w:tc>
          <w:tcPr>
            <w:tcW w:w="2696" w:type="dxa"/>
            <w:tcPrChange w:id="1082" w:author="Gerard" w:date="2016-04-27T11:57:00Z">
              <w:tcPr>
                <w:tcW w:w="4698" w:type="dxa"/>
                <w:gridSpan w:val="2"/>
              </w:tcPr>
            </w:tcPrChange>
          </w:tcPr>
          <w:p w14:paraId="11AF5895" w14:textId="77777777" w:rsidR="00726C43" w:rsidRDefault="00726C43" w:rsidP="000679A3">
            <w:pPr>
              <w:jc w:val="left"/>
              <w:rPr>
                <w:ins w:id="1083" w:author="Gerard" w:date="2016-04-27T11:57:00Z"/>
              </w:rPr>
            </w:pPr>
          </w:p>
        </w:tc>
        <w:tc>
          <w:tcPr>
            <w:tcW w:w="3319" w:type="dxa"/>
            <w:gridSpan w:val="2"/>
            <w:shd w:val="clear" w:color="auto" w:fill="auto"/>
            <w:tcPrChange w:id="1084" w:author="Gerard" w:date="2016-04-27T11:57:00Z">
              <w:tcPr>
                <w:tcW w:w="4698" w:type="dxa"/>
                <w:shd w:val="clear" w:color="auto" w:fill="auto"/>
              </w:tcPr>
            </w:tcPrChange>
          </w:tcPr>
          <w:p w14:paraId="796A3C5D" w14:textId="169C9FE9" w:rsidR="00726C43" w:rsidRDefault="00726C43" w:rsidP="000679A3">
            <w:pPr>
              <w:jc w:val="left"/>
            </w:pPr>
            <w:r>
              <w:t>Rigid body center of mass acceleration</w:t>
            </w:r>
          </w:p>
        </w:tc>
      </w:tr>
      <w:tr w:rsidR="00726C43" w14:paraId="7802EB2E" w14:textId="77777777" w:rsidTr="00726C43">
        <w:tc>
          <w:tcPr>
            <w:tcW w:w="3561" w:type="dxa"/>
            <w:shd w:val="clear" w:color="auto" w:fill="auto"/>
            <w:tcPrChange w:id="1085" w:author="Gerard" w:date="2016-04-27T11:57:00Z">
              <w:tcPr>
                <w:tcW w:w="4878" w:type="dxa"/>
                <w:gridSpan w:val="2"/>
                <w:shd w:val="clear" w:color="auto" w:fill="auto"/>
              </w:tcPr>
            </w:tcPrChange>
          </w:tcPr>
          <w:p w14:paraId="796173B5" w14:textId="55A5F638" w:rsidR="00726C43" w:rsidRDefault="00726C43" w:rsidP="001B2299">
            <w:pPr>
              <w:pStyle w:val="code"/>
            </w:pPr>
            <w:r>
              <w:t>rigid angular position</w:t>
            </w:r>
          </w:p>
        </w:tc>
        <w:tc>
          <w:tcPr>
            <w:tcW w:w="2696" w:type="dxa"/>
            <w:tcPrChange w:id="1086" w:author="Gerard" w:date="2016-04-27T11:57:00Z">
              <w:tcPr>
                <w:tcW w:w="4698" w:type="dxa"/>
                <w:gridSpan w:val="2"/>
              </w:tcPr>
            </w:tcPrChange>
          </w:tcPr>
          <w:p w14:paraId="290189AE" w14:textId="77777777" w:rsidR="00726C43" w:rsidRDefault="00726C43" w:rsidP="000679A3">
            <w:pPr>
              <w:jc w:val="left"/>
              <w:rPr>
                <w:ins w:id="1087" w:author="Gerard" w:date="2016-04-27T11:57:00Z"/>
              </w:rPr>
            </w:pPr>
          </w:p>
        </w:tc>
        <w:tc>
          <w:tcPr>
            <w:tcW w:w="3319" w:type="dxa"/>
            <w:gridSpan w:val="2"/>
            <w:shd w:val="clear" w:color="auto" w:fill="auto"/>
            <w:tcPrChange w:id="1088" w:author="Gerard" w:date="2016-04-27T11:57:00Z">
              <w:tcPr>
                <w:tcW w:w="4698" w:type="dxa"/>
                <w:shd w:val="clear" w:color="auto" w:fill="auto"/>
              </w:tcPr>
            </w:tcPrChange>
          </w:tcPr>
          <w:p w14:paraId="2AA0DB1F" w14:textId="0EE602AE" w:rsidR="00726C43" w:rsidRDefault="00726C43" w:rsidP="000679A3">
            <w:pPr>
              <w:jc w:val="left"/>
            </w:pPr>
            <w:r>
              <w:t>Rigid body rotation pseudo-vector</w:t>
            </w:r>
          </w:p>
        </w:tc>
      </w:tr>
      <w:tr w:rsidR="00726C43" w14:paraId="67C4D39E" w14:textId="77777777" w:rsidTr="00726C43">
        <w:tc>
          <w:tcPr>
            <w:tcW w:w="3561" w:type="dxa"/>
            <w:shd w:val="clear" w:color="auto" w:fill="auto"/>
            <w:tcPrChange w:id="1089" w:author="Gerard" w:date="2016-04-27T11:57:00Z">
              <w:tcPr>
                <w:tcW w:w="4878" w:type="dxa"/>
                <w:gridSpan w:val="2"/>
                <w:shd w:val="clear" w:color="auto" w:fill="auto"/>
              </w:tcPr>
            </w:tcPrChange>
          </w:tcPr>
          <w:p w14:paraId="23054963" w14:textId="35F52E55" w:rsidR="00726C43" w:rsidRDefault="00726C43" w:rsidP="001B2299">
            <w:pPr>
              <w:pStyle w:val="code"/>
            </w:pPr>
            <w:r>
              <w:t>rigid angular velocity</w:t>
            </w:r>
          </w:p>
        </w:tc>
        <w:tc>
          <w:tcPr>
            <w:tcW w:w="2696" w:type="dxa"/>
            <w:tcPrChange w:id="1090" w:author="Gerard" w:date="2016-04-27T11:57:00Z">
              <w:tcPr>
                <w:tcW w:w="4698" w:type="dxa"/>
                <w:gridSpan w:val="2"/>
              </w:tcPr>
            </w:tcPrChange>
          </w:tcPr>
          <w:p w14:paraId="485629F1" w14:textId="77777777" w:rsidR="00726C43" w:rsidRDefault="00726C43" w:rsidP="000679A3">
            <w:pPr>
              <w:jc w:val="left"/>
              <w:rPr>
                <w:ins w:id="1091" w:author="Gerard" w:date="2016-04-27T11:57:00Z"/>
              </w:rPr>
            </w:pPr>
          </w:p>
        </w:tc>
        <w:tc>
          <w:tcPr>
            <w:tcW w:w="3319" w:type="dxa"/>
            <w:gridSpan w:val="2"/>
            <w:shd w:val="clear" w:color="auto" w:fill="auto"/>
            <w:tcPrChange w:id="1092" w:author="Gerard" w:date="2016-04-27T11:57:00Z">
              <w:tcPr>
                <w:tcW w:w="4698" w:type="dxa"/>
                <w:shd w:val="clear" w:color="auto" w:fill="auto"/>
              </w:tcPr>
            </w:tcPrChange>
          </w:tcPr>
          <w:p w14:paraId="1CDD103E" w14:textId="3B0BA217" w:rsidR="00726C43" w:rsidRDefault="00726C43" w:rsidP="000679A3">
            <w:pPr>
              <w:jc w:val="left"/>
            </w:pPr>
            <w:r>
              <w:t>Rigid body angular velocity</w:t>
            </w:r>
          </w:p>
        </w:tc>
      </w:tr>
      <w:tr w:rsidR="00726C43" w14:paraId="00E17762" w14:textId="77777777" w:rsidTr="00726C43">
        <w:tc>
          <w:tcPr>
            <w:tcW w:w="3561" w:type="dxa"/>
            <w:shd w:val="clear" w:color="auto" w:fill="auto"/>
            <w:tcPrChange w:id="1093" w:author="Gerard" w:date="2016-04-27T11:57:00Z">
              <w:tcPr>
                <w:tcW w:w="4878" w:type="dxa"/>
                <w:gridSpan w:val="2"/>
                <w:shd w:val="clear" w:color="auto" w:fill="auto"/>
              </w:tcPr>
            </w:tcPrChange>
          </w:tcPr>
          <w:p w14:paraId="03F20683" w14:textId="38AB033A" w:rsidR="00726C43" w:rsidRDefault="00726C43" w:rsidP="001B2299">
            <w:pPr>
              <w:pStyle w:val="code"/>
            </w:pPr>
            <w:r>
              <w:t>rigid angular acceleration</w:t>
            </w:r>
          </w:p>
        </w:tc>
        <w:tc>
          <w:tcPr>
            <w:tcW w:w="2696" w:type="dxa"/>
            <w:tcPrChange w:id="1094" w:author="Gerard" w:date="2016-04-27T11:57:00Z">
              <w:tcPr>
                <w:tcW w:w="4698" w:type="dxa"/>
                <w:gridSpan w:val="2"/>
              </w:tcPr>
            </w:tcPrChange>
          </w:tcPr>
          <w:p w14:paraId="3EBA22AA" w14:textId="77777777" w:rsidR="00726C43" w:rsidRDefault="00726C43" w:rsidP="000679A3">
            <w:pPr>
              <w:jc w:val="left"/>
              <w:rPr>
                <w:ins w:id="1095" w:author="Gerard" w:date="2016-04-27T11:57:00Z"/>
              </w:rPr>
            </w:pPr>
          </w:p>
        </w:tc>
        <w:tc>
          <w:tcPr>
            <w:tcW w:w="3319" w:type="dxa"/>
            <w:gridSpan w:val="2"/>
            <w:shd w:val="clear" w:color="auto" w:fill="auto"/>
            <w:tcPrChange w:id="1096" w:author="Gerard" w:date="2016-04-27T11:57:00Z">
              <w:tcPr>
                <w:tcW w:w="4698" w:type="dxa"/>
                <w:shd w:val="clear" w:color="auto" w:fill="auto"/>
              </w:tcPr>
            </w:tcPrChange>
          </w:tcPr>
          <w:p w14:paraId="76F06F0F" w14:textId="2C93D75F" w:rsidR="00726C43" w:rsidRDefault="00726C43" w:rsidP="000679A3">
            <w:pPr>
              <w:jc w:val="left"/>
            </w:pPr>
            <w:r>
              <w:t>Rigid body angular acceleration</w:t>
            </w:r>
          </w:p>
        </w:tc>
      </w:tr>
      <w:tr w:rsidR="00726C43" w14:paraId="0690FC6A" w14:textId="77777777" w:rsidTr="00726C43">
        <w:tc>
          <w:tcPr>
            <w:tcW w:w="3561" w:type="dxa"/>
            <w:shd w:val="clear" w:color="auto" w:fill="auto"/>
            <w:tcPrChange w:id="1097" w:author="Gerard" w:date="2016-04-27T11:57:00Z">
              <w:tcPr>
                <w:tcW w:w="4878" w:type="dxa"/>
                <w:gridSpan w:val="2"/>
                <w:shd w:val="clear" w:color="auto" w:fill="auto"/>
              </w:tcPr>
            </w:tcPrChange>
          </w:tcPr>
          <w:p w14:paraId="64AD917D" w14:textId="3225E94C" w:rsidR="00726C43" w:rsidRDefault="00726C43" w:rsidP="001B2299">
            <w:pPr>
              <w:pStyle w:val="code"/>
            </w:pPr>
            <w:r>
              <w:t>rigid kinetic energy</w:t>
            </w:r>
          </w:p>
        </w:tc>
        <w:tc>
          <w:tcPr>
            <w:tcW w:w="2696" w:type="dxa"/>
            <w:tcPrChange w:id="1098" w:author="Gerard" w:date="2016-04-27T11:57:00Z">
              <w:tcPr>
                <w:tcW w:w="4698" w:type="dxa"/>
                <w:gridSpan w:val="2"/>
              </w:tcPr>
            </w:tcPrChange>
          </w:tcPr>
          <w:p w14:paraId="32B1ABF8" w14:textId="77777777" w:rsidR="00726C43" w:rsidRDefault="00726C43" w:rsidP="000679A3">
            <w:pPr>
              <w:jc w:val="left"/>
              <w:rPr>
                <w:ins w:id="1099" w:author="Gerard" w:date="2016-04-27T11:57:00Z"/>
              </w:rPr>
            </w:pPr>
          </w:p>
        </w:tc>
        <w:tc>
          <w:tcPr>
            <w:tcW w:w="3319" w:type="dxa"/>
            <w:gridSpan w:val="2"/>
            <w:shd w:val="clear" w:color="auto" w:fill="auto"/>
            <w:tcPrChange w:id="1100" w:author="Gerard" w:date="2016-04-27T11:57:00Z">
              <w:tcPr>
                <w:tcW w:w="4698" w:type="dxa"/>
                <w:shd w:val="clear" w:color="auto" w:fill="auto"/>
              </w:tcPr>
            </w:tcPrChange>
          </w:tcPr>
          <w:p w14:paraId="71B34CAA" w14:textId="05D0B4B8" w:rsidR="00726C43" w:rsidRDefault="00726C43" w:rsidP="000679A3">
            <w:pPr>
              <w:jc w:val="left"/>
            </w:pPr>
            <w:r>
              <w:t>Rigid body kinetic energy</w:t>
            </w:r>
          </w:p>
        </w:tc>
      </w:tr>
      <w:tr w:rsidR="00726C43" w14:paraId="69D2D80B" w14:textId="77777777" w:rsidTr="00726C43">
        <w:tc>
          <w:tcPr>
            <w:tcW w:w="3561" w:type="dxa"/>
            <w:shd w:val="clear" w:color="auto" w:fill="auto"/>
            <w:tcPrChange w:id="1101" w:author="Gerard" w:date="2016-04-27T11:57:00Z">
              <w:tcPr>
                <w:tcW w:w="4878" w:type="dxa"/>
                <w:gridSpan w:val="2"/>
                <w:shd w:val="clear" w:color="auto" w:fill="auto"/>
              </w:tcPr>
            </w:tcPrChange>
          </w:tcPr>
          <w:p w14:paraId="03301C4B" w14:textId="21F9BCEB" w:rsidR="00726C43" w:rsidRDefault="00726C43" w:rsidP="001B2299">
            <w:pPr>
              <w:pStyle w:val="code"/>
            </w:pPr>
            <w:r>
              <w:t>rigid Euler</w:t>
            </w:r>
          </w:p>
        </w:tc>
        <w:tc>
          <w:tcPr>
            <w:tcW w:w="2696" w:type="dxa"/>
            <w:tcPrChange w:id="1102" w:author="Gerard" w:date="2016-04-27T11:57:00Z">
              <w:tcPr>
                <w:tcW w:w="4698" w:type="dxa"/>
                <w:gridSpan w:val="2"/>
              </w:tcPr>
            </w:tcPrChange>
          </w:tcPr>
          <w:p w14:paraId="754CEAD9" w14:textId="77777777" w:rsidR="00726C43" w:rsidRDefault="00726C43" w:rsidP="000679A3">
            <w:pPr>
              <w:jc w:val="left"/>
              <w:rPr>
                <w:ins w:id="1103" w:author="Gerard" w:date="2016-04-27T11:57:00Z"/>
              </w:rPr>
            </w:pPr>
          </w:p>
        </w:tc>
        <w:tc>
          <w:tcPr>
            <w:tcW w:w="3319" w:type="dxa"/>
            <w:gridSpan w:val="2"/>
            <w:shd w:val="clear" w:color="auto" w:fill="auto"/>
            <w:tcPrChange w:id="1104" w:author="Gerard" w:date="2016-04-27T11:57:00Z">
              <w:tcPr>
                <w:tcW w:w="4698" w:type="dxa"/>
                <w:shd w:val="clear" w:color="auto" w:fill="auto"/>
              </w:tcPr>
            </w:tcPrChange>
          </w:tcPr>
          <w:p w14:paraId="67BA1C0C" w14:textId="651F1A9D" w:rsidR="00726C43" w:rsidRDefault="00726C43" w:rsidP="000679A3">
            <w:pPr>
              <w:jc w:val="left"/>
            </w:pPr>
            <w:r>
              <w:t>Rigid body Euler angles</w:t>
            </w:r>
          </w:p>
        </w:tc>
      </w:tr>
      <w:tr w:rsidR="00726C43" w14:paraId="2886F968" w14:textId="77777777" w:rsidTr="00726C43">
        <w:tc>
          <w:tcPr>
            <w:tcW w:w="3561" w:type="dxa"/>
            <w:shd w:val="clear" w:color="auto" w:fill="auto"/>
            <w:tcPrChange w:id="1105" w:author="Gerard" w:date="2016-04-27T11:57:00Z">
              <w:tcPr>
                <w:tcW w:w="4878" w:type="dxa"/>
                <w:gridSpan w:val="2"/>
                <w:shd w:val="clear" w:color="auto" w:fill="auto"/>
              </w:tcPr>
            </w:tcPrChange>
          </w:tcPr>
          <w:p w14:paraId="7179FCA2" w14:textId="77777777" w:rsidR="00726C43" w:rsidRDefault="00726C43" w:rsidP="001B2299">
            <w:pPr>
              <w:pStyle w:val="code"/>
            </w:pPr>
            <w:r>
              <w:t>shell thickness</w:t>
            </w:r>
          </w:p>
        </w:tc>
        <w:tc>
          <w:tcPr>
            <w:tcW w:w="2696" w:type="dxa"/>
            <w:tcPrChange w:id="1106" w:author="Gerard" w:date="2016-04-27T11:57:00Z">
              <w:tcPr>
                <w:tcW w:w="4698" w:type="dxa"/>
                <w:gridSpan w:val="2"/>
              </w:tcPr>
            </w:tcPrChange>
          </w:tcPr>
          <w:p w14:paraId="33F9DBE9" w14:textId="77777777" w:rsidR="00726C43" w:rsidRDefault="00726C43" w:rsidP="000679A3">
            <w:pPr>
              <w:jc w:val="left"/>
              <w:rPr>
                <w:ins w:id="1107" w:author="Gerard" w:date="2016-04-27T11:57:00Z"/>
              </w:rPr>
            </w:pPr>
          </w:p>
        </w:tc>
        <w:tc>
          <w:tcPr>
            <w:tcW w:w="3319" w:type="dxa"/>
            <w:gridSpan w:val="2"/>
            <w:shd w:val="clear" w:color="auto" w:fill="auto"/>
            <w:tcPrChange w:id="1108" w:author="Gerard" w:date="2016-04-27T11:57:00Z">
              <w:tcPr>
                <w:tcW w:w="4698" w:type="dxa"/>
                <w:shd w:val="clear" w:color="auto" w:fill="auto"/>
              </w:tcPr>
            </w:tcPrChange>
          </w:tcPr>
          <w:p w14:paraId="6FDDBC20" w14:textId="22DA83AA" w:rsidR="00726C43" w:rsidRDefault="00726C43" w:rsidP="000679A3">
            <w:pPr>
              <w:jc w:val="left"/>
            </w:pPr>
            <w:r>
              <w:t>Shell thickness</w:t>
            </w:r>
          </w:p>
        </w:tc>
      </w:tr>
      <w:tr w:rsidR="00726C43" w14:paraId="72698A4E" w14:textId="77777777" w:rsidTr="00726C43">
        <w:tc>
          <w:tcPr>
            <w:tcW w:w="3561" w:type="dxa"/>
            <w:shd w:val="clear" w:color="auto" w:fill="auto"/>
            <w:tcPrChange w:id="1109" w:author="Gerard" w:date="2016-04-27T11:57:00Z">
              <w:tcPr>
                <w:tcW w:w="4878" w:type="dxa"/>
                <w:gridSpan w:val="2"/>
                <w:shd w:val="clear" w:color="auto" w:fill="auto"/>
              </w:tcPr>
            </w:tcPrChange>
          </w:tcPr>
          <w:p w14:paraId="5D1AE644" w14:textId="77777777" w:rsidR="00726C43" w:rsidRDefault="00726C43" w:rsidP="001B2299">
            <w:pPr>
              <w:pStyle w:val="code"/>
            </w:pPr>
            <w:r>
              <w:t>solute concentration</w:t>
            </w:r>
          </w:p>
        </w:tc>
        <w:tc>
          <w:tcPr>
            <w:tcW w:w="2696" w:type="dxa"/>
            <w:tcPrChange w:id="1110" w:author="Gerard" w:date="2016-04-27T11:57:00Z">
              <w:tcPr>
                <w:tcW w:w="4698" w:type="dxa"/>
                <w:gridSpan w:val="2"/>
              </w:tcPr>
            </w:tcPrChange>
          </w:tcPr>
          <w:p w14:paraId="3E7EA16F" w14:textId="77777777" w:rsidR="00726C43" w:rsidRDefault="00726C43" w:rsidP="000679A3">
            <w:pPr>
              <w:jc w:val="left"/>
              <w:rPr>
                <w:ins w:id="1111" w:author="Gerard" w:date="2016-04-27T11:57:00Z"/>
              </w:rPr>
            </w:pPr>
          </w:p>
        </w:tc>
        <w:tc>
          <w:tcPr>
            <w:tcW w:w="3319" w:type="dxa"/>
            <w:gridSpan w:val="2"/>
            <w:shd w:val="clear" w:color="auto" w:fill="auto"/>
            <w:tcPrChange w:id="1112" w:author="Gerard" w:date="2016-04-27T11:57:00Z">
              <w:tcPr>
                <w:tcW w:w="4698" w:type="dxa"/>
                <w:shd w:val="clear" w:color="auto" w:fill="auto"/>
              </w:tcPr>
            </w:tcPrChange>
          </w:tcPr>
          <w:p w14:paraId="6C00B696" w14:textId="13765A9B" w:rsidR="00726C43" w:rsidRDefault="00726C43" w:rsidP="000679A3">
            <w:pPr>
              <w:jc w:val="left"/>
            </w:pPr>
            <w:r>
              <w:t>Solute concentration</w:t>
            </w:r>
          </w:p>
        </w:tc>
      </w:tr>
      <w:tr w:rsidR="00726C43" w14:paraId="394B69E8" w14:textId="77777777" w:rsidTr="00726C43">
        <w:tc>
          <w:tcPr>
            <w:tcW w:w="3561" w:type="dxa"/>
            <w:shd w:val="clear" w:color="auto" w:fill="auto"/>
            <w:tcPrChange w:id="1113" w:author="Gerard" w:date="2016-04-27T11:57:00Z">
              <w:tcPr>
                <w:tcW w:w="4878" w:type="dxa"/>
                <w:gridSpan w:val="2"/>
                <w:shd w:val="clear" w:color="auto" w:fill="auto"/>
              </w:tcPr>
            </w:tcPrChange>
          </w:tcPr>
          <w:p w14:paraId="55EBCF3E" w14:textId="77777777" w:rsidR="00726C43" w:rsidRDefault="00726C43" w:rsidP="001B2299">
            <w:pPr>
              <w:pStyle w:val="code"/>
            </w:pPr>
            <w:r>
              <w:t>solute flux</w:t>
            </w:r>
          </w:p>
        </w:tc>
        <w:tc>
          <w:tcPr>
            <w:tcW w:w="2696" w:type="dxa"/>
            <w:tcPrChange w:id="1114" w:author="Gerard" w:date="2016-04-27T11:57:00Z">
              <w:tcPr>
                <w:tcW w:w="4698" w:type="dxa"/>
                <w:gridSpan w:val="2"/>
              </w:tcPr>
            </w:tcPrChange>
          </w:tcPr>
          <w:p w14:paraId="013B804A" w14:textId="77777777" w:rsidR="00726C43" w:rsidRDefault="00726C43" w:rsidP="000679A3">
            <w:pPr>
              <w:jc w:val="left"/>
              <w:rPr>
                <w:ins w:id="1115" w:author="Gerard" w:date="2016-04-27T11:57:00Z"/>
              </w:rPr>
            </w:pPr>
          </w:p>
        </w:tc>
        <w:tc>
          <w:tcPr>
            <w:tcW w:w="3319" w:type="dxa"/>
            <w:gridSpan w:val="2"/>
            <w:shd w:val="clear" w:color="auto" w:fill="auto"/>
            <w:tcPrChange w:id="1116" w:author="Gerard" w:date="2016-04-27T11:57:00Z">
              <w:tcPr>
                <w:tcW w:w="4698" w:type="dxa"/>
                <w:shd w:val="clear" w:color="auto" w:fill="auto"/>
              </w:tcPr>
            </w:tcPrChange>
          </w:tcPr>
          <w:p w14:paraId="527A4F92" w14:textId="1B03F0D9" w:rsidR="00726C43" w:rsidRDefault="00726C43" w:rsidP="000679A3">
            <w:pPr>
              <w:jc w:val="left"/>
            </w:pPr>
            <w:r>
              <w:t>Solute flux</w:t>
            </w:r>
          </w:p>
        </w:tc>
      </w:tr>
      <w:tr w:rsidR="00726C43" w14:paraId="1C8FD5D7" w14:textId="77777777" w:rsidTr="00726C43">
        <w:tc>
          <w:tcPr>
            <w:tcW w:w="3561" w:type="dxa"/>
            <w:shd w:val="clear" w:color="auto" w:fill="auto"/>
            <w:tcPrChange w:id="1117" w:author="Gerard" w:date="2016-04-27T11:57:00Z">
              <w:tcPr>
                <w:tcW w:w="4878" w:type="dxa"/>
                <w:gridSpan w:val="2"/>
                <w:shd w:val="clear" w:color="auto" w:fill="auto"/>
              </w:tcPr>
            </w:tcPrChange>
          </w:tcPr>
          <w:p w14:paraId="4D437022" w14:textId="6A8FF50F" w:rsidR="00726C43" w:rsidRDefault="00726C43" w:rsidP="001B2299">
            <w:pPr>
              <w:pStyle w:val="code"/>
            </w:pPr>
            <w:r>
              <w:t>strain energy density</w:t>
            </w:r>
          </w:p>
        </w:tc>
        <w:tc>
          <w:tcPr>
            <w:tcW w:w="2696" w:type="dxa"/>
            <w:tcPrChange w:id="1118" w:author="Gerard" w:date="2016-04-27T11:57:00Z">
              <w:tcPr>
                <w:tcW w:w="4698" w:type="dxa"/>
                <w:gridSpan w:val="2"/>
              </w:tcPr>
            </w:tcPrChange>
          </w:tcPr>
          <w:p w14:paraId="5F7122EA" w14:textId="77777777" w:rsidR="00726C43" w:rsidRDefault="00726C43" w:rsidP="000679A3">
            <w:pPr>
              <w:jc w:val="left"/>
              <w:rPr>
                <w:ins w:id="1119" w:author="Gerard" w:date="2016-04-27T11:57:00Z"/>
              </w:rPr>
            </w:pPr>
          </w:p>
        </w:tc>
        <w:tc>
          <w:tcPr>
            <w:tcW w:w="3319" w:type="dxa"/>
            <w:gridSpan w:val="2"/>
            <w:shd w:val="clear" w:color="auto" w:fill="auto"/>
            <w:tcPrChange w:id="1120" w:author="Gerard" w:date="2016-04-27T11:57:00Z">
              <w:tcPr>
                <w:tcW w:w="4698" w:type="dxa"/>
                <w:shd w:val="clear" w:color="auto" w:fill="auto"/>
              </w:tcPr>
            </w:tcPrChange>
          </w:tcPr>
          <w:p w14:paraId="2F31978D" w14:textId="62B546FC" w:rsidR="00726C43" w:rsidRDefault="00726C43" w:rsidP="000679A3">
            <w:pPr>
              <w:jc w:val="left"/>
            </w:pPr>
            <w:r>
              <w:t>Strain energy density</w:t>
            </w:r>
          </w:p>
        </w:tc>
      </w:tr>
      <w:tr w:rsidR="00726C43" w14:paraId="50248E3F" w14:textId="77777777" w:rsidTr="00726C43">
        <w:tc>
          <w:tcPr>
            <w:tcW w:w="3561" w:type="dxa"/>
            <w:shd w:val="clear" w:color="auto" w:fill="auto"/>
            <w:tcPrChange w:id="1121" w:author="Gerard" w:date="2016-04-27T11:57:00Z">
              <w:tcPr>
                <w:tcW w:w="4878" w:type="dxa"/>
                <w:gridSpan w:val="2"/>
                <w:shd w:val="clear" w:color="auto" w:fill="auto"/>
              </w:tcPr>
            </w:tcPrChange>
          </w:tcPr>
          <w:p w14:paraId="1D2AC944" w14:textId="77777777" w:rsidR="00726C43" w:rsidRDefault="00726C43" w:rsidP="001B2299">
            <w:pPr>
              <w:pStyle w:val="code"/>
            </w:pPr>
            <w:r>
              <w:t>stress</w:t>
            </w:r>
          </w:p>
        </w:tc>
        <w:tc>
          <w:tcPr>
            <w:tcW w:w="2696" w:type="dxa"/>
            <w:tcPrChange w:id="1122" w:author="Gerard" w:date="2016-04-27T11:57:00Z">
              <w:tcPr>
                <w:tcW w:w="4698" w:type="dxa"/>
                <w:gridSpan w:val="2"/>
              </w:tcPr>
            </w:tcPrChange>
          </w:tcPr>
          <w:p w14:paraId="6CF1427C" w14:textId="77777777" w:rsidR="00726C43" w:rsidRDefault="00726C43" w:rsidP="000679A3">
            <w:pPr>
              <w:jc w:val="left"/>
              <w:rPr>
                <w:ins w:id="1123" w:author="Gerard" w:date="2016-04-27T11:57:00Z"/>
              </w:rPr>
            </w:pPr>
          </w:p>
        </w:tc>
        <w:tc>
          <w:tcPr>
            <w:tcW w:w="3319" w:type="dxa"/>
            <w:gridSpan w:val="2"/>
            <w:shd w:val="clear" w:color="auto" w:fill="auto"/>
            <w:tcPrChange w:id="1124" w:author="Gerard" w:date="2016-04-27T11:57:00Z">
              <w:tcPr>
                <w:tcW w:w="4698" w:type="dxa"/>
                <w:shd w:val="clear" w:color="auto" w:fill="auto"/>
              </w:tcPr>
            </w:tcPrChange>
          </w:tcPr>
          <w:p w14:paraId="0D780355" w14:textId="1255497F" w:rsidR="00726C43" w:rsidRDefault="00726C43" w:rsidP="000679A3">
            <w:pPr>
              <w:jc w:val="left"/>
            </w:pPr>
            <w:r>
              <w:t>Cauchy stress</w:t>
            </w:r>
          </w:p>
        </w:tc>
      </w:tr>
      <w:tr w:rsidR="00726C43" w14:paraId="7410CB07" w14:textId="77777777" w:rsidTr="00726C43">
        <w:tc>
          <w:tcPr>
            <w:tcW w:w="3561" w:type="dxa"/>
            <w:shd w:val="clear" w:color="auto" w:fill="auto"/>
            <w:tcPrChange w:id="1125" w:author="Gerard" w:date="2016-04-27T11:57:00Z">
              <w:tcPr>
                <w:tcW w:w="4878" w:type="dxa"/>
                <w:gridSpan w:val="2"/>
                <w:shd w:val="clear" w:color="auto" w:fill="auto"/>
              </w:tcPr>
            </w:tcPrChange>
          </w:tcPr>
          <w:p w14:paraId="2571F3D6" w14:textId="77777777" w:rsidR="00726C43" w:rsidRDefault="00726C43" w:rsidP="001B2299">
            <w:pPr>
              <w:pStyle w:val="code"/>
            </w:pPr>
            <w:r>
              <w:t>temperature</w:t>
            </w:r>
          </w:p>
        </w:tc>
        <w:tc>
          <w:tcPr>
            <w:tcW w:w="2696" w:type="dxa"/>
            <w:tcPrChange w:id="1126" w:author="Gerard" w:date="2016-04-27T11:57:00Z">
              <w:tcPr>
                <w:tcW w:w="4698" w:type="dxa"/>
                <w:gridSpan w:val="2"/>
              </w:tcPr>
            </w:tcPrChange>
          </w:tcPr>
          <w:p w14:paraId="06F7887D" w14:textId="77777777" w:rsidR="00726C43" w:rsidRDefault="00726C43" w:rsidP="000679A3">
            <w:pPr>
              <w:jc w:val="left"/>
              <w:rPr>
                <w:ins w:id="1127" w:author="Gerard" w:date="2016-04-27T11:57:00Z"/>
              </w:rPr>
            </w:pPr>
          </w:p>
        </w:tc>
        <w:tc>
          <w:tcPr>
            <w:tcW w:w="3319" w:type="dxa"/>
            <w:gridSpan w:val="2"/>
            <w:shd w:val="clear" w:color="auto" w:fill="auto"/>
            <w:tcPrChange w:id="1128" w:author="Gerard" w:date="2016-04-27T11:57:00Z">
              <w:tcPr>
                <w:tcW w:w="4698" w:type="dxa"/>
                <w:shd w:val="clear" w:color="auto" w:fill="auto"/>
              </w:tcPr>
            </w:tcPrChange>
          </w:tcPr>
          <w:p w14:paraId="1FA41044" w14:textId="7E907578" w:rsidR="00726C43" w:rsidRDefault="00726C43" w:rsidP="000679A3">
            <w:pPr>
              <w:jc w:val="left"/>
            </w:pPr>
            <w:r>
              <w:t>Nodal temperatures</w:t>
            </w:r>
          </w:p>
        </w:tc>
      </w:tr>
      <w:tr w:rsidR="00726C43" w14:paraId="3F1D1E37" w14:textId="77777777" w:rsidTr="00726C43">
        <w:tc>
          <w:tcPr>
            <w:tcW w:w="3561" w:type="dxa"/>
            <w:shd w:val="clear" w:color="auto" w:fill="auto"/>
            <w:tcPrChange w:id="1129" w:author="Gerard" w:date="2016-04-27T11:57:00Z">
              <w:tcPr>
                <w:tcW w:w="4878" w:type="dxa"/>
                <w:gridSpan w:val="2"/>
                <w:shd w:val="clear" w:color="auto" w:fill="auto"/>
              </w:tcPr>
            </w:tcPrChange>
          </w:tcPr>
          <w:p w14:paraId="4349D2F0" w14:textId="77777777" w:rsidR="00726C43" w:rsidRDefault="00726C43" w:rsidP="001B2299">
            <w:pPr>
              <w:pStyle w:val="code"/>
            </w:pPr>
            <w:r>
              <w:t>velocity</w:t>
            </w:r>
          </w:p>
        </w:tc>
        <w:tc>
          <w:tcPr>
            <w:tcW w:w="2696" w:type="dxa"/>
            <w:tcPrChange w:id="1130" w:author="Gerard" w:date="2016-04-27T11:57:00Z">
              <w:tcPr>
                <w:tcW w:w="4698" w:type="dxa"/>
                <w:gridSpan w:val="2"/>
              </w:tcPr>
            </w:tcPrChange>
          </w:tcPr>
          <w:p w14:paraId="50678BDC" w14:textId="77777777" w:rsidR="00726C43" w:rsidRDefault="00726C43" w:rsidP="000679A3">
            <w:pPr>
              <w:jc w:val="left"/>
              <w:rPr>
                <w:ins w:id="1131" w:author="Gerard" w:date="2016-04-27T11:57:00Z"/>
              </w:rPr>
            </w:pPr>
          </w:p>
        </w:tc>
        <w:tc>
          <w:tcPr>
            <w:tcW w:w="3319" w:type="dxa"/>
            <w:gridSpan w:val="2"/>
            <w:shd w:val="clear" w:color="auto" w:fill="auto"/>
            <w:tcPrChange w:id="1132" w:author="Gerard" w:date="2016-04-27T11:57:00Z">
              <w:tcPr>
                <w:tcW w:w="4698" w:type="dxa"/>
                <w:shd w:val="clear" w:color="auto" w:fill="auto"/>
              </w:tcPr>
            </w:tcPrChange>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1133"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lastRenderedPageBreak/>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1134" w:name="_Toc304219847"/>
      <w:r>
        <w:lastRenderedPageBreak/>
        <w:t>Parameters Section</w:t>
      </w:r>
      <w:bookmarkEnd w:id="1133"/>
      <w:bookmarkEnd w:id="1134"/>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1135" w:name="_Ref162343400"/>
    </w:p>
    <w:p w14:paraId="2C1DAE2B" w14:textId="3A600FC5" w:rsidR="006A0BC1" w:rsidRPr="00552529" w:rsidRDefault="006A0BC1" w:rsidP="006A0BC1">
      <w:pPr>
        <w:pStyle w:val="Heading1"/>
      </w:pPr>
      <w:bookmarkStart w:id="1136" w:name="_Ref162410857"/>
      <w:bookmarkStart w:id="1137" w:name="_Toc304219848"/>
      <w:r w:rsidRPr="00552529">
        <w:lastRenderedPageBreak/>
        <w:t>Materials</w:t>
      </w:r>
      <w:bookmarkEnd w:id="1135"/>
      <w:bookmarkEnd w:id="1136"/>
      <w:bookmarkEnd w:id="1137"/>
      <w:ins w:id="1138" w:author="Gerard" w:date="2016-04-27T12:09:00Z">
        <w:r w:rsidR="00662F80">
          <w:fldChar w:fldCharType="begin"/>
        </w:r>
        <w:r w:rsidR="00662F80">
          <w:instrText xml:space="preserve"> MACROBUTTON MTEditEquationSection2 </w:instrText>
        </w:r>
        <w:r w:rsidR="00662F80" w:rsidRPr="00662F80">
          <w:rPr>
            <w:rStyle w:val="MTEquationSection"/>
            <w:rPrChange w:id="1139" w:author="Gerard" w:date="2016-04-27T12:09:00Z">
              <w:rPr/>
            </w:rPrChange>
          </w:rPr>
          <w:instrText>Equation Chapter (Next) Section 1</w:instrText>
        </w:r>
        <w:r w:rsidR="00662F80">
          <w:fldChar w:fldCharType="begin"/>
        </w:r>
        <w:r w:rsidR="00662F80">
          <w:instrText xml:space="preserve"> SEQ MTEqn \r \h \* MERGEFORMAT </w:instrText>
        </w:r>
      </w:ins>
      <w:del w:id="1140" w:author="Gerard" w:date="2016-04-27T14:23:00Z">
        <w:r w:rsidR="00C17CE2" w:rsidDel="00C17CE2">
          <w:fldChar w:fldCharType="separate"/>
        </w:r>
      </w:del>
      <w:del w:id="1141" w:author="Gerard" w:date="2016-04-27T12:12:00Z">
        <w:r w:rsidR="00662F80">
          <w:fldChar w:fldCharType="end"/>
        </w:r>
      </w:del>
      <w:ins w:id="1142" w:author="Gerard" w:date="2016-04-27T12:09:00Z">
        <w:r w:rsidR="00662F80">
          <w:fldChar w:fldCharType="begin"/>
        </w:r>
        <w:r w:rsidR="00662F80">
          <w:instrText xml:space="preserve"> SEQ MTSec \r 1 \h \* MERGEFORMAT </w:instrText>
        </w:r>
      </w:ins>
      <w:del w:id="1143" w:author="Gerard" w:date="2016-04-27T14:23:00Z">
        <w:r w:rsidR="00C17CE2" w:rsidDel="00C17CE2">
          <w:fldChar w:fldCharType="separate"/>
        </w:r>
      </w:del>
      <w:del w:id="1144" w:author="Gerard" w:date="2016-04-27T12:12:00Z">
        <w:r w:rsidR="00662F80">
          <w:fldChar w:fldCharType="end"/>
        </w:r>
      </w:del>
      <w:ins w:id="1145" w:author="Gerard" w:date="2016-04-27T12:09:00Z">
        <w:r w:rsidR="00662F80">
          <w:fldChar w:fldCharType="begin"/>
        </w:r>
        <w:r w:rsidR="00662F80">
          <w:instrText xml:space="preserve"> SEQ MTChap \h \* MERGEFORMAT </w:instrText>
        </w:r>
      </w:ins>
      <w:del w:id="1146" w:author="Gerard" w:date="2016-04-27T14:23:00Z">
        <w:r w:rsidR="00C17CE2" w:rsidDel="00C17CE2">
          <w:fldChar w:fldCharType="separate"/>
        </w:r>
      </w:del>
      <w:del w:id="1147" w:author="Gerard" w:date="2016-04-27T12:12:00Z">
        <w:r w:rsidR="00662F80">
          <w:fldChar w:fldCharType="end"/>
        </w:r>
      </w:del>
      <w:ins w:id="1148" w:author="Gerard" w:date="2016-04-27T12:09:00Z">
        <w:r w:rsidR="00662F80">
          <w:fldChar w:fldCharType="end"/>
        </w:r>
      </w:ins>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726C43">
        <w:fldChar w:fldCharType="begin"/>
      </w:r>
      <w:r w:rsidR="00726C43">
        <w:instrText xml:space="preserve"> HYPERLINK "http://help.mrl.sci.utah.edu/help/index.jsp" </w:instrText>
      </w:r>
      <w:ins w:id="1149" w:author="Gerard" w:date="2016-04-27T14:23:00Z"/>
      <w:r w:rsidR="00726C43">
        <w:fldChar w:fldCharType="separate"/>
      </w:r>
      <w:r w:rsidRPr="009D0547">
        <w:rPr>
          <w:rStyle w:val="Hyperlink"/>
          <w:i/>
        </w:rPr>
        <w:t>FEBio Theory Manual</w:t>
      </w:r>
      <w:r w:rsidR="00726C43">
        <w:rPr>
          <w:rStyle w:val="Hyperlink"/>
          <w:i/>
        </w:rPr>
        <w:fldChar w:fldCharType="end"/>
      </w:r>
      <w:r>
        <w:t>.</w:t>
      </w:r>
    </w:p>
    <w:p w14:paraId="2D317B9A" w14:textId="77777777" w:rsidR="006A0BC1" w:rsidRDefault="006A0BC1" w:rsidP="006A0BC1">
      <w:pPr>
        <w:pStyle w:val="Heading2"/>
      </w:pPr>
      <w:bookmarkStart w:id="1150" w:name="_Ref385839204"/>
      <w:bookmarkStart w:id="1151" w:name="_Ref385839223"/>
      <w:bookmarkStart w:id="1152" w:name="_Toc304219849"/>
      <w:r>
        <w:t>Elastic Solids</w:t>
      </w:r>
      <w:bookmarkEnd w:id="1150"/>
      <w:bookmarkEnd w:id="1151"/>
      <w:bookmarkEnd w:id="1152"/>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53" w:name="_Ref162429694"/>
      <w:bookmarkStart w:id="1154" w:name="_Toc304219850"/>
      <w:r>
        <w:t xml:space="preserve">Specifying </w:t>
      </w:r>
      <w:r w:rsidR="00D153DC">
        <w:t>F</w:t>
      </w:r>
      <w:r>
        <w:t xml:space="preserve">iber </w:t>
      </w:r>
      <w:r w:rsidR="00D153DC">
        <w:t>O</w:t>
      </w:r>
      <w:r>
        <w:t>rientation</w:t>
      </w:r>
      <w:bookmarkEnd w:id="1153"/>
      <w:r w:rsidR="00A536C3">
        <w:t xml:space="preserve"> or Material Axes</w:t>
      </w:r>
      <w:bookmarkEnd w:id="1154"/>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17CE2">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55" w:name="_Toc304219851"/>
      <w:r>
        <w:t xml:space="preserve">Transversely Isotropic </w:t>
      </w:r>
      <w:r w:rsidR="00D153DC">
        <w:t>M</w:t>
      </w:r>
      <w:r>
        <w:t>aterials</w:t>
      </w:r>
      <w:bookmarkEnd w:id="1155"/>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A4172B" w:rsidRDefault="00A4172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A4172B" w:rsidRDefault="00A4172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A4172B" w:rsidRDefault="00A4172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A4172B" w:rsidRDefault="00A4172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A4172B" w:rsidRPr="00827A42" w:rsidRDefault="00A4172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A4172B" w:rsidRDefault="00A4172B"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A4172B" w:rsidRDefault="00A4172B"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A4172B" w:rsidRDefault="00A4172B"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A4172B" w:rsidRDefault="00A4172B"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A4172B" w:rsidRPr="00827A42" w:rsidRDefault="00A4172B"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r w:rsidR="00C17CE2">
        <w:fldChar w:fldCharType="begin"/>
      </w:r>
      <w:r w:rsidR="00C17CE2">
        <w:instrText xml:space="preserve"> STYLEREF 1 \s </w:instrText>
      </w:r>
      <w:r w:rsidR="00C17CE2">
        <w:fldChar w:fldCharType="separate"/>
      </w:r>
      <w:r w:rsidR="00C17CE2">
        <w:rPr>
          <w:noProof/>
        </w:rPr>
        <w:t>4</w:t>
      </w:r>
      <w:r w:rsidR="00C17CE2">
        <w:rPr>
          <w:noProof/>
        </w:rPr>
        <w:fldChar w:fldCharType="end"/>
      </w:r>
      <w:r w:rsidR="00744BB0">
        <w:noBreakHyphen/>
      </w:r>
      <w:r w:rsidR="00C17CE2">
        <w:fldChar w:fldCharType="begin"/>
      </w:r>
      <w:r w:rsidR="00C17CE2">
        <w:instrText xml:space="preserve"> SEQ Figure \* ARABIC \s 1 </w:instrText>
      </w:r>
      <w:r w:rsidR="00C17CE2">
        <w:fldChar w:fldCharType="separate"/>
      </w:r>
      <w:r w:rsidR="00C17CE2">
        <w:rPr>
          <w:noProof/>
        </w:rPr>
        <w:t>1</w:t>
      </w:r>
      <w:r w:rsidR="00C17CE2">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A4172B" w:rsidRDefault="00A4172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A4172B" w:rsidRDefault="00A4172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A4172B" w:rsidRDefault="00A4172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A4172B" w:rsidRDefault="00A4172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A4172B" w:rsidRPr="00827A42" w:rsidRDefault="00A4172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A4172B" w:rsidRPr="00FB79C6" w:rsidRDefault="00A4172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A4172B" w:rsidRPr="00827A42" w:rsidRDefault="00A4172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A4172B" w:rsidRDefault="00A4172B"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A4172B" w:rsidRDefault="00A4172B"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A4172B" w:rsidRDefault="00A4172B"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A4172B" w:rsidRDefault="00A4172B"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A4172B" w:rsidRPr="00827A42" w:rsidRDefault="00A4172B"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A4172B" w:rsidRPr="00FB79C6" w:rsidRDefault="00A4172B"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A4172B" w:rsidRPr="00827A42" w:rsidRDefault="00A4172B"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r w:rsidR="00C17CE2">
        <w:fldChar w:fldCharType="begin"/>
      </w:r>
      <w:r w:rsidR="00C17CE2">
        <w:instrText xml:space="preserve"> STYLEREF 1 \s </w:instrText>
      </w:r>
      <w:r w:rsidR="00C17CE2">
        <w:fldChar w:fldCharType="separate"/>
      </w:r>
      <w:r w:rsidR="00C17CE2">
        <w:rPr>
          <w:noProof/>
        </w:rPr>
        <w:t>4</w:t>
      </w:r>
      <w:r w:rsidR="00C17CE2">
        <w:rPr>
          <w:noProof/>
        </w:rPr>
        <w:fldChar w:fldCharType="end"/>
      </w:r>
      <w:r w:rsidR="00744BB0">
        <w:noBreakHyphen/>
      </w:r>
      <w:r w:rsidR="00C17CE2">
        <w:fldChar w:fldCharType="begin"/>
      </w:r>
      <w:r w:rsidR="00C17CE2">
        <w:instrText xml:space="preserve"> SEQ Figure \* ARABIC \s 1 </w:instrText>
      </w:r>
      <w:r w:rsidR="00C17CE2">
        <w:fldChar w:fldCharType="separate"/>
      </w:r>
      <w:r w:rsidR="00C17CE2">
        <w:rPr>
          <w:noProof/>
        </w:rPr>
        <w:t>2</w:t>
      </w:r>
      <w:r w:rsidR="00C17CE2">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A4172B" w:rsidRDefault="00A4172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A4172B" w:rsidRDefault="00A4172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A4172B" w:rsidRDefault="00A4172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A4172B" w:rsidRDefault="00A4172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A4172B" w:rsidRPr="00827A42" w:rsidRDefault="00A4172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A4172B" w:rsidRPr="00FB79C6" w:rsidRDefault="00A4172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A4172B" w:rsidRDefault="00A4172B"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A4172B" w:rsidRDefault="00A4172B"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A4172B" w:rsidRDefault="00A4172B"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A4172B" w:rsidRDefault="00A4172B"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A4172B" w:rsidRPr="00827A42" w:rsidRDefault="00A4172B"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A4172B" w:rsidRPr="00FB79C6" w:rsidRDefault="00A4172B"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r w:rsidR="00C17CE2">
        <w:fldChar w:fldCharType="begin"/>
      </w:r>
      <w:r w:rsidR="00C17CE2">
        <w:instrText xml:space="preserve"> STYLEREF 1 \s </w:instrText>
      </w:r>
      <w:r w:rsidR="00C17CE2">
        <w:fldChar w:fldCharType="separate"/>
      </w:r>
      <w:r w:rsidR="00C17CE2">
        <w:rPr>
          <w:noProof/>
        </w:rPr>
        <w:t>4</w:t>
      </w:r>
      <w:r w:rsidR="00C17CE2">
        <w:rPr>
          <w:noProof/>
        </w:rPr>
        <w:fldChar w:fldCharType="end"/>
      </w:r>
      <w:r w:rsidR="00744BB0">
        <w:noBreakHyphen/>
      </w:r>
      <w:r w:rsidR="00C17CE2">
        <w:fldChar w:fldCharType="begin"/>
      </w:r>
      <w:r w:rsidR="00C17CE2">
        <w:instrText xml:space="preserve"> SEQ Figure \* ARABIC \s 1 </w:instrText>
      </w:r>
      <w:r w:rsidR="00C17CE2">
        <w:fldChar w:fldCharType="separate"/>
      </w:r>
      <w:r w:rsidR="00C17CE2">
        <w:rPr>
          <w:noProof/>
        </w:rPr>
        <w:t>3</w:t>
      </w:r>
      <w:r w:rsidR="00C17CE2">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r w:rsidR="00C17CE2">
        <w:fldChar w:fldCharType="begin"/>
      </w:r>
      <w:r w:rsidR="00C17CE2">
        <w:instrText xml:space="preserve"> STYLEREF 1 \s </w:instrText>
      </w:r>
      <w:r w:rsidR="00C17CE2">
        <w:fldChar w:fldCharType="separate"/>
      </w:r>
      <w:r w:rsidR="00C17CE2">
        <w:rPr>
          <w:noProof/>
        </w:rPr>
        <w:t>4</w:t>
      </w:r>
      <w:r w:rsidR="00C17CE2">
        <w:rPr>
          <w:noProof/>
        </w:rPr>
        <w:fldChar w:fldCharType="end"/>
      </w:r>
      <w:r>
        <w:noBreakHyphen/>
      </w:r>
      <w:r w:rsidR="00C17CE2">
        <w:fldChar w:fldCharType="begin"/>
      </w:r>
      <w:r w:rsidR="00C17CE2">
        <w:instrText xml:space="preserve"> SEQ Figure \* ARABIC \s 1 </w:instrText>
      </w:r>
      <w:r w:rsidR="00C17CE2">
        <w:fldChar w:fldCharType="separate"/>
      </w:r>
      <w:r w:rsidR="00C17CE2">
        <w:rPr>
          <w:noProof/>
        </w:rPr>
        <w:t>4</w:t>
      </w:r>
      <w:r w:rsidR="00C17CE2">
        <w:rPr>
          <w:noProof/>
        </w:rPr>
        <w:fldChar w:fldCharType="end"/>
      </w:r>
      <w:r>
        <w:t>. Spherical angles</w:t>
      </w:r>
    </w:p>
    <w:p w14:paraId="375D4241" w14:textId="77777777" w:rsidR="00744BB0" w:rsidRDefault="00744BB0" w:rsidP="00744BB0">
      <w:pPr>
        <w:tabs>
          <w:tab w:val="left" w:pos="720"/>
        </w:tabs>
        <w:ind w:left="720"/>
      </w:pPr>
      <w:r>
        <w:t>The fiber is oriented along</w:t>
      </w:r>
    </w:p>
    <w:p w14:paraId="0FC39042" w14:textId="1359E997" w:rsidR="00744BB0" w:rsidRDefault="00744BB0" w:rsidP="00744BB0">
      <w:pPr>
        <w:pStyle w:val="MTDisplayEquation"/>
        <w:tabs>
          <w:tab w:val="left" w:pos="720"/>
        </w:tabs>
        <w:ind w:left="720"/>
      </w:pPr>
      <w:r>
        <w:tab/>
      </w:r>
      <w:r w:rsidR="002429B0" w:rsidRPr="002429B0">
        <w:rPr>
          <w:position w:val="-12"/>
        </w:rPr>
        <w:object w:dxaOrig="5700" w:dyaOrig="360" w14:anchorId="677280C6">
          <v:shape id="_x0000_i1110" type="#_x0000_t75" style="width:284.45pt;height:18.55pt" o:ole="">
            <v:imagedata r:id="rId184" o:title=""/>
          </v:shape>
          <o:OLEObject Type="Embed" ProgID="Equation.DSMT4" ShapeID="_x0000_i1110" DrawAspect="Content" ObjectID="_1397129892" r:id="rId185"/>
        </w:object>
      </w:r>
      <w:r>
        <w:t>,</w:t>
      </w:r>
    </w:p>
    <w:p w14:paraId="05E79CE0" w14:textId="730A8A0D" w:rsidR="00E62DD1" w:rsidRDefault="00744BB0" w:rsidP="00744BB0">
      <w:pPr>
        <w:tabs>
          <w:tab w:val="left" w:pos="720"/>
        </w:tabs>
        <w:ind w:left="720"/>
      </w:pPr>
      <w:r w:rsidRPr="000230DC">
        <w:t xml:space="preserve">where </w:t>
      </w:r>
      <w:r w:rsidR="002429B0" w:rsidRPr="002429B0">
        <w:rPr>
          <w:position w:val="-14"/>
        </w:rPr>
        <w:object w:dxaOrig="999" w:dyaOrig="400" w14:anchorId="38F792A6">
          <v:shape id="_x0000_i1111" type="#_x0000_t75" style="width:49.9pt;height:19.95pt" o:ole="">
            <v:imagedata r:id="rId186" o:title=""/>
          </v:shape>
          <o:OLEObject Type="Embed" ProgID="Equation.DSMT4" ShapeID="_x0000_i1111" DrawAspect="Content" ObjectID="_1397129893" r:id="rId187"/>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C17CE2">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212F0A74" w:rsidR="0028632C" w:rsidRDefault="0028632C" w:rsidP="006B7F2C">
      <w:r>
        <w:t xml:space="preserve">When specifying a fiber direction </w:t>
      </w:r>
      <w:r w:rsidR="002429B0" w:rsidRPr="002429B0">
        <w:rPr>
          <w:position w:val="-6"/>
        </w:rPr>
        <w:object w:dxaOrig="200" w:dyaOrig="220" w14:anchorId="0F91A948">
          <v:shape id="_x0000_i1112" type="#_x0000_t75" style="width:10pt;height:11.4pt" o:ole="">
            <v:imagedata r:id="rId188" o:title=""/>
          </v:shape>
          <o:OLEObject Type="Embed" ProgID="Equation.DSMT4" ShapeID="_x0000_i1112" DrawAspect="Content" ObjectID="_1397129894" r:id="rId189"/>
        </w:object>
      </w:r>
      <w:r>
        <w:t>, FEBio generates a set of orthogonal material axes as described in Section </w:t>
      </w:r>
      <w:r>
        <w:fldChar w:fldCharType="begin"/>
      </w:r>
      <w:r>
        <w:instrText xml:space="preserve"> REF _Ref167532051 \w \h </w:instrText>
      </w:r>
      <w:r>
        <w:fldChar w:fldCharType="separate"/>
      </w:r>
      <w:r w:rsidR="00C17CE2">
        <w:t xml:space="preserve">4.1.1.2. </w:t>
      </w:r>
      <w:r>
        <w:fldChar w:fldCharType="end"/>
      </w:r>
      <w:r w:rsidR="00265E57">
        <w:t xml:space="preserve"> generated with</w:t>
      </w:r>
      <w:r>
        <w:t xml:space="preserve"> </w:t>
      </w:r>
      <w:r w:rsidR="002429B0" w:rsidRPr="002429B0">
        <w:rPr>
          <w:position w:val="-12"/>
        </w:rPr>
        <w:object w:dxaOrig="620" w:dyaOrig="360" w14:anchorId="19C667CC">
          <v:shape id="_x0000_i1113" type="#_x0000_t75" style="width:31.35pt;height:18.55pt" o:ole="">
            <v:imagedata r:id="rId190" o:title=""/>
          </v:shape>
          <o:OLEObject Type="Embed" ProgID="Equation.DSMT4" ShapeID="_x0000_i1113" DrawAspect="Content" ObjectID="_1397129895" r:id="rId191"/>
        </w:object>
      </w:r>
      <w:r>
        <w:t>, or</w:t>
      </w:r>
      <w:r w:rsidR="00265E57">
        <w:t xml:space="preserve"> else</w:t>
      </w:r>
      <w:r>
        <w:t xml:space="preserve"> </w:t>
      </w:r>
      <w:r w:rsidR="002429B0" w:rsidRPr="002429B0">
        <w:rPr>
          <w:position w:val="-12"/>
        </w:rPr>
        <w:object w:dxaOrig="620" w:dyaOrig="360" w14:anchorId="3183B703">
          <v:shape id="_x0000_i1114" type="#_x0000_t75" style="width:31.35pt;height:18.55pt" o:ole="">
            <v:imagedata r:id="rId192" o:title=""/>
          </v:shape>
          <o:OLEObject Type="Embed" ProgID="Equation.DSMT4" ShapeID="_x0000_i1114" DrawAspect="Content" ObjectID="_1397129896" r:id="rId193"/>
        </w:object>
      </w:r>
      <w:r>
        <w:t xml:space="preserve"> if </w:t>
      </w:r>
      <w:r w:rsidR="002429B0" w:rsidRPr="002429B0">
        <w:rPr>
          <w:position w:val="-6"/>
        </w:rPr>
        <w:object w:dxaOrig="200" w:dyaOrig="220" w14:anchorId="7483D17A">
          <v:shape id="_x0000_i1115" type="#_x0000_t75" style="width:10pt;height:11.4pt" o:ole="">
            <v:imagedata r:id="rId194" o:title=""/>
          </v:shape>
          <o:OLEObject Type="Embed" ProgID="Equation.DSMT4" ShapeID="_x0000_i1115" DrawAspect="Content" ObjectID="_1397129897" r:id="rId195"/>
        </w:object>
      </w:r>
      <w:r>
        <w:t xml:space="preserve"> is collinear with </w:t>
      </w:r>
      <w:r w:rsidR="002429B0" w:rsidRPr="002429B0">
        <w:rPr>
          <w:position w:val="-12"/>
        </w:rPr>
        <w:object w:dxaOrig="260" w:dyaOrig="360" w14:anchorId="5DCD5FF7">
          <v:shape id="_x0000_i1116" type="#_x0000_t75" style="width:12.85pt;height:18.55pt" o:ole="">
            <v:imagedata r:id="rId196" o:title=""/>
          </v:shape>
          <o:OLEObject Type="Embed" ProgID="Equation.DSMT4" ShapeID="_x0000_i1116" DrawAspect="Content" ObjectID="_1397129898" r:id="rId197"/>
        </w:object>
      </w:r>
      <w:r>
        <w:t xml:space="preserve">.  </w:t>
      </w:r>
      <w:r w:rsidR="00265E57">
        <w:t xml:space="preserve">Because of the non-uniqueness of these material axes (only </w:t>
      </w:r>
      <w:r w:rsidR="002429B0" w:rsidRPr="002429B0">
        <w:rPr>
          <w:position w:val="-12"/>
        </w:rPr>
        <w:object w:dxaOrig="220" w:dyaOrig="360" w14:anchorId="7225C620">
          <v:shape id="_x0000_i1117" type="#_x0000_t75" style="width:11.4pt;height:18.55pt" o:ole="">
            <v:imagedata r:id="rId198" o:title=""/>
          </v:shape>
          <o:OLEObject Type="Embed" ProgID="Equation.DSMT4" ShapeID="_x0000_i1117" DrawAspect="Content" ObjectID="_1397129899" r:id="rId199"/>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17CE2">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17CE2">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1156" w:name="_Ref167532051"/>
      <w:bookmarkStart w:id="1157" w:name="_Toc304219852"/>
      <w:r>
        <w:t xml:space="preserve">Orthotropic </w:t>
      </w:r>
      <w:r w:rsidR="00D153DC">
        <w:t>M</w:t>
      </w:r>
      <w:r>
        <w:t>aterials</w:t>
      </w:r>
      <w:bookmarkEnd w:id="1156"/>
      <w:bookmarkEnd w:id="1157"/>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7C9DA52" w:rsidR="006A0BC1" w:rsidRDefault="006A0BC1" w:rsidP="006A0BC1">
      <w:pPr>
        <w:pStyle w:val="MTDisplayEquation"/>
      </w:pPr>
      <w:r>
        <w:tab/>
      </w:r>
      <w:r w:rsidR="002429B0" w:rsidRPr="002429B0">
        <w:rPr>
          <w:position w:val="-32"/>
        </w:rPr>
        <w:object w:dxaOrig="3040" w:dyaOrig="700" w14:anchorId="59091DE8">
          <v:shape id="_x0000_i1118" type="#_x0000_t75" style="width:151.85pt;height:34.95pt" o:ole="">
            <v:imagedata r:id="rId200" o:title=""/>
          </v:shape>
          <o:OLEObject Type="Embed" ProgID="Equation.DSMT4" ShapeID="_x0000_i1118" DrawAspect="Content" ObjectID="_1397129900" r:id="rId201"/>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58" w:name="_Ref167375095"/>
      <w:bookmarkStart w:id="1159" w:name="_Toc304219853"/>
      <w:r>
        <w:lastRenderedPageBreak/>
        <w:t>Uncoupled</w:t>
      </w:r>
      <w:r w:rsidR="006A0BC1">
        <w:t xml:space="preserve"> Materials</w:t>
      </w:r>
      <w:bookmarkEnd w:id="1158"/>
      <w:bookmarkEnd w:id="1159"/>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726C43">
        <w:fldChar w:fldCharType="begin"/>
      </w:r>
      <w:r w:rsidR="00726C43">
        <w:instrText xml:space="preserve"> HYPERLINK \l "_ENREF_5" \o "Simo, 1991 #11" </w:instrText>
      </w:r>
      <w:ins w:id="1160" w:author="Gerard" w:date="2016-04-27T14:23:00Z"/>
      <w:r w:rsidR="00726C43">
        <w:fldChar w:fldCharType="separate"/>
      </w:r>
      <w:r w:rsidR="00554341">
        <w:rPr>
          <w:noProof/>
        </w:rPr>
        <w:t>5</w:t>
      </w:r>
      <w:r w:rsidR="00726C43">
        <w:rPr>
          <w:noProof/>
        </w:rPr>
        <w:fldChar w:fldCharType="end"/>
      </w:r>
      <w:r w:rsidR="00031F52">
        <w:rPr>
          <w:noProof/>
        </w:rPr>
        <w:t>]</w:t>
      </w:r>
      <w:r w:rsidR="008E1C4D">
        <w:fldChar w:fldCharType="end"/>
      </w:r>
      <w:r>
        <w:t>:</w:t>
      </w:r>
    </w:p>
    <w:p w14:paraId="6FD5AD83" w14:textId="7C21EDCF" w:rsidR="006A0BC1" w:rsidRPr="000230DC" w:rsidRDefault="006A0BC1" w:rsidP="006A0BC1">
      <w:pPr>
        <w:pStyle w:val="MTDisplayEquation"/>
      </w:pPr>
      <w:r w:rsidRPr="000230DC">
        <w:tab/>
      </w:r>
      <w:r w:rsidR="002429B0" w:rsidRPr="002429B0">
        <w:rPr>
          <w:position w:val="-16"/>
        </w:rPr>
        <w:object w:dxaOrig="2240" w:dyaOrig="440" w14:anchorId="4A36909E">
          <v:shape id="_x0000_i1119" type="#_x0000_t75" style="width:111.9pt;height:22.1pt" o:ole="">
            <v:imagedata r:id="rId202" o:title=""/>
          </v:shape>
          <o:OLEObject Type="Embed" ProgID="Equation.DSMT4" ShapeID="_x0000_i1119" DrawAspect="Content" ObjectID="_1397129901" r:id="rId203"/>
        </w:object>
      </w:r>
      <w:r w:rsidRPr="000230DC">
        <w:t xml:space="preserve">, </w:t>
      </w:r>
      <w:ins w:id="1161"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162" w:author="Gerard" w:date="2016-04-27T14:23:00Z">
        <w:r w:rsidR="00C17CE2" w:rsidDel="00C17CE2">
          <w:fldChar w:fldCharType="separate"/>
        </w:r>
      </w:del>
      <w:del w:id="1163" w:author="Gerard" w:date="2016-04-27T12:37:00Z">
        <w:r w:rsidR="00334045">
          <w:fldChar w:fldCharType="end"/>
        </w:r>
      </w:del>
      <w:bookmarkStart w:id="1164" w:name="ZEqnNum452063"/>
      <w:ins w:id="1165"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1166" w:author="Gerard" w:date="2016-04-27T14:26:00Z">
        <w:r w:rsidR="00C17CE2">
          <w:rPr>
            <w:noProof/>
          </w:rPr>
          <w:instrText>4</w:instrText>
        </w:r>
      </w:ins>
      <w:ins w:id="1167"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168" w:author="Gerard" w:date="2016-04-27T14:26:00Z">
        <w:r w:rsidR="00C17CE2">
          <w:rPr>
            <w:noProof/>
          </w:rPr>
          <w:instrText>1</w:instrText>
        </w:r>
      </w:ins>
      <w:ins w:id="1169" w:author="Gerard" w:date="2016-04-27T12:37:00Z">
        <w:r w:rsidR="00334045">
          <w:fldChar w:fldCharType="end"/>
        </w:r>
        <w:r w:rsidR="00334045">
          <w:instrText>)</w:instrText>
        </w:r>
        <w:bookmarkEnd w:id="1164"/>
        <w:r w:rsidR="00334045">
          <w:fldChar w:fldCharType="end"/>
        </w:r>
      </w:ins>
    </w:p>
    <w:p w14:paraId="736E6A74" w14:textId="2C9C7296" w:rsidR="006A0BC1" w:rsidRPr="000230DC" w:rsidRDefault="006A0BC1" w:rsidP="006A0BC1">
      <w:r w:rsidRPr="000230DC">
        <w:t xml:space="preserve">where </w:t>
      </w:r>
      <w:r w:rsidR="002429B0" w:rsidRPr="002429B0">
        <w:rPr>
          <w:position w:val="-6"/>
        </w:rPr>
        <w:object w:dxaOrig="999" w:dyaOrig="320" w14:anchorId="68C7DDAD">
          <v:shape id="_x0000_i1120" type="#_x0000_t75" style="width:49.9pt;height:16.4pt" o:ole="">
            <v:imagedata r:id="rId204" o:title=""/>
          </v:shape>
          <o:OLEObject Type="Embed" ProgID="Equation.DSMT4" ShapeID="_x0000_i1120" DrawAspect="Content" ObjectID="_1397129902" r:id="rId205"/>
        </w:object>
      </w:r>
      <w:r w:rsidR="00993D96">
        <w:t xml:space="preserve"> </w:t>
      </w:r>
      <w:r w:rsidRPr="000230DC">
        <w:t xml:space="preserve">and </w:t>
      </w:r>
      <w:r w:rsidR="002429B0" w:rsidRPr="002429B0">
        <w:rPr>
          <w:position w:val="-6"/>
        </w:rPr>
        <w:object w:dxaOrig="1040" w:dyaOrig="320" w14:anchorId="432D804B">
          <v:shape id="_x0000_i1121" type="#_x0000_t75" style="width:52.05pt;height:16.4pt" o:ole="">
            <v:imagedata r:id="rId206" o:title=""/>
          </v:shape>
          <o:OLEObject Type="Embed" ProgID="Equation.DSMT4" ShapeID="_x0000_i1121" DrawAspect="Content" ObjectID="_1397129903" r:id="rId207"/>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1E1371B3" w:rsidR="006A0BC1" w:rsidRPr="000230DC" w:rsidRDefault="006A0BC1" w:rsidP="006A0BC1">
      <w:pPr>
        <w:pStyle w:val="MTDisplayEquation"/>
      </w:pPr>
      <w:r w:rsidRPr="000230DC">
        <w:tab/>
      </w:r>
      <w:r w:rsidR="002429B0" w:rsidRPr="002429B0">
        <w:rPr>
          <w:position w:val="-16"/>
        </w:rPr>
        <w:object w:dxaOrig="2480" w:dyaOrig="440" w14:anchorId="4B3F3402">
          <v:shape id="_x0000_i1122" type="#_x0000_t75" style="width:124.05pt;height:22.1pt" o:ole="">
            <v:imagedata r:id="rId208" o:title=""/>
          </v:shape>
          <o:OLEObject Type="Embed" ProgID="Equation.DSMT4" ShapeID="_x0000_i1122" DrawAspect="Content" ObjectID="_1397129904" r:id="rId209"/>
        </w:object>
      </w:r>
      <w:r w:rsidRPr="000230DC">
        <w:t>,</w:t>
      </w:r>
      <w:ins w:id="1170"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171" w:author="Gerard" w:date="2016-04-27T14:23:00Z">
        <w:r w:rsidR="00C17CE2" w:rsidDel="00C17CE2">
          <w:fldChar w:fldCharType="separate"/>
        </w:r>
      </w:del>
      <w:del w:id="1172" w:author="Gerard" w:date="2016-04-27T12:37:00Z">
        <w:r w:rsidR="00334045">
          <w:fldChar w:fldCharType="end"/>
        </w:r>
      </w:del>
      <w:ins w:id="1173"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1174" w:author="Gerard" w:date="2016-04-27T14:26:00Z">
        <w:r w:rsidR="00C17CE2">
          <w:rPr>
            <w:noProof/>
          </w:rPr>
          <w:instrText>4</w:instrText>
        </w:r>
      </w:ins>
      <w:ins w:id="1175"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176" w:author="Gerard" w:date="2016-04-27T14:26:00Z">
        <w:r w:rsidR="00C17CE2">
          <w:rPr>
            <w:noProof/>
          </w:rPr>
          <w:instrText>2</w:instrText>
        </w:r>
      </w:ins>
      <w:ins w:id="1177" w:author="Gerard" w:date="2016-04-27T12:37:00Z">
        <w:r w:rsidR="00334045">
          <w:fldChar w:fldCharType="end"/>
        </w:r>
        <w:r w:rsidR="00334045">
          <w:instrText>)</w:instrText>
        </w:r>
        <w:r w:rsidR="00334045">
          <w:fldChar w:fldCharType="end"/>
        </w:r>
      </w:ins>
    </w:p>
    <w:p w14:paraId="34BC890B" w14:textId="77777777" w:rsidR="006A0BC1" w:rsidRPr="000230DC" w:rsidRDefault="006A0BC1" w:rsidP="006A0BC1">
      <w:r w:rsidRPr="000230DC">
        <w:t>where</w:t>
      </w:r>
    </w:p>
    <w:p w14:paraId="3FE23733" w14:textId="338E242D" w:rsidR="00C45145" w:rsidRDefault="006A0BC1" w:rsidP="006A0BC1">
      <w:pPr>
        <w:pStyle w:val="MTDisplayEquation"/>
      </w:pPr>
      <w:r w:rsidRPr="000230DC">
        <w:tab/>
      </w:r>
      <w:r w:rsidR="002429B0" w:rsidRPr="002429B0">
        <w:rPr>
          <w:position w:val="-24"/>
        </w:rPr>
        <w:object w:dxaOrig="940" w:dyaOrig="660" w14:anchorId="1C1340F2">
          <v:shape id="_x0000_i1123" type="#_x0000_t75" style="width:47.05pt;height:33.5pt" o:ole="">
            <v:imagedata r:id="rId210" o:title=""/>
          </v:shape>
          <o:OLEObject Type="Embed" ProgID="Equation.DSMT4" ShapeID="_x0000_i1123" DrawAspect="Content" ObjectID="_1397129905" r:id="rId211"/>
        </w:object>
      </w:r>
      <w:r w:rsidR="00C45145">
        <w:t xml:space="preserve"> ,</w:t>
      </w:r>
      <w:ins w:id="1178"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179" w:author="Gerard" w:date="2016-04-27T14:23:00Z">
        <w:r w:rsidR="00C17CE2" w:rsidDel="00C17CE2">
          <w:fldChar w:fldCharType="separate"/>
        </w:r>
      </w:del>
      <w:del w:id="1180" w:author="Gerard" w:date="2016-04-27T12:38:00Z">
        <w:r w:rsidR="00334045">
          <w:fldChar w:fldCharType="end"/>
        </w:r>
      </w:del>
      <w:ins w:id="1181"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1182" w:author="Gerard" w:date="2016-04-27T14:26:00Z">
        <w:r w:rsidR="00C17CE2">
          <w:rPr>
            <w:noProof/>
          </w:rPr>
          <w:instrText>4</w:instrText>
        </w:r>
      </w:ins>
      <w:ins w:id="1183"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184" w:author="Gerard" w:date="2016-04-27T14:26:00Z">
        <w:r w:rsidR="00C17CE2">
          <w:rPr>
            <w:noProof/>
          </w:rPr>
          <w:instrText>3</w:instrText>
        </w:r>
      </w:ins>
      <w:ins w:id="1185" w:author="Gerard" w:date="2016-04-27T12:38:00Z">
        <w:r w:rsidR="00334045">
          <w:fldChar w:fldCharType="end"/>
        </w:r>
        <w:r w:rsidR="00334045">
          <w:instrText>)</w:instrText>
        </w:r>
        <w:r w:rsidR="00334045">
          <w:fldChar w:fldCharType="end"/>
        </w:r>
      </w:ins>
    </w:p>
    <w:p w14:paraId="646C6EF3" w14:textId="77777777" w:rsidR="00C45145" w:rsidRDefault="00C45145" w:rsidP="006A0BC1">
      <w:pPr>
        <w:pStyle w:val="MTDisplayEquation"/>
      </w:pPr>
      <w:r>
        <w:t>and</w:t>
      </w:r>
    </w:p>
    <w:p w14:paraId="2EE94ECC" w14:textId="75AFE36F" w:rsidR="006A0BC1" w:rsidRPr="000230DC" w:rsidRDefault="00C45145" w:rsidP="00C45145">
      <w:pPr>
        <w:pStyle w:val="MTDisplayEquation"/>
      </w:pPr>
      <w:r>
        <w:tab/>
      </w:r>
      <w:r w:rsidR="002429B0" w:rsidRPr="002429B0">
        <w:rPr>
          <w:position w:val="-24"/>
        </w:rPr>
        <w:object w:dxaOrig="880" w:dyaOrig="620" w14:anchorId="727F0D81">
          <v:shape id="_x0000_i1124" type="#_x0000_t75" style="width:44.2pt;height:31.35pt" o:ole="">
            <v:imagedata r:id="rId212" o:title=""/>
          </v:shape>
          <o:OLEObject Type="Embed" ProgID="Equation.DSMT4" ShapeID="_x0000_i1124" DrawAspect="Content" ObjectID="_1397129906" r:id="rId213"/>
        </w:object>
      </w:r>
      <w:r>
        <w:t>,</w:t>
      </w:r>
      <w:ins w:id="1186" w:author="Gerard" w:date="2016-04-27T12:38:00Z">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MTEqn \h \* MERGEFORMAT </w:instrText>
        </w:r>
      </w:ins>
      <w:del w:id="1187" w:author="Gerard" w:date="2016-04-27T14:23:00Z">
        <w:r w:rsidR="00C17CE2" w:rsidDel="00C17CE2">
          <w:rPr>
            <w:sz w:val="20"/>
            <w:szCs w:val="20"/>
          </w:rPr>
          <w:fldChar w:fldCharType="separate"/>
        </w:r>
      </w:del>
      <w:del w:id="1188" w:author="Gerard" w:date="2016-04-27T12:38:00Z">
        <w:r w:rsidR="00334045">
          <w:rPr>
            <w:sz w:val="20"/>
            <w:szCs w:val="20"/>
          </w:rPr>
          <w:fldChar w:fldCharType="end"/>
        </w:r>
      </w:del>
      <w:ins w:id="1189" w:author="Gerard" w:date="2016-04-27T12:38:00Z">
        <w:r w:rsidR="00334045">
          <w:rPr>
            <w:sz w:val="20"/>
            <w:szCs w:val="20"/>
          </w:rPr>
          <w:instrText>(</w:instrText>
        </w:r>
        <w:r w:rsidR="00334045">
          <w:rPr>
            <w:sz w:val="20"/>
            <w:szCs w:val="20"/>
          </w:rPr>
          <w:fldChar w:fldCharType="begin"/>
        </w:r>
        <w:r w:rsidR="00334045">
          <w:rPr>
            <w:sz w:val="20"/>
            <w:szCs w:val="20"/>
          </w:rPr>
          <w:instrText xml:space="preserve"> SEQ MTChap \c \* Arabic \* MERGEFORMAT </w:instrText>
        </w:r>
      </w:ins>
      <w:r w:rsidR="00334045">
        <w:rPr>
          <w:sz w:val="20"/>
          <w:szCs w:val="20"/>
        </w:rPr>
        <w:fldChar w:fldCharType="separate"/>
      </w:r>
      <w:ins w:id="1190" w:author="Gerard" w:date="2016-04-27T14:26:00Z">
        <w:r w:rsidR="00C17CE2">
          <w:rPr>
            <w:noProof/>
            <w:sz w:val="20"/>
            <w:szCs w:val="20"/>
          </w:rPr>
          <w:instrText>4</w:instrText>
        </w:r>
      </w:ins>
      <w:ins w:id="1191" w:author="Gerard" w:date="2016-04-27T12:38:00Z">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ins>
      <w:r w:rsidR="00334045">
        <w:rPr>
          <w:sz w:val="20"/>
          <w:szCs w:val="20"/>
        </w:rPr>
        <w:fldChar w:fldCharType="separate"/>
      </w:r>
      <w:ins w:id="1192" w:author="Gerard" w:date="2016-04-27T14:26:00Z">
        <w:r w:rsidR="00C17CE2">
          <w:rPr>
            <w:noProof/>
            <w:sz w:val="20"/>
            <w:szCs w:val="20"/>
          </w:rPr>
          <w:instrText>4</w:instrText>
        </w:r>
      </w:ins>
      <w:ins w:id="1193" w:author="Gerard" w:date="2016-04-27T12:38:00Z">
        <w:r w:rsidR="00334045">
          <w:rPr>
            <w:sz w:val="20"/>
            <w:szCs w:val="20"/>
          </w:rPr>
          <w:fldChar w:fldCharType="end"/>
        </w:r>
        <w:r w:rsidR="00334045">
          <w:rPr>
            <w:sz w:val="20"/>
            <w:szCs w:val="20"/>
          </w:rPr>
          <w:instrText>)</w:instrText>
        </w:r>
        <w:r w:rsidR="00334045">
          <w:rPr>
            <w:sz w:val="20"/>
            <w:szCs w:val="20"/>
          </w:rPr>
          <w:fldChar w:fldCharType="end"/>
        </w:r>
      </w:ins>
    </w:p>
    <w:p w14:paraId="4780BEE0" w14:textId="22E9F5B9" w:rsidR="00C45145" w:rsidRDefault="006A0BC1" w:rsidP="006A0BC1">
      <w:r w:rsidRPr="000230DC">
        <w:t xml:space="preserve">and </w:t>
      </w:r>
      <w:r w:rsidR="002429B0" w:rsidRPr="002429B0">
        <w:rPr>
          <w:position w:val="-14"/>
        </w:rPr>
        <w:object w:dxaOrig="700" w:dyaOrig="400" w14:anchorId="54C5D55F">
          <v:shape id="_x0000_i1125" type="#_x0000_t75" style="width:34.95pt;height:19.95pt" o:ole="">
            <v:imagedata r:id="rId214" o:title=""/>
          </v:shape>
          <o:OLEObject Type="Embed" ProgID="Equation.DSMT4" ShapeID="_x0000_i1125" DrawAspect="Content" ObjectID="_1397129907" r:id="rId215"/>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472DE9CB" w:rsidR="006A0BC1" w:rsidRPr="000230DC" w:rsidRDefault="006A0BC1" w:rsidP="006A0BC1">
      <w:pPr>
        <w:pStyle w:val="MTDisplayEquation"/>
      </w:pPr>
      <w:r w:rsidRPr="000230DC">
        <w:tab/>
      </w:r>
      <w:r w:rsidR="002429B0" w:rsidRPr="002429B0">
        <w:rPr>
          <w:position w:val="-32"/>
        </w:rPr>
        <w:object w:dxaOrig="1700" w:dyaOrig="760" w14:anchorId="302739EE">
          <v:shape id="_x0000_i1126" type="#_x0000_t75" style="width:85.55pt;height:38.5pt" o:ole="">
            <v:imagedata r:id="rId216" o:title=""/>
          </v:shape>
          <o:OLEObject Type="Embed" ProgID="Equation.DSMT4" ShapeID="_x0000_i1126" DrawAspect="Content" ObjectID="_1397129908" r:id="rId217"/>
        </w:object>
      </w:r>
      <w:r w:rsidRPr="000230DC">
        <w:t>,</w:t>
      </w:r>
      <w:ins w:id="1194"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195" w:author="Gerard" w:date="2016-04-27T14:23:00Z">
        <w:r w:rsidR="00C17CE2" w:rsidDel="00C17CE2">
          <w:fldChar w:fldCharType="separate"/>
        </w:r>
      </w:del>
      <w:del w:id="1196" w:author="Gerard" w:date="2016-04-27T12:38:00Z">
        <w:r w:rsidR="00334045">
          <w:fldChar w:fldCharType="end"/>
        </w:r>
      </w:del>
      <w:ins w:id="1197"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1198" w:author="Gerard" w:date="2016-04-27T14:26:00Z">
        <w:r w:rsidR="00C17CE2">
          <w:rPr>
            <w:noProof/>
          </w:rPr>
          <w:instrText>4</w:instrText>
        </w:r>
      </w:ins>
      <w:ins w:id="1199"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200" w:author="Gerard" w:date="2016-04-27T14:26:00Z">
        <w:r w:rsidR="00C17CE2">
          <w:rPr>
            <w:noProof/>
          </w:rPr>
          <w:instrText>5</w:instrText>
        </w:r>
      </w:ins>
      <w:ins w:id="1201" w:author="Gerard" w:date="2016-04-27T12:38:00Z">
        <w:r w:rsidR="00334045">
          <w:fldChar w:fldCharType="end"/>
        </w:r>
        <w:r w:rsidR="00334045">
          <w:instrText>)</w:instrText>
        </w:r>
        <w:r w:rsidR="00334045">
          <w:fldChar w:fldCharType="end"/>
        </w:r>
      </w:ins>
    </w:p>
    <w:p w14:paraId="3E98ECF5" w14:textId="4AE7BFB3" w:rsidR="006A0BC1" w:rsidRPr="000230DC" w:rsidRDefault="006A0BC1" w:rsidP="006A0BC1">
      <w:r w:rsidRPr="000230DC">
        <w:t xml:space="preserve">where </w:t>
      </w:r>
      <w:r w:rsidR="002429B0" w:rsidRPr="002429B0">
        <w:rPr>
          <w:position w:val="-6"/>
        </w:rPr>
        <w:object w:dxaOrig="1540" w:dyaOrig="480" w14:anchorId="411D2537">
          <v:shape id="_x0000_i1127" type="#_x0000_t75" style="width:77pt;height:23.5pt" o:ole="">
            <v:imagedata r:id="rId218" o:title=""/>
          </v:shape>
          <o:OLEObject Type="Embed" ProgID="Equation.DSMT4" ShapeID="_x0000_i1127" DrawAspect="Content" ObjectID="_1397129909" r:id="rId219"/>
        </w:object>
      </w:r>
      <w:r w:rsidRPr="000230DC">
        <w:t xml:space="preserve"> and </w:t>
      </w:r>
      <w:r w:rsidR="002429B0" w:rsidRPr="002429B0">
        <w:rPr>
          <w:position w:val="-14"/>
        </w:rPr>
        <w:object w:dxaOrig="639" w:dyaOrig="400" w14:anchorId="356B4369">
          <v:shape id="_x0000_i1128" type="#_x0000_t75" style="width:31.35pt;height:19.95pt" o:ole="">
            <v:imagedata r:id="rId220" o:title=""/>
          </v:shape>
          <o:OLEObject Type="Embed" ProgID="Equation.DSMT4" ShapeID="_x0000_i1128" DrawAspect="Content" ObjectID="_1397129910" r:id="rId221"/>
        </w:object>
      </w:r>
      <w:r w:rsidRPr="000230DC">
        <w:t xml:space="preserve"> is the deviatoric operator in the spatial frame.</w:t>
      </w:r>
    </w:p>
    <w:p w14:paraId="0BC73FCF" w14:textId="77777777" w:rsidR="006A0BC1" w:rsidRPr="000230DC" w:rsidRDefault="006A0BC1" w:rsidP="006A0BC1"/>
    <w:p w14:paraId="75E7A2A4" w14:textId="7E9EBC5A" w:rsidR="007C1ECD" w:rsidRDefault="00993D96" w:rsidP="006A0BC1">
      <w:r>
        <w:t>For these materials, the entire bulk</w:t>
      </w:r>
      <w:r w:rsidR="00C45145">
        <w:t xml:space="preserve"> (volumetric)</w:t>
      </w:r>
      <w:r>
        <w:t xml:space="preserve"> behavior is determined by the function </w:t>
      </w:r>
      <w:r w:rsidR="002429B0" w:rsidRPr="002429B0">
        <w:rPr>
          <w:position w:val="-14"/>
        </w:rPr>
        <w:object w:dxaOrig="620" w:dyaOrig="400" w14:anchorId="74252CBC">
          <v:shape id="_x0000_i1129" type="#_x0000_t75" style="width:31.35pt;height:19.95pt" o:ole="">
            <v:imagedata r:id="rId222" o:title=""/>
          </v:shape>
          <o:OLEObject Type="Embed" ProgID="Equation.DSMT4" ShapeID="_x0000_i1129" DrawAspect="Content" ObjectID="_1397129911" r:id="rId223"/>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2429B0" w:rsidRPr="002429B0">
        <w:rPr>
          <w:position w:val="-14"/>
        </w:rPr>
        <w:object w:dxaOrig="620" w:dyaOrig="400" w14:anchorId="43F1AE9D">
          <v:shape id="_x0000_i1130" type="#_x0000_t75" style="width:31.35pt;height:19.95pt" o:ole="">
            <v:imagedata r:id="rId224" o:title=""/>
          </v:shape>
          <o:OLEObject Type="Embed" ProgID="Equation.DSMT4" ShapeID="_x0000_i1130" DrawAspect="Content" ObjectID="_1397129912" r:id="rId225"/>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726C43">
        <w:fldChar w:fldCharType="begin"/>
      </w:r>
      <w:r w:rsidR="00726C43">
        <w:instrText xml:space="preserve"> HYPERLINK \l "_ENREF_5" \o "Simo, 1991 #11" </w:instrText>
      </w:r>
      <w:ins w:id="1202" w:author="Gerard" w:date="2016-04-27T14:23:00Z"/>
      <w:r w:rsidR="00726C43">
        <w:fldChar w:fldCharType="separate"/>
      </w:r>
      <w:r w:rsidR="00554341">
        <w:rPr>
          <w:noProof/>
        </w:rPr>
        <w:t>5</w:t>
      </w:r>
      <w:r w:rsidR="00726C43">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35F06153"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2429B0" w:rsidRPr="002429B0">
        <w:rPr>
          <w:position w:val="-14"/>
        </w:rPr>
        <w:object w:dxaOrig="440" w:dyaOrig="400" w14:anchorId="67AB3107">
          <v:shape id="_x0000_i1131" type="#_x0000_t75" style="width:22.1pt;height:19.95pt" o:ole="">
            <v:imagedata r:id="rId226" o:title=""/>
          </v:shape>
          <o:OLEObject Type="Embed" ProgID="Equation.DSMT4" ShapeID="_x0000_i1131" DrawAspect="Content" ObjectID="_1397129913" r:id="rId227"/>
        </w:object>
      </w:r>
      <w:r>
        <w:t xml:space="preserve"> to the current one </w:t>
      </w:r>
      <w:r w:rsidR="002429B0" w:rsidRPr="002429B0">
        <w:rPr>
          <w:position w:val="-14"/>
        </w:rPr>
        <w:object w:dxaOrig="580" w:dyaOrig="400" w14:anchorId="115B42E0">
          <v:shape id="_x0000_i1132" type="#_x0000_t75" style="width:29.25pt;height:19.95pt" o:ole="">
            <v:imagedata r:id="rId228" o:title=""/>
          </v:shape>
          <o:OLEObject Type="Embed" ProgID="Equation.DSMT4" ShapeID="_x0000_i1132" DrawAspect="Content" ObjectID="_1397129914" r:id="rId229"/>
        </w:object>
      </w:r>
      <w:r>
        <w:t xml:space="preserve"> is less than the specified value:</w:t>
      </w:r>
    </w:p>
    <w:p w14:paraId="19967636" w14:textId="7B99F9CA" w:rsidR="006A0BC1" w:rsidRDefault="006A0BC1" w:rsidP="006A0BC1">
      <w:pPr>
        <w:pStyle w:val="MTDisplayEquation"/>
      </w:pPr>
      <w:r>
        <w:tab/>
      </w:r>
      <w:r w:rsidR="002429B0" w:rsidRPr="002429B0">
        <w:rPr>
          <w:position w:val="-34"/>
        </w:rPr>
        <w:object w:dxaOrig="1640" w:dyaOrig="800" w14:anchorId="3966F7E6">
          <v:shape id="_x0000_i1133" type="#_x0000_t75" style="width:82pt;height:40.65pt" o:ole="">
            <v:imagedata r:id="rId230" o:title=""/>
          </v:shape>
          <o:OLEObject Type="Embed" ProgID="Equation.DSMT4" ShapeID="_x0000_i1133" DrawAspect="Content" ObjectID="_1397129915" r:id="rId231"/>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2D9A8FBD" w:rsidR="006A0BC1" w:rsidRDefault="006A0BC1" w:rsidP="006A0BC1">
      <w:pPr>
        <w:pStyle w:val="code"/>
      </w:pPr>
      <w:r>
        <w:tab/>
        <w:t xml:space="preserve">&lt;laugon&gt;1&lt;/laugon&gt;      </w:t>
      </w:r>
      <w:r w:rsidR="00AB11BF">
        <w:tab/>
      </w:r>
      <w:r w:rsidR="002429B0" w:rsidRPr="002429B0">
        <w:rPr>
          <w:position w:val="-6"/>
        </w:rPr>
        <w:object w:dxaOrig="300" w:dyaOrig="220" w14:anchorId="39D2F1BB">
          <v:shape id="_x0000_i1134" type="#_x0000_t75" style="width:14.95pt;height:11.4pt" o:ole="">
            <v:imagedata r:id="rId232" o:title=""/>
          </v:shape>
          <o:OLEObject Type="Embed" ProgID="Equation.DSMT4" ShapeID="_x0000_i1134" DrawAspect="Content" ObjectID="_1397129916" r:id="rId233"/>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57BB9DD6" w:rsidR="006A0BC1" w:rsidRDefault="006A0BC1" w:rsidP="006A0BC1">
      <w:pPr>
        <w:pStyle w:val="code"/>
      </w:pPr>
      <w:r>
        <w:tab/>
        <w:t>&lt;atol&gt;0.05&lt;/atol&gt;</w:t>
      </w:r>
      <w:r>
        <w:tab/>
      </w:r>
      <w:r>
        <w:tab/>
      </w:r>
      <w:r w:rsidR="002429B0" w:rsidRPr="002429B0">
        <w:rPr>
          <w:position w:val="-6"/>
        </w:rPr>
        <w:object w:dxaOrig="300" w:dyaOrig="220" w14:anchorId="377910A0">
          <v:shape id="_x0000_i1135" type="#_x0000_t75" style="width:14.95pt;height:11.4pt" o:ole="">
            <v:imagedata r:id="rId234" o:title=""/>
          </v:shape>
          <o:OLEObject Type="Embed" ProgID="Equation.DSMT4" ShapeID="_x0000_i1135" DrawAspect="Content" ObjectID="_1397129917" r:id="rId235"/>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203" w:name="_Toc304219854"/>
      <w:r>
        <w:lastRenderedPageBreak/>
        <w:t>Arruda-Boyce</w:t>
      </w:r>
      <w:bookmarkEnd w:id="1203"/>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726C43">
        <w:fldChar w:fldCharType="begin"/>
      </w:r>
      <w:r w:rsidR="00726C43">
        <w:instrText xml:space="preserve"> HYPERLINK \l "_ENREF_6" \o "Arruda, 1993 #36" </w:instrText>
      </w:r>
      <w:ins w:id="1204" w:author="Gerard" w:date="2016-04-27T14:23:00Z"/>
      <w:r w:rsidR="00726C43">
        <w:fldChar w:fldCharType="separate"/>
      </w:r>
      <w:r w:rsidR="00554341">
        <w:rPr>
          <w:noProof/>
        </w:rPr>
        <w:t>6</w:t>
      </w:r>
      <w:r w:rsidR="00726C43">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18E82C54" w:rsidR="006A0BC1" w:rsidRDefault="006A0BC1" w:rsidP="006A0BC1">
      <w:pPr>
        <w:pStyle w:val="MTDisplayEquation"/>
      </w:pPr>
      <w:r>
        <w:tab/>
      </w:r>
      <w:r w:rsidR="002429B0" w:rsidRPr="002429B0">
        <w:rPr>
          <w:position w:val="-28"/>
        </w:rPr>
        <w:object w:dxaOrig="2960" w:dyaOrig="680" w14:anchorId="1A300E28">
          <v:shape id="_x0000_i1136" type="#_x0000_t75" style="width:147.55pt;height:34.2pt" o:ole="">
            <v:imagedata r:id="rId236" o:title=""/>
          </v:shape>
          <o:OLEObject Type="Embed" ProgID="Equation.DSMT4" ShapeID="_x0000_i1136" DrawAspect="Content" ObjectID="_1397129918" r:id="rId237"/>
        </w:object>
      </w:r>
      <w:r>
        <w:t>,</w:t>
      </w:r>
      <w:r>
        <w:tab/>
      </w:r>
    </w:p>
    <w:p w14:paraId="67DD62CD" w14:textId="18829074" w:rsidR="006A0BC1" w:rsidRDefault="006A0BC1" w:rsidP="006A0BC1">
      <w:r>
        <w:t xml:space="preserve">where, </w:t>
      </w:r>
      <w:r w:rsidR="002429B0" w:rsidRPr="002429B0">
        <w:rPr>
          <w:position w:val="-24"/>
        </w:rPr>
        <w:object w:dxaOrig="5120" w:dyaOrig="620" w14:anchorId="48F221B6">
          <v:shape id="_x0000_i1137" type="#_x0000_t75" style="width:255.9pt;height:31.35pt" o:ole="">
            <v:imagedata r:id="rId238" o:title=""/>
          </v:shape>
          <o:OLEObject Type="Embed" ProgID="Equation.DSMT4" ShapeID="_x0000_i1137" DrawAspect="Content" ObjectID="_1397129919" r:id="rId239"/>
        </w:object>
      </w:r>
      <w:r>
        <w:t xml:space="preserve"> and </w:t>
      </w:r>
      <w:r w:rsidR="002429B0" w:rsidRPr="002429B0">
        <w:rPr>
          <w:position w:val="-12"/>
        </w:rPr>
        <w:object w:dxaOrig="220" w:dyaOrig="360" w14:anchorId="28AEFCC1">
          <v:shape id="_x0000_i1138" type="#_x0000_t75" style="width:11.4pt;height:18.55pt" o:ole="">
            <v:imagedata r:id="rId240" o:title=""/>
          </v:shape>
          <o:OLEObject Type="Embed" ProgID="Equation.DSMT4" ShapeID="_x0000_i1138" DrawAspect="Content" ObjectID="_1397129920" r:id="rId241"/>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3C19D0BA" w:rsidR="008E1C4D" w:rsidRPr="008E1C4D" w:rsidRDefault="008E1C4D" w:rsidP="008E1C4D">
      <w:pPr>
        <w:pStyle w:val="MTDisplayEquation"/>
      </w:pPr>
      <w:r>
        <w:tab/>
      </w:r>
      <w:r w:rsidR="002429B0" w:rsidRPr="002429B0">
        <w:rPr>
          <w:position w:val="-24"/>
        </w:rPr>
        <w:object w:dxaOrig="1840" w:dyaOrig="620" w14:anchorId="0427BACD">
          <v:shape id="_x0000_i1139" type="#_x0000_t75" style="width:91.95pt;height:31.35pt" o:ole="">
            <v:imagedata r:id="rId242" o:title=""/>
          </v:shape>
          <o:OLEObject Type="Embed" ProgID="Equation.DSMT4" ShapeID="_x0000_i1139" DrawAspect="Content" ObjectID="_1397129921" r:id="rId243"/>
        </w:object>
      </w:r>
    </w:p>
    <w:p w14:paraId="6AFA5DBC" w14:textId="77777777" w:rsidR="006A0BC1" w:rsidRDefault="006A0BC1" w:rsidP="006A0BC1"/>
    <w:p w14:paraId="21EAF2CE" w14:textId="5ACA47FF"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726C43">
        <w:fldChar w:fldCharType="begin"/>
      </w:r>
      <w:r w:rsidR="00726C43">
        <w:instrText xml:space="preserve"> HYPERLINK \l "_ENREF_6" \o "Arruda, 1993 #36" </w:instrText>
      </w:r>
      <w:ins w:id="1205" w:author="Gerard" w:date="2016-04-27T14:23:00Z"/>
      <w:r w:rsidR="00726C43">
        <w:fldChar w:fldCharType="separate"/>
      </w:r>
      <w:r w:rsidR="00554341">
        <w:rPr>
          <w:noProof/>
        </w:rPr>
        <w:t>6</w:t>
      </w:r>
      <w:r w:rsidR="00726C43">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429B0" w:rsidRPr="002429B0">
        <w:rPr>
          <w:position w:val="-12"/>
        </w:rPr>
        <w:object w:dxaOrig="279" w:dyaOrig="360" w14:anchorId="7A792BAC">
          <v:shape id="_x0000_i1140" type="#_x0000_t75" style="width:14.25pt;height:18.55pt" o:ole="">
            <v:imagedata r:id="rId244" o:title=""/>
          </v:shape>
          <o:OLEObject Type="Embed" ProgID="Equation.DSMT4" ShapeID="_x0000_i1140" DrawAspect="Content" ObjectID="_1397129922" r:id="rId245"/>
        </w:object>
      </w:r>
      <w:r>
        <w:t xml:space="preserve">, the stretch at which the chains reach their full extended state, by </w:t>
      </w:r>
      <w:r w:rsidR="002429B0" w:rsidRPr="002429B0">
        <w:rPr>
          <w:position w:val="-12"/>
        </w:rPr>
        <w:object w:dxaOrig="920" w:dyaOrig="400" w14:anchorId="1E014AD8">
          <v:shape id="_x0000_i1141" type="#_x0000_t75" style="width:45.6pt;height:19.95pt" o:ole="">
            <v:imagedata r:id="rId246" o:title=""/>
          </v:shape>
          <o:OLEObject Type="Embed" ProgID="Equation.DSMT4" ShapeID="_x0000_i1141" DrawAspect="Content" ObjectID="_1397129923" r:id="rId247"/>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206" w:name="_Ref167535331"/>
      <w:bookmarkStart w:id="1207" w:name="_Toc304219855"/>
      <w:r w:rsidRPr="0097532C">
        <w:lastRenderedPageBreak/>
        <w:t>Ellipsoidal Fiber Distribution</w:t>
      </w:r>
      <w:bookmarkEnd w:id="1206"/>
      <w:bookmarkEnd w:id="1207"/>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17CE2">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D766008" w:rsidR="00C7478A" w:rsidRDefault="00C7478A" w:rsidP="002429B0">
            <w:r>
              <w:t xml:space="preserve">parameters </w:t>
            </w:r>
            <w:r w:rsidR="002429B0" w:rsidRPr="002429B0">
              <w:rPr>
                <w:position w:val="-14"/>
              </w:rPr>
              <w:object w:dxaOrig="1120" w:dyaOrig="400" w14:anchorId="147D9238">
                <v:shape id="_x0000_i1142" type="#_x0000_t75" style="width:55.6pt;height:19.95pt" o:ole="">
                  <v:imagedata r:id="rId248" o:title=""/>
                </v:shape>
                <o:OLEObject Type="Embed" ProgID="Equation.DSMT4" ShapeID="_x0000_i1142" DrawAspect="Content" ObjectID="_1397129924" r:id="rId249"/>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273A2C42" w:rsidR="00C7478A" w:rsidRDefault="00C7478A" w:rsidP="002429B0">
            <w:r>
              <w:t xml:space="preserve">parameters </w:t>
            </w:r>
            <w:r w:rsidR="002429B0" w:rsidRPr="002429B0">
              <w:rPr>
                <w:position w:val="-14"/>
              </w:rPr>
              <w:object w:dxaOrig="1020" w:dyaOrig="400" w14:anchorId="0AC36449">
                <v:shape id="_x0000_i1143" type="#_x0000_t75" style="width:50.6pt;height:19.95pt" o:ole="">
                  <v:imagedata r:id="rId250" o:title=""/>
                </v:shape>
                <o:OLEObject Type="Embed" ProgID="Equation.DSMT4" ShapeID="_x0000_i1143" DrawAspect="Content" ObjectID="_1397129925" r:id="rId251"/>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414630F" w:rsidR="006A0BC1" w:rsidRDefault="006A0BC1" w:rsidP="006A0BC1">
      <w:r>
        <w:t xml:space="preserve">The stress </w:t>
      </w:r>
      <w:r w:rsidR="002429B0" w:rsidRPr="002429B0">
        <w:rPr>
          <w:position w:val="-6"/>
        </w:rPr>
        <w:object w:dxaOrig="240" w:dyaOrig="480" w14:anchorId="0D0DE9A0">
          <v:shape id="_x0000_i1144" type="#_x0000_t75" style="width:12.1pt;height:23.5pt" o:ole="">
            <v:imagedata r:id="rId252" o:title=""/>
          </v:shape>
          <o:OLEObject Type="Embed" ProgID="Equation.DSMT4" ShapeID="_x0000_i1144" DrawAspect="Content" ObjectID="_1397129926" r:id="rId253"/>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208" w:author="Gerard" w:date="2016-04-27T14:23:00Z"/>
      <w:r w:rsidR="00726C43">
        <w:fldChar w:fldCharType="separate"/>
      </w:r>
      <w:r w:rsidR="00554341">
        <w:rPr>
          <w:noProof/>
        </w:rPr>
        <w:t>7-9</w:t>
      </w:r>
      <w:r w:rsidR="00726C43">
        <w:rPr>
          <w:noProof/>
        </w:rPr>
        <w:fldChar w:fldCharType="end"/>
      </w:r>
      <w:r w:rsidR="00031F52">
        <w:rPr>
          <w:noProof/>
        </w:rPr>
        <w:t>]</w:t>
      </w:r>
      <w:r>
        <w:fldChar w:fldCharType="end"/>
      </w:r>
      <w:r>
        <w:t>:</w:t>
      </w:r>
    </w:p>
    <w:p w14:paraId="201E1890" w14:textId="5316DC94" w:rsidR="006A0BC1" w:rsidRDefault="006A0BC1" w:rsidP="006A0BC1">
      <w:pPr>
        <w:pStyle w:val="MTDisplayEquation"/>
      </w:pPr>
      <w:r>
        <w:tab/>
      </w:r>
      <w:r w:rsidR="002429B0" w:rsidRPr="002429B0">
        <w:rPr>
          <w:position w:val="-18"/>
        </w:rPr>
        <w:object w:dxaOrig="3660" w:dyaOrig="600" w14:anchorId="5B050242">
          <v:shape id="_x0000_i1145" type="#_x0000_t75" style="width:182.5pt;height:29.95pt" o:ole="">
            <v:imagedata r:id="rId254" o:title=""/>
          </v:shape>
          <o:OLEObject Type="Embed" ProgID="Equation.DSMT4" ShapeID="_x0000_i1145" DrawAspect="Content" ObjectID="_1397129927" r:id="rId255"/>
        </w:object>
      </w:r>
      <w:r>
        <w:t>.</w:t>
      </w:r>
    </w:p>
    <w:p w14:paraId="3DA109C1" w14:textId="21AB1F80" w:rsidR="006A0BC1" w:rsidRDefault="002429B0" w:rsidP="006A0BC1">
      <w:r w:rsidRPr="002429B0">
        <w:rPr>
          <w:position w:val="-12"/>
        </w:rPr>
        <w:object w:dxaOrig="1760" w:dyaOrig="380" w14:anchorId="07D9B0FF">
          <v:shape id="_x0000_i1146" type="#_x0000_t75" style="width:88.4pt;height:18.55pt" o:ole="">
            <v:imagedata r:id="rId256" o:title=""/>
          </v:shape>
          <o:OLEObject Type="Embed" ProgID="Equation.DSMT4" ShapeID="_x0000_i1146" DrawAspect="Content" ObjectID="_1397129928" r:id="rId257"/>
        </w:object>
      </w:r>
      <w:r w:rsidR="006A0BC1">
        <w:t xml:space="preserve"> is the square of the fiber stretch </w:t>
      </w:r>
      <w:r w:rsidRPr="002429B0">
        <w:rPr>
          <w:position w:val="-12"/>
        </w:rPr>
        <w:object w:dxaOrig="279" w:dyaOrig="380" w14:anchorId="6890BE14">
          <v:shape id="_x0000_i1147" type="#_x0000_t75" style="width:14.25pt;height:18.55pt" o:ole="">
            <v:imagedata r:id="rId258" o:title=""/>
          </v:shape>
          <o:OLEObject Type="Embed" ProgID="Equation.DSMT4" ShapeID="_x0000_i1147" DrawAspect="Content" ObjectID="_1397129929" r:id="rId259"/>
        </w:object>
      </w:r>
      <w:r w:rsidR="006A0BC1">
        <w:t xml:space="preserve">, </w:t>
      </w:r>
      <w:r w:rsidRPr="002429B0">
        <w:rPr>
          <w:position w:val="-6"/>
        </w:rPr>
        <w:object w:dxaOrig="260" w:dyaOrig="279" w14:anchorId="7438CFB9">
          <v:shape id="_x0000_i1148" type="#_x0000_t75" style="width:12.85pt;height:14.25pt" o:ole="">
            <v:imagedata r:id="rId260" o:title=""/>
          </v:shape>
          <o:OLEObject Type="Embed" ProgID="Equation.DSMT4" ShapeID="_x0000_i1148" DrawAspect="Content" ObjectID="_1397129930" r:id="rId261"/>
        </w:object>
      </w:r>
      <w:r w:rsidR="006A0BC1">
        <w:t xml:space="preserve"> is the unit vector along the fiber direction (in the reference configuration), which in spherical angles is directed along </w:t>
      </w:r>
      <w:r w:rsidRPr="002429B0">
        <w:rPr>
          <w:position w:val="-14"/>
        </w:rPr>
        <w:object w:dxaOrig="620" w:dyaOrig="400" w14:anchorId="47A42BA4">
          <v:shape id="_x0000_i1149" type="#_x0000_t75" style="width:31.35pt;height:19.95pt" o:ole="">
            <v:imagedata r:id="rId262" o:title=""/>
          </v:shape>
          <o:OLEObject Type="Embed" ProgID="Equation.DSMT4" ShapeID="_x0000_i1149" DrawAspect="Content" ObjectID="_1397129931" r:id="rId263"/>
        </w:object>
      </w:r>
      <w:r w:rsidR="006A0BC1">
        <w:t xml:space="preserve">, </w:t>
      </w:r>
      <w:r w:rsidRPr="002429B0">
        <w:rPr>
          <w:position w:val="-12"/>
        </w:rPr>
        <w:object w:dxaOrig="1219" w:dyaOrig="380" w14:anchorId="2C558B9E">
          <v:shape id="_x0000_i1150" type="#_x0000_t75" style="width:60.6pt;height:18.55pt" o:ole="">
            <v:imagedata r:id="rId264" o:title=""/>
          </v:shape>
          <o:OLEObject Type="Embed" ProgID="Equation.DSMT4" ShapeID="_x0000_i1150" DrawAspect="Content" ObjectID="_1397129932" r:id="rId265"/>
        </w:object>
      </w:r>
      <w:r w:rsidR="006A0BC1">
        <w:t xml:space="preserve">, and </w:t>
      </w:r>
      <w:r w:rsidRPr="002429B0">
        <w:rPr>
          <w:position w:val="-14"/>
        </w:rPr>
        <w:object w:dxaOrig="540" w:dyaOrig="400" w14:anchorId="572027AD">
          <v:shape id="_x0000_i1151" type="#_x0000_t75" style="width:27.1pt;height:19.95pt" o:ole="">
            <v:imagedata r:id="rId266" o:title=""/>
          </v:shape>
          <o:OLEObject Type="Embed" ProgID="Equation.DSMT4" ShapeID="_x0000_i1151" DrawAspect="Content" ObjectID="_1397129933" r:id="rId267"/>
        </w:object>
      </w:r>
      <w:r w:rsidR="006A0BC1">
        <w:t xml:space="preserve"> is the unit step function that enforces the tension-only contribution.  The fiber stress is determined from a fiber strain energy function in the usual manner,</w:t>
      </w:r>
    </w:p>
    <w:p w14:paraId="660008DA" w14:textId="4F719D32" w:rsidR="006A0BC1" w:rsidRDefault="006A0BC1" w:rsidP="006A0BC1">
      <w:pPr>
        <w:pStyle w:val="MTDisplayEquation"/>
      </w:pPr>
      <w:r>
        <w:tab/>
      </w:r>
      <w:r w:rsidR="002429B0" w:rsidRPr="002429B0">
        <w:rPr>
          <w:position w:val="-30"/>
        </w:rPr>
        <w:object w:dxaOrig="1880" w:dyaOrig="720" w14:anchorId="117D4771">
          <v:shape id="_x0000_i1152" type="#_x0000_t75" style="width:94.1pt;height:36.35pt" o:ole="">
            <v:imagedata r:id="rId268" o:title=""/>
          </v:shape>
          <o:OLEObject Type="Embed" ProgID="Equation.DSMT4" ShapeID="_x0000_i1152" DrawAspect="Content" ObjectID="_1397129934" r:id="rId269"/>
        </w:object>
      </w:r>
      <w:r>
        <w:t>,</w:t>
      </w:r>
    </w:p>
    <w:p w14:paraId="2A6087EF" w14:textId="77777777" w:rsidR="006A0BC1" w:rsidRDefault="006A0BC1" w:rsidP="006A0BC1">
      <w:r>
        <w:t>where in this material,</w:t>
      </w:r>
    </w:p>
    <w:p w14:paraId="544BB583" w14:textId="4479F149" w:rsidR="006A0BC1" w:rsidRDefault="006A0BC1" w:rsidP="006A0BC1">
      <w:pPr>
        <w:pStyle w:val="MTDisplayEquation"/>
      </w:pPr>
      <w:r>
        <w:tab/>
      </w:r>
      <w:r w:rsidR="002429B0" w:rsidRPr="002429B0">
        <w:rPr>
          <w:position w:val="-16"/>
        </w:rPr>
        <w:object w:dxaOrig="2620" w:dyaOrig="499" w14:anchorId="45A363E9">
          <v:shape id="_x0000_i1153" type="#_x0000_t75" style="width:131.15pt;height:24.95pt" o:ole="">
            <v:imagedata r:id="rId270" o:title=""/>
          </v:shape>
          <o:OLEObject Type="Embed" ProgID="Equation.DSMT4" ShapeID="_x0000_i1153" DrawAspect="Content" ObjectID="_1397129935" r:id="rId271"/>
        </w:object>
      </w:r>
      <w:r>
        <w:t>.</w:t>
      </w:r>
    </w:p>
    <w:p w14:paraId="777F4CAF" w14:textId="6F32CB70" w:rsidR="006A0BC1" w:rsidRDefault="006A0BC1" w:rsidP="006A0BC1">
      <w:r>
        <w:t xml:space="preserve">The materials parameters </w:t>
      </w:r>
      <w:r w:rsidR="002429B0" w:rsidRPr="002429B0">
        <w:rPr>
          <w:position w:val="-10"/>
        </w:rPr>
        <w:object w:dxaOrig="240" w:dyaOrig="320" w14:anchorId="698D2F7C">
          <v:shape id="_x0000_i1154" type="#_x0000_t75" style="width:12.1pt;height:16.4pt" o:ole="">
            <v:imagedata r:id="rId272" o:title=""/>
          </v:shape>
          <o:OLEObject Type="Embed" ProgID="Equation.DSMT4" ShapeID="_x0000_i1154" DrawAspect="Content" ObjectID="_1397129936" r:id="rId273"/>
        </w:object>
      </w:r>
      <w:r>
        <w:t xml:space="preserve">and </w:t>
      </w:r>
      <w:r w:rsidR="002429B0" w:rsidRPr="002429B0">
        <w:rPr>
          <w:position w:val="-10"/>
        </w:rPr>
        <w:object w:dxaOrig="200" w:dyaOrig="320" w14:anchorId="2DD24CCC">
          <v:shape id="_x0000_i1155" type="#_x0000_t75" style="width:10pt;height:16.4pt" o:ole="">
            <v:imagedata r:id="rId274" o:title=""/>
          </v:shape>
          <o:OLEObject Type="Embed" ProgID="Equation.DSMT4" ShapeID="_x0000_i1155" DrawAspect="Content" ObjectID="_1397129937" r:id="rId275"/>
        </w:object>
      </w:r>
      <w:r>
        <w:t>are determined from:</w:t>
      </w:r>
    </w:p>
    <w:p w14:paraId="69ADDD91" w14:textId="35396F10" w:rsidR="006A0BC1" w:rsidRDefault="006A0BC1" w:rsidP="006A0BC1">
      <w:pPr>
        <w:pStyle w:val="MTDisplayEquation"/>
      </w:pPr>
      <w:r>
        <w:tab/>
      </w:r>
      <w:r w:rsidR="002429B0" w:rsidRPr="002429B0">
        <w:rPr>
          <w:position w:val="-76"/>
        </w:rPr>
        <w:object w:dxaOrig="4800" w:dyaOrig="1640" w14:anchorId="3A247E0B">
          <v:shape id="_x0000_i1156" type="#_x0000_t75" style="width:239.5pt;height:82pt" o:ole="">
            <v:imagedata r:id="rId276" o:title=""/>
          </v:shape>
          <o:OLEObject Type="Embed" ProgID="Equation.DSMT4" ShapeID="_x0000_i1156" DrawAspect="Content" ObjectID="_1397129938" r:id="rId277"/>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17CE2">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1209" w:name="_Ref167375501"/>
      <w:bookmarkStart w:id="1210" w:name="_Toc304219856"/>
      <w:r w:rsidRPr="0097532C">
        <w:lastRenderedPageBreak/>
        <w:t>Ellipsoidal Fiber Distribution Mooney-Rivlin</w:t>
      </w:r>
      <w:bookmarkEnd w:id="1209"/>
      <w:bookmarkEnd w:id="121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35F28A00" w:rsidR="00C7478A" w:rsidRDefault="00C7478A" w:rsidP="002429B0">
            <w:r>
              <w:t xml:space="preserve">parameters </w:t>
            </w:r>
            <w:r w:rsidR="002429B0" w:rsidRPr="002429B0">
              <w:rPr>
                <w:position w:val="-14"/>
              </w:rPr>
              <w:object w:dxaOrig="1120" w:dyaOrig="400" w14:anchorId="60D2C644">
                <v:shape id="_x0000_i1157" type="#_x0000_t75" style="width:55.6pt;height:19.95pt" o:ole="">
                  <v:imagedata r:id="rId278" o:title=""/>
                </v:shape>
                <o:OLEObject Type="Embed" ProgID="Equation.DSMT4" ShapeID="_x0000_i1157" DrawAspect="Content" ObjectID="_1397129939" r:id="rId279"/>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5B8149CB" w:rsidR="00C7478A" w:rsidRDefault="00C7478A" w:rsidP="002429B0">
            <w:r>
              <w:t xml:space="preserve">parameters </w:t>
            </w:r>
            <w:r w:rsidR="002429B0" w:rsidRPr="002429B0">
              <w:rPr>
                <w:position w:val="-14"/>
              </w:rPr>
              <w:object w:dxaOrig="1020" w:dyaOrig="400" w14:anchorId="696E24FD">
                <v:shape id="_x0000_i1158" type="#_x0000_t75" style="width:50.6pt;height:19.95pt" o:ole="">
                  <v:imagedata r:id="rId280" o:title=""/>
                </v:shape>
                <o:OLEObject Type="Embed" ProgID="Equation.DSMT4" ShapeID="_x0000_i1158" DrawAspect="Content" ObjectID="_1397129940" r:id="rId281"/>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CEBDB11" w:rsidR="006A0BC1" w:rsidRDefault="006A0BC1" w:rsidP="006A0BC1">
      <w:r>
        <w:t xml:space="preserve">The stress </w:t>
      </w:r>
      <w:r w:rsidR="002429B0" w:rsidRPr="002429B0">
        <w:rPr>
          <w:position w:val="-6"/>
        </w:rPr>
        <w:object w:dxaOrig="240" w:dyaOrig="480" w14:anchorId="26D4E880">
          <v:shape id="_x0000_i1159" type="#_x0000_t75" style="width:12.1pt;height:23.5pt" o:ole="">
            <v:imagedata r:id="rId282" o:title=""/>
          </v:shape>
          <o:OLEObject Type="Embed" ProgID="Equation.DSMT4" ShapeID="_x0000_i1159" DrawAspect="Content" ObjectID="_1397129941" r:id="rId283"/>
        </w:object>
      </w:r>
      <w:r>
        <w:t xml:space="preserve"> for this material is given by,</w:t>
      </w:r>
    </w:p>
    <w:p w14:paraId="2E808487" w14:textId="73E03FB1" w:rsidR="006A0BC1" w:rsidRDefault="006A0BC1" w:rsidP="006A0BC1">
      <w:pPr>
        <w:pStyle w:val="MTDisplayEquation"/>
      </w:pPr>
      <w:r>
        <w:tab/>
      </w:r>
      <w:r w:rsidR="002429B0" w:rsidRPr="002429B0">
        <w:rPr>
          <w:position w:val="-10"/>
        </w:rPr>
        <w:object w:dxaOrig="1359" w:dyaOrig="520" w14:anchorId="686A28A9">
          <v:shape id="_x0000_i1160" type="#_x0000_t75" style="width:68.45pt;height:26.4pt" o:ole="">
            <v:imagedata r:id="rId284" o:title=""/>
          </v:shape>
          <o:OLEObject Type="Embed" ProgID="Equation.DSMT4" ShapeID="_x0000_i1160" DrawAspect="Content" ObjectID="_1397129942" r:id="rId285"/>
        </w:object>
      </w:r>
      <w:r>
        <w:t>.</w:t>
      </w:r>
    </w:p>
    <w:p w14:paraId="13690716" w14:textId="10E4856A" w:rsidR="006A0BC1" w:rsidRDefault="006A0BC1" w:rsidP="006A0BC1">
      <w:pPr>
        <w:pStyle w:val="MTDisplayEquation"/>
      </w:pPr>
      <w:r>
        <w:t xml:space="preserve">Here, </w:t>
      </w:r>
      <w:r w:rsidR="002429B0" w:rsidRPr="002429B0">
        <w:rPr>
          <w:position w:val="-6"/>
        </w:rPr>
        <w:object w:dxaOrig="460" w:dyaOrig="480" w14:anchorId="519CAE83">
          <v:shape id="_x0000_i1161" type="#_x0000_t75" style="width:22.8pt;height:23.5pt" o:ole="">
            <v:imagedata r:id="rId286" o:title=""/>
          </v:shape>
          <o:OLEObject Type="Embed" ProgID="Equation.DSMT4" ShapeID="_x0000_i1161" DrawAspect="Content" ObjectID="_1397129943" r:id="rId287"/>
        </w:object>
      </w:r>
      <w:r>
        <w:t xml:space="preserve"> is the stress from the Mooney-Rivlin basis (Section </w:t>
      </w:r>
      <w:r>
        <w:fldChar w:fldCharType="begin"/>
      </w:r>
      <w:r>
        <w:instrText xml:space="preserve"> REF _Ref167535344 \r \h </w:instrText>
      </w:r>
      <w:r>
        <w:fldChar w:fldCharType="separate"/>
      </w:r>
      <w:r w:rsidR="00C17CE2">
        <w:t xml:space="preserve">4.1.2.8. </w:t>
      </w:r>
      <w:r>
        <w:fldChar w:fldCharType="end"/>
      </w:r>
      <w:r>
        <w:t xml:space="preserve">), and </w:t>
      </w:r>
      <w:r w:rsidR="002429B0" w:rsidRPr="002429B0">
        <w:rPr>
          <w:position w:val="-10"/>
        </w:rPr>
        <w:object w:dxaOrig="340" w:dyaOrig="520" w14:anchorId="7AB8E930">
          <v:shape id="_x0000_i1162" type="#_x0000_t75" style="width:16.4pt;height:26.4pt" o:ole="">
            <v:imagedata r:id="rId288" o:title=""/>
          </v:shape>
          <o:OLEObject Type="Embed" ProgID="Equation.DSMT4" ShapeID="_x0000_i1162" DrawAspect="Content" ObjectID="_1397129944" r:id="rId289"/>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17CE2">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17CE2">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211" w:name="_Toc304219857"/>
      <w:r>
        <w:lastRenderedPageBreak/>
        <w:t>Ellipsoidal Fiber Distribution Veronda-Westmann</w:t>
      </w:r>
      <w:bookmarkEnd w:id="121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0785F5F2" w:rsidR="00C7478A" w:rsidRDefault="00C7478A" w:rsidP="002429B0">
            <w:r>
              <w:t xml:space="preserve">parameters </w:t>
            </w:r>
            <w:r w:rsidR="002429B0" w:rsidRPr="002429B0">
              <w:rPr>
                <w:position w:val="-14"/>
              </w:rPr>
              <w:object w:dxaOrig="1120" w:dyaOrig="400" w14:anchorId="3E5D529F">
                <v:shape id="_x0000_i1163" type="#_x0000_t75" style="width:55.6pt;height:19.95pt" o:ole="">
                  <v:imagedata r:id="rId290" o:title=""/>
                </v:shape>
                <o:OLEObject Type="Embed" ProgID="Equation.DSMT4" ShapeID="_x0000_i1163" DrawAspect="Content" ObjectID="_1397129945" r:id="rId291"/>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6D22BCD0" w:rsidR="00C7478A" w:rsidRDefault="00C7478A" w:rsidP="002429B0">
            <w:r>
              <w:t xml:space="preserve">parameters </w:t>
            </w:r>
            <w:r w:rsidR="002429B0" w:rsidRPr="002429B0">
              <w:rPr>
                <w:position w:val="-14"/>
              </w:rPr>
              <w:object w:dxaOrig="1020" w:dyaOrig="400" w14:anchorId="33D9527B">
                <v:shape id="_x0000_i1164" type="#_x0000_t75" style="width:50.6pt;height:19.95pt" o:ole="">
                  <v:imagedata r:id="rId292" o:title=""/>
                </v:shape>
                <o:OLEObject Type="Embed" ProgID="Equation.DSMT4" ShapeID="_x0000_i1164" DrawAspect="Content" ObjectID="_1397129946" r:id="rId293"/>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52DD1314" w:rsidR="006A0BC1" w:rsidRDefault="006A0BC1" w:rsidP="006A0BC1">
      <w:r>
        <w:t xml:space="preserve">The stress </w:t>
      </w:r>
      <w:r w:rsidR="002429B0" w:rsidRPr="002429B0">
        <w:rPr>
          <w:position w:val="-6"/>
        </w:rPr>
        <w:object w:dxaOrig="240" w:dyaOrig="480" w14:anchorId="6EB7FE46">
          <v:shape id="_x0000_i1165" type="#_x0000_t75" style="width:12.1pt;height:23.5pt" o:ole="">
            <v:imagedata r:id="rId294" o:title=""/>
          </v:shape>
          <o:OLEObject Type="Embed" ProgID="Equation.DSMT4" ShapeID="_x0000_i1165" DrawAspect="Content" ObjectID="_1397129947" r:id="rId295"/>
        </w:object>
      </w:r>
      <w:r>
        <w:t xml:space="preserve"> for this material is given by,</w:t>
      </w:r>
    </w:p>
    <w:p w14:paraId="3AA47A79" w14:textId="7362D88A" w:rsidR="006A0BC1" w:rsidRDefault="006A0BC1" w:rsidP="006A0BC1">
      <w:pPr>
        <w:pStyle w:val="MTDisplayEquation"/>
      </w:pPr>
      <w:r>
        <w:tab/>
      </w:r>
      <w:r w:rsidR="002429B0" w:rsidRPr="002429B0">
        <w:rPr>
          <w:position w:val="-10"/>
        </w:rPr>
        <w:object w:dxaOrig="1380" w:dyaOrig="520" w14:anchorId="683FDFF4">
          <v:shape id="_x0000_i1166" type="#_x0000_t75" style="width:69.15pt;height:26.4pt" o:ole="">
            <v:imagedata r:id="rId296" o:title=""/>
          </v:shape>
          <o:OLEObject Type="Embed" ProgID="Equation.DSMT4" ShapeID="_x0000_i1166" DrawAspect="Content" ObjectID="_1397129948" r:id="rId297"/>
        </w:object>
      </w:r>
      <w:r>
        <w:t>.</w:t>
      </w:r>
    </w:p>
    <w:p w14:paraId="52FB3AEA" w14:textId="29DEE569" w:rsidR="006A0BC1" w:rsidRDefault="006A0BC1" w:rsidP="006A0BC1">
      <w:r>
        <w:t xml:space="preserve">Here, </w:t>
      </w:r>
      <w:r w:rsidR="002429B0" w:rsidRPr="002429B0">
        <w:rPr>
          <w:position w:val="-6"/>
        </w:rPr>
        <w:object w:dxaOrig="460" w:dyaOrig="480" w14:anchorId="6E32A3B9">
          <v:shape id="_x0000_i1167" type="#_x0000_t75" style="width:22.8pt;height:23.5pt" o:ole="">
            <v:imagedata r:id="rId298" o:title=""/>
          </v:shape>
          <o:OLEObject Type="Embed" ProgID="Equation.DSMT4" ShapeID="_x0000_i1167" DrawAspect="Content" ObjectID="_1397129949" r:id="rId299"/>
        </w:object>
      </w:r>
      <w:r>
        <w:t xml:space="preserve"> is the stress from the Veronda-Westmann basis (Section </w:t>
      </w:r>
      <w:r>
        <w:fldChar w:fldCharType="begin"/>
      </w:r>
      <w:r>
        <w:instrText xml:space="preserve"> REF _Ref167535458 \r \h </w:instrText>
      </w:r>
      <w:r>
        <w:fldChar w:fldCharType="separate"/>
      </w:r>
      <w:r w:rsidR="00C17CE2">
        <w:t xml:space="preserve">4.1.2.16. </w:t>
      </w:r>
      <w:r>
        <w:fldChar w:fldCharType="end"/>
      </w:r>
      <w:r>
        <w:t xml:space="preserve">), and </w:t>
      </w:r>
      <w:r w:rsidR="002429B0" w:rsidRPr="002429B0">
        <w:rPr>
          <w:position w:val="-10"/>
        </w:rPr>
        <w:object w:dxaOrig="340" w:dyaOrig="520" w14:anchorId="1C854531">
          <v:shape id="_x0000_i1168" type="#_x0000_t75" style="width:16.4pt;height:26.4pt" o:ole="">
            <v:imagedata r:id="rId300" o:title=""/>
          </v:shape>
          <o:OLEObject Type="Embed" ProgID="Equation.DSMT4" ShapeID="_x0000_i1168" DrawAspect="Content" ObjectID="_1397129950" r:id="rId301"/>
        </w:object>
      </w:r>
      <w:r>
        <w:t xml:space="preserve">is the stress contribution from the ellipsoidal fiber distribution (Section </w:t>
      </w:r>
      <w:r>
        <w:fldChar w:fldCharType="begin"/>
      </w:r>
      <w:r>
        <w:instrText xml:space="preserve"> REF _Ref167375501 \r \h </w:instrText>
      </w:r>
      <w:r>
        <w:fldChar w:fldCharType="separate"/>
      </w:r>
      <w:r w:rsidR="00C17CE2">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212" w:name="_Toc304219858"/>
      <w:r>
        <w:lastRenderedPageBreak/>
        <w:t>Fiber with Exponential-Power Law, Uncoupled Formulation</w:t>
      </w:r>
      <w:bookmarkEnd w:id="1212"/>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17CE2">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30498C45" w:rsidR="00C7478A" w:rsidRDefault="002429B0" w:rsidP="002429B0">
            <w:r w:rsidRPr="002429B0">
              <w:rPr>
                <w:position w:val="-10"/>
              </w:rPr>
              <w:object w:dxaOrig="200" w:dyaOrig="320" w14:anchorId="7157B264">
                <v:shape id="_x0000_i1169" type="#_x0000_t75" style="width:10pt;height:16.4pt" o:ole="">
                  <v:imagedata r:id="rId302" o:title=""/>
                </v:shape>
                <o:OLEObject Type="Embed" ProgID="Equation.DSMT4" ShapeID="_x0000_i1169" DrawAspect="Content" ObjectID="_1397129951" r:id="rId303"/>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337C9E42" w:rsidR="00C7478A" w:rsidRDefault="002429B0" w:rsidP="002429B0">
            <w:r w:rsidRPr="002429B0">
              <w:rPr>
                <w:position w:val="-6"/>
              </w:rPr>
              <w:object w:dxaOrig="240" w:dyaOrig="220" w14:anchorId="714627FE">
                <v:shape id="_x0000_i1170" type="#_x0000_t75" style="width:12.1pt;height:11.4pt" o:ole="">
                  <v:imagedata r:id="rId304" o:title=""/>
                </v:shape>
                <o:OLEObject Type="Embed" ProgID="Equation.DSMT4" ShapeID="_x0000_i1170" DrawAspect="Content" ObjectID="_1397129952" r:id="rId305"/>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FFCFF93" w:rsidR="00C7478A" w:rsidRDefault="002429B0" w:rsidP="002429B0">
            <w:r w:rsidRPr="002429B0">
              <w:rPr>
                <w:position w:val="-10"/>
              </w:rPr>
              <w:object w:dxaOrig="240" w:dyaOrig="320" w14:anchorId="7E337F42">
                <v:shape id="_x0000_i1171" type="#_x0000_t75" style="width:12.1pt;height:16.4pt" o:ole="">
                  <v:imagedata r:id="rId306" o:title=""/>
                </v:shape>
                <o:OLEObject Type="Embed" ProgID="Equation.DSMT4" ShapeID="_x0000_i1171" DrawAspect="Content" ObjectID="_1397129953" r:id="rId307"/>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C0A6629" w:rsidR="00C7478A" w:rsidRDefault="002429B0" w:rsidP="002429B0">
            <w:r w:rsidRPr="002429B0">
              <w:rPr>
                <w:position w:val="-6"/>
              </w:rPr>
              <w:object w:dxaOrig="200" w:dyaOrig="279" w14:anchorId="60967A86">
                <v:shape id="_x0000_i1172" type="#_x0000_t75" style="width:10pt;height:14.25pt" o:ole="">
                  <v:imagedata r:id="rId308" o:title=""/>
                </v:shape>
                <o:OLEObject Type="Embed" ProgID="Equation.DSMT4" ShapeID="_x0000_i1172" DrawAspect="Content" ObjectID="_1397129954" r:id="rId309"/>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5DAADC49" w:rsidR="00C7478A" w:rsidRDefault="002429B0" w:rsidP="002429B0">
            <w:r w:rsidRPr="002429B0">
              <w:rPr>
                <w:position w:val="-10"/>
              </w:rPr>
              <w:object w:dxaOrig="220" w:dyaOrig="260" w14:anchorId="6ECB20C3">
                <v:shape id="_x0000_i1173" type="#_x0000_t75" style="width:11.4pt;height:12.85pt" o:ole="">
                  <v:imagedata r:id="rId310" o:title=""/>
                </v:shape>
                <o:OLEObject Type="Embed" ProgID="Equation.DSMT4" ShapeID="_x0000_i1173" DrawAspect="Content" ObjectID="_1397129955" r:id="rId311"/>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43B39213" w:rsidR="006A0BC1" w:rsidRDefault="006A0BC1" w:rsidP="006A0BC1">
      <w:pPr>
        <w:pStyle w:val="MTDisplayEquation"/>
      </w:pPr>
      <w:r>
        <w:tab/>
      </w:r>
      <w:r w:rsidR="002429B0" w:rsidRPr="002429B0">
        <w:rPr>
          <w:position w:val="-12"/>
        </w:rPr>
        <w:object w:dxaOrig="3980" w:dyaOrig="360" w14:anchorId="38252575">
          <v:shape id="_x0000_i1174" type="#_x0000_t75" style="width:199.6pt;height:18.55pt" o:ole="">
            <v:imagedata r:id="rId312" o:title=""/>
          </v:shape>
          <o:OLEObject Type="Embed" ProgID="Equation.DSMT4" ShapeID="_x0000_i1174" DrawAspect="Content" ObjectID="_1397129956" r:id="rId313"/>
        </w:object>
      </w:r>
      <w:r>
        <w:t>,</w:t>
      </w:r>
    </w:p>
    <w:p w14:paraId="29AB8368" w14:textId="7485D72E" w:rsidR="006A0BC1" w:rsidRDefault="006A0BC1" w:rsidP="006A0BC1">
      <w:r w:rsidRPr="000230DC">
        <w:t xml:space="preserve">where </w:t>
      </w:r>
      <w:r w:rsidR="002429B0" w:rsidRPr="002429B0">
        <w:rPr>
          <w:position w:val="-14"/>
        </w:rPr>
        <w:object w:dxaOrig="999" w:dyaOrig="400" w14:anchorId="223F95D7">
          <v:shape id="_x0000_i1175" type="#_x0000_t75" style="width:49.9pt;height:19.95pt" o:ole="">
            <v:imagedata r:id="rId314" o:title=""/>
          </v:shape>
          <o:OLEObject Type="Embed" ProgID="Equation.DSMT4" ShapeID="_x0000_i1175" DrawAspect="Content" ObjectID="_1397129957" r:id="rId31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17CE2">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5A023433">
          <v:shape id="_x0000_i1176" type="#_x0000_t75" style="width:19.95pt;height:14.25pt" o:ole="">
            <v:imagedata r:id="rId316" o:title=""/>
          </v:shape>
          <o:OLEObject Type="Embed" ProgID="Equation.DSMT4" ShapeID="_x0000_i1176" DrawAspect="Content" ObjectID="_1397129958" r:id="rId317"/>
        </w:object>
      </w:r>
      <w:r w:rsidR="0099145F">
        <w:t xml:space="preserve">0° and </w:t>
      </w:r>
      <w:r w:rsidR="002429B0" w:rsidRPr="002429B0">
        <w:rPr>
          <w:position w:val="-10"/>
        </w:rPr>
        <w:object w:dxaOrig="400" w:dyaOrig="260" w14:anchorId="1A8DAD98">
          <v:shape id="_x0000_i1177" type="#_x0000_t75" style="width:19.95pt;height:12.85pt" o:ole="">
            <v:imagedata r:id="rId318" o:title=""/>
          </v:shape>
          <o:OLEObject Type="Embed" ProgID="Equation.DSMT4" ShapeID="_x0000_i1177" DrawAspect="Content" ObjectID="_1397129959" r:id="rId319"/>
        </w:object>
      </w:r>
      <w:r w:rsidR="0099145F">
        <w:t xml:space="preserve">90°, such that </w:t>
      </w:r>
      <w:r w:rsidR="002429B0" w:rsidRPr="002429B0">
        <w:rPr>
          <w:position w:val="-12"/>
        </w:rPr>
        <w:object w:dxaOrig="639" w:dyaOrig="360" w14:anchorId="4DFCF549">
          <v:shape id="_x0000_i1178" type="#_x0000_t75" style="width:31.35pt;height:18.55pt" o:ole="">
            <v:imagedata r:id="rId320" o:title=""/>
          </v:shape>
          <o:OLEObject Type="Embed" ProgID="Equation.DSMT4" ShapeID="_x0000_i1178" DrawAspect="Content" ObjectID="_1397129960" r:id="rId321"/>
        </w:object>
      </w:r>
      <w:r w:rsidR="0099145F">
        <w:t xml:space="preserve">.  </w:t>
      </w:r>
      <w:r>
        <w:t xml:space="preserve">The stress </w:t>
      </w:r>
      <w:r w:rsidR="002429B0" w:rsidRPr="002429B0">
        <w:rPr>
          <w:position w:val="-6"/>
        </w:rPr>
        <w:object w:dxaOrig="240" w:dyaOrig="480" w14:anchorId="32517718">
          <v:shape id="_x0000_i1179" type="#_x0000_t75" style="width:12.1pt;height:23.5pt" o:ole="">
            <v:imagedata r:id="rId322" o:title=""/>
          </v:shape>
          <o:OLEObject Type="Embed" ProgID="Equation.DSMT4" ShapeID="_x0000_i1179" DrawAspect="Content" ObjectID="_1397129961" r:id="rId323"/>
        </w:object>
      </w:r>
      <w:r>
        <w:t xml:space="preserve"> for this fibrous material is given by</w:t>
      </w:r>
    </w:p>
    <w:p w14:paraId="33DCF3D1" w14:textId="6A331AA0" w:rsidR="006A0BC1" w:rsidRDefault="006A0BC1" w:rsidP="006A0BC1">
      <w:pPr>
        <w:pStyle w:val="MTDisplayEquation"/>
      </w:pPr>
      <w:r>
        <w:tab/>
      </w:r>
      <w:r w:rsidR="002429B0" w:rsidRPr="002429B0">
        <w:rPr>
          <w:position w:val="-30"/>
        </w:rPr>
        <w:object w:dxaOrig="2720" w:dyaOrig="720" w14:anchorId="0D2FE1E0">
          <v:shape id="_x0000_i1180" type="#_x0000_t75" style="width:136.15pt;height:36.35pt" o:ole="">
            <v:imagedata r:id="rId324" o:title=""/>
          </v:shape>
          <o:OLEObject Type="Embed" ProgID="Equation.DSMT4" ShapeID="_x0000_i1180" DrawAspect="Content" ObjectID="_1397129962" r:id="rId325"/>
        </w:object>
      </w:r>
      <w:r>
        <w:t>,</w:t>
      </w:r>
    </w:p>
    <w:p w14:paraId="3E826248" w14:textId="616858BE" w:rsidR="006A0BC1" w:rsidRDefault="006A0BC1" w:rsidP="006A0BC1">
      <w:r>
        <w:t xml:space="preserve">where </w:t>
      </w:r>
      <w:r w:rsidR="002429B0" w:rsidRPr="002429B0">
        <w:rPr>
          <w:position w:val="-12"/>
        </w:rPr>
        <w:object w:dxaOrig="1760" w:dyaOrig="380" w14:anchorId="3C5C29A3">
          <v:shape id="_x0000_i1181" type="#_x0000_t75" style="width:88.4pt;height:18.55pt" o:ole="">
            <v:imagedata r:id="rId326" o:title=""/>
          </v:shape>
          <o:OLEObject Type="Embed" ProgID="Equation.DSMT4" ShapeID="_x0000_i1181" DrawAspect="Content" ObjectID="_1397129963" r:id="rId327"/>
        </w:object>
      </w:r>
      <w:r>
        <w:t xml:space="preserve"> is the square of the fiber stretch, </w:t>
      </w:r>
      <w:r w:rsidR="002429B0" w:rsidRPr="002429B0">
        <w:rPr>
          <w:position w:val="-12"/>
        </w:rPr>
        <w:object w:dxaOrig="1219" w:dyaOrig="380" w14:anchorId="7EDAAB83">
          <v:shape id="_x0000_i1182" type="#_x0000_t75" style="width:60.6pt;height:18.55pt" o:ole="">
            <v:imagedata r:id="rId328" o:title=""/>
          </v:shape>
          <o:OLEObject Type="Embed" ProgID="Equation.DSMT4" ShapeID="_x0000_i1182" DrawAspect="Content" ObjectID="_1397129964" r:id="rId329"/>
        </w:object>
      </w:r>
      <w:r>
        <w:t xml:space="preserve">, and </w:t>
      </w:r>
      <w:r w:rsidR="002429B0" w:rsidRPr="002429B0">
        <w:rPr>
          <w:position w:val="-14"/>
        </w:rPr>
        <w:object w:dxaOrig="540" w:dyaOrig="400" w14:anchorId="3CCD505A">
          <v:shape id="_x0000_i1183" type="#_x0000_t75" style="width:27.1pt;height:19.95pt" o:ole="">
            <v:imagedata r:id="rId330" o:title=""/>
          </v:shape>
          <o:OLEObject Type="Embed" ProgID="Equation.DSMT4" ShapeID="_x0000_i1183" DrawAspect="Content" ObjectID="_1397129965" r:id="rId331"/>
        </w:object>
      </w:r>
      <w:r>
        <w:t xml:space="preserve"> is the unit step function that enforces the tension-only contribution..  The fiber strain energy density is given by</w:t>
      </w:r>
    </w:p>
    <w:p w14:paraId="2B013754" w14:textId="3E220CD0" w:rsidR="006A0BC1" w:rsidRDefault="006A0BC1" w:rsidP="006A0BC1">
      <w:pPr>
        <w:pStyle w:val="MTDisplayEquation"/>
      </w:pPr>
      <w:r>
        <w:tab/>
      </w:r>
      <w:r w:rsidR="002429B0" w:rsidRPr="002429B0">
        <w:rPr>
          <w:position w:val="-28"/>
        </w:rPr>
        <w:object w:dxaOrig="2940" w:dyaOrig="660" w14:anchorId="5938594F">
          <v:shape id="_x0000_i1184" type="#_x0000_t75" style="width:146.85pt;height:33.5pt" o:ole="">
            <v:imagedata r:id="rId332" o:title=""/>
          </v:shape>
          <o:OLEObject Type="Embed" ProgID="Equation.DSMT4" ShapeID="_x0000_i1184" DrawAspect="Content" ObjectID="_1397129966" r:id="rId333"/>
        </w:object>
      </w:r>
      <w:r>
        <w:t>,</w:t>
      </w:r>
    </w:p>
    <w:p w14:paraId="68B45CD1" w14:textId="65D7548E" w:rsidR="006A0BC1" w:rsidRPr="000230DC" w:rsidRDefault="006A0BC1" w:rsidP="006A0BC1">
      <w:r w:rsidRPr="000230DC">
        <w:t xml:space="preserve">where </w:t>
      </w:r>
      <w:r w:rsidR="002429B0" w:rsidRPr="002429B0">
        <w:rPr>
          <w:position w:val="-10"/>
        </w:rPr>
        <w:object w:dxaOrig="560" w:dyaOrig="320" w14:anchorId="4086A8BA">
          <v:shape id="_x0000_i1185" type="#_x0000_t75" style="width:27.8pt;height:16.4pt" o:ole="">
            <v:imagedata r:id="rId334" o:title=""/>
          </v:shape>
          <o:OLEObject Type="Embed" ProgID="Equation.DSMT4" ShapeID="_x0000_i1185" DrawAspect="Content" ObjectID="_1397129967" r:id="rId335"/>
        </w:object>
      </w:r>
      <w:r w:rsidRPr="000230DC">
        <w:t xml:space="preserve">, </w:t>
      </w:r>
      <w:r w:rsidR="002429B0" w:rsidRPr="002429B0">
        <w:rPr>
          <w:position w:val="-6"/>
        </w:rPr>
        <w:object w:dxaOrig="580" w:dyaOrig="279" w14:anchorId="3FB29DAA">
          <v:shape id="_x0000_i1186" type="#_x0000_t75" style="width:29.25pt;height:14.25pt" o:ole="">
            <v:imagedata r:id="rId336" o:title=""/>
          </v:shape>
          <o:OLEObject Type="Embed" ProgID="Equation.DSMT4" ShapeID="_x0000_i1186" DrawAspect="Content" ObjectID="_1397129968" r:id="rId337"/>
        </w:object>
      </w:r>
      <w:r w:rsidRPr="000230DC">
        <w:t xml:space="preserve">, and </w:t>
      </w:r>
      <w:r w:rsidR="002429B0" w:rsidRPr="002429B0">
        <w:rPr>
          <w:position w:val="-10"/>
        </w:rPr>
        <w:object w:dxaOrig="600" w:dyaOrig="320" w14:anchorId="65A29A27">
          <v:shape id="_x0000_i1187" type="#_x0000_t75" style="width:29.95pt;height:16.4pt" o:ole="">
            <v:imagedata r:id="rId338" o:title=""/>
          </v:shape>
          <o:OLEObject Type="Embed" ProgID="Equation.DSMT4" ShapeID="_x0000_i1187" DrawAspect="Content" ObjectID="_1397129969" r:id="rId339"/>
        </w:object>
      </w:r>
      <w:r w:rsidRPr="000230DC">
        <w:t>.</w:t>
      </w:r>
    </w:p>
    <w:p w14:paraId="6A59ACD1" w14:textId="77777777" w:rsidR="006A0BC1" w:rsidRPr="000230DC" w:rsidRDefault="006A0BC1" w:rsidP="006A0BC1"/>
    <w:p w14:paraId="0D47C78A" w14:textId="3E3D372C" w:rsidR="006A0BC1" w:rsidRDefault="006A0BC1" w:rsidP="006A0BC1">
      <w:r>
        <w:t xml:space="preserve">Note: In the limit when </w:t>
      </w:r>
      <w:r w:rsidR="002429B0" w:rsidRPr="002429B0">
        <w:rPr>
          <w:position w:val="-6"/>
        </w:rPr>
        <w:object w:dxaOrig="680" w:dyaOrig="279" w14:anchorId="5B700A07">
          <v:shape id="_x0000_i1188" type="#_x0000_t75" style="width:34.2pt;height:14.25pt" o:ole="">
            <v:imagedata r:id="rId340" o:title=""/>
          </v:shape>
          <o:OLEObject Type="Embed" ProgID="Equation.DSMT4" ShapeID="_x0000_i1188" DrawAspect="Content" ObjectID="_1397129970" r:id="rId341"/>
        </w:object>
      </w:r>
      <w:r>
        <w:t>, this expressions produces a power law,</w:t>
      </w:r>
    </w:p>
    <w:p w14:paraId="15BEA50B" w14:textId="1B9304D5" w:rsidR="006A0BC1" w:rsidRDefault="006A0BC1" w:rsidP="006A0BC1">
      <w:pPr>
        <w:pStyle w:val="MTDisplayEquation"/>
      </w:pPr>
      <w:r>
        <w:tab/>
      </w:r>
      <w:r w:rsidR="002429B0" w:rsidRPr="002429B0">
        <w:rPr>
          <w:position w:val="-28"/>
        </w:rPr>
        <w:object w:dxaOrig="1880" w:dyaOrig="660" w14:anchorId="1341FB59">
          <v:shape id="_x0000_i1189" type="#_x0000_t75" style="width:94.1pt;height:33.5pt" o:ole="">
            <v:imagedata r:id="rId342" o:title=""/>
          </v:shape>
          <o:OLEObject Type="Embed" ProgID="Equation.DSMT4" ShapeID="_x0000_i1189" DrawAspect="Content" ObjectID="_1397129971" r:id="rId343"/>
        </w:object>
      </w:r>
      <w:r w:rsidR="00F1782C">
        <w:t>.</w:t>
      </w:r>
    </w:p>
    <w:p w14:paraId="4DCE5B68" w14:textId="12A71883" w:rsidR="006A0BC1" w:rsidRPr="0097532C" w:rsidRDefault="006A0BC1" w:rsidP="006A0BC1">
      <w:r w:rsidRPr="0097532C">
        <w:t xml:space="preserve">Note: When </w:t>
      </w:r>
      <w:r w:rsidR="002429B0" w:rsidRPr="002429B0">
        <w:rPr>
          <w:position w:val="-10"/>
        </w:rPr>
        <w:object w:dxaOrig="600" w:dyaOrig="320" w14:anchorId="6D0FA196">
          <v:shape id="_x0000_i1190" type="#_x0000_t75" style="width:29.95pt;height:16.4pt" o:ole="">
            <v:imagedata r:id="rId344" o:title=""/>
          </v:shape>
          <o:OLEObject Type="Embed" ProgID="Equation.DSMT4" ShapeID="_x0000_i1190" DrawAspect="Content" ObjectID="_1397129972" r:id="rId345"/>
        </w:object>
      </w:r>
      <w:r w:rsidRPr="0097532C">
        <w:t>, the fiber modulus is zero at the strain origin (</w:t>
      </w:r>
      <w:r w:rsidR="002429B0" w:rsidRPr="002429B0">
        <w:rPr>
          <w:position w:val="-12"/>
        </w:rPr>
        <w:object w:dxaOrig="580" w:dyaOrig="380" w14:anchorId="04225F5E">
          <v:shape id="_x0000_i1191" type="#_x0000_t75" style="width:29.25pt;height:18.55pt" o:ole="">
            <v:imagedata r:id="rId346" o:title=""/>
          </v:shape>
          <o:OLEObject Type="Embed" ProgID="Equation.DSMT4" ShapeID="_x0000_i1191" DrawAspect="Content" ObjectID="_1397129973" r:id="rId347"/>
        </w:object>
      </w:r>
      <w:r w:rsidRPr="0097532C">
        <w:t xml:space="preserve">).  Therefore, use </w:t>
      </w:r>
      <w:r w:rsidR="002429B0" w:rsidRPr="002429B0">
        <w:rPr>
          <w:position w:val="-10"/>
        </w:rPr>
        <w:object w:dxaOrig="600" w:dyaOrig="320" w14:anchorId="3F3F62D7">
          <v:shape id="_x0000_i1192" type="#_x0000_t75" style="width:29.95pt;height:16.4pt" o:ole="">
            <v:imagedata r:id="rId348" o:title=""/>
          </v:shape>
          <o:OLEObject Type="Embed" ProgID="Equation.DSMT4" ShapeID="_x0000_i1192" DrawAspect="Content" ObjectID="_1397129974" r:id="rId349"/>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1F22C995" w:rsidR="006A0BC1" w:rsidRDefault="006A0BC1" w:rsidP="006A0BC1">
      <w:r>
        <w:t xml:space="preserve">Single fiber oriented along </w:t>
      </w:r>
      <w:r w:rsidR="002429B0" w:rsidRPr="002429B0">
        <w:rPr>
          <w:position w:val="-12"/>
        </w:rPr>
        <w:object w:dxaOrig="220" w:dyaOrig="360" w14:anchorId="235DE53E">
          <v:shape id="_x0000_i1193" type="#_x0000_t75" style="width:11.4pt;height:18.55pt" o:ole="">
            <v:imagedata r:id="rId350" o:title=""/>
          </v:shape>
          <o:OLEObject Type="Embed" ProgID="Equation.DSMT4" ShapeID="_x0000_i1193" DrawAspect="Content" ObjectID="_1397129975" r:id="rId351"/>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6EEFBA4" w:rsidR="006A0BC1" w:rsidRDefault="006A0BC1" w:rsidP="006A0BC1">
      <w:r>
        <w:t xml:space="preserve">Two fibers in the plane orthogonal to </w:t>
      </w:r>
      <w:r w:rsidR="002429B0" w:rsidRPr="002429B0">
        <w:rPr>
          <w:position w:val="-12"/>
        </w:rPr>
        <w:object w:dxaOrig="220" w:dyaOrig="360" w14:anchorId="459FAD83">
          <v:shape id="_x0000_i1194" type="#_x0000_t75" style="width:11.4pt;height:18.55pt" o:ole="">
            <v:imagedata r:id="rId352" o:title=""/>
          </v:shape>
          <o:OLEObject Type="Embed" ProgID="Equation.DSMT4" ShapeID="_x0000_i1194" DrawAspect="Content" ObjectID="_1397129976" r:id="rId353"/>
        </w:object>
      </w:r>
      <w:r>
        <w:t xml:space="preserve">, oriented at ±25 degrees relative to </w:t>
      </w:r>
      <w:r w:rsidR="002429B0" w:rsidRPr="002429B0">
        <w:rPr>
          <w:position w:val="-12"/>
        </w:rPr>
        <w:object w:dxaOrig="240" w:dyaOrig="360" w14:anchorId="44DE1620">
          <v:shape id="_x0000_i1195" type="#_x0000_t75" style="width:12.1pt;height:18.55pt" o:ole="">
            <v:imagedata r:id="rId354" o:title=""/>
          </v:shape>
          <o:OLEObject Type="Embed" ProgID="Equation.DSMT4" ShapeID="_x0000_i1195" DrawAspect="Content" ObjectID="_1397129977" r:id="rId355"/>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1213" w:name="_Toc304219859"/>
      <w:r>
        <w:lastRenderedPageBreak/>
        <w:t>Fiber with Toe-Linear Response, Uncoupled Formulation</w:t>
      </w:r>
      <w:bookmarkEnd w:id="1213"/>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4B316DEA" w:rsidR="008613FC" w:rsidRDefault="002429B0" w:rsidP="002429B0">
            <w:r w:rsidRPr="00025957">
              <w:rPr>
                <w:position w:val="-4"/>
              </w:rPr>
              <w:object w:dxaOrig="240" w:dyaOrig="260" w14:anchorId="7E992CF2">
                <v:shape id="_x0000_i1196" type="#_x0000_t75" style="width:12.1pt;height:12.85pt" o:ole="">
                  <v:imagedata r:id="rId356" o:title=""/>
                </v:shape>
                <o:OLEObject Type="Embed" ProgID="Equation.DSMT4" ShapeID="_x0000_i1196" DrawAspect="Content" ObjectID="_1397129978" r:id="rId357"/>
              </w:object>
            </w:r>
            <w:r w:rsidR="008613FC">
              <w:t>, the fiber modulus in the linear range (</w:t>
            </w:r>
            <w:r w:rsidRPr="002429B0">
              <w:rPr>
                <w:position w:val="-6"/>
              </w:rPr>
              <w:object w:dxaOrig="600" w:dyaOrig="279" w14:anchorId="103D9CCD">
                <v:shape id="_x0000_i1197" type="#_x0000_t75" style="width:29.95pt;height:14.25pt" o:ole="">
                  <v:imagedata r:id="rId358" o:title=""/>
                </v:shape>
                <o:OLEObject Type="Embed" ProgID="Equation.DSMT4" ShapeID="_x0000_i1197" DrawAspect="Content" ObjectID="_1397129979" r:id="rId359"/>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5AB035D5" w:rsidR="008613FC" w:rsidRPr="00315B5A" w:rsidRDefault="002429B0" w:rsidP="002429B0">
            <w:r w:rsidRPr="002429B0">
              <w:rPr>
                <w:position w:val="-10"/>
              </w:rPr>
              <w:object w:dxaOrig="240" w:dyaOrig="320" w14:anchorId="7829E386">
                <v:shape id="_x0000_i1198" type="#_x0000_t75" style="width:12.1pt;height:16.4pt" o:ole="">
                  <v:imagedata r:id="rId360" o:title=""/>
                </v:shape>
                <o:OLEObject Type="Embed" ProgID="Equation.DSMT4" ShapeID="_x0000_i1198" DrawAspect="Content" ObjectID="_1397129980" r:id="rId361"/>
              </w:object>
            </w:r>
            <w:r w:rsidR="008613FC">
              <w:t>, the power-law exponent in the toe region (</w:t>
            </w:r>
            <w:r w:rsidRPr="002429B0">
              <w:rPr>
                <w:position w:val="-10"/>
              </w:rPr>
              <w:object w:dxaOrig="600" w:dyaOrig="320" w14:anchorId="30B1617F">
                <v:shape id="_x0000_i1199" type="#_x0000_t75" style="width:29.95pt;height:16.4pt" o:ole="">
                  <v:imagedata r:id="rId362" o:title=""/>
                </v:shape>
                <o:OLEObject Type="Embed" ProgID="Equation.DSMT4" ShapeID="_x0000_i1199" DrawAspect="Content" ObjectID="_1397129981" r:id="rId363"/>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1419D182" w:rsidR="008613FC" w:rsidRPr="00315B5A" w:rsidRDefault="002429B0" w:rsidP="002429B0">
            <w:r w:rsidRPr="002429B0">
              <w:rPr>
                <w:position w:val="-12"/>
              </w:rPr>
              <w:object w:dxaOrig="279" w:dyaOrig="360" w14:anchorId="0C20E5D8">
                <v:shape id="_x0000_i1200" type="#_x0000_t75" style="width:14.25pt;height:18.55pt" o:ole="">
                  <v:imagedata r:id="rId364" o:title=""/>
                </v:shape>
                <o:OLEObject Type="Embed" ProgID="Equation.DSMT4" ShapeID="_x0000_i1200" DrawAspect="Content" ObjectID="_1397129982" r:id="rId365"/>
              </w:object>
            </w:r>
            <w:r w:rsidR="008613FC">
              <w:t>, the stretch ratio when the toe region transitions to the linear region (</w:t>
            </w:r>
            <w:r w:rsidRPr="002429B0">
              <w:rPr>
                <w:position w:val="-12"/>
              </w:rPr>
              <w:object w:dxaOrig="600" w:dyaOrig="360" w14:anchorId="37C21485">
                <v:shape id="_x0000_i1201" type="#_x0000_t75" style="width:29.95pt;height:18.55pt" o:ole="">
                  <v:imagedata r:id="rId366" o:title=""/>
                </v:shape>
                <o:OLEObject Type="Embed" ProgID="Equation.DSMT4" ShapeID="_x0000_i1201" DrawAspect="Content" ObjectID="_1397129983" r:id="rId367"/>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17A9D308" w:rsidR="008613FC" w:rsidRDefault="008613FC" w:rsidP="008613FC">
      <w:pPr>
        <w:pStyle w:val="MTDisplayEquation"/>
      </w:pPr>
      <w:r>
        <w:tab/>
      </w:r>
      <w:r w:rsidR="002429B0" w:rsidRPr="002429B0">
        <w:rPr>
          <w:position w:val="-78"/>
        </w:rPr>
        <w:object w:dxaOrig="5280" w:dyaOrig="1680" w14:anchorId="55D9186E">
          <v:shape id="_x0000_i1202" type="#_x0000_t75" style="width:264.5pt;height:84.1pt" o:ole="">
            <v:imagedata r:id="rId368" o:title=""/>
          </v:shape>
          <o:OLEObject Type="Embed" ProgID="Equation.DSMT4" ShapeID="_x0000_i1202" DrawAspect="Content" ObjectID="_1397129984" r:id="rId369"/>
        </w:object>
      </w:r>
      <w:r>
        <w:t xml:space="preserve"> ,</w:t>
      </w:r>
    </w:p>
    <w:p w14:paraId="1898F908" w14:textId="155A4082" w:rsidR="008613FC" w:rsidRDefault="008613FC" w:rsidP="008613FC">
      <w:r w:rsidRPr="000230DC">
        <w:t>where</w:t>
      </w:r>
      <w:r>
        <w:t xml:space="preserve"> </w:t>
      </w:r>
      <w:r w:rsidR="002429B0" w:rsidRPr="002429B0">
        <w:rPr>
          <w:position w:val="-12"/>
        </w:rPr>
        <w:object w:dxaOrig="740" w:dyaOrig="380" w14:anchorId="009ED24B">
          <v:shape id="_x0000_i1203" type="#_x0000_t75" style="width:37.05pt;height:18.55pt" o:ole="">
            <v:imagedata r:id="rId370" o:title=""/>
          </v:shape>
          <o:OLEObject Type="Embed" ProgID="Equation.DSMT4" ShapeID="_x0000_i1203" DrawAspect="Content" ObjectID="_1397129985" r:id="rId371"/>
        </w:object>
      </w:r>
      <w:r>
        <w:t xml:space="preserve">, </w:t>
      </w:r>
    </w:p>
    <w:p w14:paraId="3F966413" w14:textId="097A58E2" w:rsidR="008613FC" w:rsidRDefault="008613FC" w:rsidP="008613FC">
      <w:pPr>
        <w:pStyle w:val="MTDisplayEquation"/>
      </w:pPr>
      <w:r>
        <w:tab/>
      </w:r>
      <w:r w:rsidR="002429B0" w:rsidRPr="002429B0">
        <w:rPr>
          <w:position w:val="-34"/>
        </w:rPr>
        <w:object w:dxaOrig="6240" w:dyaOrig="800" w14:anchorId="0FCBE593">
          <v:shape id="_x0000_i1204" type="#_x0000_t75" style="width:311.5pt;height:40.65pt" o:ole="">
            <v:imagedata r:id="rId372" o:title=""/>
          </v:shape>
          <o:OLEObject Type="Embed" ProgID="Equation.DSMT4" ShapeID="_x0000_i1204" DrawAspect="Content" ObjectID="_1397129986" r:id="rId373"/>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1214" w:name="_Toc304219860"/>
      <w:r>
        <w:lastRenderedPageBreak/>
        <w:t>Fung Orthotropic</w:t>
      </w:r>
      <w:bookmarkEnd w:id="1214"/>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"_ENREF_10" \o "Fung, 1993 #44" </w:instrText>
      </w:r>
      <w:ins w:id="1215" w:author="Gerard" w:date="2016-04-27T14:23:00Z"/>
      <w:r w:rsidR="00726C43">
        <w:fldChar w:fldCharType="separate"/>
      </w:r>
      <w:r w:rsidR="00554341">
        <w:rPr>
          <w:noProof/>
        </w:rPr>
        <w:t>10</w:t>
      </w:r>
      <w:r w:rsidR="00726C43">
        <w:rPr>
          <w:noProof/>
        </w:rPr>
        <w:fldChar w:fldCharType="end"/>
      </w:r>
      <w:r w:rsidR="00031F52">
        <w:rPr>
          <w:noProof/>
        </w:rPr>
        <w:t xml:space="preserve">, </w:t>
      </w:r>
      <w:r w:rsidR="00726C43">
        <w:fldChar w:fldCharType="begin"/>
      </w:r>
      <w:r w:rsidR="00726C43">
        <w:instrText xml:space="preserve"> HYPERLINK \l "_ENREF_11" \o "Fung, 1979 #43" </w:instrText>
      </w:r>
      <w:ins w:id="1216" w:author="Gerard" w:date="2016-04-27T14:23:00Z"/>
      <w:r w:rsidR="00726C43">
        <w:fldChar w:fldCharType="separate"/>
      </w:r>
      <w:r w:rsidR="00554341">
        <w:rPr>
          <w:noProof/>
        </w:rPr>
        <w:t>11</w:t>
      </w:r>
      <w:r w:rsidR="00726C43">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10A8A84" w:rsidR="00C7478A" w:rsidRDefault="002429B0" w:rsidP="002429B0">
            <w:r w:rsidRPr="002429B0">
              <w:rPr>
                <w:position w:val="-12"/>
              </w:rPr>
              <w:object w:dxaOrig="279" w:dyaOrig="360" w14:anchorId="2A9AE465">
                <v:shape id="_x0000_i1205" type="#_x0000_t75" style="width:14.25pt;height:18.55pt" o:ole="">
                  <v:imagedata r:id="rId374" o:title=""/>
                </v:shape>
                <o:OLEObject Type="Embed" ProgID="Equation.DSMT4" ShapeID="_x0000_i1205" DrawAspect="Content" ObjectID="_1397129987" r:id="rId375"/>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17664A04" w:rsidR="00C7478A" w:rsidRDefault="002429B0" w:rsidP="002429B0">
            <w:r w:rsidRPr="002429B0">
              <w:rPr>
                <w:position w:val="-12"/>
              </w:rPr>
              <w:object w:dxaOrig="300" w:dyaOrig="360" w14:anchorId="4D11C968">
                <v:shape id="_x0000_i1206" type="#_x0000_t75" style="width:14.95pt;height:18.55pt" o:ole="">
                  <v:imagedata r:id="rId376" o:title=""/>
                </v:shape>
                <o:OLEObject Type="Embed" ProgID="Equation.DSMT4" ShapeID="_x0000_i1206" DrawAspect="Content" ObjectID="_1397129988" r:id="rId377"/>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235CB7B1" w:rsidR="00C7478A" w:rsidRDefault="002429B0" w:rsidP="002429B0">
            <w:r w:rsidRPr="002429B0">
              <w:rPr>
                <w:position w:val="-12"/>
              </w:rPr>
              <w:object w:dxaOrig="300" w:dyaOrig="360" w14:anchorId="51CF0330">
                <v:shape id="_x0000_i1207" type="#_x0000_t75" style="width:14.95pt;height:18.55pt" o:ole="">
                  <v:imagedata r:id="rId378" o:title=""/>
                </v:shape>
                <o:OLEObject Type="Embed" ProgID="Equation.DSMT4" ShapeID="_x0000_i1207" DrawAspect="Content" ObjectID="_1397129989" r:id="rId379"/>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0F20D4B" w:rsidR="00C7478A" w:rsidRDefault="002429B0" w:rsidP="002429B0">
            <w:r w:rsidRPr="002429B0">
              <w:rPr>
                <w:position w:val="-12"/>
              </w:rPr>
              <w:object w:dxaOrig="360" w:dyaOrig="360" w14:anchorId="4AC08113">
                <v:shape id="_x0000_i1208" type="#_x0000_t75" style="width:18.55pt;height:18.55pt" o:ole="">
                  <v:imagedata r:id="rId380" o:title=""/>
                </v:shape>
                <o:OLEObject Type="Embed" ProgID="Equation.DSMT4" ShapeID="_x0000_i1208" DrawAspect="Content" ObjectID="_1397129990" r:id="rId381"/>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98A673B" w:rsidR="00C7478A" w:rsidRDefault="002429B0" w:rsidP="002429B0">
            <w:r w:rsidRPr="002429B0">
              <w:rPr>
                <w:position w:val="-12"/>
              </w:rPr>
              <w:object w:dxaOrig="380" w:dyaOrig="360" w14:anchorId="13582B8E">
                <v:shape id="_x0000_i1209" type="#_x0000_t75" style="width:18.55pt;height:18.55pt" o:ole="">
                  <v:imagedata r:id="rId382" o:title=""/>
                </v:shape>
                <o:OLEObject Type="Embed" ProgID="Equation.DSMT4" ShapeID="_x0000_i1209" DrawAspect="Content" ObjectID="_1397129991" r:id="rId383"/>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7CA3E5D4" w:rsidR="00C7478A" w:rsidRDefault="002429B0" w:rsidP="002429B0">
            <w:r w:rsidRPr="002429B0">
              <w:rPr>
                <w:position w:val="-12"/>
              </w:rPr>
              <w:object w:dxaOrig="360" w:dyaOrig="360" w14:anchorId="7BF39929">
                <v:shape id="_x0000_i1210" type="#_x0000_t75" style="width:18.55pt;height:18.55pt" o:ole="">
                  <v:imagedata r:id="rId384" o:title=""/>
                </v:shape>
                <o:OLEObject Type="Embed" ProgID="Equation.DSMT4" ShapeID="_x0000_i1210" DrawAspect="Content" ObjectID="_1397129992" r:id="rId385"/>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65095AF7" w:rsidR="00C7478A" w:rsidRDefault="002429B0" w:rsidP="002429B0">
            <w:r w:rsidRPr="002429B0">
              <w:rPr>
                <w:position w:val="-12"/>
              </w:rPr>
              <w:object w:dxaOrig="320" w:dyaOrig="360" w14:anchorId="2471E88A">
                <v:shape id="_x0000_i1211" type="#_x0000_t75" style="width:16.4pt;height:18.55pt" o:ole="">
                  <v:imagedata r:id="rId386" o:title=""/>
                </v:shape>
                <o:OLEObject Type="Embed" ProgID="Equation.DSMT4" ShapeID="_x0000_i1211" DrawAspect="Content" ObjectID="_1397129993" r:id="rId387"/>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30604C26" w:rsidR="00C7478A" w:rsidRDefault="002429B0" w:rsidP="002429B0">
            <w:r w:rsidRPr="002429B0">
              <w:rPr>
                <w:position w:val="-12"/>
              </w:rPr>
              <w:object w:dxaOrig="320" w:dyaOrig="360" w14:anchorId="1BA6F071">
                <v:shape id="_x0000_i1212" type="#_x0000_t75" style="width:16.4pt;height:18.55pt" o:ole="">
                  <v:imagedata r:id="rId388" o:title=""/>
                </v:shape>
                <o:OLEObject Type="Embed" ProgID="Equation.DSMT4" ShapeID="_x0000_i1212" DrawAspect="Content" ObjectID="_1397129994" r:id="rId389"/>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14D44FBE" w:rsidR="00C7478A" w:rsidRDefault="002429B0" w:rsidP="002429B0">
            <w:r w:rsidRPr="002429B0">
              <w:rPr>
                <w:position w:val="-12"/>
              </w:rPr>
              <w:object w:dxaOrig="320" w:dyaOrig="360" w14:anchorId="774A4C3D">
                <v:shape id="_x0000_i1213" type="#_x0000_t75" style="width:16.4pt;height:18.55pt" o:ole="">
                  <v:imagedata r:id="rId390" o:title=""/>
                </v:shape>
                <o:OLEObject Type="Embed" ProgID="Equation.DSMT4" ShapeID="_x0000_i1213" DrawAspect="Content" ObjectID="_1397129995" r:id="rId391"/>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3F79A8A" w:rsidR="00C7478A" w:rsidRDefault="002429B0" w:rsidP="002429B0">
            <w:r w:rsidRPr="002429B0">
              <w:rPr>
                <w:position w:val="-6"/>
              </w:rPr>
              <w:object w:dxaOrig="180" w:dyaOrig="220" w14:anchorId="03128CDE">
                <v:shape id="_x0000_i1214" type="#_x0000_t75" style="width:8.55pt;height:11.4pt" o:ole="">
                  <v:imagedata r:id="rId392" o:title=""/>
                </v:shape>
                <o:OLEObject Type="Embed" ProgID="Equation.DSMT4" ShapeID="_x0000_i1214" DrawAspect="Content" ObjectID="_1397129996" r:id="rId393"/>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726C43">
        <w:fldChar w:fldCharType="begin"/>
      </w:r>
      <w:r w:rsidR="00726C43">
        <w:instrText xml:space="preserve"> HYPERLINK \l "_ENREF_12" \o "Ateshian, 2009 #45" </w:instrText>
      </w:r>
      <w:ins w:id="1217" w:author="Gerard" w:date="2016-04-27T14:23:00Z"/>
      <w:r w:rsidR="00726C43">
        <w:fldChar w:fldCharType="separate"/>
      </w:r>
      <w:r w:rsidR="00554341">
        <w:rPr>
          <w:noProof/>
        </w:rPr>
        <w:t>12</w:t>
      </w:r>
      <w:r w:rsidR="00726C43">
        <w:rPr>
          <w:noProof/>
        </w:rPr>
        <w:fldChar w:fldCharType="end"/>
      </w:r>
      <w:r w:rsidR="00031F52">
        <w:rPr>
          <w:noProof/>
        </w:rPr>
        <w:t>]</w:t>
      </w:r>
      <w:r>
        <w:fldChar w:fldCharType="end"/>
      </w:r>
      <w:r>
        <w:t>,</w:t>
      </w:r>
    </w:p>
    <w:p w14:paraId="7EEBC79B" w14:textId="54B96D4D" w:rsidR="006A0BC1" w:rsidRDefault="006A0BC1" w:rsidP="006A0BC1">
      <w:pPr>
        <w:pStyle w:val="MTDisplayEquation"/>
      </w:pPr>
      <w:r>
        <w:tab/>
      </w:r>
      <w:r w:rsidR="002429B0" w:rsidRPr="002429B0">
        <w:rPr>
          <w:position w:val="-24"/>
        </w:rPr>
        <w:object w:dxaOrig="2299" w:dyaOrig="620" w14:anchorId="44BE6643">
          <v:shape id="_x0000_i1215" type="#_x0000_t75" style="width:114.75pt;height:31.35pt" o:ole="">
            <v:imagedata r:id="rId394" o:title=""/>
          </v:shape>
          <o:OLEObject Type="Embed" ProgID="Equation.DSMT4" ShapeID="_x0000_i1215" DrawAspect="Content" ObjectID="_1397129997" r:id="rId395"/>
        </w:object>
      </w:r>
      <w:r>
        <w:t>,</w:t>
      </w:r>
      <w:r>
        <w:tab/>
      </w:r>
      <w:r w:rsidR="00662F80">
        <w:fldChar w:fldCharType="begin"/>
      </w:r>
      <w:r w:rsidR="00662F80">
        <w:instrText xml:space="preserve"> MACROBUTTON MTPlaceRef \* MERGEFORMAT </w:instrText>
      </w:r>
      <w:r w:rsidR="00C17CE2">
        <w:fldChar w:fldCharType="begin"/>
      </w:r>
      <w:r w:rsidR="00C17CE2">
        <w:instrText xml:space="preserve"> SEQ MTEqn \h \* MERGEFORMAT </w:instrText>
      </w:r>
      <w:del w:id="1218" w:author="Gerard" w:date="2016-04-27T14:23:00Z">
        <w:r w:rsidR="00C17CE2" w:rsidDel="00C17CE2">
          <w:fldChar w:fldCharType="separate"/>
        </w:r>
      </w:del>
      <w:r w:rsidR="00C17CE2">
        <w:fldChar w:fldCharType="end"/>
      </w:r>
      <w:r w:rsidR="00662F80">
        <w:instrText>(</w:instrText>
      </w:r>
      <w:r w:rsidR="00C17CE2">
        <w:fldChar w:fldCharType="begin"/>
      </w:r>
      <w:r w:rsidR="00C17CE2">
        <w:instrText xml:space="preserve"> SEQ MTChap \c \* Arabic \* MERGEFORMAT </w:instrText>
      </w:r>
      <w:r w:rsidR="00C17CE2">
        <w:fldChar w:fldCharType="separate"/>
      </w:r>
      <w:r w:rsidR="00C17CE2">
        <w:rPr>
          <w:noProof/>
        </w:rPr>
        <w:instrText>4</w:instrText>
      </w:r>
      <w:r w:rsidR="00C17CE2">
        <w:rPr>
          <w:noProof/>
        </w:rPr>
        <w:fldChar w:fldCharType="end"/>
      </w:r>
      <w:r w:rsidR="00662F80">
        <w:instrText>.</w:instrText>
      </w:r>
      <w:r w:rsidR="00C17CE2">
        <w:fldChar w:fldCharType="begin"/>
      </w:r>
      <w:r w:rsidR="00C17CE2">
        <w:instrText xml:space="preserve"> SEQ MTEqn \c \* Arabic \* MERGEFORMAT </w:instrText>
      </w:r>
      <w:r w:rsidR="00C17CE2">
        <w:fldChar w:fldCharType="separate"/>
      </w:r>
      <w:ins w:id="1219" w:author="Gerard" w:date="2016-04-27T14:26:00Z">
        <w:r w:rsidR="00C17CE2">
          <w:rPr>
            <w:noProof/>
          </w:rPr>
          <w:instrText>6</w:instrText>
        </w:r>
      </w:ins>
      <w:del w:id="1220" w:author="Gerard" w:date="2016-04-27T12:37:00Z">
        <w:r w:rsidR="00334045" w:rsidDel="00334045">
          <w:rPr>
            <w:noProof/>
          </w:rPr>
          <w:delInstrText>1</w:delInstrText>
        </w:r>
      </w:del>
      <w:r w:rsidR="00C17CE2">
        <w:rPr>
          <w:noProof/>
        </w:rPr>
        <w:fldChar w:fldCharType="end"/>
      </w:r>
      <w:r w:rsidR="00662F80">
        <w:instrText>)</w:instrText>
      </w:r>
      <w:r w:rsidR="00662F80">
        <w:fldChar w:fldCharType="end"/>
      </w:r>
    </w:p>
    <w:p w14:paraId="365594A6" w14:textId="77777777" w:rsidR="006A0BC1" w:rsidRDefault="006A0BC1" w:rsidP="006A0BC1">
      <w:r>
        <w:t>where,</w:t>
      </w:r>
    </w:p>
    <w:p w14:paraId="0C346A37" w14:textId="60E7915F" w:rsidR="006A0BC1" w:rsidRDefault="006A0BC1" w:rsidP="006A0BC1">
      <w:pPr>
        <w:pStyle w:val="MTDisplayEquation"/>
      </w:pPr>
      <w:r>
        <w:tab/>
      </w:r>
      <w:r w:rsidR="002429B0" w:rsidRPr="002429B0">
        <w:rPr>
          <w:position w:val="-30"/>
        </w:rPr>
        <w:object w:dxaOrig="4840" w:dyaOrig="720" w14:anchorId="6762BD56">
          <v:shape id="_x0000_i1216" type="#_x0000_t75" style="width:242.4pt;height:36.35pt" o:ole="">
            <v:imagedata r:id="rId396" o:title=""/>
          </v:shape>
          <o:OLEObject Type="Embed" ProgID="Equation.DSMT4" ShapeID="_x0000_i1216" DrawAspect="Content" ObjectID="_1397129998" r:id="rId397"/>
        </w:object>
      </w:r>
      <w:r>
        <w:t>.</w:t>
      </w:r>
    </w:p>
    <w:p w14:paraId="15E464C9" w14:textId="413DDE57" w:rsidR="00F11BA7" w:rsidRDefault="006A0BC1" w:rsidP="006A0BC1">
      <w:r>
        <w:t xml:space="preserve">Here, </w:t>
      </w:r>
      <w:r w:rsidR="002429B0" w:rsidRPr="002429B0">
        <w:rPr>
          <w:position w:val="-16"/>
        </w:rPr>
        <w:object w:dxaOrig="1380" w:dyaOrig="440" w14:anchorId="7A414B72">
          <v:shape id="_x0000_i1217" type="#_x0000_t75" style="width:69.15pt;height:22.1pt" o:ole="">
            <v:imagedata r:id="rId398" o:title=""/>
          </v:shape>
          <o:OLEObject Type="Embed" ProgID="Equation.DSMT4" ShapeID="_x0000_i1217" DrawAspect="Content" ObjectID="_1397129999" r:id="rId399"/>
        </w:object>
      </w:r>
      <w:r>
        <w:t xml:space="preserve"> and </w:t>
      </w:r>
      <w:r w:rsidR="002429B0" w:rsidRPr="002429B0">
        <w:rPr>
          <w:position w:val="-12"/>
        </w:rPr>
        <w:object w:dxaOrig="1400" w:dyaOrig="360" w14:anchorId="462F7ADE">
          <v:shape id="_x0000_i1218" type="#_x0000_t75" style="width:69.85pt;height:18.55pt" o:ole="">
            <v:imagedata r:id="rId400" o:title=""/>
          </v:shape>
          <o:OLEObject Type="Embed" ProgID="Equation.DSMT4" ShapeID="_x0000_i1218" DrawAspect="Content" ObjectID="_1397130000" r:id="rId401"/>
        </w:object>
      </w:r>
      <w:r>
        <w:t xml:space="preserve">where </w:t>
      </w:r>
      <w:r w:rsidR="002429B0" w:rsidRPr="002429B0">
        <w:rPr>
          <w:position w:val="-12"/>
        </w:rPr>
        <w:object w:dxaOrig="320" w:dyaOrig="360" w14:anchorId="0BC264EF">
          <v:shape id="_x0000_i1219" type="#_x0000_t75" style="width:16.4pt;height:18.55pt" o:ole="">
            <v:imagedata r:id="rId402" o:title=""/>
          </v:shape>
          <o:OLEObject Type="Embed" ProgID="Equation.DSMT4" ShapeID="_x0000_i1219" DrawAspect="Content" ObjectID="_1397130001" r:id="rId403"/>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17CE2">
        <w:t xml:space="preserve">4.1.1.2. </w:t>
      </w:r>
      <w:r>
        <w:fldChar w:fldCharType="end"/>
      </w:r>
      <w:r>
        <w:t xml:space="preserve">on how to define the material axes for orthotropic materials. </w:t>
      </w:r>
      <w:r w:rsidR="00F11BA7">
        <w:t xml:space="preserve">The Lamé constants </w:t>
      </w:r>
      <w:r w:rsidR="002429B0" w:rsidRPr="002429B0">
        <w:rPr>
          <w:position w:val="-12"/>
        </w:rPr>
        <w:object w:dxaOrig="300" w:dyaOrig="360" w14:anchorId="7593FF78">
          <v:shape id="_x0000_i1220" type="#_x0000_t75" style="width:14.95pt;height:18.55pt" o:ole="">
            <v:imagedata r:id="rId404" o:title=""/>
          </v:shape>
          <o:OLEObject Type="Embed" ProgID="Equation.DSMT4" ShapeID="_x0000_i1220" DrawAspect="Content" ObjectID="_1397130002" r:id="rId405"/>
        </w:object>
      </w:r>
      <w:r w:rsidR="00F11BA7">
        <w:t xml:space="preserve"> (</w:t>
      </w:r>
      <w:r w:rsidR="002429B0" w:rsidRPr="002429B0">
        <w:rPr>
          <w:position w:val="-10"/>
        </w:rPr>
        <w:object w:dxaOrig="920" w:dyaOrig="320" w14:anchorId="3F664525">
          <v:shape id="_x0000_i1221" type="#_x0000_t75" style="width:45.6pt;height:16.4pt" o:ole="">
            <v:imagedata r:id="rId406" o:title=""/>
          </v:shape>
          <o:OLEObject Type="Embed" ProgID="Equation.DSMT4" ShapeID="_x0000_i1221" DrawAspect="Content" ObjectID="_1397130003" r:id="rId407"/>
        </w:object>
      </w:r>
      <w:r w:rsidR="00F11BA7">
        <w:t xml:space="preserve">) and </w:t>
      </w:r>
      <w:r w:rsidR="002429B0" w:rsidRPr="002429B0">
        <w:rPr>
          <w:position w:val="-12"/>
        </w:rPr>
        <w:object w:dxaOrig="340" w:dyaOrig="360" w14:anchorId="1DE7D32C">
          <v:shape id="_x0000_i1222" type="#_x0000_t75" style="width:16.4pt;height:18.55pt" o:ole="">
            <v:imagedata r:id="rId408" o:title=""/>
          </v:shape>
          <o:OLEObject Type="Embed" ProgID="Equation.DSMT4" ShapeID="_x0000_i1222" DrawAspect="Content" ObjectID="_1397130004" r:id="rId409"/>
        </w:object>
      </w:r>
      <w:r w:rsidR="00F11BA7">
        <w:t xml:space="preserve"> (</w:t>
      </w:r>
      <w:r w:rsidR="002429B0" w:rsidRPr="002429B0">
        <w:rPr>
          <w:position w:val="-10"/>
        </w:rPr>
        <w:object w:dxaOrig="1120" w:dyaOrig="320" w14:anchorId="7AE4A42D">
          <v:shape id="_x0000_i1223" type="#_x0000_t75" style="width:55.6pt;height:16.4pt" o:ole="">
            <v:imagedata r:id="rId410" o:title=""/>
          </v:shape>
          <o:OLEObject Type="Embed" ProgID="Equation.DSMT4" ShapeID="_x0000_i1223" DrawAspect="Content" ObjectID="_1397130005" r:id="rId411"/>
        </w:object>
      </w:r>
      <w:r w:rsidR="00F11BA7">
        <w:t xml:space="preserve">, </w:t>
      </w:r>
      <w:r w:rsidR="002429B0" w:rsidRPr="002429B0">
        <w:rPr>
          <w:position w:val="-12"/>
        </w:rPr>
        <w:object w:dxaOrig="880" w:dyaOrig="360" w14:anchorId="3D53D814">
          <v:shape id="_x0000_i1224" type="#_x0000_t75" style="width:44.2pt;height:18.55pt" o:ole="">
            <v:imagedata r:id="rId412" o:title=""/>
          </v:shape>
          <o:OLEObject Type="Embed" ProgID="Equation.DSMT4" ShapeID="_x0000_i1224" DrawAspect="Content" ObjectID="_1397130006" r:id="rId413"/>
        </w:object>
      </w:r>
      <w:r w:rsidR="00F11BA7">
        <w:t xml:space="preserve">) are related to Young’s moduli </w:t>
      </w:r>
      <w:r w:rsidR="002429B0" w:rsidRPr="002429B0">
        <w:rPr>
          <w:position w:val="-12"/>
        </w:rPr>
        <w:object w:dxaOrig="300" w:dyaOrig="360" w14:anchorId="76CB09C6">
          <v:shape id="_x0000_i1225" type="#_x0000_t75" style="width:14.95pt;height:18.55pt" o:ole="">
            <v:imagedata r:id="rId414" o:title=""/>
          </v:shape>
          <o:OLEObject Type="Embed" ProgID="Equation.DSMT4" ShapeID="_x0000_i1225" DrawAspect="Content" ObjectID="_1397130007" r:id="rId415"/>
        </w:object>
      </w:r>
      <w:r w:rsidR="00F11BA7">
        <w:t xml:space="preserve">, shear moduli </w:t>
      </w:r>
      <w:r w:rsidR="002429B0" w:rsidRPr="002429B0">
        <w:rPr>
          <w:position w:val="-12"/>
        </w:rPr>
        <w:object w:dxaOrig="380" w:dyaOrig="360" w14:anchorId="10AD037D">
          <v:shape id="_x0000_i1226" type="#_x0000_t75" style="width:18.55pt;height:18.55pt" o:ole="">
            <v:imagedata r:id="rId416" o:title=""/>
          </v:shape>
          <o:OLEObject Type="Embed" ProgID="Equation.DSMT4" ShapeID="_x0000_i1226" DrawAspect="Content" ObjectID="_1397130008" r:id="rId417"/>
        </w:object>
      </w:r>
      <w:r w:rsidR="00F11BA7">
        <w:t xml:space="preserve"> and Poisson’s ratios </w:t>
      </w:r>
      <w:r w:rsidR="002429B0" w:rsidRPr="002429B0">
        <w:rPr>
          <w:position w:val="-12"/>
        </w:rPr>
        <w:object w:dxaOrig="340" w:dyaOrig="360" w14:anchorId="1BFFB0D9">
          <v:shape id="_x0000_i1227" type="#_x0000_t75" style="width:16.4pt;height:18.55pt" o:ole="">
            <v:imagedata r:id="rId418" o:title=""/>
          </v:shape>
          <o:OLEObject Type="Embed" ProgID="Equation.DSMT4" ShapeID="_x0000_i1227" DrawAspect="Content" ObjectID="_1397130009" r:id="rId419"/>
        </w:object>
      </w:r>
      <w:r w:rsidR="00F11BA7">
        <w:t xml:space="preserve"> via</w:t>
      </w:r>
    </w:p>
    <w:p w14:paraId="426A807E" w14:textId="0863711C" w:rsidR="00F11BA7" w:rsidRDefault="00F11BA7" w:rsidP="007949F9">
      <w:pPr>
        <w:pStyle w:val="MTDisplayEquation"/>
      </w:pPr>
      <w:r>
        <w:lastRenderedPageBreak/>
        <w:tab/>
      </w:r>
      <w:r w:rsidR="002429B0" w:rsidRPr="002429B0">
        <w:rPr>
          <w:position w:val="-124"/>
        </w:rPr>
        <w:object w:dxaOrig="7260" w:dyaOrig="7720" w14:anchorId="316790B8">
          <v:shape id="_x0000_i1228" type="#_x0000_t75" style="width:363.55pt;height:386.4pt" o:ole="">
            <v:imagedata r:id="rId420" o:title=""/>
          </v:shape>
          <o:OLEObject Type="Embed" ProgID="Equation.DSMT4" ShapeID="_x0000_i1228" DrawAspect="Content" ObjectID="_1397130010" r:id="rId421"/>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221" w:name="_Ref167535344"/>
      <w:bookmarkStart w:id="1222" w:name="_Ref299864027"/>
      <w:bookmarkStart w:id="1223" w:name="_Toc304219861"/>
      <w:r>
        <w:lastRenderedPageBreak/>
        <w:t>Mooney-Rivlin</w:t>
      </w:r>
      <w:bookmarkEnd w:id="1221"/>
      <w:bookmarkEnd w:id="1222"/>
      <w:bookmarkEnd w:id="1223"/>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217C2D6C" w:rsidR="006A0BC1" w:rsidRDefault="002429B0" w:rsidP="006A0BC1">
      <w:pPr>
        <w:jc w:val="center"/>
      </w:pPr>
      <w:r w:rsidRPr="002429B0">
        <w:rPr>
          <w:position w:val="-24"/>
        </w:rPr>
        <w:object w:dxaOrig="3900" w:dyaOrig="620" w14:anchorId="07E5F267">
          <v:shape id="_x0000_i1229" type="#_x0000_t75" style="width:194.6pt;height:31.35pt" o:ole="">
            <v:imagedata r:id="rId422" o:title=""/>
          </v:shape>
          <o:OLEObject Type="Embed" ProgID="Equation.DSMT4" ShapeID="_x0000_i1229" DrawAspect="Content" ObjectID="_1397130011" r:id="rId423"/>
        </w:object>
      </w:r>
      <w:r w:rsidR="006A0BC1">
        <w:t>.</w:t>
      </w:r>
    </w:p>
    <w:p w14:paraId="06A53C20" w14:textId="5968F75F" w:rsidR="006A0BC1" w:rsidRDefault="002429B0" w:rsidP="006A0BC1">
      <w:pPr>
        <w:pStyle w:val="MTDisplayEquation"/>
      </w:pPr>
      <w:r w:rsidRPr="002429B0">
        <w:rPr>
          <w:position w:val="-12"/>
        </w:rPr>
        <w:object w:dxaOrig="279" w:dyaOrig="360" w14:anchorId="4E8D9408">
          <v:shape id="_x0000_i1230" type="#_x0000_t75" style="width:14.25pt;height:18.55pt" o:ole="">
            <v:imagedata r:id="rId424" o:title=""/>
          </v:shape>
          <o:OLEObject Type="Embed" ProgID="Equation.DSMT4" ShapeID="_x0000_i1230" DrawAspect="Content" ObjectID="_1397130012" r:id="rId425"/>
        </w:object>
      </w:r>
      <w:r w:rsidR="006A0BC1">
        <w:t>and</w:t>
      </w:r>
      <w:r w:rsidRPr="002429B0">
        <w:rPr>
          <w:position w:val="-12"/>
        </w:rPr>
        <w:object w:dxaOrig="300" w:dyaOrig="360" w14:anchorId="1066F705">
          <v:shape id="_x0000_i1231" type="#_x0000_t75" style="width:14.95pt;height:18.55pt" o:ole="">
            <v:imagedata r:id="rId426" o:title=""/>
          </v:shape>
          <o:OLEObject Type="Embed" ProgID="Equation.DSMT4" ShapeID="_x0000_i1231" DrawAspect="Content" ObjectID="_1397130013" r:id="rId427"/>
        </w:object>
      </w:r>
      <w:r w:rsidR="006A0BC1">
        <w:t xml:space="preserve">are the Mooney-Rivlin material coefficients. The variables </w:t>
      </w:r>
      <w:r w:rsidRPr="002429B0">
        <w:rPr>
          <w:position w:val="-12"/>
        </w:rPr>
        <w:object w:dxaOrig="220" w:dyaOrig="380" w14:anchorId="3CC5C9A7">
          <v:shape id="_x0000_i1232" type="#_x0000_t75" style="width:11.4pt;height:18.55pt" o:ole="">
            <v:imagedata r:id="rId428" o:title=""/>
          </v:shape>
          <o:OLEObject Type="Embed" ProgID="Equation.DSMT4" ShapeID="_x0000_i1232" DrawAspect="Content" ObjectID="_1397130014" r:id="rId429"/>
        </w:object>
      </w:r>
      <w:r w:rsidR="006A0BC1">
        <w:t xml:space="preserve"> and </w:t>
      </w:r>
      <w:r w:rsidRPr="002429B0">
        <w:rPr>
          <w:position w:val="-12"/>
        </w:rPr>
        <w:object w:dxaOrig="240" w:dyaOrig="380" w14:anchorId="24085485">
          <v:shape id="_x0000_i1233" type="#_x0000_t75" style="width:12.1pt;height:18.55pt" o:ole="">
            <v:imagedata r:id="rId430" o:title=""/>
          </v:shape>
          <o:OLEObject Type="Embed" ProgID="Equation.DSMT4" ShapeID="_x0000_i1233" DrawAspect="Content" ObjectID="_1397130015" r:id="rId431"/>
        </w:object>
      </w:r>
      <w:r w:rsidR="006A0BC1">
        <w:t xml:space="preserve"> are the first and second invariants of the deviatoric right Cauchy-Green deformation tensor </w:t>
      </w:r>
      <w:r w:rsidRPr="002429B0">
        <w:rPr>
          <w:position w:val="-6"/>
        </w:rPr>
        <w:object w:dxaOrig="240" w:dyaOrig="320" w14:anchorId="2D173FC8">
          <v:shape id="_x0000_i1234" type="#_x0000_t75" style="width:12.1pt;height:16.4pt" o:ole="">
            <v:imagedata r:id="rId432" o:title=""/>
          </v:shape>
          <o:OLEObject Type="Embed" ProgID="Equation.DSMT4" ShapeID="_x0000_i1234" DrawAspect="Content" ObjectID="_1397130016" r:id="rId433"/>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5394007F">
          <v:shape id="_x0000_i1235" type="#_x0000_t75" style="width:34.2pt;height:18.55pt" o:ole="">
            <v:imagedata r:id="rId434" o:title=""/>
          </v:shape>
          <o:OLEObject Type="Embed" ProgID="Equation.DSMT4" ShapeID="_x0000_i1235" DrawAspect="Content" ObjectID="_1397130017" r:id="rId435"/>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224" w:author="Gerard" w:date="2016-04-27T14:23:00Z"/>
      <w:r w:rsidR="00726C43">
        <w:fldChar w:fldCharType="separate"/>
      </w:r>
      <w:r w:rsidR="00554341">
        <w:rPr>
          <w:noProof/>
        </w:rPr>
        <w:t>5</w:t>
      </w:r>
      <w:r w:rsidR="00726C43">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225" w:name="_Toc304219862"/>
      <w:r>
        <w:lastRenderedPageBreak/>
        <w:t>Muscle Material</w:t>
      </w:r>
      <w:bookmarkEnd w:id="1225"/>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726C43">
        <w:fldChar w:fldCharType="begin"/>
      </w:r>
      <w:r w:rsidR="00726C43">
        <w:instrText xml:space="preserve"> HYPERLINK \l "_ENREF_13" \o "Blemker, 2004 #38" </w:instrText>
      </w:r>
      <w:ins w:id="1226" w:author="Gerard" w:date="2016-04-27T14:23:00Z"/>
      <w:r w:rsidR="00726C43">
        <w:fldChar w:fldCharType="separate"/>
      </w:r>
      <w:r w:rsidR="00554341">
        <w:rPr>
          <w:noProof/>
        </w:rPr>
        <w:t>13</w:t>
      </w:r>
      <w:r w:rsidR="00726C43">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726C43">
        <w:fldChar w:fldCharType="begin"/>
      </w:r>
      <w:r w:rsidR="00726C43">
        <w:instrText xml:space="preserve"> HYPERLINK \l "_ENREF_14" \o "Criscione, 2001 #37" </w:instrText>
      </w:r>
      <w:ins w:id="1227" w:author="Gerard" w:date="2016-04-27T14:23:00Z"/>
      <w:r w:rsidR="00726C43">
        <w:fldChar w:fldCharType="separate"/>
      </w:r>
      <w:r w:rsidR="00554341">
        <w:rPr>
          <w:noProof/>
        </w:rPr>
        <w:t>14</w:t>
      </w:r>
      <w:r w:rsidR="00726C43">
        <w:rPr>
          <w:noProof/>
        </w:rPr>
        <w:fldChar w:fldCharType="end"/>
      </w:r>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726C43">
        <w:fldChar w:fldCharType="begin"/>
      </w:r>
      <w:r w:rsidR="00726C43">
        <w:instrText xml:space="preserve"> HYPERLINK \l "_ENREF_15" \o "Spencer, 1984 #22" </w:instrText>
      </w:r>
      <w:ins w:id="1228" w:author="Gerard" w:date="2016-04-27T14:23:00Z"/>
      <w:r w:rsidR="00726C43">
        <w:fldChar w:fldCharType="separate"/>
      </w:r>
      <w:r w:rsidR="00554341">
        <w:rPr>
          <w:noProof/>
        </w:rPr>
        <w:t>15</w:t>
      </w:r>
      <w:r w:rsidR="00726C43">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7B87FB7C" w:rsidR="006A0BC1" w:rsidRDefault="006A0BC1" w:rsidP="006A0BC1">
      <w:pPr>
        <w:pStyle w:val="MTDisplayEquation"/>
      </w:pPr>
      <w:r>
        <w:tab/>
      </w:r>
      <w:r w:rsidR="002429B0" w:rsidRPr="002429B0">
        <w:rPr>
          <w:position w:val="-16"/>
        </w:rPr>
        <w:object w:dxaOrig="4300" w:dyaOrig="460" w14:anchorId="122C620C">
          <v:shape id="_x0000_i1236" type="#_x0000_t75" style="width:215.3pt;height:22.8pt" o:ole="">
            <v:imagedata r:id="rId436" o:title=""/>
          </v:shape>
          <o:OLEObject Type="Embed" ProgID="Equation.DSMT4" ShapeID="_x0000_i1236" DrawAspect="Content" ObjectID="_1397130018" r:id="rId437"/>
        </w:object>
      </w:r>
      <w:r>
        <w:t>.</w:t>
      </w:r>
    </w:p>
    <w:p w14:paraId="55F7B25F" w14:textId="5EACB00F" w:rsidR="006A0BC1" w:rsidRDefault="006A0BC1" w:rsidP="006A0BC1">
      <w:r>
        <w:t xml:space="preserve">The function </w:t>
      </w:r>
      <w:r w:rsidR="002429B0" w:rsidRPr="002429B0">
        <w:rPr>
          <w:position w:val="-12"/>
        </w:rPr>
        <w:object w:dxaOrig="320" w:dyaOrig="360" w14:anchorId="01CFDD97">
          <v:shape id="_x0000_i1237" type="#_x0000_t75" style="width:16.4pt;height:18.55pt" o:ole="">
            <v:imagedata r:id="rId438" o:title=""/>
          </v:shape>
          <o:OLEObject Type="Embed" ProgID="Equation.DSMT4" ShapeID="_x0000_i1237" DrawAspect="Content" ObjectID="_1397130019" r:id="rId439"/>
        </w:object>
      </w:r>
      <w:r>
        <w:t>is the strain energy contribution of the muscle fibers. It is defined as follows:</w:t>
      </w:r>
    </w:p>
    <w:p w14:paraId="1A82BB7C" w14:textId="5BDB9FF6" w:rsidR="006A0BC1" w:rsidRDefault="006A0BC1" w:rsidP="006A0BC1">
      <w:pPr>
        <w:pStyle w:val="MTDisplayEquation"/>
      </w:pPr>
      <w:r>
        <w:tab/>
      </w:r>
      <w:r w:rsidR="002429B0" w:rsidRPr="002429B0">
        <w:rPr>
          <w:position w:val="-32"/>
        </w:rPr>
        <w:object w:dxaOrig="4160" w:dyaOrig="700" w14:anchorId="531727F3">
          <v:shape id="_x0000_i1238" type="#_x0000_t75" style="width:208.15pt;height:34.95pt" o:ole="">
            <v:imagedata r:id="rId440" o:title=""/>
          </v:shape>
          <o:OLEObject Type="Embed" ProgID="Equation.DSMT4" ShapeID="_x0000_i1238" DrawAspect="Content" ObjectID="_1397130020" r:id="rId441"/>
        </w:object>
      </w:r>
      <w:r>
        <w:t>,</w:t>
      </w:r>
    </w:p>
    <w:p w14:paraId="245F36C6" w14:textId="77777777" w:rsidR="006A0BC1" w:rsidRDefault="006A0BC1" w:rsidP="006A0BC1">
      <w:r>
        <w:t>where,</w:t>
      </w:r>
    </w:p>
    <w:p w14:paraId="73C522A4" w14:textId="322B9CA0" w:rsidR="006A0BC1" w:rsidRDefault="006A0BC1" w:rsidP="006A0BC1">
      <w:pPr>
        <w:pStyle w:val="MTDisplayEquation"/>
      </w:pPr>
      <w:r>
        <w:tab/>
      </w:r>
      <w:r w:rsidR="002429B0" w:rsidRPr="002429B0">
        <w:rPr>
          <w:position w:val="-130"/>
        </w:rPr>
        <w:object w:dxaOrig="4440" w:dyaOrig="1560" w14:anchorId="0D20BFFD">
          <v:shape id="_x0000_i1239" type="#_x0000_t75" style="width:222.4pt;height:78.4pt" o:ole="">
            <v:imagedata r:id="rId442" o:title=""/>
          </v:shape>
          <o:OLEObject Type="Embed" ProgID="Equation.DSMT4" ShapeID="_x0000_i1239" DrawAspect="Content" ObjectID="_1397130021" r:id="rId443"/>
        </w:object>
      </w:r>
      <w:r>
        <w:t>,</w:t>
      </w:r>
    </w:p>
    <w:p w14:paraId="6CCEF02D" w14:textId="77777777" w:rsidR="006A0BC1" w:rsidRDefault="006A0BC1" w:rsidP="006A0BC1">
      <w:r>
        <w:t>and,</w:t>
      </w:r>
    </w:p>
    <w:p w14:paraId="59E0DF43" w14:textId="46F471DD" w:rsidR="006A0BC1" w:rsidRDefault="006A0BC1" w:rsidP="006A0BC1">
      <w:pPr>
        <w:pStyle w:val="MTDisplayEquation"/>
      </w:pPr>
      <w:r>
        <w:tab/>
      </w:r>
      <w:r w:rsidR="002429B0" w:rsidRPr="002429B0">
        <w:rPr>
          <w:position w:val="-148"/>
        </w:rPr>
        <w:object w:dxaOrig="5060" w:dyaOrig="1740" w14:anchorId="624E3A74">
          <v:shape id="_x0000_i1240" type="#_x0000_t75" style="width:253.05pt;height:86.95pt" o:ole="">
            <v:imagedata r:id="rId444" o:title=""/>
          </v:shape>
          <o:OLEObject Type="Embed" ProgID="Equation.DSMT4" ShapeID="_x0000_i1240" DrawAspect="Content" ObjectID="_1397130022" r:id="rId445"/>
        </w:object>
      </w:r>
      <w:r>
        <w:t>,</w:t>
      </w:r>
    </w:p>
    <w:p w14:paraId="22E2035B" w14:textId="33255C0A" w:rsidR="006A0BC1" w:rsidRDefault="006A0BC1" w:rsidP="006A0BC1">
      <w:r>
        <w:t xml:space="preserve">The values </w:t>
      </w:r>
      <w:r w:rsidR="002429B0" w:rsidRPr="002429B0">
        <w:rPr>
          <w:position w:val="-12"/>
        </w:rPr>
        <w:object w:dxaOrig="260" w:dyaOrig="360" w14:anchorId="0360DF14">
          <v:shape id="_x0000_i1241" type="#_x0000_t75" style="width:12.85pt;height:18.55pt" o:ole="">
            <v:imagedata r:id="rId446" o:title=""/>
          </v:shape>
          <o:OLEObject Type="Embed" ProgID="Equation.DSMT4" ShapeID="_x0000_i1241" DrawAspect="Content" ObjectID="_1397130023" r:id="rId447"/>
        </w:object>
      </w:r>
      <w:r>
        <w:t xml:space="preserve">and </w:t>
      </w:r>
      <w:r w:rsidR="002429B0" w:rsidRPr="002429B0">
        <w:rPr>
          <w:position w:val="-12"/>
        </w:rPr>
        <w:object w:dxaOrig="260" w:dyaOrig="360" w14:anchorId="03B3A189">
          <v:shape id="_x0000_i1242" type="#_x0000_t75" style="width:12.85pt;height:18.55pt" o:ole="">
            <v:imagedata r:id="rId448" o:title=""/>
          </v:shape>
          <o:OLEObject Type="Embed" ProgID="Equation.DSMT4" ShapeID="_x0000_i1242" DrawAspect="Content" ObjectID="_1397130024" r:id="rId449"/>
        </w:object>
      </w:r>
      <w:r>
        <w:t xml:space="preserve">are determined by requiring </w:t>
      </w:r>
      <w:r w:rsidR="002429B0" w:rsidRPr="002429B0">
        <w:rPr>
          <w:position w:val="-6"/>
        </w:rPr>
        <w:object w:dxaOrig="320" w:dyaOrig="320" w14:anchorId="1DD71A16">
          <v:shape id="_x0000_i1243" type="#_x0000_t75" style="width:16.4pt;height:16.4pt" o:ole="">
            <v:imagedata r:id="rId450" o:title=""/>
          </v:shape>
          <o:OLEObject Type="Embed" ProgID="Equation.DSMT4" ShapeID="_x0000_i1243" DrawAspect="Content" ObjectID="_1397130025" r:id="rId451"/>
        </w:object>
      </w:r>
      <w:r>
        <w:t xml:space="preserve">and </w:t>
      </w:r>
      <w:r w:rsidR="002429B0" w:rsidRPr="002429B0">
        <w:rPr>
          <w:position w:val="-6"/>
        </w:rPr>
        <w:object w:dxaOrig="300" w:dyaOrig="320" w14:anchorId="212BD86B">
          <v:shape id="_x0000_i1244" type="#_x0000_t75" style="width:14.95pt;height:16.4pt" o:ole="">
            <v:imagedata r:id="rId452" o:title=""/>
          </v:shape>
          <o:OLEObject Type="Embed" ProgID="Equation.DSMT4" ShapeID="_x0000_i1244" DrawAspect="Content" ObjectID="_1397130026" r:id="rId453"/>
        </w:object>
      </w:r>
      <w:r>
        <w:t xml:space="preserve">continuity at </w:t>
      </w:r>
      <w:r w:rsidR="002429B0" w:rsidRPr="002429B0">
        <w:rPr>
          <w:position w:val="-6"/>
        </w:rPr>
        <w:object w:dxaOrig="680" w:dyaOrig="320" w14:anchorId="07ABDEC3">
          <v:shape id="_x0000_i1245" type="#_x0000_t75" style="width:34.2pt;height:16.4pt" o:ole="">
            <v:imagedata r:id="rId454" o:title=""/>
          </v:shape>
          <o:OLEObject Type="Embed" ProgID="Equation.DSMT4" ShapeID="_x0000_i1245" DrawAspect="Content" ObjectID="_1397130027" r:id="rId455"/>
        </w:object>
      </w:r>
      <w:r>
        <w:t>.</w:t>
      </w:r>
    </w:p>
    <w:p w14:paraId="53A770C1" w14:textId="4EA72C97" w:rsidR="006A0BC1" w:rsidRDefault="006A0BC1" w:rsidP="006A0BC1">
      <w:r>
        <w:t xml:space="preserve">The parameter </w:t>
      </w:r>
      <w:r w:rsidR="002429B0" w:rsidRPr="002429B0">
        <w:rPr>
          <w:position w:val="-6"/>
        </w:rPr>
        <w:object w:dxaOrig="240" w:dyaOrig="220" w14:anchorId="579B38D9">
          <v:shape id="_x0000_i1246" type="#_x0000_t75" style="width:12.1pt;height:11.4pt" o:ole="">
            <v:imagedata r:id="rId456" o:title=""/>
          </v:shape>
          <o:OLEObject Type="Embed" ProgID="Equation.DSMT4" ShapeID="_x0000_i1246" DrawAspect="Content" ObjectID="_1397130028" r:id="rId457"/>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229" w:name="_Toc304219863"/>
      <w:r>
        <w:lastRenderedPageBreak/>
        <w:t>Ogden</w:t>
      </w:r>
      <w:bookmarkEnd w:id="1229"/>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230" w:author="Gerard" w:date="2016-04-27T14:23:00Z"/>
      <w:r w:rsidR="00726C43">
        <w:fldChar w:fldCharType="separate"/>
      </w:r>
      <w:r w:rsidR="00554341">
        <w:rPr>
          <w:noProof/>
        </w:rPr>
        <w:t>5</w:t>
      </w:r>
      <w:r w:rsidR="00726C43">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4D23A675" w:rsidR="006A0BC1" w:rsidRDefault="006A0BC1" w:rsidP="006A0BC1">
      <w:pPr>
        <w:pStyle w:val="MTDisplayEquation"/>
      </w:pPr>
      <w:r>
        <w:tab/>
      </w:r>
      <w:r w:rsidR="002429B0" w:rsidRPr="002429B0">
        <w:rPr>
          <w:position w:val="-30"/>
        </w:rPr>
        <w:object w:dxaOrig="3800" w:dyaOrig="700" w14:anchorId="34412390">
          <v:shape id="_x0000_i1247" type="#_x0000_t75" style="width:189.6pt;height:34.95pt" o:ole="">
            <v:imagedata r:id="rId458" o:title=""/>
          </v:shape>
          <o:OLEObject Type="Embed" ProgID="Equation.DSMT4" ShapeID="_x0000_i1247" DrawAspect="Content" ObjectID="_1397130029" r:id="rId459"/>
        </w:object>
      </w:r>
      <w:r>
        <w:t>.</w:t>
      </w:r>
    </w:p>
    <w:p w14:paraId="14D9650E" w14:textId="49C36DCB" w:rsidR="006A0BC1" w:rsidRDefault="006A0BC1" w:rsidP="006A0BC1">
      <w:r>
        <w:t xml:space="preserve">Here, </w:t>
      </w:r>
      <w:r w:rsidR="002429B0" w:rsidRPr="002429B0">
        <w:rPr>
          <w:position w:val="-12"/>
        </w:rPr>
        <w:object w:dxaOrig="300" w:dyaOrig="380" w14:anchorId="0E85BC41">
          <v:shape id="_x0000_i1248" type="#_x0000_t75" style="width:14.95pt;height:18.55pt" o:ole="">
            <v:imagedata r:id="rId460" o:title=""/>
          </v:shape>
          <o:OLEObject Type="Embed" ProgID="Equation.DSMT4" ShapeID="_x0000_i1248" DrawAspect="Content" ObjectID="_1397130030" r:id="rId461"/>
        </w:object>
      </w:r>
      <w:r>
        <w:t xml:space="preserve"> are the eigenvalues of </w:t>
      </w:r>
      <w:r w:rsidR="002429B0" w:rsidRPr="002429B0">
        <w:rPr>
          <w:position w:val="-6"/>
        </w:rPr>
        <w:object w:dxaOrig="240" w:dyaOrig="320" w14:anchorId="44C70E5E">
          <v:shape id="_x0000_i1249" type="#_x0000_t75" style="width:12.1pt;height:16.4pt" o:ole="">
            <v:imagedata r:id="rId462" o:title=""/>
          </v:shape>
          <o:OLEObject Type="Embed" ProgID="Equation.DSMT4" ShapeID="_x0000_i1249" DrawAspect="Content" ObjectID="_1397130031" r:id="rId463"/>
        </w:object>
      </w:r>
      <w:r>
        <w:t xml:space="preserve">, </w:t>
      </w:r>
      <w:r w:rsidR="002429B0" w:rsidRPr="002429B0">
        <w:rPr>
          <w:position w:val="-12"/>
        </w:rPr>
        <w:object w:dxaOrig="220" w:dyaOrig="360" w14:anchorId="60445E70">
          <v:shape id="_x0000_i1250" type="#_x0000_t75" style="width:11.4pt;height:18.55pt" o:ole="">
            <v:imagedata r:id="rId464" o:title=""/>
          </v:shape>
          <o:OLEObject Type="Embed" ProgID="Equation.DSMT4" ShapeID="_x0000_i1250" DrawAspect="Content" ObjectID="_1397130032" r:id="rId465"/>
        </w:object>
      </w:r>
      <w:r>
        <w:t xml:space="preserve">and </w:t>
      </w:r>
      <w:r w:rsidR="002429B0" w:rsidRPr="002429B0">
        <w:rPr>
          <w:position w:val="-12"/>
        </w:rPr>
        <w:object w:dxaOrig="279" w:dyaOrig="360" w14:anchorId="7FB6C603">
          <v:shape id="_x0000_i1251" type="#_x0000_t75" style="width:14.25pt;height:18.55pt" o:ole="">
            <v:imagedata r:id="rId466" o:title=""/>
          </v:shape>
          <o:OLEObject Type="Embed" ProgID="Equation.DSMT4" ShapeID="_x0000_i1251" DrawAspect="Content" ObjectID="_1397130033" r:id="rId467"/>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231" w:name="_Toc304219864"/>
      <w:r>
        <w:lastRenderedPageBreak/>
        <w:t>Tendon Material</w:t>
      </w:r>
      <w:bookmarkEnd w:id="1231"/>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6AA145A2" w:rsidR="006A0BC1" w:rsidRDefault="006A0BC1" w:rsidP="006A0BC1">
      <w:pPr>
        <w:pStyle w:val="MTDisplayEquation"/>
      </w:pPr>
      <w:r>
        <w:tab/>
      </w:r>
      <w:r w:rsidR="002429B0" w:rsidRPr="002429B0">
        <w:rPr>
          <w:position w:val="-24"/>
        </w:rPr>
        <w:object w:dxaOrig="1359" w:dyaOrig="620" w14:anchorId="32E4E127">
          <v:shape id="_x0000_i1252" type="#_x0000_t75" style="width:68.45pt;height:31.35pt" o:ole="">
            <v:imagedata r:id="rId468" o:title=""/>
          </v:shape>
          <o:OLEObject Type="Embed" ProgID="Equation.DSMT4" ShapeID="_x0000_i1252" DrawAspect="Content" ObjectID="_1397130034" r:id="rId469"/>
        </w:object>
      </w:r>
      <w:r>
        <w:t>,</w:t>
      </w:r>
    </w:p>
    <w:p w14:paraId="046C2C36" w14:textId="77777777" w:rsidR="006A0BC1" w:rsidRDefault="006A0BC1" w:rsidP="006A0BC1">
      <w:r>
        <w:t>where</w:t>
      </w:r>
    </w:p>
    <w:p w14:paraId="44E8D854" w14:textId="02F430F8" w:rsidR="006A0BC1" w:rsidRDefault="006A0BC1" w:rsidP="006A0BC1">
      <w:pPr>
        <w:pStyle w:val="MTDisplayEquation"/>
      </w:pPr>
      <w:r>
        <w:tab/>
      </w:r>
      <w:r w:rsidR="002429B0" w:rsidRPr="002429B0">
        <w:rPr>
          <w:position w:val="-120"/>
        </w:rPr>
        <w:object w:dxaOrig="3500" w:dyaOrig="1460" w14:anchorId="486A9392">
          <v:shape id="_x0000_i1253" type="#_x0000_t75" style="width:175.35pt;height:73.45pt" o:ole="">
            <v:imagedata r:id="rId470" o:title=""/>
          </v:shape>
          <o:OLEObject Type="Embed" ProgID="Equation.DSMT4" ShapeID="_x0000_i1253" DrawAspect="Content" ObjectID="_1397130035" r:id="rId471"/>
        </w:object>
      </w:r>
      <w:r>
        <w:t>.</w:t>
      </w:r>
    </w:p>
    <w:p w14:paraId="33BFD7A6" w14:textId="4D5057CD" w:rsidR="006A0BC1" w:rsidRDefault="006A0BC1" w:rsidP="006A0BC1">
      <w:r>
        <w:t xml:space="preserve">The parameters </w:t>
      </w:r>
      <w:r w:rsidR="002429B0" w:rsidRPr="002429B0">
        <w:rPr>
          <w:position w:val="-12"/>
        </w:rPr>
        <w:object w:dxaOrig="279" w:dyaOrig="360" w14:anchorId="7A4D30A3">
          <v:shape id="_x0000_i1254" type="#_x0000_t75" style="width:14.25pt;height:18.55pt" o:ole="">
            <v:imagedata r:id="rId472" o:title=""/>
          </v:shape>
          <o:OLEObject Type="Embed" ProgID="Equation.DSMT4" ShapeID="_x0000_i1254" DrawAspect="Content" ObjectID="_1397130036" r:id="rId473"/>
        </w:object>
      </w:r>
      <w:r>
        <w:t xml:space="preserve">and </w:t>
      </w:r>
      <w:r w:rsidR="002429B0" w:rsidRPr="002429B0">
        <w:rPr>
          <w:position w:val="-12"/>
        </w:rPr>
        <w:object w:dxaOrig="279" w:dyaOrig="360" w14:anchorId="60D8B84B">
          <v:shape id="_x0000_i1255" type="#_x0000_t75" style="width:14.25pt;height:18.55pt" o:ole="">
            <v:imagedata r:id="rId474" o:title=""/>
          </v:shape>
          <o:OLEObject Type="Embed" ProgID="Equation.DSMT4" ShapeID="_x0000_i1255" DrawAspect="Content" ObjectID="_1397130037" r:id="rId475"/>
        </w:object>
      </w:r>
      <w:r>
        <w:t xml:space="preserve">are determined by requiring </w:t>
      </w:r>
      <w:r w:rsidR="002429B0" w:rsidRPr="002429B0">
        <w:rPr>
          <w:position w:val="-6"/>
        </w:rPr>
        <w:object w:dxaOrig="320" w:dyaOrig="320" w14:anchorId="0735379D">
          <v:shape id="_x0000_i1256" type="#_x0000_t75" style="width:16.4pt;height:16.4pt" o:ole="">
            <v:imagedata r:id="rId476" o:title=""/>
          </v:shape>
          <o:OLEObject Type="Embed" ProgID="Equation.DSMT4" ShapeID="_x0000_i1256" DrawAspect="Content" ObjectID="_1397130038" r:id="rId477"/>
        </w:object>
      </w:r>
      <w:r>
        <w:t xml:space="preserve">and </w:t>
      </w:r>
      <w:r w:rsidR="002429B0" w:rsidRPr="002429B0">
        <w:rPr>
          <w:position w:val="-6"/>
        </w:rPr>
        <w:object w:dxaOrig="300" w:dyaOrig="320" w14:anchorId="7D9E3821">
          <v:shape id="_x0000_i1257" type="#_x0000_t75" style="width:14.95pt;height:16.4pt" o:ole="">
            <v:imagedata r:id="rId478" o:title=""/>
          </v:shape>
          <o:OLEObject Type="Embed" ProgID="Equation.DSMT4" ShapeID="_x0000_i1257" DrawAspect="Content" ObjectID="_1397130039" r:id="rId479"/>
        </w:object>
      </w:r>
      <w:r>
        <w:t xml:space="preserve">continuity at </w:t>
      </w:r>
      <w:r w:rsidR="002429B0" w:rsidRPr="002429B0">
        <w:rPr>
          <w:position w:val="-6"/>
        </w:rPr>
        <w:object w:dxaOrig="279" w:dyaOrig="320" w14:anchorId="0C20EAE1">
          <v:shape id="_x0000_i1258" type="#_x0000_t75" style="width:14.25pt;height:16.4pt" o:ole="">
            <v:imagedata r:id="rId480" o:title=""/>
          </v:shape>
          <o:OLEObject Type="Embed" ProgID="Equation.DSMT4" ShapeID="_x0000_i1258" DrawAspect="Content" ObjectID="_1397130040" r:id="rId481"/>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232" w:name="_Toc304219865"/>
      <w:r>
        <w:lastRenderedPageBreak/>
        <w:t>Tension-Compression Nonlinear Orthotropic</w:t>
      </w:r>
      <w:bookmarkEnd w:id="1232"/>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726C43">
        <w:fldChar w:fldCharType="begin"/>
      </w:r>
      <w:r w:rsidR="00726C43">
        <w:instrText xml:space="preserve"> HYPERLINK \l "_ENREF_16" \o "Ateshian, 2007 #1" </w:instrText>
      </w:r>
      <w:ins w:id="1233" w:author="Gerard" w:date="2016-04-27T14:23:00Z"/>
      <w:r w:rsidR="00726C43">
        <w:fldChar w:fldCharType="separate"/>
      </w:r>
      <w:r w:rsidR="00554341">
        <w:rPr>
          <w:noProof/>
        </w:rPr>
        <w:t>16</w:t>
      </w:r>
      <w:r w:rsidR="00726C43">
        <w:rPr>
          <w:noProof/>
        </w:rPr>
        <w:fldChar w:fldCharType="end"/>
      </w:r>
      <w:r w:rsidR="00031F52">
        <w:rPr>
          <w:noProof/>
        </w:rPr>
        <w:t>]</w:t>
      </w:r>
      <w:r>
        <w:fldChar w:fldCharType="end"/>
      </w:r>
      <w:r>
        <w:t>:</w:t>
      </w:r>
    </w:p>
    <w:p w14:paraId="6B778898" w14:textId="02B7CB5C" w:rsidR="006A0BC1" w:rsidRDefault="006A0BC1" w:rsidP="006A0BC1">
      <w:pPr>
        <w:pStyle w:val="MTDisplayEquation"/>
      </w:pPr>
      <w:r>
        <w:tab/>
      </w:r>
      <w:r w:rsidR="002429B0" w:rsidRPr="002429B0">
        <w:rPr>
          <w:position w:val="-28"/>
        </w:rPr>
        <w:object w:dxaOrig="4620" w:dyaOrig="680" w14:anchorId="43094C13">
          <v:shape id="_x0000_i1259" type="#_x0000_t75" style="width:230.95pt;height:34.2pt" o:ole="">
            <v:imagedata r:id="rId482" o:title=""/>
          </v:shape>
          <o:OLEObject Type="Embed" ProgID="Equation.DSMT4" ShapeID="_x0000_i1259" DrawAspect="Content" ObjectID="_1397130041" r:id="rId483"/>
        </w:object>
      </w:r>
      <w:r>
        <w:t>.</w:t>
      </w:r>
    </w:p>
    <w:p w14:paraId="63C024C8" w14:textId="65870F57" w:rsidR="006A0BC1" w:rsidRDefault="006A0BC1" w:rsidP="006A0BC1">
      <w:r>
        <w:t xml:space="preserve">The isotropic strain energy </w:t>
      </w:r>
      <w:r w:rsidR="002429B0" w:rsidRPr="002429B0">
        <w:rPr>
          <w:position w:val="-12"/>
        </w:rPr>
        <w:object w:dxaOrig="440" w:dyaOrig="380" w14:anchorId="17648E7A">
          <v:shape id="_x0000_i1260" type="#_x0000_t75" style="width:22.1pt;height:18.55pt" o:ole="">
            <v:imagedata r:id="rId484" o:title=""/>
          </v:shape>
          <o:OLEObject Type="Embed" ProgID="Equation.DSMT4" ShapeID="_x0000_i1260" DrawAspect="Content" ObjectID="_1397130042" r:id="rId485"/>
        </w:object>
      </w:r>
      <w:r>
        <w:t xml:space="preserve">and the dilatational energy </w:t>
      </w:r>
      <w:r>
        <w:rPr>
          <w:i/>
        </w:rPr>
        <w:t xml:space="preserve">U </w:t>
      </w:r>
      <w:r>
        <w:t>are the same as for the Mooney-Rivlin material. The tension-compression term is defined as follows:</w:t>
      </w:r>
    </w:p>
    <w:p w14:paraId="5D4FE658" w14:textId="59F6A419" w:rsidR="006A0BC1" w:rsidRDefault="006A0BC1" w:rsidP="006A0BC1">
      <w:pPr>
        <w:pStyle w:val="MTDisplayEquation"/>
      </w:pPr>
      <w:r>
        <w:tab/>
      </w:r>
      <w:r w:rsidR="002429B0" w:rsidRPr="002429B0">
        <w:rPr>
          <w:position w:val="-126"/>
        </w:rPr>
        <w:object w:dxaOrig="5360" w:dyaOrig="1300" w14:anchorId="597D65A7">
          <v:shape id="_x0000_i1261" type="#_x0000_t75" style="width:268.05pt;height:64.85pt" o:ole="">
            <v:imagedata r:id="rId486" o:title=""/>
          </v:shape>
          <o:OLEObject Type="Embed" ProgID="Equation.DSMT4" ShapeID="_x0000_i1261" DrawAspect="Content" ObjectID="_1397130043" r:id="rId487"/>
        </w:object>
      </w:r>
      <w:r>
        <w:t>.</w:t>
      </w:r>
    </w:p>
    <w:p w14:paraId="5D44A811" w14:textId="781747F9" w:rsidR="006A0BC1" w:rsidRDefault="006A0BC1" w:rsidP="006A0BC1">
      <w:r>
        <w:t xml:space="preserve">The </w:t>
      </w:r>
      <w:r w:rsidR="002429B0" w:rsidRPr="002429B0">
        <w:rPr>
          <w:position w:val="-12"/>
        </w:rPr>
        <w:object w:dxaOrig="240" w:dyaOrig="380" w14:anchorId="0734F7AE">
          <v:shape id="_x0000_i1262" type="#_x0000_t75" style="width:12.1pt;height:18.55pt" o:ole="">
            <v:imagedata r:id="rId488" o:title=""/>
          </v:shape>
          <o:OLEObject Type="Embed" ProgID="Equation.DSMT4" ShapeID="_x0000_i1262" DrawAspect="Content" ObjectID="_1397130044" r:id="rId489"/>
        </w:object>
      </w:r>
      <w:r w:rsidR="00F1782C">
        <w:t xml:space="preserve"> </w:t>
      </w:r>
      <w:r>
        <w:t>parameters are the deviatoric fiber stretches of the local material fibers</w:t>
      </w:r>
      <w:r w:rsidR="00F1782C">
        <w:t>:</w:t>
      </w:r>
    </w:p>
    <w:p w14:paraId="2DF075CF" w14:textId="4394ADC3" w:rsidR="006A0BC1" w:rsidRDefault="006A0BC1" w:rsidP="006A0BC1">
      <w:pPr>
        <w:pStyle w:val="MTDisplayEquation"/>
      </w:pPr>
      <w:r>
        <w:tab/>
      </w:r>
      <w:r w:rsidR="002429B0" w:rsidRPr="002429B0">
        <w:rPr>
          <w:position w:val="-16"/>
        </w:rPr>
        <w:object w:dxaOrig="1700" w:dyaOrig="499" w14:anchorId="2CAE1DD9">
          <v:shape id="_x0000_i1263" type="#_x0000_t75" style="width:85.55pt;height:24.95pt" o:ole="">
            <v:imagedata r:id="rId490" o:title=""/>
          </v:shape>
          <o:OLEObject Type="Embed" ProgID="Equation.DSMT4" ShapeID="_x0000_i1263" DrawAspect="Content" ObjectID="_1397130045" r:id="rId491"/>
        </w:object>
      </w:r>
      <w:r w:rsidR="00F1782C">
        <w:t>.</w:t>
      </w:r>
    </w:p>
    <w:p w14:paraId="7CE453AC" w14:textId="01477571" w:rsidR="006A0BC1" w:rsidRDefault="006A0BC1" w:rsidP="006A0BC1">
      <w:r>
        <w:t xml:space="preserve">The local material fibers are defined (in the reference frame) as an orthonormal set of vectors </w:t>
      </w:r>
      <w:r w:rsidR="002429B0" w:rsidRPr="002429B0">
        <w:rPr>
          <w:position w:val="-12"/>
        </w:rPr>
        <w:object w:dxaOrig="260" w:dyaOrig="380" w14:anchorId="69928F9A">
          <v:shape id="_x0000_i1264" type="#_x0000_t75" style="width:12.85pt;height:18.55pt" o:ole="">
            <v:imagedata r:id="rId492" o:title=""/>
          </v:shape>
          <o:OLEObject Type="Embed" ProgID="Equation.DSMT4" ShapeID="_x0000_i1264" DrawAspect="Content" ObjectID="_1397130046" r:id="rId493"/>
        </w:object>
      </w:r>
      <w:r>
        <w:t xml:space="preserve">. See Section </w:t>
      </w:r>
      <w:r>
        <w:fldChar w:fldCharType="begin"/>
      </w:r>
      <w:r>
        <w:instrText xml:space="preserve"> REF _Ref162429694 \r \h </w:instrText>
      </w:r>
      <w:r>
        <w:fldChar w:fldCharType="separate"/>
      </w:r>
      <w:r w:rsidR="00C17CE2">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234" w:name="_Toc304219866"/>
      <w:r>
        <w:lastRenderedPageBreak/>
        <w:t>Transversely Isotropic Mooney-Rivlin</w:t>
      </w:r>
      <w:bookmarkEnd w:id="1234"/>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"_ENREF_17" \o "Puso, 1998 #9" </w:instrText>
      </w:r>
      <w:ins w:id="1235" w:author="Gerard" w:date="2016-04-27T14:23:00Z"/>
      <w:r w:rsidR="00726C43">
        <w:fldChar w:fldCharType="separate"/>
      </w:r>
      <w:r w:rsidR="00554341">
        <w:rPr>
          <w:noProof/>
        </w:rPr>
        <w:t>17-19</w:t>
      </w:r>
      <w:r w:rsidR="00726C43">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0B2195EC" w:rsidR="006A0BC1" w:rsidRDefault="006A0BC1" w:rsidP="006A0BC1">
      <w:pPr>
        <w:pStyle w:val="MTDisplayEquation"/>
      </w:pPr>
      <w:r>
        <w:tab/>
      </w:r>
      <w:r w:rsidR="002429B0" w:rsidRPr="002429B0">
        <w:rPr>
          <w:position w:val="-24"/>
        </w:rPr>
        <w:object w:dxaOrig="3519" w:dyaOrig="620" w14:anchorId="73783A2D">
          <v:shape id="_x0000_i1265" type="#_x0000_t75" style="width:176.1pt;height:31.35pt" o:ole="">
            <v:imagedata r:id="rId494" o:title=""/>
          </v:shape>
          <o:OLEObject Type="Embed" ProgID="Equation.DSMT4" ShapeID="_x0000_i1265" DrawAspect="Content" ObjectID="_1397130047" r:id="rId495"/>
        </w:object>
      </w:r>
      <w:r>
        <w:t>.</w:t>
      </w:r>
    </w:p>
    <w:p w14:paraId="3A3DF616" w14:textId="4B236882" w:rsidR="006A0BC1" w:rsidRDefault="006A0BC1" w:rsidP="006A0BC1">
      <w:r>
        <w:t>Here</w:t>
      </w:r>
      <w:r w:rsidR="00630A21">
        <w:t xml:space="preserve"> </w:t>
      </w:r>
      <w:r w:rsidR="002429B0" w:rsidRPr="002429B0">
        <w:rPr>
          <w:position w:val="-12"/>
        </w:rPr>
        <w:object w:dxaOrig="220" w:dyaOrig="380" w14:anchorId="2181D78E">
          <v:shape id="_x0000_i1266" type="#_x0000_t75" style="width:11.4pt;height:18.55pt" o:ole="">
            <v:imagedata r:id="rId496" o:title=""/>
          </v:shape>
          <o:OLEObject Type="Embed" ProgID="Equation.DSMT4" ShapeID="_x0000_i1266" DrawAspect="Content" ObjectID="_1397130048" r:id="rId497"/>
        </w:object>
      </w:r>
      <w:r w:rsidR="00630A21">
        <w:t xml:space="preserve"> </w:t>
      </w:r>
      <w:r>
        <w:t>and</w:t>
      </w:r>
      <w:r w:rsidR="00630A21">
        <w:t xml:space="preserve"> </w:t>
      </w:r>
      <w:r w:rsidR="002429B0" w:rsidRPr="002429B0">
        <w:rPr>
          <w:position w:val="-12"/>
        </w:rPr>
        <w:object w:dxaOrig="260" w:dyaOrig="380" w14:anchorId="7A3D14EE">
          <v:shape id="_x0000_i1267" type="#_x0000_t75" style="width:12.85pt;height:18.55pt" o:ole="">
            <v:imagedata r:id="rId498" o:title=""/>
          </v:shape>
          <o:OLEObject Type="Embed" ProgID="Equation.DSMT4" ShapeID="_x0000_i1267" DrawAspect="Content" ObjectID="_1397130049" r:id="rId499"/>
        </w:object>
      </w:r>
      <w:r w:rsidR="00630A21">
        <w:t xml:space="preserve"> </w:t>
      </w:r>
      <w:r>
        <w:t xml:space="preserve">are the first and second invariants of the deviatoric version of the right Cauchy Green deformation tensor </w:t>
      </w:r>
      <w:r w:rsidR="002429B0" w:rsidRPr="002429B0">
        <w:rPr>
          <w:position w:val="-6"/>
        </w:rPr>
        <w:object w:dxaOrig="220" w:dyaOrig="300" w14:anchorId="6E413E3C">
          <v:shape id="_x0000_i1268" type="#_x0000_t75" style="width:11.4pt;height:14.95pt" o:ole="">
            <v:imagedata r:id="rId500" o:title=""/>
          </v:shape>
          <o:OLEObject Type="Embed" ProgID="Equation.DSMT4" ShapeID="_x0000_i1268" DrawAspect="Content" ObjectID="_1397130050" r:id="rId501"/>
        </w:object>
      </w:r>
      <w:r>
        <w:rPr>
          <w:b/>
        </w:rPr>
        <w:t xml:space="preserve"> </w:t>
      </w:r>
      <w:r>
        <w:t xml:space="preserve">and </w:t>
      </w:r>
      <w:r w:rsidR="002429B0" w:rsidRPr="002429B0">
        <w:rPr>
          <w:position w:val="-6"/>
        </w:rPr>
        <w:object w:dxaOrig="220" w:dyaOrig="320" w14:anchorId="66FB0FB9">
          <v:shape id="_x0000_i1269" type="#_x0000_t75" style="width:11.4pt;height:16.4pt" o:ole="">
            <v:imagedata r:id="rId502" o:title=""/>
          </v:shape>
          <o:OLEObject Type="Embed" ProgID="Equation.DSMT4" ShapeID="_x0000_i1269" DrawAspect="Content" ObjectID="_1397130051" r:id="rId503"/>
        </w:object>
      </w:r>
      <w:r>
        <w:t xml:space="preserve"> is the deviatoric part of the stretch along the fiber direction (</w:t>
      </w:r>
      <w:r w:rsidR="002429B0" w:rsidRPr="002429B0">
        <w:rPr>
          <w:position w:val="-12"/>
        </w:rPr>
        <w:object w:dxaOrig="1380" w:dyaOrig="380" w14:anchorId="11308FE2">
          <v:shape id="_x0000_i1270" type="#_x0000_t75" style="width:69.15pt;height:18.55pt" o:ole="">
            <v:imagedata r:id="rId504" o:title=""/>
          </v:shape>
          <o:OLEObject Type="Embed" ProgID="Equation.DSMT4" ShapeID="_x0000_i1270" DrawAspect="Content" ObjectID="_1397130052" r:id="rId505"/>
        </w:object>
      </w:r>
      <w:r>
        <w:t xml:space="preserve">, where </w:t>
      </w:r>
      <w:r w:rsidR="002429B0" w:rsidRPr="002429B0">
        <w:rPr>
          <w:position w:val="-12"/>
        </w:rPr>
        <w:object w:dxaOrig="260" w:dyaOrig="360" w14:anchorId="4087F7B0">
          <v:shape id="_x0000_i1271" type="#_x0000_t75" style="width:12.85pt;height:18.55pt" o:ole="">
            <v:imagedata r:id="rId506" o:title=""/>
          </v:shape>
          <o:OLEObject Type="Embed" ProgID="Equation.DSMT4" ShapeID="_x0000_i1271" DrawAspect="Content" ObjectID="_1397130053" r:id="rId507"/>
        </w:object>
      </w:r>
      <w:r w:rsidR="00630A21">
        <w:t xml:space="preserve"> </w:t>
      </w:r>
      <w:r>
        <w:t xml:space="preserve">is the initial fiber direction), and </w:t>
      </w:r>
      <w:r w:rsidR="002429B0" w:rsidRPr="002429B0">
        <w:rPr>
          <w:position w:val="-12"/>
        </w:rPr>
        <w:object w:dxaOrig="1080" w:dyaOrig="360" w14:anchorId="4407AAC6">
          <v:shape id="_x0000_i1272" type="#_x0000_t75" style="width:53.45pt;height:18.55pt" o:ole="">
            <v:imagedata r:id="rId508" o:title=""/>
          </v:shape>
          <o:OLEObject Type="Embed" ProgID="Equation.DSMT4" ShapeID="_x0000_i1272" DrawAspect="Content" ObjectID="_1397130054" r:id="rId509"/>
        </w:object>
      </w:r>
      <w:r w:rsidR="00630A21">
        <w:t xml:space="preserve"> </w:t>
      </w:r>
      <w:r>
        <w:t xml:space="preserve">is the Jacobian of the deformation (volume ratio). The function </w:t>
      </w:r>
      <w:r w:rsidR="002429B0" w:rsidRPr="002429B0">
        <w:rPr>
          <w:position w:val="-12"/>
        </w:rPr>
        <w:object w:dxaOrig="260" w:dyaOrig="360" w14:anchorId="09691316">
          <v:shape id="_x0000_i1273" type="#_x0000_t75" style="width:12.85pt;height:18.55pt" o:ole="">
            <v:imagedata r:id="rId510" o:title=""/>
          </v:shape>
          <o:OLEObject Type="Embed" ProgID="Equation.DSMT4" ShapeID="_x0000_i1273" DrawAspect="Content" ObjectID="_1397130055" r:id="rId511"/>
        </w:object>
      </w:r>
      <w:r>
        <w:t xml:space="preserve"> represents the material response of the isotropic ground substance matrix and is the same as the Mooney-Rivlin form specified above, while </w:t>
      </w:r>
      <w:r w:rsidR="002429B0" w:rsidRPr="002429B0">
        <w:rPr>
          <w:position w:val="-12"/>
        </w:rPr>
        <w:object w:dxaOrig="279" w:dyaOrig="360" w14:anchorId="4C7546A8">
          <v:shape id="_x0000_i1274" type="#_x0000_t75" style="width:14.25pt;height:18.55pt" o:ole="">
            <v:imagedata r:id="rId512" o:title=""/>
          </v:shape>
          <o:OLEObject Type="Embed" ProgID="Equation.DSMT4" ShapeID="_x0000_i1274" DrawAspect="Content" ObjectID="_1397130056" r:id="rId513"/>
        </w:object>
      </w:r>
      <w:r w:rsidR="00630A21">
        <w:t xml:space="preserve"> </w:t>
      </w:r>
      <w:r>
        <w:t>represents the contribution from the fiber family. The strain energy of the fiber family is as follows:</w:t>
      </w:r>
    </w:p>
    <w:p w14:paraId="100422AF" w14:textId="3384F3D6" w:rsidR="0043048B" w:rsidRDefault="0043048B" w:rsidP="007949F9">
      <w:pPr>
        <w:pStyle w:val="MTDisplayEquation"/>
      </w:pPr>
      <w:r>
        <w:tab/>
      </w:r>
      <w:r w:rsidR="002429B0" w:rsidRPr="002429B0">
        <w:rPr>
          <w:position w:val="-70"/>
        </w:rPr>
        <w:object w:dxaOrig="5640" w:dyaOrig="1520" w14:anchorId="343300F7">
          <v:shape id="_x0000_i1275" type="#_x0000_t75" style="width:281.6pt;height:75.55pt" o:ole="">
            <v:imagedata r:id="rId514" o:title=""/>
          </v:shape>
          <o:OLEObject Type="Embed" ProgID="Equation.DSMT4" ShapeID="_x0000_i1275" DrawAspect="Content" ObjectID="_1397130057" r:id="rId515"/>
        </w:object>
      </w:r>
      <w:r>
        <w:t xml:space="preserve"> </w:t>
      </w:r>
    </w:p>
    <w:p w14:paraId="59E50703" w14:textId="6B0CFE9A" w:rsidR="0043048B" w:rsidRPr="0043048B" w:rsidRDefault="0043048B">
      <w:r>
        <w:t xml:space="preserve">where </w:t>
      </w:r>
      <w:r w:rsidR="002429B0" w:rsidRPr="002429B0">
        <w:rPr>
          <w:position w:val="-14"/>
        </w:rPr>
        <w:object w:dxaOrig="560" w:dyaOrig="400" w14:anchorId="545A5951">
          <v:shape id="_x0000_i1276" type="#_x0000_t75" style="width:27.8pt;height:19.95pt" o:ole="">
            <v:imagedata r:id="rId516" o:title=""/>
          </v:shape>
          <o:OLEObject Type="Embed" ProgID="Equation.DSMT4" ShapeID="_x0000_i1276" DrawAspect="Content" ObjectID="_1397130058" r:id="rId517"/>
        </w:object>
      </w:r>
      <w:r>
        <w:t xml:space="preserve"> is the exponential integral function.  The resulting fiber stress is evaluated from</w:t>
      </w:r>
    </w:p>
    <w:p w14:paraId="761681E1" w14:textId="32E43673" w:rsidR="006A0BC1" w:rsidRDefault="002429B0" w:rsidP="006A0BC1">
      <w:pPr>
        <w:jc w:val="center"/>
      </w:pPr>
      <w:r w:rsidRPr="002429B0">
        <w:rPr>
          <w:position w:val="-88"/>
        </w:rPr>
        <w:object w:dxaOrig="3560" w:dyaOrig="1920" w14:anchorId="3C389E3A">
          <v:shape id="_x0000_i1277" type="#_x0000_t75" style="width:177.5pt;height:95.5pt" o:ole="">
            <v:imagedata r:id="rId518" o:title=""/>
          </v:shape>
          <o:OLEObject Type="Embed" ProgID="Equation.DSMT4" ShapeID="_x0000_i1277" DrawAspect="Content" ObjectID="_1397130059" r:id="rId519"/>
        </w:object>
      </w:r>
      <w:r w:rsidR="006A0BC1">
        <w:t>.</w:t>
      </w:r>
    </w:p>
    <w:p w14:paraId="58819769" w14:textId="7B08AF17" w:rsidR="006A0BC1" w:rsidRDefault="006A0BC1" w:rsidP="006A0BC1">
      <w:r>
        <w:t xml:space="preserve">Here, </w:t>
      </w:r>
      <w:r w:rsidR="002429B0" w:rsidRPr="002429B0">
        <w:rPr>
          <w:position w:val="-12"/>
        </w:rPr>
        <w:object w:dxaOrig="279" w:dyaOrig="360" w14:anchorId="09F255B0">
          <v:shape id="_x0000_i1278" type="#_x0000_t75" style="width:14.25pt;height:18.55pt" o:ole="">
            <v:imagedata r:id="rId520" o:title=""/>
          </v:shape>
          <o:OLEObject Type="Embed" ProgID="Equation.DSMT4" ShapeID="_x0000_i1278" DrawAspect="Content" ObjectID="_1397130060" r:id="rId521"/>
        </w:object>
      </w:r>
      <w:r>
        <w:t xml:space="preserve"> and </w:t>
      </w:r>
      <w:r w:rsidR="002429B0" w:rsidRPr="002429B0">
        <w:rPr>
          <w:position w:val="-12"/>
        </w:rPr>
        <w:object w:dxaOrig="300" w:dyaOrig="360" w14:anchorId="22220991">
          <v:shape id="_x0000_i1279" type="#_x0000_t75" style="width:14.95pt;height:18.55pt" o:ole="">
            <v:imagedata r:id="rId522" o:title=""/>
          </v:shape>
          <o:OLEObject Type="Embed" ProgID="Equation.DSMT4" ShapeID="_x0000_i1279" DrawAspect="Content" ObjectID="_1397130061" r:id="rId523"/>
        </w:object>
      </w:r>
      <w:r>
        <w:t xml:space="preserve"> are the Mooney-Rivlin material coefficients,</w:t>
      </w:r>
      <w:r>
        <w:rPr>
          <w:i/>
        </w:rPr>
        <w:t xml:space="preserve"> lam_max</w:t>
      </w:r>
      <w:r>
        <w:t xml:space="preserve"> (</w:t>
      </w:r>
      <w:r w:rsidR="002429B0" w:rsidRPr="002429B0">
        <w:rPr>
          <w:position w:val="-12"/>
        </w:rPr>
        <w:object w:dxaOrig="300" w:dyaOrig="360" w14:anchorId="56EACA6A">
          <v:shape id="_x0000_i1280" type="#_x0000_t75" style="width:14.95pt;height:18.55pt" o:ole="">
            <v:imagedata r:id="rId524" o:title=""/>
          </v:shape>
          <o:OLEObject Type="Embed" ProgID="Equation.DSMT4" ShapeID="_x0000_i1280" DrawAspect="Content" ObjectID="_1397130062" r:id="rId525"/>
        </w:object>
      </w:r>
      <w:r>
        <w:t xml:space="preserve">) is the stretch at which the fibers are straightened, </w:t>
      </w:r>
      <w:r w:rsidR="002429B0" w:rsidRPr="002429B0">
        <w:rPr>
          <w:position w:val="-12"/>
        </w:rPr>
        <w:object w:dxaOrig="300" w:dyaOrig="360" w14:anchorId="75D7B51A">
          <v:shape id="_x0000_i1281" type="#_x0000_t75" style="width:14.95pt;height:18.55pt" o:ole="">
            <v:imagedata r:id="rId526" o:title=""/>
          </v:shape>
          <o:OLEObject Type="Embed" ProgID="Equation.DSMT4" ShapeID="_x0000_i1281" DrawAspect="Content" ObjectID="_1397130063" r:id="rId527"/>
        </w:object>
      </w:r>
      <w:r>
        <w:t xml:space="preserve">scales the exponential stresses, </w:t>
      </w:r>
      <w:r w:rsidR="002429B0" w:rsidRPr="002429B0">
        <w:rPr>
          <w:position w:val="-12"/>
        </w:rPr>
        <w:object w:dxaOrig="300" w:dyaOrig="360" w14:anchorId="4736A14E">
          <v:shape id="_x0000_i1282" type="#_x0000_t75" style="width:14.95pt;height:18.55pt" o:ole="">
            <v:imagedata r:id="rId528" o:title=""/>
          </v:shape>
          <o:OLEObject Type="Embed" ProgID="Equation.DSMT4" ShapeID="_x0000_i1282" DrawAspect="Content" ObjectID="_1397130064" r:id="rId529"/>
        </w:object>
      </w:r>
      <w:r w:rsidR="00630A21">
        <w:t xml:space="preserve"> </w:t>
      </w:r>
      <w:r>
        <w:t xml:space="preserve">is the rate of uncrimping </w:t>
      </w:r>
      <w:r>
        <w:lastRenderedPageBreak/>
        <w:t xml:space="preserve">of the fibers, and </w:t>
      </w:r>
      <w:r w:rsidR="002429B0" w:rsidRPr="002429B0">
        <w:rPr>
          <w:position w:val="-12"/>
        </w:rPr>
        <w:object w:dxaOrig="300" w:dyaOrig="360" w14:anchorId="5F6CF39C">
          <v:shape id="_x0000_i1283" type="#_x0000_t75" style="width:14.95pt;height:18.55pt" o:ole="">
            <v:imagedata r:id="rId530" o:title=""/>
          </v:shape>
          <o:OLEObject Type="Embed" ProgID="Equation.DSMT4" ShapeID="_x0000_i1283" DrawAspect="Content" ObjectID="_1397130065" r:id="rId531"/>
        </w:object>
      </w:r>
      <w:r>
        <w:t xml:space="preserve">is the modulus of the straightened fibers. </w:t>
      </w:r>
      <w:r w:rsidR="002429B0" w:rsidRPr="002429B0">
        <w:rPr>
          <w:position w:val="-12"/>
        </w:rPr>
        <w:object w:dxaOrig="300" w:dyaOrig="360" w14:anchorId="1D0A6F62">
          <v:shape id="_x0000_i1284" type="#_x0000_t75" style="width:14.95pt;height:18.55pt" o:ole="">
            <v:imagedata r:id="rId532" o:title=""/>
          </v:shape>
          <o:OLEObject Type="Embed" ProgID="Equation.DSMT4" ShapeID="_x0000_i1284" DrawAspect="Content" ObjectID="_1397130066" r:id="rId533"/>
        </w:object>
      </w:r>
      <w:r>
        <w:t xml:space="preserve"> is determined from the requirement that the stress is continuous at </w:t>
      </w:r>
      <w:r w:rsidR="002429B0" w:rsidRPr="002429B0">
        <w:rPr>
          <w:position w:val="-12"/>
        </w:rPr>
        <w:object w:dxaOrig="300" w:dyaOrig="360" w14:anchorId="3572C2C5">
          <v:shape id="_x0000_i1285" type="#_x0000_t75" style="width:14.95pt;height:18.55pt" o:ole="">
            <v:imagedata r:id="rId534" o:title=""/>
          </v:shape>
          <o:OLEObject Type="Embed" ProgID="Equation.DSMT4" ShapeID="_x0000_i1285" DrawAspect="Content" ObjectID="_1397130067" r:id="rId535"/>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236" w:author="Gerard" w:date="2016-04-27T14:23:00Z"/>
      <w:r w:rsidR="00726C43">
        <w:fldChar w:fldCharType="separate"/>
      </w:r>
      <w:r w:rsidR="00554341">
        <w:rPr>
          <w:noProof/>
        </w:rPr>
        <w:t>5</w:t>
      </w:r>
      <w:r w:rsidR="00726C43">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17CE2">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237" w:name="_Toc304219867"/>
      <w:r>
        <w:lastRenderedPageBreak/>
        <w:t>Transversely Isotropic Veronda-Westmann</w:t>
      </w:r>
      <w:bookmarkEnd w:id="1237"/>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74695CBF"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429B0" w:rsidRPr="002429B0">
        <w:rPr>
          <w:position w:val="-12"/>
        </w:rPr>
        <w:object w:dxaOrig="279" w:dyaOrig="360" w14:anchorId="0A2C0EC5">
          <v:shape id="_x0000_i1286" type="#_x0000_t75" style="width:14.25pt;height:18.55pt" o:ole="">
            <v:imagedata r:id="rId536" o:title=""/>
          </v:shape>
          <o:OLEObject Type="Embed" ProgID="Equation.DSMT4" ShapeID="_x0000_i1286" DrawAspect="Content" ObjectID="_1397130068" r:id="rId537"/>
        </w:object>
      </w:r>
      <w:r>
        <w:t xml:space="preserve"> and </w:t>
      </w:r>
      <w:r w:rsidR="002429B0" w:rsidRPr="002429B0">
        <w:rPr>
          <w:position w:val="-12"/>
        </w:rPr>
        <w:object w:dxaOrig="300" w:dyaOrig="360" w14:anchorId="332190B2">
          <v:shape id="_x0000_i1287" type="#_x0000_t75" style="width:14.95pt;height:18.55pt" o:ole="">
            <v:imagedata r:id="rId538" o:title=""/>
          </v:shape>
          <o:OLEObject Type="Embed" ProgID="Equation.DSMT4" ShapeID="_x0000_i1287" DrawAspect="Content" ObjectID="_1397130069" r:id="rId539"/>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17CE2">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238" w:name="_Ref167529968"/>
      <w:bookmarkStart w:id="1239" w:name="_Toc304219868"/>
      <w:r>
        <w:lastRenderedPageBreak/>
        <w:t>Uncoupled Solid Mixture</w:t>
      </w:r>
      <w:bookmarkEnd w:id="1238"/>
      <w:bookmarkEnd w:id="1239"/>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17CE2">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1240" w:name="_Ref393990843"/>
      <w:bookmarkStart w:id="1241" w:name="_Ref393990861"/>
      <w:bookmarkStart w:id="1242" w:name="_Toc304219869"/>
      <w:bookmarkStart w:id="1243" w:name="_Ref167535458"/>
      <w:r>
        <w:t>Veronda-Westmann</w:t>
      </w:r>
      <w:bookmarkEnd w:id="1240"/>
      <w:bookmarkEnd w:id="1241"/>
      <w:bookmarkEnd w:id="1242"/>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726C43">
        <w:fldChar w:fldCharType="begin"/>
      </w:r>
      <w:r w:rsidR="00726C43">
        <w:instrText xml:space="preserve"> HYPERLINK \l "_ENREF_20" \o "Veronda, 1970 #23" </w:instrText>
      </w:r>
      <w:ins w:id="1244" w:author="Gerard" w:date="2016-04-27T14:23:00Z"/>
      <w:r w:rsidR="00726C43">
        <w:fldChar w:fldCharType="separate"/>
      </w:r>
      <w:r w:rsidR="00554341">
        <w:rPr>
          <w:noProof/>
        </w:rPr>
        <w:t>20</w:t>
      </w:r>
      <w:r w:rsidR="00726C43">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20D4C311" w:rsidR="00B2391B" w:rsidRDefault="002429B0" w:rsidP="00B2391B">
      <w:pPr>
        <w:jc w:val="center"/>
      </w:pPr>
      <w:r w:rsidRPr="002429B0">
        <w:rPr>
          <w:position w:val="-26"/>
        </w:rPr>
        <w:object w:dxaOrig="4239" w:dyaOrig="639" w14:anchorId="5C69257D">
          <v:shape id="_x0000_i1288" type="#_x0000_t75" style="width:212.45pt;height:31.35pt" o:ole="">
            <v:imagedata r:id="rId540" o:title=""/>
          </v:shape>
          <o:OLEObject Type="Embed" ProgID="Equation.DSMT4" ShapeID="_x0000_i1288" DrawAspect="Content" ObjectID="_1397130070" r:id="rId541"/>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726C43">
        <w:fldChar w:fldCharType="begin"/>
      </w:r>
      <w:r w:rsidR="00726C43">
        <w:instrText xml:space="preserve"> HYPERLINK \l "_ENREF_20" \o "Veronda, 1970 #23" </w:instrText>
      </w:r>
      <w:ins w:id="1245" w:author="Gerard" w:date="2016-04-27T14:23:00Z"/>
      <w:r w:rsidR="00726C43">
        <w:fldChar w:fldCharType="separate"/>
      </w:r>
      <w:r w:rsidR="00554341">
        <w:rPr>
          <w:noProof/>
        </w:rPr>
        <w:t>20</w:t>
      </w:r>
      <w:r w:rsidR="00726C43">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246" w:name="_Toc304219870"/>
      <w:r>
        <w:lastRenderedPageBreak/>
        <w:t xml:space="preserve">Mooney-Rivlin </w:t>
      </w:r>
      <w:r w:rsidR="00B2391B">
        <w:t>V</w:t>
      </w:r>
      <w:r w:rsidR="00B2391B" w:rsidRPr="005F4027">
        <w:t>on Mises Distribut</w:t>
      </w:r>
      <w:r w:rsidR="00B2391B">
        <w:t>ed Fibers</w:t>
      </w:r>
      <w:bookmarkEnd w:id="1243"/>
      <w:bookmarkEnd w:id="1246"/>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3CAC7B82" w:rsidR="00B2391B" w:rsidRPr="005F4027" w:rsidRDefault="002429B0" w:rsidP="00B2391B">
      <w:pPr>
        <w:jc w:val="center"/>
      </w:pPr>
      <w:r w:rsidRPr="002429B0">
        <w:rPr>
          <w:position w:val="-34"/>
        </w:rPr>
        <w:object w:dxaOrig="5179" w:dyaOrig="780" w14:anchorId="2EC6719A">
          <v:shape id="_x0000_i1289" type="#_x0000_t75" style="width:258.75pt;height:38.5pt" o:ole="">
            <v:imagedata r:id="rId542" o:title=""/>
          </v:shape>
          <o:OLEObject Type="Embed" ProgID="Equation.DSMT4" ShapeID="_x0000_i1289" DrawAspect="Content" ObjectID="_1397130071" r:id="rId543"/>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67F94A7B" w:rsidR="00B2391B" w:rsidRPr="005F4027" w:rsidRDefault="002429B0" w:rsidP="00B2391B">
      <w:pPr>
        <w:jc w:val="center"/>
      </w:pPr>
      <w:r w:rsidRPr="002429B0">
        <w:rPr>
          <w:position w:val="-34"/>
        </w:rPr>
        <w:object w:dxaOrig="1700" w:dyaOrig="780" w14:anchorId="5D1EFBBF">
          <v:shape id="_x0000_i1290" type="#_x0000_t75" style="width:85.55pt;height:38.5pt" o:ole="">
            <v:imagedata r:id="rId544" o:title=""/>
          </v:shape>
          <o:OLEObject Type="Embed" ProgID="Equation.DSMT4" ShapeID="_x0000_i1290" DrawAspect="Content" ObjectID="_1397130072" r:id="rId545"/>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726C43">
        <w:fldChar w:fldCharType="begin"/>
      </w:r>
      <w:r w:rsidR="00726C43">
        <w:instrText xml:space="preserve"> HYPERLINK \l "_ENREF_21" \o "Girard, 2009 #68" </w:instrText>
      </w:r>
      <w:ins w:id="1247" w:author="Gerard" w:date="2016-04-27T14:23:00Z"/>
      <w:r w:rsidR="00726C43">
        <w:fldChar w:fldCharType="separate"/>
      </w:r>
      <w:r w:rsidR="00554341">
        <w:rPr>
          <w:b/>
          <w:noProof/>
          <w:lang w:val="fr-FR"/>
        </w:rPr>
        <w:t>21</w:t>
      </w:r>
      <w:r w:rsidR="00726C43">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4945EAC0" w:rsidR="00B2391B" w:rsidRPr="005F4027" w:rsidRDefault="002429B0" w:rsidP="00B2391B">
      <w:pPr>
        <w:jc w:val="center"/>
      </w:pPr>
      <w:r w:rsidRPr="002429B0">
        <w:rPr>
          <w:position w:val="-36"/>
        </w:rPr>
        <w:object w:dxaOrig="3940" w:dyaOrig="740" w14:anchorId="6BEB51F8">
          <v:shape id="_x0000_i1291" type="#_x0000_t75" style="width:197.45pt;height:37.05pt" o:ole="">
            <v:imagedata r:id="rId546" o:title=""/>
          </v:shape>
          <o:OLEObject Type="Embed" ProgID="Equation.DSMT4" ShapeID="_x0000_i1291" DrawAspect="Content" ObjectID="_1397130073" r:id="rId547"/>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726C43">
        <w:fldChar w:fldCharType="begin"/>
      </w:r>
      <w:r w:rsidR="00726C43">
        <w:instrText xml:space="preserve"> HYPERLINK \l "_ENREF_22" \o "Gouget, 2012 #69" </w:instrText>
      </w:r>
      <w:ins w:id="1248" w:author="Gerard" w:date="2016-04-27T14:23:00Z"/>
      <w:r w:rsidR="00726C43">
        <w:fldChar w:fldCharType="separate"/>
      </w:r>
      <w:r w:rsidR="00554341">
        <w:rPr>
          <w:b/>
          <w:noProof/>
        </w:rPr>
        <w:t>22</w:t>
      </w:r>
      <w:r w:rsidR="00726C43">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53FBAE8A" w:rsidR="00B2391B" w:rsidRPr="005F4027" w:rsidRDefault="002429B0" w:rsidP="00B2391B">
      <w:pPr>
        <w:jc w:val="center"/>
      </w:pPr>
      <w:r w:rsidRPr="002429B0">
        <w:rPr>
          <w:position w:val="-36"/>
        </w:rPr>
        <w:object w:dxaOrig="4660" w:dyaOrig="740" w14:anchorId="021C8BBC">
          <v:shape id="_x0000_i1292" type="#_x0000_t75" style="width:233.1pt;height:37.05pt" o:ole="">
            <v:imagedata r:id="rId549" o:title=""/>
          </v:shape>
          <o:OLEObject Type="Embed" ProgID="Equation.DSMT4" ShapeID="_x0000_i1292" DrawAspect="Content" ObjectID="_1397130074" r:id="rId550"/>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40544DC8" w:rsidR="00B2391B" w:rsidRPr="005F4027" w:rsidRDefault="002429B0" w:rsidP="00B2391B">
      <w:pPr>
        <w:jc w:val="center"/>
      </w:pPr>
      <w:r w:rsidRPr="002429B0">
        <w:rPr>
          <w:position w:val="-38"/>
        </w:rPr>
        <w:object w:dxaOrig="1480" w:dyaOrig="920" w14:anchorId="300881AD">
          <v:shape id="_x0000_i1293" type="#_x0000_t75" style="width:74.15pt;height:45.6pt" o:ole="">
            <v:imagedata r:id="rId551" o:title=""/>
          </v:shape>
          <o:OLEObject Type="Embed" ProgID="Equation.DSMT4" ShapeID="_x0000_i1293" DrawAspect="Content" ObjectID="_1397130075" r:id="rId552"/>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249" w:name="_Ref162411714"/>
      <w:bookmarkStart w:id="1250" w:name="_Ref162412566"/>
      <w:bookmarkStart w:id="1251" w:name="_Toc304219871"/>
      <w:r>
        <w:lastRenderedPageBreak/>
        <w:t>Compressible Materials</w:t>
      </w:r>
      <w:bookmarkEnd w:id="1249"/>
      <w:bookmarkEnd w:id="1250"/>
      <w:bookmarkEnd w:id="1251"/>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17CE2">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252" w:name="_Toc304219872"/>
      <w:r>
        <w:t>Carter-Hayes</w:t>
      </w:r>
      <w:bookmarkEnd w:id="1252"/>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13D17749" w:rsidR="00C7478A" w:rsidRDefault="00C7478A" w:rsidP="002429B0">
            <w:r>
              <w:t xml:space="preserve">Young’s modulus at reference density </w:t>
            </w:r>
            <w:r w:rsidR="002429B0" w:rsidRPr="002429B0">
              <w:rPr>
                <w:position w:val="-12"/>
              </w:rPr>
              <w:object w:dxaOrig="300" w:dyaOrig="360" w14:anchorId="4B93C035">
                <v:shape id="_x0000_i1294" type="#_x0000_t75" style="width:14.95pt;height:18.55pt" o:ole="">
                  <v:imagedata r:id="rId553" o:title=""/>
                </v:shape>
                <o:OLEObject Type="Embed" ProgID="Equation.DSMT4" ShapeID="_x0000_i1294" DrawAspect="Content" ObjectID="_1397130076" r:id="rId554"/>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6C2FC826" w:rsidR="00C7478A" w:rsidRDefault="00C7478A" w:rsidP="002429B0">
            <w:r>
              <w:t xml:space="preserve">reference density </w:t>
            </w:r>
            <w:r w:rsidR="002429B0" w:rsidRPr="002429B0">
              <w:rPr>
                <w:position w:val="-12"/>
              </w:rPr>
              <w:object w:dxaOrig="300" w:dyaOrig="360" w14:anchorId="641E09D3">
                <v:shape id="_x0000_i1295" type="#_x0000_t75" style="width:14.95pt;height:18.55pt" o:ole="">
                  <v:imagedata r:id="rId555" o:title=""/>
                </v:shape>
                <o:OLEObject Type="Embed" ProgID="Equation.DSMT4" ShapeID="_x0000_i1295" DrawAspect="Content" ObjectID="_1397130077" r:id="rId556"/>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03211689" w:rsidR="00C7478A" w:rsidRDefault="00C7478A" w:rsidP="002429B0">
            <w:r>
              <w:t xml:space="preserve">exponent of solid-bound molecule density for calculation of Young’s modulus </w:t>
            </w:r>
            <w:r w:rsidR="002429B0" w:rsidRPr="002429B0">
              <w:rPr>
                <w:position w:val="-10"/>
              </w:rPr>
              <w:object w:dxaOrig="200" w:dyaOrig="260" w14:anchorId="2E3C5FBA">
                <v:shape id="_x0000_i1296" type="#_x0000_t75" style="width:10pt;height:12.85pt" o:ole="">
                  <v:imagedata r:id="rId557" o:title=""/>
                </v:shape>
                <o:OLEObject Type="Embed" ProgID="Equation.DSMT4" ShapeID="_x0000_i1296" DrawAspect="Content" ObjectID="_1397130078" r:id="rId558"/>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7272CEE9" w:rsidR="00C7478A" w:rsidRDefault="00C7478A" w:rsidP="002429B0">
            <w:r>
              <w:t xml:space="preserve">Poisson’s ratio </w:t>
            </w:r>
            <w:r w:rsidR="002429B0" w:rsidRPr="002429B0">
              <w:rPr>
                <w:position w:val="-6"/>
              </w:rPr>
              <w:object w:dxaOrig="200" w:dyaOrig="220" w14:anchorId="60893492">
                <v:shape id="_x0000_i1297" type="#_x0000_t75" style="width:10pt;height:11.4pt" o:ole="">
                  <v:imagedata r:id="rId559" o:title=""/>
                </v:shape>
                <o:OLEObject Type="Embed" ProgID="Equation.DSMT4" ShapeID="_x0000_i1297" DrawAspect="Content" ObjectID="_1397130079" r:id="rId560"/>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79ECC359"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726C43">
        <w:fldChar w:fldCharType="begin"/>
      </w:r>
      <w:r w:rsidR="00726C43">
        <w:instrText xml:space="preserve"> HYPERLINK \l "_ENREF_23" \o "Bonet, 1997 #21" </w:instrText>
      </w:r>
      <w:ins w:id="1253" w:author="Gerard" w:date="2016-04-27T14:23:00Z"/>
      <w:r w:rsidR="00726C43">
        <w:fldChar w:fldCharType="separate"/>
      </w:r>
      <w:r w:rsidR="00554341">
        <w:rPr>
          <w:noProof/>
        </w:rPr>
        <w:t>23</w:t>
      </w:r>
      <w:r w:rsidR="00726C43">
        <w:rPr>
          <w:noProof/>
        </w:rPr>
        <w:fldChar w:fldCharType="end"/>
      </w:r>
      <w:r w:rsidR="00031F52">
        <w:rPr>
          <w:noProof/>
        </w:rPr>
        <w:t>]</w:t>
      </w:r>
      <w:r>
        <w:fldChar w:fldCharType="end"/>
      </w:r>
      <w:r w:rsidR="00327EE3">
        <w:t xml:space="preserve"> whose Young’s modulus is a power-law function of the referential apparent density </w:t>
      </w:r>
      <w:r w:rsidR="002429B0" w:rsidRPr="002429B0">
        <w:rPr>
          <w:position w:val="-12"/>
        </w:rPr>
        <w:object w:dxaOrig="340" w:dyaOrig="380" w14:anchorId="67F3B373">
          <v:shape id="_x0000_i1298" type="#_x0000_t75" style="width:16.4pt;height:18.55pt" o:ole="">
            <v:imagedata r:id="rId561" o:title=""/>
          </v:shape>
          <o:OLEObject Type="Embed" ProgID="Equation.DSMT4" ShapeID="_x0000_i1298" DrawAspect="Content" ObjectID="_1397130080" r:id="rId562"/>
        </w:object>
      </w:r>
      <w:r w:rsidR="00327EE3">
        <w:t xml:space="preserve"> of a solid-bound molecule</w:t>
      </w:r>
      <w:r>
        <w:t>. It is derived from the following hyperelastic strain-energy function:</w:t>
      </w:r>
    </w:p>
    <w:p w14:paraId="29C4B3BE" w14:textId="35DD9EF4" w:rsidR="00327EE3" w:rsidRDefault="00327EE3" w:rsidP="00327EE3">
      <w:pPr>
        <w:pStyle w:val="MTDisplayEquation"/>
      </w:pPr>
      <w:r>
        <w:tab/>
      </w:r>
      <w:r w:rsidR="002429B0" w:rsidRPr="002429B0">
        <w:rPr>
          <w:position w:val="-32"/>
        </w:rPr>
        <w:object w:dxaOrig="4740" w:dyaOrig="720" w14:anchorId="3E7E803D">
          <v:shape id="_x0000_i1299" type="#_x0000_t75" style="width:237.4pt;height:36.35pt" o:ole="">
            <v:imagedata r:id="rId563" o:title=""/>
          </v:shape>
          <o:OLEObject Type="Embed" ProgID="Equation.DSMT4" ShapeID="_x0000_i1299" DrawAspect="Content" ObjectID="_1397130081" r:id="rId564"/>
        </w:object>
      </w:r>
      <w:r>
        <w:t>.</w:t>
      </w:r>
    </w:p>
    <w:p w14:paraId="41804102" w14:textId="3E766055" w:rsidR="00183AC8" w:rsidRDefault="00183AC8" w:rsidP="00183AC8">
      <w:pPr>
        <w:pStyle w:val="MTDisplayEquation"/>
      </w:pPr>
      <w:r>
        <w:t xml:space="preserve">Here, </w:t>
      </w:r>
      <w:r w:rsidR="002429B0" w:rsidRPr="002429B0">
        <w:rPr>
          <w:position w:val="-6"/>
        </w:rPr>
        <w:object w:dxaOrig="240" w:dyaOrig="279" w14:anchorId="6CBDADA4">
          <v:shape id="_x0000_i1300" type="#_x0000_t75" style="width:12.1pt;height:14.25pt" o:ole="">
            <v:imagedata r:id="rId565" o:title=""/>
          </v:shape>
          <o:OLEObject Type="Embed" ProgID="Equation.DSMT4" ShapeID="_x0000_i1300" DrawAspect="Content" ObjectID="_1397130082" r:id="rId566"/>
        </w:object>
      </w:r>
      <w:r w:rsidR="00327EE3">
        <w:t xml:space="preserve"> is </w:t>
      </w:r>
      <w:r>
        <w:t xml:space="preserve">the right Cauchy-Green deformation tensor and </w:t>
      </w:r>
      <w:r w:rsidR="002429B0" w:rsidRPr="002429B0">
        <w:rPr>
          <w:position w:val="-6"/>
        </w:rPr>
        <w:object w:dxaOrig="220" w:dyaOrig="279" w14:anchorId="5CF7725E">
          <v:shape id="_x0000_i1301" type="#_x0000_t75" style="width:11.4pt;height:14.25pt" o:ole="">
            <v:imagedata r:id="rId567" o:title=""/>
          </v:shape>
          <o:OLEObject Type="Embed" ProgID="Equation.DSMT4" ShapeID="_x0000_i1301" DrawAspect="Content" ObjectID="_1397130083" r:id="rId568"/>
        </w:object>
      </w:r>
      <w:r w:rsidR="00327EE3">
        <w:t xml:space="preserve"> </w:t>
      </w:r>
      <w:r>
        <w:t>is the determinant of the deformation gradient tensor.</w:t>
      </w:r>
    </w:p>
    <w:p w14:paraId="704AC31D" w14:textId="77777777" w:rsidR="00183AC8" w:rsidRDefault="00183AC8" w:rsidP="00183AC8"/>
    <w:p w14:paraId="1DA59B1D" w14:textId="22ED7034" w:rsidR="00327EE3" w:rsidRDefault="00327EE3" w:rsidP="00183AC8">
      <w:r>
        <w:t xml:space="preserve">Young’s modulus depends on </w:t>
      </w:r>
      <w:r w:rsidR="002429B0" w:rsidRPr="002429B0">
        <w:rPr>
          <w:position w:val="-12"/>
        </w:rPr>
        <w:object w:dxaOrig="340" w:dyaOrig="380" w14:anchorId="123AFD00">
          <v:shape id="_x0000_i1302" type="#_x0000_t75" style="width:16.4pt;height:18.55pt" o:ole="">
            <v:imagedata r:id="rId569" o:title=""/>
          </v:shape>
          <o:OLEObject Type="Embed" ProgID="Equation.DSMT4" ShapeID="_x0000_i1302" DrawAspect="Content" ObjectID="_1397130084" r:id="rId570"/>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726C43">
        <w:fldChar w:fldCharType="begin"/>
      </w:r>
      <w:r w:rsidR="00726C43">
        <w:instrText xml:space="preserve"> HYPERLINK \l "_ENREF_24" \o "Carter, 1976 #72" </w:instrText>
      </w:r>
      <w:ins w:id="1254" w:author="Gerard" w:date="2016-04-27T14:23:00Z"/>
      <w:r w:rsidR="00726C43">
        <w:fldChar w:fldCharType="separate"/>
      </w:r>
      <w:r w:rsidR="00554341">
        <w:rPr>
          <w:noProof/>
        </w:rPr>
        <w:t>24</w:t>
      </w:r>
      <w:r w:rsidR="00726C43">
        <w:rPr>
          <w:noProof/>
        </w:rPr>
        <w:fldChar w:fldCharType="end"/>
      </w:r>
      <w:r w:rsidR="00031F52">
        <w:rPr>
          <w:noProof/>
        </w:rPr>
        <w:t xml:space="preserve">, </w:t>
      </w:r>
      <w:r w:rsidR="00726C43">
        <w:fldChar w:fldCharType="begin"/>
      </w:r>
      <w:r w:rsidR="00726C43">
        <w:instrText xml:space="preserve"> HYPERLINK \l "_ENREF_25" \o "Carter, 1977 #73" </w:instrText>
      </w:r>
      <w:ins w:id="1255" w:author="Gerard" w:date="2016-04-27T14:23:00Z"/>
      <w:r w:rsidR="00726C43">
        <w:fldChar w:fldCharType="separate"/>
      </w:r>
      <w:r w:rsidR="00554341">
        <w:rPr>
          <w:noProof/>
        </w:rPr>
        <w:t>25</w:t>
      </w:r>
      <w:r w:rsidR="00726C43">
        <w:rPr>
          <w:noProof/>
        </w:rPr>
        <w:fldChar w:fldCharType="end"/>
      </w:r>
      <w:r w:rsidR="00031F52">
        <w:rPr>
          <w:noProof/>
        </w:rPr>
        <w:t>]</w:t>
      </w:r>
      <w:r w:rsidR="00031F52">
        <w:fldChar w:fldCharType="end"/>
      </w:r>
      <w:r w:rsidR="007F0EA8">
        <w:t>,</w:t>
      </w:r>
    </w:p>
    <w:p w14:paraId="6603F553" w14:textId="2891CAED" w:rsidR="00327EE3" w:rsidRPr="005F7781" w:rsidRDefault="00327EE3" w:rsidP="0016320C">
      <w:pPr>
        <w:pStyle w:val="MTDisplayEquation"/>
      </w:pPr>
      <w:r>
        <w:tab/>
      </w:r>
      <w:r w:rsidR="002429B0" w:rsidRPr="002429B0">
        <w:rPr>
          <w:position w:val="-32"/>
        </w:rPr>
        <w:object w:dxaOrig="1500" w:dyaOrig="800" w14:anchorId="6F351167">
          <v:shape id="_x0000_i1303" type="#_x0000_t75" style="width:75.55pt;height:40.65pt" o:ole="">
            <v:imagedata r:id="rId571" o:title=""/>
          </v:shape>
          <o:OLEObject Type="Embed" ProgID="Equation.DSMT4" ShapeID="_x0000_i1303" DrawAspect="Content" ObjectID="_1397130085" r:id="rId572"/>
        </w:object>
      </w:r>
      <w:r>
        <w:t xml:space="preserve"> .</w:t>
      </w:r>
    </w:p>
    <w:p w14:paraId="7F2C241F" w14:textId="0A0A696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17CE2">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17CE2">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429B0" w:rsidRPr="002429B0">
        <w:rPr>
          <w:position w:val="-12"/>
        </w:rPr>
        <w:object w:dxaOrig="340" w:dyaOrig="380" w14:anchorId="51158E47">
          <v:shape id="_x0000_i1304" type="#_x0000_t75" style="width:16.4pt;height:18.55pt" o:ole="">
            <v:imagedata r:id="rId573" o:title=""/>
          </v:shape>
          <o:OLEObject Type="Embed" ProgID="Equation.DSMT4" ShapeID="_x0000_i1304" DrawAspect="Content" ObjectID="_1397130086" r:id="rId574"/>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429B0" w:rsidRPr="002429B0">
        <w:rPr>
          <w:position w:val="-12"/>
        </w:rPr>
        <w:object w:dxaOrig="340" w:dyaOrig="380" w14:anchorId="243E6D65">
          <v:shape id="_x0000_i1305" type="#_x0000_t75" style="width:16.4pt;height:18.55pt" o:ole="">
            <v:imagedata r:id="rId575" o:title=""/>
          </v:shape>
          <o:OLEObject Type="Embed" ProgID="Equation.DSMT4" ShapeID="_x0000_i1305" DrawAspect="Content" ObjectID="_1397130087" r:id="rId576"/>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429B0" w:rsidRPr="002429B0">
        <w:rPr>
          <w:position w:val="-12"/>
        </w:rPr>
        <w:object w:dxaOrig="320" w:dyaOrig="360" w14:anchorId="5EE0DB16">
          <v:shape id="_x0000_i1306" type="#_x0000_t75" style="width:16.4pt;height:18.55pt" o:ole="">
            <v:imagedata r:id="rId577" o:title=""/>
          </v:shape>
          <o:OLEObject Type="Embed" ProgID="Equation.DSMT4" ShapeID="_x0000_i1306" DrawAspect="Content" ObjectID="_1397130088" r:id="rId578"/>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256" w:name="_Toc304219873"/>
      <w:r>
        <w:lastRenderedPageBreak/>
        <w:t>Cell Growth</w:t>
      </w:r>
      <w:bookmarkEnd w:id="125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0BF0C064" w:rsidR="00C7478A" w:rsidRDefault="00C7478A" w:rsidP="002429B0">
            <w:r>
              <w:t xml:space="preserve">intracellular solid volume fraction in reference (strain-free) configuration, </w:t>
            </w:r>
            <w:r w:rsidR="002429B0" w:rsidRPr="002429B0">
              <w:rPr>
                <w:position w:val="-12"/>
              </w:rPr>
              <w:object w:dxaOrig="300" w:dyaOrig="380" w14:anchorId="6FD90AE0">
                <v:shape id="_x0000_i1307" type="#_x0000_t75" style="width:14.95pt;height:18.55pt" o:ole="">
                  <v:imagedata r:id="rId579" o:title=""/>
                </v:shape>
                <o:OLEObject Type="Embed" ProgID="Equation.DSMT4" ShapeID="_x0000_i1307" DrawAspect="Content" ObjectID="_1397130089" r:id="rId580"/>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01FE8344" w:rsidR="00C7478A" w:rsidRDefault="00C7478A" w:rsidP="002429B0">
            <w:r>
              <w:t xml:space="preserve">intracellular molar content of membrane-impermeant solute (moles per volume of the cell in the reference configuration), </w:t>
            </w:r>
            <w:r w:rsidR="002429B0" w:rsidRPr="002429B0">
              <w:rPr>
                <w:position w:val="-12"/>
              </w:rPr>
              <w:object w:dxaOrig="240" w:dyaOrig="360" w14:anchorId="407289F1">
                <v:shape id="_x0000_i1308" type="#_x0000_t75" style="width:12.1pt;height:18.55pt" o:ole="">
                  <v:imagedata r:id="rId581" o:title=""/>
                </v:shape>
                <o:OLEObject Type="Embed" ProgID="Equation.DSMT4" ShapeID="_x0000_i1308" DrawAspect="Content" ObjectID="_1397130090" r:id="rId582"/>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7636C41A" w:rsidR="00C7478A" w:rsidRDefault="00C7478A" w:rsidP="002429B0">
            <w:r>
              <w:t xml:space="preserve">extracellular osmolarity, </w:t>
            </w:r>
            <w:r w:rsidR="002429B0" w:rsidRPr="002429B0">
              <w:rPr>
                <w:position w:val="-12"/>
              </w:rPr>
              <w:object w:dxaOrig="240" w:dyaOrig="360" w14:anchorId="544C758E">
                <v:shape id="_x0000_i1309" type="#_x0000_t75" style="width:12.1pt;height:18.55pt" o:ole="">
                  <v:imagedata r:id="rId583" o:title=""/>
                </v:shape>
                <o:OLEObject Type="Embed" ProgID="Equation.DSMT4" ShapeID="_x0000_i1309" DrawAspect="Content" ObjectID="_1397130091" r:id="rId584"/>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0472ECD6" w:rsidR="00C34F8D" w:rsidRDefault="00C34F8D" w:rsidP="00C34F8D">
      <w:pPr>
        <w:pStyle w:val="MTDisplayEquation"/>
      </w:pPr>
      <w:r>
        <w:tab/>
      </w:r>
      <w:r w:rsidR="002429B0" w:rsidRPr="002429B0">
        <w:rPr>
          <w:position w:val="-6"/>
        </w:rPr>
        <w:object w:dxaOrig="859" w:dyaOrig="279" w14:anchorId="222B6682">
          <v:shape id="_x0000_i1310" type="#_x0000_t75" style="width:42.75pt;height:14.25pt" o:ole="">
            <v:imagedata r:id="rId585" o:title=""/>
          </v:shape>
          <o:OLEObject Type="Embed" ProgID="Equation.DSMT4" ShapeID="_x0000_i1310" DrawAspect="Content" ObjectID="_1397130092" r:id="rId586"/>
        </w:object>
      </w:r>
      <w:r>
        <w:t>,</w:t>
      </w:r>
    </w:p>
    <w:p w14:paraId="1A7A5574" w14:textId="18BCA95E" w:rsidR="00C34F8D" w:rsidRPr="006D6D0D" w:rsidRDefault="00C34F8D" w:rsidP="00C34F8D">
      <w:r w:rsidRPr="006D6D0D">
        <w:t xml:space="preserve">where </w:t>
      </w:r>
      <w:r w:rsidR="002429B0" w:rsidRPr="002429B0">
        <w:rPr>
          <w:position w:val="-6"/>
        </w:rPr>
        <w:object w:dxaOrig="220" w:dyaOrig="220" w14:anchorId="5E7C00D1">
          <v:shape id="_x0000_i1311" type="#_x0000_t75" style="width:11.4pt;height:11.4pt" o:ole="">
            <v:imagedata r:id="rId587" o:title=""/>
          </v:shape>
          <o:OLEObject Type="Embed" ProgID="Equation.DSMT4" ShapeID="_x0000_i1311" DrawAspect="Content" ObjectID="_1397130093" r:id="rId588"/>
        </w:object>
      </w:r>
      <w:r w:rsidRPr="006D6D0D">
        <w:t xml:space="preserve"> is the osmotic pressure, given by</w:t>
      </w:r>
    </w:p>
    <w:p w14:paraId="622CF4AB" w14:textId="4450206F" w:rsidR="00C34F8D" w:rsidRPr="006D6D0D" w:rsidRDefault="00C34F8D" w:rsidP="00C34F8D">
      <w:pPr>
        <w:pStyle w:val="MTDisplayEquation"/>
      </w:pPr>
      <w:r w:rsidRPr="006D6D0D">
        <w:tab/>
      </w:r>
      <w:r w:rsidR="002429B0" w:rsidRPr="002429B0">
        <w:rPr>
          <w:position w:val="-32"/>
        </w:rPr>
        <w:object w:dxaOrig="2079" w:dyaOrig="760" w14:anchorId="7CBDE2B1">
          <v:shape id="_x0000_i1312" type="#_x0000_t75" style="width:104.1pt;height:38.5pt" o:ole="">
            <v:imagedata r:id="rId589" o:title=""/>
          </v:shape>
          <o:OLEObject Type="Embed" ProgID="Equation.DSMT4" ShapeID="_x0000_i1312" DrawAspect="Content" ObjectID="_1397130094" r:id="rId590"/>
        </w:object>
      </w:r>
      <w:r>
        <w:t>,</w:t>
      </w:r>
    </w:p>
    <w:p w14:paraId="71B3206E" w14:textId="423DDF5B" w:rsidR="00C34F8D" w:rsidRPr="006D6D0D" w:rsidRDefault="00C34F8D" w:rsidP="00C34F8D">
      <w:r w:rsidRPr="006D6D0D">
        <w:t xml:space="preserve">where </w:t>
      </w:r>
      <w:r w:rsidR="002429B0" w:rsidRPr="002429B0">
        <w:rPr>
          <w:position w:val="-6"/>
        </w:rPr>
        <w:object w:dxaOrig="940" w:dyaOrig="279" w14:anchorId="73BECA05">
          <v:shape id="_x0000_i1313" type="#_x0000_t75" style="width:47.05pt;height:14.25pt" o:ole="">
            <v:imagedata r:id="rId591" o:title=""/>
          </v:shape>
          <o:OLEObject Type="Embed" ProgID="Equation.DSMT4" ShapeID="_x0000_i1313" DrawAspect="Content" ObjectID="_1397130095" r:id="rId592"/>
        </w:object>
      </w:r>
      <w:r w:rsidRPr="006D6D0D">
        <w:t xml:space="preserve"> is the relative volume.  The values of the universal gas constant </w:t>
      </w:r>
      <w:r w:rsidR="002429B0" w:rsidRPr="00025957">
        <w:rPr>
          <w:position w:val="-4"/>
        </w:rPr>
        <w:object w:dxaOrig="240" w:dyaOrig="260" w14:anchorId="17BC3B47">
          <v:shape id="_x0000_i1314" type="#_x0000_t75" style="width:12.1pt;height:12.85pt" o:ole="">
            <v:imagedata r:id="rId593" o:title=""/>
          </v:shape>
          <o:OLEObject Type="Embed" ProgID="Equation.DSMT4" ShapeID="_x0000_i1314" DrawAspect="Content" ObjectID="_1397130096" r:id="rId594"/>
        </w:object>
      </w:r>
      <w:r w:rsidRPr="006D6D0D">
        <w:t xml:space="preserve"> and absolute temperature </w:t>
      </w:r>
      <w:r w:rsidR="002429B0" w:rsidRPr="00025957">
        <w:rPr>
          <w:position w:val="-4"/>
        </w:rPr>
        <w:object w:dxaOrig="220" w:dyaOrig="260" w14:anchorId="57D1D766">
          <v:shape id="_x0000_i1315" type="#_x0000_t75" style="width:11.4pt;height:12.85pt" o:ole="">
            <v:imagedata r:id="rId595" o:title=""/>
          </v:shape>
          <o:OLEObject Type="Embed" ProgID="Equation.DSMT4" ShapeID="_x0000_i1315" DrawAspect="Content" ObjectID="_1397130097" r:id="rId596"/>
        </w:object>
      </w:r>
      <w:r w:rsidRPr="006D6D0D">
        <w:t xml:space="preserve"> must be specified as global constants.</w:t>
      </w:r>
    </w:p>
    <w:p w14:paraId="7FF013C5" w14:textId="77777777" w:rsidR="00C34F8D" w:rsidRDefault="00C34F8D" w:rsidP="00C34F8D"/>
    <w:p w14:paraId="3833577D" w14:textId="01FCDA0A" w:rsidR="0050318E" w:rsidRPr="006D6D0D" w:rsidRDefault="0050318E" w:rsidP="00C34F8D">
      <w:r>
        <w:t xml:space="preserve">Cell growth may be modeled by simply increasing the mass of the intracellular solid matrix and membrane-impermeant solute.  This is achieved by allowing the parameters </w:t>
      </w:r>
      <w:r w:rsidR="002429B0" w:rsidRPr="002429B0">
        <w:rPr>
          <w:position w:val="-12"/>
        </w:rPr>
        <w:object w:dxaOrig="300" w:dyaOrig="380" w14:anchorId="7809A1E6">
          <v:shape id="_x0000_i1316" type="#_x0000_t75" style="width:14.95pt;height:18.55pt" o:ole="">
            <v:imagedata r:id="rId597" o:title=""/>
          </v:shape>
          <o:OLEObject Type="Embed" ProgID="Equation.DSMT4" ShapeID="_x0000_i1316" DrawAspect="Content" ObjectID="_1397130098" r:id="rId598"/>
        </w:object>
      </w:r>
      <w:r>
        <w:t xml:space="preserve"> and </w:t>
      </w:r>
      <w:r w:rsidR="002429B0" w:rsidRPr="002429B0">
        <w:rPr>
          <w:position w:val="-12"/>
        </w:rPr>
        <w:object w:dxaOrig="240" w:dyaOrig="360" w14:anchorId="7E2D1BCD">
          <v:shape id="_x0000_i1317" type="#_x0000_t75" style="width:12.1pt;height:18.55pt" o:ole="">
            <v:imagedata r:id="rId599" o:title=""/>
          </v:shape>
          <o:OLEObject Type="Embed" ProgID="Equation.DSMT4" ShapeID="_x0000_i1317" DrawAspect="Content" ObjectID="_1397130099" r:id="rId600"/>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429B0" w:rsidRPr="002429B0">
        <w:rPr>
          <w:position w:val="-12"/>
        </w:rPr>
        <w:object w:dxaOrig="300" w:dyaOrig="380" w14:anchorId="2CD2001D">
          <v:shape id="_x0000_i1318" type="#_x0000_t75" style="width:14.95pt;height:18.55pt" o:ole="">
            <v:imagedata r:id="rId601" o:title=""/>
          </v:shape>
          <o:OLEObject Type="Embed" ProgID="Equation.DSMT4" ShapeID="_x0000_i1318" DrawAspect="Content" ObjectID="_1397130100" r:id="rId602"/>
        </w:object>
      </w:r>
      <w:r>
        <w:t xml:space="preserve"> and </w:t>
      </w:r>
      <w:r w:rsidR="002429B0" w:rsidRPr="002429B0">
        <w:rPr>
          <w:position w:val="-12"/>
        </w:rPr>
        <w:object w:dxaOrig="240" w:dyaOrig="360" w14:anchorId="6A9D96A9">
          <v:shape id="_x0000_i1319" type="#_x0000_t75" style="width:12.1pt;height:18.55pt" o:ole="">
            <v:imagedata r:id="rId603" o:title=""/>
          </v:shape>
          <o:OLEObject Type="Embed" ProgID="Equation.DSMT4" ShapeID="_x0000_i1319" DrawAspect="Content" ObjectID="_1397130101" r:id="rId604"/>
        </w:object>
      </w:r>
      <w:r>
        <w:t xml:space="preserve"> increase proportionally, though this is not an obligatory relationship.  To ensure that the initial configuration is a stress-free reference configuration, let </w:t>
      </w:r>
      <w:r w:rsidR="002429B0" w:rsidRPr="002429B0">
        <w:rPr>
          <w:position w:val="-16"/>
        </w:rPr>
        <w:object w:dxaOrig="1400" w:dyaOrig="440" w14:anchorId="67D21BDC">
          <v:shape id="_x0000_i1320" type="#_x0000_t75" style="width:69.85pt;height:22.1pt" o:ole="">
            <v:imagedata r:id="rId605" o:title=""/>
          </v:shape>
          <o:OLEObject Type="Embed" ProgID="Equation.DSMT4" ShapeID="_x0000_i1320" DrawAspect="Content" ObjectID="_1397130102" r:id="rId606"/>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1257" w:name="_Toc304219874"/>
      <w:bookmarkStart w:id="1258" w:name="_Ref167527013"/>
      <w:r>
        <w:lastRenderedPageBreak/>
        <w:t>Cubic CLE</w:t>
      </w:r>
      <w:bookmarkEnd w:id="1257"/>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3"/>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51691F18" w:rsidR="00B63126" w:rsidRDefault="00B63126" w:rsidP="002429B0">
            <w:r w:rsidRPr="00BE60FB">
              <w:t>Tensile diagonal first Lamé coefficient</w:t>
            </w:r>
            <w:r>
              <w:t xml:space="preserve"> </w:t>
            </w:r>
            <w:r w:rsidR="002429B0" w:rsidRPr="002429B0">
              <w:rPr>
                <w:position w:val="-12"/>
              </w:rPr>
              <w:object w:dxaOrig="340" w:dyaOrig="360" w14:anchorId="4F56B5F3">
                <v:shape id="_x0000_i1321" type="#_x0000_t75" style="width:16.4pt;height:18.55pt" o:ole="">
                  <v:imagedata r:id="rId607" o:title=""/>
                </v:shape>
                <o:OLEObject Type="Embed" ProgID="Equation.DSMT4" ShapeID="_x0000_i1321" DrawAspect="Content" ObjectID="_1397130103" r:id="rId608"/>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36E312B" w:rsidR="00B63126" w:rsidRDefault="00B63126" w:rsidP="002429B0">
            <w:r>
              <w:t>Compressive</w:t>
            </w:r>
            <w:r w:rsidRPr="00BE60FB">
              <w:t xml:space="preserve"> diagonal first Lamé coefficient</w:t>
            </w:r>
            <w:r>
              <w:t xml:space="preserve"> </w:t>
            </w:r>
            <w:bookmarkStart w:id="1259" w:name="MTBlankEqn"/>
            <w:r w:rsidR="002429B0" w:rsidRPr="002429B0">
              <w:rPr>
                <w:position w:val="-12"/>
              </w:rPr>
              <w:object w:dxaOrig="340" w:dyaOrig="360" w14:anchorId="7D90BC03">
                <v:shape id="_x0000_i1322" type="#_x0000_t75" style="width:16.4pt;height:18.55pt" o:ole="">
                  <v:imagedata r:id="rId609" o:title=""/>
                </v:shape>
                <o:OLEObject Type="Embed" ProgID="Equation.DSMT4" ShapeID="_x0000_i1322" DrawAspect="Content" ObjectID="_1397130104" r:id="rId610"/>
              </w:object>
            </w:r>
            <w:bookmarkEnd w:id="1259"/>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3B49C7AD" w:rsidR="00B63126" w:rsidRPr="00F86419" w:rsidRDefault="00B63126" w:rsidP="002429B0">
            <w:r w:rsidRPr="00BE60FB">
              <w:t>Off-diagonal first Lamé coefficient</w:t>
            </w:r>
            <w:r>
              <w:t xml:space="preserve"> </w:t>
            </w:r>
            <w:r w:rsidR="002429B0" w:rsidRPr="002429B0">
              <w:rPr>
                <w:position w:val="-12"/>
              </w:rPr>
              <w:object w:dxaOrig="279" w:dyaOrig="360" w14:anchorId="3C7F26B8">
                <v:shape id="_x0000_i1323" type="#_x0000_t75" style="width:14.25pt;height:18.55pt" o:ole="">
                  <v:imagedata r:id="rId611" o:title=""/>
                </v:shape>
                <o:OLEObject Type="Embed" ProgID="Equation.DSMT4" ShapeID="_x0000_i1323" DrawAspect="Content" ObjectID="_1397130105" r:id="rId612"/>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517C3E48" w:rsidR="00B63126" w:rsidRPr="00F86419" w:rsidRDefault="00B63126" w:rsidP="002429B0">
            <w:r w:rsidRPr="00BE60FB">
              <w:t>Second Lamé coefficient</w:t>
            </w:r>
            <w:r>
              <w:t xml:space="preserve"> </w:t>
            </w:r>
            <w:r w:rsidR="002429B0" w:rsidRPr="002429B0">
              <w:rPr>
                <w:position w:val="-10"/>
              </w:rPr>
              <w:object w:dxaOrig="240" w:dyaOrig="260" w14:anchorId="259714E4">
                <v:shape id="_x0000_i1324" type="#_x0000_t75" style="width:12.1pt;height:12.85pt" o:ole="">
                  <v:imagedata r:id="rId613" o:title=""/>
                </v:shape>
                <o:OLEObject Type="Embed" ProgID="Equation.DSMT4" ShapeID="_x0000_i1324" DrawAspect="Content" ObjectID="_1397130106" r:id="rId614"/>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726C43">
        <w:fldChar w:fldCharType="begin"/>
      </w:r>
      <w:r w:rsidR="00726C43">
        <w:instrText xml:space="preserve"> HYPERLINK \l "_ENREF_26" \o "Curnier, 1995 #52" </w:instrText>
      </w:r>
      <w:ins w:id="1260" w:author="Gerard" w:date="2016-04-27T14:23:00Z"/>
      <w:r w:rsidR="00726C43">
        <w:fldChar w:fldCharType="separate"/>
      </w:r>
      <w:r w:rsidR="00554341">
        <w:rPr>
          <w:noProof/>
        </w:rPr>
        <w:t>26</w:t>
      </w:r>
      <w:r w:rsidR="00726C43">
        <w:rPr>
          <w:noProof/>
        </w:rPr>
        <w:fldChar w:fldCharType="end"/>
      </w:r>
      <w:r>
        <w:rPr>
          <w:noProof/>
        </w:rPr>
        <w:t>]</w:t>
      </w:r>
      <w:r>
        <w:fldChar w:fldCharType="end"/>
      </w:r>
      <w:r>
        <w:t>, to the case of cubic symmetry.  It is derived from the following hyperelastic strain-energy function:</w:t>
      </w:r>
    </w:p>
    <w:p w14:paraId="77577EF5" w14:textId="1B7EF45B" w:rsidR="00B63126" w:rsidRDefault="00B63126" w:rsidP="00B63126">
      <w:pPr>
        <w:pStyle w:val="MTDisplayEquation"/>
      </w:pPr>
      <w:r>
        <w:tab/>
      </w:r>
      <w:r w:rsidR="002429B0" w:rsidRPr="002429B0">
        <w:rPr>
          <w:position w:val="-62"/>
        </w:rPr>
        <w:object w:dxaOrig="6360" w:dyaOrig="1020" w14:anchorId="250D448F">
          <v:shape id="_x0000_i1325" type="#_x0000_t75" style="width:317.95pt;height:50.6pt" o:ole="">
            <v:imagedata r:id="rId615" o:title=""/>
          </v:shape>
          <o:OLEObject Type="Embed" ProgID="Equation.DSMT4" ShapeID="_x0000_i1325" DrawAspect="Content" ObjectID="_1397130107" r:id="rId616"/>
        </w:object>
      </w:r>
    </w:p>
    <w:p w14:paraId="72AE6D9E" w14:textId="77777777" w:rsidR="00B63126" w:rsidRDefault="00B63126" w:rsidP="00B63126">
      <w:r>
        <w:t>where</w:t>
      </w:r>
    </w:p>
    <w:p w14:paraId="28B046E7" w14:textId="476A467B" w:rsidR="00B63126" w:rsidRPr="00552D09" w:rsidRDefault="00B63126" w:rsidP="00B63126">
      <w:pPr>
        <w:pStyle w:val="MTDisplayEquation"/>
      </w:pPr>
      <w:r>
        <w:tab/>
      </w:r>
      <w:r w:rsidR="002429B0" w:rsidRPr="002429B0">
        <w:rPr>
          <w:position w:val="-70"/>
        </w:rPr>
        <w:object w:dxaOrig="2920" w:dyaOrig="980" w14:anchorId="33D22C19">
          <v:shape id="_x0000_i1326" type="#_x0000_t75" style="width:145.45pt;height:49.2pt" o:ole="">
            <v:imagedata r:id="rId617" o:title=""/>
          </v:shape>
          <o:OLEObject Type="Embed" ProgID="Equation.DSMT4" ShapeID="_x0000_i1326" DrawAspect="Content" ObjectID="_1397130108" r:id="rId618"/>
        </w:object>
      </w:r>
      <w:r>
        <w:t xml:space="preserve"> </w:t>
      </w:r>
    </w:p>
    <w:p w14:paraId="0D9CD32E" w14:textId="0A139B6A" w:rsidR="00B63126" w:rsidRDefault="00B63126" w:rsidP="00B63126">
      <w:pPr>
        <w:pStyle w:val="MTDisplayEquation"/>
      </w:pPr>
      <w:r>
        <w:t xml:space="preserve">Here, </w:t>
      </w:r>
      <w:r w:rsidR="002429B0" w:rsidRPr="00025957">
        <w:rPr>
          <w:position w:val="-4"/>
        </w:rPr>
        <w:object w:dxaOrig="240" w:dyaOrig="260" w14:anchorId="4AE077C7">
          <v:shape id="_x0000_i1327" type="#_x0000_t75" style="width:12.1pt;height:12.85pt" o:ole="">
            <v:imagedata r:id="rId619" o:title=""/>
          </v:shape>
          <o:OLEObject Type="Embed" ProgID="Equation.DSMT4" ShapeID="_x0000_i1327" DrawAspect="Content" ObjectID="_1397130109" r:id="rId620"/>
        </w:object>
      </w:r>
      <w:r>
        <w:t xml:space="preserve"> is the Lagrangian strain tensor and </w:t>
      </w:r>
      <w:r w:rsidR="002429B0" w:rsidRPr="002429B0">
        <w:rPr>
          <w:position w:val="-12"/>
        </w:rPr>
        <w:object w:dxaOrig="1280" w:dyaOrig="380" w14:anchorId="0998E70B">
          <v:shape id="_x0000_i1328" type="#_x0000_t75" style="width:64.15pt;height:18.55pt" o:ole="">
            <v:imagedata r:id="rId621" o:title=""/>
          </v:shape>
          <o:OLEObject Type="Embed" ProgID="Equation.DSMT4" ShapeID="_x0000_i1328" DrawAspect="Content" ObjectID="_1397130110" r:id="rId622"/>
        </w:object>
      </w:r>
      <w:r>
        <w:t xml:space="preserve">, where </w:t>
      </w:r>
      <w:r w:rsidR="002429B0" w:rsidRPr="002429B0">
        <w:rPr>
          <w:position w:val="-12"/>
        </w:rPr>
        <w:object w:dxaOrig="279" w:dyaOrig="380" w14:anchorId="2140E530">
          <v:shape id="_x0000_i1329" type="#_x0000_t75" style="width:14.25pt;height:18.55pt" o:ole="">
            <v:imagedata r:id="rId623" o:title=""/>
          </v:shape>
          <o:OLEObject Type="Embed" ProgID="Equation.DSMT4" ShapeID="_x0000_i1329" DrawAspect="Content" ObjectID="_1397130111" r:id="rId624"/>
        </w:object>
      </w:r>
      <w:r>
        <w:t xml:space="preserve"> (</w:t>
      </w:r>
      <w:r w:rsidR="002429B0" w:rsidRPr="002429B0">
        <w:rPr>
          <w:position w:val="-10"/>
        </w:rPr>
        <w:object w:dxaOrig="920" w:dyaOrig="320" w14:anchorId="119F9E7E">
          <v:shape id="_x0000_i1330" type="#_x0000_t75" style="width:45.6pt;height:16.4pt" o:ole="">
            <v:imagedata r:id="rId625" o:title=""/>
          </v:shape>
          <o:OLEObject Type="Embed" ProgID="Equation.DSMT4" ShapeID="_x0000_i1330" DrawAspect="Content" ObjectID="_1397130112" r:id="rId626"/>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1261" w:name="_Toc304219875"/>
      <w:r w:rsidRPr="0097532C">
        <w:lastRenderedPageBreak/>
        <w:t>Donnan Equilibrium Swelling</w:t>
      </w:r>
      <w:bookmarkEnd w:id="1258"/>
      <w:bookmarkEnd w:id="1261"/>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726C43">
        <w:fldChar w:fldCharType="begin"/>
      </w:r>
      <w:r w:rsidR="00726C43">
        <w:instrText xml:space="preserve"> HYPERLINK \l "_ENREF_27" \o "Overbeek, 1956 #67" </w:instrText>
      </w:r>
      <w:ins w:id="1262" w:author="Gerard" w:date="2016-04-27T14:23:00Z"/>
      <w:r w:rsidR="00726C43">
        <w:fldChar w:fldCharType="separate"/>
      </w:r>
      <w:r w:rsidR="00554341">
        <w:rPr>
          <w:noProof/>
        </w:rPr>
        <w:t>27</w:t>
      </w:r>
      <w:r w:rsidR="00726C43">
        <w:rPr>
          <w:noProof/>
        </w:rPr>
        <w:fldChar w:fldCharType="end"/>
      </w:r>
      <w:r w:rsidR="00182A67">
        <w:rPr>
          <w:noProof/>
        </w:rPr>
        <w:t xml:space="preserve">, </w:t>
      </w:r>
      <w:r w:rsidR="00726C43">
        <w:fldChar w:fldCharType="begin"/>
      </w:r>
      <w:r w:rsidR="00726C43">
        <w:instrText xml:space="preserve"> HYPERLINK \l "_ENREF_28" \o "Lai, 1991 #66" </w:instrText>
      </w:r>
      <w:ins w:id="1263" w:author="Gerard" w:date="2016-04-27T14:23:00Z"/>
      <w:r w:rsidR="00726C43">
        <w:fldChar w:fldCharType="separate"/>
      </w:r>
      <w:r w:rsidR="00554341">
        <w:rPr>
          <w:noProof/>
        </w:rPr>
        <w:t>28</w:t>
      </w:r>
      <w:r w:rsidR="00726C43">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17CE2">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6A286393" w:rsidR="00C7478A" w:rsidRDefault="00C7478A" w:rsidP="002429B0">
            <w:r>
              <w:t xml:space="preserve">gel porosity (fluid volume fraction) in reference (strain-free) configuration, </w:t>
            </w:r>
            <w:r w:rsidR="002429B0" w:rsidRPr="002429B0">
              <w:rPr>
                <w:position w:val="-12"/>
              </w:rPr>
              <w:object w:dxaOrig="320" w:dyaOrig="380" w14:anchorId="0E7E4985">
                <v:shape id="_x0000_i1331" type="#_x0000_t75" style="width:16.4pt;height:18.55pt" o:ole="">
                  <v:imagedata r:id="rId627" o:title=""/>
                </v:shape>
                <o:OLEObject Type="Embed" ProgID="Equation.DSMT4" ShapeID="_x0000_i1331" DrawAspect="Content" ObjectID="_1397130113" r:id="rId628"/>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BBD98DD" w:rsidR="00C7478A" w:rsidRDefault="00C7478A" w:rsidP="002429B0">
            <w:r>
              <w:t xml:space="preserve">fixed-charge density in reference (strain-free) configuration, </w:t>
            </w:r>
            <w:r w:rsidR="002429B0" w:rsidRPr="002429B0">
              <w:rPr>
                <w:position w:val="-12"/>
              </w:rPr>
              <w:object w:dxaOrig="300" w:dyaOrig="380" w14:anchorId="3DD35685">
                <v:shape id="_x0000_i1332" type="#_x0000_t75" style="width:14.95pt;height:18.55pt" o:ole="">
                  <v:imagedata r:id="rId629" o:title=""/>
                </v:shape>
                <o:OLEObject Type="Embed" ProgID="Equation.DSMT4" ShapeID="_x0000_i1332" DrawAspect="Content" ObjectID="_1397130114" r:id="rId630"/>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D3E108B" w:rsidR="00C7478A" w:rsidRDefault="00C7478A" w:rsidP="002429B0">
            <w:r>
              <w:t xml:space="preserve">external bath osmolarity, </w:t>
            </w:r>
            <w:r w:rsidR="002429B0" w:rsidRPr="002429B0">
              <w:rPr>
                <w:position w:val="-6"/>
              </w:rPr>
              <w:object w:dxaOrig="279" w:dyaOrig="320" w14:anchorId="4AD6D346">
                <v:shape id="_x0000_i1333" type="#_x0000_t75" style="width:14.25pt;height:16.4pt" o:ole="">
                  <v:imagedata r:id="rId631" o:title=""/>
                </v:shape>
                <o:OLEObject Type="Embed" ProgID="Equation.DSMT4" ShapeID="_x0000_i1333" DrawAspect="Content" ObjectID="_1397130115" r:id="rId632"/>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726C43">
        <w:fldChar w:fldCharType="begin"/>
      </w:r>
      <w:r w:rsidR="00726C43">
        <w:instrText xml:space="preserve"> HYPERLINK \l "_ENREF_8" \o "Ateshian, 2009 #46" </w:instrText>
      </w:r>
      <w:ins w:id="1264" w:author="Gerard" w:date="2016-04-27T14:23:00Z"/>
      <w:r w:rsidR="00726C43">
        <w:fldChar w:fldCharType="separate"/>
      </w:r>
      <w:r w:rsidR="00554341">
        <w:rPr>
          <w:noProof/>
        </w:rPr>
        <w:t>8</w:t>
      </w:r>
      <w:r w:rsidR="00726C43">
        <w:rPr>
          <w:noProof/>
        </w:rPr>
        <w:fldChar w:fldCharType="end"/>
      </w:r>
      <w:r w:rsidR="00031F52">
        <w:rPr>
          <w:noProof/>
        </w:rPr>
        <w:t>]</w:t>
      </w:r>
      <w:r>
        <w:fldChar w:fldCharType="end"/>
      </w:r>
      <w:r>
        <w:t>:</w:t>
      </w:r>
    </w:p>
    <w:p w14:paraId="1D868759" w14:textId="3DBE5D12" w:rsidR="006A0BC1" w:rsidRDefault="006A0BC1" w:rsidP="006A0BC1">
      <w:pPr>
        <w:pStyle w:val="MTDisplayEquation"/>
      </w:pPr>
      <w:r>
        <w:tab/>
      </w:r>
      <w:r w:rsidR="002429B0" w:rsidRPr="002429B0">
        <w:rPr>
          <w:position w:val="-6"/>
        </w:rPr>
        <w:object w:dxaOrig="859" w:dyaOrig="279" w14:anchorId="644BDD51">
          <v:shape id="_x0000_i1334" type="#_x0000_t75" style="width:42.75pt;height:14.25pt" o:ole="">
            <v:imagedata r:id="rId633" o:title=""/>
          </v:shape>
          <o:OLEObject Type="Embed" ProgID="Equation.DSMT4" ShapeID="_x0000_i1334" DrawAspect="Content" ObjectID="_1397130116" r:id="rId634"/>
        </w:object>
      </w:r>
      <w:r w:rsidR="005F45C7">
        <w:t>,</w:t>
      </w:r>
    </w:p>
    <w:p w14:paraId="4D032584" w14:textId="24BB8F5F" w:rsidR="006A0BC1" w:rsidRPr="006D6D0D" w:rsidRDefault="006A0BC1" w:rsidP="006A0BC1">
      <w:r w:rsidRPr="006D6D0D">
        <w:t xml:space="preserve">where </w:t>
      </w:r>
      <w:r w:rsidR="002429B0" w:rsidRPr="002429B0">
        <w:rPr>
          <w:position w:val="-6"/>
        </w:rPr>
        <w:object w:dxaOrig="220" w:dyaOrig="220" w14:anchorId="7CC146CF">
          <v:shape id="_x0000_i1335" type="#_x0000_t75" style="width:11.4pt;height:11.4pt" o:ole="">
            <v:imagedata r:id="rId635" o:title=""/>
          </v:shape>
          <o:OLEObject Type="Embed" ProgID="Equation.DSMT4" ShapeID="_x0000_i1335" DrawAspect="Content" ObjectID="_1397130117" r:id="rId636"/>
        </w:object>
      </w:r>
      <w:r w:rsidRPr="006D6D0D">
        <w:t xml:space="preserve"> is the osmotic pressure, given by</w:t>
      </w:r>
    </w:p>
    <w:p w14:paraId="0CC31E09" w14:textId="4E3F37C7" w:rsidR="006A0BC1" w:rsidRPr="006D6D0D" w:rsidRDefault="006A0BC1" w:rsidP="006A0BC1">
      <w:pPr>
        <w:pStyle w:val="MTDisplayEquation"/>
      </w:pPr>
      <w:r w:rsidRPr="006D6D0D">
        <w:tab/>
      </w:r>
      <w:r w:rsidR="002429B0" w:rsidRPr="002429B0">
        <w:rPr>
          <w:position w:val="-28"/>
        </w:rPr>
        <w:object w:dxaOrig="2920" w:dyaOrig="680" w14:anchorId="7278DB21">
          <v:shape id="_x0000_i1336" type="#_x0000_t75" style="width:145.45pt;height:34.2pt" o:ole="">
            <v:imagedata r:id="rId637" o:title=""/>
          </v:shape>
          <o:OLEObject Type="Embed" ProgID="Equation.DSMT4" ShapeID="_x0000_i1336" DrawAspect="Content" ObjectID="_1397130118" r:id="rId638"/>
        </w:object>
      </w:r>
      <w:r w:rsidR="005F45C7">
        <w:t>,</w:t>
      </w:r>
    </w:p>
    <w:p w14:paraId="3463F405" w14:textId="5D105940" w:rsidR="006A0BC1" w:rsidRPr="006D6D0D" w:rsidRDefault="006A0BC1" w:rsidP="006A0BC1">
      <w:r w:rsidRPr="006D6D0D">
        <w:t xml:space="preserve">and </w:t>
      </w:r>
      <w:r w:rsidR="002429B0" w:rsidRPr="002429B0">
        <w:rPr>
          <w:position w:val="-6"/>
        </w:rPr>
        <w:object w:dxaOrig="300" w:dyaOrig="320" w14:anchorId="6B21CB13">
          <v:shape id="_x0000_i1337" type="#_x0000_t75" style="width:14.95pt;height:16.4pt" o:ole="">
            <v:imagedata r:id="rId639" o:title=""/>
          </v:shape>
          <o:OLEObject Type="Embed" ProgID="Equation.DSMT4" ShapeID="_x0000_i1337" DrawAspect="Content" ObjectID="_1397130119" r:id="rId640"/>
        </w:object>
      </w:r>
      <w:r w:rsidRPr="006D6D0D">
        <w:t xml:space="preserve"> is the fixed-charge density in the current configuration, related to the reference configuration via</w:t>
      </w:r>
    </w:p>
    <w:p w14:paraId="799538DB" w14:textId="527CCD91" w:rsidR="006A0BC1" w:rsidRPr="006D6D0D" w:rsidRDefault="006A0BC1" w:rsidP="006A0BC1">
      <w:pPr>
        <w:pStyle w:val="MTDisplayEquation"/>
      </w:pPr>
      <w:r w:rsidRPr="006D6D0D">
        <w:tab/>
      </w:r>
      <w:r w:rsidR="002429B0" w:rsidRPr="002429B0">
        <w:rPr>
          <w:position w:val="-30"/>
        </w:rPr>
        <w:object w:dxaOrig="1780" w:dyaOrig="720" w14:anchorId="78D8B378">
          <v:shape id="_x0000_i1338" type="#_x0000_t75" style="width:88.4pt;height:36.35pt" o:ole="">
            <v:imagedata r:id="rId641" o:title=""/>
          </v:shape>
          <o:OLEObject Type="Embed" ProgID="Equation.DSMT4" ShapeID="_x0000_i1338" DrawAspect="Content" ObjectID="_1397130120" r:id="rId642"/>
        </w:object>
      </w:r>
      <w:r w:rsidR="005F45C7">
        <w:t>,</w:t>
      </w:r>
    </w:p>
    <w:p w14:paraId="6CB32FFA" w14:textId="1D9EB223" w:rsidR="006A0BC1" w:rsidRPr="006D6D0D" w:rsidRDefault="006A0BC1" w:rsidP="006A0BC1">
      <w:r w:rsidRPr="006D6D0D">
        <w:t xml:space="preserve">where </w:t>
      </w:r>
      <w:r w:rsidR="002429B0" w:rsidRPr="002429B0">
        <w:rPr>
          <w:position w:val="-6"/>
        </w:rPr>
        <w:object w:dxaOrig="940" w:dyaOrig="279" w14:anchorId="49EB00A8">
          <v:shape id="_x0000_i1339" type="#_x0000_t75" style="width:47.05pt;height:14.25pt" o:ole="">
            <v:imagedata r:id="rId643" o:title=""/>
          </v:shape>
          <o:OLEObject Type="Embed" ProgID="Equation.DSMT4" ShapeID="_x0000_i1339" DrawAspect="Content" ObjectID="_1397130121" r:id="rId644"/>
        </w:object>
      </w:r>
      <w:r w:rsidRPr="006D6D0D">
        <w:t xml:space="preserve"> is the relative volume.  The values of the universal gas constant </w:t>
      </w:r>
      <w:r w:rsidR="002429B0" w:rsidRPr="00025957">
        <w:rPr>
          <w:position w:val="-4"/>
        </w:rPr>
        <w:object w:dxaOrig="240" w:dyaOrig="260" w14:anchorId="74388DE7">
          <v:shape id="_x0000_i1340" type="#_x0000_t75" style="width:12.1pt;height:12.85pt" o:ole="">
            <v:imagedata r:id="rId645" o:title=""/>
          </v:shape>
          <o:OLEObject Type="Embed" ProgID="Equation.DSMT4" ShapeID="_x0000_i1340" DrawAspect="Content" ObjectID="_1397130122" r:id="rId646"/>
        </w:object>
      </w:r>
      <w:r w:rsidRPr="006D6D0D">
        <w:t xml:space="preserve"> and absolute temperature </w:t>
      </w:r>
      <w:r w:rsidR="002429B0" w:rsidRPr="00025957">
        <w:rPr>
          <w:position w:val="-4"/>
        </w:rPr>
        <w:object w:dxaOrig="220" w:dyaOrig="260" w14:anchorId="6F81C4F2">
          <v:shape id="_x0000_i1341" type="#_x0000_t75" style="width:11.4pt;height:12.85pt" o:ole="">
            <v:imagedata r:id="rId647" o:title=""/>
          </v:shape>
          <o:OLEObject Type="Embed" ProgID="Equation.DSMT4" ShapeID="_x0000_i1341" DrawAspect="Content" ObjectID="_1397130123" r:id="rId648"/>
        </w:object>
      </w:r>
      <w:r w:rsidRPr="006D6D0D">
        <w:t xml:space="preserve"> must be specified as global constants.</w:t>
      </w:r>
    </w:p>
    <w:p w14:paraId="314484EE" w14:textId="77777777" w:rsidR="006A0BC1" w:rsidRPr="006D6D0D" w:rsidRDefault="006A0BC1" w:rsidP="006A0BC1"/>
    <w:p w14:paraId="2CAC62B9" w14:textId="0BFE1816" w:rsidR="006A0BC1" w:rsidRPr="006D6D0D" w:rsidRDefault="006A0BC1" w:rsidP="006A0BC1">
      <w:r w:rsidRPr="006D6D0D">
        <w:t xml:space="preserve">Note that </w:t>
      </w:r>
      <w:r w:rsidR="002429B0" w:rsidRPr="002429B0">
        <w:rPr>
          <w:position w:val="-12"/>
        </w:rPr>
        <w:object w:dxaOrig="300" w:dyaOrig="380" w14:anchorId="21B8712E">
          <v:shape id="_x0000_i1342" type="#_x0000_t75" style="width:14.95pt;height:18.55pt" o:ole="">
            <v:imagedata r:id="rId649" o:title=""/>
          </v:shape>
          <o:OLEObject Type="Embed" ProgID="Equation.DSMT4" ShapeID="_x0000_i1342" DrawAspect="Content" ObjectID="_1397130124" r:id="rId650"/>
        </w:object>
      </w:r>
      <w:r w:rsidRPr="006D6D0D">
        <w:t xml:space="preserve"> may be negative or positive; the gel porosity is unitless and must be in the range </w:t>
      </w:r>
      <w:r w:rsidR="002429B0" w:rsidRPr="002429B0">
        <w:rPr>
          <w:position w:val="-12"/>
        </w:rPr>
        <w:object w:dxaOrig="1020" w:dyaOrig="380" w14:anchorId="46FF4E8B">
          <v:shape id="_x0000_i1343" type="#_x0000_t75" style="width:50.6pt;height:18.55pt" o:ole="">
            <v:imagedata r:id="rId651" o:title=""/>
          </v:shape>
          <o:OLEObject Type="Embed" ProgID="Equation.DSMT4" ShapeID="_x0000_i1343" DrawAspect="Content" ObjectID="_1397130125" r:id="rId652"/>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7BCC3CD0" w:rsidR="006A0BC1" w:rsidRPr="006D6D0D" w:rsidRDefault="002429B0" w:rsidP="002429B0">
            <w:r w:rsidRPr="00025957">
              <w:rPr>
                <w:position w:val="-4"/>
              </w:rPr>
              <w:object w:dxaOrig="240" w:dyaOrig="260" w14:anchorId="76D053DC">
                <v:shape id="_x0000_i1344" type="#_x0000_t75" style="width:12.1pt;height:12.85pt" o:ole="">
                  <v:imagedata r:id="rId653" o:title=""/>
                </v:shape>
                <o:OLEObject Type="Embed" ProgID="Equation.DSMT4" ShapeID="_x0000_i1344" DrawAspect="Content" ObjectID="_1397130126" r:id="rId654"/>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3C42A05" w:rsidR="006A0BC1" w:rsidRPr="006D6D0D" w:rsidRDefault="002429B0" w:rsidP="002429B0">
            <w:r w:rsidRPr="00025957">
              <w:rPr>
                <w:position w:val="-4"/>
              </w:rPr>
              <w:object w:dxaOrig="220" w:dyaOrig="260" w14:anchorId="0E011EAF">
                <v:shape id="_x0000_i1345" type="#_x0000_t75" style="width:11.4pt;height:12.85pt" o:ole="">
                  <v:imagedata r:id="rId655" o:title=""/>
                </v:shape>
                <o:OLEObject Type="Embed" ProgID="Equation.DSMT4" ShapeID="_x0000_i1345" DrawAspect="Content" ObjectID="_1397130127" r:id="rId656"/>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06F8BA70" w:rsidR="006A0BC1" w:rsidRPr="006D6D0D" w:rsidRDefault="002429B0" w:rsidP="002429B0">
            <w:r w:rsidRPr="002429B0">
              <w:rPr>
                <w:position w:val="-12"/>
              </w:rPr>
              <w:object w:dxaOrig="300" w:dyaOrig="380" w14:anchorId="2D8F33AD">
                <v:shape id="_x0000_i1346" type="#_x0000_t75" style="width:14.95pt;height:18.55pt" o:ole="">
                  <v:imagedata r:id="rId657" o:title=""/>
                </v:shape>
                <o:OLEObject Type="Embed" ProgID="Equation.DSMT4" ShapeID="_x0000_i1346" DrawAspect="Content" ObjectID="_1397130128" r:id="rId658"/>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4520464" w:rsidR="006A0BC1" w:rsidRPr="006D6D0D" w:rsidRDefault="002429B0" w:rsidP="002429B0">
            <w:r w:rsidRPr="002429B0">
              <w:rPr>
                <w:position w:val="-6"/>
              </w:rPr>
              <w:object w:dxaOrig="279" w:dyaOrig="320" w14:anchorId="13B24224">
                <v:shape id="_x0000_i1347" type="#_x0000_t75" style="width:14.25pt;height:16.4pt" o:ole="">
                  <v:imagedata r:id="rId659" o:title=""/>
                </v:shape>
                <o:OLEObject Type="Embed" ProgID="Equation.DSMT4" ShapeID="_x0000_i1347" DrawAspect="Content" ObjectID="_1397130129" r:id="rId660"/>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0739F3EB" w:rsidR="006A0BC1" w:rsidRPr="006D6D0D" w:rsidRDefault="002429B0" w:rsidP="002429B0">
            <w:r w:rsidRPr="002429B0">
              <w:rPr>
                <w:position w:val="-12"/>
              </w:rPr>
              <w:object w:dxaOrig="240" w:dyaOrig="360" w14:anchorId="0BF0CCF2">
                <v:shape id="_x0000_i1348" type="#_x0000_t75" style="width:12.1pt;height:18.55pt" o:ole="">
                  <v:imagedata r:id="rId661" o:title=""/>
                </v:shape>
                <o:OLEObject Type="Embed" ProgID="Equation.DSMT4" ShapeID="_x0000_i1348" DrawAspect="Content" ObjectID="_1397130130" r:id="rId662"/>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5CBA962F" w:rsidR="006A0BC1" w:rsidRPr="006D6D0D" w:rsidRDefault="002429B0" w:rsidP="002429B0">
            <w:r w:rsidRPr="002429B0">
              <w:rPr>
                <w:position w:val="-6"/>
              </w:rPr>
              <w:object w:dxaOrig="220" w:dyaOrig="220" w14:anchorId="4633FF11">
                <v:shape id="_x0000_i1349" type="#_x0000_t75" style="width:11.4pt;height:11.4pt" o:ole="">
                  <v:imagedata r:id="rId663" o:title=""/>
                </v:shape>
                <o:OLEObject Type="Embed" ProgID="Equation.DSMT4" ShapeID="_x0000_i1349" DrawAspect="Content" ObjectID="_1397130131" r:id="rId664"/>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17CE2">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419257F4" w:rsidR="006A0BC1" w:rsidRDefault="006A0BC1" w:rsidP="006A0BC1">
      <w:r>
        <w:lastRenderedPageBreak/>
        <w:t xml:space="preserve">Donnan osmotic swelling reduces to zero when either </w:t>
      </w:r>
      <w:r w:rsidR="002429B0" w:rsidRPr="002429B0">
        <w:rPr>
          <w:position w:val="-12"/>
        </w:rPr>
        <w:object w:dxaOrig="680" w:dyaOrig="380" w14:anchorId="7D3775DB">
          <v:shape id="_x0000_i1350" type="#_x0000_t75" style="width:34.2pt;height:18.55pt" o:ole="">
            <v:imagedata r:id="rId665" o:title=""/>
          </v:shape>
          <o:OLEObject Type="Embed" ProgID="Equation.DSMT4" ShapeID="_x0000_i1350" DrawAspect="Content" ObjectID="_1397130132" r:id="rId666"/>
        </w:object>
      </w:r>
      <w:r>
        <w:t xml:space="preserve"> or </w:t>
      </w:r>
      <w:r w:rsidR="002429B0" w:rsidRPr="002429B0">
        <w:rPr>
          <w:position w:val="-6"/>
        </w:rPr>
        <w:object w:dxaOrig="800" w:dyaOrig="320" w14:anchorId="13FC106A">
          <v:shape id="_x0000_i1351" type="#_x0000_t75" style="width:40.65pt;height:16.4pt" o:ole="">
            <v:imagedata r:id="rId667" o:title=""/>
          </v:shape>
          <o:OLEObject Type="Embed" ProgID="Equation.DSMT4" ShapeID="_x0000_i1351" DrawAspect="Content" ObjectID="_1397130133" r:id="rId668"/>
        </w:object>
      </w:r>
      <w:r>
        <w:t xml:space="preserve">.  Therefore, entering any other values for </w:t>
      </w:r>
      <w:r w:rsidR="002429B0" w:rsidRPr="002429B0">
        <w:rPr>
          <w:position w:val="-12"/>
        </w:rPr>
        <w:object w:dxaOrig="300" w:dyaOrig="380" w14:anchorId="4D052619">
          <v:shape id="_x0000_i1352" type="#_x0000_t75" style="width:14.95pt;height:18.55pt" o:ole="">
            <v:imagedata r:id="rId669" o:title=""/>
          </v:shape>
          <o:OLEObject Type="Embed" ProgID="Equation.DSMT4" ShapeID="_x0000_i1352" DrawAspect="Content" ObjectID="_1397130134" r:id="rId670"/>
        </w:object>
      </w:r>
      <w:r>
        <w:t xml:space="preserve"> and </w:t>
      </w:r>
      <w:r w:rsidR="002429B0" w:rsidRPr="002429B0">
        <w:rPr>
          <w:position w:val="-6"/>
        </w:rPr>
        <w:object w:dxaOrig="279" w:dyaOrig="320" w14:anchorId="40B18686">
          <v:shape id="_x0000_i1353" type="#_x0000_t75" style="width:14.25pt;height:16.4pt" o:ole="">
            <v:imagedata r:id="rId671" o:title=""/>
          </v:shape>
          <o:OLEObject Type="Embed" ProgID="Equation.DSMT4" ShapeID="_x0000_i1353" DrawAspect="Content" ObjectID="_1397130135" r:id="rId672"/>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265" w:name="_Ref167525631"/>
      <w:bookmarkStart w:id="1266" w:name="_Toc304219876"/>
      <w:r w:rsidRPr="0097532C">
        <w:lastRenderedPageBreak/>
        <w:t>Ellipsoidal Fiber Distribution</w:t>
      </w:r>
      <w:bookmarkEnd w:id="1265"/>
      <w:bookmarkEnd w:id="1266"/>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17CE2">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70C03D68" w:rsidR="00C7478A" w:rsidRDefault="00C7478A" w:rsidP="002429B0">
            <w:r>
              <w:t xml:space="preserve">parameters </w:t>
            </w:r>
            <w:r w:rsidR="002429B0" w:rsidRPr="002429B0">
              <w:rPr>
                <w:position w:val="-14"/>
              </w:rPr>
              <w:object w:dxaOrig="1120" w:dyaOrig="400" w14:anchorId="5ED6C11A">
                <v:shape id="_x0000_i1354" type="#_x0000_t75" style="width:55.6pt;height:19.95pt" o:ole="">
                  <v:imagedata r:id="rId673" o:title=""/>
                </v:shape>
                <o:OLEObject Type="Embed" ProgID="Equation.DSMT4" ShapeID="_x0000_i1354" DrawAspect="Content" ObjectID="_1397130136" r:id="rId674"/>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6067999E" w:rsidR="00C7478A" w:rsidRDefault="00C7478A" w:rsidP="002429B0">
            <w:r>
              <w:t xml:space="preserve">parameters </w:t>
            </w:r>
            <w:r w:rsidR="002429B0" w:rsidRPr="002429B0">
              <w:rPr>
                <w:position w:val="-14"/>
              </w:rPr>
              <w:object w:dxaOrig="1020" w:dyaOrig="400" w14:anchorId="70739731">
                <v:shape id="_x0000_i1355" type="#_x0000_t75" style="width:50.6pt;height:19.95pt" o:ole="">
                  <v:imagedata r:id="rId675" o:title=""/>
                </v:shape>
                <o:OLEObject Type="Embed" ProgID="Equation.DSMT4" ShapeID="_x0000_i1355" DrawAspect="Content" ObjectID="_1397130137" r:id="rId676"/>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267" w:author="Gerard" w:date="2016-04-27T14:23:00Z"/>
      <w:r w:rsidR="00726C43">
        <w:fldChar w:fldCharType="separate"/>
      </w:r>
      <w:r w:rsidR="00554341">
        <w:rPr>
          <w:noProof/>
        </w:rPr>
        <w:t>7-9</w:t>
      </w:r>
      <w:r w:rsidR="00726C43">
        <w:rPr>
          <w:noProof/>
        </w:rPr>
        <w:fldChar w:fldCharType="end"/>
      </w:r>
      <w:r w:rsidR="00031F52">
        <w:rPr>
          <w:noProof/>
        </w:rPr>
        <w:t>]</w:t>
      </w:r>
      <w:r>
        <w:fldChar w:fldCharType="end"/>
      </w:r>
      <w:r>
        <w:t>:</w:t>
      </w:r>
    </w:p>
    <w:p w14:paraId="77D37CA5" w14:textId="6AF5D12C" w:rsidR="006A0BC1" w:rsidRDefault="006A0BC1" w:rsidP="006A0BC1">
      <w:pPr>
        <w:pStyle w:val="MTDisplayEquation"/>
      </w:pPr>
      <w:r>
        <w:tab/>
      </w:r>
      <w:r w:rsidR="002429B0" w:rsidRPr="002429B0">
        <w:rPr>
          <w:position w:val="-18"/>
        </w:rPr>
        <w:object w:dxaOrig="3620" w:dyaOrig="520" w14:anchorId="30468DCE">
          <v:shape id="_x0000_i1356" type="#_x0000_t75" style="width:181.05pt;height:26.4pt" o:ole="">
            <v:imagedata r:id="rId677" o:title=""/>
          </v:shape>
          <o:OLEObject Type="Embed" ProgID="Equation.DSMT4" ShapeID="_x0000_i1356" DrawAspect="Content" ObjectID="_1397130138" r:id="rId678"/>
        </w:object>
      </w:r>
      <w:r>
        <w:t>.</w:t>
      </w:r>
    </w:p>
    <w:p w14:paraId="0761CC84" w14:textId="4DFA3E15" w:rsidR="006A0BC1" w:rsidRDefault="006A0BC1" w:rsidP="006A0BC1">
      <w:r>
        <w:t xml:space="preserve">Here, </w:t>
      </w:r>
      <w:r w:rsidR="002429B0" w:rsidRPr="002429B0">
        <w:rPr>
          <w:position w:val="-12"/>
        </w:rPr>
        <w:object w:dxaOrig="1760" w:dyaOrig="380" w14:anchorId="688979DB">
          <v:shape id="_x0000_i1357" type="#_x0000_t75" style="width:88.4pt;height:18.55pt" o:ole="">
            <v:imagedata r:id="rId679" o:title=""/>
          </v:shape>
          <o:OLEObject Type="Embed" ProgID="Equation.DSMT4" ShapeID="_x0000_i1357" DrawAspect="Content" ObjectID="_1397130139" r:id="rId680"/>
        </w:object>
      </w:r>
      <w:r>
        <w:t xml:space="preserve"> is the square of the fiber stretch </w:t>
      </w:r>
      <w:r w:rsidR="002429B0" w:rsidRPr="002429B0">
        <w:rPr>
          <w:position w:val="-12"/>
        </w:rPr>
        <w:object w:dxaOrig="279" w:dyaOrig="360" w14:anchorId="05ACC033">
          <v:shape id="_x0000_i1358" type="#_x0000_t75" style="width:14.25pt;height:18.55pt" o:ole="">
            <v:imagedata r:id="rId681" o:title=""/>
          </v:shape>
          <o:OLEObject Type="Embed" ProgID="Equation.DSMT4" ShapeID="_x0000_i1358" DrawAspect="Content" ObjectID="_1397130140" r:id="rId682"/>
        </w:object>
      </w:r>
      <w:r>
        <w:t xml:space="preserve">, </w:t>
      </w:r>
      <w:r w:rsidR="002429B0" w:rsidRPr="002429B0">
        <w:rPr>
          <w:position w:val="-6"/>
        </w:rPr>
        <w:object w:dxaOrig="260" w:dyaOrig="279" w14:anchorId="74FACA27">
          <v:shape id="_x0000_i1359" type="#_x0000_t75" style="width:12.85pt;height:14.25pt" o:ole="">
            <v:imagedata r:id="rId683" o:title=""/>
          </v:shape>
          <o:OLEObject Type="Embed" ProgID="Equation.DSMT4" ShapeID="_x0000_i1359" DrawAspect="Content" ObjectID="_1397130141" r:id="rId684"/>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6D7BFFD5">
          <v:shape id="_x0000_i1360" type="#_x0000_t75" style="width:31.35pt;height:19.95pt" o:ole="">
            <v:imagedata r:id="rId685" o:title=""/>
          </v:shape>
          <o:OLEObject Type="Embed" ProgID="Equation.DSMT4" ShapeID="_x0000_i1360" DrawAspect="Content" ObjectID="_1397130142" r:id="rId686"/>
        </w:object>
      </w:r>
      <w:r>
        <w:t xml:space="preserve">, </w:t>
      </w:r>
      <w:r w:rsidR="002429B0" w:rsidRPr="002429B0">
        <w:rPr>
          <w:position w:val="-12"/>
        </w:rPr>
        <w:object w:dxaOrig="1200" w:dyaOrig="360" w14:anchorId="3D446F7D">
          <v:shape id="_x0000_i1361" type="#_x0000_t75" style="width:59.9pt;height:18.55pt" o:ole="">
            <v:imagedata r:id="rId687" o:title=""/>
          </v:shape>
          <o:OLEObject Type="Embed" ProgID="Equation.DSMT4" ShapeID="_x0000_i1361" DrawAspect="Content" ObjectID="_1397130143" r:id="rId688"/>
        </w:object>
      </w:r>
      <w:r>
        <w:t xml:space="preserve">, and </w:t>
      </w:r>
      <w:r w:rsidR="002429B0" w:rsidRPr="002429B0">
        <w:rPr>
          <w:position w:val="-14"/>
        </w:rPr>
        <w:object w:dxaOrig="540" w:dyaOrig="400" w14:anchorId="760445B5">
          <v:shape id="_x0000_i1362" type="#_x0000_t75" style="width:27.1pt;height:19.95pt" o:ole="">
            <v:imagedata r:id="rId689" o:title=""/>
          </v:shape>
          <o:OLEObject Type="Embed" ProgID="Equation.DSMT4" ShapeID="_x0000_i1362" DrawAspect="Content" ObjectID="_1397130144" r:id="rId690"/>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743635DD" w:rsidR="006A0BC1" w:rsidRDefault="006A0BC1" w:rsidP="006A0BC1">
      <w:pPr>
        <w:pStyle w:val="MTDisplayEquation"/>
      </w:pPr>
      <w:r>
        <w:tab/>
      </w:r>
      <w:r w:rsidR="002429B0" w:rsidRPr="002429B0">
        <w:rPr>
          <w:position w:val="-30"/>
        </w:rPr>
        <w:object w:dxaOrig="1860" w:dyaOrig="680" w14:anchorId="16075645">
          <v:shape id="_x0000_i1363" type="#_x0000_t75" style="width:93.4pt;height:34.2pt" o:ole="">
            <v:imagedata r:id="rId691" o:title=""/>
          </v:shape>
          <o:OLEObject Type="Embed" ProgID="Equation.DSMT4" ShapeID="_x0000_i1363" DrawAspect="Content" ObjectID="_1397130145" r:id="rId692"/>
        </w:object>
      </w:r>
      <w:r>
        <w:t>,</w:t>
      </w:r>
    </w:p>
    <w:p w14:paraId="00677859" w14:textId="77777777" w:rsidR="006A0BC1" w:rsidRDefault="006A0BC1" w:rsidP="006A0BC1">
      <w:r>
        <w:t>where in this material,</w:t>
      </w:r>
    </w:p>
    <w:p w14:paraId="1C80A82E" w14:textId="7D210B5E" w:rsidR="006A0BC1" w:rsidRDefault="006A0BC1" w:rsidP="006A0BC1">
      <w:pPr>
        <w:pStyle w:val="MTDisplayEquation"/>
      </w:pPr>
      <w:r>
        <w:tab/>
      </w:r>
      <w:r w:rsidR="002429B0" w:rsidRPr="002429B0">
        <w:rPr>
          <w:position w:val="-14"/>
        </w:rPr>
        <w:object w:dxaOrig="2620" w:dyaOrig="440" w14:anchorId="2BAAC08F">
          <v:shape id="_x0000_i1364" type="#_x0000_t75" style="width:131.15pt;height:22.1pt" o:ole="">
            <v:imagedata r:id="rId693" o:title=""/>
          </v:shape>
          <o:OLEObject Type="Embed" ProgID="Equation.DSMT4" ShapeID="_x0000_i1364" DrawAspect="Content" ObjectID="_1397130146" r:id="rId694"/>
        </w:object>
      </w:r>
      <w:r>
        <w:t>.</w:t>
      </w:r>
    </w:p>
    <w:p w14:paraId="0EC0BFE1" w14:textId="764F24B5" w:rsidR="006A0BC1" w:rsidRDefault="006A0BC1" w:rsidP="006A0BC1">
      <w:r>
        <w:t xml:space="preserve">The materials parameters </w:t>
      </w:r>
      <w:r w:rsidR="002429B0" w:rsidRPr="002429B0">
        <w:rPr>
          <w:position w:val="-10"/>
        </w:rPr>
        <w:object w:dxaOrig="240" w:dyaOrig="320" w14:anchorId="2BB5C653">
          <v:shape id="_x0000_i1365" type="#_x0000_t75" style="width:12.1pt;height:16.4pt" o:ole="">
            <v:imagedata r:id="rId695" o:title=""/>
          </v:shape>
          <o:OLEObject Type="Embed" ProgID="Equation.DSMT4" ShapeID="_x0000_i1365" DrawAspect="Content" ObjectID="_1397130147" r:id="rId696"/>
        </w:object>
      </w:r>
      <w:r>
        <w:t xml:space="preserve">and </w:t>
      </w:r>
      <w:r w:rsidR="002429B0" w:rsidRPr="002429B0">
        <w:rPr>
          <w:position w:val="-10"/>
        </w:rPr>
        <w:object w:dxaOrig="200" w:dyaOrig="320" w14:anchorId="7D264669">
          <v:shape id="_x0000_i1366" type="#_x0000_t75" style="width:10pt;height:16.4pt" o:ole="">
            <v:imagedata r:id="rId697" o:title=""/>
          </v:shape>
          <o:OLEObject Type="Embed" ProgID="Equation.DSMT4" ShapeID="_x0000_i1366" DrawAspect="Content" ObjectID="_1397130148" r:id="rId698"/>
        </w:object>
      </w:r>
      <w:r>
        <w:t xml:space="preserve">are assumed to vary ellipsoidally with </w:t>
      </w:r>
      <w:r w:rsidR="002429B0" w:rsidRPr="00025957">
        <w:rPr>
          <w:position w:val="-4"/>
        </w:rPr>
        <w:object w:dxaOrig="200" w:dyaOrig="200" w14:anchorId="2ED92563">
          <v:shape id="_x0000_i1367" type="#_x0000_t75" style="width:10pt;height:10pt" o:ole="">
            <v:imagedata r:id="rId699" o:title=""/>
          </v:shape>
          <o:OLEObject Type="Embed" ProgID="Equation.DSMT4" ShapeID="_x0000_i1367" DrawAspect="Content" ObjectID="_1397130149" r:id="rId700"/>
        </w:object>
      </w:r>
      <w:r>
        <w:t>, according to</w:t>
      </w:r>
    </w:p>
    <w:p w14:paraId="138DD5C9" w14:textId="19829C2B" w:rsidR="006A0BC1" w:rsidRDefault="006A0BC1" w:rsidP="006A0BC1">
      <w:pPr>
        <w:pStyle w:val="MTDisplayEquation"/>
      </w:pPr>
      <w:r>
        <w:tab/>
      </w:r>
      <w:r w:rsidR="002429B0" w:rsidRPr="002429B0">
        <w:rPr>
          <w:position w:val="-76"/>
        </w:rPr>
        <w:object w:dxaOrig="4800" w:dyaOrig="1640" w14:anchorId="37AFB2E6">
          <v:shape id="_x0000_i1368" type="#_x0000_t75" style="width:239.5pt;height:82pt" o:ole="">
            <v:imagedata r:id="rId701" o:title=""/>
          </v:shape>
          <o:OLEObject Type="Embed" ProgID="Equation.DSMT4" ShapeID="_x0000_i1368" DrawAspect="Content" ObjectID="_1397130150" r:id="rId702"/>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17CE2">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1268" w:name="_Toc304219877"/>
      <w:r>
        <w:lastRenderedPageBreak/>
        <w:t>Ellipsoidal Fiber Distribution Neo-Hookean</w:t>
      </w:r>
      <w:bookmarkEnd w:id="1268"/>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76AEF1E5" w:rsidR="00C7478A" w:rsidRDefault="00C7478A" w:rsidP="002429B0">
            <w:r>
              <w:t xml:space="preserve">parameters </w:t>
            </w:r>
            <w:r w:rsidR="002429B0" w:rsidRPr="002429B0">
              <w:rPr>
                <w:position w:val="-14"/>
              </w:rPr>
              <w:object w:dxaOrig="1120" w:dyaOrig="400" w14:anchorId="05DD934A">
                <v:shape id="_x0000_i1369" type="#_x0000_t75" style="width:55.6pt;height:19.95pt" o:ole="">
                  <v:imagedata r:id="rId703" o:title=""/>
                </v:shape>
                <o:OLEObject Type="Embed" ProgID="Equation.DSMT4" ShapeID="_x0000_i1369" DrawAspect="Content" ObjectID="_1397130151" r:id="rId704"/>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62F585C" w:rsidR="00C7478A" w:rsidRDefault="00C7478A" w:rsidP="002429B0">
            <w:r>
              <w:t xml:space="preserve">parameters </w:t>
            </w:r>
            <w:r w:rsidR="002429B0" w:rsidRPr="002429B0">
              <w:rPr>
                <w:position w:val="-14"/>
              </w:rPr>
              <w:object w:dxaOrig="1020" w:dyaOrig="400" w14:anchorId="3291A711">
                <v:shape id="_x0000_i1370" type="#_x0000_t75" style="width:50.6pt;height:19.95pt" o:ole="">
                  <v:imagedata r:id="rId705" o:title=""/>
                </v:shape>
                <o:OLEObject Type="Embed" ProgID="Equation.DSMT4" ShapeID="_x0000_i1370" DrawAspect="Content" ObjectID="_1397130152" r:id="rId706"/>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0198FCF5" w:rsidR="006A0BC1" w:rsidRDefault="006A0BC1" w:rsidP="006A0BC1">
      <w:pPr>
        <w:pStyle w:val="MTDisplayEquation"/>
      </w:pPr>
      <w:r>
        <w:tab/>
      </w:r>
      <w:r w:rsidR="002429B0" w:rsidRPr="002429B0">
        <w:rPr>
          <w:position w:val="-14"/>
        </w:rPr>
        <w:object w:dxaOrig="1340" w:dyaOrig="380" w14:anchorId="4CB30DC8">
          <v:shape id="_x0000_i1371" type="#_x0000_t75" style="width:67pt;height:18.55pt" o:ole="">
            <v:imagedata r:id="rId707" o:title=""/>
          </v:shape>
          <o:OLEObject Type="Embed" ProgID="Equation.DSMT4" ShapeID="_x0000_i1371" DrawAspect="Content" ObjectID="_1397130153" r:id="rId708"/>
        </w:object>
      </w:r>
      <w:r>
        <w:t>.</w:t>
      </w:r>
    </w:p>
    <w:p w14:paraId="46E8E554" w14:textId="038BD929" w:rsidR="006A0BC1" w:rsidRDefault="006A0BC1" w:rsidP="006A0BC1">
      <w:r>
        <w:t xml:space="preserve">Here, </w:t>
      </w:r>
      <w:r w:rsidR="002429B0" w:rsidRPr="002429B0">
        <w:rPr>
          <w:position w:val="-12"/>
        </w:rPr>
        <w:object w:dxaOrig="460" w:dyaOrig="360" w14:anchorId="1FB012E4">
          <v:shape id="_x0000_i1372" type="#_x0000_t75" style="width:22.8pt;height:18.55pt" o:ole="">
            <v:imagedata r:id="rId709" o:title=""/>
          </v:shape>
          <o:OLEObject Type="Embed" ProgID="Equation.DSMT4" ShapeID="_x0000_i1372" DrawAspect="Content" ObjectID="_1397130154" r:id="rId710"/>
        </w:object>
      </w:r>
      <w:r>
        <w:t xml:space="preserve"> is the stress from the Neo-Hookean basis (Section </w:t>
      </w:r>
      <w:r>
        <w:fldChar w:fldCharType="begin"/>
      </w:r>
      <w:r>
        <w:instrText xml:space="preserve"> REF _Ref167525595 \r \h </w:instrText>
      </w:r>
      <w:r>
        <w:fldChar w:fldCharType="separate"/>
      </w:r>
      <w:r w:rsidR="00C17CE2">
        <w:t xml:space="preserve">4.1.3.14. </w:t>
      </w:r>
      <w:r>
        <w:fldChar w:fldCharType="end"/>
      </w:r>
      <w:r>
        <w:t xml:space="preserve">), and </w:t>
      </w:r>
      <w:r w:rsidR="002429B0" w:rsidRPr="002429B0">
        <w:rPr>
          <w:position w:val="-14"/>
        </w:rPr>
        <w:object w:dxaOrig="340" w:dyaOrig="380" w14:anchorId="78DFB035">
          <v:shape id="_x0000_i1373" type="#_x0000_t75" style="width:16.4pt;height:18.55pt" o:ole="">
            <v:imagedata r:id="rId711" o:title=""/>
          </v:shape>
          <o:OLEObject Type="Embed" ProgID="Equation.DSMT4" ShapeID="_x0000_i1373" DrawAspect="Content" ObjectID="_1397130155" r:id="rId712"/>
        </w:object>
      </w:r>
      <w:r w:rsidR="00630A21">
        <w:t xml:space="preserve"> </w:t>
      </w:r>
      <w:r>
        <w:t>is the stress contribution from the fibers (Section </w:t>
      </w:r>
      <w:r>
        <w:fldChar w:fldCharType="begin"/>
      </w:r>
      <w:r>
        <w:instrText xml:space="preserve"> REF _Ref167525631 \r \h </w:instrText>
      </w:r>
      <w:r>
        <w:fldChar w:fldCharType="separate"/>
      </w:r>
      <w:r w:rsidR="00C17CE2">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269" w:name="_Toc304219878"/>
      <w:r>
        <w:lastRenderedPageBreak/>
        <w:t>Ellipsoidal Fiber Distribution with Donnan Equilibrium Swelling</w:t>
      </w:r>
      <w:bookmarkEnd w:id="1269"/>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57333693" w:rsidR="00C7478A" w:rsidRDefault="00C7478A" w:rsidP="002429B0">
            <w:r>
              <w:t xml:space="preserve">gel porosity (fluid volume fraction) in reference (strain-free) configuration, </w:t>
            </w:r>
            <w:r w:rsidR="002429B0" w:rsidRPr="002429B0">
              <w:rPr>
                <w:position w:val="-12"/>
              </w:rPr>
              <w:object w:dxaOrig="320" w:dyaOrig="380" w14:anchorId="2486DD78">
                <v:shape id="_x0000_i1374" type="#_x0000_t75" style="width:16.4pt;height:18.55pt" o:ole="">
                  <v:imagedata r:id="rId713" o:title=""/>
                </v:shape>
                <o:OLEObject Type="Embed" ProgID="Equation.DSMT4" ShapeID="_x0000_i1374" DrawAspect="Content" ObjectID="_1397130156" r:id="rId714"/>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4DAEA0" w:rsidR="00C7478A" w:rsidRDefault="00C7478A" w:rsidP="002429B0">
            <w:r>
              <w:t xml:space="preserve">fixed-charge density in reference (strain-free) configuration, </w:t>
            </w:r>
            <w:r w:rsidR="002429B0" w:rsidRPr="002429B0">
              <w:rPr>
                <w:position w:val="-12"/>
              </w:rPr>
              <w:object w:dxaOrig="300" w:dyaOrig="380" w14:anchorId="2DBF9438">
                <v:shape id="_x0000_i1375" type="#_x0000_t75" style="width:14.95pt;height:18.55pt" o:ole="">
                  <v:imagedata r:id="rId715" o:title=""/>
                </v:shape>
                <o:OLEObject Type="Embed" ProgID="Equation.DSMT4" ShapeID="_x0000_i1375" DrawAspect="Content" ObjectID="_1397130157" r:id="rId716"/>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7A9AE15A" w:rsidR="00C7478A" w:rsidRDefault="00C7478A" w:rsidP="002429B0">
            <w:r>
              <w:t xml:space="preserve">external bath osmolarity, </w:t>
            </w:r>
            <w:r w:rsidR="002429B0" w:rsidRPr="002429B0">
              <w:rPr>
                <w:position w:val="-6"/>
              </w:rPr>
              <w:object w:dxaOrig="279" w:dyaOrig="320" w14:anchorId="69D0A1A0">
                <v:shape id="_x0000_i1376" type="#_x0000_t75" style="width:14.25pt;height:16.4pt" o:ole="">
                  <v:imagedata r:id="rId717" o:title=""/>
                </v:shape>
                <o:OLEObject Type="Embed" ProgID="Equation.DSMT4" ShapeID="_x0000_i1376" DrawAspect="Content" ObjectID="_1397130158" r:id="rId718"/>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46A8253E" w:rsidR="00C7478A" w:rsidRDefault="00C7478A" w:rsidP="002429B0">
            <w:r>
              <w:t xml:space="preserve">parameters </w:t>
            </w:r>
            <w:r w:rsidR="002429B0" w:rsidRPr="002429B0">
              <w:rPr>
                <w:position w:val="-14"/>
              </w:rPr>
              <w:object w:dxaOrig="1120" w:dyaOrig="400" w14:anchorId="628B5220">
                <v:shape id="_x0000_i1377" type="#_x0000_t75" style="width:55.6pt;height:19.95pt" o:ole="">
                  <v:imagedata r:id="rId719" o:title=""/>
                </v:shape>
                <o:OLEObject Type="Embed" ProgID="Equation.DSMT4" ShapeID="_x0000_i1377" DrawAspect="Content" ObjectID="_1397130159" r:id="rId720"/>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25629B65" w:rsidR="00C7478A" w:rsidRDefault="00C7478A" w:rsidP="002429B0">
            <w:r>
              <w:t xml:space="preserve">parameters </w:t>
            </w:r>
            <w:r w:rsidR="002429B0" w:rsidRPr="002429B0">
              <w:rPr>
                <w:position w:val="-14"/>
              </w:rPr>
              <w:object w:dxaOrig="1020" w:dyaOrig="400" w14:anchorId="6DAE9626">
                <v:shape id="_x0000_i1378" type="#_x0000_t75" style="width:50.6pt;height:19.95pt" o:ole="">
                  <v:imagedata r:id="rId721" o:title=""/>
                </v:shape>
                <o:OLEObject Type="Embed" ProgID="Equation.DSMT4" ShapeID="_x0000_i1378" DrawAspect="Content" ObjectID="_1397130160" r:id="rId722"/>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0E0EEBC" w:rsidR="006A0BC1" w:rsidRDefault="006A0BC1" w:rsidP="006A0BC1">
      <w:pPr>
        <w:pStyle w:val="MTDisplayEquation"/>
      </w:pPr>
      <w:r>
        <w:tab/>
      </w:r>
      <w:r w:rsidR="002429B0" w:rsidRPr="002429B0">
        <w:rPr>
          <w:position w:val="-14"/>
        </w:rPr>
        <w:object w:dxaOrig="1320" w:dyaOrig="380" w14:anchorId="287207D6">
          <v:shape id="_x0000_i1379" type="#_x0000_t75" style="width:65.6pt;height:18.55pt" o:ole="">
            <v:imagedata r:id="rId723" o:title=""/>
          </v:shape>
          <o:OLEObject Type="Embed" ProgID="Equation.DSMT4" ShapeID="_x0000_i1379" DrawAspect="Content" ObjectID="_1397130161" r:id="rId724"/>
        </w:object>
      </w:r>
      <w:r>
        <w:t>.</w:t>
      </w:r>
    </w:p>
    <w:p w14:paraId="770D789D" w14:textId="06A10657" w:rsidR="006A0BC1" w:rsidRDefault="002429B0" w:rsidP="006A0BC1">
      <w:r w:rsidRPr="002429B0">
        <w:rPr>
          <w:position w:val="-14"/>
        </w:rPr>
        <w:object w:dxaOrig="340" w:dyaOrig="380" w14:anchorId="08E7ABCF">
          <v:shape id="_x0000_i1380" type="#_x0000_t75" style="width:16.4pt;height:18.55pt" o:ole="">
            <v:imagedata r:id="rId725" o:title=""/>
          </v:shape>
          <o:OLEObject Type="Embed" ProgID="Equation.DSMT4" ShapeID="_x0000_i1380" DrawAspect="Content" ObjectID="_1397130162" r:id="rId726"/>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17CE2">
        <w:t>4.1.1</w:t>
      </w:r>
      <w:r w:rsidR="006A0BC1">
        <w:fldChar w:fldCharType="end"/>
      </w:r>
      <w:r w:rsidR="006A0BC1">
        <w:t xml:space="preserve">.  </w:t>
      </w:r>
      <w:r w:rsidRPr="002429B0">
        <w:rPr>
          <w:position w:val="-12"/>
        </w:rPr>
        <w:object w:dxaOrig="440" w:dyaOrig="360" w14:anchorId="2D61FC4F">
          <v:shape id="_x0000_i1381" type="#_x0000_t75" style="width:22.1pt;height:18.55pt" o:ole="">
            <v:imagedata r:id="rId727" o:title=""/>
          </v:shape>
          <o:OLEObject Type="Embed" ProgID="Equation.DSMT4" ShapeID="_x0000_i1381" DrawAspect="Content" ObjectID="_1397130163" r:id="rId728"/>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17CE2">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270" w:name="_Toc304219879"/>
      <w:r>
        <w:lastRenderedPageBreak/>
        <w:t>Fiber with Exponential-Power Law</w:t>
      </w:r>
      <w:bookmarkEnd w:id="1270"/>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17CE2">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58B86212" w:rsidR="00632EDA" w:rsidRDefault="002429B0" w:rsidP="002429B0">
            <w:r w:rsidRPr="002429B0">
              <w:rPr>
                <w:position w:val="-10"/>
              </w:rPr>
              <w:object w:dxaOrig="200" w:dyaOrig="320" w14:anchorId="5BE82602">
                <v:shape id="_x0000_i1382" type="#_x0000_t75" style="width:10pt;height:16.4pt" o:ole="">
                  <v:imagedata r:id="rId729" o:title=""/>
                </v:shape>
                <o:OLEObject Type="Embed" ProgID="Equation.DSMT4" ShapeID="_x0000_i1382" DrawAspect="Content" ObjectID="_1397130164" r:id="rId730"/>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705797A8" w:rsidR="00632EDA" w:rsidRDefault="002429B0" w:rsidP="002429B0">
            <w:r w:rsidRPr="002429B0">
              <w:rPr>
                <w:position w:val="-6"/>
              </w:rPr>
              <w:object w:dxaOrig="240" w:dyaOrig="220" w14:anchorId="5F14D7A3">
                <v:shape id="_x0000_i1383" type="#_x0000_t75" style="width:12.1pt;height:11.4pt" o:ole="">
                  <v:imagedata r:id="rId731" o:title=""/>
                </v:shape>
                <o:OLEObject Type="Embed" ProgID="Equation.DSMT4" ShapeID="_x0000_i1383" DrawAspect="Content" ObjectID="_1397130165" r:id="rId732"/>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11710E88" w:rsidR="00632EDA" w:rsidRDefault="002429B0" w:rsidP="002429B0">
            <w:r w:rsidRPr="002429B0">
              <w:rPr>
                <w:position w:val="-10"/>
              </w:rPr>
              <w:object w:dxaOrig="240" w:dyaOrig="320" w14:anchorId="64DD7298">
                <v:shape id="_x0000_i1384" type="#_x0000_t75" style="width:12.1pt;height:16.4pt" o:ole="">
                  <v:imagedata r:id="rId733" o:title=""/>
                </v:shape>
                <o:OLEObject Type="Embed" ProgID="Equation.DSMT4" ShapeID="_x0000_i1384" DrawAspect="Content" ObjectID="_1397130166" r:id="rId734"/>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6C341CBC" w:rsidR="00632EDA" w:rsidRDefault="002429B0" w:rsidP="002429B0">
            <w:r w:rsidRPr="002429B0">
              <w:rPr>
                <w:position w:val="-6"/>
              </w:rPr>
              <w:object w:dxaOrig="200" w:dyaOrig="279" w14:anchorId="2DA99C4B">
                <v:shape id="_x0000_i1385" type="#_x0000_t75" style="width:10pt;height:14.25pt" o:ole="">
                  <v:imagedata r:id="rId735" o:title=""/>
                </v:shape>
                <o:OLEObject Type="Embed" ProgID="Equation.DSMT4" ShapeID="_x0000_i1385" DrawAspect="Content" ObjectID="_1397130167" r:id="rId736"/>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1789EF84" w:rsidR="00632EDA" w:rsidRDefault="002429B0" w:rsidP="002429B0">
            <w:r w:rsidRPr="002429B0">
              <w:rPr>
                <w:position w:val="-10"/>
              </w:rPr>
              <w:object w:dxaOrig="220" w:dyaOrig="260" w14:anchorId="49A8B4C1">
                <v:shape id="_x0000_i1386" type="#_x0000_t75" style="width:11.4pt;height:12.85pt" o:ole="">
                  <v:imagedata r:id="rId737" o:title=""/>
                </v:shape>
                <o:OLEObject Type="Embed" ProgID="Equation.DSMT4" ShapeID="_x0000_i1386" DrawAspect="Content" ObjectID="_1397130168" r:id="rId738"/>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592DA4D0" w:rsidR="006A0BC1" w:rsidRDefault="006A0BC1" w:rsidP="006A0BC1">
      <w:pPr>
        <w:pStyle w:val="MTDisplayEquation"/>
      </w:pPr>
      <w:r>
        <w:tab/>
      </w:r>
      <w:r w:rsidR="002429B0" w:rsidRPr="002429B0">
        <w:rPr>
          <w:position w:val="-12"/>
        </w:rPr>
        <w:object w:dxaOrig="6420" w:dyaOrig="360" w14:anchorId="39B70CBA">
          <v:shape id="_x0000_i1387" type="#_x0000_t75" style="width:322.2pt;height:18.55pt" o:ole="">
            <v:imagedata r:id="rId739" o:title=""/>
          </v:shape>
          <o:OLEObject Type="Embed" ProgID="Equation.DSMT4" ShapeID="_x0000_i1387" DrawAspect="Content" ObjectID="_1397130169" r:id="rId740"/>
        </w:object>
      </w:r>
      <w:r>
        <w:t>,</w:t>
      </w:r>
    </w:p>
    <w:p w14:paraId="21ED562F" w14:textId="27594CA2" w:rsidR="006A0BC1" w:rsidRDefault="006A0BC1" w:rsidP="006A0BC1">
      <w:r w:rsidRPr="000230DC">
        <w:t xml:space="preserve">where </w:t>
      </w:r>
      <w:r w:rsidR="002429B0" w:rsidRPr="002429B0">
        <w:rPr>
          <w:position w:val="-14"/>
        </w:rPr>
        <w:object w:dxaOrig="999" w:dyaOrig="400" w14:anchorId="126D51E4">
          <v:shape id="_x0000_i1388" type="#_x0000_t75" style="width:49.9pt;height:19.95pt" o:ole="">
            <v:imagedata r:id="rId741" o:title=""/>
          </v:shape>
          <o:OLEObject Type="Embed" ProgID="Equation.DSMT4" ShapeID="_x0000_i1388" DrawAspect="Content" ObjectID="_1397130170" r:id="rId74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17CE2">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194AB1C8">
          <v:shape id="_x0000_i1389" type="#_x0000_t75" style="width:19.95pt;height:14.25pt" o:ole="">
            <v:imagedata r:id="rId743" o:title=""/>
          </v:shape>
          <o:OLEObject Type="Embed" ProgID="Equation.DSMT4" ShapeID="_x0000_i1389" DrawAspect="Content" ObjectID="_1397130171" r:id="rId744"/>
        </w:object>
      </w:r>
      <w:r w:rsidR="0099145F">
        <w:t xml:space="preserve">0° and </w:t>
      </w:r>
      <w:r w:rsidR="002429B0" w:rsidRPr="002429B0">
        <w:rPr>
          <w:position w:val="-10"/>
        </w:rPr>
        <w:object w:dxaOrig="400" w:dyaOrig="260" w14:anchorId="7C31D6F5">
          <v:shape id="_x0000_i1390" type="#_x0000_t75" style="width:19.95pt;height:12.85pt" o:ole="">
            <v:imagedata r:id="rId745" o:title=""/>
          </v:shape>
          <o:OLEObject Type="Embed" ProgID="Equation.DSMT4" ShapeID="_x0000_i1390" DrawAspect="Content" ObjectID="_1397130172" r:id="rId746"/>
        </w:object>
      </w:r>
      <w:r w:rsidR="0099145F">
        <w:t xml:space="preserve">90°, such that </w:t>
      </w:r>
      <w:r w:rsidR="002429B0" w:rsidRPr="002429B0">
        <w:rPr>
          <w:position w:val="-12"/>
        </w:rPr>
        <w:object w:dxaOrig="639" w:dyaOrig="360" w14:anchorId="58EF1ACC">
          <v:shape id="_x0000_i1391" type="#_x0000_t75" style="width:31.35pt;height:18.55pt" o:ole="">
            <v:imagedata r:id="rId747" o:title=""/>
          </v:shape>
          <o:OLEObject Type="Embed" ProgID="Equation.DSMT4" ShapeID="_x0000_i1391" DrawAspect="Content" ObjectID="_1397130173" r:id="rId748"/>
        </w:object>
      </w:r>
      <w:r w:rsidR="0099145F">
        <w:t xml:space="preserve">.  </w:t>
      </w:r>
      <w:r>
        <w:t>The Cauchy stress for this fibrous material is given by</w:t>
      </w:r>
    </w:p>
    <w:p w14:paraId="29101248" w14:textId="42CD6AF7" w:rsidR="006A0BC1" w:rsidRDefault="006A0BC1" w:rsidP="006A0BC1">
      <w:pPr>
        <w:pStyle w:val="MTDisplayEquation"/>
      </w:pPr>
      <w:r>
        <w:tab/>
      </w:r>
      <w:r w:rsidR="002429B0" w:rsidRPr="002429B0">
        <w:rPr>
          <w:position w:val="-30"/>
        </w:rPr>
        <w:object w:dxaOrig="2700" w:dyaOrig="680" w14:anchorId="0358E2FE">
          <v:shape id="_x0000_i1392" type="#_x0000_t75" style="width:135.45pt;height:34.2pt" o:ole="">
            <v:imagedata r:id="rId749" o:title=""/>
          </v:shape>
          <o:OLEObject Type="Embed" ProgID="Equation.DSMT4" ShapeID="_x0000_i1392" DrawAspect="Content" ObjectID="_1397130174" r:id="rId750"/>
        </w:object>
      </w:r>
      <w:r>
        <w:t>,</w:t>
      </w:r>
    </w:p>
    <w:p w14:paraId="689A1963" w14:textId="15506753" w:rsidR="006A0BC1" w:rsidRDefault="006A0BC1" w:rsidP="006A0BC1">
      <w:r>
        <w:t xml:space="preserve">where </w:t>
      </w:r>
      <w:r w:rsidR="002429B0" w:rsidRPr="002429B0">
        <w:rPr>
          <w:position w:val="-12"/>
        </w:rPr>
        <w:object w:dxaOrig="1760" w:dyaOrig="380" w14:anchorId="619047DA">
          <v:shape id="_x0000_i1393" type="#_x0000_t75" style="width:88.4pt;height:18.55pt" o:ole="">
            <v:imagedata r:id="rId751" o:title=""/>
          </v:shape>
          <o:OLEObject Type="Embed" ProgID="Equation.DSMT4" ShapeID="_x0000_i1393" DrawAspect="Content" ObjectID="_1397130175" r:id="rId752"/>
        </w:object>
      </w:r>
      <w:r>
        <w:t xml:space="preserve"> is the square of the fiber stretch, </w:t>
      </w:r>
      <w:r w:rsidR="002429B0" w:rsidRPr="002429B0">
        <w:rPr>
          <w:position w:val="-12"/>
        </w:rPr>
        <w:object w:dxaOrig="1200" w:dyaOrig="360" w14:anchorId="1EA9BB80">
          <v:shape id="_x0000_i1394" type="#_x0000_t75" style="width:59.9pt;height:18.55pt" o:ole="">
            <v:imagedata r:id="rId753" o:title=""/>
          </v:shape>
          <o:OLEObject Type="Embed" ProgID="Equation.DSMT4" ShapeID="_x0000_i1394" DrawAspect="Content" ObjectID="_1397130176" r:id="rId754"/>
        </w:object>
      </w:r>
      <w:r>
        <w:t xml:space="preserve">, and </w:t>
      </w:r>
      <w:r w:rsidR="002429B0" w:rsidRPr="002429B0">
        <w:rPr>
          <w:position w:val="-14"/>
        </w:rPr>
        <w:object w:dxaOrig="540" w:dyaOrig="400" w14:anchorId="7B1CAD77">
          <v:shape id="_x0000_i1395" type="#_x0000_t75" style="width:27.1pt;height:19.95pt" o:ole="">
            <v:imagedata r:id="rId755" o:title=""/>
          </v:shape>
          <o:OLEObject Type="Embed" ProgID="Equation.DSMT4" ShapeID="_x0000_i1395" DrawAspect="Content" ObjectID="_1397130177" r:id="rId756"/>
        </w:object>
      </w:r>
      <w:r>
        <w:t xml:space="preserve"> is the unit step function that enforces the tension-only contribution.  The fiber strain energy density is given by</w:t>
      </w:r>
    </w:p>
    <w:p w14:paraId="362DC9BA" w14:textId="5A926331" w:rsidR="00154C40" w:rsidRDefault="00154C40" w:rsidP="00154C40">
      <w:pPr>
        <w:pStyle w:val="MTDisplayEquation"/>
      </w:pPr>
      <w:r>
        <w:tab/>
      </w:r>
      <w:r w:rsidR="002429B0" w:rsidRPr="002429B0">
        <w:rPr>
          <w:position w:val="-28"/>
        </w:rPr>
        <w:object w:dxaOrig="2940" w:dyaOrig="660" w14:anchorId="4D8CC897">
          <v:shape id="_x0000_i1396" type="#_x0000_t75" style="width:146.85pt;height:33.5pt" o:ole="">
            <v:imagedata r:id="rId757" o:title=""/>
          </v:shape>
          <o:OLEObject Type="Embed" ProgID="Equation.DSMT4" ShapeID="_x0000_i1396" DrawAspect="Content" ObjectID="_1397130178" r:id="rId758"/>
        </w:object>
      </w:r>
    </w:p>
    <w:p w14:paraId="7ACCE4DF" w14:textId="1437A7D1" w:rsidR="006A0BC1" w:rsidRDefault="006A0BC1" w:rsidP="006A0BC1">
      <w:pPr>
        <w:pStyle w:val="MTDisplayEquation"/>
      </w:pPr>
      <w:r>
        <w:tab/>
        <w:t>,</w:t>
      </w:r>
    </w:p>
    <w:p w14:paraId="21752D29" w14:textId="1F807BA8" w:rsidR="006A0BC1" w:rsidRPr="000230DC" w:rsidRDefault="006A0BC1" w:rsidP="006A0BC1">
      <w:r w:rsidRPr="000230DC">
        <w:t xml:space="preserve">where </w:t>
      </w:r>
      <w:r w:rsidR="002429B0" w:rsidRPr="002429B0">
        <w:rPr>
          <w:position w:val="-10"/>
        </w:rPr>
        <w:object w:dxaOrig="560" w:dyaOrig="320" w14:anchorId="3C1BA979">
          <v:shape id="_x0000_i1397" type="#_x0000_t75" style="width:27.8pt;height:16.4pt" o:ole="">
            <v:imagedata r:id="rId759" o:title=""/>
          </v:shape>
          <o:OLEObject Type="Embed" ProgID="Equation.DSMT4" ShapeID="_x0000_i1397" DrawAspect="Content" ObjectID="_1397130179" r:id="rId760"/>
        </w:object>
      </w:r>
      <w:r w:rsidRPr="000230DC">
        <w:t xml:space="preserve">, </w:t>
      </w:r>
      <w:r w:rsidR="002429B0" w:rsidRPr="002429B0">
        <w:rPr>
          <w:position w:val="-6"/>
        </w:rPr>
        <w:object w:dxaOrig="580" w:dyaOrig="279" w14:anchorId="6C59A262">
          <v:shape id="_x0000_i1398" type="#_x0000_t75" style="width:29.25pt;height:14.25pt" o:ole="">
            <v:imagedata r:id="rId761" o:title=""/>
          </v:shape>
          <o:OLEObject Type="Embed" ProgID="Equation.DSMT4" ShapeID="_x0000_i1398" DrawAspect="Content" ObjectID="_1397130180" r:id="rId762"/>
        </w:object>
      </w:r>
      <w:r w:rsidRPr="000230DC">
        <w:t xml:space="preserve">, and </w:t>
      </w:r>
      <w:r w:rsidR="002429B0" w:rsidRPr="002429B0">
        <w:rPr>
          <w:position w:val="-10"/>
        </w:rPr>
        <w:object w:dxaOrig="600" w:dyaOrig="320" w14:anchorId="7D4B4519">
          <v:shape id="_x0000_i1399" type="#_x0000_t75" style="width:29.95pt;height:16.4pt" o:ole="">
            <v:imagedata r:id="rId763" o:title=""/>
          </v:shape>
          <o:OLEObject Type="Embed" ProgID="Equation.DSMT4" ShapeID="_x0000_i1399" DrawAspect="Content" ObjectID="_1397130181" r:id="rId764"/>
        </w:object>
      </w:r>
      <w:r w:rsidRPr="000230DC">
        <w:t>.</w:t>
      </w:r>
    </w:p>
    <w:p w14:paraId="275231F9" w14:textId="77777777" w:rsidR="006A0BC1" w:rsidRPr="000230DC" w:rsidRDefault="006A0BC1" w:rsidP="006A0BC1"/>
    <w:p w14:paraId="1753DA27" w14:textId="2C85D30C" w:rsidR="006A0BC1" w:rsidRDefault="006A0BC1" w:rsidP="006A0BC1">
      <w:r>
        <w:t xml:space="preserve">Note: In the limit when </w:t>
      </w:r>
      <w:r w:rsidR="002429B0" w:rsidRPr="002429B0">
        <w:rPr>
          <w:position w:val="-6"/>
        </w:rPr>
        <w:object w:dxaOrig="680" w:dyaOrig="279" w14:anchorId="4EBA0A5A">
          <v:shape id="_x0000_i1400" type="#_x0000_t75" style="width:34.2pt;height:14.25pt" o:ole="">
            <v:imagedata r:id="rId765" o:title=""/>
          </v:shape>
          <o:OLEObject Type="Embed" ProgID="Equation.DSMT4" ShapeID="_x0000_i1400" DrawAspect="Content" ObjectID="_1397130182" r:id="rId766"/>
        </w:object>
      </w:r>
      <w:r>
        <w:t>, this expressions produces a power law,</w:t>
      </w:r>
    </w:p>
    <w:p w14:paraId="06E4C298" w14:textId="374419D9" w:rsidR="006A0BC1" w:rsidRDefault="006A0BC1" w:rsidP="00154C40">
      <w:pPr>
        <w:pStyle w:val="MTDisplayEquation"/>
      </w:pPr>
      <w:r>
        <w:tab/>
      </w:r>
      <w:r w:rsidR="002429B0" w:rsidRPr="002429B0">
        <w:rPr>
          <w:position w:val="-28"/>
        </w:rPr>
        <w:object w:dxaOrig="1880" w:dyaOrig="660" w14:anchorId="6A8FD3E3">
          <v:shape id="_x0000_i1401" type="#_x0000_t75" style="width:94.1pt;height:33.5pt" o:ole="">
            <v:imagedata r:id="rId767" o:title=""/>
          </v:shape>
          <o:OLEObject Type="Embed" ProgID="Equation.DSMT4" ShapeID="_x0000_i1401" DrawAspect="Content" ObjectID="_1397130183" r:id="rId768"/>
        </w:object>
      </w:r>
    </w:p>
    <w:p w14:paraId="1109EC15" w14:textId="6C0317C2" w:rsidR="006A0BC1" w:rsidRPr="0097532C" w:rsidRDefault="006A0BC1" w:rsidP="006A0BC1">
      <w:r w:rsidRPr="0097532C">
        <w:t xml:space="preserve">Note: When </w:t>
      </w:r>
      <w:r w:rsidR="002429B0" w:rsidRPr="002429B0">
        <w:rPr>
          <w:position w:val="-10"/>
        </w:rPr>
        <w:object w:dxaOrig="600" w:dyaOrig="320" w14:anchorId="7FAE2BBA">
          <v:shape id="_x0000_i1402" type="#_x0000_t75" style="width:29.95pt;height:16.4pt" o:ole="">
            <v:imagedata r:id="rId769" o:title=""/>
          </v:shape>
          <o:OLEObject Type="Embed" ProgID="Equation.DSMT4" ShapeID="_x0000_i1402" DrawAspect="Content" ObjectID="_1397130184" r:id="rId770"/>
        </w:object>
      </w:r>
      <w:r w:rsidRPr="0097532C">
        <w:t>, the fiber modulus is zero at the strain origin (</w:t>
      </w:r>
      <w:r w:rsidR="002429B0" w:rsidRPr="002429B0">
        <w:rPr>
          <w:position w:val="-12"/>
        </w:rPr>
        <w:object w:dxaOrig="600" w:dyaOrig="360" w14:anchorId="61E9EE11">
          <v:shape id="_x0000_i1403" type="#_x0000_t75" style="width:29.95pt;height:18.55pt" o:ole="">
            <v:imagedata r:id="rId771" o:title=""/>
          </v:shape>
          <o:OLEObject Type="Embed" ProgID="Equation.DSMT4" ShapeID="_x0000_i1403" DrawAspect="Content" ObjectID="_1397130185" r:id="rId772"/>
        </w:object>
      </w:r>
      <w:r w:rsidRPr="0097532C">
        <w:t xml:space="preserve">).  Therefore, use </w:t>
      </w:r>
      <w:r w:rsidR="002429B0" w:rsidRPr="002429B0">
        <w:rPr>
          <w:position w:val="-10"/>
        </w:rPr>
        <w:object w:dxaOrig="600" w:dyaOrig="320" w14:anchorId="3CA08606">
          <v:shape id="_x0000_i1404" type="#_x0000_t75" style="width:29.95pt;height:16.4pt" o:ole="">
            <v:imagedata r:id="rId773" o:title=""/>
          </v:shape>
          <o:OLEObject Type="Embed" ProgID="Equation.DSMT4" ShapeID="_x0000_i1404" DrawAspect="Content" ObjectID="_1397130186" r:id="rId77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BE0BA98" w:rsidR="006A0BC1" w:rsidRDefault="006A0BC1" w:rsidP="006A0BC1">
      <w:r>
        <w:t xml:space="preserve">Single fiber oriented along </w:t>
      </w:r>
      <w:r w:rsidR="002429B0" w:rsidRPr="002429B0">
        <w:rPr>
          <w:position w:val="-12"/>
        </w:rPr>
        <w:object w:dxaOrig="220" w:dyaOrig="360" w14:anchorId="544267E1">
          <v:shape id="_x0000_i1405" type="#_x0000_t75" style="width:11.4pt;height:18.55pt" o:ole="">
            <v:imagedata r:id="rId775" o:title=""/>
          </v:shape>
          <o:OLEObject Type="Embed" ProgID="Equation.DSMT4" ShapeID="_x0000_i1405" DrawAspect="Content" ObjectID="_1397130187" r:id="rId77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29ABBA0E" w:rsidR="006A0BC1" w:rsidRDefault="006A0BC1" w:rsidP="006A0BC1">
      <w:r>
        <w:t xml:space="preserve">Two fibers in the plane orthogonal to </w:t>
      </w:r>
      <w:r w:rsidR="002429B0" w:rsidRPr="002429B0">
        <w:rPr>
          <w:position w:val="-12"/>
        </w:rPr>
        <w:object w:dxaOrig="220" w:dyaOrig="360" w14:anchorId="63834439">
          <v:shape id="_x0000_i1406" type="#_x0000_t75" style="width:11.4pt;height:18.55pt" o:ole="">
            <v:imagedata r:id="rId777" o:title=""/>
          </v:shape>
          <o:OLEObject Type="Embed" ProgID="Equation.DSMT4" ShapeID="_x0000_i1406" DrawAspect="Content" ObjectID="_1397130188" r:id="rId778"/>
        </w:object>
      </w:r>
      <w:r>
        <w:t xml:space="preserve">, oriented at ±25 degrees relative to </w:t>
      </w:r>
      <w:r w:rsidR="002429B0" w:rsidRPr="002429B0">
        <w:rPr>
          <w:position w:val="-12"/>
        </w:rPr>
        <w:object w:dxaOrig="240" w:dyaOrig="360" w14:anchorId="70FD3578">
          <v:shape id="_x0000_i1407" type="#_x0000_t75" style="width:12.1pt;height:18.55pt" o:ole="">
            <v:imagedata r:id="rId779" o:title=""/>
          </v:shape>
          <o:OLEObject Type="Embed" ProgID="Equation.DSMT4" ShapeID="_x0000_i1407" DrawAspect="Content" ObjectID="_1397130189" r:id="rId78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1271" w:name="_Toc304219880"/>
      <w:r>
        <w:lastRenderedPageBreak/>
        <w:t>Fiber with Toe-Linear Response</w:t>
      </w:r>
      <w:bookmarkEnd w:id="1271"/>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1C771C90" w:rsidR="008613FC" w:rsidRDefault="002429B0" w:rsidP="002429B0">
            <w:r w:rsidRPr="00025957">
              <w:rPr>
                <w:position w:val="-4"/>
              </w:rPr>
              <w:object w:dxaOrig="240" w:dyaOrig="260" w14:anchorId="789BDADB">
                <v:shape id="_x0000_i1408" type="#_x0000_t75" style="width:12.1pt;height:12.85pt" o:ole="">
                  <v:imagedata r:id="rId781" o:title=""/>
                </v:shape>
                <o:OLEObject Type="Embed" ProgID="Equation.DSMT4" ShapeID="_x0000_i1408" DrawAspect="Content" ObjectID="_1397130190" r:id="rId782"/>
              </w:object>
            </w:r>
            <w:r w:rsidR="008613FC">
              <w:t>, the fiber modulus in the linear range (</w:t>
            </w:r>
            <w:r w:rsidRPr="002429B0">
              <w:rPr>
                <w:position w:val="-6"/>
              </w:rPr>
              <w:object w:dxaOrig="600" w:dyaOrig="279" w14:anchorId="7A75A85B">
                <v:shape id="_x0000_i1409" type="#_x0000_t75" style="width:29.95pt;height:14.25pt" o:ole="">
                  <v:imagedata r:id="rId783" o:title=""/>
                </v:shape>
                <o:OLEObject Type="Embed" ProgID="Equation.DSMT4" ShapeID="_x0000_i1409" DrawAspect="Content" ObjectID="_1397130191" r:id="rId784"/>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326EFB9" w:rsidR="008613FC" w:rsidRPr="00315B5A" w:rsidRDefault="002429B0" w:rsidP="002429B0">
            <w:r w:rsidRPr="002429B0">
              <w:rPr>
                <w:position w:val="-10"/>
              </w:rPr>
              <w:object w:dxaOrig="240" w:dyaOrig="320" w14:anchorId="30B6AE1C">
                <v:shape id="_x0000_i1410" type="#_x0000_t75" style="width:12.1pt;height:16.4pt" o:ole="">
                  <v:imagedata r:id="rId785" o:title=""/>
                </v:shape>
                <o:OLEObject Type="Embed" ProgID="Equation.DSMT4" ShapeID="_x0000_i1410" DrawAspect="Content" ObjectID="_1397130192" r:id="rId786"/>
              </w:object>
            </w:r>
            <w:r w:rsidR="008613FC">
              <w:t>, the power-law exponent in the toe region (</w:t>
            </w:r>
            <w:r w:rsidRPr="002429B0">
              <w:rPr>
                <w:position w:val="-10"/>
              </w:rPr>
              <w:object w:dxaOrig="600" w:dyaOrig="320" w14:anchorId="3BB0EEC1">
                <v:shape id="_x0000_i1411" type="#_x0000_t75" style="width:29.95pt;height:16.4pt" o:ole="">
                  <v:imagedata r:id="rId787" o:title=""/>
                </v:shape>
                <o:OLEObject Type="Embed" ProgID="Equation.DSMT4" ShapeID="_x0000_i1411" DrawAspect="Content" ObjectID="_1397130193" r:id="rId788"/>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5235CC30" w:rsidR="008613FC" w:rsidRPr="00315B5A" w:rsidRDefault="002429B0" w:rsidP="002429B0">
            <w:r w:rsidRPr="002429B0">
              <w:rPr>
                <w:position w:val="-12"/>
              </w:rPr>
              <w:object w:dxaOrig="279" w:dyaOrig="360" w14:anchorId="3069295A">
                <v:shape id="_x0000_i1412" type="#_x0000_t75" style="width:14.25pt;height:18.55pt" o:ole="">
                  <v:imagedata r:id="rId789" o:title=""/>
                </v:shape>
                <o:OLEObject Type="Embed" ProgID="Equation.DSMT4" ShapeID="_x0000_i1412" DrawAspect="Content" ObjectID="_1397130194" r:id="rId790"/>
              </w:object>
            </w:r>
            <w:r w:rsidR="008613FC">
              <w:t>, the stretch ratio when the toe region transitions to the linear region (</w:t>
            </w:r>
            <w:r w:rsidRPr="002429B0">
              <w:rPr>
                <w:position w:val="-12"/>
              </w:rPr>
              <w:object w:dxaOrig="600" w:dyaOrig="360" w14:anchorId="1EEADA4D">
                <v:shape id="_x0000_i1413" type="#_x0000_t75" style="width:29.95pt;height:18.55pt" o:ole="">
                  <v:imagedata r:id="rId791" o:title=""/>
                </v:shape>
                <o:OLEObject Type="Embed" ProgID="Equation.DSMT4" ShapeID="_x0000_i1413" DrawAspect="Content" ObjectID="_1397130195" r:id="rId792"/>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6D84A2E6" w:rsidR="008613FC" w:rsidRDefault="008613FC" w:rsidP="008613FC">
      <w:pPr>
        <w:pStyle w:val="MTDisplayEquation"/>
      </w:pPr>
      <w:r>
        <w:tab/>
      </w:r>
      <w:r w:rsidR="002429B0" w:rsidRPr="002429B0">
        <w:rPr>
          <w:position w:val="-76"/>
        </w:rPr>
        <w:object w:dxaOrig="5280" w:dyaOrig="1640" w14:anchorId="541C649C">
          <v:shape id="_x0000_i1414" type="#_x0000_t75" style="width:264.5pt;height:82pt" o:ole="">
            <v:imagedata r:id="rId793" o:title=""/>
          </v:shape>
          <o:OLEObject Type="Embed" ProgID="Equation.DSMT4" ShapeID="_x0000_i1414" DrawAspect="Content" ObjectID="_1397130196" r:id="rId794"/>
        </w:object>
      </w:r>
      <w:r>
        <w:t xml:space="preserve"> ,</w:t>
      </w:r>
    </w:p>
    <w:p w14:paraId="29D1FB11" w14:textId="32F24FB6" w:rsidR="008613FC" w:rsidRDefault="008613FC" w:rsidP="008613FC">
      <w:r w:rsidRPr="000230DC">
        <w:t>where</w:t>
      </w:r>
      <w:r>
        <w:t xml:space="preserve"> </w:t>
      </w:r>
      <w:r w:rsidR="002429B0" w:rsidRPr="002429B0">
        <w:rPr>
          <w:position w:val="-12"/>
        </w:rPr>
        <w:object w:dxaOrig="740" w:dyaOrig="380" w14:anchorId="0471EA31">
          <v:shape id="_x0000_i1415" type="#_x0000_t75" style="width:37.05pt;height:18.55pt" o:ole="">
            <v:imagedata r:id="rId795" o:title=""/>
          </v:shape>
          <o:OLEObject Type="Embed" ProgID="Equation.DSMT4" ShapeID="_x0000_i1415" DrawAspect="Content" ObjectID="_1397130197" r:id="rId796"/>
        </w:object>
      </w:r>
      <w:r>
        <w:t xml:space="preserve">, </w:t>
      </w:r>
    </w:p>
    <w:p w14:paraId="779975C4" w14:textId="516CD424" w:rsidR="008613FC" w:rsidRDefault="008613FC" w:rsidP="008613FC">
      <w:pPr>
        <w:pStyle w:val="MTDisplayEquation"/>
      </w:pPr>
      <w:r>
        <w:tab/>
      </w:r>
      <w:r w:rsidR="002429B0" w:rsidRPr="002429B0">
        <w:rPr>
          <w:position w:val="-34"/>
        </w:rPr>
        <w:object w:dxaOrig="6240" w:dyaOrig="800" w14:anchorId="1D41BEBD">
          <v:shape id="_x0000_i1416" type="#_x0000_t75" style="width:311.5pt;height:40.65pt" o:ole="">
            <v:imagedata r:id="rId797" o:title=""/>
          </v:shape>
          <o:OLEObject Type="Embed" ProgID="Equation.DSMT4" ShapeID="_x0000_i1416" DrawAspect="Content" ObjectID="_1397130198" r:id="rId798"/>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1272" w:name="_Ref173929189"/>
    </w:p>
    <w:p w14:paraId="18ED4B7F" w14:textId="20D59176" w:rsidR="00F11BA7" w:rsidRDefault="00F11BA7" w:rsidP="00F11BA7">
      <w:pPr>
        <w:pStyle w:val="Heading4"/>
      </w:pPr>
      <w:bookmarkStart w:id="1273" w:name="_Toc304219881"/>
      <w:r>
        <w:t>Fung Orthotropic Compressible</w:t>
      </w:r>
      <w:bookmarkEnd w:id="1273"/>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r w:rsidR="00726C43">
        <w:fldChar w:fldCharType="begin"/>
      </w:r>
      <w:r w:rsidR="00726C43">
        <w:instrText xml:space="preserve"> HYPERLINK \l "_ENREF_10" \o "Fung, 1993 #44" </w:instrText>
      </w:r>
      <w:ins w:id="1274" w:author="Gerard" w:date="2016-04-27T14:23:00Z"/>
      <w:r w:rsidR="00726C43">
        <w:fldChar w:fldCharType="separate"/>
      </w:r>
      <w:r w:rsidR="00554341">
        <w:rPr>
          <w:noProof/>
        </w:rPr>
        <w:t>10</w:t>
      </w:r>
      <w:r w:rsidR="00726C43">
        <w:rPr>
          <w:noProof/>
        </w:rPr>
        <w:fldChar w:fldCharType="end"/>
      </w:r>
      <w:r>
        <w:rPr>
          <w:noProof/>
        </w:rPr>
        <w:t xml:space="preserve">, </w:t>
      </w:r>
      <w:r w:rsidR="00726C43">
        <w:fldChar w:fldCharType="begin"/>
      </w:r>
      <w:r w:rsidR="00726C43">
        <w:instrText xml:space="preserve"> HYPERLINK \l "_ENREF_11" \o "Fung, 1979 #43" </w:instrText>
      </w:r>
      <w:ins w:id="1275" w:author="Gerard" w:date="2016-04-27T14:23:00Z"/>
      <w:r w:rsidR="00726C43">
        <w:fldChar w:fldCharType="separate"/>
      </w:r>
      <w:r w:rsidR="00554341">
        <w:rPr>
          <w:noProof/>
        </w:rPr>
        <w:t>11</w:t>
      </w:r>
      <w:r w:rsidR="00726C43">
        <w:rPr>
          <w:noProof/>
        </w:rPr>
        <w:fldChar w:fldCharType="end"/>
      </w:r>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2F79DF" w:rsidR="006D6355" w:rsidRDefault="002429B0" w:rsidP="002429B0">
            <w:r w:rsidRPr="002429B0">
              <w:rPr>
                <w:position w:val="-12"/>
              </w:rPr>
              <w:object w:dxaOrig="279" w:dyaOrig="360" w14:anchorId="3013EED6">
                <v:shape id="_x0000_i1417" type="#_x0000_t75" style="width:14.25pt;height:18.55pt" o:ole="">
                  <v:imagedata r:id="rId799" o:title=""/>
                </v:shape>
                <o:OLEObject Type="Embed" ProgID="Equation.DSMT4" ShapeID="_x0000_i1417" DrawAspect="Content" ObjectID="_1397130199" r:id="rId800"/>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5A939003" w:rsidR="006D6355" w:rsidRDefault="002429B0" w:rsidP="002429B0">
            <w:r w:rsidRPr="002429B0">
              <w:rPr>
                <w:position w:val="-12"/>
              </w:rPr>
              <w:object w:dxaOrig="300" w:dyaOrig="360" w14:anchorId="6C0C476D">
                <v:shape id="_x0000_i1418" type="#_x0000_t75" style="width:14.95pt;height:18.55pt" o:ole="">
                  <v:imagedata r:id="rId801" o:title=""/>
                </v:shape>
                <o:OLEObject Type="Embed" ProgID="Equation.DSMT4" ShapeID="_x0000_i1418" DrawAspect="Content" ObjectID="_1397130200" r:id="rId802"/>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76CE15BF" w:rsidR="006D6355" w:rsidRDefault="002429B0" w:rsidP="002429B0">
            <w:r w:rsidRPr="002429B0">
              <w:rPr>
                <w:position w:val="-12"/>
              </w:rPr>
              <w:object w:dxaOrig="300" w:dyaOrig="360" w14:anchorId="6BFC34A5">
                <v:shape id="_x0000_i1419" type="#_x0000_t75" style="width:14.95pt;height:18.55pt" o:ole="">
                  <v:imagedata r:id="rId803" o:title=""/>
                </v:shape>
                <o:OLEObject Type="Embed" ProgID="Equation.DSMT4" ShapeID="_x0000_i1419" DrawAspect="Content" ObjectID="_1397130201" r:id="rId804"/>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B9282CC" w:rsidR="006D6355" w:rsidRDefault="002429B0" w:rsidP="002429B0">
            <w:r w:rsidRPr="002429B0">
              <w:rPr>
                <w:position w:val="-12"/>
              </w:rPr>
              <w:object w:dxaOrig="360" w:dyaOrig="360" w14:anchorId="289AB4A9">
                <v:shape id="_x0000_i1420" type="#_x0000_t75" style="width:18.55pt;height:18.55pt" o:ole="">
                  <v:imagedata r:id="rId805" o:title=""/>
                </v:shape>
                <o:OLEObject Type="Embed" ProgID="Equation.DSMT4" ShapeID="_x0000_i1420" DrawAspect="Content" ObjectID="_1397130202" r:id="rId806"/>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7B5B792B" w:rsidR="006D6355" w:rsidRDefault="002429B0" w:rsidP="002429B0">
            <w:r w:rsidRPr="002429B0">
              <w:rPr>
                <w:position w:val="-12"/>
              </w:rPr>
              <w:object w:dxaOrig="380" w:dyaOrig="360" w14:anchorId="41AF8AE7">
                <v:shape id="_x0000_i1421" type="#_x0000_t75" style="width:18.55pt;height:18.55pt" o:ole="">
                  <v:imagedata r:id="rId807" o:title=""/>
                </v:shape>
                <o:OLEObject Type="Embed" ProgID="Equation.DSMT4" ShapeID="_x0000_i1421" DrawAspect="Content" ObjectID="_1397130203" r:id="rId808"/>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591FE845" w:rsidR="006D6355" w:rsidRDefault="002429B0" w:rsidP="002429B0">
            <w:r w:rsidRPr="002429B0">
              <w:rPr>
                <w:position w:val="-12"/>
              </w:rPr>
              <w:object w:dxaOrig="360" w:dyaOrig="360" w14:anchorId="359FAA66">
                <v:shape id="_x0000_i1422" type="#_x0000_t75" style="width:18.55pt;height:18.55pt" o:ole="">
                  <v:imagedata r:id="rId809" o:title=""/>
                </v:shape>
                <o:OLEObject Type="Embed" ProgID="Equation.DSMT4" ShapeID="_x0000_i1422" DrawAspect="Content" ObjectID="_1397130204" r:id="rId810"/>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5DB9912B" w:rsidR="006D6355" w:rsidRDefault="002429B0" w:rsidP="002429B0">
            <w:r w:rsidRPr="002429B0">
              <w:rPr>
                <w:position w:val="-12"/>
              </w:rPr>
              <w:object w:dxaOrig="320" w:dyaOrig="360" w14:anchorId="4BF08188">
                <v:shape id="_x0000_i1423" type="#_x0000_t75" style="width:16.4pt;height:18.55pt" o:ole="">
                  <v:imagedata r:id="rId811" o:title=""/>
                </v:shape>
                <o:OLEObject Type="Embed" ProgID="Equation.DSMT4" ShapeID="_x0000_i1423" DrawAspect="Content" ObjectID="_1397130205" r:id="rId812"/>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1874290B" w:rsidR="006D6355" w:rsidRDefault="002429B0" w:rsidP="002429B0">
            <w:r w:rsidRPr="002429B0">
              <w:rPr>
                <w:position w:val="-12"/>
              </w:rPr>
              <w:object w:dxaOrig="320" w:dyaOrig="360" w14:anchorId="396EBB86">
                <v:shape id="_x0000_i1424" type="#_x0000_t75" style="width:16.4pt;height:18.55pt" o:ole="">
                  <v:imagedata r:id="rId813" o:title=""/>
                </v:shape>
                <o:OLEObject Type="Embed" ProgID="Equation.DSMT4" ShapeID="_x0000_i1424" DrawAspect="Content" ObjectID="_1397130206" r:id="rId814"/>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3D574786" w:rsidR="006D6355" w:rsidRDefault="002429B0" w:rsidP="002429B0">
            <w:r w:rsidRPr="002429B0">
              <w:rPr>
                <w:position w:val="-12"/>
              </w:rPr>
              <w:object w:dxaOrig="320" w:dyaOrig="360" w14:anchorId="53AB354E">
                <v:shape id="_x0000_i1425" type="#_x0000_t75" style="width:16.4pt;height:18.55pt" o:ole="">
                  <v:imagedata r:id="rId815" o:title=""/>
                </v:shape>
                <o:OLEObject Type="Embed" ProgID="Equation.DSMT4" ShapeID="_x0000_i1425" DrawAspect="Content" ObjectID="_1397130207" r:id="rId816"/>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7D2DA829" w:rsidR="006D6355" w:rsidRDefault="002429B0" w:rsidP="002429B0">
            <w:r w:rsidRPr="002429B0">
              <w:rPr>
                <w:position w:val="-6"/>
              </w:rPr>
              <w:object w:dxaOrig="180" w:dyaOrig="220" w14:anchorId="0C3A52B1">
                <v:shape id="_x0000_i1426" type="#_x0000_t75" style="width:8.55pt;height:11.4pt" o:ole="">
                  <v:imagedata r:id="rId817" o:title=""/>
                </v:shape>
                <o:OLEObject Type="Embed" ProgID="Equation.DSMT4" ShapeID="_x0000_i1426" DrawAspect="Content" ObjectID="_1397130208" r:id="rId818"/>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0BCDE153" w:rsidR="006D6355" w:rsidRDefault="002429B0" w:rsidP="002429B0">
            <w:r w:rsidRPr="00025957">
              <w:rPr>
                <w:position w:val="-4"/>
              </w:rPr>
              <w:object w:dxaOrig="220" w:dyaOrig="200" w14:anchorId="0CD0EBBD">
                <v:shape id="_x0000_i1427" type="#_x0000_t75" style="width:11.4pt;height:10pt" o:ole="">
                  <v:imagedata r:id="rId819" o:title=""/>
                </v:shape>
                <o:OLEObject Type="Embed" ProgID="Equation.DSMT4" ShapeID="_x0000_i1427" DrawAspect="Content" ObjectID="_1397130209" r:id="rId820"/>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rsidR="00726C43">
        <w:fldChar w:fldCharType="begin"/>
      </w:r>
      <w:r w:rsidR="00726C43">
        <w:instrText xml:space="preserve"> HYPERLINK \l "_ENREF_12" \o "Ateshian, 2009 #45" </w:instrText>
      </w:r>
      <w:ins w:id="1276" w:author="Gerard" w:date="2016-04-27T14:23:00Z"/>
      <w:r w:rsidR="00726C43">
        <w:fldChar w:fldCharType="separate"/>
      </w:r>
      <w:r w:rsidR="00554341">
        <w:rPr>
          <w:noProof/>
        </w:rPr>
        <w:t>12</w:t>
      </w:r>
      <w:r w:rsidR="00726C43">
        <w:rPr>
          <w:noProof/>
        </w:rPr>
        <w:fldChar w:fldCharType="end"/>
      </w:r>
      <w:r>
        <w:rPr>
          <w:noProof/>
        </w:rPr>
        <w:t>]</w:t>
      </w:r>
      <w:r>
        <w:fldChar w:fldCharType="end"/>
      </w:r>
      <w:r>
        <w:t>,</w:t>
      </w:r>
    </w:p>
    <w:p w14:paraId="6A664F03" w14:textId="2AC9F304" w:rsidR="006D6355" w:rsidRDefault="006D6355" w:rsidP="006D6355">
      <w:pPr>
        <w:pStyle w:val="MTDisplayEquation"/>
      </w:pPr>
      <w:r>
        <w:tab/>
      </w:r>
      <w:r w:rsidR="002429B0" w:rsidRPr="002429B0">
        <w:rPr>
          <w:position w:val="-24"/>
        </w:rPr>
        <w:object w:dxaOrig="2299" w:dyaOrig="620" w14:anchorId="1886D727">
          <v:shape id="_x0000_i1428" type="#_x0000_t75" style="width:114.75pt;height:31.35pt" o:ole="">
            <v:imagedata r:id="rId821" o:title=""/>
          </v:shape>
          <o:OLEObject Type="Embed" ProgID="Equation.DSMT4" ShapeID="_x0000_i1428" DrawAspect="Content" ObjectID="_1397130210" r:id="rId822"/>
        </w:object>
      </w:r>
      <w:r>
        <w:t>,</w:t>
      </w:r>
      <w:r>
        <w:tab/>
      </w:r>
    </w:p>
    <w:p w14:paraId="71F2271D" w14:textId="77777777" w:rsidR="006D6355" w:rsidRDefault="006D6355" w:rsidP="006D6355">
      <w:r>
        <w:t>where,</w:t>
      </w:r>
    </w:p>
    <w:p w14:paraId="71D37B7E" w14:textId="2494680B" w:rsidR="006D6355" w:rsidRDefault="006D6355" w:rsidP="006D6355">
      <w:pPr>
        <w:pStyle w:val="MTDisplayEquation"/>
      </w:pPr>
      <w:r>
        <w:tab/>
      </w:r>
      <w:r w:rsidR="002429B0" w:rsidRPr="002429B0">
        <w:rPr>
          <w:position w:val="-30"/>
        </w:rPr>
        <w:object w:dxaOrig="4840" w:dyaOrig="720" w14:anchorId="35AF7611">
          <v:shape id="_x0000_i1429" type="#_x0000_t75" style="width:242.4pt;height:36.35pt" o:ole="">
            <v:imagedata r:id="rId823" o:title=""/>
          </v:shape>
          <o:OLEObject Type="Embed" ProgID="Equation.DSMT4" ShapeID="_x0000_i1429" DrawAspect="Content" ObjectID="_1397130211" r:id="rId824"/>
        </w:object>
      </w:r>
      <w:r w:rsidR="00DE34C0">
        <w:t>,</w:t>
      </w:r>
    </w:p>
    <w:p w14:paraId="13A460D6" w14:textId="77777777" w:rsidR="00DE34C0" w:rsidRDefault="00DE34C0" w:rsidP="006D6355">
      <w:r>
        <w:t>and</w:t>
      </w:r>
    </w:p>
    <w:p w14:paraId="0694865F" w14:textId="439F7D2C" w:rsidR="00DE34C0" w:rsidRDefault="00DE34C0" w:rsidP="007949F9">
      <w:pPr>
        <w:pStyle w:val="MTDisplayEquation"/>
      </w:pPr>
      <w:r>
        <w:tab/>
      </w:r>
      <w:r w:rsidR="002429B0" w:rsidRPr="002429B0">
        <w:rPr>
          <w:position w:val="-24"/>
        </w:rPr>
        <w:object w:dxaOrig="1719" w:dyaOrig="620" w14:anchorId="1AFE45BB">
          <v:shape id="_x0000_i1430" type="#_x0000_t75" style="width:86.25pt;height:31.35pt" o:ole="">
            <v:imagedata r:id="rId825" o:title=""/>
          </v:shape>
          <o:OLEObject Type="Embed" ProgID="Equation.DSMT4" ShapeID="_x0000_i1430" DrawAspect="Content" ObjectID="_1397130212" r:id="rId826"/>
        </w:object>
      </w:r>
      <w:r>
        <w:t xml:space="preserve"> .</w:t>
      </w:r>
    </w:p>
    <w:p w14:paraId="593589A2" w14:textId="57ACC92B" w:rsidR="006D6355" w:rsidRDefault="006D6355" w:rsidP="006D6355">
      <w:r>
        <w:t xml:space="preserve">Here, </w:t>
      </w:r>
      <w:r w:rsidR="002429B0" w:rsidRPr="002429B0">
        <w:rPr>
          <w:position w:val="-14"/>
        </w:rPr>
        <w:object w:dxaOrig="1359" w:dyaOrig="400" w14:anchorId="16E41FB8">
          <v:shape id="_x0000_i1431" type="#_x0000_t75" style="width:68.45pt;height:19.95pt" o:ole="">
            <v:imagedata r:id="rId827" o:title=""/>
          </v:shape>
          <o:OLEObject Type="Embed" ProgID="Equation.DSMT4" ShapeID="_x0000_i1431" DrawAspect="Content" ObjectID="_1397130213" r:id="rId828"/>
        </w:object>
      </w:r>
      <w:r>
        <w:t xml:space="preserve"> and </w:t>
      </w:r>
      <w:r w:rsidR="002429B0" w:rsidRPr="002429B0">
        <w:rPr>
          <w:position w:val="-12"/>
        </w:rPr>
        <w:object w:dxaOrig="1400" w:dyaOrig="360" w14:anchorId="71D2E16F">
          <v:shape id="_x0000_i1432" type="#_x0000_t75" style="width:69.85pt;height:18.55pt" o:ole="">
            <v:imagedata r:id="rId829" o:title=""/>
          </v:shape>
          <o:OLEObject Type="Embed" ProgID="Equation.DSMT4" ShapeID="_x0000_i1432" DrawAspect="Content" ObjectID="_1397130214" r:id="rId830"/>
        </w:object>
      </w:r>
      <w:r>
        <w:t xml:space="preserve">where </w:t>
      </w:r>
      <w:r w:rsidR="002429B0" w:rsidRPr="002429B0">
        <w:rPr>
          <w:position w:val="-12"/>
        </w:rPr>
        <w:object w:dxaOrig="320" w:dyaOrig="360" w14:anchorId="32FB74D3">
          <v:shape id="_x0000_i1433" type="#_x0000_t75" style="width:16.4pt;height:18.55pt" o:ole="">
            <v:imagedata r:id="rId831" o:title=""/>
          </v:shape>
          <o:OLEObject Type="Embed" ProgID="Equation.DSMT4" ShapeID="_x0000_i1433" DrawAspect="Content" ObjectID="_1397130215" r:id="rId8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17CE2">
        <w:t xml:space="preserve">4.1.1.2. </w:t>
      </w:r>
      <w:r>
        <w:fldChar w:fldCharType="end"/>
      </w:r>
      <w:r>
        <w:t xml:space="preserve">on how to define the material axes for orthotropic materials. The Lamé constants </w:t>
      </w:r>
      <w:r w:rsidR="002429B0" w:rsidRPr="002429B0">
        <w:rPr>
          <w:position w:val="-12"/>
        </w:rPr>
        <w:object w:dxaOrig="300" w:dyaOrig="360" w14:anchorId="176C3C71">
          <v:shape id="_x0000_i1434" type="#_x0000_t75" style="width:14.95pt;height:18.55pt" o:ole="">
            <v:imagedata r:id="rId833" o:title=""/>
          </v:shape>
          <o:OLEObject Type="Embed" ProgID="Equation.DSMT4" ShapeID="_x0000_i1434" DrawAspect="Content" ObjectID="_1397130216" r:id="rId834"/>
        </w:object>
      </w:r>
      <w:r>
        <w:t xml:space="preserve"> (</w:t>
      </w:r>
      <w:r w:rsidR="002429B0" w:rsidRPr="002429B0">
        <w:rPr>
          <w:position w:val="-10"/>
        </w:rPr>
        <w:object w:dxaOrig="920" w:dyaOrig="320" w14:anchorId="50F100D0">
          <v:shape id="_x0000_i1435" type="#_x0000_t75" style="width:45.6pt;height:16.4pt" o:ole="">
            <v:imagedata r:id="rId835" o:title=""/>
          </v:shape>
          <o:OLEObject Type="Embed" ProgID="Equation.DSMT4" ShapeID="_x0000_i1435" DrawAspect="Content" ObjectID="_1397130217" r:id="rId836"/>
        </w:object>
      </w:r>
      <w:r>
        <w:t xml:space="preserve">) and </w:t>
      </w:r>
      <w:r w:rsidR="002429B0" w:rsidRPr="002429B0">
        <w:rPr>
          <w:position w:val="-12"/>
        </w:rPr>
        <w:object w:dxaOrig="340" w:dyaOrig="360" w14:anchorId="72BBD993">
          <v:shape id="_x0000_i1436" type="#_x0000_t75" style="width:16.4pt;height:18.55pt" o:ole="">
            <v:imagedata r:id="rId837" o:title=""/>
          </v:shape>
          <o:OLEObject Type="Embed" ProgID="Equation.DSMT4" ShapeID="_x0000_i1436" DrawAspect="Content" ObjectID="_1397130218" r:id="rId838"/>
        </w:object>
      </w:r>
      <w:r>
        <w:t xml:space="preserve"> (</w:t>
      </w:r>
      <w:r w:rsidR="002429B0" w:rsidRPr="002429B0">
        <w:rPr>
          <w:position w:val="-10"/>
        </w:rPr>
        <w:object w:dxaOrig="1120" w:dyaOrig="320" w14:anchorId="6EC94606">
          <v:shape id="_x0000_i1437" type="#_x0000_t75" style="width:55.6pt;height:16.4pt" o:ole="">
            <v:imagedata r:id="rId839" o:title=""/>
          </v:shape>
          <o:OLEObject Type="Embed" ProgID="Equation.DSMT4" ShapeID="_x0000_i1437" DrawAspect="Content" ObjectID="_1397130219" r:id="rId840"/>
        </w:object>
      </w:r>
      <w:r>
        <w:t xml:space="preserve">, </w:t>
      </w:r>
      <w:r w:rsidR="002429B0" w:rsidRPr="002429B0">
        <w:rPr>
          <w:position w:val="-12"/>
        </w:rPr>
        <w:object w:dxaOrig="880" w:dyaOrig="360" w14:anchorId="1B2DEFD8">
          <v:shape id="_x0000_i1438" type="#_x0000_t75" style="width:44.2pt;height:18.55pt" o:ole="">
            <v:imagedata r:id="rId841" o:title=""/>
          </v:shape>
          <o:OLEObject Type="Embed" ProgID="Equation.DSMT4" ShapeID="_x0000_i1438" DrawAspect="Content" ObjectID="_1397130220" r:id="rId842"/>
        </w:object>
      </w:r>
      <w:r>
        <w:t xml:space="preserve">) are related to Young’s moduli </w:t>
      </w:r>
      <w:r w:rsidR="002429B0" w:rsidRPr="002429B0">
        <w:rPr>
          <w:position w:val="-12"/>
        </w:rPr>
        <w:object w:dxaOrig="300" w:dyaOrig="360" w14:anchorId="524D8BFA">
          <v:shape id="_x0000_i1439" type="#_x0000_t75" style="width:14.95pt;height:18.55pt" o:ole="">
            <v:imagedata r:id="rId843" o:title=""/>
          </v:shape>
          <o:OLEObject Type="Embed" ProgID="Equation.DSMT4" ShapeID="_x0000_i1439" DrawAspect="Content" ObjectID="_1397130221" r:id="rId844"/>
        </w:object>
      </w:r>
      <w:r>
        <w:t xml:space="preserve">, shear moduli </w:t>
      </w:r>
      <w:r w:rsidR="002429B0" w:rsidRPr="002429B0">
        <w:rPr>
          <w:position w:val="-12"/>
        </w:rPr>
        <w:object w:dxaOrig="380" w:dyaOrig="360" w14:anchorId="0AC2B919">
          <v:shape id="_x0000_i1440" type="#_x0000_t75" style="width:18.55pt;height:18.55pt" o:ole="">
            <v:imagedata r:id="rId845" o:title=""/>
          </v:shape>
          <o:OLEObject Type="Embed" ProgID="Equation.DSMT4" ShapeID="_x0000_i1440" DrawAspect="Content" ObjectID="_1397130222" r:id="rId846"/>
        </w:object>
      </w:r>
      <w:r>
        <w:t xml:space="preserve"> and Poisson’s ratios </w:t>
      </w:r>
      <w:r w:rsidR="002429B0" w:rsidRPr="002429B0">
        <w:rPr>
          <w:position w:val="-12"/>
        </w:rPr>
        <w:object w:dxaOrig="340" w:dyaOrig="360" w14:anchorId="598B22A1">
          <v:shape id="_x0000_i1441" type="#_x0000_t75" style="width:16.4pt;height:18.55pt" o:ole="">
            <v:imagedata r:id="rId847" o:title=""/>
          </v:shape>
          <o:OLEObject Type="Embed" ProgID="Equation.DSMT4" ShapeID="_x0000_i1441" DrawAspect="Content" ObjectID="_1397130223" r:id="rId848"/>
        </w:object>
      </w:r>
      <w:r>
        <w:t xml:space="preserve"> via</w:t>
      </w:r>
    </w:p>
    <w:p w14:paraId="75EDE53D" w14:textId="2B1D1205" w:rsidR="006D6355" w:rsidRDefault="006D6355" w:rsidP="006D6355">
      <w:pPr>
        <w:pStyle w:val="MTDisplayEquation"/>
      </w:pPr>
      <w:r>
        <w:lastRenderedPageBreak/>
        <w:tab/>
      </w:r>
      <w:r w:rsidR="002429B0" w:rsidRPr="002429B0">
        <w:rPr>
          <w:position w:val="-124"/>
        </w:rPr>
        <w:object w:dxaOrig="7260" w:dyaOrig="7720" w14:anchorId="73F50E1D">
          <v:shape id="_x0000_i1442" type="#_x0000_t75" style="width:363.55pt;height:386.4pt" o:ole="">
            <v:imagedata r:id="rId849" o:title=""/>
          </v:shape>
          <o:OLEObject Type="Embed" ProgID="Equation.DSMT4" ShapeID="_x0000_i1442" DrawAspect="Content" ObjectID="_1397130224" r:id="rId850"/>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1277" w:name="_Ref271791198"/>
      <w:bookmarkStart w:id="1278" w:name="_Toc304219882"/>
      <w:r>
        <w:lastRenderedPageBreak/>
        <w:t>Holmes-Mow</w:t>
      </w:r>
      <w:bookmarkEnd w:id="1272"/>
      <w:bookmarkEnd w:id="1277"/>
      <w:bookmarkEnd w:id="1278"/>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726C43">
        <w:fldChar w:fldCharType="begin"/>
      </w:r>
      <w:r w:rsidR="00726C43">
        <w:instrText xml:space="preserve"> HYPERLINK \l "_ENREF_29" \o "Holmes, 1990 #41" </w:instrText>
      </w:r>
      <w:ins w:id="1279" w:author="Gerard" w:date="2016-04-27T14:23:00Z"/>
      <w:r w:rsidR="00726C43">
        <w:fldChar w:fldCharType="separate"/>
      </w:r>
      <w:r w:rsidR="00554341">
        <w:rPr>
          <w:noProof/>
        </w:rPr>
        <w:t>29</w:t>
      </w:r>
      <w:r w:rsidR="00726C43">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r w:rsidR="00726C43">
        <w:fldChar w:fldCharType="begin"/>
      </w:r>
      <w:r w:rsidR="00726C43">
        <w:instrText xml:space="preserve"> HYPERLINK \l "_ENREF_29" \o "Holmes, 1990 #41" </w:instrText>
      </w:r>
      <w:ins w:id="1280" w:author="Gerard" w:date="2016-04-27T14:23:00Z"/>
      <w:r w:rsidR="00726C43">
        <w:fldChar w:fldCharType="separate"/>
      </w:r>
      <w:r w:rsidR="00554341">
        <w:rPr>
          <w:noProof/>
        </w:rPr>
        <w:t>29</w:t>
      </w:r>
      <w:r w:rsidR="00726C43">
        <w:rPr>
          <w:noProof/>
        </w:rPr>
        <w:fldChar w:fldCharType="end"/>
      </w:r>
      <w:r w:rsidR="00182A67">
        <w:rPr>
          <w:noProof/>
        </w:rPr>
        <w:t xml:space="preserve">, </w:t>
      </w:r>
      <w:r w:rsidR="00726C43">
        <w:fldChar w:fldCharType="begin"/>
      </w:r>
      <w:r w:rsidR="00726C43">
        <w:instrText xml:space="preserve"> HYPERLINK \l "_ENREF_30" \o "Ateshian, 1997 #40" </w:instrText>
      </w:r>
      <w:ins w:id="1281" w:author="Gerard" w:date="2016-04-27T14:23:00Z"/>
      <w:r w:rsidR="00726C43">
        <w:fldChar w:fldCharType="separate"/>
      </w:r>
      <w:r w:rsidR="00554341">
        <w:rPr>
          <w:noProof/>
        </w:rPr>
        <w:t>30</w:t>
      </w:r>
      <w:r w:rsidR="00726C43">
        <w:rPr>
          <w:noProof/>
        </w:rPr>
        <w:fldChar w:fldCharType="end"/>
      </w:r>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r w:rsidR="00726C43">
        <w:fldChar w:fldCharType="begin"/>
      </w:r>
      <w:r w:rsidR="00726C43">
        <w:instrText xml:space="preserve"> HYPERLINK \l "_ENREF_31" \o "Iatridis, 1998 #42" </w:instrText>
      </w:r>
      <w:ins w:id="1282" w:author="Gerard" w:date="2016-04-27T14:23:00Z"/>
      <w:r w:rsidR="00726C43">
        <w:fldChar w:fldCharType="separate"/>
      </w:r>
      <w:r w:rsidR="00554341">
        <w:rPr>
          <w:noProof/>
        </w:rPr>
        <w:t>31</w:t>
      </w:r>
      <w:r w:rsidR="00726C43">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726C43">
        <w:fldChar w:fldCharType="begin"/>
      </w:r>
      <w:r w:rsidR="00726C43">
        <w:instrText xml:space="preserve"> HYPERLINK \l "_ENREF_29" \o "Holmes, 1990 #41" </w:instrText>
      </w:r>
      <w:ins w:id="1283" w:author="Gerard" w:date="2016-04-27T14:23:00Z"/>
      <w:r w:rsidR="00726C43">
        <w:fldChar w:fldCharType="separate"/>
      </w:r>
      <w:r w:rsidR="00554341">
        <w:rPr>
          <w:noProof/>
        </w:rPr>
        <w:t>29</w:t>
      </w:r>
      <w:r w:rsidR="00726C43">
        <w:rPr>
          <w:noProof/>
        </w:rPr>
        <w:fldChar w:fldCharType="end"/>
      </w:r>
      <w:r w:rsidR="00182A67">
        <w:rPr>
          <w:noProof/>
        </w:rPr>
        <w:t>]</w:t>
      </w:r>
      <w:r>
        <w:fldChar w:fldCharType="end"/>
      </w:r>
      <w:r>
        <w:t>:</w:t>
      </w:r>
    </w:p>
    <w:p w14:paraId="37AF535D" w14:textId="1311E3E6" w:rsidR="006A0BC1" w:rsidRDefault="006A0BC1" w:rsidP="006A0BC1">
      <w:pPr>
        <w:pStyle w:val="MTDisplayEquation"/>
      </w:pPr>
      <w:r>
        <w:tab/>
      </w:r>
      <w:r w:rsidR="002429B0" w:rsidRPr="002429B0">
        <w:rPr>
          <w:position w:val="-24"/>
        </w:rPr>
        <w:object w:dxaOrig="2460" w:dyaOrig="620" w14:anchorId="07909F91">
          <v:shape id="_x0000_i1443" type="#_x0000_t75" style="width:122.6pt;height:31.35pt" o:ole="">
            <v:imagedata r:id="rId851" o:title=""/>
          </v:shape>
          <o:OLEObject Type="Embed" ProgID="Equation.DSMT4" ShapeID="_x0000_i1443" DrawAspect="Content" ObjectID="_1397130225" r:id="rId852"/>
        </w:object>
      </w:r>
      <w:r>
        <w:t>,</w:t>
      </w:r>
    </w:p>
    <w:p w14:paraId="5C1DFA10" w14:textId="7F6A28AA" w:rsidR="006A0BC1" w:rsidRPr="00050F11" w:rsidRDefault="006A0BC1" w:rsidP="006A0BC1">
      <w:r>
        <w:t xml:space="preserve">where </w:t>
      </w:r>
      <w:r w:rsidR="002429B0" w:rsidRPr="002429B0">
        <w:rPr>
          <w:position w:val="-12"/>
        </w:rPr>
        <w:object w:dxaOrig="220" w:dyaOrig="360" w14:anchorId="1BFD174D">
          <v:shape id="_x0000_i1444" type="#_x0000_t75" style="width:11.4pt;height:18.55pt" o:ole="">
            <v:imagedata r:id="rId853" o:title=""/>
          </v:shape>
          <o:OLEObject Type="Embed" ProgID="Equation.DSMT4" ShapeID="_x0000_i1444" DrawAspect="Content" ObjectID="_1397130226" r:id="rId854"/>
        </w:object>
      </w:r>
      <w:r w:rsidR="00A62945">
        <w:t xml:space="preserve"> </w:t>
      </w:r>
      <w:r>
        <w:t xml:space="preserve">and </w:t>
      </w:r>
      <w:r w:rsidR="002429B0" w:rsidRPr="002429B0">
        <w:rPr>
          <w:position w:val="-12"/>
        </w:rPr>
        <w:object w:dxaOrig="240" w:dyaOrig="360" w14:anchorId="37E8A273">
          <v:shape id="_x0000_i1445" type="#_x0000_t75" style="width:12.1pt;height:18.55pt" o:ole="">
            <v:imagedata r:id="rId855" o:title=""/>
          </v:shape>
          <o:OLEObject Type="Embed" ProgID="Equation.DSMT4" ShapeID="_x0000_i1445" DrawAspect="Content" ObjectID="_1397130227" r:id="rId85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1ED8579B" w:rsidR="006A0BC1" w:rsidRDefault="006A0BC1" w:rsidP="006A0BC1">
      <w:pPr>
        <w:pStyle w:val="MTDisplayEquation"/>
      </w:pPr>
      <w:r>
        <w:tab/>
      </w:r>
      <w:r w:rsidR="002429B0" w:rsidRPr="002429B0">
        <w:rPr>
          <w:position w:val="-62"/>
        </w:rPr>
        <w:object w:dxaOrig="5560" w:dyaOrig="1359" w14:anchorId="221BAB2C">
          <v:shape id="_x0000_i1446" type="#_x0000_t75" style="width:278pt;height:68.45pt" o:ole="">
            <v:imagedata r:id="rId857" o:title=""/>
          </v:shape>
          <o:OLEObject Type="Embed" ProgID="Equation.DSMT4" ShapeID="_x0000_i1446" DrawAspect="Content" ObjectID="_1397130228" r:id="rId858"/>
        </w:object>
      </w:r>
      <w:r>
        <w:t>,</w:t>
      </w:r>
    </w:p>
    <w:p w14:paraId="3204B8B9" w14:textId="0FD1CDF1" w:rsidR="006A0BC1" w:rsidRDefault="006A0BC1" w:rsidP="006A0BC1">
      <w:r>
        <w:t xml:space="preserve">and </w:t>
      </w:r>
      <w:r w:rsidR="002429B0" w:rsidRPr="002429B0">
        <w:rPr>
          <w:position w:val="-6"/>
        </w:rPr>
        <w:object w:dxaOrig="220" w:dyaOrig="279" w14:anchorId="052D4FFD">
          <v:shape id="_x0000_i1447" type="#_x0000_t75" style="width:11.4pt;height:14.25pt" o:ole="">
            <v:imagedata r:id="rId859" o:title=""/>
          </v:shape>
          <o:OLEObject Type="Embed" ProgID="Equation.DSMT4" ShapeID="_x0000_i1447" DrawAspect="Content" ObjectID="_1397130229" r:id="rId860"/>
        </w:object>
      </w:r>
      <w:r w:rsidR="00A62945">
        <w:t xml:space="preserve"> </w:t>
      </w:r>
      <w:r>
        <w:t xml:space="preserve">and </w:t>
      </w:r>
      <w:r w:rsidR="002429B0" w:rsidRPr="002429B0">
        <w:rPr>
          <w:position w:val="-10"/>
        </w:rPr>
        <w:object w:dxaOrig="240" w:dyaOrig="260" w14:anchorId="4F1993F8">
          <v:shape id="_x0000_i1448" type="#_x0000_t75" style="width:12.1pt;height:12.85pt" o:ole="">
            <v:imagedata r:id="rId861" o:title=""/>
          </v:shape>
          <o:OLEObject Type="Embed" ProgID="Equation.DSMT4" ShapeID="_x0000_i1448" DrawAspect="Content" ObjectID="_1397130230" r:id="rId86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7724ED6" w:rsidR="006A0BC1" w:rsidRPr="009F4E39" w:rsidRDefault="006A0BC1" w:rsidP="006A0BC1">
      <w:pPr>
        <w:pStyle w:val="MTDisplayEquation"/>
      </w:pPr>
      <w:r>
        <w:tab/>
      </w:r>
      <w:r w:rsidR="002429B0" w:rsidRPr="002429B0">
        <w:rPr>
          <w:position w:val="-66"/>
        </w:rPr>
        <w:object w:dxaOrig="1840" w:dyaOrig="1440" w14:anchorId="4EA1AF3B">
          <v:shape id="_x0000_i1449" type="#_x0000_t75" style="width:91.95pt;height:1in" o:ole="">
            <v:imagedata r:id="rId863" o:title=""/>
          </v:shape>
          <o:OLEObject Type="Embed" ProgID="Equation.DSMT4" ShapeID="_x0000_i1449" DrawAspect="Content" ObjectID="_1397130231" r:id="rId86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284" w:name="_Toc304219883"/>
      <w:r>
        <w:lastRenderedPageBreak/>
        <w:t>Isotropic Elastic</w:t>
      </w:r>
      <w:bookmarkEnd w:id="1284"/>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55A39FB4" w:rsidR="006A0BC1" w:rsidRDefault="002429B0" w:rsidP="006A0BC1">
      <w:pPr>
        <w:jc w:val="center"/>
      </w:pPr>
      <w:r w:rsidRPr="002429B0">
        <w:rPr>
          <w:position w:val="-24"/>
        </w:rPr>
        <w:object w:dxaOrig="2360" w:dyaOrig="620" w14:anchorId="1078B96F">
          <v:shape id="_x0000_i1450" type="#_x0000_t75" style="width:117.6pt;height:31.35pt" o:ole="">
            <v:imagedata r:id="rId865" o:title=""/>
          </v:shape>
          <o:OLEObject Type="Embed" ProgID="Equation.DSMT4" ShapeID="_x0000_i1450" DrawAspect="Content" ObjectID="_1397130232" r:id="rId866"/>
        </w:object>
      </w:r>
      <w:r w:rsidR="006A0BC1">
        <w:t>.</w:t>
      </w:r>
    </w:p>
    <w:p w14:paraId="7A97EEEC" w14:textId="2643C96E" w:rsidR="006A0BC1" w:rsidRDefault="006A0BC1" w:rsidP="006A0BC1">
      <w:r>
        <w:t xml:space="preserve">Here, </w:t>
      </w:r>
      <w:r>
        <w:rPr>
          <w:b/>
        </w:rPr>
        <w:t>E</w:t>
      </w:r>
      <w:r>
        <w:t xml:space="preserve"> is the Euler-Lagrange strain tensor and </w:t>
      </w:r>
      <w:r w:rsidR="002429B0" w:rsidRPr="002429B0">
        <w:rPr>
          <w:position w:val="-6"/>
        </w:rPr>
        <w:object w:dxaOrig="220" w:dyaOrig="279" w14:anchorId="3493EDC2">
          <v:shape id="_x0000_i1451" type="#_x0000_t75" style="width:11.4pt;height:14.25pt" o:ole="">
            <v:imagedata r:id="rId867" o:title=""/>
          </v:shape>
          <o:OLEObject Type="Embed" ProgID="Equation.DSMT4" ShapeID="_x0000_i1451" DrawAspect="Content" ObjectID="_1397130233" r:id="rId868"/>
        </w:object>
      </w:r>
      <w:r>
        <w:t xml:space="preserve">and </w:t>
      </w:r>
      <w:r w:rsidR="002429B0" w:rsidRPr="002429B0">
        <w:rPr>
          <w:position w:val="-10"/>
        </w:rPr>
        <w:object w:dxaOrig="240" w:dyaOrig="260" w14:anchorId="24AE347C">
          <v:shape id="_x0000_i1452" type="#_x0000_t75" style="width:12.1pt;height:12.85pt" o:ole="">
            <v:imagedata r:id="rId869" o:title=""/>
          </v:shape>
          <o:OLEObject Type="Embed" ProgID="Equation.DSMT4" ShapeID="_x0000_i1452" DrawAspect="Content" ObjectID="_1397130234" r:id="rId870"/>
        </w:object>
      </w:r>
      <w:r>
        <w:t xml:space="preserve">are the Lamé parameters, which are related to the more familiar Young’s modulus </w:t>
      </w:r>
      <w:r>
        <w:rPr>
          <w:i/>
        </w:rPr>
        <w:t xml:space="preserve">E </w:t>
      </w:r>
      <w:r>
        <w:t xml:space="preserve">and Poisson’s ratio </w:t>
      </w:r>
      <w:r w:rsidR="002429B0" w:rsidRPr="002429B0">
        <w:rPr>
          <w:position w:val="-6"/>
        </w:rPr>
        <w:object w:dxaOrig="200" w:dyaOrig="220" w14:anchorId="486CDC16">
          <v:shape id="_x0000_i1453" type="#_x0000_t75" style="width:10pt;height:11.4pt" o:ole="">
            <v:imagedata r:id="rId871" o:title=""/>
          </v:shape>
          <o:OLEObject Type="Embed" ProgID="Equation.DSMT4" ShapeID="_x0000_i1453" DrawAspect="Content" ObjectID="_1397130235" r:id="rId872"/>
        </w:object>
      </w:r>
      <w:r>
        <w:t>as follows:</w:t>
      </w:r>
    </w:p>
    <w:p w14:paraId="31B5DCEE" w14:textId="3D96ADEA" w:rsidR="006A0BC1" w:rsidRDefault="002429B0" w:rsidP="006A0BC1">
      <w:pPr>
        <w:jc w:val="center"/>
      </w:pPr>
      <w:r w:rsidRPr="002429B0">
        <w:rPr>
          <w:position w:val="-32"/>
        </w:rPr>
        <w:object w:dxaOrig="3440" w:dyaOrig="700" w14:anchorId="517128E7">
          <v:shape id="_x0000_i1454" type="#_x0000_t75" style="width:171.8pt;height:34.95pt" o:ole="">
            <v:imagedata r:id="rId873" o:title=""/>
          </v:shape>
          <o:OLEObject Type="Embed" ProgID="Equation.DSMT4" ShapeID="_x0000_i1454" DrawAspect="Content" ObjectID="_1397130236" r:id="rId87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600212D" w:rsidR="006A0BC1" w:rsidRDefault="002429B0" w:rsidP="006A0BC1">
      <w:pPr>
        <w:jc w:val="center"/>
      </w:pPr>
      <w:r w:rsidRPr="002429B0">
        <w:rPr>
          <w:position w:val="-24"/>
        </w:rPr>
        <w:object w:dxaOrig="2760" w:dyaOrig="620" w14:anchorId="3023020C">
          <v:shape id="_x0000_i1455" type="#_x0000_t75" style="width:137.6pt;height:31.35pt" o:ole="">
            <v:imagedata r:id="rId875" o:title=""/>
          </v:shape>
          <o:OLEObject Type="Embed" ProgID="Equation.DSMT4" ShapeID="_x0000_i1455" DrawAspect="Content" ObjectID="_1397130237" r:id="rId876"/>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17CE2">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17CE2">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17CE2">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285" w:name="_Toc304219884"/>
      <w:r>
        <w:lastRenderedPageBreak/>
        <w:t>Orthotropic</w:t>
      </w:r>
      <w:r w:rsidR="00D51B77">
        <w:t xml:space="preserve"> Elastic</w:t>
      </w:r>
      <w:bookmarkEnd w:id="1285"/>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7DDA0020" w:rsidR="00195038" w:rsidRDefault="00195038" w:rsidP="00195038">
      <w:pPr>
        <w:pStyle w:val="MTDisplayEquation"/>
      </w:pPr>
      <w:r>
        <w:tab/>
      </w:r>
      <w:r w:rsidR="002429B0" w:rsidRPr="002429B0">
        <w:rPr>
          <w:position w:val="-212"/>
        </w:rPr>
        <w:object w:dxaOrig="6560" w:dyaOrig="2380" w14:anchorId="473E6AE3">
          <v:shape id="_x0000_i1456" type="#_x0000_t75" style="width:327.9pt;height:119.05pt" o:ole="">
            <v:imagedata r:id="rId877" o:title=""/>
          </v:shape>
          <o:OLEObject Type="Embed" ProgID="Equation.DSMT4" ShapeID="_x0000_i1456" DrawAspect="Content" ObjectID="_1397130238" r:id="rId87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17CE2">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1286" w:name="_Toc304219885"/>
      <w:bookmarkStart w:id="1287" w:name="_Ref167525595"/>
      <w:r>
        <w:lastRenderedPageBreak/>
        <w:t>Orthotropic CLE</w:t>
      </w:r>
      <w:bookmarkEnd w:id="1286"/>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0"/>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6D1F1FF8" w:rsidR="00277EE6" w:rsidRDefault="00277EE6" w:rsidP="002429B0">
            <w:r w:rsidRPr="00BE60FB">
              <w:t>Tensile diagonal first Lamé coefficient</w:t>
            </w:r>
            <w:r>
              <w:t xml:space="preserve"> along direction 1 </w:t>
            </w:r>
            <w:r w:rsidR="002429B0" w:rsidRPr="002429B0">
              <w:rPr>
                <w:position w:val="-12"/>
              </w:rPr>
              <w:object w:dxaOrig="400" w:dyaOrig="360" w14:anchorId="693DFF85">
                <v:shape id="_x0000_i1457" type="#_x0000_t75" style="width:19.95pt;height:18.55pt" o:ole="">
                  <v:imagedata r:id="rId879" o:title=""/>
                </v:shape>
                <o:OLEObject Type="Embed" ProgID="Equation.DSMT4" ShapeID="_x0000_i1457" DrawAspect="Content" ObjectID="_1397130239" r:id="rId880"/>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44BCE0E6" w:rsidR="00277EE6" w:rsidRDefault="00277EE6" w:rsidP="002429B0">
            <w:r w:rsidRPr="00BE60FB">
              <w:t>Tensile diagonal first Lamé coefficient</w:t>
            </w:r>
            <w:r>
              <w:t xml:space="preserve"> along direction 2 </w:t>
            </w:r>
            <w:r w:rsidR="002429B0" w:rsidRPr="002429B0">
              <w:rPr>
                <w:position w:val="-12"/>
              </w:rPr>
              <w:object w:dxaOrig="420" w:dyaOrig="360" w14:anchorId="4ED93CD3">
                <v:shape id="_x0000_i1458" type="#_x0000_t75" style="width:21.4pt;height:18.55pt" o:ole="">
                  <v:imagedata r:id="rId881" o:title=""/>
                </v:shape>
                <o:OLEObject Type="Embed" ProgID="Equation.DSMT4" ShapeID="_x0000_i1458" DrawAspect="Content" ObjectID="_1397130240" r:id="rId882"/>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38DAC9BB" w:rsidR="00277EE6" w:rsidRDefault="00277EE6" w:rsidP="002429B0">
            <w:r w:rsidRPr="00BE60FB">
              <w:t>Tensile diagonal first Lamé coefficient</w:t>
            </w:r>
            <w:r>
              <w:t xml:space="preserve"> along direction 3 </w:t>
            </w:r>
            <w:r w:rsidR="002429B0" w:rsidRPr="002429B0">
              <w:rPr>
                <w:position w:val="-12"/>
              </w:rPr>
              <w:object w:dxaOrig="420" w:dyaOrig="360" w14:anchorId="0F678A36">
                <v:shape id="_x0000_i1459" type="#_x0000_t75" style="width:21.4pt;height:18.55pt" o:ole="">
                  <v:imagedata r:id="rId883" o:title=""/>
                </v:shape>
                <o:OLEObject Type="Embed" ProgID="Equation.DSMT4" ShapeID="_x0000_i1459" DrawAspect="Content" ObjectID="_1397130241" r:id="rId884"/>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0292798" w:rsidR="00277EE6" w:rsidRDefault="00277EE6" w:rsidP="002429B0">
            <w:r>
              <w:t>Compressive</w:t>
            </w:r>
            <w:r w:rsidRPr="00BE60FB">
              <w:t xml:space="preserve"> diagonal first Lamé coefficient</w:t>
            </w:r>
            <w:r>
              <w:t xml:space="preserve"> along direction 1 </w:t>
            </w:r>
            <w:r w:rsidR="002429B0" w:rsidRPr="002429B0">
              <w:rPr>
                <w:position w:val="-12"/>
              </w:rPr>
              <w:object w:dxaOrig="400" w:dyaOrig="360" w14:anchorId="0018F188">
                <v:shape id="_x0000_i1460" type="#_x0000_t75" style="width:19.95pt;height:18.55pt" o:ole="">
                  <v:imagedata r:id="rId885" o:title=""/>
                </v:shape>
                <o:OLEObject Type="Embed" ProgID="Equation.DSMT4" ShapeID="_x0000_i1460" DrawAspect="Content" ObjectID="_1397130242" r:id="rId886"/>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3CA04C71" w:rsidR="00277EE6" w:rsidRDefault="00277EE6" w:rsidP="002429B0">
            <w:r>
              <w:t>Compressive</w:t>
            </w:r>
            <w:r w:rsidRPr="00BE60FB">
              <w:t xml:space="preserve"> diagonal first Lamé coefficient</w:t>
            </w:r>
            <w:r>
              <w:t xml:space="preserve"> along direction 2 </w:t>
            </w:r>
            <w:r w:rsidR="002429B0" w:rsidRPr="002429B0">
              <w:rPr>
                <w:position w:val="-12"/>
              </w:rPr>
              <w:object w:dxaOrig="420" w:dyaOrig="360" w14:anchorId="3716FF1B">
                <v:shape id="_x0000_i1461" type="#_x0000_t75" style="width:21.4pt;height:18.55pt" o:ole="">
                  <v:imagedata r:id="rId887" o:title=""/>
                </v:shape>
                <o:OLEObject Type="Embed" ProgID="Equation.DSMT4" ShapeID="_x0000_i1461" DrawAspect="Content" ObjectID="_1397130243" r:id="rId888"/>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9CC5E07" w:rsidR="00277EE6" w:rsidRDefault="00277EE6" w:rsidP="002429B0">
            <w:r>
              <w:t>Compressive</w:t>
            </w:r>
            <w:r w:rsidRPr="00BE60FB">
              <w:t xml:space="preserve"> diagonal first Lamé coefficient</w:t>
            </w:r>
            <w:r>
              <w:t xml:space="preserve"> along direction 3 </w:t>
            </w:r>
            <w:r w:rsidR="002429B0" w:rsidRPr="002429B0">
              <w:rPr>
                <w:position w:val="-12"/>
              </w:rPr>
              <w:object w:dxaOrig="420" w:dyaOrig="360" w14:anchorId="25DC4492">
                <v:shape id="_x0000_i1462" type="#_x0000_t75" style="width:21.4pt;height:18.55pt" o:ole="">
                  <v:imagedata r:id="rId889" o:title=""/>
                </v:shape>
                <o:OLEObject Type="Embed" ProgID="Equation.DSMT4" ShapeID="_x0000_i1462" DrawAspect="Content" ObjectID="_1397130244" r:id="rId890"/>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492CE7D" w:rsidR="00277EE6" w:rsidRPr="00F86419" w:rsidRDefault="00277EE6" w:rsidP="002429B0">
            <w:r w:rsidRPr="00BE60FB">
              <w:t>Off-diagonal first Lamé coefficient</w:t>
            </w:r>
            <w:r>
              <w:t xml:space="preserve"> in 1-2 plane </w:t>
            </w:r>
            <w:r w:rsidR="002429B0" w:rsidRPr="002429B0">
              <w:rPr>
                <w:position w:val="-12"/>
              </w:rPr>
              <w:object w:dxaOrig="320" w:dyaOrig="360" w14:anchorId="6AA611C9">
                <v:shape id="_x0000_i1463" type="#_x0000_t75" style="width:16.4pt;height:18.55pt" o:ole="">
                  <v:imagedata r:id="rId891" o:title=""/>
                </v:shape>
                <o:OLEObject Type="Embed" ProgID="Equation.DSMT4" ShapeID="_x0000_i1463" DrawAspect="Content" ObjectID="_1397130245" r:id="rId892"/>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69C21DC0" w:rsidR="00277EE6" w:rsidRPr="00F86419" w:rsidRDefault="00277EE6" w:rsidP="002429B0">
            <w:r w:rsidRPr="00BE60FB">
              <w:t>Off-diagonal first Lamé coefficient</w:t>
            </w:r>
            <w:r>
              <w:t xml:space="preserve"> in 2-3 plane </w:t>
            </w:r>
            <w:r w:rsidR="002429B0" w:rsidRPr="002429B0">
              <w:rPr>
                <w:position w:val="-12"/>
              </w:rPr>
              <w:object w:dxaOrig="340" w:dyaOrig="360" w14:anchorId="2F36F1F2">
                <v:shape id="_x0000_i1464" type="#_x0000_t75" style="width:16.4pt;height:18.55pt" o:ole="">
                  <v:imagedata r:id="rId893" o:title=""/>
                </v:shape>
                <o:OLEObject Type="Embed" ProgID="Equation.DSMT4" ShapeID="_x0000_i1464" DrawAspect="Content" ObjectID="_1397130246" r:id="rId894"/>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A69D4C6" w:rsidR="00277EE6" w:rsidRPr="00F86419" w:rsidRDefault="00277EE6" w:rsidP="002429B0">
            <w:r w:rsidRPr="00BE60FB">
              <w:t>Off-diagonal first Lamé coefficient</w:t>
            </w:r>
            <w:r>
              <w:t xml:space="preserve"> in 3-1 plane </w:t>
            </w:r>
            <w:r w:rsidR="002429B0" w:rsidRPr="002429B0">
              <w:rPr>
                <w:position w:val="-12"/>
              </w:rPr>
              <w:object w:dxaOrig="320" w:dyaOrig="360" w14:anchorId="2C54B915">
                <v:shape id="_x0000_i1465" type="#_x0000_t75" style="width:16.4pt;height:18.55pt" o:ole="">
                  <v:imagedata r:id="rId895" o:title=""/>
                </v:shape>
                <o:OLEObject Type="Embed" ProgID="Equation.DSMT4" ShapeID="_x0000_i1465" DrawAspect="Content" ObjectID="_1397130247" r:id="rId896"/>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5597D32C" w:rsidR="00277EE6" w:rsidRPr="00F86419" w:rsidRDefault="00277EE6" w:rsidP="002429B0">
            <w:r w:rsidRPr="00BE60FB">
              <w:t>Second Lamé coefficient</w:t>
            </w:r>
            <w:r>
              <w:t xml:space="preserve"> along direction 1 </w:t>
            </w:r>
            <w:r w:rsidR="002429B0" w:rsidRPr="002429B0">
              <w:rPr>
                <w:position w:val="-12"/>
              </w:rPr>
              <w:object w:dxaOrig="279" w:dyaOrig="360" w14:anchorId="5A7AAA8C">
                <v:shape id="_x0000_i1466" type="#_x0000_t75" style="width:14.25pt;height:18.55pt" o:ole="">
                  <v:imagedata r:id="rId897" o:title=""/>
                </v:shape>
                <o:OLEObject Type="Embed" ProgID="Equation.DSMT4" ShapeID="_x0000_i1466" DrawAspect="Content" ObjectID="_1397130248" r:id="rId898"/>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2D4121BD" w:rsidR="00277EE6" w:rsidRPr="00F86419" w:rsidRDefault="00277EE6" w:rsidP="002429B0">
            <w:r w:rsidRPr="00BE60FB">
              <w:t>Second Lamé coefficient</w:t>
            </w:r>
            <w:r>
              <w:t xml:space="preserve"> along direction 2 </w:t>
            </w:r>
            <w:r w:rsidR="002429B0" w:rsidRPr="002429B0">
              <w:rPr>
                <w:position w:val="-12"/>
              </w:rPr>
              <w:object w:dxaOrig="300" w:dyaOrig="360" w14:anchorId="26BD85E8">
                <v:shape id="_x0000_i1467" type="#_x0000_t75" style="width:14.95pt;height:18.55pt" o:ole="">
                  <v:imagedata r:id="rId899" o:title=""/>
                </v:shape>
                <o:OLEObject Type="Embed" ProgID="Equation.DSMT4" ShapeID="_x0000_i1467" DrawAspect="Content" ObjectID="_1397130249" r:id="rId900"/>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98BA6C8" w:rsidR="00277EE6" w:rsidRPr="00F86419" w:rsidRDefault="00277EE6" w:rsidP="002429B0">
            <w:r w:rsidRPr="00BE60FB">
              <w:t>Second Lamé coefficient</w:t>
            </w:r>
            <w:r>
              <w:t xml:space="preserve"> along direction 3 </w:t>
            </w:r>
            <w:r w:rsidR="002429B0" w:rsidRPr="002429B0">
              <w:rPr>
                <w:position w:val="-12"/>
              </w:rPr>
              <w:object w:dxaOrig="279" w:dyaOrig="360" w14:anchorId="12614ECC">
                <v:shape id="_x0000_i1468" type="#_x0000_t75" style="width:14.25pt;height:18.55pt" o:ole="">
                  <v:imagedata r:id="rId901" o:title=""/>
                </v:shape>
                <o:OLEObject Type="Embed" ProgID="Equation.DSMT4" ShapeID="_x0000_i1468" DrawAspect="Content" ObjectID="_1397130250" r:id="rId902"/>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726C43">
        <w:fldChar w:fldCharType="begin"/>
      </w:r>
      <w:r w:rsidR="00726C43">
        <w:instrText xml:space="preserve"> HYPERLINK \l "_ENREF_26" \o "Curnier, 1995 #52" </w:instrText>
      </w:r>
      <w:ins w:id="1288" w:author="Gerard" w:date="2016-04-27T14:23:00Z"/>
      <w:r w:rsidR="00726C43">
        <w:fldChar w:fldCharType="separate"/>
      </w:r>
      <w:r w:rsidR="00554341">
        <w:rPr>
          <w:noProof/>
        </w:rPr>
        <w:t>26</w:t>
      </w:r>
      <w:r w:rsidR="00726C43">
        <w:rPr>
          <w:noProof/>
        </w:rPr>
        <w:fldChar w:fldCharType="end"/>
      </w:r>
      <w:r>
        <w:rPr>
          <w:noProof/>
        </w:rPr>
        <w:t>]</w:t>
      </w:r>
      <w:r>
        <w:fldChar w:fldCharType="end"/>
      </w:r>
      <w:r>
        <w:t>.  It is derived from the following hyperelastic strain-energy function:</w:t>
      </w:r>
    </w:p>
    <w:p w14:paraId="081070E1" w14:textId="2CEC89ED" w:rsidR="00277EE6" w:rsidRDefault="00277EE6" w:rsidP="00277EE6">
      <w:pPr>
        <w:pStyle w:val="MTDisplayEquation"/>
      </w:pPr>
      <w:r>
        <w:tab/>
      </w:r>
      <w:r w:rsidR="002429B0" w:rsidRPr="002429B0">
        <w:rPr>
          <w:position w:val="-62"/>
        </w:rPr>
        <w:object w:dxaOrig="6820" w:dyaOrig="1020" w14:anchorId="69203A80">
          <v:shape id="_x0000_i1469" type="#_x0000_t75" style="width:341.45pt;height:50.6pt" o:ole="">
            <v:imagedata r:id="rId903" o:title=""/>
          </v:shape>
          <o:OLEObject Type="Embed" ProgID="Equation.DSMT4" ShapeID="_x0000_i1469" DrawAspect="Content" ObjectID="_1397130251" r:id="rId904"/>
        </w:object>
      </w:r>
    </w:p>
    <w:p w14:paraId="79C718BD" w14:textId="1B9C282B" w:rsidR="00277EE6" w:rsidRDefault="00277EE6" w:rsidP="00277EE6">
      <w:r>
        <w:t xml:space="preserve">where </w:t>
      </w:r>
      <w:r w:rsidR="002429B0" w:rsidRPr="002429B0">
        <w:rPr>
          <w:position w:val="-12"/>
        </w:rPr>
        <w:object w:dxaOrig="880" w:dyaOrig="360" w14:anchorId="775B3C8C">
          <v:shape id="_x0000_i1470" type="#_x0000_t75" style="width:44.2pt;height:18.55pt" o:ole="">
            <v:imagedata r:id="rId905" o:title=""/>
          </v:shape>
          <o:OLEObject Type="Embed" ProgID="Equation.DSMT4" ShapeID="_x0000_i1470" DrawAspect="Content" ObjectID="_1397130252" r:id="rId906"/>
        </w:object>
      </w:r>
      <w:r>
        <w:t xml:space="preserve"> and</w:t>
      </w:r>
    </w:p>
    <w:p w14:paraId="660D02EB" w14:textId="3CE8277F" w:rsidR="00277EE6" w:rsidRPr="00552D09" w:rsidRDefault="00277EE6" w:rsidP="00277EE6">
      <w:pPr>
        <w:pStyle w:val="MTDisplayEquation"/>
      </w:pPr>
      <w:r>
        <w:tab/>
      </w:r>
      <w:r w:rsidR="002429B0" w:rsidRPr="002429B0">
        <w:rPr>
          <w:position w:val="-70"/>
        </w:rPr>
        <w:object w:dxaOrig="4260" w:dyaOrig="980" w14:anchorId="5BF29A8A">
          <v:shape id="_x0000_i1471" type="#_x0000_t75" style="width:212.45pt;height:49.2pt" o:ole="">
            <v:imagedata r:id="rId907" o:title=""/>
          </v:shape>
          <o:OLEObject Type="Embed" ProgID="Equation.DSMT4" ShapeID="_x0000_i1471" DrawAspect="Content" ObjectID="_1397130253" r:id="rId908"/>
        </w:object>
      </w:r>
      <w:r>
        <w:t xml:space="preserve"> </w:t>
      </w:r>
    </w:p>
    <w:p w14:paraId="1C35DFBE" w14:textId="2D7EE247" w:rsidR="00277EE6" w:rsidRDefault="00277EE6" w:rsidP="00277EE6">
      <w:pPr>
        <w:pStyle w:val="MTDisplayEquation"/>
      </w:pPr>
      <w:r>
        <w:t xml:space="preserve">Here, </w:t>
      </w:r>
      <w:r w:rsidR="002429B0" w:rsidRPr="00025957">
        <w:rPr>
          <w:position w:val="-4"/>
        </w:rPr>
        <w:object w:dxaOrig="240" w:dyaOrig="260" w14:anchorId="4CA59A43">
          <v:shape id="_x0000_i1472" type="#_x0000_t75" style="width:12.1pt;height:12.85pt" o:ole="">
            <v:imagedata r:id="rId909" o:title=""/>
          </v:shape>
          <o:OLEObject Type="Embed" ProgID="Equation.DSMT4" ShapeID="_x0000_i1472" DrawAspect="Content" ObjectID="_1397130254" r:id="rId910"/>
        </w:object>
      </w:r>
      <w:r>
        <w:t xml:space="preserve"> is the Lagrangian strain tensor and </w:t>
      </w:r>
      <w:r w:rsidR="002429B0" w:rsidRPr="002429B0">
        <w:rPr>
          <w:position w:val="-12"/>
        </w:rPr>
        <w:object w:dxaOrig="1280" w:dyaOrig="380" w14:anchorId="7D373EE1">
          <v:shape id="_x0000_i1473" type="#_x0000_t75" style="width:64.15pt;height:18.55pt" o:ole="">
            <v:imagedata r:id="rId911" o:title=""/>
          </v:shape>
          <o:OLEObject Type="Embed" ProgID="Equation.DSMT4" ShapeID="_x0000_i1473" DrawAspect="Content" ObjectID="_1397130255" r:id="rId912"/>
        </w:object>
      </w:r>
      <w:r>
        <w:t xml:space="preserve">, where </w:t>
      </w:r>
      <w:r w:rsidR="002429B0" w:rsidRPr="002429B0">
        <w:rPr>
          <w:position w:val="-12"/>
        </w:rPr>
        <w:object w:dxaOrig="279" w:dyaOrig="380" w14:anchorId="401FE017">
          <v:shape id="_x0000_i1474" type="#_x0000_t75" style="width:14.25pt;height:18.55pt" o:ole="">
            <v:imagedata r:id="rId913" o:title=""/>
          </v:shape>
          <o:OLEObject Type="Embed" ProgID="Equation.DSMT4" ShapeID="_x0000_i1474" DrawAspect="Content" ObjectID="_1397130256" r:id="rId914"/>
        </w:object>
      </w:r>
      <w:r>
        <w:t xml:space="preserve"> (</w:t>
      </w:r>
      <w:r w:rsidR="002429B0" w:rsidRPr="002429B0">
        <w:rPr>
          <w:position w:val="-10"/>
        </w:rPr>
        <w:object w:dxaOrig="920" w:dyaOrig="320" w14:anchorId="6BB0A312">
          <v:shape id="_x0000_i1475" type="#_x0000_t75" style="width:45.6pt;height:16.4pt" o:ole="">
            <v:imagedata r:id="rId915" o:title=""/>
          </v:shape>
          <o:OLEObject Type="Embed" ProgID="Equation.DSMT4" ShapeID="_x0000_i1475" DrawAspect="Content" ObjectID="_1397130257" r:id="rId916"/>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1289" w:name="_Toc410636361"/>
      <w:bookmarkStart w:id="1290" w:name="_Toc304219886"/>
      <w:r>
        <w:lastRenderedPageBreak/>
        <w:t>Osmotic Pressure from Virial Expansion</w:t>
      </w:r>
      <w:bookmarkEnd w:id="1289"/>
      <w:bookmarkEnd w:id="1290"/>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5B103C3D" w:rsidR="00277EE6" w:rsidRDefault="00277EE6" w:rsidP="002429B0">
            <w:r>
              <w:t xml:space="preserve">Fluid volume fraction in reference (strain-free) configuration, </w:t>
            </w:r>
            <w:r w:rsidR="002429B0" w:rsidRPr="002429B0">
              <w:rPr>
                <w:position w:val="-12"/>
              </w:rPr>
              <w:object w:dxaOrig="320" w:dyaOrig="380" w14:anchorId="4999CDE0">
                <v:shape id="_x0000_i1476" type="#_x0000_t75" style="width:16.4pt;height:18.55pt" o:ole="">
                  <v:imagedata r:id="rId917" o:title=""/>
                </v:shape>
                <o:OLEObject Type="Embed" ProgID="Equation.DSMT4" ShapeID="_x0000_i1476" DrawAspect="Content" ObjectID="_1397130258" r:id="rId918"/>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1254590" w:rsidR="00277EE6" w:rsidRDefault="00277EE6" w:rsidP="002429B0">
            <w:r>
              <w:t xml:space="preserve">Concentration of interstitial solute causing the osmotic pressure (moles per volume of the mixture in the reference configuration), </w:t>
            </w:r>
            <w:r w:rsidR="002429B0" w:rsidRPr="002429B0">
              <w:rPr>
                <w:position w:val="-12"/>
              </w:rPr>
              <w:object w:dxaOrig="240" w:dyaOrig="360" w14:anchorId="7BED0BA6">
                <v:shape id="_x0000_i1477" type="#_x0000_t75" style="width:12.1pt;height:18.55pt" o:ole="">
                  <v:imagedata r:id="rId919" o:title=""/>
                </v:shape>
                <o:OLEObject Type="Embed" ProgID="Equation.DSMT4" ShapeID="_x0000_i1477" DrawAspect="Content" ObjectID="_1397130259" r:id="rId920"/>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5902CA0E" w:rsidR="00277EE6" w:rsidRDefault="00277EE6" w:rsidP="002429B0">
            <w:r>
              <w:t xml:space="preserve">First virial coefficient </w:t>
            </w:r>
            <w:r w:rsidR="002429B0" w:rsidRPr="002429B0">
              <w:rPr>
                <w:position w:val="-12"/>
              </w:rPr>
              <w:object w:dxaOrig="220" w:dyaOrig="360" w14:anchorId="66B1083F">
                <v:shape id="_x0000_i1478" type="#_x0000_t75" style="width:11.4pt;height:18.55pt" o:ole="">
                  <v:imagedata r:id="rId921" o:title=""/>
                </v:shape>
                <o:OLEObject Type="Embed" ProgID="Equation.DSMT4" ShapeID="_x0000_i1478" DrawAspect="Content" ObjectID="_1397130260" r:id="rId922"/>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5F559D23" w:rsidR="00277EE6" w:rsidRDefault="00277EE6" w:rsidP="002429B0">
            <w:r>
              <w:t xml:space="preserve">Second virial coefficient </w:t>
            </w:r>
            <w:r w:rsidR="002429B0" w:rsidRPr="002429B0">
              <w:rPr>
                <w:position w:val="-12"/>
              </w:rPr>
              <w:object w:dxaOrig="240" w:dyaOrig="360" w14:anchorId="0F88E0B6">
                <v:shape id="_x0000_i1479" type="#_x0000_t75" style="width:12.1pt;height:18.55pt" o:ole="">
                  <v:imagedata r:id="rId923" o:title=""/>
                </v:shape>
                <o:OLEObject Type="Embed" ProgID="Equation.DSMT4" ShapeID="_x0000_i1479" DrawAspect="Content" ObjectID="_1397130261" r:id="rId924"/>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5E22F471" w:rsidR="00277EE6" w:rsidRDefault="00277EE6" w:rsidP="002429B0">
            <w:r>
              <w:t xml:space="preserve">Third virial coefficient </w:t>
            </w:r>
            <w:r w:rsidR="002429B0" w:rsidRPr="002429B0">
              <w:rPr>
                <w:position w:val="-12"/>
              </w:rPr>
              <w:object w:dxaOrig="240" w:dyaOrig="360" w14:anchorId="7C17C025">
                <v:shape id="_x0000_i1480" type="#_x0000_t75" style="width:12.1pt;height:18.55pt" o:ole="">
                  <v:imagedata r:id="rId925" o:title=""/>
                </v:shape>
                <o:OLEObject Type="Embed" ProgID="Equation.DSMT4" ShapeID="_x0000_i1480" DrawAspect="Content" ObjectID="_1397130262" r:id="rId926"/>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3FFC9BD7" w:rsidR="00277EE6" w:rsidRDefault="00277EE6" w:rsidP="00277EE6">
      <w:pPr>
        <w:pStyle w:val="MTDisplayEquation"/>
      </w:pPr>
      <w:r>
        <w:tab/>
      </w:r>
      <w:r w:rsidR="002429B0" w:rsidRPr="002429B0">
        <w:rPr>
          <w:position w:val="-6"/>
        </w:rPr>
        <w:object w:dxaOrig="900" w:dyaOrig="279" w14:anchorId="0C988AF3">
          <v:shape id="_x0000_i1481" type="#_x0000_t75" style="width:44.9pt;height:14.25pt" o:ole="">
            <v:imagedata r:id="rId927" o:title=""/>
          </v:shape>
          <o:OLEObject Type="Embed" ProgID="Equation.DSMT4" ShapeID="_x0000_i1481" DrawAspect="Content" ObjectID="_1397130263" r:id="rId928"/>
        </w:object>
      </w:r>
      <w:r>
        <w:t>,</w:t>
      </w:r>
    </w:p>
    <w:p w14:paraId="4BD0ED93" w14:textId="4E80C741" w:rsidR="00277EE6" w:rsidRDefault="00277EE6" w:rsidP="00277EE6">
      <w:r w:rsidRPr="006D6D0D">
        <w:t xml:space="preserve">where </w:t>
      </w:r>
      <w:r w:rsidR="002429B0" w:rsidRPr="002429B0">
        <w:rPr>
          <w:position w:val="-6"/>
        </w:rPr>
        <w:object w:dxaOrig="220" w:dyaOrig="220" w14:anchorId="1F040550">
          <v:shape id="_x0000_i1482" type="#_x0000_t75" style="width:11.4pt;height:11.4pt" o:ole="">
            <v:imagedata r:id="rId929" o:title=""/>
          </v:shape>
          <o:OLEObject Type="Embed" ProgID="Equation.DSMT4" ShapeID="_x0000_i1482" DrawAspect="Content" ObjectID="_1397130264" r:id="rId930"/>
        </w:object>
      </w:r>
      <w:r w:rsidRPr="006D6D0D">
        <w:t xml:space="preserve"> is the osmotic pressure, given by</w:t>
      </w:r>
    </w:p>
    <w:p w14:paraId="29370B40" w14:textId="50F0B747" w:rsidR="00277EE6" w:rsidRDefault="00277EE6" w:rsidP="00277EE6">
      <w:pPr>
        <w:pStyle w:val="MTDisplayEquation"/>
      </w:pPr>
      <w:r>
        <w:tab/>
      </w:r>
      <w:r w:rsidR="002429B0" w:rsidRPr="002429B0">
        <w:rPr>
          <w:position w:val="-30"/>
        </w:rPr>
        <w:object w:dxaOrig="3519" w:dyaOrig="720" w14:anchorId="1E3F21FF">
          <v:shape id="_x0000_i1483" type="#_x0000_t75" style="width:176.1pt;height:36.35pt" o:ole="">
            <v:imagedata r:id="rId931" o:title=""/>
          </v:shape>
          <o:OLEObject Type="Embed" ProgID="Equation.DSMT4" ShapeID="_x0000_i1483" DrawAspect="Content" ObjectID="_1397130265" r:id="rId932"/>
        </w:object>
      </w:r>
      <w:r>
        <w:t xml:space="preserve"> ,</w:t>
      </w:r>
    </w:p>
    <w:p w14:paraId="3FB770D7" w14:textId="6C86E3E7" w:rsidR="00277EE6" w:rsidRPr="006D6D0D" w:rsidRDefault="002429B0" w:rsidP="00277EE6">
      <w:r w:rsidRPr="002429B0">
        <w:rPr>
          <w:position w:val="-6"/>
        </w:rPr>
        <w:object w:dxaOrig="180" w:dyaOrig="220" w14:anchorId="21B6AC84">
          <v:shape id="_x0000_i1484" type="#_x0000_t75" style="width:8.55pt;height:11.4pt" o:ole="">
            <v:imagedata r:id="rId933" o:title=""/>
          </v:shape>
          <o:OLEObject Type="Embed" ProgID="Equation.DSMT4" ShapeID="_x0000_i1484" DrawAspect="Content" ObjectID="_1397130266" r:id="rId934"/>
        </w:object>
      </w:r>
      <w:r w:rsidR="00277EE6">
        <w:t xml:space="preserve"> is the solute concentration in the current configuration, and </w:t>
      </w:r>
      <w:r w:rsidRPr="002429B0">
        <w:rPr>
          <w:position w:val="-6"/>
        </w:rPr>
        <w:object w:dxaOrig="940" w:dyaOrig="279" w14:anchorId="62802347">
          <v:shape id="_x0000_i1485" type="#_x0000_t75" style="width:47.05pt;height:14.25pt" o:ole="">
            <v:imagedata r:id="rId935" o:title=""/>
          </v:shape>
          <o:OLEObject Type="Embed" ProgID="Equation.DSMT4" ShapeID="_x0000_i1485" DrawAspect="Content" ObjectID="_1397130267" r:id="rId936"/>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1291" w:name="_Toc304219887"/>
      <w:r w:rsidR="006A0BC1" w:rsidRPr="008A7ED7">
        <w:lastRenderedPageBreak/>
        <w:t>Neo</w:t>
      </w:r>
      <w:r w:rsidR="006A0BC1">
        <w:t>-Hookean</w:t>
      </w:r>
      <w:bookmarkEnd w:id="1287"/>
      <w:bookmarkEnd w:id="1291"/>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726C43">
        <w:fldChar w:fldCharType="begin"/>
      </w:r>
      <w:r w:rsidR="00726C43">
        <w:instrText xml:space="preserve"> HYPERLINK \l "_ENREF_23" \o "Bonet, 1997 #21" </w:instrText>
      </w:r>
      <w:ins w:id="1292" w:author="Gerard" w:date="2016-04-27T14:23:00Z"/>
      <w:r w:rsidR="00726C43">
        <w:fldChar w:fldCharType="separate"/>
      </w:r>
      <w:r w:rsidR="00554341">
        <w:rPr>
          <w:noProof/>
        </w:rPr>
        <w:t>23</w:t>
      </w:r>
      <w:r w:rsidR="00726C43">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23997308" w:rsidR="006A0BC1" w:rsidRPr="005F7781" w:rsidRDefault="002429B0" w:rsidP="006A0BC1">
      <w:pPr>
        <w:jc w:val="center"/>
      </w:pPr>
      <w:r w:rsidRPr="002429B0">
        <w:rPr>
          <w:position w:val="-24"/>
        </w:rPr>
        <w:object w:dxaOrig="3260" w:dyaOrig="620" w14:anchorId="7E01E9F2">
          <v:shape id="_x0000_i1486" type="#_x0000_t75" style="width:162.55pt;height:31.35pt" o:ole="">
            <v:imagedata r:id="rId937" o:title=""/>
          </v:shape>
          <o:OLEObject Type="Embed" ProgID="Equation.DSMT4" ShapeID="_x0000_i1486" DrawAspect="Content" ObjectID="_1397130268" r:id="rId938"/>
        </w:object>
      </w:r>
      <w:r w:rsidR="006A0BC1">
        <w:t>.</w:t>
      </w:r>
    </w:p>
    <w:p w14:paraId="2618C2E7" w14:textId="0E41776E" w:rsidR="006A0BC1" w:rsidRDefault="006A0BC1" w:rsidP="006A0BC1">
      <w:pPr>
        <w:pStyle w:val="MTDisplayEquation"/>
      </w:pPr>
      <w:r>
        <w:t xml:space="preserve">Here, </w:t>
      </w:r>
      <w:r w:rsidR="002429B0" w:rsidRPr="002429B0">
        <w:rPr>
          <w:position w:val="-12"/>
        </w:rPr>
        <w:object w:dxaOrig="220" w:dyaOrig="360" w14:anchorId="03A99006">
          <v:shape id="_x0000_i1487" type="#_x0000_t75" style="width:11.4pt;height:18.55pt" o:ole="">
            <v:imagedata r:id="rId939" o:title=""/>
          </v:shape>
          <o:OLEObject Type="Embed" ProgID="Equation.DSMT4" ShapeID="_x0000_i1487" DrawAspect="Content" ObjectID="_1397130269" r:id="rId940"/>
        </w:object>
      </w:r>
      <w:r w:rsidR="00A62945">
        <w:t xml:space="preserve"> </w:t>
      </w:r>
      <w:r>
        <w:t xml:space="preserve">and </w:t>
      </w:r>
      <w:r w:rsidR="002429B0" w:rsidRPr="002429B0">
        <w:rPr>
          <w:position w:val="-12"/>
        </w:rPr>
        <w:object w:dxaOrig="240" w:dyaOrig="360" w14:anchorId="6424758D">
          <v:shape id="_x0000_i1488" type="#_x0000_t75" style="width:12.1pt;height:18.55pt" o:ole="">
            <v:imagedata r:id="rId941" o:title=""/>
          </v:shape>
          <o:OLEObject Type="Embed" ProgID="Equation.DSMT4" ShapeID="_x0000_i1488" DrawAspect="Content" ObjectID="_1397130270" r:id="rId94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17CE2">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1293" w:name="_Toc304219888"/>
      <w:r>
        <w:lastRenderedPageBreak/>
        <w:t>Coupled Mooney-Rivlin</w:t>
      </w:r>
      <w:bookmarkEnd w:id="1293"/>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3A60F2E0" w:rsidR="00884421" w:rsidRDefault="00884421" w:rsidP="007949F9">
      <w:pPr>
        <w:pStyle w:val="MTDisplayEquation"/>
      </w:pPr>
      <w:r>
        <w:tab/>
      </w:r>
      <w:r w:rsidR="002429B0" w:rsidRPr="002429B0">
        <w:rPr>
          <w:position w:val="-24"/>
        </w:rPr>
        <w:object w:dxaOrig="5240" w:dyaOrig="620" w14:anchorId="42DBAA93">
          <v:shape id="_x0000_i1489" type="#_x0000_t75" style="width:261.6pt;height:31.35pt" o:ole="">
            <v:imagedata r:id="rId943" o:title=""/>
          </v:shape>
          <o:OLEObject Type="Embed" ProgID="Equation.DSMT4" ShapeID="_x0000_i1489" DrawAspect="Content" ObjectID="_1397130271" r:id="rId944"/>
        </w:object>
      </w:r>
      <w:r>
        <w:t xml:space="preserve"> </w:t>
      </w:r>
    </w:p>
    <w:p w14:paraId="2E2A0F18" w14:textId="77777777" w:rsidR="00884421" w:rsidRPr="00884421" w:rsidRDefault="00884421" w:rsidP="007949F9"/>
    <w:p w14:paraId="0196B04D" w14:textId="69F03284" w:rsidR="00884421" w:rsidRDefault="00884421" w:rsidP="00884421">
      <w:pPr>
        <w:pStyle w:val="MTDisplayEquation"/>
      </w:pPr>
      <w:r>
        <w:t xml:space="preserve">Here, </w:t>
      </w:r>
      <w:r w:rsidR="002429B0" w:rsidRPr="002429B0">
        <w:rPr>
          <w:position w:val="-12"/>
        </w:rPr>
        <w:object w:dxaOrig="220" w:dyaOrig="360" w14:anchorId="729FBD2D">
          <v:shape id="_x0000_i1490" type="#_x0000_t75" style="width:11.4pt;height:18.55pt" o:ole="">
            <v:imagedata r:id="rId945" o:title=""/>
          </v:shape>
          <o:OLEObject Type="Embed" ProgID="Equation.DSMT4" ShapeID="_x0000_i1490" DrawAspect="Content" ObjectID="_1397130272" r:id="rId946"/>
        </w:object>
      </w:r>
      <w:r>
        <w:t xml:space="preserve"> and </w:t>
      </w:r>
      <w:r w:rsidR="002429B0" w:rsidRPr="002429B0">
        <w:rPr>
          <w:position w:val="-12"/>
        </w:rPr>
        <w:object w:dxaOrig="240" w:dyaOrig="360" w14:anchorId="68383000">
          <v:shape id="_x0000_i1491" type="#_x0000_t75" style="width:12.1pt;height:18.55pt" o:ole="">
            <v:imagedata r:id="rId947" o:title=""/>
          </v:shape>
          <o:OLEObject Type="Embed" ProgID="Equation.DSMT4" ShapeID="_x0000_i1491" DrawAspect="Content" ObjectID="_1397130273" r:id="rId948"/>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17CE2">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1294" w:name="_Toc304219889"/>
      <w:r>
        <w:lastRenderedPageBreak/>
        <w:t>Coupled Veronda-Westmann</w:t>
      </w:r>
      <w:bookmarkEnd w:id="1294"/>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3E1937D9" w:rsidR="00884421" w:rsidRPr="00884421" w:rsidRDefault="00884421">
      <w:pPr>
        <w:pStyle w:val="MTDisplayEquation"/>
      </w:pPr>
      <w:r>
        <w:tab/>
      </w:r>
      <w:r w:rsidR="002429B0" w:rsidRPr="002429B0">
        <w:rPr>
          <w:position w:val="-24"/>
        </w:rPr>
        <w:object w:dxaOrig="4220" w:dyaOrig="620" w14:anchorId="29CAF19B">
          <v:shape id="_x0000_i1492" type="#_x0000_t75" style="width:211pt;height:31.35pt" o:ole="">
            <v:imagedata r:id="rId949" o:title=""/>
          </v:shape>
          <o:OLEObject Type="Embed" ProgID="Equation.DSMT4" ShapeID="_x0000_i1492" DrawAspect="Content" ObjectID="_1397130274" r:id="rId950"/>
        </w:object>
      </w:r>
      <w:r>
        <w:t xml:space="preserve"> </w:t>
      </w:r>
    </w:p>
    <w:p w14:paraId="38B53D72" w14:textId="77777777" w:rsidR="00884421" w:rsidRDefault="00884421" w:rsidP="006A0BC1"/>
    <w:p w14:paraId="00DAB588" w14:textId="02F37FAA" w:rsidR="00884421" w:rsidRDefault="00884421" w:rsidP="00884421">
      <w:pPr>
        <w:pStyle w:val="MTDisplayEquation"/>
      </w:pPr>
      <w:r>
        <w:t xml:space="preserve">Here, </w:t>
      </w:r>
      <w:r w:rsidR="002429B0" w:rsidRPr="002429B0">
        <w:rPr>
          <w:position w:val="-12"/>
        </w:rPr>
        <w:object w:dxaOrig="220" w:dyaOrig="360" w14:anchorId="1D86EB76">
          <v:shape id="_x0000_i1493" type="#_x0000_t75" style="width:11.4pt;height:18.55pt" o:ole="">
            <v:imagedata r:id="rId951" o:title=""/>
          </v:shape>
          <o:OLEObject Type="Embed" ProgID="Equation.DSMT4" ShapeID="_x0000_i1493" DrawAspect="Content" ObjectID="_1397130275" r:id="rId952"/>
        </w:object>
      </w:r>
      <w:r>
        <w:t xml:space="preserve"> and </w:t>
      </w:r>
      <w:r w:rsidR="002429B0" w:rsidRPr="002429B0">
        <w:rPr>
          <w:position w:val="-12"/>
        </w:rPr>
        <w:object w:dxaOrig="240" w:dyaOrig="360" w14:anchorId="006F388B">
          <v:shape id="_x0000_i1494" type="#_x0000_t75" style="width:12.1pt;height:18.55pt" o:ole="">
            <v:imagedata r:id="rId953" o:title=""/>
          </v:shape>
          <o:OLEObject Type="Embed" ProgID="Equation.DSMT4" ShapeID="_x0000_i1494" DrawAspect="Content" ObjectID="_1397130276" r:id="rId954"/>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17CE2">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1295" w:name="_Ref173929713"/>
      <w:bookmarkStart w:id="1296" w:name="_Toc304219890"/>
      <w:r>
        <w:lastRenderedPageBreak/>
        <w:t>Ogden Unconstrained</w:t>
      </w:r>
      <w:bookmarkEnd w:id="1295"/>
      <w:bookmarkEnd w:id="1296"/>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297" w:author="Gerard" w:date="2016-04-27T14:23:00Z"/>
      <w:r w:rsidR="00726C43">
        <w:fldChar w:fldCharType="separate"/>
      </w:r>
      <w:r w:rsidR="00554341">
        <w:rPr>
          <w:noProof/>
        </w:rPr>
        <w:t>5</w:t>
      </w:r>
      <w:r w:rsidR="00726C43">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4B62D9A9" w:rsidR="006A0BC1" w:rsidRDefault="006A0BC1" w:rsidP="006A0BC1">
      <w:pPr>
        <w:pStyle w:val="MTDisplayEquation"/>
      </w:pPr>
      <w:r>
        <w:tab/>
      </w:r>
      <w:r w:rsidR="002429B0" w:rsidRPr="002429B0">
        <w:rPr>
          <w:position w:val="-30"/>
        </w:rPr>
        <w:object w:dxaOrig="6280" w:dyaOrig="700" w14:anchorId="2A5DFF8B">
          <v:shape id="_x0000_i1495" type="#_x0000_t75" style="width:314.4pt;height:34.95pt" o:ole="">
            <v:imagedata r:id="rId955" o:title=""/>
          </v:shape>
          <o:OLEObject Type="Embed" ProgID="Equation.DSMT4" ShapeID="_x0000_i1495" DrawAspect="Content" ObjectID="_1397130277" r:id="rId956"/>
        </w:object>
      </w:r>
      <w:r>
        <w:t>.</w:t>
      </w:r>
    </w:p>
    <w:p w14:paraId="550C19E4" w14:textId="1A729EEC" w:rsidR="006A0BC1" w:rsidRDefault="006A0BC1" w:rsidP="006A0BC1">
      <w:r>
        <w:t xml:space="preserve">Here, </w:t>
      </w:r>
      <w:r w:rsidR="002429B0" w:rsidRPr="002429B0">
        <w:rPr>
          <w:position w:val="-12"/>
        </w:rPr>
        <w:object w:dxaOrig="300" w:dyaOrig="380" w14:anchorId="351E4130">
          <v:shape id="_x0000_i1496" type="#_x0000_t75" style="width:14.95pt;height:18.55pt" o:ole="">
            <v:imagedata r:id="rId957" o:title=""/>
          </v:shape>
          <o:OLEObject Type="Embed" ProgID="Equation.DSMT4" ShapeID="_x0000_i1496" DrawAspect="Content" ObjectID="_1397130278" r:id="rId958"/>
        </w:object>
      </w:r>
      <w:r w:rsidR="00A62945">
        <w:t xml:space="preserve"> </w:t>
      </w:r>
      <w:r>
        <w:t xml:space="preserve">are the eigenvalues of the right or left Cauchy deformation tensor, </w:t>
      </w:r>
      <w:r w:rsidR="002429B0" w:rsidRPr="002429B0">
        <w:rPr>
          <w:position w:val="-14"/>
        </w:rPr>
        <w:object w:dxaOrig="279" w:dyaOrig="380" w14:anchorId="6B8BA1EC">
          <v:shape id="_x0000_i1497" type="#_x0000_t75" style="width:14.25pt;height:18.55pt" o:ole="">
            <v:imagedata r:id="rId959" o:title=""/>
          </v:shape>
          <o:OLEObject Type="Embed" ProgID="Equation.DSMT4" ShapeID="_x0000_i1497" DrawAspect="Content" ObjectID="_1397130279" r:id="rId960"/>
        </w:object>
      </w:r>
      <w:r>
        <w:t xml:space="preserve">, </w:t>
      </w:r>
      <w:r w:rsidR="002429B0" w:rsidRPr="002429B0">
        <w:rPr>
          <w:position w:val="-12"/>
        </w:rPr>
        <w:object w:dxaOrig="220" w:dyaOrig="360" w14:anchorId="1AE05828">
          <v:shape id="_x0000_i1498" type="#_x0000_t75" style="width:11.4pt;height:18.55pt" o:ole="">
            <v:imagedata r:id="rId961" o:title=""/>
          </v:shape>
          <o:OLEObject Type="Embed" ProgID="Equation.DSMT4" ShapeID="_x0000_i1498" DrawAspect="Content" ObjectID="_1397130280" r:id="rId962"/>
        </w:object>
      </w:r>
      <w:r w:rsidR="00A62945">
        <w:t xml:space="preserve"> </w:t>
      </w:r>
      <w:r>
        <w:t xml:space="preserve">and </w:t>
      </w:r>
      <w:r w:rsidR="002429B0" w:rsidRPr="002429B0">
        <w:rPr>
          <w:position w:val="-12"/>
        </w:rPr>
        <w:object w:dxaOrig="279" w:dyaOrig="360" w14:anchorId="58A62646">
          <v:shape id="_x0000_i1499" type="#_x0000_t75" style="width:14.25pt;height:18.55pt" o:ole="">
            <v:imagedata r:id="rId963" o:title=""/>
          </v:shape>
          <o:OLEObject Type="Embed" ProgID="Equation.DSMT4" ShapeID="_x0000_i1499" DrawAspect="Content" ObjectID="_1397130281" r:id="rId964"/>
        </w:object>
      </w:r>
      <w:r>
        <w:t xml:space="preserve">are material coefficients and </w:t>
      </w:r>
      <w:r w:rsidR="002429B0" w:rsidRPr="002429B0">
        <w:rPr>
          <w:position w:val="-6"/>
        </w:rPr>
        <w:object w:dxaOrig="279" w:dyaOrig="279" w14:anchorId="59E1AD8A">
          <v:shape id="_x0000_i1500" type="#_x0000_t75" style="width:14.25pt;height:14.25pt" o:ole="">
            <v:imagedata r:id="rId965" o:title=""/>
          </v:shape>
          <o:OLEObject Type="Embed" ProgID="Equation.DSMT4" ShapeID="_x0000_i1500" DrawAspect="Content" ObjectID="_1397130282" r:id="rId96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1298" w:name="_Ref167525452"/>
    </w:p>
    <w:p w14:paraId="09C7EB17" w14:textId="77777777" w:rsidR="00F304F2" w:rsidRDefault="00F304F2" w:rsidP="007E6082">
      <w:pPr>
        <w:pStyle w:val="Heading4"/>
      </w:pPr>
      <w:bookmarkStart w:id="1299" w:name="_Toc304219891"/>
      <w:r>
        <w:lastRenderedPageBreak/>
        <w:t>Perfect Osmometer Equilibrium Osmotic Pressure</w:t>
      </w:r>
      <w:bookmarkEnd w:id="1299"/>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17CE2">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047D0B86" w:rsidR="00632EDA" w:rsidRDefault="00632EDA" w:rsidP="002429B0">
            <w:r>
              <w:t xml:space="preserve">gel porosity (fluid volume fraction) in reference (strain-free) configuration, </w:t>
            </w:r>
            <w:r w:rsidR="002429B0" w:rsidRPr="002429B0">
              <w:rPr>
                <w:position w:val="-12"/>
              </w:rPr>
              <w:object w:dxaOrig="320" w:dyaOrig="380" w14:anchorId="4C40910C">
                <v:shape id="_x0000_i1501" type="#_x0000_t75" style="width:16.4pt;height:18.55pt" o:ole="">
                  <v:imagedata r:id="rId967" o:title=""/>
                </v:shape>
                <o:OLEObject Type="Embed" ProgID="Equation.DSMT4" ShapeID="_x0000_i1501" DrawAspect="Content" ObjectID="_1397130283" r:id="rId96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53209397" w:rsidR="00632EDA" w:rsidRDefault="00632EDA" w:rsidP="002429B0">
            <w:r>
              <w:t xml:space="preserve">interstitial fluid osmolarity in reference configuration, </w:t>
            </w:r>
            <w:r w:rsidR="002429B0" w:rsidRPr="002429B0">
              <w:rPr>
                <w:position w:val="-12"/>
              </w:rPr>
              <w:object w:dxaOrig="240" w:dyaOrig="360" w14:anchorId="5E402A64">
                <v:shape id="_x0000_i1502" type="#_x0000_t75" style="width:12.1pt;height:18.55pt" o:ole="">
                  <v:imagedata r:id="rId969" o:title=""/>
                </v:shape>
                <o:OLEObject Type="Embed" ProgID="Equation.DSMT4" ShapeID="_x0000_i1502" DrawAspect="Content" ObjectID="_1397130284" r:id="rId97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6246C556" w:rsidR="00632EDA" w:rsidRDefault="00632EDA" w:rsidP="002429B0">
            <w:r>
              <w:t xml:space="preserve">external bath osmolarity, </w:t>
            </w:r>
            <w:r w:rsidR="002429B0" w:rsidRPr="002429B0">
              <w:rPr>
                <w:position w:val="-6"/>
              </w:rPr>
              <w:object w:dxaOrig="279" w:dyaOrig="320" w14:anchorId="0B5EAFA3">
                <v:shape id="_x0000_i1503" type="#_x0000_t75" style="width:14.25pt;height:16.4pt" o:ole="">
                  <v:imagedata r:id="rId971" o:title=""/>
                </v:shape>
                <o:OLEObject Type="Embed" ProgID="Equation.DSMT4" ShapeID="_x0000_i1503" DrawAspect="Content" ObjectID="_1397130285" r:id="rId97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162F36C5" w:rsidR="00F304F2" w:rsidRDefault="00F304F2" w:rsidP="00F304F2">
      <w:pPr>
        <w:pStyle w:val="MTDisplayEquation"/>
      </w:pPr>
      <w:r>
        <w:tab/>
      </w:r>
      <w:r w:rsidR="002429B0" w:rsidRPr="002429B0">
        <w:rPr>
          <w:position w:val="-6"/>
        </w:rPr>
        <w:object w:dxaOrig="859" w:dyaOrig="279" w14:anchorId="689BC5E3">
          <v:shape id="_x0000_i1504" type="#_x0000_t75" style="width:42.75pt;height:14.25pt" o:ole="">
            <v:imagedata r:id="rId973" o:title=""/>
          </v:shape>
          <o:OLEObject Type="Embed" ProgID="Equation.DSMT4" ShapeID="_x0000_i1504" DrawAspect="Content" ObjectID="_1397130286" r:id="rId974"/>
        </w:object>
      </w:r>
      <w:r>
        <w:t>,</w:t>
      </w:r>
    </w:p>
    <w:p w14:paraId="4D77DB27" w14:textId="504B6126" w:rsidR="00F304F2" w:rsidRDefault="00F304F2" w:rsidP="00F304F2">
      <w:r>
        <w:t xml:space="preserve">where </w:t>
      </w:r>
      <w:r w:rsidR="002429B0" w:rsidRPr="002429B0">
        <w:rPr>
          <w:position w:val="-6"/>
        </w:rPr>
        <w:object w:dxaOrig="220" w:dyaOrig="220" w14:anchorId="6BA77C55">
          <v:shape id="_x0000_i1505" type="#_x0000_t75" style="width:11.4pt;height:11.4pt" o:ole="">
            <v:imagedata r:id="rId975" o:title=""/>
          </v:shape>
          <o:OLEObject Type="Embed" ProgID="Equation.DSMT4" ShapeID="_x0000_i1505" DrawAspect="Content" ObjectID="_1397130287" r:id="rId976"/>
        </w:object>
      </w:r>
      <w:r>
        <w:t xml:space="preserve"> is the osmotic pressure, given by</w:t>
      </w:r>
    </w:p>
    <w:p w14:paraId="0A1F4476" w14:textId="71442767" w:rsidR="00F304F2" w:rsidRDefault="00F304F2" w:rsidP="00F304F2">
      <w:pPr>
        <w:pStyle w:val="MTDisplayEquation"/>
      </w:pPr>
      <w:r>
        <w:tab/>
      </w:r>
      <w:r w:rsidR="002429B0" w:rsidRPr="002429B0">
        <w:rPr>
          <w:position w:val="-16"/>
        </w:rPr>
        <w:object w:dxaOrig="1560" w:dyaOrig="440" w14:anchorId="166168FC">
          <v:shape id="_x0000_i1506" type="#_x0000_t75" style="width:78.4pt;height:22.1pt" o:ole="">
            <v:imagedata r:id="rId977" o:title=""/>
          </v:shape>
          <o:OLEObject Type="Embed" ProgID="Equation.DSMT4" ShapeID="_x0000_i1506" DrawAspect="Content" ObjectID="_1397130288" r:id="rId978"/>
        </w:object>
      </w:r>
      <w:r>
        <w:t>.</w:t>
      </w:r>
    </w:p>
    <w:p w14:paraId="6C920C73" w14:textId="5A292FBD" w:rsidR="00F304F2" w:rsidRDefault="002429B0" w:rsidP="00F304F2">
      <w:r w:rsidRPr="002429B0">
        <w:rPr>
          <w:position w:val="-6"/>
        </w:rPr>
        <w:object w:dxaOrig="220" w:dyaOrig="260" w14:anchorId="39E0FF65">
          <v:shape id="_x0000_i1507" type="#_x0000_t75" style="width:11.4pt;height:12.85pt" o:ole="">
            <v:imagedata r:id="rId979" o:title=""/>
          </v:shape>
          <o:OLEObject Type="Embed" ProgID="Equation.DSMT4" ShapeID="_x0000_i1507" DrawAspect="Content" ObjectID="_1397130289" r:id="rId980"/>
        </w:object>
      </w:r>
      <w:r w:rsidR="00F304F2">
        <w:t xml:space="preserve"> is the interstitial fluid in the current configuration, related to the reference configuration via</w:t>
      </w:r>
    </w:p>
    <w:p w14:paraId="39F490B6" w14:textId="1E2096B7" w:rsidR="00F304F2" w:rsidRDefault="00F304F2" w:rsidP="00F304F2">
      <w:pPr>
        <w:pStyle w:val="MTDisplayEquation"/>
      </w:pPr>
      <w:r>
        <w:tab/>
      </w:r>
      <w:r w:rsidR="002429B0" w:rsidRPr="002429B0">
        <w:rPr>
          <w:position w:val="-30"/>
        </w:rPr>
        <w:object w:dxaOrig="1620" w:dyaOrig="720" w14:anchorId="0C283ADE">
          <v:shape id="_x0000_i1508" type="#_x0000_t75" style="width:80.55pt;height:36.35pt" o:ole="">
            <v:imagedata r:id="rId981" o:title=""/>
          </v:shape>
          <o:OLEObject Type="Embed" ProgID="Equation.DSMT4" ShapeID="_x0000_i1508" DrawAspect="Content" ObjectID="_1397130290" r:id="rId982"/>
        </w:object>
      </w:r>
    </w:p>
    <w:p w14:paraId="7660768C" w14:textId="0A633707" w:rsidR="00F304F2" w:rsidRDefault="00F304F2" w:rsidP="00F304F2">
      <w:r>
        <w:t xml:space="preserve">where </w:t>
      </w:r>
      <w:r w:rsidR="002429B0" w:rsidRPr="002429B0">
        <w:rPr>
          <w:position w:val="-6"/>
        </w:rPr>
        <w:object w:dxaOrig="940" w:dyaOrig="279" w14:anchorId="01ACFFCA">
          <v:shape id="_x0000_i1509" type="#_x0000_t75" style="width:47.05pt;height:14.25pt" o:ole="">
            <v:imagedata r:id="rId983" o:title=""/>
          </v:shape>
          <o:OLEObject Type="Embed" ProgID="Equation.DSMT4" ShapeID="_x0000_i1509" DrawAspect="Content" ObjectID="_1397130291" r:id="rId984"/>
        </w:object>
      </w:r>
      <w:r>
        <w:t xml:space="preserve"> is the relative volume.  The values of the universal gas constant </w:t>
      </w:r>
      <w:r w:rsidR="002429B0" w:rsidRPr="00025957">
        <w:rPr>
          <w:position w:val="-4"/>
        </w:rPr>
        <w:object w:dxaOrig="240" w:dyaOrig="260" w14:anchorId="0BA00C4F">
          <v:shape id="_x0000_i1510" type="#_x0000_t75" style="width:12.1pt;height:12.85pt" o:ole="">
            <v:imagedata r:id="rId985" o:title=""/>
          </v:shape>
          <o:OLEObject Type="Embed" ProgID="Equation.DSMT4" ShapeID="_x0000_i1510" DrawAspect="Content" ObjectID="_1397130292" r:id="rId986"/>
        </w:object>
      </w:r>
      <w:r>
        <w:t xml:space="preserve"> and absolute temperature </w:t>
      </w:r>
      <w:r w:rsidR="002429B0" w:rsidRPr="00025957">
        <w:rPr>
          <w:position w:val="-4"/>
        </w:rPr>
        <w:object w:dxaOrig="220" w:dyaOrig="260" w14:anchorId="62536888">
          <v:shape id="_x0000_i1511" type="#_x0000_t75" style="width:11.4pt;height:12.85pt" o:ole="">
            <v:imagedata r:id="rId987" o:title=""/>
          </v:shape>
          <o:OLEObject Type="Embed" ProgID="Equation.DSMT4" ShapeID="_x0000_i1511" DrawAspect="Content" ObjectID="_1397130293" r:id="rId988"/>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17CE2">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1300" w:name="_Ref173928732"/>
      <w:bookmarkStart w:id="1301" w:name="_Ref173928733"/>
      <w:bookmarkStart w:id="1302" w:name="_Ref173928734"/>
      <w:bookmarkStart w:id="1303" w:name="_Ref173928735"/>
      <w:bookmarkStart w:id="1304" w:name="_Toc304219892"/>
      <w:r>
        <w:lastRenderedPageBreak/>
        <w:t>Solid Mixture</w:t>
      </w:r>
      <w:bookmarkEnd w:id="1298"/>
      <w:bookmarkEnd w:id="1300"/>
      <w:bookmarkEnd w:id="1301"/>
      <w:bookmarkEnd w:id="1302"/>
      <w:bookmarkEnd w:id="1303"/>
      <w:bookmarkEnd w:id="130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17CE2">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1305" w:name="_Toc304219893"/>
      <w:r>
        <w:lastRenderedPageBreak/>
        <w:t>Spherical</w:t>
      </w:r>
      <w:r w:rsidRPr="0097532C">
        <w:t xml:space="preserve"> Fiber Distribution</w:t>
      </w:r>
      <w:bookmarkEnd w:id="1305"/>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17CE2">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4FBB53E0" w:rsidR="00632EDA" w:rsidRDefault="00632EDA" w:rsidP="002429B0">
            <w:r>
              <w:t>paramete</w:t>
            </w:r>
            <w:r w:rsidRPr="000C6D02">
              <w:t xml:space="preserve">r </w:t>
            </w:r>
            <w:r w:rsidR="002429B0" w:rsidRPr="002429B0">
              <w:rPr>
                <w:position w:val="-6"/>
              </w:rPr>
              <w:object w:dxaOrig="240" w:dyaOrig="220" w14:anchorId="28BB4FFF">
                <v:shape id="_x0000_i1512" type="#_x0000_t75" style="width:12.1pt;height:11.4pt" o:ole="">
                  <v:imagedata r:id="rId989" o:title=""/>
                </v:shape>
                <o:OLEObject Type="Embed" ProgID="Equation.DSMT4" ShapeID="_x0000_i1512" DrawAspect="Content" ObjectID="_1397130294" r:id="rId99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3FB44DA6" w:rsidR="00632EDA" w:rsidRDefault="00632EDA" w:rsidP="002429B0">
            <w:r>
              <w:t xml:space="preserve">parameter </w:t>
            </w:r>
            <w:r w:rsidR="002429B0" w:rsidRPr="002429B0">
              <w:rPr>
                <w:position w:val="-10"/>
              </w:rPr>
              <w:object w:dxaOrig="240" w:dyaOrig="320" w14:anchorId="35C66172">
                <v:shape id="_x0000_i1513" type="#_x0000_t75" style="width:12.1pt;height:16.4pt" o:ole="">
                  <v:imagedata r:id="rId991" o:title=""/>
                </v:shape>
                <o:OLEObject Type="Embed" ProgID="Equation.DSMT4" ShapeID="_x0000_i1513" DrawAspect="Content" ObjectID="_1397130295" r:id="rId99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8782F7E" w:rsidR="00632EDA" w:rsidRDefault="00632EDA" w:rsidP="002429B0">
            <w:r>
              <w:t xml:space="preserve">parameters </w:t>
            </w:r>
            <w:r w:rsidR="002429B0" w:rsidRPr="002429B0">
              <w:rPr>
                <w:position w:val="-10"/>
              </w:rPr>
              <w:object w:dxaOrig="200" w:dyaOrig="320" w14:anchorId="36E31715">
                <v:shape id="_x0000_i1514" type="#_x0000_t75" style="width:10pt;height:16.4pt" o:ole="">
                  <v:imagedata r:id="rId993" o:title=""/>
                </v:shape>
                <o:OLEObject Type="Embed" ProgID="Equation.DSMT4" ShapeID="_x0000_i1514" DrawAspect="Content" ObjectID="_1397130296" r:id="rId99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306" w:author="Gerard" w:date="2016-04-27T14:23:00Z"/>
      <w:r w:rsidR="00726C43">
        <w:fldChar w:fldCharType="separate"/>
      </w:r>
      <w:r w:rsidR="00554341">
        <w:rPr>
          <w:noProof/>
        </w:rPr>
        <w:t>7-9</w:t>
      </w:r>
      <w:r w:rsidR="00726C43">
        <w:rPr>
          <w:noProof/>
        </w:rPr>
        <w:fldChar w:fldCharType="end"/>
      </w:r>
      <w:r w:rsidR="00031F52">
        <w:rPr>
          <w:noProof/>
        </w:rPr>
        <w:t>]</w:t>
      </w:r>
      <w:r>
        <w:fldChar w:fldCharType="end"/>
      </w:r>
      <w:r>
        <w:t>:</w:t>
      </w:r>
    </w:p>
    <w:p w14:paraId="5190653F" w14:textId="427C8E8E" w:rsidR="00F84EC6" w:rsidRDefault="00F84EC6" w:rsidP="00941062">
      <w:pPr>
        <w:pStyle w:val="MTDisplayEquation"/>
      </w:pPr>
      <w:r>
        <w:tab/>
      </w:r>
      <w:r w:rsidR="002429B0" w:rsidRPr="002429B0">
        <w:rPr>
          <w:position w:val="-18"/>
        </w:rPr>
        <w:object w:dxaOrig="3640" w:dyaOrig="520" w14:anchorId="68551EFE">
          <v:shape id="_x0000_i1515" type="#_x0000_t75" style="width:182.5pt;height:26.4pt" o:ole="">
            <v:imagedata r:id="rId995" o:title=""/>
          </v:shape>
          <o:OLEObject Type="Embed" ProgID="Equation.DSMT4" ShapeID="_x0000_i1515" DrawAspect="Content" ObjectID="_1397130297" r:id="rId996"/>
        </w:object>
      </w:r>
      <w:r>
        <w:t>.</w:t>
      </w:r>
    </w:p>
    <w:p w14:paraId="2B890A0A" w14:textId="53DA5B8A" w:rsidR="00F84EC6" w:rsidRDefault="00F84EC6" w:rsidP="00F84EC6">
      <w:r>
        <w:t xml:space="preserve">Here, </w:t>
      </w:r>
      <w:r w:rsidR="002429B0" w:rsidRPr="002429B0">
        <w:rPr>
          <w:position w:val="-12"/>
        </w:rPr>
        <w:object w:dxaOrig="1760" w:dyaOrig="380" w14:anchorId="695FBE80">
          <v:shape id="_x0000_i1516" type="#_x0000_t75" style="width:88.4pt;height:18.55pt" o:ole="">
            <v:imagedata r:id="rId997" o:title=""/>
          </v:shape>
          <o:OLEObject Type="Embed" ProgID="Equation.DSMT4" ShapeID="_x0000_i1516" DrawAspect="Content" ObjectID="_1397130298" r:id="rId998"/>
        </w:object>
      </w:r>
      <w:r>
        <w:t xml:space="preserve"> is the square of the fiber stretch </w:t>
      </w:r>
      <w:r w:rsidR="002429B0" w:rsidRPr="002429B0">
        <w:rPr>
          <w:position w:val="-12"/>
        </w:rPr>
        <w:object w:dxaOrig="279" w:dyaOrig="360" w14:anchorId="410FA555">
          <v:shape id="_x0000_i1517" type="#_x0000_t75" style="width:14.25pt;height:18.55pt" o:ole="">
            <v:imagedata r:id="rId999" o:title=""/>
          </v:shape>
          <o:OLEObject Type="Embed" ProgID="Equation.DSMT4" ShapeID="_x0000_i1517" DrawAspect="Content" ObjectID="_1397130299" r:id="rId1000"/>
        </w:object>
      </w:r>
      <w:r>
        <w:t xml:space="preserve">, </w:t>
      </w:r>
      <w:r w:rsidR="002429B0" w:rsidRPr="002429B0">
        <w:rPr>
          <w:position w:val="-6"/>
        </w:rPr>
        <w:object w:dxaOrig="260" w:dyaOrig="279" w14:anchorId="79CA92A6">
          <v:shape id="_x0000_i1518" type="#_x0000_t75" style="width:12.85pt;height:14.25pt" o:ole="">
            <v:imagedata r:id="rId1001" o:title=""/>
          </v:shape>
          <o:OLEObject Type="Embed" ProgID="Equation.DSMT4" ShapeID="_x0000_i1518" DrawAspect="Content" ObjectID="_1397130300" r:id="rId1002"/>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82824D8">
          <v:shape id="_x0000_i1519" type="#_x0000_t75" style="width:31.35pt;height:19.95pt" o:ole="">
            <v:imagedata r:id="rId1003" o:title=""/>
          </v:shape>
          <o:OLEObject Type="Embed" ProgID="Equation.DSMT4" ShapeID="_x0000_i1519" DrawAspect="Content" ObjectID="_1397130301" r:id="rId1004"/>
        </w:object>
      </w:r>
      <w:r>
        <w:t xml:space="preserve">, </w:t>
      </w:r>
      <w:r w:rsidR="002429B0" w:rsidRPr="002429B0">
        <w:rPr>
          <w:position w:val="-12"/>
        </w:rPr>
        <w:object w:dxaOrig="1340" w:dyaOrig="360" w14:anchorId="50966EA0">
          <v:shape id="_x0000_i1520" type="#_x0000_t75" style="width:67pt;height:18.55pt" o:ole="">
            <v:imagedata r:id="rId1005" o:title=""/>
          </v:shape>
          <o:OLEObject Type="Embed" ProgID="Equation.DSMT4" ShapeID="_x0000_i1520" DrawAspect="Content" ObjectID="_1397130302" r:id="rId1006"/>
        </w:object>
      </w:r>
      <w:r>
        <w:t xml:space="preserve">, and </w:t>
      </w:r>
      <w:r w:rsidR="002429B0" w:rsidRPr="002429B0">
        <w:rPr>
          <w:position w:val="-14"/>
        </w:rPr>
        <w:object w:dxaOrig="540" w:dyaOrig="400" w14:anchorId="178F1A7B">
          <v:shape id="_x0000_i1521" type="#_x0000_t75" style="width:27.1pt;height:19.95pt" o:ole="">
            <v:imagedata r:id="rId1007" o:title=""/>
          </v:shape>
          <o:OLEObject Type="Embed" ProgID="Equation.DSMT4" ShapeID="_x0000_i1521" DrawAspect="Content" ObjectID="_1397130303" r:id="rId100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6E5781C1" w:rsidR="00941062" w:rsidRDefault="00941062" w:rsidP="00941062">
      <w:pPr>
        <w:pStyle w:val="MTDisplayEquation"/>
        <w:jc w:val="left"/>
      </w:pPr>
      <w:r>
        <w:tab/>
      </w:r>
      <w:r w:rsidR="002429B0" w:rsidRPr="002429B0">
        <w:rPr>
          <w:position w:val="-30"/>
        </w:rPr>
        <w:object w:dxaOrig="1860" w:dyaOrig="680" w14:anchorId="70FC65FF">
          <v:shape id="_x0000_i1522" type="#_x0000_t75" style="width:93.4pt;height:34.2pt" o:ole="">
            <v:imagedata r:id="rId1009" o:title=""/>
          </v:shape>
          <o:OLEObject Type="Embed" ProgID="Equation.DSMT4" ShapeID="_x0000_i1522" DrawAspect="Content" ObjectID="_1397130304" r:id="rId1010"/>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1A014C46" w:rsidR="00376BD9" w:rsidRDefault="00376BD9" w:rsidP="000C6D02">
      <w:pPr>
        <w:pStyle w:val="MTDisplayEquation"/>
      </w:pPr>
      <w:r>
        <w:tab/>
      </w:r>
      <w:r w:rsidR="002429B0" w:rsidRPr="002429B0">
        <w:rPr>
          <w:position w:val="-24"/>
        </w:rPr>
        <w:object w:dxaOrig="2799" w:dyaOrig="620" w14:anchorId="44EA89FC">
          <v:shape id="_x0000_i1523" type="#_x0000_t75" style="width:140.45pt;height:31.35pt" o:ole="">
            <v:imagedata r:id="rId1011" o:title=""/>
          </v:shape>
          <o:OLEObject Type="Embed" ProgID="Equation.DSMT4" ShapeID="_x0000_i1523" DrawAspect="Content" ObjectID="_1397130305" r:id="rId1012"/>
        </w:object>
      </w:r>
    </w:p>
    <w:p w14:paraId="52BC2929" w14:textId="51BFC22B" w:rsidR="00376BD9" w:rsidRDefault="00376BD9" w:rsidP="00376BD9">
      <w:pPr>
        <w:pStyle w:val="MTDisplayEquation"/>
      </w:pPr>
      <w:r>
        <w:tab/>
        <w:t>,</w:t>
      </w:r>
    </w:p>
    <w:p w14:paraId="1783E66F" w14:textId="64E549EC" w:rsidR="00376BD9" w:rsidRPr="000230DC" w:rsidRDefault="00376BD9" w:rsidP="00376BD9">
      <w:r w:rsidRPr="000230DC">
        <w:t xml:space="preserve">where </w:t>
      </w:r>
      <w:r w:rsidR="002429B0" w:rsidRPr="002429B0">
        <w:rPr>
          <w:position w:val="-10"/>
        </w:rPr>
        <w:object w:dxaOrig="560" w:dyaOrig="320" w14:anchorId="0953501F">
          <v:shape id="_x0000_i1524" type="#_x0000_t75" style="width:27.8pt;height:16.4pt" o:ole="">
            <v:imagedata r:id="rId1013" o:title=""/>
          </v:shape>
          <o:OLEObject Type="Embed" ProgID="Equation.DSMT4" ShapeID="_x0000_i1524" DrawAspect="Content" ObjectID="_1397130306" r:id="rId1014"/>
        </w:object>
      </w:r>
      <w:r w:rsidRPr="000230DC">
        <w:t xml:space="preserve">, </w:t>
      </w:r>
      <w:r w:rsidR="002429B0" w:rsidRPr="002429B0">
        <w:rPr>
          <w:position w:val="-6"/>
        </w:rPr>
        <w:object w:dxaOrig="580" w:dyaOrig="279" w14:anchorId="007D104F">
          <v:shape id="_x0000_i1525" type="#_x0000_t75" style="width:29.25pt;height:14.25pt" o:ole="">
            <v:imagedata r:id="rId1015" o:title=""/>
          </v:shape>
          <o:OLEObject Type="Embed" ProgID="Equation.DSMT4" ShapeID="_x0000_i1525" DrawAspect="Content" ObjectID="_1397130307" r:id="rId1016"/>
        </w:object>
      </w:r>
      <w:r w:rsidRPr="000230DC">
        <w:t xml:space="preserve">, and </w:t>
      </w:r>
      <w:r w:rsidR="002429B0" w:rsidRPr="002429B0">
        <w:rPr>
          <w:position w:val="-10"/>
        </w:rPr>
        <w:object w:dxaOrig="600" w:dyaOrig="320" w14:anchorId="7015B07A">
          <v:shape id="_x0000_i1526" type="#_x0000_t75" style="width:29.95pt;height:16.4pt" o:ole="">
            <v:imagedata r:id="rId1017" o:title=""/>
          </v:shape>
          <o:OLEObject Type="Embed" ProgID="Equation.DSMT4" ShapeID="_x0000_i1526" DrawAspect="Content" ObjectID="_1397130308" r:id="rId1018"/>
        </w:object>
      </w:r>
      <w:r w:rsidRPr="000230DC">
        <w:t>.</w:t>
      </w:r>
    </w:p>
    <w:p w14:paraId="3A2BF050" w14:textId="77777777" w:rsidR="00376BD9" w:rsidRPr="000230DC" w:rsidRDefault="00376BD9" w:rsidP="00376BD9"/>
    <w:p w14:paraId="42AF0B8C" w14:textId="7295053D" w:rsidR="00376BD9" w:rsidRDefault="00376BD9" w:rsidP="00376BD9">
      <w:r>
        <w:t xml:space="preserve">Note: In the limit when </w:t>
      </w:r>
      <w:r w:rsidR="002429B0" w:rsidRPr="002429B0">
        <w:rPr>
          <w:position w:val="-6"/>
        </w:rPr>
        <w:object w:dxaOrig="680" w:dyaOrig="279" w14:anchorId="79940358">
          <v:shape id="_x0000_i1527" type="#_x0000_t75" style="width:34.2pt;height:14.25pt" o:ole="">
            <v:imagedata r:id="rId1019" o:title=""/>
          </v:shape>
          <o:OLEObject Type="Embed" ProgID="Equation.DSMT4" ShapeID="_x0000_i1527" DrawAspect="Content" ObjectID="_1397130309" r:id="rId1020"/>
        </w:object>
      </w:r>
      <w:r>
        <w:t>, this expressions produces a power law,</w:t>
      </w:r>
    </w:p>
    <w:p w14:paraId="505AD592" w14:textId="591CCA6D" w:rsidR="00376BD9" w:rsidRDefault="00376BD9" w:rsidP="000C6D02">
      <w:pPr>
        <w:pStyle w:val="MTDisplayEquation"/>
      </w:pPr>
      <w:r>
        <w:tab/>
      </w:r>
      <w:r w:rsidR="002429B0" w:rsidRPr="002429B0">
        <w:rPr>
          <w:position w:val="-20"/>
        </w:rPr>
        <w:object w:dxaOrig="1860" w:dyaOrig="499" w14:anchorId="16742827">
          <v:shape id="_x0000_i1528" type="#_x0000_t75" style="width:93.4pt;height:24.95pt" o:ole="">
            <v:imagedata r:id="rId1021" o:title=""/>
          </v:shape>
          <o:OLEObject Type="Embed" ProgID="Equation.DSMT4" ShapeID="_x0000_i1528" DrawAspect="Content" ObjectID="_1397130310" r:id="rId1022"/>
        </w:object>
      </w:r>
    </w:p>
    <w:p w14:paraId="47C02877" w14:textId="42057FDB" w:rsidR="00376BD9" w:rsidRPr="0097532C" w:rsidRDefault="00376BD9" w:rsidP="00376BD9">
      <w:r w:rsidRPr="0097532C">
        <w:t xml:space="preserve">Note: When </w:t>
      </w:r>
      <w:r w:rsidR="002429B0" w:rsidRPr="002429B0">
        <w:rPr>
          <w:position w:val="-10"/>
        </w:rPr>
        <w:object w:dxaOrig="600" w:dyaOrig="320" w14:anchorId="1F1A3C2F">
          <v:shape id="_x0000_i1529" type="#_x0000_t75" style="width:29.95pt;height:16.4pt" o:ole="">
            <v:imagedata r:id="rId1023" o:title=""/>
          </v:shape>
          <o:OLEObject Type="Embed" ProgID="Equation.DSMT4" ShapeID="_x0000_i1529" DrawAspect="Content" ObjectID="_1397130311" r:id="rId1024"/>
        </w:object>
      </w:r>
      <w:r w:rsidRPr="0097532C">
        <w:t>, the fiber modulus is zero at the strain origin (</w:t>
      </w:r>
      <w:r w:rsidR="002429B0" w:rsidRPr="002429B0">
        <w:rPr>
          <w:position w:val="-12"/>
        </w:rPr>
        <w:object w:dxaOrig="600" w:dyaOrig="360" w14:anchorId="233871A4">
          <v:shape id="_x0000_i1530" type="#_x0000_t75" style="width:29.95pt;height:18.55pt" o:ole="">
            <v:imagedata r:id="rId1025" o:title=""/>
          </v:shape>
          <o:OLEObject Type="Embed" ProgID="Equation.DSMT4" ShapeID="_x0000_i1530" DrawAspect="Content" ObjectID="_1397130312" r:id="rId1026"/>
        </w:object>
      </w:r>
      <w:r w:rsidRPr="0097532C">
        <w:t xml:space="preserve">).  Therefore, use </w:t>
      </w:r>
      <w:r w:rsidR="002429B0" w:rsidRPr="002429B0">
        <w:rPr>
          <w:position w:val="-10"/>
        </w:rPr>
        <w:object w:dxaOrig="600" w:dyaOrig="320" w14:anchorId="069ADE3C">
          <v:shape id="_x0000_i1531" type="#_x0000_t75" style="width:29.95pt;height:16.4pt" o:ole="">
            <v:imagedata r:id="rId1027" o:title=""/>
          </v:shape>
          <o:OLEObject Type="Embed" ProgID="Equation.DSMT4" ShapeID="_x0000_i1531" DrawAspect="Content" ObjectID="_1397130313" r:id="rId1028"/>
        </w:object>
      </w:r>
      <w:r w:rsidRPr="0097532C">
        <w:t xml:space="preserve"> when a smooth transition in the stress is desired from compression to tension.</w:t>
      </w:r>
    </w:p>
    <w:p w14:paraId="0CD81AFD" w14:textId="272185A2" w:rsidR="00F84EC6" w:rsidRPr="0097532C" w:rsidRDefault="002429B0" w:rsidP="00F84EC6">
      <w:r w:rsidRPr="002429B0">
        <w:rPr>
          <w:position w:val="-14"/>
        </w:rPr>
        <w:object w:dxaOrig="2079" w:dyaOrig="440" w14:anchorId="0485B359">
          <v:shape id="_x0000_i1532" type="#_x0000_t75" style="width:104.1pt;height:22.1pt" o:ole="">
            <v:imagedata r:id="rId1029" o:title=""/>
          </v:shape>
          <o:OLEObject Type="Embed" ProgID="Equation.DSMT4" ShapeID="_x0000_i1532" DrawAspect="Content" ObjectID="_1397130314" r:id="rId103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1307" w:name="_Toc304219894"/>
      <w:r>
        <w:t>Spherical</w:t>
      </w:r>
      <w:r w:rsidRPr="0097532C">
        <w:t xml:space="preserve"> Fiber Distribution</w:t>
      </w:r>
      <w:r>
        <w:t xml:space="preserve"> from Solid-Bound Molecule</w:t>
      </w:r>
      <w:bookmarkEnd w:id="1307"/>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17CE2">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4C41855A" w:rsidR="00632EDA" w:rsidRDefault="00632EDA" w:rsidP="002429B0">
            <w:r>
              <w:t xml:space="preserve">parameter </w:t>
            </w:r>
            <w:r w:rsidR="002429B0" w:rsidRPr="002429B0">
              <w:rPr>
                <w:position w:val="-6"/>
              </w:rPr>
              <w:object w:dxaOrig="240" w:dyaOrig="220" w14:anchorId="56ABAC18">
                <v:shape id="_x0000_i1533" type="#_x0000_t75" style="width:12.1pt;height:11.4pt" o:ole="">
                  <v:imagedata r:id="rId1031" o:title=""/>
                </v:shape>
                <o:OLEObject Type="Embed" ProgID="Equation.DSMT4" ShapeID="_x0000_i1533" DrawAspect="Content" ObjectID="_1397130315" r:id="rId103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13877FC7" w:rsidR="00632EDA" w:rsidRDefault="00632EDA" w:rsidP="002429B0">
            <w:r>
              <w:t xml:space="preserve">parameter </w:t>
            </w:r>
            <w:r w:rsidR="002429B0" w:rsidRPr="002429B0">
              <w:rPr>
                <w:position w:val="-10"/>
              </w:rPr>
              <w:object w:dxaOrig="240" w:dyaOrig="320" w14:anchorId="50739366">
                <v:shape id="_x0000_i1534" type="#_x0000_t75" style="width:12.1pt;height:16.4pt" o:ole="">
                  <v:imagedata r:id="rId1033" o:title=""/>
                </v:shape>
                <o:OLEObject Type="Embed" ProgID="Equation.DSMT4" ShapeID="_x0000_i1534" DrawAspect="Content" ObjectID="_1397130316" r:id="rId103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311B493B" w:rsidR="00632EDA" w:rsidRDefault="00632EDA" w:rsidP="002429B0">
            <w:r>
              <w:t xml:space="preserve">fiber modulus </w:t>
            </w:r>
            <w:r w:rsidR="002429B0" w:rsidRPr="002429B0">
              <w:rPr>
                <w:position w:val="-12"/>
              </w:rPr>
              <w:object w:dxaOrig="260" w:dyaOrig="360" w14:anchorId="2DB6B824">
                <v:shape id="_x0000_i1535" type="#_x0000_t75" style="width:12.85pt;height:18.55pt" o:ole="">
                  <v:imagedata r:id="rId1035" o:title=""/>
                </v:shape>
                <o:OLEObject Type="Embed" ProgID="Equation.DSMT4" ShapeID="_x0000_i1535" DrawAspect="Content" ObjectID="_1397130317" r:id="rId103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28317896" w:rsidR="00632EDA" w:rsidRDefault="00632EDA" w:rsidP="002429B0">
            <w:r>
              <w:t xml:space="preserve">fiber modulus exponent </w:t>
            </w:r>
            <w:r w:rsidR="002429B0" w:rsidRPr="002429B0">
              <w:rPr>
                <w:position w:val="-10"/>
              </w:rPr>
              <w:object w:dxaOrig="200" w:dyaOrig="260" w14:anchorId="45A32094">
                <v:shape id="_x0000_i1536" type="#_x0000_t75" style="width:10pt;height:12.85pt" o:ole="">
                  <v:imagedata r:id="rId1037" o:title=""/>
                </v:shape>
                <o:OLEObject Type="Embed" ProgID="Equation.DSMT4" ShapeID="_x0000_i1536" DrawAspect="Content" ObjectID="_1397130318" r:id="rId103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5428EAC9" w:rsidR="00632EDA" w:rsidRDefault="00632EDA" w:rsidP="002429B0">
            <w:r>
              <w:t xml:space="preserve">fiber mass density </w:t>
            </w:r>
            <w:r w:rsidR="002429B0" w:rsidRPr="002429B0">
              <w:rPr>
                <w:position w:val="-12"/>
              </w:rPr>
              <w:object w:dxaOrig="300" w:dyaOrig="360" w14:anchorId="08BAAD11">
                <v:shape id="_x0000_i1537" type="#_x0000_t75" style="width:14.95pt;height:18.55pt" o:ole="">
                  <v:imagedata r:id="rId1039" o:title=""/>
                </v:shape>
                <o:OLEObject Type="Embed" ProgID="Equation.DSMT4" ShapeID="_x0000_i1537" DrawAspect="Content" ObjectID="_1397130319" r:id="rId104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435FE758" w:rsidR="00632EDA" w:rsidRDefault="00632EDA" w:rsidP="002429B0">
            <w:r>
              <w:t xml:space="preserve">index of solid-bound molecule </w:t>
            </w:r>
            <w:r w:rsidR="002429B0" w:rsidRPr="002429B0">
              <w:rPr>
                <w:position w:val="-6"/>
              </w:rPr>
              <w:object w:dxaOrig="240" w:dyaOrig="220" w14:anchorId="38295908">
                <v:shape id="_x0000_i1538" type="#_x0000_t75" style="width:12.1pt;height:11.4pt" o:ole="">
                  <v:imagedata r:id="rId1041" o:title=""/>
                </v:shape>
                <o:OLEObject Type="Embed" ProgID="Equation.DSMT4" ShapeID="_x0000_i1538" DrawAspect="Content" ObjectID="_1397130320" r:id="rId104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308" w:author="Gerard" w:date="2016-04-27T14:23:00Z"/>
      <w:r w:rsidR="00726C43">
        <w:fldChar w:fldCharType="separate"/>
      </w:r>
      <w:r w:rsidR="00554341">
        <w:rPr>
          <w:noProof/>
        </w:rPr>
        <w:t>7-9</w:t>
      </w:r>
      <w:r w:rsidR="00726C43">
        <w:rPr>
          <w:noProof/>
        </w:rPr>
        <w:fldChar w:fldCharType="end"/>
      </w:r>
      <w:r w:rsidR="00031F52">
        <w:rPr>
          <w:noProof/>
        </w:rPr>
        <w:t>]</w:t>
      </w:r>
      <w:r>
        <w:fldChar w:fldCharType="end"/>
      </w:r>
      <w:r>
        <w:t>:</w:t>
      </w:r>
    </w:p>
    <w:p w14:paraId="29220ABE" w14:textId="1A629719" w:rsidR="00941062" w:rsidRDefault="00941062" w:rsidP="00941062">
      <w:pPr>
        <w:pStyle w:val="MTDisplayEquation"/>
      </w:pPr>
      <w:r>
        <w:tab/>
      </w:r>
      <w:r w:rsidR="002429B0" w:rsidRPr="002429B0">
        <w:rPr>
          <w:position w:val="-18"/>
        </w:rPr>
        <w:object w:dxaOrig="3640" w:dyaOrig="520" w14:anchorId="69E59E4C">
          <v:shape id="_x0000_i1539" type="#_x0000_t75" style="width:182.5pt;height:26.4pt" o:ole="">
            <v:imagedata r:id="rId1043" o:title=""/>
          </v:shape>
          <o:OLEObject Type="Embed" ProgID="Equation.DSMT4" ShapeID="_x0000_i1539" DrawAspect="Content" ObjectID="_1397130321" r:id="rId1044"/>
        </w:object>
      </w:r>
      <w:r>
        <w:t>.</w:t>
      </w:r>
    </w:p>
    <w:p w14:paraId="1A02E07C" w14:textId="77ED7DCC" w:rsidR="00941062" w:rsidRDefault="00941062" w:rsidP="00941062">
      <w:r>
        <w:t xml:space="preserve">Here, </w:t>
      </w:r>
      <w:r w:rsidR="002429B0" w:rsidRPr="002429B0">
        <w:rPr>
          <w:position w:val="-12"/>
        </w:rPr>
        <w:object w:dxaOrig="1760" w:dyaOrig="380" w14:anchorId="6DFFD5B6">
          <v:shape id="_x0000_i1540" type="#_x0000_t75" style="width:88.4pt;height:18.55pt" o:ole="">
            <v:imagedata r:id="rId1045" o:title=""/>
          </v:shape>
          <o:OLEObject Type="Embed" ProgID="Equation.DSMT4" ShapeID="_x0000_i1540" DrawAspect="Content" ObjectID="_1397130322" r:id="rId1046"/>
        </w:object>
      </w:r>
      <w:r>
        <w:t xml:space="preserve"> is the square of the fiber stretch </w:t>
      </w:r>
      <w:r w:rsidR="002429B0" w:rsidRPr="002429B0">
        <w:rPr>
          <w:position w:val="-12"/>
        </w:rPr>
        <w:object w:dxaOrig="279" w:dyaOrig="360" w14:anchorId="0263019A">
          <v:shape id="_x0000_i1541" type="#_x0000_t75" style="width:14.25pt;height:18.55pt" o:ole="">
            <v:imagedata r:id="rId1047" o:title=""/>
          </v:shape>
          <o:OLEObject Type="Embed" ProgID="Equation.DSMT4" ShapeID="_x0000_i1541" DrawAspect="Content" ObjectID="_1397130323" r:id="rId1048"/>
        </w:object>
      </w:r>
      <w:r>
        <w:t xml:space="preserve">, </w:t>
      </w:r>
      <w:r w:rsidR="002429B0" w:rsidRPr="002429B0">
        <w:rPr>
          <w:position w:val="-6"/>
        </w:rPr>
        <w:object w:dxaOrig="260" w:dyaOrig="279" w14:anchorId="15C892EC">
          <v:shape id="_x0000_i1542" type="#_x0000_t75" style="width:12.85pt;height:14.25pt" o:ole="">
            <v:imagedata r:id="rId1049" o:title=""/>
          </v:shape>
          <o:OLEObject Type="Embed" ProgID="Equation.DSMT4" ShapeID="_x0000_i1542" DrawAspect="Content" ObjectID="_1397130324" r:id="rId1050"/>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1C36D77">
          <v:shape id="_x0000_i1543" type="#_x0000_t75" style="width:31.35pt;height:19.95pt" o:ole="">
            <v:imagedata r:id="rId1051" o:title=""/>
          </v:shape>
          <o:OLEObject Type="Embed" ProgID="Equation.DSMT4" ShapeID="_x0000_i1543" DrawAspect="Content" ObjectID="_1397130325" r:id="rId1052"/>
        </w:object>
      </w:r>
      <w:r>
        <w:t xml:space="preserve">, </w:t>
      </w:r>
      <w:r w:rsidR="002429B0" w:rsidRPr="002429B0">
        <w:rPr>
          <w:position w:val="-12"/>
        </w:rPr>
        <w:object w:dxaOrig="1340" w:dyaOrig="360" w14:anchorId="1E36CBFE">
          <v:shape id="_x0000_i1544" type="#_x0000_t75" style="width:67pt;height:18.55pt" o:ole="">
            <v:imagedata r:id="rId1053" o:title=""/>
          </v:shape>
          <o:OLEObject Type="Embed" ProgID="Equation.DSMT4" ShapeID="_x0000_i1544" DrawAspect="Content" ObjectID="_1397130326" r:id="rId1054"/>
        </w:object>
      </w:r>
      <w:r>
        <w:t xml:space="preserve">, and </w:t>
      </w:r>
      <w:r w:rsidR="002429B0" w:rsidRPr="002429B0">
        <w:rPr>
          <w:position w:val="-14"/>
        </w:rPr>
        <w:object w:dxaOrig="540" w:dyaOrig="400" w14:anchorId="70726947">
          <v:shape id="_x0000_i1545" type="#_x0000_t75" style="width:27.1pt;height:19.95pt" o:ole="">
            <v:imagedata r:id="rId1055" o:title=""/>
          </v:shape>
          <o:OLEObject Type="Embed" ProgID="Equation.DSMT4" ShapeID="_x0000_i1545" DrawAspect="Content" ObjectID="_1397130327" r:id="rId105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38DAFDA5" w:rsidR="00941062" w:rsidRDefault="00941062" w:rsidP="00941062">
      <w:pPr>
        <w:pStyle w:val="MTDisplayEquation"/>
        <w:jc w:val="left"/>
      </w:pPr>
      <w:r>
        <w:tab/>
      </w:r>
      <w:r w:rsidR="002429B0" w:rsidRPr="002429B0">
        <w:rPr>
          <w:position w:val="-30"/>
        </w:rPr>
        <w:object w:dxaOrig="1860" w:dyaOrig="680" w14:anchorId="3CE82DAC">
          <v:shape id="_x0000_i1546" type="#_x0000_t75" style="width:93.4pt;height:34.2pt" o:ole="">
            <v:imagedata r:id="rId1057" o:title=""/>
          </v:shape>
          <o:OLEObject Type="Embed" ProgID="Equation.DSMT4" ShapeID="_x0000_i1546" DrawAspect="Content" ObjectID="_1397130328" r:id="rId1058"/>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53F77D3" w:rsidR="000C6D02" w:rsidRDefault="000C6D02" w:rsidP="000C6D02">
      <w:pPr>
        <w:pStyle w:val="MTDisplayEquation"/>
      </w:pPr>
      <w:r>
        <w:tab/>
      </w:r>
      <w:r w:rsidR="002429B0" w:rsidRPr="002429B0">
        <w:rPr>
          <w:position w:val="-24"/>
        </w:rPr>
        <w:object w:dxaOrig="2799" w:dyaOrig="620" w14:anchorId="49D0BE59">
          <v:shape id="_x0000_i1547" type="#_x0000_t75" style="width:140.45pt;height:31.35pt" o:ole="">
            <v:imagedata r:id="rId1059" o:title=""/>
          </v:shape>
          <o:OLEObject Type="Embed" ProgID="Equation.DSMT4" ShapeID="_x0000_i1547" DrawAspect="Content" ObjectID="_1397130329" r:id="rId1060"/>
        </w:object>
      </w:r>
    </w:p>
    <w:p w14:paraId="2158B416" w14:textId="77777777" w:rsidR="000C6D02" w:rsidRDefault="000C6D02" w:rsidP="000C6D02">
      <w:pPr>
        <w:pStyle w:val="MTDisplayEquation"/>
      </w:pPr>
      <w:r>
        <w:tab/>
        <w:t>,</w:t>
      </w:r>
    </w:p>
    <w:p w14:paraId="63016258" w14:textId="3FB0C515" w:rsidR="000C6D02" w:rsidRDefault="000C6D02" w:rsidP="000C6D02">
      <w:r w:rsidRPr="000230DC">
        <w:t xml:space="preserve">where </w:t>
      </w:r>
      <w:r w:rsidR="002429B0" w:rsidRPr="002429B0">
        <w:rPr>
          <w:position w:val="-10"/>
        </w:rPr>
        <w:object w:dxaOrig="560" w:dyaOrig="320" w14:anchorId="1B7A55C7">
          <v:shape id="_x0000_i1548" type="#_x0000_t75" style="width:27.8pt;height:16.4pt" o:ole="">
            <v:imagedata r:id="rId1061" o:title=""/>
          </v:shape>
          <o:OLEObject Type="Embed" ProgID="Equation.DSMT4" ShapeID="_x0000_i1548" DrawAspect="Content" ObjectID="_1397130330" r:id="rId1062"/>
        </w:object>
      </w:r>
      <w:r w:rsidRPr="000230DC">
        <w:t xml:space="preserve">, </w:t>
      </w:r>
      <w:r w:rsidR="002429B0" w:rsidRPr="002429B0">
        <w:rPr>
          <w:position w:val="-6"/>
        </w:rPr>
        <w:object w:dxaOrig="580" w:dyaOrig="279" w14:anchorId="0744B7AF">
          <v:shape id="_x0000_i1549" type="#_x0000_t75" style="width:29.25pt;height:14.25pt" o:ole="">
            <v:imagedata r:id="rId1063" o:title=""/>
          </v:shape>
          <o:OLEObject Type="Embed" ProgID="Equation.DSMT4" ShapeID="_x0000_i1549" DrawAspect="Content" ObjectID="_1397130331" r:id="rId1064"/>
        </w:object>
      </w:r>
      <w:r w:rsidRPr="000230DC">
        <w:t xml:space="preserve">, and </w:t>
      </w:r>
      <w:r w:rsidR="002429B0" w:rsidRPr="002429B0">
        <w:rPr>
          <w:position w:val="-10"/>
        </w:rPr>
        <w:object w:dxaOrig="600" w:dyaOrig="320" w14:anchorId="3F969EBE">
          <v:shape id="_x0000_i1550" type="#_x0000_t75" style="width:29.95pt;height:16.4pt" o:ole="">
            <v:imagedata r:id="rId1065" o:title=""/>
          </v:shape>
          <o:OLEObject Type="Embed" ProgID="Equation.DSMT4" ShapeID="_x0000_i1550" DrawAspect="Content" ObjectID="_1397130332" r:id="rId1066"/>
        </w:object>
      </w:r>
      <w:r w:rsidRPr="000230DC">
        <w:t>.</w:t>
      </w:r>
      <w:r>
        <w:t xml:space="preserve">  The fiber modulus is dependent on the solid-bound molecule referential density </w:t>
      </w:r>
      <w:r w:rsidR="002429B0" w:rsidRPr="002429B0">
        <w:rPr>
          <w:position w:val="-12"/>
        </w:rPr>
        <w:object w:dxaOrig="340" w:dyaOrig="380" w14:anchorId="6EE43642">
          <v:shape id="_x0000_i1551" type="#_x0000_t75" style="width:16.4pt;height:18.55pt" o:ole="">
            <v:imagedata r:id="rId1067" o:title=""/>
          </v:shape>
          <o:OLEObject Type="Embed" ProgID="Equation.DSMT4" ShapeID="_x0000_i1551" DrawAspect="Content" ObjectID="_1397130333" r:id="rId1068"/>
        </w:object>
      </w:r>
      <w:r>
        <w:t xml:space="preserve"> according to the power law relation</w:t>
      </w:r>
    </w:p>
    <w:p w14:paraId="2F131550" w14:textId="626DE818" w:rsidR="000C6D02" w:rsidRDefault="000C6D02" w:rsidP="0016320C">
      <w:pPr>
        <w:pStyle w:val="MTDisplayEquation"/>
      </w:pPr>
      <w:r>
        <w:tab/>
      </w:r>
      <w:r w:rsidR="002429B0" w:rsidRPr="002429B0">
        <w:rPr>
          <w:position w:val="-32"/>
        </w:rPr>
        <w:object w:dxaOrig="1340" w:dyaOrig="800" w14:anchorId="370710AB">
          <v:shape id="_x0000_i1552" type="#_x0000_t75" style="width:67pt;height:40.65pt" o:ole="">
            <v:imagedata r:id="rId1069" o:title=""/>
          </v:shape>
          <o:OLEObject Type="Embed" ProgID="Equation.DSMT4" ShapeID="_x0000_i1552" DrawAspect="Content" ObjectID="_1397130334" r:id="rId1070"/>
        </w:object>
      </w:r>
      <w:r>
        <w:t xml:space="preserve"> ,</w:t>
      </w:r>
    </w:p>
    <w:p w14:paraId="3B5A2B88" w14:textId="7628FF80" w:rsidR="000C6D02" w:rsidRPr="000C6D02" w:rsidRDefault="000C6D02">
      <w:r>
        <w:t xml:space="preserve">where </w:t>
      </w:r>
      <w:r w:rsidR="002429B0" w:rsidRPr="002429B0">
        <w:rPr>
          <w:position w:val="-12"/>
        </w:rPr>
        <w:object w:dxaOrig="300" w:dyaOrig="360" w14:anchorId="6A363655">
          <v:shape id="_x0000_i1553" type="#_x0000_t75" style="width:14.95pt;height:18.55pt" o:ole="">
            <v:imagedata r:id="rId1071" o:title=""/>
          </v:shape>
          <o:OLEObject Type="Embed" ProgID="Equation.DSMT4" ShapeID="_x0000_i1553" DrawAspect="Content" ObjectID="_1397130335" r:id="rId1072"/>
        </w:object>
      </w:r>
      <w:r>
        <w:t xml:space="preserve"> is the density at which </w:t>
      </w:r>
      <w:r w:rsidR="002429B0" w:rsidRPr="002429B0">
        <w:rPr>
          <w:position w:val="-12"/>
        </w:rPr>
        <w:object w:dxaOrig="639" w:dyaOrig="360" w14:anchorId="780EF008">
          <v:shape id="_x0000_i1554" type="#_x0000_t75" style="width:31.35pt;height:18.55pt" o:ole="">
            <v:imagedata r:id="rId1073" o:title=""/>
          </v:shape>
          <o:OLEObject Type="Embed" ProgID="Equation.DSMT4" ShapeID="_x0000_i1554" DrawAspect="Content" ObjectID="_1397130336" r:id="rId1074"/>
        </w:object>
      </w:r>
      <w:r>
        <w:t>.</w:t>
      </w:r>
    </w:p>
    <w:p w14:paraId="4726A635" w14:textId="77777777" w:rsidR="000C6D02" w:rsidRDefault="000C6D02" w:rsidP="000C6D02"/>
    <w:p w14:paraId="7131FE62" w14:textId="7595EE7F"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17CE2">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17CE2">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2429B0" w:rsidRPr="002429B0">
        <w:rPr>
          <w:position w:val="-12"/>
        </w:rPr>
        <w:object w:dxaOrig="340" w:dyaOrig="380" w14:anchorId="4AB6A15F">
          <v:shape id="_x0000_i1555" type="#_x0000_t75" style="width:16.4pt;height:18.55pt" o:ole="">
            <v:imagedata r:id="rId1075" o:title=""/>
          </v:shape>
          <o:OLEObject Type="Embed" ProgID="Equation.DSMT4" ShapeID="_x0000_i1555" DrawAspect="Content" ObjectID="_1397130337" r:id="rId1076"/>
        </w:object>
      </w:r>
      <w:r>
        <w:t xml:space="preserve"> is specified within the </w:t>
      </w:r>
      <w:r w:rsidRPr="00DA6B48">
        <w:rPr>
          <w:rStyle w:val="CodeChar0"/>
        </w:rPr>
        <w:t>&lt;solid_bound&gt;</w:t>
      </w:r>
      <w:r>
        <w:t xml:space="preserve"> tag.  If a chemical reaction is defined within that multiphasic mixture that alters the value of </w:t>
      </w:r>
      <w:r w:rsidR="002429B0" w:rsidRPr="002429B0">
        <w:rPr>
          <w:position w:val="-12"/>
        </w:rPr>
        <w:object w:dxaOrig="340" w:dyaOrig="380" w14:anchorId="4D92C97A">
          <v:shape id="_x0000_i1556" type="#_x0000_t75" style="width:16.4pt;height:18.55pt" o:ole="">
            <v:imagedata r:id="rId1077" o:title=""/>
          </v:shape>
          <o:OLEObject Type="Embed" ProgID="Equation.DSMT4" ShapeID="_x0000_i1556" DrawAspect="Content" ObjectID="_1397130338" r:id="rId1078"/>
        </w:object>
      </w:r>
      <w:r>
        <w:t xml:space="preserve">, lower and upper bounds may be specified for this referential density within the </w:t>
      </w:r>
      <w:r w:rsidRPr="00DA6B48">
        <w:rPr>
          <w:rStyle w:val="CodeChar0"/>
        </w:rPr>
        <w:t>&lt;solid_bound&gt;</w:t>
      </w:r>
      <w:r>
        <w:t xml:space="preserve"> tag to prevent </w:t>
      </w:r>
      <w:r w:rsidR="002429B0" w:rsidRPr="002429B0">
        <w:rPr>
          <w:position w:val="-10"/>
        </w:rPr>
        <w:object w:dxaOrig="200" w:dyaOrig="320" w14:anchorId="7A01B967">
          <v:shape id="_x0000_i1557" type="#_x0000_t75" style="width:10pt;height:16.4pt" o:ole="">
            <v:imagedata r:id="rId1079" o:title=""/>
          </v:shape>
          <o:OLEObject Type="Embed" ProgID="Equation.DSMT4" ShapeID="_x0000_i1557" DrawAspect="Content" ObjectID="_1397130339" r:id="rId1080"/>
        </w:object>
      </w:r>
      <w:r>
        <w:t xml:space="preserve"> from reducing to zero or achieving excessively elevated values.</w:t>
      </w:r>
    </w:p>
    <w:p w14:paraId="694BE031" w14:textId="77777777" w:rsidR="002D5305" w:rsidRPr="000230DC" w:rsidRDefault="002D5305" w:rsidP="000C6D02"/>
    <w:p w14:paraId="30C309BC" w14:textId="3AFF4F55" w:rsidR="000C6D02" w:rsidRDefault="000C6D02" w:rsidP="000C6D02">
      <w:r>
        <w:t xml:space="preserve">Note: In the limit when </w:t>
      </w:r>
      <w:r w:rsidR="002429B0" w:rsidRPr="002429B0">
        <w:rPr>
          <w:position w:val="-6"/>
        </w:rPr>
        <w:object w:dxaOrig="680" w:dyaOrig="279" w14:anchorId="6BA9380B">
          <v:shape id="_x0000_i1558" type="#_x0000_t75" style="width:34.2pt;height:14.25pt" o:ole="">
            <v:imagedata r:id="rId1081" o:title=""/>
          </v:shape>
          <o:OLEObject Type="Embed" ProgID="Equation.DSMT4" ShapeID="_x0000_i1558" DrawAspect="Content" ObjectID="_1397130340" r:id="rId1082"/>
        </w:object>
      </w:r>
      <w:r w:rsidR="002D5305">
        <w:t>, the expression</w:t>
      </w:r>
      <w:r>
        <w:t xml:space="preserve"> </w:t>
      </w:r>
      <w:r w:rsidR="002D5305">
        <w:t xml:space="preserve">for </w:t>
      </w:r>
      <w:r w:rsidR="002429B0" w:rsidRPr="00025957">
        <w:rPr>
          <w:position w:val="-4"/>
        </w:rPr>
        <w:object w:dxaOrig="279" w:dyaOrig="260" w14:anchorId="7C447DFD">
          <v:shape id="_x0000_i1559" type="#_x0000_t75" style="width:14.25pt;height:12.85pt" o:ole="">
            <v:imagedata r:id="rId1083" o:title=""/>
          </v:shape>
          <o:OLEObject Type="Embed" ProgID="Equation.DSMT4" ShapeID="_x0000_i1559" DrawAspect="Content" ObjectID="_1397130341" r:id="rId1084"/>
        </w:object>
      </w:r>
      <w:r w:rsidR="002D5305">
        <w:t xml:space="preserve"> </w:t>
      </w:r>
      <w:r>
        <w:t>produces a power law,</w:t>
      </w:r>
    </w:p>
    <w:p w14:paraId="455939E7" w14:textId="321FE390" w:rsidR="000C6D02" w:rsidRDefault="000C6D02" w:rsidP="000C6D02">
      <w:pPr>
        <w:pStyle w:val="MTDisplayEquation"/>
      </w:pPr>
      <w:r>
        <w:tab/>
      </w:r>
      <w:r w:rsidR="002429B0" w:rsidRPr="002429B0">
        <w:rPr>
          <w:position w:val="-20"/>
        </w:rPr>
        <w:object w:dxaOrig="1860" w:dyaOrig="499" w14:anchorId="3CA8B650">
          <v:shape id="_x0000_i1560" type="#_x0000_t75" style="width:93.4pt;height:24.95pt" o:ole="">
            <v:imagedata r:id="rId1085" o:title=""/>
          </v:shape>
          <o:OLEObject Type="Embed" ProgID="Equation.DSMT4" ShapeID="_x0000_i1560" DrawAspect="Content" ObjectID="_1397130342" r:id="rId1086"/>
        </w:object>
      </w:r>
    </w:p>
    <w:p w14:paraId="0B0F2D23" w14:textId="2B67509D" w:rsidR="000C6D02" w:rsidRPr="0097532C" w:rsidRDefault="000C6D02" w:rsidP="000C6D02">
      <w:r w:rsidRPr="0097532C">
        <w:t xml:space="preserve">Note: When </w:t>
      </w:r>
      <w:r w:rsidR="002429B0" w:rsidRPr="002429B0">
        <w:rPr>
          <w:position w:val="-10"/>
        </w:rPr>
        <w:object w:dxaOrig="600" w:dyaOrig="320" w14:anchorId="5F9F9A30">
          <v:shape id="_x0000_i1561" type="#_x0000_t75" style="width:29.95pt;height:16.4pt" o:ole="">
            <v:imagedata r:id="rId1087" o:title=""/>
          </v:shape>
          <o:OLEObject Type="Embed" ProgID="Equation.DSMT4" ShapeID="_x0000_i1561" DrawAspect="Content" ObjectID="_1397130343" r:id="rId1088"/>
        </w:object>
      </w:r>
      <w:r w:rsidRPr="0097532C">
        <w:t>, the fiber modulus is zero at the strain origin (</w:t>
      </w:r>
      <w:r w:rsidR="002429B0" w:rsidRPr="002429B0">
        <w:rPr>
          <w:position w:val="-12"/>
        </w:rPr>
        <w:object w:dxaOrig="600" w:dyaOrig="360" w14:anchorId="74FAB823">
          <v:shape id="_x0000_i1562" type="#_x0000_t75" style="width:29.95pt;height:18.55pt" o:ole="">
            <v:imagedata r:id="rId1089" o:title=""/>
          </v:shape>
          <o:OLEObject Type="Embed" ProgID="Equation.DSMT4" ShapeID="_x0000_i1562" DrawAspect="Content" ObjectID="_1397130344" r:id="rId1090"/>
        </w:object>
      </w:r>
      <w:r w:rsidRPr="0097532C">
        <w:t xml:space="preserve">).  Therefore, use </w:t>
      </w:r>
      <w:r w:rsidR="002429B0" w:rsidRPr="002429B0">
        <w:rPr>
          <w:position w:val="-10"/>
        </w:rPr>
        <w:object w:dxaOrig="600" w:dyaOrig="320" w14:anchorId="3EFE655C">
          <v:shape id="_x0000_i1563" type="#_x0000_t75" style="width:29.95pt;height:16.4pt" o:ole="">
            <v:imagedata r:id="rId1091" o:title=""/>
          </v:shape>
          <o:OLEObject Type="Embed" ProgID="Equation.DSMT4" ShapeID="_x0000_i1563" DrawAspect="Content" ObjectID="_1397130345" r:id="rId1092"/>
        </w:object>
      </w:r>
      <w:r w:rsidRPr="0097532C">
        <w:t xml:space="preserve"> when a smooth transition in the stress is desired from compression to tension.</w:t>
      </w:r>
    </w:p>
    <w:p w14:paraId="2D21A805" w14:textId="66A3A087" w:rsidR="00941062" w:rsidRPr="0097532C" w:rsidRDefault="002429B0" w:rsidP="00941062">
      <w:r w:rsidRPr="002429B0">
        <w:rPr>
          <w:position w:val="-14"/>
        </w:rPr>
        <w:object w:dxaOrig="2079" w:dyaOrig="440" w14:anchorId="6A363BB6">
          <v:shape id="_x0000_i1564" type="#_x0000_t75" style="width:104.1pt;height:22.1pt" o:ole="">
            <v:imagedata r:id="rId1093" o:title=""/>
          </v:shape>
          <o:OLEObject Type="Embed" ProgID="Equation.DSMT4" ShapeID="_x0000_i1564" DrawAspect="Content" ObjectID="_1397130346" r:id="rId109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1309" w:name="_Toc304219895"/>
      <w:r>
        <w:lastRenderedPageBreak/>
        <w:t>Coupled Transversely Isotropic Mooney-Rivlin</w:t>
      </w:r>
      <w:bookmarkEnd w:id="1309"/>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0DA3171C" w:rsidR="00A1636E" w:rsidRDefault="00A1636E" w:rsidP="007D6F0D">
      <w:pPr>
        <w:pStyle w:val="MTDisplayEquation"/>
      </w:pPr>
      <w:r>
        <w:tab/>
      </w:r>
      <w:r w:rsidR="0038681D" w:rsidRPr="002429B0">
        <w:rPr>
          <w:position w:val="-14"/>
        </w:rPr>
        <w:object w:dxaOrig="5700" w:dyaOrig="400" w14:anchorId="5AEC785C">
          <v:shape id="_x0000_i1565" type="#_x0000_t75" style="width:284.45pt;height:19.95pt" o:ole="">
            <v:imagedata r:id="rId1095" o:title=""/>
          </v:shape>
          <o:OLEObject Type="Embed" ProgID="Equation.DSMT4" ShapeID="_x0000_i1565" DrawAspect="Content" ObjectID="_1397130347" r:id="rId1096"/>
        </w:object>
      </w:r>
    </w:p>
    <w:p w14:paraId="49B54FD1" w14:textId="5AB7671F"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2429B0" w:rsidRPr="002429B0">
        <w:rPr>
          <w:position w:val="-6"/>
        </w:rPr>
        <w:object w:dxaOrig="220" w:dyaOrig="279" w14:anchorId="376DFF68">
          <v:shape id="_x0000_i1566" type="#_x0000_t75" style="width:11.4pt;height:14.25pt" o:ole="">
            <v:imagedata r:id="rId1097" o:title=""/>
          </v:shape>
          <o:OLEObject Type="Embed" ProgID="Equation.DSMT4" ShapeID="_x0000_i1566" DrawAspect="Content" ObjectID="_1397130348" r:id="rId1098"/>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726C43">
        <w:fldChar w:fldCharType="begin"/>
      </w:r>
      <w:r w:rsidR="00726C43">
        <w:instrText xml:space="preserve"> HYPERLINK \l "_ENREF_19" \o "Weiss, 1996 #14" </w:instrText>
      </w:r>
      <w:ins w:id="1310" w:author="Gerard" w:date="2016-04-27T14:23:00Z"/>
      <w:r w:rsidR="00726C43">
        <w:fldChar w:fldCharType="separate"/>
      </w:r>
      <w:r w:rsidR="00554341">
        <w:rPr>
          <w:noProof/>
        </w:rPr>
        <w:t>19</w:t>
      </w:r>
      <w:r w:rsidR="00726C43">
        <w:rPr>
          <w:noProof/>
        </w:rPr>
        <w:fldChar w:fldCharType="end"/>
      </w:r>
      <w:r w:rsidR="00031F52">
        <w:rPr>
          <w:noProof/>
        </w:rPr>
        <w:t>]</w:t>
      </w:r>
      <w:r w:rsidR="00F31D00">
        <w:fldChar w:fldCharType="end"/>
      </w:r>
      <w:r>
        <w:t xml:space="preserve">. For </w:t>
      </w:r>
      <w:r>
        <w:rPr>
          <w:i/>
        </w:rPr>
        <w:t>U</w:t>
      </w:r>
      <w:r>
        <w:t>, the following form is chosen in FEBio.</w:t>
      </w:r>
    </w:p>
    <w:p w14:paraId="4BC3F192" w14:textId="57B599A6" w:rsidR="00A1636E" w:rsidRDefault="00A1636E" w:rsidP="007D6F0D">
      <w:pPr>
        <w:pStyle w:val="MTDisplayEquation"/>
      </w:pPr>
      <w:r>
        <w:tab/>
      </w:r>
      <w:r w:rsidR="002429B0" w:rsidRPr="002429B0">
        <w:rPr>
          <w:position w:val="-24"/>
        </w:rPr>
        <w:object w:dxaOrig="1840" w:dyaOrig="620" w14:anchorId="1D897EB5">
          <v:shape id="_x0000_i1567" type="#_x0000_t75" style="width:91.95pt;height:31.35pt" o:ole="">
            <v:imagedata r:id="rId1099" o:title=""/>
          </v:shape>
          <o:OLEObject Type="Embed" ProgID="Equation.DSMT4" ShapeID="_x0000_i1567" DrawAspect="Content" ObjectID="_1397130349" r:id="rId1100"/>
        </w:object>
      </w:r>
    </w:p>
    <w:p w14:paraId="3717566A" w14:textId="78406564" w:rsidR="00E11CA7" w:rsidRDefault="00A1636E" w:rsidP="007D6F0D">
      <w:pPr>
        <w:jc w:val="left"/>
      </w:pPr>
      <w:r>
        <w:t xml:space="preserve">where </w:t>
      </w:r>
      <w:r w:rsidR="002429B0" w:rsidRPr="002429B0">
        <w:rPr>
          <w:position w:val="-6"/>
        </w:rPr>
        <w:object w:dxaOrig="940" w:dyaOrig="279" w14:anchorId="69AA6A61">
          <v:shape id="_x0000_i1568" type="#_x0000_t75" style="width:47.05pt;height:14.25pt" o:ole="">
            <v:imagedata r:id="rId1101" o:title=""/>
          </v:shape>
          <o:OLEObject Type="Embed" ProgID="Equation.DSMT4" ShapeID="_x0000_i1568" DrawAspect="Content" ObjectID="_1397130350" r:id="rId110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1311" w:name="_Toc304219896"/>
      <w:r>
        <w:lastRenderedPageBreak/>
        <w:t>Coupled Transversely Isotropic Veronda-Westmann</w:t>
      </w:r>
      <w:bookmarkEnd w:id="131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2AB37EF8" w:rsidR="00241B41" w:rsidRDefault="00241B41" w:rsidP="00241B41">
      <w:pPr>
        <w:pStyle w:val="MTDisplayEquation"/>
      </w:pPr>
      <w:r>
        <w:tab/>
      </w:r>
      <w:r w:rsidR="002429B0" w:rsidRPr="002429B0">
        <w:rPr>
          <w:position w:val="-24"/>
        </w:rPr>
        <w:object w:dxaOrig="4819" w:dyaOrig="620" w14:anchorId="7D5BE634">
          <v:shape id="_x0000_i1569" type="#_x0000_t75" style="width:240.95pt;height:31.35pt" o:ole="">
            <v:imagedata r:id="rId1103" o:title=""/>
          </v:shape>
          <o:OLEObject Type="Embed" ProgID="Equation.DSMT4" ShapeID="_x0000_i1569" DrawAspect="Content" ObjectID="_1397130351" r:id="rId1104"/>
        </w:object>
      </w:r>
    </w:p>
    <w:p w14:paraId="04C16060" w14:textId="14A8A1BD"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2429B0" w:rsidRPr="002429B0">
        <w:rPr>
          <w:position w:val="-6"/>
        </w:rPr>
        <w:object w:dxaOrig="220" w:dyaOrig="279" w14:anchorId="491E953B">
          <v:shape id="_x0000_i1570" type="#_x0000_t75" style="width:11.4pt;height:14.25pt" o:ole="">
            <v:imagedata r:id="rId1105" o:title=""/>
          </v:shape>
          <o:OLEObject Type="Embed" ProgID="Equation.DSMT4" ShapeID="_x0000_i1570" DrawAspect="Content" ObjectID="_1397130352" r:id="rId1106"/>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726C43">
        <w:fldChar w:fldCharType="begin"/>
      </w:r>
      <w:r w:rsidR="00726C43">
        <w:instrText xml:space="preserve"> HYPERLINK \l "_ENREF_19" \o "Weiss, 1996 #14" </w:instrText>
      </w:r>
      <w:ins w:id="1312" w:author="Gerard" w:date="2016-04-27T14:23:00Z"/>
      <w:r w:rsidR="00726C43">
        <w:fldChar w:fldCharType="separate"/>
      </w:r>
      <w:r w:rsidR="00554341">
        <w:rPr>
          <w:noProof/>
        </w:rPr>
        <w:t>19</w:t>
      </w:r>
      <w:r w:rsidR="00726C43">
        <w:rPr>
          <w:noProof/>
        </w:rPr>
        <w:fldChar w:fldCharType="end"/>
      </w:r>
      <w:r w:rsidR="00031F52">
        <w:rPr>
          <w:noProof/>
        </w:rPr>
        <w:t>]</w:t>
      </w:r>
      <w:r w:rsidR="00F31D00">
        <w:fldChar w:fldCharType="end"/>
      </w:r>
      <w:r>
        <w:t xml:space="preserve">. For </w:t>
      </w:r>
      <w:r>
        <w:rPr>
          <w:i/>
        </w:rPr>
        <w:t>U</w:t>
      </w:r>
      <w:r>
        <w:t>, the following form is chosen in FEBio.</w:t>
      </w:r>
    </w:p>
    <w:p w14:paraId="099AF561" w14:textId="70918EE6" w:rsidR="00241B41" w:rsidRDefault="00241B41" w:rsidP="00241B41">
      <w:pPr>
        <w:pStyle w:val="MTDisplayEquation"/>
      </w:pPr>
      <w:r>
        <w:tab/>
      </w:r>
      <w:r w:rsidR="002429B0" w:rsidRPr="002429B0">
        <w:rPr>
          <w:position w:val="-24"/>
        </w:rPr>
        <w:object w:dxaOrig="1840" w:dyaOrig="620" w14:anchorId="6E1BD709">
          <v:shape id="_x0000_i1571" type="#_x0000_t75" style="width:91.95pt;height:31.35pt" o:ole="">
            <v:imagedata r:id="rId1107" o:title=""/>
          </v:shape>
          <o:OLEObject Type="Embed" ProgID="Equation.DSMT4" ShapeID="_x0000_i1571" DrawAspect="Content" ObjectID="_1397130353" r:id="rId1108"/>
        </w:object>
      </w:r>
    </w:p>
    <w:p w14:paraId="18C44E0D" w14:textId="346DB302" w:rsidR="00241B41" w:rsidRDefault="00241B41" w:rsidP="00241B41">
      <w:pPr>
        <w:jc w:val="left"/>
      </w:pPr>
      <w:r>
        <w:t xml:space="preserve">where </w:t>
      </w:r>
      <w:r w:rsidR="002429B0" w:rsidRPr="002429B0">
        <w:rPr>
          <w:position w:val="-6"/>
        </w:rPr>
        <w:object w:dxaOrig="940" w:dyaOrig="279" w14:anchorId="2E8887EB">
          <v:shape id="_x0000_i1572" type="#_x0000_t75" style="width:47.05pt;height:14.25pt" o:ole="">
            <v:imagedata r:id="rId1109" o:title=""/>
          </v:shape>
          <o:OLEObject Type="Embed" ProgID="Equation.DSMT4" ShapeID="_x0000_i1572" DrawAspect="Content" ObjectID="_1397130354" r:id="rId111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1313" w:name="_Toc410636372"/>
      <w:bookmarkStart w:id="1314" w:name="_Toc304219897"/>
      <w:r>
        <w:lastRenderedPageBreak/>
        <w:t>Continuous Fiber Distribution</w:t>
      </w:r>
      <w:bookmarkEnd w:id="1313"/>
      <w:bookmarkEnd w:id="131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1315" w:name="_Toc410636373"/>
      <w:bookmarkStart w:id="1316" w:name="_Toc304219898"/>
      <w:r>
        <w:lastRenderedPageBreak/>
        <w:t>Compressible Continuous Fiber Distribution</w:t>
      </w:r>
      <w:bookmarkEnd w:id="1315"/>
      <w:bookmarkEnd w:id="131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8"/>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4FFA3E68" w:rsidR="00277EE6" w:rsidRPr="000B272C" w:rsidRDefault="00277EE6" w:rsidP="002429B0">
            <w:pPr>
              <w:rPr>
                <w:i/>
              </w:rPr>
            </w:pPr>
            <w:r w:rsidRPr="000B272C">
              <w:t xml:space="preserve">Specification of the </w:t>
            </w:r>
            <w:r>
              <w:t xml:space="preserve">fiber material response </w:t>
            </w:r>
            <w:r w:rsidR="002429B0" w:rsidRPr="002429B0">
              <w:rPr>
                <w:position w:val="-14"/>
              </w:rPr>
              <w:object w:dxaOrig="800" w:dyaOrig="400" w14:anchorId="04830053">
                <v:shape id="_x0000_i1573" type="#_x0000_t75" style="width:40.65pt;height:19.95pt" o:ole="">
                  <v:imagedata r:id="rId1125" o:title=""/>
                </v:shape>
                <o:OLEObject Type="Embed" ProgID="Equation.DSMT4" ShapeID="_x0000_i1573" DrawAspect="Content" ObjectID="_1397130355" r:id="rId1126"/>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571F1D87" w:rsidR="00277EE6" w:rsidRPr="000B272C" w:rsidRDefault="00277EE6" w:rsidP="002429B0">
            <w:pPr>
              <w:rPr>
                <w:i/>
              </w:rPr>
            </w:pPr>
            <w:r>
              <w:t xml:space="preserve">Specification of the fiber density distribution </w:t>
            </w:r>
            <w:r w:rsidR="002429B0" w:rsidRPr="002429B0">
              <w:rPr>
                <w:position w:val="-14"/>
              </w:rPr>
              <w:object w:dxaOrig="580" w:dyaOrig="400" w14:anchorId="07386B07">
                <v:shape id="_x0000_i1574" type="#_x0000_t75" style="width:29.25pt;height:19.95pt" o:ole="">
                  <v:imagedata r:id="rId1127" o:title=""/>
                </v:shape>
                <o:OLEObject Type="Embed" ProgID="Equation.DSMT4" ShapeID="_x0000_i1574" DrawAspect="Content" ObjectID="_1397130356" r:id="rId1128"/>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17CE2">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17CE2">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17CE2">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1317" w:name="_Toc410636374"/>
      <w:bookmarkStart w:id="1318" w:name="_Toc304219899"/>
      <w:bookmarkStart w:id="1319" w:name="_Ref280606960"/>
      <w:r>
        <w:lastRenderedPageBreak/>
        <w:t>Uncoupled Continuous Fiber Distribution</w:t>
      </w:r>
      <w:bookmarkEnd w:id="1317"/>
      <w:bookmarkEnd w:id="1318"/>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8"/>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26F70486" w:rsidR="00277EE6" w:rsidRPr="000B272C" w:rsidRDefault="00277EE6" w:rsidP="002429B0">
            <w:pPr>
              <w:rPr>
                <w:i/>
              </w:rPr>
            </w:pPr>
            <w:r w:rsidRPr="000B272C">
              <w:t xml:space="preserve">Specification of the </w:t>
            </w:r>
            <w:r>
              <w:t xml:space="preserve">fiber material response </w:t>
            </w:r>
            <w:r w:rsidR="002429B0" w:rsidRPr="002429B0">
              <w:rPr>
                <w:position w:val="-16"/>
              </w:rPr>
              <w:object w:dxaOrig="800" w:dyaOrig="440" w14:anchorId="78A620FA">
                <v:shape id="_x0000_i1575" type="#_x0000_t75" style="width:40.65pt;height:22.1pt" o:ole="">
                  <v:imagedata r:id="rId1129" o:title=""/>
                </v:shape>
                <o:OLEObject Type="Embed" ProgID="Equation.DSMT4" ShapeID="_x0000_i1575" DrawAspect="Content" ObjectID="_1397130357" r:id="rId1130"/>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0EDBC559" w:rsidR="00277EE6" w:rsidRPr="000B272C" w:rsidRDefault="00277EE6" w:rsidP="002429B0">
            <w:pPr>
              <w:rPr>
                <w:i/>
              </w:rPr>
            </w:pPr>
            <w:r>
              <w:t xml:space="preserve">Specification of the fiber density distribution </w:t>
            </w:r>
            <w:r w:rsidR="002429B0" w:rsidRPr="002429B0">
              <w:rPr>
                <w:position w:val="-14"/>
              </w:rPr>
              <w:object w:dxaOrig="580" w:dyaOrig="400" w14:anchorId="550BA3BD">
                <v:shape id="_x0000_i1576" type="#_x0000_t75" style="width:29.25pt;height:19.95pt" o:ole="">
                  <v:imagedata r:id="rId1131" o:title=""/>
                </v:shape>
                <o:OLEObject Type="Embed" ProgID="Equation.DSMT4" ShapeID="_x0000_i1576" DrawAspect="Content" ObjectID="_1397130358" r:id="rId1132"/>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17CE2">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17CE2">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17CE2">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1320" w:name="_Toc410636375"/>
      <w:bookmarkStart w:id="1321" w:name="_Toc304219900"/>
      <w:r>
        <w:lastRenderedPageBreak/>
        <w:t>Fibers</w:t>
      </w:r>
      <w:bookmarkEnd w:id="1319"/>
      <w:bookmarkEnd w:id="1320"/>
      <w:bookmarkEnd w:id="132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1322" w:name="_Toc410636376"/>
      <w:bookmarkStart w:id="1323" w:name="_Toc304219901"/>
      <w:r>
        <w:lastRenderedPageBreak/>
        <w:t>Fiber with Exponential-Power Law</w:t>
      </w:r>
      <w:bookmarkEnd w:id="1322"/>
      <w:bookmarkEnd w:id="132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7A4E452" w:rsidR="00277EE6" w:rsidRDefault="002429B0" w:rsidP="002429B0">
            <w:r w:rsidRPr="002429B0">
              <w:rPr>
                <w:position w:val="-10"/>
              </w:rPr>
              <w:object w:dxaOrig="200" w:dyaOrig="320" w14:anchorId="0254FDD4">
                <v:shape id="_x0000_i1577" type="#_x0000_t75" style="width:10pt;height:16.4pt" o:ole="">
                  <v:imagedata r:id="rId1133" o:title=""/>
                </v:shape>
                <o:OLEObject Type="Embed" ProgID="Equation.DSMT4" ShapeID="_x0000_i1577" DrawAspect="Content" ObjectID="_1397130359" r:id="rId1134"/>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F9C98D3" w:rsidR="00277EE6" w:rsidRDefault="002429B0" w:rsidP="002429B0">
            <w:r w:rsidRPr="002429B0">
              <w:rPr>
                <w:position w:val="-6"/>
              </w:rPr>
              <w:object w:dxaOrig="240" w:dyaOrig="220" w14:anchorId="0698C2D0">
                <v:shape id="_x0000_i1578" type="#_x0000_t75" style="width:12.1pt;height:11.4pt" o:ole="">
                  <v:imagedata r:id="rId1135" o:title=""/>
                </v:shape>
                <o:OLEObject Type="Embed" ProgID="Equation.DSMT4" ShapeID="_x0000_i1578" DrawAspect="Content" ObjectID="_1397130360" r:id="rId1136"/>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0709BC72" w:rsidR="00277EE6" w:rsidRDefault="002429B0" w:rsidP="002429B0">
            <w:r w:rsidRPr="002429B0">
              <w:rPr>
                <w:position w:val="-10"/>
              </w:rPr>
              <w:object w:dxaOrig="240" w:dyaOrig="320" w14:anchorId="6EFD2B36">
                <v:shape id="_x0000_i1579" type="#_x0000_t75" style="width:12.1pt;height:16.4pt" o:ole="">
                  <v:imagedata r:id="rId1137" o:title=""/>
                </v:shape>
                <o:OLEObject Type="Embed" ProgID="Equation.DSMT4" ShapeID="_x0000_i1579" DrawAspect="Content" ObjectID="_1397130361" r:id="rId1138"/>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2C6DE0E5" w:rsidR="00277EE6" w:rsidRDefault="00277EE6" w:rsidP="00277EE6">
      <w:pPr>
        <w:pStyle w:val="MTDisplayEquation"/>
      </w:pPr>
      <w:r>
        <w:tab/>
      </w:r>
      <w:r w:rsidR="002429B0" w:rsidRPr="002429B0">
        <w:rPr>
          <w:position w:val="-28"/>
        </w:rPr>
        <w:object w:dxaOrig="3460" w:dyaOrig="660" w14:anchorId="230845EB">
          <v:shape id="_x0000_i1580" type="#_x0000_t75" style="width:173.25pt;height:33.5pt" o:ole="">
            <v:imagedata r:id="rId1139" o:title=""/>
          </v:shape>
          <o:OLEObject Type="Embed" ProgID="Equation.DSMT4" ShapeID="_x0000_i1580" DrawAspect="Content" ObjectID="_1397130362" r:id="rId1140"/>
        </w:object>
      </w:r>
      <w:r>
        <w:t xml:space="preserve"> ,</w:t>
      </w:r>
    </w:p>
    <w:p w14:paraId="2F19DF74" w14:textId="77777777" w:rsidR="00277EE6" w:rsidRDefault="00277EE6" w:rsidP="00277EE6">
      <w:pPr>
        <w:pStyle w:val="MTDisplayEquation"/>
      </w:pPr>
      <w:r>
        <w:tab/>
        <w:t>,</w:t>
      </w:r>
    </w:p>
    <w:p w14:paraId="0E9E23DC" w14:textId="11811125" w:rsidR="00277EE6" w:rsidRPr="000230DC" w:rsidRDefault="00277EE6" w:rsidP="00277EE6">
      <w:r w:rsidRPr="000230DC">
        <w:t xml:space="preserve">where </w:t>
      </w:r>
      <w:r w:rsidR="002429B0" w:rsidRPr="002429B0">
        <w:rPr>
          <w:position w:val="-10"/>
        </w:rPr>
        <w:object w:dxaOrig="560" w:dyaOrig="320" w14:anchorId="06F5CF36">
          <v:shape id="_x0000_i1581" type="#_x0000_t75" style="width:27.8pt;height:16.4pt" o:ole="">
            <v:imagedata r:id="rId1141" o:title=""/>
          </v:shape>
          <o:OLEObject Type="Embed" ProgID="Equation.DSMT4" ShapeID="_x0000_i1581" DrawAspect="Content" ObjectID="_1397130363" r:id="rId1142"/>
        </w:object>
      </w:r>
      <w:r w:rsidRPr="000230DC">
        <w:t xml:space="preserve">, </w:t>
      </w:r>
      <w:r w:rsidR="002429B0" w:rsidRPr="002429B0">
        <w:rPr>
          <w:position w:val="-6"/>
        </w:rPr>
        <w:object w:dxaOrig="580" w:dyaOrig="279" w14:anchorId="739F4D4A">
          <v:shape id="_x0000_i1582" type="#_x0000_t75" style="width:29.25pt;height:14.25pt" o:ole="">
            <v:imagedata r:id="rId1143" o:title=""/>
          </v:shape>
          <o:OLEObject Type="Embed" ProgID="Equation.DSMT4" ShapeID="_x0000_i1582" DrawAspect="Content" ObjectID="_1397130364" r:id="rId1144"/>
        </w:object>
      </w:r>
      <w:r w:rsidRPr="000230DC">
        <w:t xml:space="preserve">, and </w:t>
      </w:r>
      <w:r w:rsidR="002429B0" w:rsidRPr="002429B0">
        <w:rPr>
          <w:position w:val="-10"/>
        </w:rPr>
        <w:object w:dxaOrig="600" w:dyaOrig="320" w14:anchorId="0EBCF48B">
          <v:shape id="_x0000_i1583" type="#_x0000_t75" style="width:29.95pt;height:16.4pt" o:ole="">
            <v:imagedata r:id="rId1145" o:title=""/>
          </v:shape>
          <o:OLEObject Type="Embed" ProgID="Equation.DSMT4" ShapeID="_x0000_i1583" DrawAspect="Content" ObjectID="_1397130365" r:id="rId1146"/>
        </w:object>
      </w:r>
      <w:r w:rsidRPr="000230DC">
        <w:t>.</w:t>
      </w:r>
    </w:p>
    <w:p w14:paraId="63D263AB" w14:textId="77777777" w:rsidR="00277EE6" w:rsidRPr="000230DC" w:rsidRDefault="00277EE6" w:rsidP="00277EE6"/>
    <w:p w14:paraId="19469288" w14:textId="315CC532" w:rsidR="00277EE6" w:rsidRDefault="00277EE6" w:rsidP="00277EE6">
      <w:r>
        <w:t xml:space="preserve">Note: In the limit when </w:t>
      </w:r>
      <w:r w:rsidR="002429B0" w:rsidRPr="002429B0">
        <w:rPr>
          <w:position w:val="-6"/>
        </w:rPr>
        <w:object w:dxaOrig="680" w:dyaOrig="279" w14:anchorId="11C24080">
          <v:shape id="_x0000_i1584" type="#_x0000_t75" style="width:34.2pt;height:14.25pt" o:ole="">
            <v:imagedata r:id="rId1147" o:title=""/>
          </v:shape>
          <o:OLEObject Type="Embed" ProgID="Equation.DSMT4" ShapeID="_x0000_i1584" DrawAspect="Content" ObjectID="_1397130366" r:id="rId1148"/>
        </w:object>
      </w:r>
      <w:r>
        <w:t>, this expressions produces a power law,</w:t>
      </w:r>
    </w:p>
    <w:p w14:paraId="4370251A" w14:textId="55990F13" w:rsidR="00277EE6" w:rsidRDefault="00277EE6" w:rsidP="00277EE6">
      <w:pPr>
        <w:pStyle w:val="MTDisplayEquation"/>
      </w:pPr>
      <w:r>
        <w:tab/>
      </w:r>
      <w:r w:rsidR="002429B0" w:rsidRPr="002429B0">
        <w:rPr>
          <w:position w:val="-28"/>
        </w:rPr>
        <w:object w:dxaOrig="2400" w:dyaOrig="660" w14:anchorId="70079DE0">
          <v:shape id="_x0000_i1585" type="#_x0000_t75" style="width:120.5pt;height:33.5pt" o:ole="">
            <v:imagedata r:id="rId1149" o:title=""/>
          </v:shape>
          <o:OLEObject Type="Embed" ProgID="Equation.DSMT4" ShapeID="_x0000_i1585" DrawAspect="Content" ObjectID="_1397130367" r:id="rId1150"/>
        </w:object>
      </w:r>
      <w:r>
        <w:t xml:space="preserve"> .</w:t>
      </w:r>
    </w:p>
    <w:p w14:paraId="404C2B0A" w14:textId="22AB24C0" w:rsidR="00277EE6" w:rsidRDefault="00277EE6" w:rsidP="00277EE6">
      <w:r w:rsidRPr="0097532C">
        <w:t xml:space="preserve">Note: When </w:t>
      </w:r>
      <w:r w:rsidR="002429B0" w:rsidRPr="002429B0">
        <w:rPr>
          <w:position w:val="-10"/>
        </w:rPr>
        <w:object w:dxaOrig="600" w:dyaOrig="320" w14:anchorId="7CF76070">
          <v:shape id="_x0000_i1586" type="#_x0000_t75" style="width:29.95pt;height:16.4pt" o:ole="">
            <v:imagedata r:id="rId1151" o:title=""/>
          </v:shape>
          <o:OLEObject Type="Embed" ProgID="Equation.DSMT4" ShapeID="_x0000_i1586" DrawAspect="Content" ObjectID="_1397130368" r:id="rId1152"/>
        </w:object>
      </w:r>
      <w:r w:rsidRPr="0097532C">
        <w:t>, the fiber modulus is zero at the strain origin (</w:t>
      </w:r>
      <w:r w:rsidR="002429B0" w:rsidRPr="002429B0">
        <w:rPr>
          <w:position w:val="-12"/>
        </w:rPr>
        <w:object w:dxaOrig="580" w:dyaOrig="360" w14:anchorId="2C9796EA">
          <v:shape id="_x0000_i1587" type="#_x0000_t75" style="width:29.25pt;height:18.55pt" o:ole="">
            <v:imagedata r:id="rId1153" o:title=""/>
          </v:shape>
          <o:OLEObject Type="Embed" ProgID="Equation.DSMT4" ShapeID="_x0000_i1587" DrawAspect="Content" ObjectID="_1397130369" r:id="rId1154"/>
        </w:object>
      </w:r>
      <w:r w:rsidRPr="0097532C">
        <w:t xml:space="preserve">).  Therefore, use </w:t>
      </w:r>
      <w:r w:rsidR="002429B0" w:rsidRPr="002429B0">
        <w:rPr>
          <w:position w:val="-10"/>
        </w:rPr>
        <w:object w:dxaOrig="600" w:dyaOrig="320" w14:anchorId="76976C4D">
          <v:shape id="_x0000_i1588" type="#_x0000_t75" style="width:29.95pt;height:16.4pt" o:ole="">
            <v:imagedata r:id="rId1155" o:title=""/>
          </v:shape>
          <o:OLEObject Type="Embed" ProgID="Equation.DSMT4" ShapeID="_x0000_i1588" DrawAspect="Content" ObjectID="_1397130370" r:id="rId1156"/>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1324" w:name="_Toc410636377"/>
      <w:bookmarkStart w:id="1325" w:name="_Toc304219902"/>
      <w:r>
        <w:lastRenderedPageBreak/>
        <w:t>Fiber with Neo-Hookean Law</w:t>
      </w:r>
      <w:bookmarkEnd w:id="1324"/>
      <w:bookmarkEnd w:id="132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33B4916A" w:rsidR="00277EE6" w:rsidRDefault="002429B0" w:rsidP="002429B0">
            <w:r w:rsidRPr="002429B0">
              <w:rPr>
                <w:position w:val="-10"/>
              </w:rPr>
              <w:object w:dxaOrig="240" w:dyaOrig="260" w14:anchorId="439463C5">
                <v:shape id="_x0000_i1589" type="#_x0000_t75" style="width:12.1pt;height:12.85pt" o:ole="">
                  <v:imagedata r:id="rId1157" o:title=""/>
                </v:shape>
                <o:OLEObject Type="Embed" ProgID="Equation.DSMT4" ShapeID="_x0000_i1589" DrawAspect="Content" ObjectID="_1397130371" r:id="rId1158"/>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6DD75945" w:rsidR="00277EE6" w:rsidRDefault="00277EE6" w:rsidP="00277EE6">
      <w:pPr>
        <w:pStyle w:val="MTDisplayEquation"/>
      </w:pPr>
      <w:r>
        <w:tab/>
      </w:r>
      <w:r w:rsidR="002429B0" w:rsidRPr="002429B0">
        <w:rPr>
          <w:position w:val="-24"/>
        </w:rPr>
        <w:object w:dxaOrig="2020" w:dyaOrig="620" w14:anchorId="406E1BBD">
          <v:shape id="_x0000_i1590" type="#_x0000_t75" style="width:101.25pt;height:31.35pt" o:ole="">
            <v:imagedata r:id="rId1159" o:title=""/>
          </v:shape>
          <o:OLEObject Type="Embed" ProgID="Equation.DSMT4" ShapeID="_x0000_i1590" DrawAspect="Content" ObjectID="_1397130372" r:id="rId1160"/>
        </w:object>
      </w:r>
      <w:r>
        <w:t xml:space="preserve"> ,</w:t>
      </w:r>
    </w:p>
    <w:p w14:paraId="2819D715" w14:textId="0D8A0F5B" w:rsidR="00277EE6" w:rsidRDefault="00277EE6" w:rsidP="00277EE6">
      <w:r w:rsidRPr="000230DC">
        <w:t xml:space="preserve">where </w:t>
      </w:r>
      <w:r w:rsidR="002429B0" w:rsidRPr="002429B0">
        <w:rPr>
          <w:position w:val="-10"/>
        </w:rPr>
        <w:object w:dxaOrig="600" w:dyaOrig="320" w14:anchorId="7DAB6434">
          <v:shape id="_x0000_i1591" type="#_x0000_t75" style="width:29.95pt;height:16.4pt" o:ole="">
            <v:imagedata r:id="rId1161" o:title=""/>
          </v:shape>
          <o:OLEObject Type="Embed" ProgID="Equation.DSMT4" ShapeID="_x0000_i1591" DrawAspect="Content" ObjectID="_1397130373" r:id="rId1162"/>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1326" w:name="_Toc304219903"/>
      <w:r>
        <w:lastRenderedPageBreak/>
        <w:t>Fiber with Toe-Linear Response</w:t>
      </w:r>
      <w:bookmarkEnd w:id="1326"/>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EC1A885" w:rsidR="008613FC" w:rsidRDefault="002429B0" w:rsidP="002429B0">
            <w:r w:rsidRPr="00025957">
              <w:rPr>
                <w:position w:val="-4"/>
              </w:rPr>
              <w:object w:dxaOrig="240" w:dyaOrig="260" w14:anchorId="40616CFC">
                <v:shape id="_x0000_i1592" type="#_x0000_t75" style="width:12.1pt;height:12.85pt" o:ole="">
                  <v:imagedata r:id="rId1163" o:title=""/>
                </v:shape>
                <o:OLEObject Type="Embed" ProgID="Equation.DSMT4" ShapeID="_x0000_i1592" DrawAspect="Content" ObjectID="_1397130374" r:id="rId1164"/>
              </w:object>
            </w:r>
            <w:r w:rsidR="008613FC">
              <w:t>, the fiber modulus in the linear range (</w:t>
            </w:r>
            <w:r w:rsidRPr="002429B0">
              <w:rPr>
                <w:position w:val="-6"/>
              </w:rPr>
              <w:object w:dxaOrig="600" w:dyaOrig="279" w14:anchorId="70807FC6">
                <v:shape id="_x0000_i1593" type="#_x0000_t75" style="width:29.95pt;height:14.25pt" o:ole="">
                  <v:imagedata r:id="rId1165" o:title=""/>
                </v:shape>
                <o:OLEObject Type="Embed" ProgID="Equation.DSMT4" ShapeID="_x0000_i1593" DrawAspect="Content" ObjectID="_1397130375" r:id="rId1166"/>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400B58B0" w:rsidR="008613FC" w:rsidRPr="00315B5A" w:rsidRDefault="002429B0" w:rsidP="002429B0">
            <w:r w:rsidRPr="002429B0">
              <w:rPr>
                <w:position w:val="-10"/>
              </w:rPr>
              <w:object w:dxaOrig="240" w:dyaOrig="320" w14:anchorId="3D66F931">
                <v:shape id="_x0000_i1594" type="#_x0000_t75" style="width:12.1pt;height:16.4pt" o:ole="">
                  <v:imagedata r:id="rId1167" o:title=""/>
                </v:shape>
                <o:OLEObject Type="Embed" ProgID="Equation.DSMT4" ShapeID="_x0000_i1594" DrawAspect="Content" ObjectID="_1397130376" r:id="rId1168"/>
              </w:object>
            </w:r>
            <w:r w:rsidR="008613FC">
              <w:t>, the power-law exponent in the toe region (</w:t>
            </w:r>
            <w:r w:rsidRPr="002429B0">
              <w:rPr>
                <w:position w:val="-10"/>
              </w:rPr>
              <w:object w:dxaOrig="600" w:dyaOrig="320" w14:anchorId="5438A6F2">
                <v:shape id="_x0000_i1595" type="#_x0000_t75" style="width:29.95pt;height:16.4pt" o:ole="">
                  <v:imagedata r:id="rId1169" o:title=""/>
                </v:shape>
                <o:OLEObject Type="Embed" ProgID="Equation.DSMT4" ShapeID="_x0000_i1595" DrawAspect="Content" ObjectID="_1397130377" r:id="rId1170"/>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1643757E" w:rsidR="008613FC" w:rsidRPr="00315B5A" w:rsidRDefault="002429B0" w:rsidP="002429B0">
            <w:r w:rsidRPr="002429B0">
              <w:rPr>
                <w:position w:val="-12"/>
              </w:rPr>
              <w:object w:dxaOrig="279" w:dyaOrig="360" w14:anchorId="63D419EE">
                <v:shape id="_x0000_i1596" type="#_x0000_t75" style="width:14.25pt;height:18.55pt" o:ole="">
                  <v:imagedata r:id="rId1171" o:title=""/>
                </v:shape>
                <o:OLEObject Type="Embed" ProgID="Equation.DSMT4" ShapeID="_x0000_i1596" DrawAspect="Content" ObjectID="_1397130378" r:id="rId1172"/>
              </w:object>
            </w:r>
            <w:r w:rsidR="008613FC">
              <w:t>, the stretch ratio when the toe region transitions to the linear region (</w:t>
            </w:r>
            <w:r w:rsidRPr="002429B0">
              <w:rPr>
                <w:position w:val="-12"/>
              </w:rPr>
              <w:object w:dxaOrig="600" w:dyaOrig="360" w14:anchorId="747CDAF2">
                <v:shape id="_x0000_i1597" type="#_x0000_t75" style="width:29.95pt;height:18.55pt" o:ole="">
                  <v:imagedata r:id="rId1173" o:title=""/>
                </v:shape>
                <o:OLEObject Type="Embed" ProgID="Equation.DSMT4" ShapeID="_x0000_i1597" DrawAspect="Content" ObjectID="_1397130379" r:id="rId1174"/>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004C81E2" w:rsidR="008613FC" w:rsidRDefault="008613FC" w:rsidP="008613FC">
      <w:pPr>
        <w:pStyle w:val="MTDisplayEquation"/>
      </w:pPr>
      <w:r>
        <w:tab/>
      </w:r>
      <w:r w:rsidR="002429B0" w:rsidRPr="002429B0">
        <w:rPr>
          <w:position w:val="-76"/>
        </w:rPr>
        <w:object w:dxaOrig="5280" w:dyaOrig="1640" w14:anchorId="2B68617C">
          <v:shape id="_x0000_i1598" type="#_x0000_t75" style="width:264.5pt;height:82pt" o:ole="">
            <v:imagedata r:id="rId1175" o:title=""/>
          </v:shape>
          <o:OLEObject Type="Embed" ProgID="Equation.DSMT4" ShapeID="_x0000_i1598" DrawAspect="Content" ObjectID="_1397130380" r:id="rId1176"/>
        </w:object>
      </w:r>
      <w:r>
        <w:t xml:space="preserve"> ,</w:t>
      </w:r>
    </w:p>
    <w:p w14:paraId="197A071C" w14:textId="7724EEC5" w:rsidR="008613FC" w:rsidRDefault="008613FC" w:rsidP="008613FC">
      <w:r w:rsidRPr="000230DC">
        <w:t>where</w:t>
      </w:r>
      <w:r>
        <w:t xml:space="preserve"> </w:t>
      </w:r>
      <w:r w:rsidR="002429B0" w:rsidRPr="002429B0">
        <w:rPr>
          <w:position w:val="-12"/>
        </w:rPr>
        <w:object w:dxaOrig="740" w:dyaOrig="380" w14:anchorId="43DCAD3E">
          <v:shape id="_x0000_i1599" type="#_x0000_t75" style="width:37.05pt;height:18.55pt" o:ole="">
            <v:imagedata r:id="rId1177" o:title=""/>
          </v:shape>
          <o:OLEObject Type="Embed" ProgID="Equation.DSMT4" ShapeID="_x0000_i1599" DrawAspect="Content" ObjectID="_1397130381" r:id="rId1178"/>
        </w:object>
      </w:r>
      <w:r>
        <w:t xml:space="preserve">, </w:t>
      </w:r>
    </w:p>
    <w:p w14:paraId="796F827A" w14:textId="3DF3AF5E" w:rsidR="008613FC" w:rsidRDefault="008613FC" w:rsidP="008613FC">
      <w:pPr>
        <w:pStyle w:val="MTDisplayEquation"/>
      </w:pPr>
      <w:r>
        <w:tab/>
      </w:r>
      <w:r w:rsidR="002429B0" w:rsidRPr="002429B0">
        <w:rPr>
          <w:position w:val="-34"/>
        </w:rPr>
        <w:object w:dxaOrig="6240" w:dyaOrig="800" w14:anchorId="15757621">
          <v:shape id="_x0000_i1600" type="#_x0000_t75" style="width:311.5pt;height:40.65pt" o:ole="">
            <v:imagedata r:id="rId1179" o:title=""/>
          </v:shape>
          <o:OLEObject Type="Embed" ProgID="Equation.DSMT4" ShapeID="_x0000_i1600" DrawAspect="Content" ObjectID="_1397130382" r:id="rId1180"/>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1327" w:name="_Toc410636378"/>
      <w:bookmarkStart w:id="1328" w:name="_Toc304219904"/>
      <w:r>
        <w:lastRenderedPageBreak/>
        <w:t>Fiber with Exponential-Power Law Uncoupled</w:t>
      </w:r>
      <w:bookmarkEnd w:id="1327"/>
      <w:bookmarkEnd w:id="1328"/>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3F594F0" w:rsidR="00277EE6" w:rsidRDefault="002429B0" w:rsidP="002429B0">
            <w:r w:rsidRPr="002429B0">
              <w:rPr>
                <w:position w:val="-10"/>
              </w:rPr>
              <w:object w:dxaOrig="200" w:dyaOrig="320" w14:anchorId="14823853">
                <v:shape id="_x0000_i1601" type="#_x0000_t75" style="width:10pt;height:16.4pt" o:ole="">
                  <v:imagedata r:id="rId1181" o:title=""/>
                </v:shape>
                <o:OLEObject Type="Embed" ProgID="Equation.DSMT4" ShapeID="_x0000_i1601" DrawAspect="Content" ObjectID="_1397130383" r:id="rId1182"/>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69E618C0" w:rsidR="00277EE6" w:rsidRDefault="002429B0" w:rsidP="002429B0">
            <w:r w:rsidRPr="002429B0">
              <w:rPr>
                <w:position w:val="-6"/>
              </w:rPr>
              <w:object w:dxaOrig="240" w:dyaOrig="220" w14:anchorId="79DF080A">
                <v:shape id="_x0000_i1602" type="#_x0000_t75" style="width:12.1pt;height:11.4pt" o:ole="">
                  <v:imagedata r:id="rId1183" o:title=""/>
                </v:shape>
                <o:OLEObject Type="Embed" ProgID="Equation.DSMT4" ShapeID="_x0000_i1602" DrawAspect="Content" ObjectID="_1397130384" r:id="rId1184"/>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1C6BFDBA" w:rsidR="00277EE6" w:rsidRDefault="002429B0" w:rsidP="002429B0">
            <w:r w:rsidRPr="002429B0">
              <w:rPr>
                <w:position w:val="-10"/>
              </w:rPr>
              <w:object w:dxaOrig="240" w:dyaOrig="320" w14:anchorId="5E09A7E4">
                <v:shape id="_x0000_i1603" type="#_x0000_t75" style="width:12.1pt;height:16.4pt" o:ole="">
                  <v:imagedata r:id="rId1185" o:title=""/>
                </v:shape>
                <o:OLEObject Type="Embed" ProgID="Equation.DSMT4" ShapeID="_x0000_i1603" DrawAspect="Content" ObjectID="_1397130385" r:id="rId1186"/>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0B99D73" w:rsidR="00277EE6" w:rsidRDefault="00277EE6" w:rsidP="00277EE6">
      <w:pPr>
        <w:pStyle w:val="MTDisplayEquation"/>
      </w:pPr>
      <w:r>
        <w:tab/>
      </w:r>
      <w:r w:rsidR="002429B0" w:rsidRPr="002429B0">
        <w:rPr>
          <w:position w:val="-28"/>
        </w:rPr>
        <w:object w:dxaOrig="3440" w:dyaOrig="660" w14:anchorId="36E27F0F">
          <v:shape id="_x0000_i1604" type="#_x0000_t75" style="width:171.8pt;height:33.5pt" o:ole="">
            <v:imagedata r:id="rId1187" o:title=""/>
          </v:shape>
          <o:OLEObject Type="Embed" ProgID="Equation.DSMT4" ShapeID="_x0000_i1604" DrawAspect="Content" ObjectID="_1397130386" r:id="rId1188"/>
        </w:object>
      </w:r>
      <w:r>
        <w:t xml:space="preserve"> ,</w:t>
      </w:r>
    </w:p>
    <w:p w14:paraId="799D9349" w14:textId="77777777" w:rsidR="00277EE6" w:rsidRDefault="00277EE6" w:rsidP="00277EE6">
      <w:pPr>
        <w:pStyle w:val="MTDisplayEquation"/>
      </w:pPr>
      <w:r>
        <w:tab/>
        <w:t>,</w:t>
      </w:r>
    </w:p>
    <w:p w14:paraId="2D284EBB" w14:textId="225D0068" w:rsidR="00277EE6" w:rsidRPr="000230DC" w:rsidRDefault="00277EE6" w:rsidP="00277EE6">
      <w:r w:rsidRPr="000230DC">
        <w:t xml:space="preserve">where </w:t>
      </w:r>
      <w:r w:rsidR="002429B0" w:rsidRPr="002429B0">
        <w:rPr>
          <w:position w:val="-10"/>
        </w:rPr>
        <w:object w:dxaOrig="560" w:dyaOrig="320" w14:anchorId="68EEFB72">
          <v:shape id="_x0000_i1605" type="#_x0000_t75" style="width:27.8pt;height:16.4pt" o:ole="">
            <v:imagedata r:id="rId1189" o:title=""/>
          </v:shape>
          <o:OLEObject Type="Embed" ProgID="Equation.DSMT4" ShapeID="_x0000_i1605" DrawAspect="Content" ObjectID="_1397130387" r:id="rId1190"/>
        </w:object>
      </w:r>
      <w:r w:rsidRPr="000230DC">
        <w:t xml:space="preserve">, </w:t>
      </w:r>
      <w:r w:rsidR="002429B0" w:rsidRPr="002429B0">
        <w:rPr>
          <w:position w:val="-6"/>
        </w:rPr>
        <w:object w:dxaOrig="580" w:dyaOrig="279" w14:anchorId="7AC485C0">
          <v:shape id="_x0000_i1606" type="#_x0000_t75" style="width:29.25pt;height:14.25pt" o:ole="">
            <v:imagedata r:id="rId1191" o:title=""/>
          </v:shape>
          <o:OLEObject Type="Embed" ProgID="Equation.DSMT4" ShapeID="_x0000_i1606" DrawAspect="Content" ObjectID="_1397130388" r:id="rId1192"/>
        </w:object>
      </w:r>
      <w:r w:rsidRPr="000230DC">
        <w:t xml:space="preserve">, and </w:t>
      </w:r>
      <w:r w:rsidR="002429B0" w:rsidRPr="002429B0">
        <w:rPr>
          <w:position w:val="-10"/>
        </w:rPr>
        <w:object w:dxaOrig="600" w:dyaOrig="320" w14:anchorId="14ED7E73">
          <v:shape id="_x0000_i1607" type="#_x0000_t75" style="width:29.95pt;height:16.4pt" o:ole="">
            <v:imagedata r:id="rId1193" o:title=""/>
          </v:shape>
          <o:OLEObject Type="Embed" ProgID="Equation.DSMT4" ShapeID="_x0000_i1607" DrawAspect="Content" ObjectID="_1397130389" r:id="rId1194"/>
        </w:object>
      </w:r>
      <w:r w:rsidRPr="000230DC">
        <w:t>.</w:t>
      </w:r>
    </w:p>
    <w:p w14:paraId="7E613578" w14:textId="77777777" w:rsidR="00277EE6" w:rsidRPr="000230DC" w:rsidRDefault="00277EE6" w:rsidP="00277EE6"/>
    <w:p w14:paraId="724D3F1E" w14:textId="79B734CD" w:rsidR="00277EE6" w:rsidRDefault="00277EE6" w:rsidP="00277EE6">
      <w:r>
        <w:t xml:space="preserve">Note: In the limit when </w:t>
      </w:r>
      <w:r w:rsidR="002429B0" w:rsidRPr="002429B0">
        <w:rPr>
          <w:position w:val="-6"/>
        </w:rPr>
        <w:object w:dxaOrig="680" w:dyaOrig="279" w14:anchorId="394B99BB">
          <v:shape id="_x0000_i1608" type="#_x0000_t75" style="width:34.2pt;height:14.25pt" o:ole="">
            <v:imagedata r:id="rId1195" o:title=""/>
          </v:shape>
          <o:OLEObject Type="Embed" ProgID="Equation.DSMT4" ShapeID="_x0000_i1608" DrawAspect="Content" ObjectID="_1397130390" r:id="rId1196"/>
        </w:object>
      </w:r>
      <w:r>
        <w:t>, this expressions produces a power law,</w:t>
      </w:r>
    </w:p>
    <w:p w14:paraId="187B4BED" w14:textId="6857AB36" w:rsidR="00277EE6" w:rsidRDefault="00277EE6" w:rsidP="00277EE6">
      <w:pPr>
        <w:pStyle w:val="MTDisplayEquation"/>
      </w:pPr>
      <w:r>
        <w:tab/>
      </w:r>
      <w:r w:rsidR="002429B0" w:rsidRPr="002429B0">
        <w:rPr>
          <w:position w:val="-28"/>
        </w:rPr>
        <w:object w:dxaOrig="2400" w:dyaOrig="660" w14:anchorId="11B01B26">
          <v:shape id="_x0000_i1609" type="#_x0000_t75" style="width:120.5pt;height:33.5pt" o:ole="">
            <v:imagedata r:id="rId1197" o:title=""/>
          </v:shape>
          <o:OLEObject Type="Embed" ProgID="Equation.DSMT4" ShapeID="_x0000_i1609" DrawAspect="Content" ObjectID="_1397130391" r:id="rId1198"/>
        </w:object>
      </w:r>
      <w:r>
        <w:t xml:space="preserve"> .</w:t>
      </w:r>
    </w:p>
    <w:p w14:paraId="4D1C7779" w14:textId="0ACF76C7" w:rsidR="00277EE6" w:rsidRDefault="00277EE6" w:rsidP="00277EE6">
      <w:r w:rsidRPr="0097532C">
        <w:t xml:space="preserve">Note: When </w:t>
      </w:r>
      <w:r w:rsidR="002429B0" w:rsidRPr="002429B0">
        <w:rPr>
          <w:position w:val="-10"/>
        </w:rPr>
        <w:object w:dxaOrig="600" w:dyaOrig="320" w14:anchorId="7DD4757D">
          <v:shape id="_x0000_i1610" type="#_x0000_t75" style="width:29.95pt;height:16.4pt" o:ole="">
            <v:imagedata r:id="rId1199" o:title=""/>
          </v:shape>
          <o:OLEObject Type="Embed" ProgID="Equation.DSMT4" ShapeID="_x0000_i1610" DrawAspect="Content" ObjectID="_1397130392" r:id="rId1200"/>
        </w:object>
      </w:r>
      <w:r w:rsidRPr="0097532C">
        <w:t>, the fiber modulus is zero at the strain origin (</w:t>
      </w:r>
      <w:r w:rsidR="002429B0" w:rsidRPr="002429B0">
        <w:rPr>
          <w:position w:val="-12"/>
        </w:rPr>
        <w:object w:dxaOrig="580" w:dyaOrig="380" w14:anchorId="410E3A9C">
          <v:shape id="_x0000_i1611" type="#_x0000_t75" style="width:29.25pt;height:18.55pt" o:ole="">
            <v:imagedata r:id="rId1201" o:title=""/>
          </v:shape>
          <o:OLEObject Type="Embed" ProgID="Equation.DSMT4" ShapeID="_x0000_i1611" DrawAspect="Content" ObjectID="_1397130393" r:id="rId1202"/>
        </w:object>
      </w:r>
      <w:r w:rsidRPr="0097532C">
        <w:t xml:space="preserve">).  Therefore, use </w:t>
      </w:r>
      <w:r w:rsidR="002429B0" w:rsidRPr="002429B0">
        <w:rPr>
          <w:position w:val="-10"/>
        </w:rPr>
        <w:object w:dxaOrig="600" w:dyaOrig="320" w14:anchorId="52810415">
          <v:shape id="_x0000_i1612" type="#_x0000_t75" style="width:29.95pt;height:16.4pt" o:ole="">
            <v:imagedata r:id="rId1203" o:title=""/>
          </v:shape>
          <o:OLEObject Type="Embed" ProgID="Equation.DSMT4" ShapeID="_x0000_i1612" DrawAspect="Content" ObjectID="_1397130394" r:id="rId1204"/>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1329" w:name="_Toc410636379"/>
      <w:bookmarkStart w:id="1330" w:name="_Toc304219905"/>
      <w:r>
        <w:lastRenderedPageBreak/>
        <w:t>Fiber with Neo-Hookean Law Uncoupled</w:t>
      </w:r>
      <w:bookmarkEnd w:id="1329"/>
      <w:bookmarkEnd w:id="1330"/>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682C12DC" w:rsidR="00277EE6" w:rsidRDefault="002429B0" w:rsidP="002429B0">
            <w:r w:rsidRPr="002429B0">
              <w:rPr>
                <w:position w:val="-10"/>
              </w:rPr>
              <w:object w:dxaOrig="240" w:dyaOrig="260" w14:anchorId="3235072E">
                <v:shape id="_x0000_i1613" type="#_x0000_t75" style="width:12.1pt;height:12.85pt" o:ole="">
                  <v:imagedata r:id="rId1205" o:title=""/>
                </v:shape>
                <o:OLEObject Type="Embed" ProgID="Equation.DSMT4" ShapeID="_x0000_i1613" DrawAspect="Content" ObjectID="_1397130395" r:id="rId1206"/>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23CDCAF6" w:rsidR="00277EE6" w:rsidRDefault="00277EE6" w:rsidP="00277EE6">
      <w:pPr>
        <w:pStyle w:val="MTDisplayEquation"/>
      </w:pPr>
      <w:r>
        <w:tab/>
      </w:r>
      <w:r w:rsidR="002429B0" w:rsidRPr="002429B0">
        <w:rPr>
          <w:position w:val="-24"/>
        </w:rPr>
        <w:object w:dxaOrig="2020" w:dyaOrig="620" w14:anchorId="48BB6785">
          <v:shape id="_x0000_i1614" type="#_x0000_t75" style="width:101.25pt;height:31.35pt" o:ole="">
            <v:imagedata r:id="rId1207" o:title=""/>
          </v:shape>
          <o:OLEObject Type="Embed" ProgID="Equation.DSMT4" ShapeID="_x0000_i1614" DrawAspect="Content" ObjectID="_1397130396" r:id="rId1208"/>
        </w:object>
      </w:r>
      <w:r>
        <w:t xml:space="preserve"> ,</w:t>
      </w:r>
    </w:p>
    <w:p w14:paraId="7DD6253E" w14:textId="2CBB58D2" w:rsidR="00277EE6" w:rsidRDefault="00277EE6" w:rsidP="00277EE6">
      <w:r w:rsidRPr="000230DC">
        <w:t xml:space="preserve">where </w:t>
      </w:r>
      <w:r w:rsidR="002429B0" w:rsidRPr="002429B0">
        <w:rPr>
          <w:position w:val="-10"/>
        </w:rPr>
        <w:object w:dxaOrig="600" w:dyaOrig="320" w14:anchorId="2CC649A2">
          <v:shape id="_x0000_i1615" type="#_x0000_t75" style="width:29.95pt;height:16.4pt" o:ole="">
            <v:imagedata r:id="rId1209" o:title=""/>
          </v:shape>
          <o:OLEObject Type="Embed" ProgID="Equation.DSMT4" ShapeID="_x0000_i1615" DrawAspect="Content" ObjectID="_1397130397" r:id="rId1210"/>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1331" w:name="_Ref280612869"/>
      <w:bookmarkStart w:id="1332" w:name="_Toc410636380"/>
      <w:bookmarkStart w:id="1333" w:name="_Toc304219906"/>
      <w:r>
        <w:lastRenderedPageBreak/>
        <w:t>Distribution</w:t>
      </w:r>
      <w:bookmarkEnd w:id="1331"/>
      <w:bookmarkEnd w:id="1332"/>
      <w:bookmarkEnd w:id="1333"/>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1334" w:name="_Toc410636381"/>
      <w:bookmarkStart w:id="1335" w:name="_Toc304219907"/>
      <w:r>
        <w:lastRenderedPageBreak/>
        <w:t>Spherical</w:t>
      </w:r>
      <w:bookmarkEnd w:id="1334"/>
      <w:bookmarkEnd w:id="1335"/>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C3C0DC3" w:rsidR="00277EE6" w:rsidRDefault="00277EE6" w:rsidP="00277EE6">
      <w:pPr>
        <w:pStyle w:val="MTDisplayEquation"/>
      </w:pPr>
      <w:r>
        <w:tab/>
      </w:r>
      <w:r w:rsidR="002429B0" w:rsidRPr="002429B0">
        <w:rPr>
          <w:position w:val="-14"/>
        </w:rPr>
        <w:object w:dxaOrig="1260" w:dyaOrig="400" w14:anchorId="2935E921">
          <v:shape id="_x0000_i1616" type="#_x0000_t75" style="width:63.45pt;height:19.95pt" o:ole="">
            <v:imagedata r:id="rId1211" o:title=""/>
          </v:shape>
          <o:OLEObject Type="Embed" ProgID="Equation.DSMT4" ShapeID="_x0000_i1616" DrawAspect="Content" ObjectID="_1397130398" r:id="rId1212"/>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13"/>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1336" w:name="_Toc410636382"/>
      <w:bookmarkStart w:id="1337" w:name="_Toc304219908"/>
      <w:r>
        <w:lastRenderedPageBreak/>
        <w:t>Ellipsoidal</w:t>
      </w:r>
      <w:bookmarkEnd w:id="1336"/>
      <w:bookmarkEnd w:id="1337"/>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119BC183" w:rsidR="00277EE6" w:rsidRDefault="00277EE6" w:rsidP="00277EE6">
      <w:pPr>
        <w:pStyle w:val="MTDisplayEquation"/>
      </w:pPr>
      <w:r>
        <w:tab/>
      </w:r>
      <w:r w:rsidR="002429B0" w:rsidRPr="002429B0">
        <w:rPr>
          <w:position w:val="-36"/>
        </w:rPr>
        <w:object w:dxaOrig="3820" w:dyaOrig="880" w14:anchorId="4083B4CE">
          <v:shape id="_x0000_i1617" type="#_x0000_t75" style="width:191.05pt;height:44.2pt" o:ole="">
            <v:imagedata r:id="rId1214" o:title=""/>
          </v:shape>
          <o:OLEObject Type="Embed" ProgID="Equation.DSMT4" ShapeID="_x0000_i1617" DrawAspect="Content" ObjectID="_1397130399" r:id="rId1215"/>
        </w:object>
      </w:r>
      <w:r>
        <w:t xml:space="preserve"> ,</w:t>
      </w:r>
    </w:p>
    <w:p w14:paraId="6CD718AC" w14:textId="7E7E1BBD" w:rsidR="00277EE6" w:rsidRDefault="00277EE6" w:rsidP="00277EE6">
      <w:r>
        <w:t xml:space="preserve">where </w:t>
      </w:r>
      <w:r w:rsidR="002429B0" w:rsidRPr="002429B0">
        <w:rPr>
          <w:position w:val="-14"/>
        </w:rPr>
        <w:object w:dxaOrig="1040" w:dyaOrig="400" w14:anchorId="277931A9">
          <v:shape id="_x0000_i1618" type="#_x0000_t75" style="width:52.05pt;height:19.95pt" o:ole="">
            <v:imagedata r:id="rId1216" o:title=""/>
          </v:shape>
          <o:OLEObject Type="Embed" ProgID="Equation.DSMT4" ShapeID="_x0000_i1618" DrawAspect="Content" ObjectID="_1397130400" r:id="rId1217"/>
        </w:object>
      </w:r>
      <w:r>
        <w:t xml:space="preserve"> are the components of </w:t>
      </w:r>
      <w:r w:rsidR="002429B0" w:rsidRPr="00025957">
        <w:rPr>
          <w:position w:val="-4"/>
        </w:rPr>
        <w:object w:dxaOrig="200" w:dyaOrig="200" w14:anchorId="651EFA49">
          <v:shape id="_x0000_i1619" type="#_x0000_t75" style="width:10pt;height:10pt" o:ole="">
            <v:imagedata r:id="rId1218" o:title=""/>
          </v:shape>
          <o:OLEObject Type="Embed" ProgID="Equation.DSMT4" ShapeID="_x0000_i1619" DrawAspect="Content" ObjectID="_1397130401" r:id="rId1219"/>
        </w:object>
      </w:r>
      <w:r>
        <w:t xml:space="preserve"> and </w:t>
      </w:r>
      <w:r w:rsidR="002429B0" w:rsidRPr="002429B0">
        <w:rPr>
          <w:position w:val="-6"/>
        </w:rPr>
        <w:object w:dxaOrig="240" w:dyaOrig="279" w14:anchorId="5CDA9310">
          <v:shape id="_x0000_i1620" type="#_x0000_t75" style="width:12.1pt;height:14.25pt" o:ole="">
            <v:imagedata r:id="rId1220" o:title=""/>
          </v:shape>
          <o:OLEObject Type="Embed" ProgID="Equation.DSMT4" ShapeID="_x0000_i1620" DrawAspect="Content" ObjectID="_1397130402" r:id="rId1221"/>
        </w:object>
      </w:r>
      <w:r>
        <w:t xml:space="preserve"> is calculated to satisfy the integration constraint on </w:t>
      </w:r>
      <w:r w:rsidR="002429B0" w:rsidRPr="002429B0">
        <w:rPr>
          <w:position w:val="-14"/>
        </w:rPr>
        <w:object w:dxaOrig="580" w:dyaOrig="400" w14:anchorId="46EB0DB6">
          <v:shape id="_x0000_i1621" type="#_x0000_t75" style="width:29.25pt;height:19.95pt" o:ole="">
            <v:imagedata r:id="rId1222" o:title=""/>
          </v:shape>
          <o:OLEObject Type="Embed" ProgID="Equation.DSMT4" ShapeID="_x0000_i1621" DrawAspect="Content" ObjectID="_1397130403" r:id="rId1223"/>
        </w:object>
      </w:r>
      <w:r>
        <w:t xml:space="preserve">.  The parameters </w:t>
      </w:r>
      <w:r w:rsidR="002429B0" w:rsidRPr="002429B0">
        <w:rPr>
          <w:position w:val="-14"/>
        </w:rPr>
        <w:object w:dxaOrig="780" w:dyaOrig="400" w14:anchorId="2CA8C7AB">
          <v:shape id="_x0000_i1622" type="#_x0000_t75" style="width:38.5pt;height:19.95pt" o:ole="">
            <v:imagedata r:id="rId1224" o:title=""/>
          </v:shape>
          <o:OLEObject Type="Embed" ProgID="Equation.DSMT4" ShapeID="_x0000_i1622" DrawAspect="Content" ObjectID="_1397130404" r:id="rId1225"/>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4760DDD1" w:rsidR="00277EE6" w:rsidRDefault="00277EE6" w:rsidP="002429B0">
            <w:r>
              <w:t xml:space="preserve">The semi-principal axes </w:t>
            </w:r>
            <w:r w:rsidR="002429B0" w:rsidRPr="002429B0">
              <w:rPr>
                <w:position w:val="-14"/>
              </w:rPr>
              <w:object w:dxaOrig="780" w:dyaOrig="400" w14:anchorId="55F8AD93">
                <v:shape id="_x0000_i1623" type="#_x0000_t75" style="width:38.5pt;height:19.95pt" o:ole="">
                  <v:imagedata r:id="rId1226" o:title=""/>
                </v:shape>
                <o:OLEObject Type="Embed" ProgID="Equation.DSMT4" ShapeID="_x0000_i1623" DrawAspect="Content" ObjectID="_1397130405" r:id="rId1227"/>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2A20E0A5" w:rsidR="00277EE6" w:rsidRDefault="00277EE6" w:rsidP="00277EE6">
      <w:r>
        <w:t xml:space="preserve">The value of </w:t>
      </w:r>
      <w:r w:rsidR="002429B0" w:rsidRPr="002429B0">
        <w:rPr>
          <w:position w:val="-6"/>
        </w:rPr>
        <w:object w:dxaOrig="240" w:dyaOrig="279" w14:anchorId="3D17016F">
          <v:shape id="_x0000_i1624" type="#_x0000_t75" style="width:12.1pt;height:14.25pt" o:ole="">
            <v:imagedata r:id="rId1228" o:title=""/>
          </v:shape>
          <o:OLEObject Type="Embed" ProgID="Equation.DSMT4" ShapeID="_x0000_i1624" DrawAspect="Content" ObjectID="_1397130406" r:id="rId1229"/>
        </w:object>
      </w:r>
      <w:r>
        <w:t xml:space="preserve"> is automatically adjusted to account for the values of the semi-principal axes </w:t>
      </w:r>
      <w:r w:rsidR="002429B0" w:rsidRPr="002429B0">
        <w:rPr>
          <w:position w:val="-14"/>
        </w:rPr>
        <w:object w:dxaOrig="780" w:dyaOrig="400" w14:anchorId="5BDB2AE3">
          <v:shape id="_x0000_i1625" type="#_x0000_t75" style="width:38.5pt;height:19.95pt" o:ole="">
            <v:imagedata r:id="rId1230" o:title=""/>
          </v:shape>
          <o:OLEObject Type="Embed" ProgID="Equation.DSMT4" ShapeID="_x0000_i1625" DrawAspect="Content" ObjectID="_1397130407" r:id="rId1231"/>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13"/>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32"/>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33"/>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34"/>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35"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36"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37"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8"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1338" w:name="_Toc410636383"/>
      <w:bookmarkStart w:id="1339" w:name="_Toc304219909"/>
      <w:r>
        <w:lastRenderedPageBreak/>
        <w:t>π-Periodic von Mises Distribution</w:t>
      </w:r>
      <w:bookmarkEnd w:id="1338"/>
      <w:bookmarkEnd w:id="1339"/>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18846D92" w:rsidR="00277EE6" w:rsidRDefault="00277EE6" w:rsidP="00277EE6">
      <w:pPr>
        <w:pStyle w:val="MTDisplayEquation"/>
      </w:pPr>
      <w:r>
        <w:tab/>
      </w:r>
      <w:r w:rsidR="002429B0" w:rsidRPr="002429B0">
        <w:rPr>
          <w:position w:val="-42"/>
        </w:rPr>
        <w:object w:dxaOrig="2620" w:dyaOrig="900" w14:anchorId="0EFBF163">
          <v:shape id="_x0000_i1626" type="#_x0000_t75" style="width:131.15pt;height:44.9pt" o:ole="">
            <v:imagedata r:id="rId1239" o:title=""/>
          </v:shape>
          <o:OLEObject Type="Embed" ProgID="Equation.DSMT4" ShapeID="_x0000_i1626" DrawAspect="Content" ObjectID="_1397130408" r:id="rId1240"/>
        </w:object>
      </w:r>
      <w:r>
        <w:t xml:space="preserve"> ,</w:t>
      </w:r>
    </w:p>
    <w:p w14:paraId="523A3E26" w14:textId="2C4DEC6B" w:rsidR="00277EE6" w:rsidRDefault="00277EE6" w:rsidP="00277EE6">
      <w:r>
        <w:t xml:space="preserve">where </w:t>
      </w:r>
      <w:r w:rsidR="002429B0" w:rsidRPr="002429B0">
        <w:rPr>
          <w:position w:val="-14"/>
        </w:rPr>
        <w:object w:dxaOrig="1040" w:dyaOrig="400" w14:anchorId="20A9F646">
          <v:shape id="_x0000_i1627" type="#_x0000_t75" style="width:52.05pt;height:19.95pt" o:ole="">
            <v:imagedata r:id="rId1241" o:title=""/>
          </v:shape>
          <o:OLEObject Type="Embed" ProgID="Equation.DSMT4" ShapeID="_x0000_i1627" DrawAspect="Content" ObjectID="_1397130409" r:id="rId1242"/>
        </w:object>
      </w:r>
      <w:r>
        <w:t xml:space="preserve"> are the components of </w:t>
      </w:r>
      <w:r w:rsidR="002429B0" w:rsidRPr="00025957">
        <w:rPr>
          <w:position w:val="-4"/>
        </w:rPr>
        <w:object w:dxaOrig="200" w:dyaOrig="200" w14:anchorId="125FF0A6">
          <v:shape id="_x0000_i1628" type="#_x0000_t75" style="width:10pt;height:10pt" o:ole="">
            <v:imagedata r:id="rId1243" o:title=""/>
          </v:shape>
          <o:OLEObject Type="Embed" ProgID="Equation.DSMT4" ShapeID="_x0000_i1628" DrawAspect="Content" ObjectID="_1397130410" r:id="rId1244"/>
        </w:object>
      </w:r>
      <w:r>
        <w:t xml:space="preserve"> and </w:t>
      </w:r>
      <w:r w:rsidR="002429B0" w:rsidRPr="002429B0">
        <w:rPr>
          <w:position w:val="-6"/>
        </w:rPr>
        <w:object w:dxaOrig="200" w:dyaOrig="279" w14:anchorId="740245B9">
          <v:shape id="_x0000_i1629" type="#_x0000_t75" style="width:10pt;height:14.25pt" o:ole="">
            <v:imagedata r:id="rId1245" o:title=""/>
          </v:shape>
          <o:OLEObject Type="Embed" ProgID="Equation.DSMT4" ShapeID="_x0000_i1629" DrawAspect="Content" ObjectID="_1397130411" r:id="rId1246"/>
        </w:object>
      </w:r>
      <w:r>
        <w:t xml:space="preserve"> is the concentration parameter (</w:t>
      </w:r>
      <w:r w:rsidR="002429B0" w:rsidRPr="002429B0">
        <w:rPr>
          <w:position w:val="-6"/>
        </w:rPr>
        <w:object w:dxaOrig="540" w:dyaOrig="279" w14:anchorId="63F870E9">
          <v:shape id="_x0000_i1630" type="#_x0000_t75" style="width:27.1pt;height:14.25pt" o:ole="">
            <v:imagedata r:id="rId1247" o:title=""/>
          </v:shape>
          <o:OLEObject Type="Embed" ProgID="Equation.DSMT4" ShapeID="_x0000_i1630" DrawAspect="Content" ObjectID="_1397130412" r:id="rId1248"/>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4E138046" w:rsidR="00277EE6" w:rsidRDefault="00277EE6" w:rsidP="002429B0">
            <w:r>
              <w:t xml:space="preserve">The concentration parameter </w:t>
            </w:r>
            <w:r w:rsidR="002429B0" w:rsidRPr="002429B0">
              <w:rPr>
                <w:position w:val="-6"/>
              </w:rPr>
              <w:object w:dxaOrig="200" w:dyaOrig="279" w14:anchorId="517E4391">
                <v:shape id="_x0000_i1631" type="#_x0000_t75" style="width:10pt;height:14.25pt" o:ole="">
                  <v:imagedata r:id="rId1249" o:title=""/>
                </v:shape>
                <o:OLEObject Type="Embed" ProgID="Equation.DSMT4" ShapeID="_x0000_i1631" DrawAspect="Content" ObjectID="_1397130413" r:id="rId1250"/>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13"/>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51"/>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52"/>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53"/>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54"/>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55"/>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35"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56"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57"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8"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9"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60"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1340" w:name="_Toc410636384"/>
      <w:bookmarkStart w:id="1341" w:name="_Toc304219910"/>
      <w:r>
        <w:lastRenderedPageBreak/>
        <w:t>Circular</w:t>
      </w:r>
      <w:bookmarkEnd w:id="1340"/>
      <w:bookmarkEnd w:id="1341"/>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1FB81560" w:rsidR="00277EE6" w:rsidRDefault="00277EE6" w:rsidP="00277EE6">
      <w:pPr>
        <w:pStyle w:val="MTDisplayEquation"/>
      </w:pPr>
      <w:r>
        <w:tab/>
      </w:r>
      <w:r w:rsidR="002429B0" w:rsidRPr="002429B0">
        <w:rPr>
          <w:position w:val="-14"/>
        </w:rPr>
        <w:object w:dxaOrig="1260" w:dyaOrig="400" w14:anchorId="6969FAC2">
          <v:shape id="_x0000_i1632" type="#_x0000_t75" style="width:63.45pt;height:19.95pt" o:ole="">
            <v:imagedata r:id="rId1261" o:title=""/>
          </v:shape>
          <o:OLEObject Type="Embed" ProgID="Equation.DSMT4" ShapeID="_x0000_i1632" DrawAspect="Content" ObjectID="_1397130414" r:id="rId1262"/>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1342" w:name="_Toc410636385"/>
      <w:bookmarkStart w:id="1343" w:name="_Toc304219911"/>
      <w:r>
        <w:lastRenderedPageBreak/>
        <w:t>Elliptical</w:t>
      </w:r>
      <w:bookmarkEnd w:id="1342"/>
      <w:bookmarkEnd w:id="1343"/>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15E8F914" w:rsidR="00277EE6" w:rsidRDefault="00277EE6" w:rsidP="00277EE6">
      <w:pPr>
        <w:pStyle w:val="MTDisplayEquation"/>
      </w:pPr>
      <w:r>
        <w:tab/>
      </w:r>
      <w:r w:rsidR="002429B0" w:rsidRPr="002429B0">
        <w:rPr>
          <w:position w:val="-36"/>
        </w:rPr>
        <w:object w:dxaOrig="3040" w:dyaOrig="880" w14:anchorId="79225A7F">
          <v:shape id="_x0000_i1633" type="#_x0000_t75" style="width:151.85pt;height:44.2pt" o:ole="">
            <v:imagedata r:id="rId1263" o:title=""/>
          </v:shape>
          <o:OLEObject Type="Embed" ProgID="Equation.DSMT4" ShapeID="_x0000_i1633" DrawAspect="Content" ObjectID="_1397130415" r:id="rId1264"/>
        </w:object>
      </w:r>
      <w:r>
        <w:t xml:space="preserve"> </w:t>
      </w:r>
    </w:p>
    <w:p w14:paraId="3BD94D81" w14:textId="319525DE" w:rsidR="00277EE6" w:rsidRDefault="00277EE6" w:rsidP="00277EE6">
      <w:r>
        <w:t xml:space="preserve">where </w:t>
      </w:r>
      <w:r w:rsidR="002429B0" w:rsidRPr="002429B0">
        <w:rPr>
          <w:position w:val="-14"/>
        </w:rPr>
        <w:object w:dxaOrig="1040" w:dyaOrig="400" w14:anchorId="4306E40F">
          <v:shape id="_x0000_i1634" type="#_x0000_t75" style="width:52.05pt;height:19.95pt" o:ole="">
            <v:imagedata r:id="rId1265" o:title=""/>
          </v:shape>
          <o:OLEObject Type="Embed" ProgID="Equation.DSMT4" ShapeID="_x0000_i1634" DrawAspect="Content" ObjectID="_1397130416" r:id="rId1266"/>
        </w:object>
      </w:r>
      <w:r>
        <w:t xml:space="preserve">  are the components of </w:t>
      </w:r>
      <w:r w:rsidR="002429B0" w:rsidRPr="00025957">
        <w:rPr>
          <w:position w:val="-4"/>
        </w:rPr>
        <w:object w:dxaOrig="200" w:dyaOrig="200" w14:anchorId="06285E22">
          <v:shape id="_x0000_i1635" type="#_x0000_t75" style="width:10pt;height:10pt" o:ole="">
            <v:imagedata r:id="rId1267" o:title=""/>
          </v:shape>
          <o:OLEObject Type="Embed" ProgID="Equation.DSMT4" ShapeID="_x0000_i1635" DrawAspect="Content" ObjectID="_1397130417" r:id="rId1268"/>
        </w:object>
      </w:r>
      <w:r>
        <w:t xml:space="preserve"> and </w:t>
      </w:r>
      <w:r w:rsidR="002429B0" w:rsidRPr="002429B0">
        <w:rPr>
          <w:position w:val="-14"/>
        </w:rPr>
        <w:object w:dxaOrig="580" w:dyaOrig="400" w14:anchorId="7751CA48">
          <v:shape id="_x0000_i1636" type="#_x0000_t75" style="width:29.25pt;height:19.95pt" o:ole="">
            <v:imagedata r:id="rId1269" o:title=""/>
          </v:shape>
          <o:OLEObject Type="Embed" ProgID="Equation.DSMT4" ShapeID="_x0000_i1636" DrawAspect="Content" ObjectID="_1397130418" r:id="rId1270"/>
        </w:object>
      </w:r>
      <w:r>
        <w:t xml:space="preserve"> are the semi-principal axes of the ellipse.  Here, </w:t>
      </w:r>
      <w:r w:rsidR="002429B0" w:rsidRPr="002429B0">
        <w:rPr>
          <w:position w:val="-14"/>
        </w:rPr>
        <w:object w:dxaOrig="1219" w:dyaOrig="400" w14:anchorId="40CDA00A">
          <v:shape id="_x0000_i1637" type="#_x0000_t75" style="width:60.6pt;height:19.95pt" o:ole="">
            <v:imagedata r:id="rId1271" o:title=""/>
          </v:shape>
          <o:OLEObject Type="Embed" ProgID="Equation.DSMT4" ShapeID="_x0000_i1637" DrawAspect="Content" ObjectID="_1397130419" r:id="rId1272"/>
        </w:object>
      </w:r>
      <w:r>
        <w:t xml:space="preserve"> where </w:t>
      </w:r>
      <w:r w:rsidR="002429B0" w:rsidRPr="00025957">
        <w:rPr>
          <w:position w:val="-4"/>
        </w:rPr>
        <w:object w:dxaOrig="260" w:dyaOrig="260" w14:anchorId="7C9EA123">
          <v:shape id="_x0000_i1638" type="#_x0000_t75" style="width:12.85pt;height:12.85pt" o:ole="">
            <v:imagedata r:id="rId1273" o:title=""/>
          </v:shape>
          <o:OLEObject Type="Embed" ProgID="Equation.DSMT4" ShapeID="_x0000_i1638" DrawAspect="Content" ObjectID="_1397130420" r:id="rId1274"/>
        </w:object>
      </w:r>
      <w:r>
        <w:t xml:space="preserve"> </w:t>
      </w:r>
      <w:r w:rsidRPr="0048651F">
        <w:t>is the complete elliptic integral of the first kind</w:t>
      </w:r>
      <w:r>
        <w:t xml:space="preserve"> and </w:t>
      </w:r>
    </w:p>
    <w:p w14:paraId="1A7F18CB" w14:textId="17E964D8" w:rsidR="00277EE6" w:rsidRDefault="00277EE6" w:rsidP="00277EE6">
      <w:pPr>
        <w:pStyle w:val="MTDisplayEquation"/>
      </w:pPr>
      <w:r>
        <w:tab/>
      </w:r>
      <w:r w:rsidR="002429B0" w:rsidRPr="002429B0">
        <w:rPr>
          <w:position w:val="-26"/>
        </w:rPr>
        <w:object w:dxaOrig="1160" w:dyaOrig="720" w14:anchorId="2591C152">
          <v:shape id="_x0000_i1639" type="#_x0000_t75" style="width:57.75pt;height:36.35pt" o:ole="">
            <v:imagedata r:id="rId1275" o:title=""/>
          </v:shape>
          <o:OLEObject Type="Embed" ProgID="Equation.DSMT4" ShapeID="_x0000_i1639" DrawAspect="Content" ObjectID="_1397130421" r:id="rId1276"/>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58617B63" w:rsidR="00277EE6" w:rsidRDefault="00277EE6" w:rsidP="002429B0">
            <w:r>
              <w:t xml:space="preserve">The semi-principal axis </w:t>
            </w:r>
            <w:r w:rsidR="002429B0" w:rsidRPr="002429B0">
              <w:rPr>
                <w:position w:val="-6"/>
              </w:rPr>
              <w:object w:dxaOrig="200" w:dyaOrig="220" w14:anchorId="7C692947">
                <v:shape id="_x0000_i1640" type="#_x0000_t75" style="width:10pt;height:11.4pt" o:ole="">
                  <v:imagedata r:id="rId1277" o:title=""/>
                </v:shape>
                <o:OLEObject Type="Embed" ProgID="Equation.DSMT4" ShapeID="_x0000_i1640" DrawAspect="Content" ObjectID="_1397130422" r:id="rId1278"/>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6901F7E0" w:rsidR="00277EE6" w:rsidRDefault="00277EE6" w:rsidP="002429B0">
            <w:r>
              <w:t xml:space="preserve">The semi-principal axis </w:t>
            </w:r>
            <w:r w:rsidR="002429B0" w:rsidRPr="002429B0">
              <w:rPr>
                <w:position w:val="-6"/>
              </w:rPr>
              <w:object w:dxaOrig="200" w:dyaOrig="279" w14:anchorId="323868E3">
                <v:shape id="_x0000_i1641" type="#_x0000_t75" style="width:10pt;height:14.25pt" o:ole="">
                  <v:imagedata r:id="rId1279" o:title=""/>
                </v:shape>
                <o:OLEObject Type="Embed" ProgID="Equation.DSMT4" ShapeID="_x0000_i1641" DrawAspect="Content" ObjectID="_1397130423" r:id="rId1280"/>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81"/>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82"/>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A4172B" w:rsidRDefault="00A4172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A4172B" w:rsidRDefault="00A4172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283"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284"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04CC55D7" w14:textId="77777777" w:rsidR="00A4172B" w:rsidRDefault="00A4172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0F35161" w14:textId="77777777" w:rsidR="00A4172B" w:rsidRDefault="00A4172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1344" w:name="_Toc410636386"/>
      <w:bookmarkStart w:id="1345" w:name="_Toc304219912"/>
      <w:r>
        <w:lastRenderedPageBreak/>
        <w:t>von Mises Distribution</w:t>
      </w:r>
      <w:bookmarkEnd w:id="1344"/>
      <w:bookmarkEnd w:id="1345"/>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054FED99" w:rsidR="00277EE6" w:rsidRDefault="00277EE6" w:rsidP="00277EE6">
      <w:pPr>
        <w:pStyle w:val="MTDisplayEquation"/>
      </w:pPr>
      <w:r>
        <w:tab/>
      </w:r>
      <w:r w:rsidR="002429B0" w:rsidRPr="002429B0">
        <w:rPr>
          <w:position w:val="-32"/>
        </w:rPr>
        <w:object w:dxaOrig="2420" w:dyaOrig="840" w14:anchorId="6A18A385">
          <v:shape id="_x0000_i1642" type="#_x0000_t75" style="width:121.2pt;height:42.05pt" o:ole="">
            <v:imagedata r:id="rId1285" o:title=""/>
          </v:shape>
          <o:OLEObject Type="Embed" ProgID="Equation.DSMT4" ShapeID="_x0000_i1642" DrawAspect="Content" ObjectID="_1397130424" r:id="rId1286"/>
        </w:object>
      </w:r>
      <w:r>
        <w:t xml:space="preserve"> </w:t>
      </w:r>
    </w:p>
    <w:p w14:paraId="126BEF16" w14:textId="161BE4F3" w:rsidR="00277EE6" w:rsidRDefault="00277EE6" w:rsidP="00277EE6">
      <w:r>
        <w:t xml:space="preserve">where </w:t>
      </w:r>
      <w:r w:rsidR="002429B0" w:rsidRPr="002429B0">
        <w:rPr>
          <w:position w:val="-14"/>
        </w:rPr>
        <w:object w:dxaOrig="1040" w:dyaOrig="400" w14:anchorId="52CAC7DD">
          <v:shape id="_x0000_i1643" type="#_x0000_t75" style="width:52.05pt;height:19.95pt" o:ole="">
            <v:imagedata r:id="rId1287" o:title=""/>
          </v:shape>
          <o:OLEObject Type="Embed" ProgID="Equation.DSMT4" ShapeID="_x0000_i1643" DrawAspect="Content" ObjectID="_1397130425" r:id="rId1288"/>
        </w:object>
      </w:r>
      <w:r>
        <w:t xml:space="preserve"> are the components of </w:t>
      </w:r>
      <w:r w:rsidR="002429B0" w:rsidRPr="00025957">
        <w:rPr>
          <w:position w:val="-4"/>
        </w:rPr>
        <w:object w:dxaOrig="200" w:dyaOrig="200" w14:anchorId="3AB91BB4">
          <v:shape id="_x0000_i1644" type="#_x0000_t75" style="width:10pt;height:10pt" o:ole="">
            <v:imagedata r:id="rId1289" o:title=""/>
          </v:shape>
          <o:OLEObject Type="Embed" ProgID="Equation.DSMT4" ShapeID="_x0000_i1644" DrawAspect="Content" ObjectID="_1397130426" r:id="rId1290"/>
        </w:object>
      </w:r>
      <w:r>
        <w:t xml:space="preserve"> and </w:t>
      </w:r>
      <w:r w:rsidR="002429B0" w:rsidRPr="002429B0">
        <w:rPr>
          <w:position w:val="-6"/>
        </w:rPr>
        <w:object w:dxaOrig="200" w:dyaOrig="279" w14:anchorId="42D6D1D6">
          <v:shape id="_x0000_i1645" type="#_x0000_t75" style="width:10pt;height:14.25pt" o:ole="">
            <v:imagedata r:id="rId1291" o:title=""/>
          </v:shape>
          <o:OLEObject Type="Embed" ProgID="Equation.DSMT4" ShapeID="_x0000_i1645" DrawAspect="Content" ObjectID="_1397130427" r:id="rId1292"/>
        </w:object>
      </w:r>
      <w:r>
        <w:t xml:space="preserve"> is the concentration parameter (</w:t>
      </w:r>
      <w:r w:rsidR="002429B0" w:rsidRPr="002429B0">
        <w:rPr>
          <w:position w:val="-6"/>
        </w:rPr>
        <w:object w:dxaOrig="540" w:dyaOrig="279" w14:anchorId="5231C434">
          <v:shape id="_x0000_i1646" type="#_x0000_t75" style="width:27.1pt;height:14.25pt" o:ole="">
            <v:imagedata r:id="rId1293" o:title=""/>
          </v:shape>
          <o:OLEObject Type="Embed" ProgID="Equation.DSMT4" ShapeID="_x0000_i1646" DrawAspect="Content" ObjectID="_1397130428" r:id="rId1294"/>
        </w:object>
      </w:r>
      <w:r>
        <w:t xml:space="preserve">).  </w:t>
      </w:r>
      <w:r w:rsidR="002429B0" w:rsidRPr="002429B0">
        <w:rPr>
          <w:position w:val="-12"/>
        </w:rPr>
        <w:object w:dxaOrig="240" w:dyaOrig="360" w14:anchorId="1AC980FE">
          <v:shape id="_x0000_i1647" type="#_x0000_t75" style="width:12.1pt;height:18.55pt" o:ole="">
            <v:imagedata r:id="rId1295" o:title=""/>
          </v:shape>
          <o:OLEObject Type="Embed" ProgID="Equation.DSMT4" ShapeID="_x0000_i1647" DrawAspect="Content" ObjectID="_1397130429" r:id="rId1296"/>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048A1BC2" w:rsidR="00277EE6" w:rsidRDefault="00277EE6" w:rsidP="002429B0">
            <w:r>
              <w:t xml:space="preserve">The concentration parameter </w:t>
            </w:r>
            <w:r w:rsidR="002429B0" w:rsidRPr="002429B0">
              <w:rPr>
                <w:position w:val="-6"/>
              </w:rPr>
              <w:object w:dxaOrig="200" w:dyaOrig="279" w14:anchorId="78F96BD9">
                <v:shape id="_x0000_i1648" type="#_x0000_t75" style="width:10pt;height:14.25pt" o:ole="">
                  <v:imagedata r:id="rId1297" o:title=""/>
                </v:shape>
                <o:OLEObject Type="Embed" ProgID="Equation.DSMT4" ShapeID="_x0000_i1648" DrawAspect="Content" ObjectID="_1397130430" r:id="rId1298"/>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9"/>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00"/>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A4172B" w:rsidRDefault="00A4172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A4172B" w:rsidRDefault="00A4172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301"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302"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01C96C44" w14:textId="77777777" w:rsidR="00A4172B" w:rsidRDefault="00A4172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07F90391" w14:textId="77777777" w:rsidR="00A4172B" w:rsidRDefault="00A4172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1346" w:name="_Ref280622817"/>
      <w:bookmarkStart w:id="1347" w:name="_Ref280622818"/>
      <w:bookmarkStart w:id="1348" w:name="_Toc410636387"/>
      <w:bookmarkStart w:id="1349" w:name="_Toc304219913"/>
      <w:r>
        <w:lastRenderedPageBreak/>
        <w:t>Scheme</w:t>
      </w:r>
      <w:bookmarkEnd w:id="1346"/>
      <w:bookmarkEnd w:id="1347"/>
      <w:bookmarkEnd w:id="1348"/>
      <w:bookmarkEnd w:id="1349"/>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1350" w:name="_Toc410636388"/>
      <w:bookmarkStart w:id="1351" w:name="_Toc304219914"/>
      <w:r>
        <w:lastRenderedPageBreak/>
        <w:t>Gauss-Kronrod Trapezoidal Rule</w:t>
      </w:r>
      <w:bookmarkEnd w:id="1350"/>
      <w:bookmarkEnd w:id="1351"/>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1352" w:name="_Toc410636389"/>
      <w:bookmarkStart w:id="1353" w:name="_Toc304219915"/>
      <w:r>
        <w:lastRenderedPageBreak/>
        <w:t>Finite Element Integration Rule</w:t>
      </w:r>
      <w:bookmarkEnd w:id="1352"/>
      <w:bookmarkEnd w:id="1353"/>
    </w:p>
    <w:p w14:paraId="6A28E12E" w14:textId="5598B674"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2429B0" w:rsidRPr="00025957">
        <w:rPr>
          <w:position w:val="-4"/>
        </w:rPr>
        <w:object w:dxaOrig="200" w:dyaOrig="200" w14:anchorId="296B57A6">
          <v:shape id="_x0000_i1649" type="#_x0000_t75" style="width:10pt;height:10pt" o:ole="">
            <v:imagedata r:id="rId1303" o:title=""/>
          </v:shape>
          <o:OLEObject Type="Embed" ProgID="Equation.DSMT4" ShapeID="_x0000_i1649" DrawAspect="Content" ObjectID="_1397130431" r:id="rId1304"/>
        </w:object>
      </w:r>
      <w:r>
        <w:t xml:space="preserve"> passes through the centroid of each surface element. The integration is performed as a summation over </w:t>
      </w:r>
      <w:r w:rsidRPr="001D6363">
        <w:rPr>
          <w:i/>
        </w:rPr>
        <w:t>N</w:t>
      </w:r>
      <w:r>
        <w:t xml:space="preserve">.  For each direction </w:t>
      </w:r>
      <w:r w:rsidR="002429B0" w:rsidRPr="00025957">
        <w:rPr>
          <w:position w:val="-4"/>
        </w:rPr>
        <w:object w:dxaOrig="200" w:dyaOrig="200" w14:anchorId="14CA81F7">
          <v:shape id="_x0000_i1650" type="#_x0000_t75" style="width:10pt;height:10pt" o:ole="">
            <v:imagedata r:id="rId1305" o:title=""/>
          </v:shape>
          <o:OLEObject Type="Embed" ProgID="Equation.DSMT4" ShapeID="_x0000_i1650" DrawAspect="Content" ObjectID="_1397130432" r:id="rId1306"/>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07"/>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8"/>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9"/>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A4172B" w:rsidRDefault="00A4172B" w:rsidP="00277EE6"/>
                          </w:txbxContent>
                        </wps:txbx>
                        <wps:bodyPr rtlCol="0" anchor="ctr"/>
                      </wps:wsp>
                      <pic:pic xmlns:pic="http://schemas.openxmlformats.org/drawingml/2006/picture">
                        <pic:nvPicPr>
                          <pic:cNvPr id="74" name="Picture 74"/>
                          <pic:cNvPicPr/>
                        </pic:nvPicPr>
                        <pic:blipFill>
                          <a:blip r:embed="rId1310"/>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311"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312"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313"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6A98BFC8" w14:textId="77777777" w:rsidR="00A4172B" w:rsidRDefault="00A4172B" w:rsidP="00277EE6"/>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314"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1354" w:name="_Toc410636390"/>
      <w:bookmarkStart w:id="1355" w:name="_Toc304219916"/>
      <w:r>
        <w:lastRenderedPageBreak/>
        <w:t>Trapezoidal Rule</w:t>
      </w:r>
      <w:bookmarkEnd w:id="1354"/>
      <w:bookmarkEnd w:id="1355"/>
    </w:p>
    <w:p w14:paraId="1C4932D7" w14:textId="010702FC"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2429B0" w:rsidRPr="00025957">
        <w:rPr>
          <w:position w:val="-4"/>
        </w:rPr>
        <w:object w:dxaOrig="200" w:dyaOrig="200" w14:anchorId="5D62DE3D">
          <v:shape id="_x0000_i1651" type="#_x0000_t75" style="width:10pt;height:10pt" o:ole="">
            <v:imagedata r:id="rId1315" o:title=""/>
          </v:shape>
          <o:OLEObject Type="Embed" ProgID="Equation.DSMT4" ShapeID="_x0000_i1651" DrawAspect="Content" ObjectID="_1397130433" r:id="rId1316"/>
        </w:object>
      </w:r>
      <w:r>
        <w:t xml:space="preserve"> passes through the centroid of each arc element. The integration is performed as a summation over </w:t>
      </w:r>
      <w:r w:rsidRPr="0092328F">
        <w:rPr>
          <w:i/>
        </w:rPr>
        <w:t>N</w:t>
      </w:r>
      <w:r>
        <w:t xml:space="preserve">.  For each direction </w:t>
      </w:r>
      <w:r w:rsidR="002429B0" w:rsidRPr="00025957">
        <w:rPr>
          <w:position w:val="-4"/>
        </w:rPr>
        <w:object w:dxaOrig="200" w:dyaOrig="200" w14:anchorId="17EAC0EE">
          <v:shape id="_x0000_i1652" type="#_x0000_t75" style="width:10pt;height:10pt" o:ole="">
            <v:imagedata r:id="rId1317" o:title=""/>
          </v:shape>
          <o:OLEObject Type="Embed" ProgID="Equation.DSMT4" ShapeID="_x0000_i1652" DrawAspect="Content" ObjectID="_1397130434" r:id="rId1318"/>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1356" w:name="_Toc304219917"/>
      <w:r w:rsidRPr="005A3C4B">
        <w:lastRenderedPageBreak/>
        <w:t>Viscoelastic Solids</w:t>
      </w:r>
      <w:bookmarkEnd w:id="1356"/>
    </w:p>
    <w:p w14:paraId="059EB5C5" w14:textId="77777777" w:rsidR="006A0BC1" w:rsidRPr="0097532C" w:rsidRDefault="0095496A" w:rsidP="006A0BC1">
      <w:pPr>
        <w:pStyle w:val="Heading3"/>
      </w:pPr>
      <w:bookmarkStart w:id="1357" w:name="_Toc304219918"/>
      <w:r>
        <w:t>Uncoupled</w:t>
      </w:r>
      <w:r w:rsidR="006A0BC1" w:rsidRPr="0097532C">
        <w:t xml:space="preserve"> Viscoelastic Materials</w:t>
      </w:r>
      <w:bookmarkEnd w:id="1357"/>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17CE2">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67EE8882" w:rsidR="009F2D41" w:rsidRPr="00690318" w:rsidRDefault="002429B0" w:rsidP="009F2D41">
      <w:r w:rsidRPr="002429B0">
        <w:rPr>
          <w:position w:val="-30"/>
        </w:rPr>
        <w:object w:dxaOrig="2400" w:dyaOrig="720" w14:anchorId="0756F8E3">
          <v:shape id="_x0000_i1653" type="#_x0000_t75" style="width:120.5pt;height:36.35pt" o:ole="">
            <v:imagedata r:id="rId1319" o:title=""/>
          </v:shape>
          <o:OLEObject Type="Embed" ProgID="Equation.DSMT4" ShapeID="_x0000_i1653" DrawAspect="Content" ObjectID="_1397130435" r:id="rId1320"/>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726C43">
        <w:fldChar w:fldCharType="begin"/>
      </w:r>
      <w:r w:rsidR="00726C43">
        <w:instrText xml:space="preserve"> HYPERLINK \l "_ENREF_17" \o "Puso, 1998 #9" </w:instrText>
      </w:r>
      <w:ins w:id="1358" w:author="Gerard" w:date="2016-04-27T14:23:00Z"/>
      <w:r w:rsidR="00726C43">
        <w:fldChar w:fldCharType="separate"/>
      </w:r>
      <w:r w:rsidR="00554341">
        <w:rPr>
          <w:noProof/>
        </w:rPr>
        <w:t>17</w:t>
      </w:r>
      <w:r w:rsidR="00726C43">
        <w:rPr>
          <w:noProof/>
        </w:rPr>
        <w:fldChar w:fldCharType="end"/>
      </w:r>
      <w:r w:rsidR="00031F52">
        <w:rPr>
          <w:noProof/>
        </w:rPr>
        <w:t>]</w:t>
      </w:r>
      <w:r w:rsidR="009F2D41" w:rsidRPr="00690318">
        <w:fldChar w:fldCharType="end"/>
      </w:r>
      <w:r w:rsidR="009F2D41" w:rsidRPr="00690318">
        <w:t>:</w:t>
      </w:r>
    </w:p>
    <w:p w14:paraId="0FAD131E" w14:textId="2E34C7D5" w:rsidR="009F2D41" w:rsidRPr="00690318" w:rsidRDefault="009F2D41" w:rsidP="009F2D41">
      <w:pPr>
        <w:pStyle w:val="MTDisplayEquation"/>
      </w:pPr>
      <w:r w:rsidRPr="00690318">
        <w:tab/>
      </w:r>
      <w:r w:rsidR="002429B0" w:rsidRPr="002429B0">
        <w:rPr>
          <w:position w:val="-30"/>
        </w:rPr>
        <w:object w:dxaOrig="4599" w:dyaOrig="840" w14:anchorId="4B9DED08">
          <v:shape id="_x0000_i1654" type="#_x0000_t75" style="width:230.25pt;height:42.05pt" o:ole="">
            <v:imagedata r:id="rId1321" o:title=""/>
          </v:shape>
          <o:OLEObject Type="Embed" ProgID="Equation.DSMT4" ShapeID="_x0000_i1654" DrawAspect="Content" ObjectID="_1397130436" r:id="rId1322"/>
        </w:object>
      </w:r>
      <w:r w:rsidRPr="00690318">
        <w:t>,</w:t>
      </w:r>
    </w:p>
    <w:p w14:paraId="7DC30EBB" w14:textId="6B30C378" w:rsidR="009F2D41" w:rsidRPr="00690318" w:rsidRDefault="009F2D41" w:rsidP="009F2D41">
      <w:r w:rsidRPr="00690318">
        <w:t xml:space="preserve">where </w:t>
      </w:r>
      <w:r w:rsidR="002429B0" w:rsidRPr="002429B0">
        <w:rPr>
          <w:position w:val="-6"/>
        </w:rPr>
        <w:object w:dxaOrig="279" w:dyaOrig="320" w14:anchorId="0B2B398E">
          <v:shape id="_x0000_i1655" type="#_x0000_t75" style="width:14.25pt;height:16.4pt" o:ole="">
            <v:imagedata r:id="rId1323" o:title=""/>
          </v:shape>
          <o:OLEObject Type="Embed" ProgID="Equation.DSMT4" ShapeID="_x0000_i1655" DrawAspect="Content" ObjectID="_1397130437" r:id="rId1324"/>
        </w:object>
      </w:r>
      <w:r w:rsidR="002429B0" w:rsidRPr="002429B0">
        <w:rPr>
          <w:position w:val="-6"/>
        </w:rPr>
        <w:object w:dxaOrig="279" w:dyaOrig="320" w14:anchorId="4A78E868">
          <v:shape id="_x0000_i1656" type="#_x0000_t75" style="width:14.25pt;height:16.4pt" o:ole="">
            <v:imagedata r:id="rId1325" o:title=""/>
          </v:shape>
          <o:OLEObject Type="Embed" ProgID="Equation.DSMT4" ShapeID="_x0000_i1656" DrawAspect="Content" ObjectID="_1397130438" r:id="rId1326"/>
        </w:object>
      </w:r>
      <w:r w:rsidRPr="00690318">
        <w:t xml:space="preserve"> is the elastic stress derived from </w:t>
      </w:r>
      <w:r w:rsidR="002429B0" w:rsidRPr="002429B0">
        <w:rPr>
          <w:position w:val="-16"/>
        </w:rPr>
        <w:object w:dxaOrig="660" w:dyaOrig="440" w14:anchorId="2581A9BE">
          <v:shape id="_x0000_i1657" type="#_x0000_t75" style="width:33.5pt;height:22.1pt" o:ole="">
            <v:imagedata r:id="rId1327" o:title=""/>
          </v:shape>
          <o:OLEObject Type="Embed" ProgID="Equation.DSMT4" ShapeID="_x0000_i1657" DrawAspect="Content" ObjectID="_1397130439" r:id="rId1328"/>
        </w:object>
      </w:r>
      <w:r w:rsidRPr="00690318">
        <w:t xml:space="preserve"> (see Section </w:t>
      </w:r>
      <w:r w:rsidRPr="00690318">
        <w:fldChar w:fldCharType="begin"/>
      </w:r>
      <w:r w:rsidRPr="00690318">
        <w:instrText xml:space="preserve"> REF _Ref167375095 \r \h </w:instrText>
      </w:r>
      <w:r w:rsidRPr="00690318">
        <w:fldChar w:fldCharType="separate"/>
      </w:r>
      <w:r w:rsidR="00C17CE2">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395C4979" w:rsidR="009F2D41" w:rsidRPr="00690318" w:rsidRDefault="009F2D41" w:rsidP="009F2D41">
      <w:pPr>
        <w:pStyle w:val="MTDisplayEquation"/>
      </w:pPr>
      <w:r w:rsidRPr="00690318">
        <w:tab/>
      </w:r>
      <w:r w:rsidR="002429B0" w:rsidRPr="002429B0">
        <w:rPr>
          <w:position w:val="-28"/>
        </w:rPr>
        <w:object w:dxaOrig="2659" w:dyaOrig="680" w14:anchorId="698116D9">
          <v:shape id="_x0000_i1658" type="#_x0000_t75" style="width:132.6pt;height:34.2pt" o:ole="">
            <v:imagedata r:id="rId1329" o:title=""/>
          </v:shape>
          <o:OLEObject Type="Embed" ProgID="Equation.DSMT4" ShapeID="_x0000_i1658" DrawAspect="Content" ObjectID="_1397130440" r:id="rId1330"/>
        </w:object>
      </w:r>
      <w:r w:rsidRPr="00690318">
        <w:t>,</w:t>
      </w:r>
    </w:p>
    <w:p w14:paraId="41509CC6" w14:textId="61EEDB00" w:rsidR="009F2D41" w:rsidRPr="00690318" w:rsidRDefault="009F2D41" w:rsidP="009F2D41">
      <w:r w:rsidRPr="00690318">
        <w:t xml:space="preserve">Note that the user does not have to enter all the </w:t>
      </w:r>
      <w:r w:rsidR="002429B0" w:rsidRPr="002429B0">
        <w:rPr>
          <w:position w:val="-12"/>
        </w:rPr>
        <w:object w:dxaOrig="220" w:dyaOrig="360" w14:anchorId="6147796A">
          <v:shape id="_x0000_i1659" type="#_x0000_t75" style="width:11.4pt;height:18.55pt" o:ole="">
            <v:imagedata r:id="rId1331" o:title=""/>
          </v:shape>
          <o:OLEObject Type="Embed" ProgID="Equation.DSMT4" ShapeID="_x0000_i1659" DrawAspect="Content" ObjectID="_1397130441" r:id="rId1332"/>
        </w:object>
      </w:r>
      <w:r w:rsidRPr="00690318">
        <w:t xml:space="preserve"> and </w:t>
      </w:r>
      <w:r w:rsidR="002429B0" w:rsidRPr="002429B0">
        <w:rPr>
          <w:position w:val="-12"/>
        </w:rPr>
        <w:object w:dxaOrig="240" w:dyaOrig="360" w14:anchorId="49B4B5DE">
          <v:shape id="_x0000_i1660" type="#_x0000_t75" style="width:12.1pt;height:18.55pt" o:ole="">
            <v:imagedata r:id="rId1333" o:title=""/>
          </v:shape>
          <o:OLEObject Type="Embed" ProgID="Equation.DSMT4" ShapeID="_x0000_i1660" DrawAspect="Content" ObjectID="_1397130442" r:id="rId1334"/>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0863F0B8">
          <v:shape id="_x0000_i1661" type="#_x0000_t75" style="width:11.4pt;height:18.55pt" o:ole="">
            <v:imagedata r:id="rId1335" o:title=""/>
          </v:shape>
          <o:OLEObject Type="Embed" ProgID="Equation.DSMT4" ShapeID="_x0000_i1661" DrawAspect="Content" ObjectID="_1397130443" r:id="rId1336"/>
        </w:object>
      </w:r>
      <w:r w:rsidRPr="00690318">
        <w:t xml:space="preserve">, </w:t>
      </w:r>
      <w:r w:rsidR="002429B0" w:rsidRPr="002429B0">
        <w:rPr>
          <w:position w:val="-12"/>
        </w:rPr>
        <w:object w:dxaOrig="260" w:dyaOrig="360" w14:anchorId="6311ED4B">
          <v:shape id="_x0000_i1662" type="#_x0000_t75" style="width:12.85pt;height:18.55pt" o:ole="">
            <v:imagedata r:id="rId1337" o:title=""/>
          </v:shape>
          <o:OLEObject Type="Embed" ProgID="Equation.DSMT4" ShapeID="_x0000_i1662" DrawAspect="Content" ObjectID="_1397130444" r:id="rId1338"/>
        </w:object>
      </w:r>
      <w:r w:rsidRPr="00690318">
        <w:t xml:space="preserve">, </w:t>
      </w:r>
      <w:r w:rsidR="002429B0" w:rsidRPr="002429B0">
        <w:rPr>
          <w:position w:val="-12"/>
        </w:rPr>
        <w:object w:dxaOrig="240" w:dyaOrig="360" w14:anchorId="2C575B28">
          <v:shape id="_x0000_i1663" type="#_x0000_t75" style="width:12.1pt;height:18.55pt" o:ole="">
            <v:imagedata r:id="rId1339" o:title=""/>
          </v:shape>
          <o:OLEObject Type="Embed" ProgID="Equation.DSMT4" ShapeID="_x0000_i1663" DrawAspect="Content" ObjectID="_1397130445" r:id="rId1340"/>
        </w:object>
      </w:r>
      <w:r w:rsidRPr="00690318">
        <w:t xml:space="preserve"> and </w:t>
      </w:r>
      <w:r w:rsidR="002429B0" w:rsidRPr="002429B0">
        <w:rPr>
          <w:position w:val="-12"/>
        </w:rPr>
        <w:object w:dxaOrig="260" w:dyaOrig="360" w14:anchorId="792501BE">
          <v:shape id="_x0000_i1664" type="#_x0000_t75" style="width:12.85pt;height:18.55pt" o:ole="">
            <v:imagedata r:id="rId1341" o:title=""/>
          </v:shape>
          <o:OLEObject Type="Embed" ProgID="Equation.DSMT4" ShapeID="_x0000_i1664" DrawAspect="Content" ObjectID="_1397130446" r:id="rId1342"/>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17CE2">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359" w:name="_Toc337555811"/>
      <w:bookmarkStart w:id="1360" w:name="_Toc350247046"/>
      <w:bookmarkStart w:id="1361" w:name="_Toc350354932"/>
      <w:bookmarkStart w:id="1362" w:name="_Toc350439890"/>
      <w:bookmarkStart w:id="1363" w:name="_Toc352596296"/>
      <w:bookmarkStart w:id="1364" w:name="_Toc363725069"/>
      <w:bookmarkStart w:id="1365" w:name="_Toc337555812"/>
      <w:bookmarkStart w:id="1366" w:name="_Toc350247047"/>
      <w:bookmarkStart w:id="1367" w:name="_Toc350354933"/>
      <w:bookmarkStart w:id="1368" w:name="_Toc350439891"/>
      <w:bookmarkStart w:id="1369" w:name="_Toc352596297"/>
      <w:bookmarkStart w:id="1370" w:name="_Toc363725070"/>
      <w:bookmarkStart w:id="1371" w:name="_Toc200951632"/>
      <w:bookmarkStart w:id="1372" w:name="_Toc304219919"/>
      <w:bookmarkEnd w:id="1359"/>
      <w:bookmarkEnd w:id="1360"/>
      <w:bookmarkEnd w:id="1361"/>
      <w:bookmarkEnd w:id="1362"/>
      <w:bookmarkEnd w:id="1363"/>
      <w:bookmarkEnd w:id="1364"/>
      <w:bookmarkEnd w:id="1365"/>
      <w:bookmarkEnd w:id="1366"/>
      <w:bookmarkEnd w:id="1367"/>
      <w:bookmarkEnd w:id="1368"/>
      <w:bookmarkEnd w:id="1369"/>
      <w:bookmarkEnd w:id="1370"/>
      <w:r w:rsidRPr="00690318">
        <w:lastRenderedPageBreak/>
        <w:t>Compressible Viscoelastic Materials</w:t>
      </w:r>
      <w:bookmarkEnd w:id="1371"/>
      <w:bookmarkEnd w:id="1372"/>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726C43">
        <w:fldChar w:fldCharType="begin"/>
      </w:r>
      <w:r w:rsidR="00726C43">
        <w:instrText xml:space="preserve"> HYPERLINK \l "_ENREF_17" \o "Puso, 1998 #9" </w:instrText>
      </w:r>
      <w:ins w:id="1373" w:author="Gerard" w:date="2016-04-27T14:23:00Z"/>
      <w:r w:rsidR="00726C43">
        <w:fldChar w:fldCharType="separate"/>
      </w:r>
      <w:r w:rsidR="00554341">
        <w:rPr>
          <w:noProof/>
        </w:rPr>
        <w:t>17</w:t>
      </w:r>
      <w:r w:rsidR="00726C43">
        <w:rPr>
          <w:noProof/>
        </w:rPr>
        <w:fldChar w:fldCharType="end"/>
      </w:r>
      <w:r w:rsidR="00031F52">
        <w:rPr>
          <w:noProof/>
        </w:rPr>
        <w:t>]</w:t>
      </w:r>
      <w:r w:rsidRPr="00690318">
        <w:fldChar w:fldCharType="end"/>
      </w:r>
      <w:r w:rsidRPr="00690318">
        <w:t>:</w:t>
      </w:r>
    </w:p>
    <w:p w14:paraId="5EE97F75" w14:textId="593BF4B2" w:rsidR="009F2D41" w:rsidRPr="00690318" w:rsidRDefault="009F2D41" w:rsidP="009F2D41">
      <w:pPr>
        <w:pStyle w:val="MTDisplayEquation"/>
      </w:pPr>
      <w:r w:rsidRPr="00690318">
        <w:tab/>
      </w:r>
      <w:r w:rsidR="002429B0" w:rsidRPr="002429B0">
        <w:rPr>
          <w:position w:val="-30"/>
        </w:rPr>
        <w:object w:dxaOrig="2400" w:dyaOrig="720" w14:anchorId="53E28B42">
          <v:shape id="_x0000_i1665" type="#_x0000_t75" style="width:120.5pt;height:36.35pt" o:ole="">
            <v:imagedata r:id="rId1343" o:title=""/>
          </v:shape>
          <o:OLEObject Type="Embed" ProgID="Equation.DSMT4" ShapeID="_x0000_i1665" DrawAspect="Content" ObjectID="_1397130447" r:id="rId1344"/>
        </w:object>
      </w:r>
      <w:r w:rsidRPr="00690318">
        <w:t>,</w:t>
      </w:r>
    </w:p>
    <w:p w14:paraId="3ECB88A4" w14:textId="38093978" w:rsidR="009F2D41" w:rsidRPr="00690318" w:rsidRDefault="009F2D41" w:rsidP="009F2D41">
      <w:r w:rsidRPr="00690318">
        <w:t xml:space="preserve">where </w:t>
      </w:r>
      <w:r w:rsidR="002429B0" w:rsidRPr="002429B0">
        <w:rPr>
          <w:position w:val="-6"/>
        </w:rPr>
        <w:object w:dxaOrig="279" w:dyaOrig="320" w14:anchorId="18CD295D">
          <v:shape id="_x0000_i1666" type="#_x0000_t75" style="width:14.25pt;height:16.4pt" o:ole="">
            <v:imagedata r:id="rId1345" o:title=""/>
          </v:shape>
          <o:OLEObject Type="Embed" ProgID="Equation.DSMT4" ShapeID="_x0000_i1666" DrawAspect="Content" ObjectID="_1397130448" r:id="rId1346"/>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4F35D0E6" w:rsidR="009F2D41" w:rsidRPr="00690318" w:rsidRDefault="009F2D41" w:rsidP="009F2D41">
      <w:pPr>
        <w:pStyle w:val="MTDisplayEquation"/>
      </w:pPr>
      <w:r w:rsidRPr="00690318">
        <w:tab/>
      </w:r>
      <w:r w:rsidR="002429B0" w:rsidRPr="002429B0">
        <w:rPr>
          <w:position w:val="-28"/>
        </w:rPr>
        <w:object w:dxaOrig="2659" w:dyaOrig="680" w14:anchorId="096DB1F8">
          <v:shape id="_x0000_i1667" type="#_x0000_t75" style="width:132.6pt;height:34.2pt" o:ole="">
            <v:imagedata r:id="rId1347" o:title=""/>
          </v:shape>
          <o:OLEObject Type="Embed" ProgID="Equation.DSMT4" ShapeID="_x0000_i1667" DrawAspect="Content" ObjectID="_1397130449" r:id="rId1348"/>
        </w:object>
      </w:r>
      <w:r w:rsidRPr="00690318">
        <w:t>,</w:t>
      </w:r>
    </w:p>
    <w:p w14:paraId="0DD46A29" w14:textId="43E69701" w:rsidR="009F2D41" w:rsidRPr="00690318" w:rsidRDefault="009F2D41" w:rsidP="009F2D41">
      <w:r w:rsidRPr="00690318">
        <w:t xml:space="preserve">Note that the user does not have to enter all the </w:t>
      </w:r>
      <w:r w:rsidR="002429B0" w:rsidRPr="002429B0">
        <w:rPr>
          <w:position w:val="-12"/>
        </w:rPr>
        <w:object w:dxaOrig="220" w:dyaOrig="360" w14:anchorId="6B45350E">
          <v:shape id="_x0000_i1668" type="#_x0000_t75" style="width:11.4pt;height:18.55pt" o:ole="">
            <v:imagedata r:id="rId1349" o:title=""/>
          </v:shape>
          <o:OLEObject Type="Embed" ProgID="Equation.DSMT4" ShapeID="_x0000_i1668" DrawAspect="Content" ObjectID="_1397130450" r:id="rId1350"/>
        </w:object>
      </w:r>
      <w:r w:rsidRPr="00690318">
        <w:t xml:space="preserve"> and </w:t>
      </w:r>
      <w:r w:rsidR="002429B0" w:rsidRPr="002429B0">
        <w:rPr>
          <w:position w:val="-12"/>
        </w:rPr>
        <w:object w:dxaOrig="240" w:dyaOrig="360" w14:anchorId="41D6EA6F">
          <v:shape id="_x0000_i1669" type="#_x0000_t75" style="width:12.1pt;height:18.55pt" o:ole="">
            <v:imagedata r:id="rId1351" o:title=""/>
          </v:shape>
          <o:OLEObject Type="Embed" ProgID="Equation.DSMT4" ShapeID="_x0000_i1669" DrawAspect="Content" ObjectID="_1397130451" r:id="rId1352"/>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1A50B650">
          <v:shape id="_x0000_i1670" type="#_x0000_t75" style="width:11.4pt;height:18.55pt" o:ole="">
            <v:imagedata r:id="rId1353" o:title=""/>
          </v:shape>
          <o:OLEObject Type="Embed" ProgID="Equation.DSMT4" ShapeID="_x0000_i1670" DrawAspect="Content" ObjectID="_1397130452" r:id="rId1354"/>
        </w:object>
      </w:r>
      <w:r w:rsidRPr="00690318">
        <w:t xml:space="preserve">, </w:t>
      </w:r>
      <w:r w:rsidR="002429B0" w:rsidRPr="002429B0">
        <w:rPr>
          <w:position w:val="-12"/>
        </w:rPr>
        <w:object w:dxaOrig="260" w:dyaOrig="360" w14:anchorId="358C49AE">
          <v:shape id="_x0000_i1671" type="#_x0000_t75" style="width:12.85pt;height:18.55pt" o:ole="">
            <v:imagedata r:id="rId1355" o:title=""/>
          </v:shape>
          <o:OLEObject Type="Embed" ProgID="Equation.DSMT4" ShapeID="_x0000_i1671" DrawAspect="Content" ObjectID="_1397130453" r:id="rId1356"/>
        </w:object>
      </w:r>
      <w:r w:rsidRPr="00690318">
        <w:t xml:space="preserve">, </w:t>
      </w:r>
      <w:r w:rsidR="002429B0" w:rsidRPr="002429B0">
        <w:rPr>
          <w:position w:val="-12"/>
        </w:rPr>
        <w:object w:dxaOrig="240" w:dyaOrig="360" w14:anchorId="08253318">
          <v:shape id="_x0000_i1672" type="#_x0000_t75" style="width:12.1pt;height:18.55pt" o:ole="">
            <v:imagedata r:id="rId1357" o:title=""/>
          </v:shape>
          <o:OLEObject Type="Embed" ProgID="Equation.DSMT4" ShapeID="_x0000_i1672" DrawAspect="Content" ObjectID="_1397130454" r:id="rId1358"/>
        </w:object>
      </w:r>
      <w:r w:rsidRPr="00690318">
        <w:t xml:space="preserve"> and </w:t>
      </w:r>
      <w:r w:rsidR="002429B0" w:rsidRPr="002429B0">
        <w:rPr>
          <w:position w:val="-12"/>
        </w:rPr>
        <w:object w:dxaOrig="260" w:dyaOrig="360" w14:anchorId="302B1924">
          <v:shape id="_x0000_i1673" type="#_x0000_t75" style="width:12.85pt;height:18.55pt" o:ole="">
            <v:imagedata r:id="rId1359" o:title=""/>
          </v:shape>
          <o:OLEObject Type="Embed" ProgID="Equation.DSMT4" ShapeID="_x0000_i1673" DrawAspect="Content" ObjectID="_1397130455" r:id="rId1360"/>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17CE2">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1374" w:name="_Ref290146534"/>
      <w:bookmarkStart w:id="1375" w:name="_Toc304219920"/>
      <w:r>
        <w:lastRenderedPageBreak/>
        <w:t>Reactive Viscoelastic Solid</w:t>
      </w:r>
      <w:bookmarkEnd w:id="1374"/>
      <w:bookmarkEnd w:id="1375"/>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r w:rsidR="00726C43">
        <w:fldChar w:fldCharType="begin"/>
      </w:r>
      <w:r w:rsidR="00726C43">
        <w:instrText xml:space="preserve"> HYPERLINK \l "_ENREF_32" \o "Ateshian, 2015 #73" </w:instrText>
      </w:r>
      <w:ins w:id="1376" w:author="Gerard" w:date="2016-04-27T14:23:00Z"/>
      <w:r w:rsidR="00726C43">
        <w:fldChar w:fldCharType="separate"/>
      </w:r>
      <w:r w:rsidR="00554341">
        <w:rPr>
          <w:noProof/>
        </w:rPr>
        <w:t>32</w:t>
      </w:r>
      <w:r w:rsidR="00726C43">
        <w:rPr>
          <w:noProof/>
        </w:rPr>
        <w:fldChar w:fldCharType="end"/>
      </w:r>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317D492" w:rsidR="0082021A" w:rsidRDefault="0082021A" w:rsidP="007949F9">
      <w:pPr>
        <w:pStyle w:val="MTDisplayEquation"/>
      </w:pPr>
      <w:r>
        <w:tab/>
      </w:r>
      <w:r w:rsidR="002429B0" w:rsidRPr="002429B0">
        <w:rPr>
          <w:position w:val="-28"/>
        </w:rPr>
        <w:object w:dxaOrig="3159" w:dyaOrig="560" w14:anchorId="2D3A5507">
          <v:shape id="_x0000_i1674" type="#_x0000_t75" style="width:158.25pt;height:27.8pt" o:ole="">
            <v:imagedata r:id="rId1361" o:title=""/>
          </v:shape>
          <o:OLEObject Type="Embed" ProgID="Equation.DSMT4" ShapeID="_x0000_i1674" DrawAspect="Content" ObjectID="_1397130456" r:id="rId1362"/>
        </w:object>
      </w:r>
      <w:r>
        <w:t xml:space="preserve"> </w:t>
      </w:r>
    </w:p>
    <w:p w14:paraId="4317EFA4" w14:textId="5FFE111A" w:rsidR="0082021A" w:rsidRDefault="0082021A" w:rsidP="007949F9">
      <w:r>
        <w:t xml:space="preserve">where </w:t>
      </w:r>
      <w:r w:rsidR="002429B0" w:rsidRPr="002429B0">
        <w:rPr>
          <w:position w:val="-12"/>
        </w:rPr>
        <w:object w:dxaOrig="360" w:dyaOrig="380" w14:anchorId="23EB8BBB">
          <v:shape id="_x0000_i1675" type="#_x0000_t75" style="width:18.55pt;height:18.55pt" o:ole="">
            <v:imagedata r:id="rId1363" o:title=""/>
          </v:shape>
          <o:OLEObject Type="Embed" ProgID="Equation.DSMT4" ShapeID="_x0000_i1675" DrawAspect="Content" ObjectID="_1397130457" r:id="rId1364"/>
        </w:object>
      </w:r>
      <w:r>
        <w:t xml:space="preserve"> is the strain energy density of strong bonds and </w:t>
      </w:r>
      <w:r w:rsidR="002429B0" w:rsidRPr="002429B0">
        <w:rPr>
          <w:position w:val="-12"/>
        </w:rPr>
        <w:object w:dxaOrig="360" w:dyaOrig="380" w14:anchorId="7A2D1ABB">
          <v:shape id="_x0000_i1676" type="#_x0000_t75" style="width:18.55pt;height:18.55pt" o:ole="">
            <v:imagedata r:id="rId1365" o:title=""/>
          </v:shape>
          <o:OLEObject Type="Embed" ProgID="Equation.DSMT4" ShapeID="_x0000_i1676" DrawAspect="Content" ObjectID="_1397130458" r:id="rId1366"/>
        </w:object>
      </w:r>
      <w:r>
        <w:t xml:space="preserve"> is the strain energy density of weak bonds, when they all belong to the same generation.  </w:t>
      </w:r>
      <w:r w:rsidR="002429B0" w:rsidRPr="00025957">
        <w:rPr>
          <w:position w:val="-4"/>
        </w:rPr>
        <w:object w:dxaOrig="220" w:dyaOrig="260" w14:anchorId="411E385A">
          <v:shape id="_x0000_i1677" type="#_x0000_t75" style="width:11.4pt;height:12.85pt" o:ole="">
            <v:imagedata r:id="rId1367" o:title=""/>
          </v:shape>
          <o:OLEObject Type="Embed" ProgID="Equation.DSMT4" ShapeID="_x0000_i1677" DrawAspect="Content" ObjectID="_1397130459" r:id="rId1368"/>
        </w:object>
      </w:r>
      <w:r>
        <w:t xml:space="preserve"> is the deformation gradient of the strong bonds and the initial weak bond generation, wherease </w:t>
      </w:r>
      <w:r w:rsidR="002429B0" w:rsidRPr="00025957">
        <w:rPr>
          <w:position w:val="-4"/>
        </w:rPr>
        <w:object w:dxaOrig="300" w:dyaOrig="300" w14:anchorId="77273364">
          <v:shape id="_x0000_i1678" type="#_x0000_t75" style="width:14.95pt;height:14.95pt" o:ole="">
            <v:imagedata r:id="rId1369" o:title=""/>
          </v:shape>
          <o:OLEObject Type="Embed" ProgID="Equation.DSMT4" ShapeID="_x0000_i1678" DrawAspect="Content" ObjectID="_1397130460" r:id="rId1370"/>
        </w:object>
      </w:r>
      <w:r>
        <w:t xml:space="preserve"> is the relative deformation gradient for the </w:t>
      </w:r>
      <w:r w:rsidR="002429B0" w:rsidRPr="002429B0">
        <w:rPr>
          <w:position w:val="-6"/>
        </w:rPr>
        <w:object w:dxaOrig="380" w:dyaOrig="220" w14:anchorId="7A23EEE2">
          <v:shape id="_x0000_i1679" type="#_x0000_t75" style="width:18.55pt;height:11.4pt" o:ole="">
            <v:imagedata r:id="rId1371" o:title=""/>
          </v:shape>
          <o:OLEObject Type="Embed" ProgID="Equation.DSMT4" ShapeID="_x0000_i1679" DrawAspect="Content" ObjectID="_1397130461" r:id="rId1372"/>
        </w:object>
      </w:r>
      <w:r>
        <w:t xml:space="preserve">generation weak bonds, such that </w:t>
      </w:r>
      <w:r w:rsidR="002429B0" w:rsidRPr="00025957">
        <w:rPr>
          <w:position w:val="-4"/>
        </w:rPr>
        <w:object w:dxaOrig="660" w:dyaOrig="300" w14:anchorId="4C3099EF">
          <v:shape id="_x0000_i1680" type="#_x0000_t75" style="width:33.5pt;height:14.95pt" o:ole="">
            <v:imagedata r:id="rId1373" o:title=""/>
          </v:shape>
          <o:OLEObject Type="Embed" ProgID="Equation.DSMT4" ShapeID="_x0000_i1680" DrawAspect="Content" ObjectID="_1397130462" r:id="rId1374"/>
        </w:object>
      </w:r>
      <w:r>
        <w:t xml:space="preserve"> at time </w:t>
      </w:r>
      <w:r w:rsidR="002429B0" w:rsidRPr="002429B0">
        <w:rPr>
          <w:position w:val="-6"/>
        </w:rPr>
        <w:object w:dxaOrig="200" w:dyaOrig="220" w14:anchorId="56A3687A">
          <v:shape id="_x0000_i1681" type="#_x0000_t75" style="width:10pt;height:11.4pt" o:ole="">
            <v:imagedata r:id="rId1375" o:title=""/>
          </v:shape>
          <o:OLEObject Type="Embed" ProgID="Equation.DSMT4" ShapeID="_x0000_i1681" DrawAspect="Content" ObjectID="_1397130463" r:id="rId1376"/>
        </w:object>
      </w:r>
      <w:r>
        <w:t xml:space="preserve">.  In this expression, </w:t>
      </w:r>
      <w:r w:rsidR="002429B0" w:rsidRPr="002429B0">
        <w:rPr>
          <w:position w:val="-14"/>
        </w:rPr>
        <w:object w:dxaOrig="900" w:dyaOrig="400" w14:anchorId="06C28240">
          <v:shape id="_x0000_i1682" type="#_x0000_t75" style="width:44.9pt;height:19.95pt" o:ole="">
            <v:imagedata r:id="rId1377" o:title=""/>
          </v:shape>
          <o:OLEObject Type="Embed" ProgID="Equation.DSMT4" ShapeID="_x0000_i1682" DrawAspect="Content" ObjectID="_1397130464" r:id="rId1378"/>
        </w:object>
      </w:r>
      <w:r>
        <w:t xml:space="preserve"> is the mass fraction of </w:t>
      </w:r>
      <w:r w:rsidR="002429B0" w:rsidRPr="002429B0">
        <w:rPr>
          <w:position w:val="-6"/>
        </w:rPr>
        <w:object w:dxaOrig="380" w:dyaOrig="220" w14:anchorId="7CF3627F">
          <v:shape id="_x0000_i1683" type="#_x0000_t75" style="width:18.55pt;height:11.4pt" o:ole="">
            <v:imagedata r:id="rId1379" o:title=""/>
          </v:shape>
          <o:OLEObject Type="Embed" ProgID="Equation.DSMT4" ShapeID="_x0000_i1683" DrawAspect="Content" ObjectID="_1397130465" r:id="rId1380"/>
        </w:object>
      </w:r>
      <w:r>
        <w:t xml:space="preserve">generation weak bonds, which evolves over time as described next.  The summation is taken over all generations </w:t>
      </w:r>
      <w:r w:rsidR="002429B0" w:rsidRPr="002429B0">
        <w:rPr>
          <w:position w:val="-6"/>
        </w:rPr>
        <w:object w:dxaOrig="200" w:dyaOrig="220" w14:anchorId="25F0712A">
          <v:shape id="_x0000_i1684" type="#_x0000_t75" style="width:10pt;height:11.4pt" o:ole="">
            <v:imagedata r:id="rId1381" o:title=""/>
          </v:shape>
          <o:OLEObject Type="Embed" ProgID="Equation.DSMT4" ShapeID="_x0000_i1684" DrawAspect="Content" ObjectID="_1397130466" r:id="rId1382"/>
        </w:object>
      </w:r>
      <w:r>
        <w:t xml:space="preserve"> that were created prior to the current time </w:t>
      </w:r>
      <w:r w:rsidR="002429B0" w:rsidRPr="002429B0">
        <w:rPr>
          <w:position w:val="-6"/>
        </w:rPr>
        <w:object w:dxaOrig="139" w:dyaOrig="240" w14:anchorId="347888AF">
          <v:shape id="_x0000_i1685" type="#_x0000_t75" style="width:7.15pt;height:12.1pt" o:ole="">
            <v:imagedata r:id="rId1383" o:title=""/>
          </v:shape>
          <o:OLEObject Type="Embed" ProgID="Equation.DSMT4" ShapeID="_x0000_i1685" DrawAspect="Content" ObjectID="_1397130467" r:id="rId1384"/>
        </w:object>
      </w:r>
      <w:r>
        <w:t>.</w:t>
      </w:r>
    </w:p>
    <w:p w14:paraId="2E2CF10C" w14:textId="77777777" w:rsidR="0082021A" w:rsidRDefault="0082021A" w:rsidP="007949F9"/>
    <w:p w14:paraId="6FF3B08B" w14:textId="70FD906F" w:rsidR="0082021A" w:rsidRDefault="0082021A" w:rsidP="0082021A">
      <w:r>
        <w:t xml:space="preserve">Any number of valid solutions may exist for </w:t>
      </w:r>
      <w:r w:rsidR="002429B0" w:rsidRPr="002429B0">
        <w:rPr>
          <w:position w:val="-6"/>
        </w:rPr>
        <w:object w:dxaOrig="320" w:dyaOrig="320" w14:anchorId="414A1F95">
          <v:shape id="_x0000_i1686" type="#_x0000_t75" style="width:16.4pt;height:16.4pt" o:ole="">
            <v:imagedata r:id="rId1385" o:title=""/>
          </v:shape>
          <o:OLEObject Type="Embed" ProgID="Equation.DSMT4" ShapeID="_x0000_i1686" DrawAspect="Content" ObjectID="_1397130468" r:id="rId1386"/>
        </w:object>
      </w:r>
      <w:r>
        <w:t xml:space="preserve">, based on constitutive assumptions for the weak bond mass fraction supply </w:t>
      </w:r>
      <w:r w:rsidR="002429B0" w:rsidRPr="002429B0">
        <w:rPr>
          <w:position w:val="-6"/>
        </w:rPr>
        <w:object w:dxaOrig="320" w:dyaOrig="320" w14:anchorId="6BDEEB49">
          <v:shape id="_x0000_i1687" type="#_x0000_t75" style="width:16.4pt;height:16.4pt" o:ole="">
            <v:imagedata r:id="rId1387" o:title=""/>
          </v:shape>
          <o:OLEObject Type="Embed" ProgID="Equation.DSMT4" ShapeID="_x0000_i1687" DrawAspect="Content" ObjectID="_1397130469" r:id="rId1388"/>
        </w:object>
      </w:r>
      <w:r>
        <w:t xml:space="preserve">.  In particular, for </w:t>
      </w:r>
      <w:r w:rsidR="002429B0" w:rsidRPr="002429B0">
        <w:rPr>
          <w:position w:val="-6"/>
        </w:rPr>
        <w:object w:dxaOrig="380" w:dyaOrig="220" w14:anchorId="15B309B9">
          <v:shape id="_x0000_i1688" type="#_x0000_t75" style="width:18.55pt;height:11.4pt" o:ole="">
            <v:imagedata r:id="rId1389" o:title=""/>
          </v:shape>
          <o:OLEObject Type="Embed" ProgID="Equation.DSMT4" ShapeID="_x0000_i1688" DrawAspect="Content" ObjectID="_1397130470" r:id="rId1390"/>
        </w:object>
      </w:r>
      <w:r>
        <w:t xml:space="preserve">generation bonds reforming in an unloaded state during the time interval </w:t>
      </w:r>
      <w:r w:rsidR="002429B0" w:rsidRPr="002429B0">
        <w:rPr>
          <w:position w:val="-6"/>
        </w:rPr>
        <w:object w:dxaOrig="859" w:dyaOrig="260" w14:anchorId="5CF9978D">
          <v:shape id="_x0000_i1689" type="#_x0000_t75" style="width:42.75pt;height:12.85pt" o:ole="">
            <v:imagedata r:id="rId1391" o:title=""/>
          </v:shape>
          <o:OLEObject Type="Embed" ProgID="Equation.DSMT4" ShapeID="_x0000_i1689" DrawAspect="Content" ObjectID="_1397130471" r:id="rId1392"/>
        </w:object>
      </w:r>
      <w:r>
        <w:t xml:space="preserve">, and subsequently breaking in response to loading at </w:t>
      </w:r>
      <w:r w:rsidR="002429B0" w:rsidRPr="002429B0">
        <w:rPr>
          <w:position w:val="-6"/>
        </w:rPr>
        <w:object w:dxaOrig="499" w:dyaOrig="240" w14:anchorId="7A7176D3">
          <v:shape id="_x0000_i1690" type="#_x0000_t75" style="width:24.95pt;height:12.1pt" o:ole="">
            <v:imagedata r:id="rId1393" o:title=""/>
          </v:shape>
          <o:OLEObject Type="Embed" ProgID="Equation.DSMT4" ShapeID="_x0000_i1690" DrawAspect="Content" ObjectID="_1397130472" r:id="rId1394"/>
        </w:object>
      </w:r>
      <w:r>
        <w:t>, Type I bond kinetics provides a solution of the form</w:t>
      </w:r>
    </w:p>
    <w:p w14:paraId="72C8C645" w14:textId="18205AD8" w:rsidR="0082021A" w:rsidRPr="00295FC5" w:rsidRDefault="0082021A" w:rsidP="0082021A">
      <w:pPr>
        <w:pStyle w:val="MTDisplayEquation"/>
      </w:pPr>
      <w:r>
        <w:tab/>
      </w:r>
      <w:r w:rsidR="002429B0" w:rsidRPr="002429B0">
        <w:rPr>
          <w:position w:val="-58"/>
        </w:rPr>
        <w:object w:dxaOrig="4860" w:dyaOrig="1280" w14:anchorId="2CBF64EF">
          <v:shape id="_x0000_i1691" type="#_x0000_t75" style="width:243.1pt;height:64.15pt" o:ole="">
            <v:imagedata r:id="rId1395" o:title=""/>
          </v:shape>
          <o:OLEObject Type="Embed" ProgID="Equation.DSMT4" ShapeID="_x0000_i1691" DrawAspect="Content" ObjectID="_1397130473" r:id="rId1396"/>
        </w:object>
      </w:r>
      <w:r>
        <w:t xml:space="preserve"> </w:t>
      </w:r>
    </w:p>
    <w:p w14:paraId="1B6B35FC" w14:textId="77777777" w:rsidR="0082021A" w:rsidRDefault="0082021A" w:rsidP="0082021A">
      <w:r>
        <w:t>where</w:t>
      </w:r>
    </w:p>
    <w:p w14:paraId="7B02D431" w14:textId="4904FDB4" w:rsidR="0082021A" w:rsidRDefault="0082021A" w:rsidP="0082021A">
      <w:pPr>
        <w:pStyle w:val="MTDisplayEquation"/>
      </w:pPr>
      <w:r>
        <w:tab/>
      </w:r>
      <w:r w:rsidR="002429B0" w:rsidRPr="002429B0">
        <w:rPr>
          <w:position w:val="-30"/>
        </w:rPr>
        <w:object w:dxaOrig="2540" w:dyaOrig="560" w14:anchorId="0F1DB332">
          <v:shape id="_x0000_i1692" type="#_x0000_t75" style="width:127.6pt;height:27.8pt" o:ole="">
            <v:imagedata r:id="rId1397" o:title=""/>
          </v:shape>
          <o:OLEObject Type="Embed" ProgID="Equation.DSMT4" ShapeID="_x0000_i1692" DrawAspect="Content" ObjectID="_1397130474" r:id="rId1398"/>
        </w:object>
      </w:r>
      <w:r>
        <w:t xml:space="preserve"> </w:t>
      </w:r>
    </w:p>
    <w:p w14:paraId="36935F3A" w14:textId="0CC21146" w:rsidR="0082021A" w:rsidRDefault="0082021A" w:rsidP="0082021A">
      <w:r>
        <w:t xml:space="preserve">and </w:t>
      </w:r>
      <w:r w:rsidR="002429B0" w:rsidRPr="002429B0">
        <w:rPr>
          <w:position w:val="-16"/>
        </w:rPr>
        <w:object w:dxaOrig="1780" w:dyaOrig="440" w14:anchorId="0BE6F581">
          <v:shape id="_x0000_i1693" type="#_x0000_t75" style="width:88.4pt;height:22.1pt" o:ole="">
            <v:imagedata r:id="rId1399" o:title=""/>
          </v:shape>
          <o:OLEObject Type="Embed" ProgID="Equation.DSMT4" ShapeID="_x0000_i1693" DrawAspect="Content" ObjectID="_1397130475" r:id="rId1400"/>
        </w:object>
      </w:r>
      <w:r>
        <w:t xml:space="preserve"> is a reduced relaxation function which may assume any number of valid forms.  (A reduced relaxation function </w:t>
      </w:r>
      <w:r w:rsidR="002429B0" w:rsidRPr="002429B0">
        <w:rPr>
          <w:position w:val="-14"/>
        </w:rPr>
        <w:object w:dxaOrig="520" w:dyaOrig="400" w14:anchorId="223FD7C4">
          <v:shape id="_x0000_i1694" type="#_x0000_t75" style="width:26.4pt;height:19.95pt" o:ole="">
            <v:imagedata r:id="rId1401" o:title=""/>
          </v:shape>
          <o:OLEObject Type="Embed" ProgID="Equation.DSMT4" ShapeID="_x0000_i1694" DrawAspect="Content" ObjectID="_1397130476" r:id="rId1402"/>
        </w:object>
      </w:r>
      <w:r>
        <w:t xml:space="preserve"> satisfies </w:t>
      </w:r>
      <w:r w:rsidR="002429B0" w:rsidRPr="002429B0">
        <w:rPr>
          <w:position w:val="-14"/>
        </w:rPr>
        <w:object w:dxaOrig="859" w:dyaOrig="400" w14:anchorId="03A75EF4">
          <v:shape id="_x0000_i1695" type="#_x0000_t75" style="width:42.75pt;height:19.95pt" o:ole="">
            <v:imagedata r:id="rId1403" o:title=""/>
          </v:shape>
          <o:OLEObject Type="Embed" ProgID="Equation.DSMT4" ShapeID="_x0000_i1695" DrawAspect="Content" ObjectID="_1397130477" r:id="rId1404"/>
        </w:object>
      </w:r>
      <w:r>
        <w:t xml:space="preserve"> and </w:t>
      </w:r>
      <w:r w:rsidR="002429B0" w:rsidRPr="002429B0">
        <w:rPr>
          <w:position w:val="-14"/>
        </w:rPr>
        <w:object w:dxaOrig="1380" w:dyaOrig="400" w14:anchorId="6A92E0A2">
          <v:shape id="_x0000_i1696" type="#_x0000_t75" style="width:69.15pt;height:19.95pt" o:ole="">
            <v:imagedata r:id="rId1405" o:title=""/>
          </v:shape>
          <o:OLEObject Type="Embed" ProgID="Equation.DSMT4" ShapeID="_x0000_i1696" DrawAspect="Content" ObjectID="_1397130478" r:id="rId1406"/>
        </w:object>
      </w:r>
      <w:r>
        <w:t xml:space="preserve">, and decreases monotonically with </w:t>
      </w:r>
      <w:r w:rsidR="002429B0" w:rsidRPr="002429B0">
        <w:rPr>
          <w:position w:val="-6"/>
        </w:rPr>
        <w:object w:dxaOrig="139" w:dyaOrig="240" w14:anchorId="00CD7214">
          <v:shape id="_x0000_i1697" type="#_x0000_t75" style="width:7.15pt;height:12.1pt" o:ole="">
            <v:imagedata r:id="rId1407" o:title=""/>
          </v:shape>
          <o:OLEObject Type="Embed" ProgID="Equation.DSMT4" ShapeID="_x0000_i1697" DrawAspect="Content" ObjectID="_1397130479" r:id="rId1408"/>
        </w:object>
      </w:r>
      <w:r>
        <w:t xml:space="preserve">.) In particular, </w:t>
      </w:r>
      <w:r w:rsidR="002429B0" w:rsidRPr="002429B0">
        <w:rPr>
          <w:position w:val="-10"/>
        </w:rPr>
        <w:object w:dxaOrig="220" w:dyaOrig="260" w14:anchorId="56F1A227">
          <v:shape id="_x0000_i1698" type="#_x0000_t75" style="width:11.4pt;height:12.85pt" o:ole="">
            <v:imagedata r:id="rId1409" o:title=""/>
          </v:shape>
          <o:OLEObject Type="Embed" ProgID="Equation.DSMT4" ShapeID="_x0000_i1698" DrawAspect="Content" ObjectID="_1397130480" r:id="rId1410"/>
        </w:object>
      </w:r>
      <w:r>
        <w:t xml:space="preserve"> may depend on the strain at time </w:t>
      </w:r>
      <w:r w:rsidR="002429B0" w:rsidRPr="002429B0">
        <w:rPr>
          <w:position w:val="-6"/>
        </w:rPr>
        <w:object w:dxaOrig="180" w:dyaOrig="220" w14:anchorId="149FB06F">
          <v:shape id="_x0000_i1699" type="#_x0000_t75" style="width:8.55pt;height:11.4pt" o:ole="">
            <v:imagedata r:id="rId1411" o:title=""/>
          </v:shape>
          <o:OLEObject Type="Embed" ProgID="Equation.DSMT4" ShapeID="_x0000_i1699" DrawAspect="Content" ObjectID="_1397130481" r:id="rId1412"/>
        </w:object>
      </w:r>
      <w:r>
        <w:t xml:space="preserve"> relative to the reference configuration of the </w:t>
      </w:r>
      <w:r w:rsidR="002429B0" w:rsidRPr="002429B0">
        <w:rPr>
          <w:position w:val="-6"/>
        </w:rPr>
        <w:object w:dxaOrig="380" w:dyaOrig="220" w14:anchorId="4A6209D7">
          <v:shape id="_x0000_i1700" type="#_x0000_t75" style="width:18.55pt;height:11.4pt" o:ole="">
            <v:imagedata r:id="rId1413" o:title=""/>
          </v:shape>
          <o:OLEObject Type="Embed" ProgID="Equation.DSMT4" ShapeID="_x0000_i1700" DrawAspect="Content" ObjectID="_1397130482" r:id="rId1414"/>
        </w:object>
      </w:r>
      <w:r>
        <w:t xml:space="preserve">generation.  In the recursive expression above, the earliest generation </w:t>
      </w:r>
      <w:r w:rsidR="002429B0" w:rsidRPr="002429B0">
        <w:rPr>
          <w:position w:val="-6"/>
        </w:rPr>
        <w:object w:dxaOrig="740" w:dyaOrig="220" w14:anchorId="438D6AB8">
          <v:shape id="_x0000_i1701" type="#_x0000_t75" style="width:37.05pt;height:11.4pt" o:ole="">
            <v:imagedata r:id="rId1415" o:title=""/>
          </v:shape>
          <o:OLEObject Type="Embed" ProgID="Equation.DSMT4" ShapeID="_x0000_i1701" DrawAspect="Content" ObjectID="_1397130483" r:id="rId1416"/>
        </w:object>
      </w:r>
      <w:r>
        <w:t xml:space="preserve">, which is initially at rest, produces </w:t>
      </w:r>
      <w:r w:rsidR="002429B0" w:rsidRPr="002429B0">
        <w:rPr>
          <w:position w:val="-14"/>
        </w:rPr>
        <w:object w:dxaOrig="940" w:dyaOrig="400" w14:anchorId="0FF0355F">
          <v:shape id="_x0000_i1702" type="#_x0000_t75" style="width:47.05pt;height:19.95pt" o:ole="">
            <v:imagedata r:id="rId1417" o:title=""/>
          </v:shape>
          <o:OLEObject Type="Embed" ProgID="Equation.DSMT4" ShapeID="_x0000_i1702" DrawAspect="Content" ObjectID="_1397130484" r:id="rId1418"/>
        </w:object>
      </w:r>
      <w:r>
        <w:t xml:space="preserve"> for </w:t>
      </w:r>
      <w:r w:rsidR="002429B0" w:rsidRPr="002429B0">
        <w:rPr>
          <w:position w:val="-6"/>
        </w:rPr>
        <w:object w:dxaOrig="499" w:dyaOrig="240" w14:anchorId="5EB64925">
          <v:shape id="_x0000_i1703" type="#_x0000_t75" style="width:24.95pt;height:12.1pt" o:ole="">
            <v:imagedata r:id="rId1419" o:title=""/>
          </v:shape>
          <o:OLEObject Type="Embed" ProgID="Equation.DSMT4" ShapeID="_x0000_i1703" DrawAspect="Content" ObjectID="_1397130485" r:id="rId1420"/>
        </w:object>
      </w:r>
      <w:r>
        <w:t xml:space="preserve"> and </w:t>
      </w:r>
      <w:r w:rsidR="002429B0" w:rsidRPr="002429B0">
        <w:rPr>
          <w:position w:val="-16"/>
        </w:rPr>
        <w:object w:dxaOrig="2580" w:dyaOrig="440" w14:anchorId="54664C3D">
          <v:shape id="_x0000_i1704" type="#_x0000_t75" style="width:129.05pt;height:22.1pt" o:ole="">
            <v:imagedata r:id="rId1421" o:title=""/>
          </v:shape>
          <o:OLEObject Type="Embed" ProgID="Equation.DSMT4" ShapeID="_x0000_i1704" DrawAspect="Content" ObjectID="_1397130486" r:id="rId1422"/>
        </w:object>
      </w:r>
      <w:r>
        <w:t xml:space="preserve"> for </w:t>
      </w:r>
      <w:r w:rsidR="002429B0" w:rsidRPr="002429B0">
        <w:rPr>
          <w:position w:val="-6"/>
        </w:rPr>
        <w:object w:dxaOrig="499" w:dyaOrig="260" w14:anchorId="251B3326">
          <v:shape id="_x0000_i1705" type="#_x0000_t75" style="width:24.95pt;height:12.85pt" o:ole="">
            <v:imagedata r:id="rId1423" o:title=""/>
          </v:shape>
          <o:OLEObject Type="Embed" ProgID="Equation.DSMT4" ShapeID="_x0000_i1705" DrawAspect="Content" ObjectID="_1397130487" r:id="rId1424"/>
        </w:object>
      </w:r>
      <w:r>
        <w:t xml:space="preserve">; this latter expression seeds the recursion for subsequent generations.  Therefore, providing a functional form for </w:t>
      </w:r>
      <w:r w:rsidR="002429B0" w:rsidRPr="002429B0">
        <w:rPr>
          <w:position w:val="-10"/>
        </w:rPr>
        <w:object w:dxaOrig="220" w:dyaOrig="260" w14:anchorId="2F4FB047">
          <v:shape id="_x0000_i1706" type="#_x0000_t75" style="width:11.4pt;height:12.85pt" o:ole="">
            <v:imagedata r:id="rId1425" o:title=""/>
          </v:shape>
          <o:OLEObject Type="Embed" ProgID="Equation.DSMT4" ShapeID="_x0000_i1706" DrawAspect="Content" ObjectID="_1397130488" r:id="rId1426"/>
        </w:object>
      </w:r>
      <w:r>
        <w:t xml:space="preserve"> suffices to produce the solution for all bond generations </w:t>
      </w:r>
      <w:r w:rsidR="002429B0" w:rsidRPr="002429B0">
        <w:rPr>
          <w:position w:val="-6"/>
        </w:rPr>
        <w:object w:dxaOrig="200" w:dyaOrig="220" w14:anchorId="6E7DB54B">
          <v:shape id="_x0000_i1707" type="#_x0000_t75" style="width:10pt;height:11.4pt" o:ole="">
            <v:imagedata r:id="rId1427" o:title=""/>
          </v:shape>
          <o:OLEObject Type="Embed" ProgID="Equation.DSMT4" ShapeID="_x0000_i1707" DrawAspect="Content" ObjectID="_1397130489" r:id="rId1428"/>
        </w:object>
      </w:r>
      <w:r>
        <w:t>.</w:t>
      </w:r>
    </w:p>
    <w:p w14:paraId="4EB8FEA0" w14:textId="77777777" w:rsidR="0082021A" w:rsidRDefault="0082021A" w:rsidP="0082021A">
      <w:r>
        <w:tab/>
        <w:t>For Type II bond kinetics, the solution for the mass fractions is given by</w:t>
      </w:r>
    </w:p>
    <w:p w14:paraId="2A0D0FB3" w14:textId="3DCF22E4" w:rsidR="0082021A" w:rsidRPr="00731A28" w:rsidRDefault="0082021A" w:rsidP="0082021A">
      <w:pPr>
        <w:pStyle w:val="MTDisplayEquation"/>
      </w:pPr>
      <w:r>
        <w:tab/>
      </w:r>
      <w:r w:rsidR="002429B0" w:rsidRPr="002429B0">
        <w:rPr>
          <w:position w:val="-52"/>
        </w:rPr>
        <w:object w:dxaOrig="3739" w:dyaOrig="1160" w14:anchorId="738D9B30">
          <v:shape id="_x0000_i1708" type="#_x0000_t75" style="width:186.75pt;height:57.75pt" o:ole="">
            <v:imagedata r:id="rId1429" o:title=""/>
          </v:shape>
          <o:OLEObject Type="Embed" ProgID="Equation.DSMT4" ShapeID="_x0000_i1708" DrawAspect="Content" ObjectID="_1397130490" r:id="rId1430"/>
        </w:object>
      </w:r>
      <w:r>
        <w:t xml:space="preserve"> </w:t>
      </w:r>
    </w:p>
    <w:p w14:paraId="52201C1F" w14:textId="14E84A85" w:rsidR="0082021A" w:rsidRDefault="0082021A" w:rsidP="0082021A">
      <w:r>
        <w:lastRenderedPageBreak/>
        <w:t xml:space="preserve">For this type of bond kinetics, the reduced relaxation function </w:t>
      </w:r>
      <w:r w:rsidR="002429B0" w:rsidRPr="002429B0">
        <w:rPr>
          <w:position w:val="-10"/>
        </w:rPr>
        <w:object w:dxaOrig="220" w:dyaOrig="260" w14:anchorId="300699DD">
          <v:shape id="_x0000_i1709" type="#_x0000_t75" style="width:11.4pt;height:12.85pt" o:ole="">
            <v:imagedata r:id="rId1431" o:title=""/>
          </v:shape>
          <o:OLEObject Type="Embed" ProgID="Equation.DSMT4" ShapeID="_x0000_i1709" DrawAspect="Content" ObjectID="_1397130491" r:id="rId1432"/>
        </w:object>
      </w:r>
      <w:r>
        <w:t xml:space="preserve"> cannot depend on the magnitude of the strain, because strain-dependence might violate the constraint </w:t>
      </w:r>
      <w:r w:rsidR="002429B0" w:rsidRPr="002429B0">
        <w:rPr>
          <w:position w:val="-6"/>
        </w:rPr>
        <w:object w:dxaOrig="999" w:dyaOrig="320" w14:anchorId="4969810E">
          <v:shape id="_x0000_i1710" type="#_x0000_t75" style="width:49.9pt;height:16.4pt" o:ole="">
            <v:imagedata r:id="rId1433" o:title=""/>
          </v:shape>
          <o:OLEObject Type="Embed" ProgID="Equation.DSMT4" ShapeID="_x0000_i1710" DrawAspect="Content" ObjectID="_1397130492" r:id="rId1434"/>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590D189F" w:rsidR="0082021A" w:rsidRDefault="0082021A" w:rsidP="007949F9">
      <w:pPr>
        <w:pStyle w:val="MTDisplayEquation"/>
      </w:pPr>
      <w:r>
        <w:tab/>
      </w:r>
      <w:r w:rsidR="002429B0" w:rsidRPr="002429B0">
        <w:rPr>
          <w:position w:val="-28"/>
        </w:rPr>
        <w:object w:dxaOrig="3920" w:dyaOrig="560" w14:anchorId="077FAF9E">
          <v:shape id="_x0000_i1711" type="#_x0000_t75" style="width:196.05pt;height:27.8pt" o:ole="">
            <v:imagedata r:id="rId1435" o:title=""/>
          </v:shape>
          <o:OLEObject Type="Embed" ProgID="Equation.DSMT4" ShapeID="_x0000_i1711" DrawAspect="Content" ObjectID="_1397130493" r:id="rId1436"/>
        </w:object>
      </w:r>
      <w:r>
        <w:t xml:space="preserve"> </w:t>
      </w:r>
    </w:p>
    <w:p w14:paraId="6497DF06" w14:textId="2118675C" w:rsidR="0082021A" w:rsidRPr="0082021A" w:rsidRDefault="0082021A">
      <w:r>
        <w:t xml:space="preserve">where </w:t>
      </w:r>
      <w:r w:rsidR="002429B0" w:rsidRPr="002429B0">
        <w:rPr>
          <w:position w:val="-6"/>
        </w:rPr>
        <w:object w:dxaOrig="1040" w:dyaOrig="320" w14:anchorId="49A4053F">
          <v:shape id="_x0000_i1712" type="#_x0000_t75" style="width:52.05pt;height:16.4pt" o:ole="">
            <v:imagedata r:id="rId1437" o:title=""/>
          </v:shape>
          <o:OLEObject Type="Embed" ProgID="Equation.DSMT4" ShapeID="_x0000_i1712" DrawAspect="Content" ObjectID="_1397130494" r:id="rId1438"/>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17CE2">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17CE2">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17CE2">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1377" w:name="_Ref290146557"/>
      <w:bookmarkStart w:id="1378" w:name="_Toc304219921"/>
      <w:r>
        <w:t>Relaxation Functions</w:t>
      </w:r>
      <w:bookmarkEnd w:id="1377"/>
      <w:bookmarkEnd w:id="1378"/>
    </w:p>
    <w:p w14:paraId="5E4B5142" w14:textId="6920FAEB" w:rsidR="007E7104" w:rsidRDefault="007E7104" w:rsidP="007949F9">
      <w:pPr>
        <w:pStyle w:val="Heading4"/>
      </w:pPr>
      <w:bookmarkStart w:id="1379" w:name="_Toc304219922"/>
      <w:r>
        <w:t>Exponential</w:t>
      </w:r>
      <w:bookmarkEnd w:id="1379"/>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351188D" w:rsidR="007E7104" w:rsidRPr="00690318" w:rsidRDefault="007E7104" w:rsidP="002429B0">
            <w:r>
              <w:t xml:space="preserve">Characteristic relaxation time </w:t>
            </w:r>
            <w:r w:rsidR="002429B0" w:rsidRPr="002429B0">
              <w:rPr>
                <w:position w:val="-6"/>
              </w:rPr>
              <w:object w:dxaOrig="200" w:dyaOrig="220" w14:anchorId="024C77E1">
                <v:shape id="_x0000_i1713" type="#_x0000_t75" style="width:10pt;height:11.4pt" o:ole="">
                  <v:imagedata r:id="rId1439" o:title=""/>
                </v:shape>
                <o:OLEObject Type="Embed" ProgID="Equation.DSMT4" ShapeID="_x0000_i1713" DrawAspect="Content" ObjectID="_1397130495" r:id="rId1440"/>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2B6161F" w:rsidR="007E7104" w:rsidRDefault="007E7104" w:rsidP="007949F9">
      <w:pPr>
        <w:pStyle w:val="MTDisplayEquation"/>
      </w:pPr>
      <w:r>
        <w:tab/>
      </w:r>
      <w:r w:rsidR="002429B0" w:rsidRPr="002429B0">
        <w:rPr>
          <w:position w:val="-14"/>
        </w:rPr>
        <w:object w:dxaOrig="1120" w:dyaOrig="400" w14:anchorId="18D99A6F">
          <v:shape id="_x0000_i1714" type="#_x0000_t75" style="width:55.6pt;height:19.95pt" o:ole="">
            <v:imagedata r:id="rId1441" o:title=""/>
          </v:shape>
          <o:OLEObject Type="Embed" ProgID="Equation.DSMT4" ShapeID="_x0000_i1714" DrawAspect="Content" ObjectID="_1397130496" r:id="rId1442"/>
        </w:object>
      </w:r>
      <w:r>
        <w:t xml:space="preserve"> </w:t>
      </w:r>
    </w:p>
    <w:p w14:paraId="089B7DFD" w14:textId="5C432F35" w:rsidR="007E7104" w:rsidRDefault="007E7104" w:rsidP="007E7104">
      <w:pPr>
        <w:pStyle w:val="Heading4"/>
      </w:pPr>
      <w:bookmarkStart w:id="1380" w:name="_Ref290148935"/>
      <w:bookmarkStart w:id="1381" w:name="_Toc304219923"/>
      <w:r>
        <w:t>Exponential Distortional</w:t>
      </w:r>
      <w:bookmarkEnd w:id="1380"/>
      <w:bookmarkEnd w:id="1381"/>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43CE8553" w:rsidR="007E7104" w:rsidRPr="00690318" w:rsidRDefault="007E7104" w:rsidP="002429B0">
            <w:r>
              <w:t xml:space="preserve">Characteristic relaxation time </w:t>
            </w:r>
            <w:r w:rsidR="002429B0" w:rsidRPr="002429B0">
              <w:rPr>
                <w:position w:val="-12"/>
              </w:rPr>
              <w:object w:dxaOrig="260" w:dyaOrig="360" w14:anchorId="46BD9799">
                <v:shape id="_x0000_i1715" type="#_x0000_t75" style="width:12.85pt;height:18.55pt" o:ole="">
                  <v:imagedata r:id="rId1443" o:title=""/>
                </v:shape>
                <o:OLEObject Type="Embed" ProgID="Equation.DSMT4" ShapeID="_x0000_i1715" DrawAspect="Content" ObjectID="_1397130497" r:id="rId1444"/>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7C3DE33" w:rsidR="007E7104" w:rsidRDefault="007E7104" w:rsidP="002429B0">
            <w:r>
              <w:t xml:space="preserve">Characteristic time </w:t>
            </w:r>
            <w:r w:rsidR="002429B0" w:rsidRPr="002429B0">
              <w:rPr>
                <w:position w:val="-12"/>
              </w:rPr>
              <w:object w:dxaOrig="220" w:dyaOrig="360" w14:anchorId="015B8B0E">
                <v:shape id="_x0000_i1716" type="#_x0000_t75" style="width:11.4pt;height:18.55pt" o:ole="">
                  <v:imagedata r:id="rId1445" o:title=""/>
                </v:shape>
                <o:OLEObject Type="Embed" ProgID="Equation.DSMT4" ShapeID="_x0000_i1716" DrawAspect="Content" ObjectID="_1397130498" r:id="rId1446"/>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1ACB9F4E" w:rsidR="007E7104" w:rsidRDefault="0063128F" w:rsidP="002429B0">
            <w:r>
              <w:t xml:space="preserve">Power exponent </w:t>
            </w:r>
            <w:r w:rsidR="002429B0" w:rsidRPr="002429B0">
              <w:rPr>
                <w:position w:val="-6"/>
              </w:rPr>
              <w:object w:dxaOrig="240" w:dyaOrig="220" w14:anchorId="33A240CE">
                <v:shape id="_x0000_i1717" type="#_x0000_t75" style="width:12.1pt;height:11.4pt" o:ole="">
                  <v:imagedata r:id="rId1447" o:title=""/>
                </v:shape>
                <o:OLEObject Type="Embed" ProgID="Equation.DSMT4" ShapeID="_x0000_i1717" DrawAspect="Content" ObjectID="_1397130499" r:id="rId1448"/>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3A08D6D8" w:rsidR="007E7104" w:rsidRDefault="007E7104" w:rsidP="007E7104">
      <w:pPr>
        <w:pStyle w:val="MTDisplayEquation"/>
      </w:pPr>
      <w:r>
        <w:tab/>
      </w:r>
      <w:r w:rsidR="002429B0" w:rsidRPr="002429B0">
        <w:rPr>
          <w:position w:val="-16"/>
        </w:rPr>
        <w:object w:dxaOrig="2900" w:dyaOrig="520" w14:anchorId="237D0B9C">
          <v:shape id="_x0000_i1718" type="#_x0000_t75" style="width:144.7pt;height:26.4pt" o:ole="">
            <v:imagedata r:id="rId1449" o:title=""/>
          </v:shape>
          <o:OLEObject Type="Embed" ProgID="Equation.DSMT4" ShapeID="_x0000_i1718" DrawAspect="Content" ObjectID="_1397130500" r:id="rId1450"/>
        </w:object>
      </w:r>
      <w:r>
        <w:t xml:space="preserve"> </w:t>
      </w:r>
    </w:p>
    <w:p w14:paraId="047A20A6" w14:textId="4C413A1D" w:rsidR="007E7104" w:rsidRDefault="0063128F" w:rsidP="007E7104">
      <w:r>
        <w:t>where</w:t>
      </w:r>
    </w:p>
    <w:p w14:paraId="7D5F4C63" w14:textId="5DF48E24" w:rsidR="0063128F" w:rsidRPr="007E7104" w:rsidRDefault="0063128F" w:rsidP="007949F9">
      <w:pPr>
        <w:pStyle w:val="MTDisplayEquation"/>
      </w:pPr>
      <w:r>
        <w:tab/>
      </w:r>
      <w:r w:rsidR="002429B0" w:rsidRPr="002429B0">
        <w:rPr>
          <w:position w:val="-16"/>
        </w:rPr>
        <w:object w:dxaOrig="2900" w:dyaOrig="480" w14:anchorId="067642C0">
          <v:shape id="_x0000_i1719" type="#_x0000_t75" style="width:144.7pt;height:23.5pt" o:ole="">
            <v:imagedata r:id="rId1451" o:title=""/>
          </v:shape>
          <o:OLEObject Type="Embed" ProgID="Equation.DSMT4" ShapeID="_x0000_i1719" DrawAspect="Content" ObjectID="_1397130501" r:id="rId1452"/>
        </w:object>
      </w:r>
      <w:r>
        <w:t xml:space="preserve"> </w:t>
      </w:r>
    </w:p>
    <w:p w14:paraId="68BCE056" w14:textId="009E41AE" w:rsidR="007E7104" w:rsidRDefault="009E4B4B" w:rsidP="007949F9">
      <w:r>
        <w:t xml:space="preserve">In general, </w:t>
      </w:r>
      <w:r w:rsidR="002429B0" w:rsidRPr="002429B0">
        <w:rPr>
          <w:position w:val="-14"/>
        </w:rPr>
        <w:object w:dxaOrig="1180" w:dyaOrig="400" w14:anchorId="5F0342AD">
          <v:shape id="_x0000_i1720" type="#_x0000_t75" style="width:58.45pt;height:19.95pt" o:ole="">
            <v:imagedata r:id="rId1453" o:title=""/>
          </v:shape>
          <o:OLEObject Type="Embed" ProgID="Equation.DSMT4" ShapeID="_x0000_i1720" DrawAspect="Content" ObjectID="_1397130502" r:id="rId1454"/>
        </w:object>
      </w:r>
      <w:r>
        <w:t xml:space="preserve"> where </w:t>
      </w:r>
      <w:r w:rsidR="002429B0" w:rsidRPr="002429B0">
        <w:rPr>
          <w:position w:val="-10"/>
        </w:rPr>
        <w:object w:dxaOrig="859" w:dyaOrig="320" w14:anchorId="14F69737">
          <v:shape id="_x0000_i1721" type="#_x0000_t75" style="width:42.75pt;height:16.4pt" o:ole="">
            <v:imagedata r:id="rId1455" o:title=""/>
          </v:shape>
          <o:OLEObject Type="Embed" ProgID="Equation.DSMT4" ShapeID="_x0000_i1721" DrawAspect="Content" ObjectID="_1397130503" r:id="rId1456"/>
        </w:object>
      </w:r>
      <w:r>
        <w:t xml:space="preserve"> is the spatial natural (Hencky) strain tensor and </w:t>
      </w:r>
      <w:r w:rsidR="002429B0" w:rsidRPr="002429B0">
        <w:rPr>
          <w:position w:val="-6"/>
        </w:rPr>
        <w:object w:dxaOrig="260" w:dyaOrig="279" w14:anchorId="5D31275B">
          <v:shape id="_x0000_i1722" type="#_x0000_t75" style="width:12.85pt;height:14.25pt" o:ole="">
            <v:imagedata r:id="rId1457" o:title=""/>
          </v:shape>
          <o:OLEObject Type="Embed" ProgID="Equation.DSMT4" ShapeID="_x0000_i1722" DrawAspect="Content" ObjectID="_1397130504" r:id="rId1458"/>
        </w:object>
      </w:r>
      <w:r>
        <w:t xml:space="preserve"> is the left stretch tensor. </w:t>
      </w:r>
      <w:r w:rsidR="0063128F">
        <w:t xml:space="preserve">In this expression, </w:t>
      </w:r>
      <w:r w:rsidR="002429B0" w:rsidRPr="002429B0">
        <w:rPr>
          <w:position w:val="-12"/>
        </w:rPr>
        <w:object w:dxaOrig="360" w:dyaOrig="380" w14:anchorId="3F25A40B">
          <v:shape id="_x0000_i1723" type="#_x0000_t75" style="width:18.55pt;height:18.55pt" o:ole="">
            <v:imagedata r:id="rId1459" o:title=""/>
          </v:shape>
          <o:OLEObject Type="Embed" ProgID="Equation.DSMT4" ShapeID="_x0000_i1723" DrawAspect="Content" ObjectID="_1397130505" r:id="rId1460"/>
        </w:object>
      </w:r>
      <w:r w:rsidR="0063128F">
        <w:t xml:space="preserve"> is the second invariant of the natural strain tensor</w:t>
      </w:r>
      <w:r>
        <w:t xml:space="preserve"> </w:t>
      </w:r>
      <w:r w:rsidR="0063128F">
        <w:t xml:space="preserve">evaluated from the relative deformation gradient </w:t>
      </w:r>
      <w:r w:rsidR="002429B0" w:rsidRPr="00025957">
        <w:rPr>
          <w:position w:val="-4"/>
        </w:rPr>
        <w:object w:dxaOrig="300" w:dyaOrig="300" w14:anchorId="4492CB8C">
          <v:shape id="_x0000_i1724" type="#_x0000_t75" style="width:14.95pt;height:14.95pt" o:ole="">
            <v:imagedata r:id="rId1461" o:title=""/>
          </v:shape>
          <o:OLEObject Type="Embed" ProgID="Equation.DSMT4" ShapeID="_x0000_i1724" DrawAspect="Content" ObjectID="_1397130506" r:id="rId1462"/>
        </w:object>
      </w:r>
      <w:r w:rsidR="0063128F">
        <w:t>.</w:t>
      </w:r>
      <w:r>
        <w:t xml:space="preserve">  </w:t>
      </w:r>
      <w:r w:rsidR="002429B0" w:rsidRPr="002429B0">
        <w:rPr>
          <w:position w:val="-12"/>
        </w:rPr>
        <w:object w:dxaOrig="360" w:dyaOrig="380" w14:anchorId="79243AE1">
          <v:shape id="_x0000_i1725" type="#_x0000_t75" style="width:18.55pt;height:18.55pt" o:ole="">
            <v:imagedata r:id="rId1463" o:title=""/>
          </v:shape>
          <o:OLEObject Type="Embed" ProgID="Equation.DSMT4" ShapeID="_x0000_i1725" DrawAspect="Content" ObjectID="_1397130507" r:id="rId1464"/>
        </w:object>
      </w:r>
      <w:r>
        <w:t xml:space="preserve"> is evaluated at the time </w:t>
      </w:r>
      <w:r w:rsidR="002429B0" w:rsidRPr="002429B0">
        <w:rPr>
          <w:position w:val="-6"/>
        </w:rPr>
        <w:object w:dxaOrig="180" w:dyaOrig="220" w14:anchorId="5127420A">
          <v:shape id="_x0000_i1726" type="#_x0000_t75" style="width:8.55pt;height:11.4pt" o:ole="">
            <v:imagedata r:id="rId1465" o:title=""/>
          </v:shape>
          <o:OLEObject Type="Embed" ProgID="Equation.DSMT4" ShapeID="_x0000_i1726" DrawAspect="Content" ObjectID="_1397130508" r:id="rId1466"/>
        </w:object>
      </w:r>
      <w:r>
        <w:t xml:space="preserve"> when weak bonds from the </w:t>
      </w:r>
      <w:r w:rsidR="002429B0" w:rsidRPr="002429B0">
        <w:rPr>
          <w:position w:val="-6"/>
        </w:rPr>
        <w:object w:dxaOrig="380" w:dyaOrig="220" w14:anchorId="2AAF1451">
          <v:shape id="_x0000_i1727" type="#_x0000_t75" style="width:18.55pt;height:11.4pt" o:ole="">
            <v:imagedata r:id="rId1467" o:title=""/>
          </v:shape>
          <o:OLEObject Type="Embed" ProgID="Equation.DSMT4" ShapeID="_x0000_i1727" DrawAspect="Content" ObjectID="_1397130509" r:id="rId1468"/>
        </w:object>
      </w:r>
      <w:r>
        <w:t>generation start breaking.</w:t>
      </w:r>
    </w:p>
    <w:p w14:paraId="11B59B90" w14:textId="2274A809" w:rsidR="009E4B4B" w:rsidRDefault="009E4B4B" w:rsidP="009E4B4B">
      <w:pPr>
        <w:pStyle w:val="Heading4"/>
      </w:pPr>
      <w:bookmarkStart w:id="1382" w:name="_Toc304219924"/>
      <w:r>
        <w:t>Fung</w:t>
      </w:r>
      <w:bookmarkEnd w:id="1382"/>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58B903D5" w:rsidR="009E4B4B" w:rsidRPr="00690318" w:rsidRDefault="009E4B4B" w:rsidP="002429B0">
            <w:r>
              <w:t xml:space="preserve">Characteristic relaxation time </w:t>
            </w:r>
            <w:r w:rsidR="002429B0" w:rsidRPr="002429B0">
              <w:rPr>
                <w:position w:val="-12"/>
              </w:rPr>
              <w:object w:dxaOrig="220" w:dyaOrig="360" w14:anchorId="1BA15007">
                <v:shape id="_x0000_i1728" type="#_x0000_t75" style="width:11.4pt;height:18.55pt" o:ole="">
                  <v:imagedata r:id="rId1469" o:title=""/>
                </v:shape>
                <o:OLEObject Type="Embed" ProgID="Equation.DSMT4" ShapeID="_x0000_i1728" DrawAspect="Content" ObjectID="_1397130510" r:id="rId1470"/>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3CE4D4F6" w:rsidR="009E4B4B" w:rsidRDefault="009E4B4B" w:rsidP="002429B0">
            <w:r>
              <w:t xml:space="preserve">Characteristic time </w:t>
            </w:r>
            <w:r w:rsidR="002429B0" w:rsidRPr="002429B0">
              <w:rPr>
                <w:position w:val="-12"/>
              </w:rPr>
              <w:object w:dxaOrig="260" w:dyaOrig="360" w14:anchorId="6374DFB3">
                <v:shape id="_x0000_i1729" type="#_x0000_t75" style="width:12.85pt;height:18.55pt" o:ole="">
                  <v:imagedata r:id="rId1471" o:title=""/>
                </v:shape>
                <o:OLEObject Type="Embed" ProgID="Equation.DSMT4" ShapeID="_x0000_i1729" DrawAspect="Content" ObjectID="_1397130511" r:id="rId1472"/>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208AFCC1" w:rsidR="009E4B4B" w:rsidRDefault="009E4B4B" w:rsidP="007949F9">
      <w:pPr>
        <w:pStyle w:val="MTDisplayEquation"/>
      </w:pPr>
      <w:r>
        <w:lastRenderedPageBreak/>
        <w:tab/>
      </w:r>
      <w:r w:rsidR="002429B0" w:rsidRPr="002429B0">
        <w:rPr>
          <w:position w:val="-34"/>
        </w:rPr>
        <w:object w:dxaOrig="4680" w:dyaOrig="800" w14:anchorId="6272BB73">
          <v:shape id="_x0000_i1730" type="#_x0000_t75" style="width:234.55pt;height:40.65pt" o:ole="">
            <v:imagedata r:id="rId1473" o:title=""/>
          </v:shape>
          <o:OLEObject Type="Embed" ProgID="Equation.DSMT4" ShapeID="_x0000_i1730" DrawAspect="Content" ObjectID="_1397130512" r:id="rId1474"/>
        </w:object>
      </w:r>
      <w:r>
        <w:t xml:space="preserve"> </w:t>
      </w:r>
    </w:p>
    <w:p w14:paraId="58AD0C02" w14:textId="05949D85" w:rsidR="009E4B4B" w:rsidRDefault="009E4B4B" w:rsidP="007949F9">
      <w:r>
        <w:t xml:space="preserve">where </w:t>
      </w:r>
      <w:r w:rsidR="002429B0" w:rsidRPr="002429B0">
        <w:rPr>
          <w:position w:val="-14"/>
        </w:rPr>
        <w:object w:dxaOrig="560" w:dyaOrig="400" w14:anchorId="0F8B9932">
          <v:shape id="_x0000_i1731" type="#_x0000_t75" style="width:27.8pt;height:19.95pt" o:ole="">
            <v:imagedata r:id="rId1475" o:title=""/>
          </v:shape>
          <o:OLEObject Type="Embed" ProgID="Equation.DSMT4" ShapeID="_x0000_i1731" DrawAspect="Content" ObjectID="_1397130513" r:id="rId1476"/>
        </w:object>
      </w:r>
      <w:r>
        <w:t xml:space="preserve"> </w:t>
      </w:r>
      <w:r w:rsidR="00DE2D89">
        <w:t>is the exponential integral function.</w:t>
      </w:r>
    </w:p>
    <w:p w14:paraId="47931AD1" w14:textId="68685243" w:rsidR="00DE2D89" w:rsidRDefault="00DE2D89" w:rsidP="00DE2D89">
      <w:pPr>
        <w:pStyle w:val="Heading4"/>
      </w:pPr>
      <w:bookmarkStart w:id="1383" w:name="_Toc304219925"/>
      <w:r>
        <w:t>Park</w:t>
      </w:r>
      <w:bookmarkEnd w:id="1383"/>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02829F66" w:rsidR="00DE2D89" w:rsidRPr="00690318" w:rsidRDefault="00DE2D89" w:rsidP="002429B0">
            <w:r>
              <w:t xml:space="preserve">Characteristic relaxation time </w:t>
            </w:r>
            <w:r w:rsidR="002429B0" w:rsidRPr="002429B0">
              <w:rPr>
                <w:position w:val="-6"/>
              </w:rPr>
              <w:object w:dxaOrig="200" w:dyaOrig="220" w14:anchorId="4C714768">
                <v:shape id="_x0000_i1732" type="#_x0000_t75" style="width:10pt;height:11.4pt" o:ole="">
                  <v:imagedata r:id="rId1477" o:title=""/>
                </v:shape>
                <o:OLEObject Type="Embed" ProgID="Equation.DSMT4" ShapeID="_x0000_i1732" DrawAspect="Content" ObjectID="_1397130514" r:id="rId1478"/>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6DB7087D" w:rsidR="00DE2D89" w:rsidRDefault="00DE2D89" w:rsidP="002429B0">
            <w:r>
              <w:t xml:space="preserve">Power exponent </w:t>
            </w:r>
            <w:r w:rsidR="002429B0" w:rsidRPr="002429B0">
              <w:rPr>
                <w:position w:val="-10"/>
              </w:rPr>
              <w:object w:dxaOrig="240" w:dyaOrig="320" w14:anchorId="0386634E">
                <v:shape id="_x0000_i1733" type="#_x0000_t75" style="width:12.1pt;height:16.4pt" o:ole="">
                  <v:imagedata r:id="rId1479" o:title=""/>
                </v:shape>
                <o:OLEObject Type="Embed" ProgID="Equation.DSMT4" ShapeID="_x0000_i1733" DrawAspect="Content" ObjectID="_1397130515" r:id="rId1480"/>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485D48C" w:rsidR="00DE2D89" w:rsidRDefault="00DE2D89" w:rsidP="00DE2D89">
      <w:pPr>
        <w:pStyle w:val="MTDisplayEquation"/>
      </w:pPr>
      <w:r>
        <w:tab/>
      </w:r>
      <w:r w:rsidR="002429B0" w:rsidRPr="002429B0">
        <w:rPr>
          <w:position w:val="-64"/>
        </w:rPr>
        <w:object w:dxaOrig="1600" w:dyaOrig="1020" w14:anchorId="112B3B42">
          <v:shape id="_x0000_i1734" type="#_x0000_t75" style="width:79.85pt;height:50.6pt" o:ole="">
            <v:imagedata r:id="rId1481" o:title=""/>
          </v:shape>
          <o:OLEObject Type="Embed" ProgID="Equation.DSMT4" ShapeID="_x0000_i1734" DrawAspect="Content" ObjectID="_1397130516" r:id="rId1482"/>
        </w:object>
      </w:r>
      <w:r>
        <w:t xml:space="preserve"> </w:t>
      </w:r>
    </w:p>
    <w:p w14:paraId="7E68B24E" w14:textId="5E0C995B" w:rsidR="00DE2D89" w:rsidRDefault="00DE2D89" w:rsidP="00DE2D89">
      <w:pPr>
        <w:pStyle w:val="Heading4"/>
      </w:pPr>
      <w:bookmarkStart w:id="1384" w:name="_Toc304219926"/>
      <w:r>
        <w:t>Park Distortional</w:t>
      </w:r>
      <w:bookmarkEnd w:id="1384"/>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211B12F8" w:rsidR="00DE2D89" w:rsidRPr="00690318" w:rsidRDefault="00DE2D89" w:rsidP="002429B0">
            <w:r>
              <w:t xml:space="preserve">Characteristic relaxation time </w:t>
            </w:r>
            <w:r w:rsidR="002429B0" w:rsidRPr="002429B0">
              <w:rPr>
                <w:position w:val="-12"/>
              </w:rPr>
              <w:object w:dxaOrig="260" w:dyaOrig="360" w14:anchorId="66A20C33">
                <v:shape id="_x0000_i1735" type="#_x0000_t75" style="width:12.85pt;height:18.55pt" o:ole="">
                  <v:imagedata r:id="rId1483" o:title=""/>
                </v:shape>
                <o:OLEObject Type="Embed" ProgID="Equation.DSMT4" ShapeID="_x0000_i1735" DrawAspect="Content" ObjectID="_1397130517" r:id="rId1484"/>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6D4BAE0D" w:rsidR="00DE2D89" w:rsidRDefault="00DE2D89" w:rsidP="002429B0">
            <w:r>
              <w:t>Power exponent</w:t>
            </w:r>
            <w:r w:rsidR="004E6471">
              <w:t xml:space="preserve"> at zero strain</w:t>
            </w:r>
            <w:r>
              <w:t xml:space="preserve"> </w:t>
            </w:r>
            <w:r w:rsidR="002429B0" w:rsidRPr="002429B0">
              <w:rPr>
                <w:position w:val="-12"/>
              </w:rPr>
              <w:object w:dxaOrig="300" w:dyaOrig="360" w14:anchorId="3490843F">
                <v:shape id="_x0000_i1736" type="#_x0000_t75" style="width:14.95pt;height:18.55pt" o:ole="">
                  <v:imagedata r:id="rId1485" o:title=""/>
                </v:shape>
                <o:OLEObject Type="Embed" ProgID="Equation.DSMT4" ShapeID="_x0000_i1736" DrawAspect="Content" ObjectID="_1397130518" r:id="rId1486"/>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1D4E6CCA" w:rsidR="004E6471" w:rsidRDefault="004E6471" w:rsidP="002429B0">
            <w:r>
              <w:t xml:space="preserve">Characteristic relaxation time </w:t>
            </w:r>
            <w:r w:rsidR="002429B0" w:rsidRPr="002429B0">
              <w:rPr>
                <w:position w:val="-12"/>
              </w:rPr>
              <w:object w:dxaOrig="220" w:dyaOrig="360" w14:anchorId="1F7B1E10">
                <v:shape id="_x0000_i1737" type="#_x0000_t75" style="width:11.4pt;height:18.55pt" o:ole="">
                  <v:imagedata r:id="rId1487" o:title=""/>
                </v:shape>
                <o:OLEObject Type="Embed" ProgID="Equation.DSMT4" ShapeID="_x0000_i1737" DrawAspect="Content" ObjectID="_1397130519" r:id="rId1488"/>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11EB816F" w:rsidR="004E6471" w:rsidRDefault="004E6471" w:rsidP="002429B0">
            <w:r>
              <w:t xml:space="preserve">Power exponent at zero strain </w:t>
            </w:r>
            <w:r w:rsidR="002429B0" w:rsidRPr="002429B0">
              <w:rPr>
                <w:position w:val="-12"/>
              </w:rPr>
              <w:object w:dxaOrig="260" w:dyaOrig="360" w14:anchorId="5061C6F7">
                <v:shape id="_x0000_i1738" type="#_x0000_t75" style="width:12.85pt;height:18.55pt" o:ole="">
                  <v:imagedata r:id="rId1489" o:title=""/>
                </v:shape>
                <o:OLEObject Type="Embed" ProgID="Equation.DSMT4" ShapeID="_x0000_i1738" DrawAspect="Content" ObjectID="_1397130520" r:id="rId1490"/>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15D9D58" w:rsidR="004E6471" w:rsidRDefault="004E6471" w:rsidP="002429B0">
            <w:r>
              <w:t xml:space="preserve">Power exponent </w:t>
            </w:r>
            <w:r w:rsidR="002429B0" w:rsidRPr="002429B0">
              <w:rPr>
                <w:position w:val="-6"/>
              </w:rPr>
              <w:object w:dxaOrig="240" w:dyaOrig="220" w14:anchorId="137A4976">
                <v:shape id="_x0000_i1739" type="#_x0000_t75" style="width:12.1pt;height:11.4pt" o:ole="">
                  <v:imagedata r:id="rId1491" o:title=""/>
                </v:shape>
                <o:OLEObject Type="Embed" ProgID="Equation.DSMT4" ShapeID="_x0000_i1739" DrawAspect="Content" ObjectID="_1397130521" r:id="rId1492"/>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1D0FB17B" w:rsidR="00DE2D89" w:rsidRDefault="00DE2D89" w:rsidP="00DE2D89">
      <w:pPr>
        <w:pStyle w:val="MTDisplayEquation"/>
      </w:pPr>
      <w:r>
        <w:tab/>
      </w:r>
      <w:r w:rsidR="002429B0" w:rsidRPr="002429B0">
        <w:rPr>
          <w:position w:val="-64"/>
        </w:rPr>
        <w:object w:dxaOrig="2880" w:dyaOrig="1020" w14:anchorId="51FDBB1D">
          <v:shape id="_x0000_i1740" type="#_x0000_t75" style="width:2in;height:50.6pt" o:ole="">
            <v:imagedata r:id="rId1493" o:title=""/>
          </v:shape>
          <o:OLEObject Type="Embed" ProgID="Equation.DSMT4" ShapeID="_x0000_i1740" DrawAspect="Content" ObjectID="_1397130522" r:id="rId1494"/>
        </w:object>
      </w:r>
      <w:r>
        <w:t xml:space="preserve"> </w:t>
      </w:r>
    </w:p>
    <w:p w14:paraId="588AC0A0" w14:textId="3C1B907E" w:rsidR="00DE2D89" w:rsidRDefault="004E6471" w:rsidP="00DE2D89">
      <w:r>
        <w:t>where</w:t>
      </w:r>
    </w:p>
    <w:p w14:paraId="08830AF1" w14:textId="51324C50" w:rsidR="004E6471" w:rsidRPr="007E7104" w:rsidRDefault="004E6471" w:rsidP="007949F9">
      <w:pPr>
        <w:pStyle w:val="MTDisplayEquation"/>
      </w:pPr>
      <w:r>
        <w:tab/>
      </w:r>
      <w:r w:rsidR="002429B0" w:rsidRPr="002429B0">
        <w:rPr>
          <w:position w:val="-16"/>
        </w:rPr>
        <w:object w:dxaOrig="2040" w:dyaOrig="480" w14:anchorId="09D558AE">
          <v:shape id="_x0000_i1741" type="#_x0000_t75" style="width:101.95pt;height:23.5pt" o:ole="">
            <v:imagedata r:id="rId1495" o:title=""/>
          </v:shape>
          <o:OLEObject Type="Embed" ProgID="Equation.DSMT4" ShapeID="_x0000_i1741" DrawAspect="Content" ObjectID="_1397130523" r:id="rId1496"/>
        </w:object>
      </w:r>
      <w:r>
        <w:t xml:space="preserve"> </w:t>
      </w:r>
    </w:p>
    <w:p w14:paraId="0C275D19" w14:textId="4D387FFA" w:rsidR="009E4B4B" w:rsidRDefault="004E6471" w:rsidP="007E7104">
      <w:r>
        <w:t xml:space="preserve">and </w:t>
      </w:r>
    </w:p>
    <w:p w14:paraId="0B9275FC" w14:textId="5AB21BE0" w:rsidR="004E6471" w:rsidRPr="007E7104" w:rsidRDefault="004E6471" w:rsidP="007949F9">
      <w:pPr>
        <w:pStyle w:val="MTDisplayEquation"/>
      </w:pPr>
      <w:r>
        <w:tab/>
      </w:r>
      <w:r w:rsidR="002429B0" w:rsidRPr="002429B0">
        <w:rPr>
          <w:position w:val="-16"/>
        </w:rPr>
        <w:object w:dxaOrig="2180" w:dyaOrig="480" w14:anchorId="334ED6A6">
          <v:shape id="_x0000_i1742" type="#_x0000_t75" style="width:109.05pt;height:23.5pt" o:ole="">
            <v:imagedata r:id="rId1497" o:title=""/>
          </v:shape>
          <o:OLEObject Type="Embed" ProgID="Equation.DSMT4" ShapeID="_x0000_i1742" DrawAspect="Content" ObjectID="_1397130524" r:id="rId1498"/>
        </w:object>
      </w:r>
      <w:r>
        <w:t xml:space="preserve"> </w:t>
      </w:r>
    </w:p>
    <w:p w14:paraId="63B05294" w14:textId="495DB302" w:rsidR="004E6471" w:rsidRDefault="004E6471">
      <w:pPr>
        <w:jc w:val="left"/>
      </w:pPr>
      <w:r>
        <w:t xml:space="preserve">The definition of </w:t>
      </w:r>
      <w:r w:rsidR="002429B0" w:rsidRPr="002429B0">
        <w:rPr>
          <w:position w:val="-14"/>
        </w:rPr>
        <w:object w:dxaOrig="700" w:dyaOrig="400" w14:anchorId="360B897C">
          <v:shape id="_x0000_i1743" type="#_x0000_t75" style="width:34.95pt;height:19.95pt" o:ole="">
            <v:imagedata r:id="rId1499" o:title=""/>
          </v:shape>
          <o:OLEObject Type="Embed" ProgID="Equation.DSMT4" ShapeID="_x0000_i1743" DrawAspect="Content" ObjectID="_1397130525" r:id="rId1500"/>
        </w:object>
      </w:r>
      <w:r>
        <w:t xml:space="preserve"> is given in Section </w:t>
      </w:r>
      <w:r>
        <w:fldChar w:fldCharType="begin"/>
      </w:r>
      <w:r>
        <w:instrText xml:space="preserve"> REF _Ref290148935 \r \h </w:instrText>
      </w:r>
      <w:r>
        <w:fldChar w:fldCharType="separate"/>
      </w:r>
      <w:r w:rsidR="00C17CE2">
        <w:t xml:space="preserve">4.4.1.2. </w:t>
      </w:r>
      <w:r>
        <w:fldChar w:fldCharType="end"/>
      </w:r>
    </w:p>
    <w:p w14:paraId="60E40326" w14:textId="40F13D15" w:rsidR="004E6471" w:rsidRDefault="004E6471" w:rsidP="004E6471">
      <w:pPr>
        <w:pStyle w:val="Heading4"/>
      </w:pPr>
      <w:bookmarkStart w:id="1385" w:name="_Toc304219927"/>
      <w:r>
        <w:t>Power</w:t>
      </w:r>
      <w:bookmarkEnd w:id="1385"/>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462E8884" w:rsidR="004E6471" w:rsidRPr="00690318" w:rsidRDefault="004E6471" w:rsidP="002429B0">
            <w:r>
              <w:t xml:space="preserve">Characteristic relaxation time </w:t>
            </w:r>
            <w:r w:rsidR="002429B0" w:rsidRPr="002429B0">
              <w:rPr>
                <w:position w:val="-6"/>
              </w:rPr>
              <w:object w:dxaOrig="200" w:dyaOrig="220" w14:anchorId="1EDF76FA">
                <v:shape id="_x0000_i1744" type="#_x0000_t75" style="width:10pt;height:11.4pt" o:ole="">
                  <v:imagedata r:id="rId1501" o:title=""/>
                </v:shape>
                <o:OLEObject Type="Embed" ProgID="Equation.DSMT4" ShapeID="_x0000_i1744" DrawAspect="Content" ObjectID="_1397130526" r:id="rId1502"/>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C1CC9F9" w:rsidR="004E6471" w:rsidRDefault="004E6471" w:rsidP="002429B0">
            <w:r>
              <w:t xml:space="preserve">Power exponent </w:t>
            </w:r>
            <w:r w:rsidR="002429B0" w:rsidRPr="002429B0">
              <w:rPr>
                <w:position w:val="-10"/>
              </w:rPr>
              <w:object w:dxaOrig="240" w:dyaOrig="320" w14:anchorId="5CFD6649">
                <v:shape id="_x0000_i1745" type="#_x0000_t75" style="width:12.1pt;height:16.4pt" o:ole="">
                  <v:imagedata r:id="rId1503" o:title=""/>
                </v:shape>
                <o:OLEObject Type="Embed" ProgID="Equation.DSMT4" ShapeID="_x0000_i1745" DrawAspect="Content" ObjectID="_1397130527" r:id="rId1504"/>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4028B20E" w:rsidR="004E6471" w:rsidRDefault="004E6471" w:rsidP="004E6471">
      <w:pPr>
        <w:pStyle w:val="MTDisplayEquation"/>
      </w:pPr>
      <w:r>
        <w:tab/>
      </w:r>
      <w:r w:rsidR="002429B0" w:rsidRPr="002429B0">
        <w:rPr>
          <w:position w:val="-64"/>
        </w:rPr>
        <w:object w:dxaOrig="1600" w:dyaOrig="1020" w14:anchorId="1C852179">
          <v:shape id="_x0000_i1746" type="#_x0000_t75" style="width:79.85pt;height:50.6pt" o:ole="">
            <v:imagedata r:id="rId1505" o:title=""/>
          </v:shape>
          <o:OLEObject Type="Embed" ProgID="Equation.DSMT4" ShapeID="_x0000_i1746" DrawAspect="Content" ObjectID="_1397130528" r:id="rId1506"/>
        </w:object>
      </w:r>
      <w:r>
        <w:t xml:space="preserve"> </w:t>
      </w:r>
    </w:p>
    <w:p w14:paraId="37CF8F65" w14:textId="47B8ABC3" w:rsidR="004E6471" w:rsidRDefault="00D435F4" w:rsidP="004E6471">
      <w:pPr>
        <w:pStyle w:val="Heading4"/>
      </w:pPr>
      <w:bookmarkStart w:id="1386" w:name="_Toc304219928"/>
      <w:r>
        <w:t>Power</w:t>
      </w:r>
      <w:r w:rsidR="004E6471">
        <w:t xml:space="preserve"> Distortional</w:t>
      </w:r>
      <w:bookmarkEnd w:id="1386"/>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50A11376" w:rsidR="004E6471" w:rsidRPr="00690318" w:rsidRDefault="004E6471" w:rsidP="002429B0">
            <w:r>
              <w:t xml:space="preserve">Characteristic relaxation time </w:t>
            </w:r>
            <w:r w:rsidR="002429B0" w:rsidRPr="002429B0">
              <w:rPr>
                <w:position w:val="-12"/>
              </w:rPr>
              <w:object w:dxaOrig="260" w:dyaOrig="360" w14:anchorId="6EFB165F">
                <v:shape id="_x0000_i1747" type="#_x0000_t75" style="width:12.85pt;height:18.55pt" o:ole="">
                  <v:imagedata r:id="rId1507" o:title=""/>
                </v:shape>
                <o:OLEObject Type="Embed" ProgID="Equation.DSMT4" ShapeID="_x0000_i1747" DrawAspect="Content" ObjectID="_1397130529" r:id="rId1508"/>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2011FFE7" w:rsidR="004E6471" w:rsidRDefault="004E6471" w:rsidP="002429B0">
            <w:r>
              <w:t xml:space="preserve">Power exponent at zero strain </w:t>
            </w:r>
            <w:r w:rsidR="002429B0" w:rsidRPr="002429B0">
              <w:rPr>
                <w:position w:val="-12"/>
              </w:rPr>
              <w:object w:dxaOrig="300" w:dyaOrig="360" w14:anchorId="0343EE64">
                <v:shape id="_x0000_i1748" type="#_x0000_t75" style="width:14.95pt;height:18.55pt" o:ole="">
                  <v:imagedata r:id="rId1509" o:title=""/>
                </v:shape>
                <o:OLEObject Type="Embed" ProgID="Equation.DSMT4" ShapeID="_x0000_i1748" DrawAspect="Content" ObjectID="_1397130530" r:id="rId1510"/>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44E952E1" w:rsidR="004E6471" w:rsidRDefault="004E6471" w:rsidP="002429B0">
            <w:r>
              <w:t xml:space="preserve">Characteristic relaxation time </w:t>
            </w:r>
            <w:r w:rsidR="002429B0" w:rsidRPr="002429B0">
              <w:rPr>
                <w:position w:val="-12"/>
              </w:rPr>
              <w:object w:dxaOrig="220" w:dyaOrig="360" w14:anchorId="13308365">
                <v:shape id="_x0000_i1749" type="#_x0000_t75" style="width:11.4pt;height:18.55pt" o:ole="">
                  <v:imagedata r:id="rId1511" o:title=""/>
                </v:shape>
                <o:OLEObject Type="Embed" ProgID="Equation.DSMT4" ShapeID="_x0000_i1749" DrawAspect="Content" ObjectID="_1397130531" r:id="rId1512"/>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204C947E" w:rsidR="004E6471" w:rsidRDefault="004E6471" w:rsidP="002429B0">
            <w:r>
              <w:t xml:space="preserve">Power exponent at zero strain </w:t>
            </w:r>
            <w:r w:rsidR="002429B0" w:rsidRPr="002429B0">
              <w:rPr>
                <w:position w:val="-12"/>
              </w:rPr>
              <w:object w:dxaOrig="260" w:dyaOrig="360" w14:anchorId="6F5F6D7B">
                <v:shape id="_x0000_i1750" type="#_x0000_t75" style="width:12.85pt;height:18.55pt" o:ole="">
                  <v:imagedata r:id="rId1513" o:title=""/>
                </v:shape>
                <o:OLEObject Type="Embed" ProgID="Equation.DSMT4" ShapeID="_x0000_i1750" DrawAspect="Content" ObjectID="_1397130532" r:id="rId1514"/>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EF93439" w:rsidR="004E6471" w:rsidRDefault="004E6471" w:rsidP="002429B0">
            <w:r>
              <w:t xml:space="preserve">Power exponent </w:t>
            </w:r>
            <w:r w:rsidR="002429B0" w:rsidRPr="002429B0">
              <w:rPr>
                <w:position w:val="-6"/>
              </w:rPr>
              <w:object w:dxaOrig="240" w:dyaOrig="220" w14:anchorId="65DB474D">
                <v:shape id="_x0000_i1751" type="#_x0000_t75" style="width:12.1pt;height:11.4pt" o:ole="">
                  <v:imagedata r:id="rId1515" o:title=""/>
                </v:shape>
                <o:OLEObject Type="Embed" ProgID="Equation.DSMT4" ShapeID="_x0000_i1751" DrawAspect="Content" ObjectID="_1397130533" r:id="rId1516"/>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281805E5" w:rsidR="004E6471" w:rsidRDefault="004E6471" w:rsidP="004E6471">
      <w:pPr>
        <w:pStyle w:val="MTDisplayEquation"/>
      </w:pPr>
      <w:r>
        <w:tab/>
      </w:r>
      <w:r w:rsidR="002429B0" w:rsidRPr="002429B0">
        <w:rPr>
          <w:position w:val="-64"/>
        </w:rPr>
        <w:object w:dxaOrig="2880" w:dyaOrig="1020" w14:anchorId="61C4F78E">
          <v:shape id="_x0000_i1752" type="#_x0000_t75" style="width:2in;height:50.6pt" o:ole="">
            <v:imagedata r:id="rId1517" o:title=""/>
          </v:shape>
          <o:OLEObject Type="Embed" ProgID="Equation.DSMT4" ShapeID="_x0000_i1752" DrawAspect="Content" ObjectID="_1397130534" r:id="rId1518"/>
        </w:object>
      </w:r>
      <w:r>
        <w:t xml:space="preserve"> </w:t>
      </w:r>
    </w:p>
    <w:p w14:paraId="1762661D" w14:textId="77777777" w:rsidR="004E6471" w:rsidRDefault="004E6471" w:rsidP="004E6471">
      <w:r>
        <w:t>where</w:t>
      </w:r>
    </w:p>
    <w:p w14:paraId="34F42DCB" w14:textId="6FB5823D" w:rsidR="004E6471" w:rsidRPr="007E7104" w:rsidRDefault="004E6471" w:rsidP="004E6471">
      <w:pPr>
        <w:pStyle w:val="MTDisplayEquation"/>
      </w:pPr>
      <w:r>
        <w:tab/>
      </w:r>
      <w:r w:rsidR="002429B0" w:rsidRPr="002429B0">
        <w:rPr>
          <w:position w:val="-16"/>
        </w:rPr>
        <w:object w:dxaOrig="2040" w:dyaOrig="480" w14:anchorId="71731CB8">
          <v:shape id="_x0000_i1753" type="#_x0000_t75" style="width:101.95pt;height:23.5pt" o:ole="">
            <v:imagedata r:id="rId1519" o:title=""/>
          </v:shape>
          <o:OLEObject Type="Embed" ProgID="Equation.DSMT4" ShapeID="_x0000_i1753" DrawAspect="Content" ObjectID="_1397130535" r:id="rId1520"/>
        </w:object>
      </w:r>
      <w:r>
        <w:t xml:space="preserve"> </w:t>
      </w:r>
    </w:p>
    <w:p w14:paraId="168D949F" w14:textId="77777777" w:rsidR="004E6471" w:rsidRDefault="004E6471" w:rsidP="004E6471">
      <w:r>
        <w:t xml:space="preserve">and </w:t>
      </w:r>
    </w:p>
    <w:p w14:paraId="508B635D" w14:textId="7F292AB7" w:rsidR="004E6471" w:rsidRPr="007E7104" w:rsidRDefault="004E6471" w:rsidP="004E6471">
      <w:pPr>
        <w:pStyle w:val="MTDisplayEquation"/>
      </w:pPr>
      <w:r>
        <w:tab/>
      </w:r>
      <w:r w:rsidR="002429B0" w:rsidRPr="002429B0">
        <w:rPr>
          <w:position w:val="-16"/>
        </w:rPr>
        <w:object w:dxaOrig="2180" w:dyaOrig="480" w14:anchorId="04287089">
          <v:shape id="_x0000_i1754" type="#_x0000_t75" style="width:109.05pt;height:23.5pt" o:ole="">
            <v:imagedata r:id="rId1521" o:title=""/>
          </v:shape>
          <o:OLEObject Type="Embed" ProgID="Equation.DSMT4" ShapeID="_x0000_i1754" DrawAspect="Content" ObjectID="_1397130536" r:id="rId1522"/>
        </w:object>
      </w:r>
      <w:r>
        <w:t xml:space="preserve"> </w:t>
      </w:r>
    </w:p>
    <w:p w14:paraId="0E6FCB31" w14:textId="4509697C" w:rsidR="004E6471" w:rsidRDefault="004E6471" w:rsidP="004E6471">
      <w:pPr>
        <w:jc w:val="left"/>
      </w:pPr>
      <w:r>
        <w:t xml:space="preserve">The definition of </w:t>
      </w:r>
      <w:r w:rsidR="002429B0" w:rsidRPr="002429B0">
        <w:rPr>
          <w:position w:val="-14"/>
        </w:rPr>
        <w:object w:dxaOrig="700" w:dyaOrig="400" w14:anchorId="03382E0A">
          <v:shape id="_x0000_i1755" type="#_x0000_t75" style="width:34.95pt;height:19.95pt" o:ole="">
            <v:imagedata r:id="rId1523" o:title=""/>
          </v:shape>
          <o:OLEObject Type="Embed" ProgID="Equation.DSMT4" ShapeID="_x0000_i1755" DrawAspect="Content" ObjectID="_1397130537" r:id="rId1524"/>
        </w:object>
      </w:r>
      <w:r>
        <w:t xml:space="preserve"> is given in Section </w:t>
      </w:r>
      <w:r>
        <w:fldChar w:fldCharType="begin"/>
      </w:r>
      <w:r>
        <w:instrText xml:space="preserve"> REF _Ref290148935 \r \h </w:instrText>
      </w:r>
      <w:r>
        <w:fldChar w:fldCharType="separate"/>
      </w:r>
      <w:r w:rsidR="00C17CE2">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1387" w:name="_Toc302133186"/>
      <w:bookmarkStart w:id="1388" w:name="_Toc304219929"/>
      <w:bookmarkStart w:id="1389" w:name="_Ref323379942"/>
      <w:r>
        <w:lastRenderedPageBreak/>
        <w:t>Reactive Damage Mechanics</w:t>
      </w:r>
      <w:bookmarkEnd w:id="1387"/>
      <w:bookmarkEnd w:id="1388"/>
      <w:bookmarkEnd w:id="1389"/>
    </w:p>
    <w:p w14:paraId="5D050E09" w14:textId="03731DD3"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2429B0" w:rsidRPr="00025957">
        <w:rPr>
          <w:position w:val="-4"/>
        </w:rPr>
        <w:object w:dxaOrig="260" w:dyaOrig="260" w14:anchorId="327FFB55">
          <v:shape id="_x0000_i1756" type="#_x0000_t75" style="width:12.85pt;height:12.85pt" o:ole="">
            <v:imagedata r:id="rId1525" o:title=""/>
          </v:shape>
          <o:OLEObject Type="Embed" ProgID="Equation.DSMT4" ShapeID="_x0000_i1756" DrawAspect="Content" ObjectID="_1397130538" r:id="rId1526"/>
        </w:object>
      </w:r>
      <w:r>
        <w:t xml:space="preserve"> when the material is isotropic (</w:t>
      </w:r>
      <w:r w:rsidR="002429B0" w:rsidRPr="002429B0">
        <w:rPr>
          <w:position w:val="-6"/>
        </w:rPr>
        <w:object w:dxaOrig="920" w:dyaOrig="279" w14:anchorId="4B69CB7B">
          <v:shape id="_x0000_i1757" type="#_x0000_t75" style="width:45.6pt;height:14.25pt" o:ole="">
            <v:imagedata r:id="rId1527" o:title=""/>
          </v:shape>
          <o:OLEObject Type="Embed" ProgID="Equation.DSMT4" ShapeID="_x0000_i1757" DrawAspect="Content" ObjectID="_1397130539" r:id="rId1528"/>
        </w:object>
      </w:r>
      <w:r>
        <w:t xml:space="preserve">).  For anisotropic materials however, classical frameworks require that we introduce a function of the fourth-order damage tensor </w:t>
      </w:r>
      <w:r w:rsidR="002429B0" w:rsidRPr="00025957">
        <w:rPr>
          <w:position w:val="-4"/>
        </w:rPr>
        <w:object w:dxaOrig="260" w:dyaOrig="260" w14:anchorId="7DCB6AF9">
          <v:shape id="_x0000_i1758" type="#_x0000_t75" style="width:12.85pt;height:12.85pt" o:ole="">
            <v:imagedata r:id="rId1529" o:title=""/>
          </v:shape>
          <o:OLEObject Type="Embed" ProgID="Equation.DSMT4" ShapeID="_x0000_i1758" DrawAspect="Content" ObjectID="_1397130540" r:id="rId1530"/>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2429B0" w:rsidRPr="00025957">
        <w:rPr>
          <w:position w:val="-4"/>
        </w:rPr>
        <w:object w:dxaOrig="260" w:dyaOrig="260" w14:anchorId="44B2D9A5">
          <v:shape id="_x0000_i1759" type="#_x0000_t75" style="width:12.85pt;height:12.85pt" o:ole="">
            <v:imagedata r:id="rId1531" o:title=""/>
          </v:shape>
          <o:OLEObject Type="Embed" ProgID="Equation.DSMT4" ShapeID="_x0000_i1759" DrawAspect="Content" ObjectID="_1397130541" r:id="rId1532"/>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2429B0" w:rsidRPr="002429B0">
        <w:rPr>
          <w:position w:val="-6"/>
        </w:rPr>
        <w:object w:dxaOrig="200" w:dyaOrig="279" w14:anchorId="0779E819">
          <v:shape id="_x0000_i1760" type="#_x0000_t75" style="width:10pt;height:14.25pt" o:ole="">
            <v:imagedata r:id="rId1533" o:title=""/>
          </v:shape>
          <o:OLEObject Type="Embed" ProgID="Equation.DSMT4" ShapeID="_x0000_i1760" DrawAspect="Content" ObjectID="_1397130542" r:id="rId1534"/>
        </w:object>
      </w:r>
      <w:r>
        <w:t xml:space="preserve"> may be described by a distinct solid constituent within a solid mixture (see Sections </w:t>
      </w:r>
      <w:r>
        <w:fldChar w:fldCharType="begin"/>
      </w:r>
      <w:r>
        <w:instrText xml:space="preserve"> REF _Ref167529968 \r \h </w:instrText>
      </w:r>
      <w:r>
        <w:fldChar w:fldCharType="separate"/>
      </w:r>
      <w:r w:rsidR="00C17CE2">
        <w:t xml:space="preserve">4.1.2.15. </w:t>
      </w:r>
      <w:r>
        <w:fldChar w:fldCharType="end"/>
      </w:r>
      <w:r>
        <w:t xml:space="preserve"> and </w:t>
      </w:r>
      <w:r>
        <w:fldChar w:fldCharType="begin"/>
      </w:r>
      <w:r>
        <w:instrText xml:space="preserve"> REF _Ref173928732 \r \h </w:instrText>
      </w:r>
      <w:r>
        <w:fldChar w:fldCharType="separate"/>
      </w:r>
      <w:r w:rsidR="00C17CE2">
        <w:t xml:space="preserve">4.1.3.21. </w:t>
      </w:r>
      <w:r>
        <w:fldChar w:fldCharType="end"/>
      </w:r>
      <w:r>
        <w:t xml:space="preserve">), each having its own scalar damage variable </w:t>
      </w:r>
      <w:r w:rsidR="002429B0" w:rsidRPr="00025957">
        <w:rPr>
          <w:position w:val="-4"/>
        </w:rPr>
        <w:object w:dxaOrig="340" w:dyaOrig="300" w14:anchorId="63EF77B9">
          <v:shape id="_x0000_i1761" type="#_x0000_t75" style="width:16.4pt;height:14.95pt" o:ole="">
            <v:imagedata r:id="rId1535" o:title=""/>
          </v:shape>
          <o:OLEObject Type="Embed" ProgID="Equation.DSMT4" ShapeID="_x0000_i1761" DrawAspect="Content" ObjectID="_1397130543" r:id="rId1536"/>
        </w:object>
      </w:r>
      <w:r>
        <w:t>.</w:t>
      </w:r>
    </w:p>
    <w:p w14:paraId="25F861D6" w14:textId="77777777" w:rsidR="00546831" w:rsidRDefault="00546831" w:rsidP="00546831"/>
    <w:p w14:paraId="44CE1E2B" w14:textId="7851DFCC" w:rsidR="00546831" w:rsidRDefault="00546831" w:rsidP="00546831">
      <w:r>
        <w:t xml:space="preserve">For a given bond type, the strain energy density </w:t>
      </w:r>
      <w:r w:rsidR="002429B0" w:rsidRPr="002429B0">
        <w:rPr>
          <w:position w:val="-14"/>
        </w:rPr>
        <w:object w:dxaOrig="1020" w:dyaOrig="400" w14:anchorId="3B4C4D08">
          <v:shape id="_x0000_i1762" type="#_x0000_t75" style="width:50.6pt;height:19.95pt" o:ole="">
            <v:imagedata r:id="rId1537" o:title=""/>
          </v:shape>
          <o:OLEObject Type="Embed" ProgID="Equation.DSMT4" ShapeID="_x0000_i1762" DrawAspect="Content" ObjectID="_1397130544" r:id="rId1538"/>
        </w:object>
      </w:r>
      <w:r>
        <w:t xml:space="preserve"> of a damaged material is given by</w:t>
      </w:r>
    </w:p>
    <w:p w14:paraId="32681FC7" w14:textId="21793F68" w:rsidR="00546831" w:rsidRDefault="00546831" w:rsidP="00546831">
      <w:pPr>
        <w:pStyle w:val="MTDisplayEquation"/>
      </w:pPr>
      <w:r>
        <w:tab/>
      </w:r>
      <w:r w:rsidR="002429B0" w:rsidRPr="002429B0">
        <w:rPr>
          <w:position w:val="-14"/>
        </w:rPr>
        <w:object w:dxaOrig="1579" w:dyaOrig="400" w14:anchorId="59291D0C">
          <v:shape id="_x0000_i1763" type="#_x0000_t75" style="width:79.15pt;height:19.95pt" o:ole="">
            <v:imagedata r:id="rId1539" o:title=""/>
          </v:shape>
          <o:OLEObject Type="Embed" ProgID="Equation.DSMT4" ShapeID="_x0000_i1763" DrawAspect="Content" ObjectID="_1397130545" r:id="rId1540"/>
        </w:object>
      </w:r>
      <w:r>
        <w:t xml:space="preserve"> ,</w:t>
      </w:r>
    </w:p>
    <w:p w14:paraId="5F97EC0F" w14:textId="1E621359" w:rsidR="00546831" w:rsidRDefault="00546831" w:rsidP="00546831">
      <w:r>
        <w:t xml:space="preserve">where </w:t>
      </w:r>
      <w:r w:rsidR="002429B0" w:rsidRPr="002429B0">
        <w:rPr>
          <w:position w:val="-14"/>
        </w:rPr>
        <w:object w:dxaOrig="740" w:dyaOrig="400" w14:anchorId="3FC77624">
          <v:shape id="_x0000_i1764" type="#_x0000_t75" style="width:37.05pt;height:19.95pt" o:ole="">
            <v:imagedata r:id="rId1541" o:title=""/>
          </v:shape>
          <o:OLEObject Type="Embed" ProgID="Equation.DSMT4" ShapeID="_x0000_i1764" DrawAspect="Content" ObjectID="_1397130546" r:id="rId1542"/>
        </w:object>
      </w:r>
      <w:r>
        <w:t xml:space="preserve"> is the strain energy density when all bonds of that type are intact.  Here, </w:t>
      </w:r>
      <w:r w:rsidR="002429B0" w:rsidRPr="00025957">
        <w:rPr>
          <w:position w:val="-4"/>
        </w:rPr>
        <w:object w:dxaOrig="540" w:dyaOrig="260" w14:anchorId="46F7570A">
          <v:shape id="_x0000_i1765" type="#_x0000_t75" style="width:27.1pt;height:12.85pt" o:ole="">
            <v:imagedata r:id="rId1543" o:title=""/>
          </v:shape>
          <o:OLEObject Type="Embed" ProgID="Equation.DSMT4" ShapeID="_x0000_i1765" DrawAspect="Content" ObjectID="_1397130547" r:id="rId1544"/>
        </w:object>
      </w:r>
      <w:r>
        <w:t xml:space="preserve"> represents the mass fraction of bonds that remains intact.  Similarly, the Cauchy stress </w:t>
      </w:r>
      <w:r w:rsidR="002429B0" w:rsidRPr="002429B0">
        <w:rPr>
          <w:position w:val="-14"/>
        </w:rPr>
        <w:object w:dxaOrig="880" w:dyaOrig="400" w14:anchorId="417B19C2">
          <v:shape id="_x0000_i1766" type="#_x0000_t75" style="width:44.2pt;height:19.95pt" o:ole="">
            <v:imagedata r:id="rId1545" o:title=""/>
          </v:shape>
          <o:OLEObject Type="Embed" ProgID="Equation.DSMT4" ShapeID="_x0000_i1766" DrawAspect="Content" ObjectID="_1397130548" r:id="rId1546"/>
        </w:object>
      </w:r>
      <w:r>
        <w:t xml:space="preserve"> of the damaged material is given by</w:t>
      </w:r>
    </w:p>
    <w:p w14:paraId="6247E253" w14:textId="57C8D83C" w:rsidR="00546831" w:rsidRDefault="00546831" w:rsidP="00546831">
      <w:pPr>
        <w:pStyle w:val="MTDisplayEquation"/>
      </w:pPr>
      <w:r>
        <w:tab/>
      </w:r>
      <w:r w:rsidR="002429B0" w:rsidRPr="002429B0">
        <w:rPr>
          <w:position w:val="-14"/>
        </w:rPr>
        <w:object w:dxaOrig="1400" w:dyaOrig="400" w14:anchorId="307BAD6D">
          <v:shape id="_x0000_i1767" type="#_x0000_t75" style="width:69.85pt;height:19.95pt" o:ole="">
            <v:imagedata r:id="rId1547" o:title=""/>
          </v:shape>
          <o:OLEObject Type="Embed" ProgID="Equation.DSMT4" ShapeID="_x0000_i1767" DrawAspect="Content" ObjectID="_1397130549" r:id="rId1548"/>
        </w:object>
      </w:r>
      <w:r>
        <w:t xml:space="preserve"> </w:t>
      </w:r>
    </w:p>
    <w:p w14:paraId="7AC2730C" w14:textId="53DF8286" w:rsidR="00546831" w:rsidRDefault="00546831" w:rsidP="00546831">
      <w:r>
        <w:t xml:space="preserve">where </w:t>
      </w:r>
      <w:r w:rsidR="002429B0" w:rsidRPr="002429B0">
        <w:rPr>
          <w:position w:val="-14"/>
        </w:rPr>
        <w:object w:dxaOrig="680" w:dyaOrig="400" w14:anchorId="6B1B2954">
          <v:shape id="_x0000_i1768" type="#_x0000_t75" style="width:34.2pt;height:19.95pt" o:ole="">
            <v:imagedata r:id="rId1549" o:title=""/>
          </v:shape>
          <o:OLEObject Type="Embed" ProgID="Equation.DSMT4" ShapeID="_x0000_i1768" DrawAspect="Content" ObjectID="_1397130550" r:id="rId1550"/>
        </w:object>
      </w:r>
      <w:r>
        <w:t xml:space="preserve"> is the stress in the intact material, at a given strain, as derived from </w:t>
      </w:r>
      <w:r w:rsidR="002429B0" w:rsidRPr="002429B0">
        <w:rPr>
          <w:position w:val="-14"/>
        </w:rPr>
        <w:object w:dxaOrig="740" w:dyaOrig="400" w14:anchorId="15635FE1">
          <v:shape id="_x0000_i1769" type="#_x0000_t75" style="width:37.05pt;height:19.95pt" o:ole="">
            <v:imagedata r:id="rId1551" o:title=""/>
          </v:shape>
          <o:OLEObject Type="Embed" ProgID="Equation.DSMT4" ShapeID="_x0000_i1769" DrawAspect="Content" ObjectID="_1397130551" r:id="rId1552"/>
        </w:object>
      </w:r>
      <w:r>
        <w:t>.  The intact material may be based on any of the elastic materials described in Sections </w:t>
      </w:r>
      <w:r>
        <w:fldChar w:fldCharType="begin"/>
      </w:r>
      <w:r>
        <w:instrText xml:space="preserve"> REF _Ref167375095 \r \h </w:instrText>
      </w:r>
      <w:r>
        <w:fldChar w:fldCharType="separate"/>
      </w:r>
      <w:r w:rsidR="00C17CE2">
        <w:t>4.1.2</w:t>
      </w:r>
      <w:r>
        <w:fldChar w:fldCharType="end"/>
      </w:r>
      <w:r>
        <w:t xml:space="preserve"> and </w:t>
      </w:r>
      <w:r>
        <w:fldChar w:fldCharType="begin"/>
      </w:r>
      <w:r>
        <w:instrText xml:space="preserve"> REF _Ref162411714 \r \h </w:instrText>
      </w:r>
      <w:r>
        <w:fldChar w:fldCharType="separate"/>
      </w:r>
      <w:r w:rsidR="00C17CE2">
        <w:t>4.1.3</w:t>
      </w:r>
      <w:r>
        <w:fldChar w:fldCharType="end"/>
      </w:r>
      <w:r>
        <w:t>.</w:t>
      </w:r>
    </w:p>
    <w:p w14:paraId="10C49EF4" w14:textId="77777777" w:rsidR="00546831" w:rsidRDefault="00546831" w:rsidP="00546831"/>
    <w:p w14:paraId="6212B966" w14:textId="1E4D7E50" w:rsidR="00546831" w:rsidRDefault="00546831" w:rsidP="00546831">
      <w:r>
        <w:t xml:space="preserve">The evolution of the damage variable </w:t>
      </w:r>
      <w:r w:rsidR="002429B0" w:rsidRPr="00025957">
        <w:rPr>
          <w:position w:val="-4"/>
        </w:rPr>
        <w:object w:dxaOrig="260" w:dyaOrig="260" w14:anchorId="3558A799">
          <v:shape id="_x0000_i1770" type="#_x0000_t75" style="width:12.85pt;height:12.85pt" o:ole="">
            <v:imagedata r:id="rId1553" o:title=""/>
          </v:shape>
          <o:OLEObject Type="Embed" ProgID="Equation.DSMT4" ShapeID="_x0000_i1770" DrawAspect="Content" ObjectID="_1397130552" r:id="rId1554"/>
        </w:object>
      </w:r>
      <w:r>
        <w:t xml:space="preserve"> is determined by a user-selected scalar damage criterion measure </w:t>
      </w:r>
      <w:r w:rsidR="002429B0" w:rsidRPr="002429B0">
        <w:rPr>
          <w:position w:val="-14"/>
        </w:rPr>
        <w:object w:dxaOrig="600" w:dyaOrig="400" w14:anchorId="238C4EDF">
          <v:shape id="_x0000_i1771" type="#_x0000_t75" style="width:29.95pt;height:19.95pt" o:ole="">
            <v:imagedata r:id="rId1555" o:title=""/>
          </v:shape>
          <o:OLEObject Type="Embed" ProgID="Equation.DSMT4" ShapeID="_x0000_i1771" DrawAspect="Content" ObjectID="_1397130553" r:id="rId1556"/>
        </w:object>
      </w:r>
      <w:r>
        <w:t xml:space="preserve"> (</w:t>
      </w:r>
      <w:r w:rsidR="002429B0" w:rsidRPr="00025957">
        <w:rPr>
          <w:position w:val="-4"/>
        </w:rPr>
        <w:object w:dxaOrig="240" w:dyaOrig="240" w14:anchorId="233AB7CE">
          <v:shape id="_x0000_i1772" type="#_x0000_t75" style="width:12.1pt;height:12.1pt" o:ole="">
            <v:imagedata r:id="rId1557" o:title=""/>
          </v:shape>
          <o:OLEObject Type="Embed" ProgID="Equation.DSMT4" ShapeID="_x0000_i1772" DrawAspect="Content" ObjectID="_1397130554" r:id="rId1558"/>
        </w:object>
      </w:r>
      <w:r>
        <w:t xml:space="preserve"> is the capital form of </w:t>
      </w:r>
      <w:r w:rsidR="002429B0" w:rsidRPr="002429B0">
        <w:rPr>
          <w:position w:val="-10"/>
        </w:rPr>
        <w:object w:dxaOrig="200" w:dyaOrig="320" w14:anchorId="37812AC1">
          <v:shape id="_x0000_i1773" type="#_x0000_t75" style="width:10pt;height:16.4pt" o:ole="">
            <v:imagedata r:id="rId1559" o:title=""/>
          </v:shape>
          <o:OLEObject Type="Embed" ProgID="Equation.DSMT4" ShapeID="_x0000_i1773" DrawAspect="Content" ObjectID="_1397130555" r:id="rId1560"/>
        </w:object>
      </w:r>
      <w:r>
        <w:t xml:space="preserve">). For example, </w:t>
      </w:r>
      <w:r w:rsidR="002429B0" w:rsidRPr="002429B0">
        <w:rPr>
          <w:position w:val="-14"/>
        </w:rPr>
        <w:object w:dxaOrig="600" w:dyaOrig="400" w14:anchorId="367539DF">
          <v:shape id="_x0000_i1774" type="#_x0000_t75" style="width:29.95pt;height:19.95pt" o:ole="">
            <v:imagedata r:id="rId1561" o:title=""/>
          </v:shape>
          <o:OLEObject Type="Embed" ProgID="Equation.DSMT4" ShapeID="_x0000_i1774" DrawAspect="Content" ObjectID="_1397130556" r:id="rId1562"/>
        </w:object>
      </w:r>
      <w:r>
        <w:t xml:space="preserve"> may represent the strain energy density, or von Mises stress, or maximum principal normal strain, etc. If </w:t>
      </w:r>
      <w:r w:rsidR="002429B0" w:rsidRPr="002429B0">
        <w:rPr>
          <w:position w:val="-14"/>
        </w:rPr>
        <w:object w:dxaOrig="600" w:dyaOrig="400" w14:anchorId="61C7DD62">
          <v:shape id="_x0000_i1775" type="#_x0000_t75" style="width:29.95pt;height:19.95pt" o:ole="">
            <v:imagedata r:id="rId1563" o:title=""/>
          </v:shape>
          <o:OLEObject Type="Embed" ProgID="Equation.DSMT4" ShapeID="_x0000_i1775" DrawAspect="Content" ObjectID="_1397130557" r:id="rId1564"/>
        </w:object>
      </w:r>
      <w:r>
        <w:t xml:space="preserve"> exceeds a given threshold at some state of deformation </w:t>
      </w:r>
      <w:r w:rsidR="002429B0" w:rsidRPr="00025957">
        <w:rPr>
          <w:position w:val="-4"/>
        </w:rPr>
        <w:object w:dxaOrig="220" w:dyaOrig="260" w14:anchorId="39822554">
          <v:shape id="_x0000_i1776" type="#_x0000_t75" style="width:11.4pt;height:12.85pt" o:ole="">
            <v:imagedata r:id="rId1565" o:title=""/>
          </v:shape>
          <o:OLEObject Type="Embed" ProgID="Equation.DSMT4" ShapeID="_x0000_i1776" DrawAspect="Content" ObjectID="_1397130558" r:id="rId1566"/>
        </w:object>
      </w:r>
      <w:r>
        <w:t xml:space="preserve">, then damage may initiate or progress further.  If all bonds fail at a single threshold value </w:t>
      </w:r>
      <w:r w:rsidR="002429B0" w:rsidRPr="002429B0">
        <w:rPr>
          <w:position w:val="-12"/>
        </w:rPr>
        <w:object w:dxaOrig="340" w:dyaOrig="360" w14:anchorId="31DC5E68">
          <v:shape id="_x0000_i1777" type="#_x0000_t75" style="width:16.4pt;height:18.55pt" o:ole="">
            <v:imagedata r:id="rId1567" o:title=""/>
          </v:shape>
          <o:OLEObject Type="Embed" ProgID="Equation.DSMT4" ShapeID="_x0000_i1777" DrawAspect="Content" ObjectID="_1397130559" r:id="rId1568"/>
        </w:object>
      </w:r>
      <w:r>
        <w:t xml:space="preserve">, the material undergoes fracture.  More commonly, bonds may fail with increasing probability as </w:t>
      </w:r>
      <w:r w:rsidR="002429B0" w:rsidRPr="00025957">
        <w:rPr>
          <w:position w:val="-4"/>
        </w:rPr>
        <w:object w:dxaOrig="240" w:dyaOrig="240" w14:anchorId="1A760AD1">
          <v:shape id="_x0000_i1778" type="#_x0000_t75" style="width:12.1pt;height:12.1pt" o:ole="">
            <v:imagedata r:id="rId1569" o:title=""/>
          </v:shape>
          <o:OLEObject Type="Embed" ProgID="Equation.DSMT4" ShapeID="_x0000_i1778" DrawAspect="Content" ObjectID="_1397130560" r:id="rId1570"/>
        </w:object>
      </w:r>
      <w:r>
        <w:t xml:space="preserve"> increases over a given range.  Consequently, the evolution of damage may be based on a user-selected cumulative distribution function (c.d.f.) </w:t>
      </w:r>
      <w:r w:rsidR="002429B0" w:rsidRPr="002429B0">
        <w:rPr>
          <w:position w:val="-14"/>
        </w:rPr>
        <w:object w:dxaOrig="620" w:dyaOrig="400" w14:anchorId="563B4076">
          <v:shape id="_x0000_i1779" type="#_x0000_t75" style="width:31.35pt;height:19.95pt" o:ole="">
            <v:imagedata r:id="rId1571" o:title=""/>
          </v:shape>
          <o:OLEObject Type="Embed" ProgID="Equation.DSMT4" ShapeID="_x0000_i1779" DrawAspect="Content" ObjectID="_1397130561" r:id="rId1572"/>
        </w:object>
      </w:r>
      <w:r>
        <w:t xml:space="preserve">, such that </w:t>
      </w:r>
      <w:r w:rsidR="002429B0" w:rsidRPr="002429B0">
        <w:rPr>
          <w:position w:val="-14"/>
        </w:rPr>
        <w:object w:dxaOrig="1480" w:dyaOrig="400" w14:anchorId="10311AFB">
          <v:shape id="_x0000_i1780" type="#_x0000_t75" style="width:74.15pt;height:19.95pt" o:ole="">
            <v:imagedata r:id="rId1573" o:title=""/>
          </v:shape>
          <o:OLEObject Type="Embed" ProgID="Equation.DSMT4" ShapeID="_x0000_i1780" DrawAspect="Content" ObjectID="_1397130562" r:id="rId1574"/>
        </w:object>
      </w:r>
      <w:r>
        <w:t xml:space="preserve"> where </w:t>
      </w:r>
      <w:r w:rsidR="002429B0" w:rsidRPr="002429B0">
        <w:rPr>
          <w:position w:val="-12"/>
        </w:rPr>
        <w:object w:dxaOrig="340" w:dyaOrig="360" w14:anchorId="58EBE472">
          <v:shape id="_x0000_i1781" type="#_x0000_t75" style="width:16.4pt;height:18.55pt" o:ole="">
            <v:imagedata r:id="rId1575" o:title=""/>
          </v:shape>
          <o:OLEObject Type="Embed" ProgID="Equation.DSMT4" ShapeID="_x0000_i1781" DrawAspect="Content" ObjectID="_1397130563" r:id="rId1576"/>
        </w:object>
      </w:r>
      <w:r>
        <w:t xml:space="preserve"> is the maximum value of </w:t>
      </w:r>
      <w:r w:rsidR="002429B0" w:rsidRPr="00025957">
        <w:rPr>
          <w:position w:val="-4"/>
        </w:rPr>
        <w:object w:dxaOrig="240" w:dyaOrig="240" w14:anchorId="7F255B4B">
          <v:shape id="_x0000_i1782" type="#_x0000_t75" style="width:12.1pt;height:12.1pt" o:ole="">
            <v:imagedata r:id="rId1577" o:title=""/>
          </v:shape>
          <o:OLEObject Type="Embed" ProgID="Equation.DSMT4" ShapeID="_x0000_i1782" DrawAspect="Content" ObjectID="_1397130564" r:id="rId1578"/>
        </w:object>
      </w:r>
      <w:r>
        <w:t xml:space="preserve"> achieved over the loading history up until the current time </w:t>
      </w:r>
      <w:r w:rsidR="002429B0" w:rsidRPr="002429B0">
        <w:rPr>
          <w:position w:val="-6"/>
        </w:rPr>
        <w:object w:dxaOrig="139" w:dyaOrig="240" w14:anchorId="5989FE6F">
          <v:shape id="_x0000_i1783" type="#_x0000_t75" style="width:7.15pt;height:12.1pt" o:ole="">
            <v:imagedata r:id="rId1579" o:title=""/>
          </v:shape>
          <o:OLEObject Type="Embed" ProgID="Equation.DSMT4" ShapeID="_x0000_i1783" DrawAspect="Content" ObjectID="_1397130565" r:id="rId1580"/>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1390" w:name="_Toc302133187"/>
      <w:bookmarkStart w:id="1391" w:name="_Toc304219930"/>
      <w:r w:rsidRPr="0097532C">
        <w:lastRenderedPageBreak/>
        <w:t xml:space="preserve">General Specification of </w:t>
      </w:r>
      <w:r>
        <w:t>Damage</w:t>
      </w:r>
      <w:r w:rsidRPr="0097532C">
        <w:t xml:space="preserve"> Materials</w:t>
      </w:r>
      <w:bookmarkEnd w:id="1390"/>
      <w:bookmarkEnd w:id="1391"/>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6"/>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4246E498" w:rsidR="00546831" w:rsidRPr="00420C3F" w:rsidRDefault="00546831" w:rsidP="002429B0">
            <w:r>
              <w:t xml:space="preserve">Specification of the cumulative distribution function </w:t>
            </w:r>
            <w:r w:rsidR="002429B0" w:rsidRPr="002429B0">
              <w:rPr>
                <w:position w:val="-14"/>
              </w:rPr>
              <w:object w:dxaOrig="620" w:dyaOrig="400" w14:anchorId="5A626CD7">
                <v:shape id="_x0000_i1784" type="#_x0000_t75" style="width:31.35pt;height:19.95pt" o:ole="">
                  <v:imagedata r:id="rId1581" o:title=""/>
                </v:shape>
                <o:OLEObject Type="Embed" ProgID="Equation.DSMT4" ShapeID="_x0000_i1784" DrawAspect="Content" ObjectID="_1397130566" r:id="rId1582"/>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3F01516F" w:rsidR="00546831" w:rsidRDefault="00546831" w:rsidP="002429B0">
            <w:r>
              <w:t xml:space="preserve">Specification of the damage criterion </w:t>
            </w:r>
            <w:r w:rsidR="002429B0" w:rsidRPr="00025957">
              <w:rPr>
                <w:position w:val="-4"/>
              </w:rPr>
              <w:object w:dxaOrig="240" w:dyaOrig="240" w14:anchorId="4BAB4071">
                <v:shape id="_x0000_i1785" type="#_x0000_t75" style="width:12.1pt;height:12.1pt" o:ole="">
                  <v:imagedata r:id="rId1583" o:title=""/>
                </v:shape>
                <o:OLEObject Type="Embed" ProgID="Equation.DSMT4" ShapeID="_x0000_i1785" DrawAspect="Content" ObjectID="_1397130567" r:id="rId1584"/>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C17CE2">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C17CE2">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C17CE2">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1392" w:name="_Ref302128685"/>
      <w:bookmarkStart w:id="1393" w:name="_Toc302133188"/>
      <w:bookmarkStart w:id="1394" w:name="_Toc304219931"/>
      <w:r>
        <w:lastRenderedPageBreak/>
        <w:t>Cumulative Distribution Functions</w:t>
      </w:r>
      <w:bookmarkEnd w:id="1392"/>
      <w:bookmarkEnd w:id="1393"/>
      <w:bookmarkEnd w:id="1394"/>
    </w:p>
    <w:p w14:paraId="4D53BC73" w14:textId="53116131" w:rsidR="00546831" w:rsidRDefault="00546831" w:rsidP="00546831">
      <w:r>
        <w:t xml:space="preserve">Cumulative distribution functions provide the function </w:t>
      </w:r>
      <w:r w:rsidR="002429B0" w:rsidRPr="002429B0">
        <w:rPr>
          <w:position w:val="-14"/>
        </w:rPr>
        <w:object w:dxaOrig="620" w:dyaOrig="400" w14:anchorId="187ECF13">
          <v:shape id="_x0000_i1786" type="#_x0000_t75" style="width:31.35pt;height:19.95pt" o:ole="">
            <v:imagedata r:id="rId1585" o:title=""/>
          </v:shape>
          <o:OLEObject Type="Embed" ProgID="Equation.DSMT4" ShapeID="_x0000_i1786" DrawAspect="Content" ObjectID="_1397130568" r:id="rId1586"/>
        </w:object>
      </w:r>
      <w:r>
        <w:t xml:space="preserve"> that determines the evolution of the damage variable </w:t>
      </w:r>
      <w:r w:rsidR="002429B0" w:rsidRPr="00025957">
        <w:rPr>
          <w:position w:val="-4"/>
        </w:rPr>
        <w:object w:dxaOrig="260" w:dyaOrig="260" w14:anchorId="70EF6CD4">
          <v:shape id="_x0000_i1787" type="#_x0000_t75" style="width:12.85pt;height:12.85pt" o:ole="">
            <v:imagedata r:id="rId1587" o:title=""/>
          </v:shape>
          <o:OLEObject Type="Embed" ProgID="Equation.DSMT4" ShapeID="_x0000_i1787" DrawAspect="Content" ObjectID="_1397130569" r:id="rId1588"/>
        </w:object>
      </w:r>
      <w:r>
        <w:t xml:space="preserve"> based on the maximum value of the failure criterion </w:t>
      </w:r>
      <w:r w:rsidR="002429B0" w:rsidRPr="00025957">
        <w:rPr>
          <w:position w:val="-4"/>
        </w:rPr>
        <w:object w:dxaOrig="240" w:dyaOrig="240" w14:anchorId="0EB79C82">
          <v:shape id="_x0000_i1788" type="#_x0000_t75" style="width:12.1pt;height:12.1pt" o:ole="">
            <v:imagedata r:id="rId1589" o:title=""/>
          </v:shape>
          <o:OLEObject Type="Embed" ProgID="Equation.DSMT4" ShapeID="_x0000_i1788" DrawAspect="Content" ObjectID="_1397130570" r:id="rId1590"/>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1395" w:name="_Toc302133189"/>
      <w:bookmarkStart w:id="1396" w:name="_Toc304219932"/>
      <w:r>
        <w:lastRenderedPageBreak/>
        <w:t>Simo</w:t>
      </w:r>
      <w:bookmarkEnd w:id="1395"/>
      <w:bookmarkEnd w:id="1396"/>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726C43">
        <w:fldChar w:fldCharType="begin"/>
      </w:r>
      <w:r w:rsidR="00726C43">
        <w:instrText xml:space="preserve"> HYPERLINK \l "_ENREF_33" \o "Simo, 1987 #72" </w:instrText>
      </w:r>
      <w:ins w:id="1397" w:author="Gerard" w:date="2016-04-27T14:23:00Z"/>
      <w:r w:rsidR="00726C43">
        <w:fldChar w:fldCharType="separate"/>
      </w:r>
      <w:r w:rsidR="00554341">
        <w:rPr>
          <w:noProof/>
        </w:rPr>
        <w:t>33</w:t>
      </w:r>
      <w:r w:rsidR="00726C43">
        <w:rPr>
          <w:noProof/>
        </w:rPr>
        <w:fldChar w:fldCharType="end"/>
      </w:r>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5D701D8A" w:rsidR="00546831" w:rsidRPr="00420C3F" w:rsidRDefault="00546831" w:rsidP="002429B0">
            <w:r>
              <w:t xml:space="preserve">Parameter </w:t>
            </w:r>
            <w:r w:rsidR="002429B0" w:rsidRPr="002429B0">
              <w:rPr>
                <w:position w:val="-6"/>
              </w:rPr>
              <w:object w:dxaOrig="240" w:dyaOrig="220" w14:anchorId="42DB0B4A">
                <v:shape id="_x0000_i1789" type="#_x0000_t75" style="width:12.1pt;height:11.4pt" o:ole="">
                  <v:imagedata r:id="rId1591" o:title=""/>
                </v:shape>
                <o:OLEObject Type="Embed" ProgID="Equation.DSMT4" ShapeID="_x0000_i1789" DrawAspect="Content" ObjectID="_1397130571" r:id="rId1592"/>
              </w:object>
            </w:r>
            <w:r>
              <w:t xml:space="preserve"> (same units as </w:t>
            </w:r>
            <w:r w:rsidR="002429B0" w:rsidRPr="00025957">
              <w:rPr>
                <w:position w:val="-4"/>
              </w:rPr>
              <w:object w:dxaOrig="240" w:dyaOrig="240" w14:anchorId="2A48BE45">
                <v:shape id="_x0000_i1790" type="#_x0000_t75" style="width:12.1pt;height:12.1pt" o:ole="">
                  <v:imagedata r:id="rId1593" o:title=""/>
                </v:shape>
                <o:OLEObject Type="Embed" ProgID="Equation.DSMT4" ShapeID="_x0000_i1790" DrawAspect="Content" ObjectID="_1397130572" r:id="rId1594"/>
              </w:object>
            </w:r>
            <w:r>
              <w:t xml:space="preserve">, </w:t>
            </w:r>
            <w:r w:rsidR="002429B0" w:rsidRPr="002429B0">
              <w:rPr>
                <w:position w:val="-6"/>
              </w:rPr>
              <w:object w:dxaOrig="600" w:dyaOrig="279" w14:anchorId="374AF0F1">
                <v:shape id="_x0000_i1791" type="#_x0000_t75" style="width:29.95pt;height:14.25pt" o:ole="">
                  <v:imagedata r:id="rId1595" o:title=""/>
                </v:shape>
                <o:OLEObject Type="Embed" ProgID="Equation.DSMT4" ShapeID="_x0000_i1791" DrawAspect="Content" ObjectID="_1397130573" r:id="rId1596"/>
              </w:object>
            </w:r>
            <w:r>
              <w:t>)</w:t>
            </w:r>
          </w:p>
        </w:tc>
        <w:tc>
          <w:tcPr>
            <w:tcW w:w="1085" w:type="pct"/>
          </w:tcPr>
          <w:p w14:paraId="1E61D442" w14:textId="69FEF39C" w:rsidR="00546831" w:rsidRDefault="00546831" w:rsidP="002429B0">
            <w:r>
              <w:t>[</w:t>
            </w:r>
            <w:r w:rsidR="002429B0" w:rsidRPr="00025957">
              <w:rPr>
                <w:position w:val="-4"/>
              </w:rPr>
              <w:object w:dxaOrig="240" w:dyaOrig="240" w14:anchorId="7E3537D3">
                <v:shape id="_x0000_i1792" type="#_x0000_t75" style="width:12.1pt;height:12.1pt" o:ole="">
                  <v:imagedata r:id="rId1597" o:title=""/>
                </v:shape>
                <o:OLEObject Type="Embed" ProgID="Equation.DSMT4" ShapeID="_x0000_i1792" DrawAspect="Content" ObjectID="_1397130574" r:id="rId1598"/>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0E894CE0" w:rsidR="00546831" w:rsidRPr="00420C3F" w:rsidRDefault="00546831" w:rsidP="002429B0">
            <w:r>
              <w:t xml:space="preserve">Parameter </w:t>
            </w:r>
            <w:r w:rsidR="002429B0" w:rsidRPr="002429B0">
              <w:rPr>
                <w:position w:val="-10"/>
              </w:rPr>
              <w:object w:dxaOrig="240" w:dyaOrig="320" w14:anchorId="13D6B8EA">
                <v:shape id="_x0000_i1793" type="#_x0000_t75" style="width:12.1pt;height:16.4pt" o:ole="">
                  <v:imagedata r:id="rId1599" o:title=""/>
                </v:shape>
                <o:OLEObject Type="Embed" ProgID="Equation.DSMT4" ShapeID="_x0000_i1793" DrawAspect="Content" ObjectID="_1397130575" r:id="rId1600"/>
              </w:object>
            </w:r>
            <w:r>
              <w:t xml:space="preserve"> (</w:t>
            </w:r>
            <w:r w:rsidR="002429B0" w:rsidRPr="002429B0">
              <w:rPr>
                <w:position w:val="-10"/>
              </w:rPr>
              <w:object w:dxaOrig="900" w:dyaOrig="320" w14:anchorId="2BB1A411">
                <v:shape id="_x0000_i1794" type="#_x0000_t75" style="width:44.9pt;height:16.4pt" o:ole="">
                  <v:imagedata r:id="rId1601" o:title=""/>
                </v:shape>
                <o:OLEObject Type="Embed" ProgID="Equation.DSMT4" ShapeID="_x0000_i1794" DrawAspect="Content" ObjectID="_1397130576" r:id="rId1602"/>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540FAC" w:rsidR="00546831" w:rsidRDefault="00546831" w:rsidP="00546831">
      <w:pPr>
        <w:pStyle w:val="MTDisplayEquation"/>
      </w:pPr>
      <w:r>
        <w:tab/>
      </w:r>
      <w:r w:rsidR="002429B0" w:rsidRPr="002429B0">
        <w:rPr>
          <w:position w:val="-24"/>
        </w:rPr>
        <w:object w:dxaOrig="3360" w:dyaOrig="620" w14:anchorId="6460F5FD">
          <v:shape id="_x0000_i1795" type="#_x0000_t75" style="width:167.5pt;height:31.35pt" o:ole="">
            <v:imagedata r:id="rId1603" o:title=""/>
          </v:shape>
          <o:OLEObject Type="Embed" ProgID="Equation.DSMT4" ShapeID="_x0000_i1795" DrawAspect="Content" ObjectID="_1397130577" r:id="rId1604"/>
        </w:object>
      </w:r>
      <w:r>
        <w:t xml:space="preserve"> .</w:t>
      </w:r>
    </w:p>
    <w:p w14:paraId="58AC2282" w14:textId="77777777" w:rsidR="00546831" w:rsidRDefault="00546831" w:rsidP="00546831">
      <w:r>
        <w:t xml:space="preserve">Note that </w:t>
      </w:r>
    </w:p>
    <w:p w14:paraId="5EB4B283" w14:textId="7DFEE472" w:rsidR="00546831" w:rsidRDefault="00546831" w:rsidP="00546831">
      <w:pPr>
        <w:pStyle w:val="MTDisplayEquation"/>
      </w:pPr>
      <w:r>
        <w:tab/>
      </w:r>
      <w:r w:rsidR="002429B0" w:rsidRPr="002429B0">
        <w:rPr>
          <w:position w:val="-20"/>
        </w:rPr>
        <w:object w:dxaOrig="1700" w:dyaOrig="460" w14:anchorId="0EDC7D8B">
          <v:shape id="_x0000_i1796" type="#_x0000_t75" style="width:85.55pt;height:22.8pt" o:ole="">
            <v:imagedata r:id="rId1605" o:title=""/>
          </v:shape>
          <o:OLEObject Type="Embed" ProgID="Equation.DSMT4" ShapeID="_x0000_i1796" DrawAspect="Content" ObjectID="_1397130578" r:id="rId1606"/>
        </w:object>
      </w:r>
      <w:r>
        <w:t xml:space="preserve"> </w:t>
      </w:r>
    </w:p>
    <w:p w14:paraId="55312AE6" w14:textId="09B35F39" w:rsidR="00546831" w:rsidRPr="0007281B" w:rsidRDefault="00546831" w:rsidP="00546831">
      <w:r>
        <w:t xml:space="preserve">represents the maximum allowable damage.  Therefore, </w:t>
      </w:r>
      <w:r w:rsidR="002429B0" w:rsidRPr="002429B0">
        <w:rPr>
          <w:position w:val="-10"/>
        </w:rPr>
        <w:object w:dxaOrig="240" w:dyaOrig="320" w14:anchorId="248509A8">
          <v:shape id="_x0000_i1797" type="#_x0000_t75" style="width:12.1pt;height:16.4pt" o:ole="">
            <v:imagedata r:id="rId1607" o:title=""/>
          </v:shape>
          <o:OLEObject Type="Embed" ProgID="Equation.DSMT4" ShapeID="_x0000_i1797" DrawAspect="Content" ObjectID="_1397130579" r:id="rId1608"/>
        </w:object>
      </w:r>
      <w:r>
        <w:t xml:space="preserve"> regulates the maximum allowable damage, whereas </w:t>
      </w:r>
      <w:r w:rsidR="002429B0" w:rsidRPr="002429B0">
        <w:rPr>
          <w:position w:val="-6"/>
        </w:rPr>
        <w:object w:dxaOrig="240" w:dyaOrig="220" w14:anchorId="2E11B10A">
          <v:shape id="_x0000_i1798" type="#_x0000_t75" style="width:12.1pt;height:11.4pt" o:ole="">
            <v:imagedata r:id="rId1609" o:title=""/>
          </v:shape>
          <o:OLEObject Type="Embed" ProgID="Equation.DSMT4" ShapeID="_x0000_i1798" DrawAspect="Content" ObjectID="_1397130580" r:id="rId1610"/>
        </w:object>
      </w:r>
      <w:r>
        <w:t xml:space="preserve"> controls the rate at which </w:t>
      </w:r>
      <w:r w:rsidR="002429B0" w:rsidRPr="002429B0">
        <w:rPr>
          <w:position w:val="-14"/>
        </w:rPr>
        <w:object w:dxaOrig="620" w:dyaOrig="400" w14:anchorId="346D2656">
          <v:shape id="_x0000_i1799" type="#_x0000_t75" style="width:31.35pt;height:19.95pt" o:ole="">
            <v:imagedata r:id="rId1611" o:title=""/>
          </v:shape>
          <o:OLEObject Type="Embed" ProgID="Equation.DSMT4" ShapeID="_x0000_i1799" DrawAspect="Content" ObjectID="_1397130581" r:id="rId1612"/>
        </w:object>
      </w:r>
      <w:r>
        <w:t xml:space="preserve"> increases with increasing </w:t>
      </w:r>
      <w:r w:rsidR="002429B0" w:rsidRPr="00025957">
        <w:rPr>
          <w:position w:val="-4"/>
        </w:rPr>
        <w:object w:dxaOrig="240" w:dyaOrig="240" w14:anchorId="651F9ECD">
          <v:shape id="_x0000_i1800" type="#_x0000_t75" style="width:12.1pt;height:12.1pt" o:ole="">
            <v:imagedata r:id="rId1613" o:title=""/>
          </v:shape>
          <o:OLEObject Type="Embed" ProgID="Equation.DSMT4" ShapeID="_x0000_i1800" DrawAspect="Content" ObjectID="_1397130582" r:id="rId1614"/>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1398" w:name="_Toc302133190"/>
      <w:bookmarkStart w:id="1399" w:name="_Toc304219933"/>
      <w:r>
        <w:lastRenderedPageBreak/>
        <w:t>Log-Normal</w:t>
      </w:r>
      <w:bookmarkEnd w:id="1398"/>
      <w:bookmarkEnd w:id="1399"/>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7E344D5A" w:rsidR="00546831" w:rsidRPr="00C5412D" w:rsidRDefault="00546831" w:rsidP="002429B0">
            <w:r>
              <w:t xml:space="preserve">Parameter </w:t>
            </w:r>
            <w:r w:rsidR="002429B0" w:rsidRPr="002429B0">
              <w:rPr>
                <w:position w:val="-10"/>
              </w:rPr>
              <w:object w:dxaOrig="240" w:dyaOrig="260" w14:anchorId="7B8C89C9">
                <v:shape id="_x0000_i1801" type="#_x0000_t75" style="width:12.1pt;height:12.85pt" o:ole="">
                  <v:imagedata r:id="rId1616" o:title=""/>
                </v:shape>
                <o:OLEObject Type="Embed" ProgID="Equation.DSMT4" ShapeID="_x0000_i1801" DrawAspect="Content" ObjectID="_1397130583" r:id="rId1617"/>
              </w:object>
            </w:r>
            <w:r>
              <w:t xml:space="preserve"> (same units as </w:t>
            </w:r>
            <w:r w:rsidR="002429B0" w:rsidRPr="00025957">
              <w:rPr>
                <w:position w:val="-4"/>
              </w:rPr>
              <w:object w:dxaOrig="240" w:dyaOrig="240" w14:anchorId="3C560DA4">
                <v:shape id="_x0000_i1802" type="#_x0000_t75" style="width:12.1pt;height:12.1pt" o:ole="">
                  <v:imagedata r:id="rId1618" o:title=""/>
                </v:shape>
                <o:OLEObject Type="Embed" ProgID="Equation.DSMT4" ShapeID="_x0000_i1802" DrawAspect="Content" ObjectID="_1397130584" r:id="rId1619"/>
              </w:object>
            </w:r>
            <w:r>
              <w:t xml:space="preserve">, </w:t>
            </w:r>
            <w:r w:rsidR="002429B0" w:rsidRPr="002429B0">
              <w:rPr>
                <w:position w:val="-10"/>
              </w:rPr>
              <w:object w:dxaOrig="600" w:dyaOrig="320" w14:anchorId="5C395356">
                <v:shape id="_x0000_i1803" type="#_x0000_t75" style="width:29.95pt;height:16.4pt" o:ole="">
                  <v:imagedata r:id="rId1620" o:title=""/>
                </v:shape>
                <o:OLEObject Type="Embed" ProgID="Equation.DSMT4" ShapeID="_x0000_i1803" DrawAspect="Content" ObjectID="_1397130585" r:id="rId1621"/>
              </w:object>
            </w:r>
            <w:r>
              <w:t>)</w:t>
            </w:r>
          </w:p>
        </w:tc>
        <w:tc>
          <w:tcPr>
            <w:tcW w:w="1085" w:type="pct"/>
          </w:tcPr>
          <w:p w14:paraId="4A23BCBA" w14:textId="75941666" w:rsidR="00546831" w:rsidRDefault="00546831" w:rsidP="002429B0">
            <w:r>
              <w:t>[</w:t>
            </w:r>
            <w:r w:rsidR="002429B0" w:rsidRPr="00025957">
              <w:rPr>
                <w:position w:val="-4"/>
              </w:rPr>
              <w:object w:dxaOrig="240" w:dyaOrig="240" w14:anchorId="355FB743">
                <v:shape id="_x0000_i1804" type="#_x0000_t75" style="width:12.1pt;height:12.1pt" o:ole="">
                  <v:imagedata r:id="rId1622" o:title=""/>
                </v:shape>
                <o:OLEObject Type="Embed" ProgID="Equation.DSMT4" ShapeID="_x0000_i1804" DrawAspect="Content" ObjectID="_1397130586" r:id="rId1623"/>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705A61E9" w:rsidR="00546831" w:rsidRPr="00C5412D" w:rsidRDefault="00546831" w:rsidP="002429B0">
            <w:r>
              <w:t xml:space="preserve">Parameter </w:t>
            </w:r>
            <w:r w:rsidR="002429B0" w:rsidRPr="002429B0">
              <w:rPr>
                <w:position w:val="-6"/>
              </w:rPr>
              <w:object w:dxaOrig="240" w:dyaOrig="220" w14:anchorId="1FFF155B">
                <v:shape id="_x0000_i1805" type="#_x0000_t75" style="width:12.1pt;height:11.4pt" o:ole="">
                  <v:imagedata r:id="rId1624" o:title=""/>
                </v:shape>
                <o:OLEObject Type="Embed" ProgID="Equation.DSMT4" ShapeID="_x0000_i1805" DrawAspect="Content" ObjectID="_1397130587" r:id="rId1625"/>
              </w:object>
            </w:r>
            <w:r>
              <w:t xml:space="preserve"> (</w:t>
            </w:r>
            <w:r w:rsidR="002429B0" w:rsidRPr="002429B0">
              <w:rPr>
                <w:position w:val="-6"/>
              </w:rPr>
              <w:object w:dxaOrig="600" w:dyaOrig="279" w14:anchorId="2FAA23C6">
                <v:shape id="_x0000_i1806" type="#_x0000_t75" style="width:29.95pt;height:14.25pt" o:ole="">
                  <v:imagedata r:id="rId1626" o:title=""/>
                </v:shape>
                <o:OLEObject Type="Embed" ProgID="Equation.DSMT4" ShapeID="_x0000_i1806" DrawAspect="Content" ObjectID="_1397130588" r:id="rId1627"/>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2771428E" w:rsidR="00546831" w:rsidRDefault="00546831" w:rsidP="00546831">
      <w:pPr>
        <w:pStyle w:val="MTDisplayEquation"/>
      </w:pPr>
      <w:r>
        <w:tab/>
      </w:r>
      <w:r w:rsidR="002429B0" w:rsidRPr="002429B0">
        <w:rPr>
          <w:position w:val="-32"/>
        </w:rPr>
        <w:object w:dxaOrig="2680" w:dyaOrig="760" w14:anchorId="4EC15555">
          <v:shape id="_x0000_i1807" type="#_x0000_t75" style="width:134pt;height:38.5pt" o:ole="">
            <v:imagedata r:id="rId1628" o:title=""/>
          </v:shape>
          <o:OLEObject Type="Embed" ProgID="Equation.DSMT4" ShapeID="_x0000_i1807" DrawAspect="Content" ObjectID="_1397130589" r:id="rId1629"/>
        </w:object>
      </w:r>
      <w:r>
        <w:t xml:space="preserve"> .</w:t>
      </w:r>
    </w:p>
    <w:p w14:paraId="5D428DC7" w14:textId="77777777" w:rsidR="00546831" w:rsidRDefault="00546831" w:rsidP="00546831">
      <w:r>
        <w:t xml:space="preserve">Note that </w:t>
      </w:r>
    </w:p>
    <w:p w14:paraId="5D45F205" w14:textId="75E996A2" w:rsidR="00546831" w:rsidRDefault="00546831" w:rsidP="00546831">
      <w:pPr>
        <w:pStyle w:val="MTDisplayEquation"/>
      </w:pPr>
      <w:r>
        <w:tab/>
      </w:r>
      <w:r w:rsidR="002429B0" w:rsidRPr="002429B0">
        <w:rPr>
          <w:position w:val="-14"/>
        </w:rPr>
        <w:object w:dxaOrig="1160" w:dyaOrig="400" w14:anchorId="3A649B92">
          <v:shape id="_x0000_i1808" type="#_x0000_t75" style="width:57.75pt;height:19.95pt" o:ole="">
            <v:imagedata r:id="rId1630" o:title=""/>
          </v:shape>
          <o:OLEObject Type="Embed" ProgID="Equation.DSMT4" ShapeID="_x0000_i1808" DrawAspect="Content" ObjectID="_1397130590" r:id="rId1631"/>
        </w:object>
      </w:r>
      <w:r>
        <w:t xml:space="preserve"> ,</w:t>
      </w:r>
    </w:p>
    <w:p w14:paraId="5F6284C7" w14:textId="036D9C71" w:rsidR="00546831" w:rsidRPr="0007281B" w:rsidRDefault="00546831" w:rsidP="00546831">
      <w:r>
        <w:t xml:space="preserve">which shows that </w:t>
      </w:r>
      <w:r w:rsidR="002429B0" w:rsidRPr="002429B0">
        <w:rPr>
          <w:position w:val="-10"/>
        </w:rPr>
        <w:object w:dxaOrig="240" w:dyaOrig="260" w14:anchorId="17227B1A">
          <v:shape id="_x0000_i1809" type="#_x0000_t75" style="width:12.1pt;height:12.85pt" o:ole="">
            <v:imagedata r:id="rId1632" o:title=""/>
          </v:shape>
          <o:OLEObject Type="Embed" ProgID="Equation.DSMT4" ShapeID="_x0000_i1809" DrawAspect="Content" ObjectID="_1397130591" r:id="rId1633"/>
        </w:object>
      </w:r>
      <w:r>
        <w:t xml:space="preserve"> is the value of </w:t>
      </w:r>
      <w:r w:rsidR="002429B0" w:rsidRPr="00025957">
        <w:rPr>
          <w:position w:val="-4"/>
        </w:rPr>
        <w:object w:dxaOrig="240" w:dyaOrig="240" w14:anchorId="2E544F91">
          <v:shape id="_x0000_i1810" type="#_x0000_t75" style="width:12.1pt;height:12.1pt" o:ole="">
            <v:imagedata r:id="rId1634" o:title=""/>
          </v:shape>
          <o:OLEObject Type="Embed" ProgID="Equation.DSMT4" ShapeID="_x0000_i1810" DrawAspect="Content" ObjectID="_1397130592" r:id="rId1635"/>
        </w:object>
      </w:r>
      <w:r>
        <w:t xml:space="preserve"> at which half of the bonds break.  Here, </w:t>
      </w:r>
      <w:r w:rsidR="002429B0" w:rsidRPr="002429B0">
        <w:rPr>
          <w:position w:val="-6"/>
        </w:rPr>
        <w:object w:dxaOrig="240" w:dyaOrig="220" w14:anchorId="1F29FA58">
          <v:shape id="_x0000_i1811" type="#_x0000_t75" style="width:12.1pt;height:11.4pt" o:ole="">
            <v:imagedata r:id="rId1636" o:title=""/>
          </v:shape>
          <o:OLEObject Type="Embed" ProgID="Equation.DSMT4" ShapeID="_x0000_i1811" DrawAspect="Content" ObjectID="_1397130593" r:id="rId1637"/>
        </w:object>
      </w:r>
      <w:r>
        <w:t xml:space="preserve"> regulates the rate at which damage increases with increasing </w:t>
      </w:r>
      <w:r w:rsidR="002429B0" w:rsidRPr="00025957">
        <w:rPr>
          <w:position w:val="-4"/>
        </w:rPr>
        <w:object w:dxaOrig="240" w:dyaOrig="240" w14:anchorId="5B4698BF">
          <v:shape id="_x0000_i1812" type="#_x0000_t75" style="width:12.1pt;height:12.1pt" o:ole="">
            <v:imagedata r:id="rId1638" o:title=""/>
          </v:shape>
          <o:OLEObject Type="Embed" ProgID="Equation.DSMT4" ShapeID="_x0000_i1812" DrawAspect="Content" ObjectID="_1397130594" r:id="rId1639"/>
        </w:object>
      </w:r>
      <w:r>
        <w:t xml:space="preserve">, with smaller values of </w:t>
      </w:r>
      <w:r w:rsidR="002429B0" w:rsidRPr="002429B0">
        <w:rPr>
          <w:position w:val="-6"/>
        </w:rPr>
        <w:object w:dxaOrig="240" w:dyaOrig="220" w14:anchorId="3A9DAB4F">
          <v:shape id="_x0000_i1813" type="#_x0000_t75" style="width:12.1pt;height:11.4pt" o:ole="">
            <v:imagedata r:id="rId1640" o:title=""/>
          </v:shape>
          <o:OLEObject Type="Embed" ProgID="Equation.DSMT4" ShapeID="_x0000_i1813" DrawAspect="Content" ObjectID="_1397130595" r:id="rId1641"/>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42">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1400" w:name="_Toc302133191"/>
      <w:bookmarkStart w:id="1401" w:name="_Toc304219934"/>
      <w:r>
        <w:lastRenderedPageBreak/>
        <w:t>Weibull</w:t>
      </w:r>
      <w:bookmarkEnd w:id="1400"/>
      <w:bookmarkEnd w:id="1401"/>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5B0B213A" w:rsidR="00546831" w:rsidRPr="00C5412D" w:rsidRDefault="00546831" w:rsidP="002429B0">
            <w:r>
              <w:t xml:space="preserve">Parameter </w:t>
            </w:r>
            <w:r w:rsidR="002429B0" w:rsidRPr="002429B0">
              <w:rPr>
                <w:position w:val="-10"/>
              </w:rPr>
              <w:object w:dxaOrig="240" w:dyaOrig="260" w14:anchorId="4FCAC541">
                <v:shape id="_x0000_i1814" type="#_x0000_t75" style="width:12.1pt;height:12.85pt" o:ole="">
                  <v:imagedata r:id="rId1643" o:title=""/>
                </v:shape>
                <o:OLEObject Type="Embed" ProgID="Equation.DSMT4" ShapeID="_x0000_i1814" DrawAspect="Content" ObjectID="_1397130596" r:id="rId1644"/>
              </w:object>
            </w:r>
            <w:r>
              <w:t xml:space="preserve"> (same units as </w:t>
            </w:r>
            <w:r w:rsidR="002429B0" w:rsidRPr="00025957">
              <w:rPr>
                <w:position w:val="-4"/>
              </w:rPr>
              <w:object w:dxaOrig="240" w:dyaOrig="240" w14:anchorId="115588FE">
                <v:shape id="_x0000_i1815" type="#_x0000_t75" style="width:12.1pt;height:12.1pt" o:ole="">
                  <v:imagedata r:id="rId1645" o:title=""/>
                </v:shape>
                <o:OLEObject Type="Embed" ProgID="Equation.DSMT4" ShapeID="_x0000_i1815" DrawAspect="Content" ObjectID="_1397130597" r:id="rId1646"/>
              </w:object>
            </w:r>
            <w:r>
              <w:t xml:space="preserve">, </w:t>
            </w:r>
            <w:r w:rsidR="002429B0" w:rsidRPr="002429B0">
              <w:rPr>
                <w:position w:val="-10"/>
              </w:rPr>
              <w:object w:dxaOrig="600" w:dyaOrig="320" w14:anchorId="207CA133">
                <v:shape id="_x0000_i1816" type="#_x0000_t75" style="width:29.95pt;height:16.4pt" o:ole="">
                  <v:imagedata r:id="rId1647" o:title=""/>
                </v:shape>
                <o:OLEObject Type="Embed" ProgID="Equation.DSMT4" ShapeID="_x0000_i1816" DrawAspect="Content" ObjectID="_1397130598" r:id="rId1648"/>
              </w:object>
            </w:r>
            <w:r>
              <w:t>)</w:t>
            </w:r>
          </w:p>
        </w:tc>
        <w:tc>
          <w:tcPr>
            <w:tcW w:w="1085" w:type="pct"/>
          </w:tcPr>
          <w:p w14:paraId="591EE8ED" w14:textId="422CA12A" w:rsidR="00546831" w:rsidRDefault="00546831" w:rsidP="002429B0">
            <w:r>
              <w:t>[</w:t>
            </w:r>
            <w:r w:rsidR="002429B0" w:rsidRPr="00025957">
              <w:rPr>
                <w:position w:val="-4"/>
              </w:rPr>
              <w:object w:dxaOrig="240" w:dyaOrig="240" w14:anchorId="38FDBD11">
                <v:shape id="_x0000_i1817" type="#_x0000_t75" style="width:12.1pt;height:12.1pt" o:ole="">
                  <v:imagedata r:id="rId1649" o:title=""/>
                </v:shape>
                <o:OLEObject Type="Embed" ProgID="Equation.DSMT4" ShapeID="_x0000_i1817" DrawAspect="Content" ObjectID="_1397130599" r:id="rId1650"/>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33168203" w:rsidR="00546831" w:rsidRPr="00C5412D" w:rsidRDefault="00546831" w:rsidP="002429B0">
            <w:r>
              <w:t xml:space="preserve">Parameter </w:t>
            </w:r>
            <w:r w:rsidR="002429B0" w:rsidRPr="002429B0">
              <w:rPr>
                <w:position w:val="-6"/>
              </w:rPr>
              <w:object w:dxaOrig="240" w:dyaOrig="220" w14:anchorId="045472CA">
                <v:shape id="_x0000_i1818" type="#_x0000_t75" style="width:12.1pt;height:11.4pt" o:ole="">
                  <v:imagedata r:id="rId1651" o:title=""/>
                </v:shape>
                <o:OLEObject Type="Embed" ProgID="Equation.DSMT4" ShapeID="_x0000_i1818" DrawAspect="Content" ObjectID="_1397130600" r:id="rId1652"/>
              </w:object>
            </w:r>
            <w:r>
              <w:t xml:space="preserve"> (</w:t>
            </w:r>
            <w:r w:rsidR="002429B0" w:rsidRPr="002429B0">
              <w:rPr>
                <w:position w:val="-6"/>
              </w:rPr>
              <w:object w:dxaOrig="600" w:dyaOrig="279" w14:anchorId="44B25547">
                <v:shape id="_x0000_i1819" type="#_x0000_t75" style="width:29.95pt;height:14.25pt" o:ole="">
                  <v:imagedata r:id="rId1653" o:title=""/>
                </v:shape>
                <o:OLEObject Type="Embed" ProgID="Equation.DSMT4" ShapeID="_x0000_i1819" DrawAspect="Content" ObjectID="_1397130601" r:id="rId1654"/>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5FEB561D" w:rsidR="00546831" w:rsidRDefault="00546831" w:rsidP="00546831">
      <w:pPr>
        <w:pStyle w:val="MTDisplayEquation"/>
      </w:pPr>
      <w:r>
        <w:tab/>
      </w:r>
      <w:r w:rsidR="002429B0" w:rsidRPr="002429B0">
        <w:rPr>
          <w:position w:val="-20"/>
        </w:rPr>
        <w:object w:dxaOrig="2620" w:dyaOrig="520" w14:anchorId="47F041BD">
          <v:shape id="_x0000_i1820" type="#_x0000_t75" style="width:131.15pt;height:26.4pt" o:ole="">
            <v:imagedata r:id="rId1655" o:title=""/>
          </v:shape>
          <o:OLEObject Type="Embed" ProgID="Equation.DSMT4" ShapeID="_x0000_i1820" DrawAspect="Content" ObjectID="_1397130602" r:id="rId1656"/>
        </w:object>
      </w:r>
      <w:r>
        <w:t xml:space="preserve"> .</w:t>
      </w:r>
    </w:p>
    <w:p w14:paraId="0B171E20" w14:textId="77777777" w:rsidR="00546831" w:rsidRDefault="00546831" w:rsidP="00546831">
      <w:r>
        <w:t xml:space="preserve">Note that </w:t>
      </w:r>
    </w:p>
    <w:p w14:paraId="10EB786F" w14:textId="2E39CD50" w:rsidR="00546831" w:rsidRDefault="00546831" w:rsidP="00546831">
      <w:pPr>
        <w:pStyle w:val="MTDisplayEquation"/>
      </w:pPr>
      <w:r>
        <w:tab/>
      </w:r>
      <w:r w:rsidR="002429B0" w:rsidRPr="002429B0">
        <w:rPr>
          <w:position w:val="-14"/>
        </w:rPr>
        <w:object w:dxaOrig="2079" w:dyaOrig="400" w14:anchorId="38C51B92">
          <v:shape id="_x0000_i1821" type="#_x0000_t75" style="width:104.1pt;height:19.95pt" o:ole="">
            <v:imagedata r:id="rId1657" o:title=""/>
          </v:shape>
          <o:OLEObject Type="Embed" ProgID="Equation.DSMT4" ShapeID="_x0000_i1821" DrawAspect="Content" ObjectID="_1397130603" r:id="rId1658"/>
        </w:object>
      </w:r>
      <w:r>
        <w:t xml:space="preserve"> ,</w:t>
      </w:r>
    </w:p>
    <w:p w14:paraId="347806C1" w14:textId="45065926" w:rsidR="00546831" w:rsidRPr="0007281B" w:rsidRDefault="00546831" w:rsidP="00546831">
      <w:r>
        <w:t xml:space="preserve">which shows that </w:t>
      </w:r>
      <w:r w:rsidR="002429B0" w:rsidRPr="002429B0">
        <w:rPr>
          <w:position w:val="-10"/>
        </w:rPr>
        <w:object w:dxaOrig="240" w:dyaOrig="260" w14:anchorId="205F7302">
          <v:shape id="_x0000_i1822" type="#_x0000_t75" style="width:12.1pt;height:12.85pt" o:ole="">
            <v:imagedata r:id="rId1659" o:title=""/>
          </v:shape>
          <o:OLEObject Type="Embed" ProgID="Equation.DSMT4" ShapeID="_x0000_i1822" DrawAspect="Content" ObjectID="_1397130604" r:id="rId1660"/>
        </w:object>
      </w:r>
      <w:r>
        <w:t xml:space="preserve"> is the value of </w:t>
      </w:r>
      <w:r w:rsidR="002429B0" w:rsidRPr="00025957">
        <w:rPr>
          <w:position w:val="-4"/>
        </w:rPr>
        <w:object w:dxaOrig="240" w:dyaOrig="240" w14:anchorId="7C092DE0">
          <v:shape id="_x0000_i1823" type="#_x0000_t75" style="width:12.1pt;height:12.1pt" o:ole="">
            <v:imagedata r:id="rId1661" o:title=""/>
          </v:shape>
          <o:OLEObject Type="Embed" ProgID="Equation.DSMT4" ShapeID="_x0000_i1823" DrawAspect="Content" ObjectID="_1397130605" r:id="rId1662"/>
        </w:object>
      </w:r>
      <w:r>
        <w:t xml:space="preserve"> at which the fraction </w:t>
      </w:r>
      <w:r w:rsidR="002429B0" w:rsidRPr="002429B0">
        <w:rPr>
          <w:position w:val="-6"/>
        </w:rPr>
        <w:object w:dxaOrig="600" w:dyaOrig="320" w14:anchorId="6E3FBB23">
          <v:shape id="_x0000_i1824" type="#_x0000_t75" style="width:29.95pt;height:16.4pt" o:ole="">
            <v:imagedata r:id="rId1663" o:title=""/>
          </v:shape>
          <o:OLEObject Type="Embed" ProgID="Equation.DSMT4" ShapeID="_x0000_i1824" DrawAspect="Content" ObjectID="_1397130606" r:id="rId1664"/>
        </w:object>
      </w:r>
      <w:r>
        <w:t xml:space="preserve"> of bonds break.  Here, </w:t>
      </w:r>
      <w:r w:rsidR="002429B0" w:rsidRPr="002429B0">
        <w:rPr>
          <w:position w:val="-6"/>
        </w:rPr>
        <w:object w:dxaOrig="240" w:dyaOrig="220" w14:anchorId="4D55AF3C">
          <v:shape id="_x0000_i1825" type="#_x0000_t75" style="width:12.1pt;height:11.4pt" o:ole="">
            <v:imagedata r:id="rId1665" o:title=""/>
          </v:shape>
          <o:OLEObject Type="Embed" ProgID="Equation.DSMT4" ShapeID="_x0000_i1825" DrawAspect="Content" ObjectID="_1397130607" r:id="rId1666"/>
        </w:object>
      </w:r>
      <w:r>
        <w:t xml:space="preserve"> regulates the rate at which damage increases with increasing </w:t>
      </w:r>
      <w:r w:rsidR="002429B0" w:rsidRPr="00025957">
        <w:rPr>
          <w:position w:val="-4"/>
        </w:rPr>
        <w:object w:dxaOrig="240" w:dyaOrig="240" w14:anchorId="5E236041">
          <v:shape id="_x0000_i1826" type="#_x0000_t75" style="width:12.1pt;height:12.1pt" o:ole="">
            <v:imagedata r:id="rId1667" o:title=""/>
          </v:shape>
          <o:OLEObject Type="Embed" ProgID="Equation.DSMT4" ShapeID="_x0000_i1826" DrawAspect="Content" ObjectID="_1397130608" r:id="rId1668"/>
        </w:object>
      </w:r>
      <w:r>
        <w:t xml:space="preserve">, with higher values of </w:t>
      </w:r>
      <w:r w:rsidR="002429B0" w:rsidRPr="002429B0">
        <w:rPr>
          <w:position w:val="-6"/>
        </w:rPr>
        <w:object w:dxaOrig="240" w:dyaOrig="220" w14:anchorId="0097CAB4">
          <v:shape id="_x0000_i1827" type="#_x0000_t75" style="width:12.1pt;height:11.4pt" o:ole="">
            <v:imagedata r:id="rId1669" o:title=""/>
          </v:shape>
          <o:OLEObject Type="Embed" ProgID="Equation.DSMT4" ShapeID="_x0000_i1827" DrawAspect="Content" ObjectID="_1397130609" r:id="rId1670"/>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1402" w:name="_Toc302133192"/>
      <w:bookmarkStart w:id="1403" w:name="_Toc304219935"/>
      <w:r>
        <w:lastRenderedPageBreak/>
        <w:t>Quintic Polynomial</w:t>
      </w:r>
      <w:bookmarkEnd w:id="1402"/>
      <w:bookmarkEnd w:id="1403"/>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58FB63C6" w:rsidR="00546831" w:rsidRPr="00C5412D" w:rsidRDefault="00546831" w:rsidP="002429B0">
            <w:r>
              <w:t xml:space="preserve">Parameter </w:t>
            </w:r>
            <w:r w:rsidR="002429B0" w:rsidRPr="002429B0">
              <w:rPr>
                <w:position w:val="-12"/>
              </w:rPr>
              <w:object w:dxaOrig="440" w:dyaOrig="360" w14:anchorId="0D35DC95">
                <v:shape id="_x0000_i1828" type="#_x0000_t75" style="width:22.1pt;height:18.55pt" o:ole="">
                  <v:imagedata r:id="rId1672" o:title=""/>
                </v:shape>
                <o:OLEObject Type="Embed" ProgID="Equation.DSMT4" ShapeID="_x0000_i1828" DrawAspect="Content" ObjectID="_1397130610" r:id="rId1673"/>
              </w:object>
            </w:r>
            <w:r>
              <w:t xml:space="preserve"> (same units as </w:t>
            </w:r>
            <w:r w:rsidR="002429B0" w:rsidRPr="00025957">
              <w:rPr>
                <w:position w:val="-4"/>
              </w:rPr>
              <w:object w:dxaOrig="240" w:dyaOrig="240" w14:anchorId="2786F795">
                <v:shape id="_x0000_i1829" type="#_x0000_t75" style="width:12.1pt;height:12.1pt" o:ole="">
                  <v:imagedata r:id="rId1674" o:title=""/>
                </v:shape>
                <o:OLEObject Type="Embed" ProgID="Equation.DSMT4" ShapeID="_x0000_i1829" DrawAspect="Content" ObjectID="_1397130611" r:id="rId1675"/>
              </w:object>
            </w:r>
            <w:r>
              <w:t xml:space="preserve">, </w:t>
            </w:r>
            <w:r w:rsidR="002429B0" w:rsidRPr="002429B0">
              <w:rPr>
                <w:position w:val="-12"/>
              </w:rPr>
              <w:object w:dxaOrig="820" w:dyaOrig="360" w14:anchorId="607940C6">
                <v:shape id="_x0000_i1830" type="#_x0000_t75" style="width:40.65pt;height:18.55pt" o:ole="">
                  <v:imagedata r:id="rId1676" o:title=""/>
                </v:shape>
                <o:OLEObject Type="Embed" ProgID="Equation.DSMT4" ShapeID="_x0000_i1830" DrawAspect="Content" ObjectID="_1397130612" r:id="rId1677"/>
              </w:object>
            </w:r>
            <w:r>
              <w:t>)</w:t>
            </w:r>
          </w:p>
        </w:tc>
        <w:tc>
          <w:tcPr>
            <w:tcW w:w="1085" w:type="pct"/>
          </w:tcPr>
          <w:p w14:paraId="7B991948" w14:textId="4EF662BC" w:rsidR="00546831" w:rsidRDefault="00546831" w:rsidP="002429B0">
            <w:r>
              <w:t>[</w:t>
            </w:r>
            <w:r w:rsidR="002429B0" w:rsidRPr="00025957">
              <w:rPr>
                <w:position w:val="-4"/>
              </w:rPr>
              <w:object w:dxaOrig="240" w:dyaOrig="240" w14:anchorId="72E74DFB">
                <v:shape id="_x0000_i1831" type="#_x0000_t75" style="width:12.1pt;height:12.1pt" o:ole="">
                  <v:imagedata r:id="rId1678" o:title=""/>
                </v:shape>
                <o:OLEObject Type="Embed" ProgID="Equation.DSMT4" ShapeID="_x0000_i1831" DrawAspect="Content" ObjectID="_1397130613" r:id="rId1679"/>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3B13E0B5" w:rsidR="00546831" w:rsidRPr="00C5412D" w:rsidRDefault="00546831" w:rsidP="002429B0">
            <w:r>
              <w:t xml:space="preserve">Parameter </w:t>
            </w:r>
            <w:r w:rsidR="002429B0" w:rsidRPr="002429B0">
              <w:rPr>
                <w:position w:val="-12"/>
              </w:rPr>
              <w:object w:dxaOrig="480" w:dyaOrig="360" w14:anchorId="47C10746">
                <v:shape id="_x0000_i1832" type="#_x0000_t75" style="width:23.5pt;height:18.55pt" o:ole="">
                  <v:imagedata r:id="rId1680" o:title=""/>
                </v:shape>
                <o:OLEObject Type="Embed" ProgID="Equation.DSMT4" ShapeID="_x0000_i1832" DrawAspect="Content" ObjectID="_1397130614" r:id="rId1681"/>
              </w:object>
            </w:r>
            <w:r>
              <w:t xml:space="preserve"> (same units as </w:t>
            </w:r>
            <w:r w:rsidR="002429B0" w:rsidRPr="00025957">
              <w:rPr>
                <w:position w:val="-4"/>
              </w:rPr>
              <w:object w:dxaOrig="240" w:dyaOrig="240" w14:anchorId="2EA4318C">
                <v:shape id="_x0000_i1833" type="#_x0000_t75" style="width:12.1pt;height:12.1pt" o:ole="">
                  <v:imagedata r:id="rId1682" o:title=""/>
                </v:shape>
                <o:OLEObject Type="Embed" ProgID="Equation.DSMT4" ShapeID="_x0000_i1833" DrawAspect="Content" ObjectID="_1397130615" r:id="rId1683"/>
              </w:object>
            </w:r>
            <w:r>
              <w:t xml:space="preserve">, </w:t>
            </w:r>
            <w:r w:rsidR="002429B0" w:rsidRPr="002429B0">
              <w:rPr>
                <w:position w:val="-12"/>
              </w:rPr>
              <w:object w:dxaOrig="1100" w:dyaOrig="360" w14:anchorId="7ABA2638">
                <v:shape id="_x0000_i1834" type="#_x0000_t75" style="width:55.6pt;height:18.55pt" o:ole="">
                  <v:imagedata r:id="rId1684" o:title=""/>
                </v:shape>
                <o:OLEObject Type="Embed" ProgID="Equation.DSMT4" ShapeID="_x0000_i1834" DrawAspect="Content" ObjectID="_1397130616" r:id="rId1685"/>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7FF83454" w:rsidR="00546831" w:rsidRDefault="00546831" w:rsidP="00546831">
      <w:pPr>
        <w:pStyle w:val="MTDisplayEquation"/>
      </w:pPr>
      <w:r>
        <w:tab/>
      </w:r>
      <w:r w:rsidR="002429B0" w:rsidRPr="002429B0">
        <w:rPr>
          <w:position w:val="-54"/>
        </w:rPr>
        <w:object w:dxaOrig="6140" w:dyaOrig="1200" w14:anchorId="4493A66B">
          <v:shape id="_x0000_i1835" type="#_x0000_t75" style="width:306.55pt;height:59.9pt" o:ole="">
            <v:imagedata r:id="rId1686" o:title=""/>
          </v:shape>
          <o:OLEObject Type="Embed" ProgID="Equation.DSMT4" ShapeID="_x0000_i1835" DrawAspect="Content" ObjectID="_1397130617" r:id="rId1687"/>
        </w:object>
      </w:r>
      <w:r>
        <w:t xml:space="preserve"> .</w:t>
      </w:r>
    </w:p>
    <w:p w14:paraId="6B7622E8" w14:textId="77777777" w:rsidR="00546831" w:rsidRDefault="00546831" w:rsidP="00546831">
      <w:r>
        <w:t xml:space="preserve">Note that </w:t>
      </w:r>
    </w:p>
    <w:p w14:paraId="2E260742" w14:textId="2E359CC8" w:rsidR="00546831" w:rsidRDefault="00546831" w:rsidP="00546831">
      <w:pPr>
        <w:pStyle w:val="MTDisplayEquation"/>
      </w:pPr>
      <w:r>
        <w:tab/>
      </w:r>
      <w:r w:rsidR="002429B0" w:rsidRPr="002429B0">
        <w:rPr>
          <w:position w:val="-28"/>
        </w:rPr>
        <w:object w:dxaOrig="2320" w:dyaOrig="680" w14:anchorId="0C3FF568">
          <v:shape id="_x0000_i1836" type="#_x0000_t75" style="width:116.2pt;height:34.2pt" o:ole="">
            <v:imagedata r:id="rId1688" o:title=""/>
          </v:shape>
          <o:OLEObject Type="Embed" ProgID="Equation.DSMT4" ShapeID="_x0000_i1836" DrawAspect="Content" ObjectID="_1397130618" r:id="rId1689"/>
        </w:object>
      </w:r>
      <w:r>
        <w:t xml:space="preserve"> ,</w:t>
      </w:r>
    </w:p>
    <w:p w14:paraId="03F134E3" w14:textId="1941315E" w:rsidR="00546831" w:rsidRPr="0007281B" w:rsidRDefault="00546831" w:rsidP="00546831">
      <w:r>
        <w:t xml:space="preserve">which shows that </w:t>
      </w:r>
      <w:r w:rsidR="002429B0" w:rsidRPr="002429B0">
        <w:rPr>
          <w:position w:val="-14"/>
        </w:rPr>
        <w:object w:dxaOrig="1520" w:dyaOrig="400" w14:anchorId="660A1393">
          <v:shape id="_x0000_i1837" type="#_x0000_t75" style="width:75.55pt;height:19.95pt" o:ole="">
            <v:imagedata r:id="rId1690" o:title=""/>
          </v:shape>
          <o:OLEObject Type="Embed" ProgID="Equation.DSMT4" ShapeID="_x0000_i1837" DrawAspect="Content" ObjectID="_1397130619" r:id="rId1691"/>
        </w:object>
      </w:r>
      <w:r>
        <w:t xml:space="preserve"> is the value of </w:t>
      </w:r>
      <w:r w:rsidR="002429B0" w:rsidRPr="00025957">
        <w:rPr>
          <w:position w:val="-4"/>
        </w:rPr>
        <w:object w:dxaOrig="240" w:dyaOrig="240" w14:anchorId="7470F019">
          <v:shape id="_x0000_i1838" type="#_x0000_t75" style="width:12.1pt;height:12.1pt" o:ole="">
            <v:imagedata r:id="rId1692" o:title=""/>
          </v:shape>
          <o:OLEObject Type="Embed" ProgID="Equation.DSMT4" ShapeID="_x0000_i1838" DrawAspect="Content" ObjectID="_1397130620" r:id="rId1693"/>
        </w:object>
      </w:r>
      <w:r>
        <w:t xml:space="preserve"> at which half of the bonds break.  The range </w:t>
      </w:r>
      <w:r w:rsidR="002429B0" w:rsidRPr="002429B0">
        <w:rPr>
          <w:position w:val="-12"/>
        </w:rPr>
        <w:object w:dxaOrig="1080" w:dyaOrig="360" w14:anchorId="26D07149">
          <v:shape id="_x0000_i1839" type="#_x0000_t75" style="width:53.45pt;height:18.55pt" o:ole="">
            <v:imagedata r:id="rId1694" o:title=""/>
          </v:shape>
          <o:OLEObject Type="Embed" ProgID="Equation.DSMT4" ShapeID="_x0000_i1839" DrawAspect="Content" ObjectID="_1397130621" r:id="rId1695"/>
        </w:object>
      </w:r>
      <w:r>
        <w:t xml:space="preserve"> regulates the rate at which damage increases with increasing </w:t>
      </w:r>
      <w:r w:rsidR="002429B0" w:rsidRPr="00025957">
        <w:rPr>
          <w:position w:val="-4"/>
        </w:rPr>
        <w:object w:dxaOrig="240" w:dyaOrig="240" w14:anchorId="4E4A73D4">
          <v:shape id="_x0000_i1840" type="#_x0000_t75" style="width:12.1pt;height:12.1pt" o:ole="">
            <v:imagedata r:id="rId1696" o:title=""/>
          </v:shape>
          <o:OLEObject Type="Embed" ProgID="Equation.DSMT4" ShapeID="_x0000_i1840" DrawAspect="Content" ObjectID="_1397130622" r:id="rId1697"/>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1404" w:name="_Toc302133193"/>
      <w:bookmarkStart w:id="1405" w:name="_Toc304219936"/>
      <w:r>
        <w:lastRenderedPageBreak/>
        <w:t>Step</w:t>
      </w:r>
      <w:bookmarkEnd w:id="1404"/>
      <w:bookmarkEnd w:id="1405"/>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033A59CA" w:rsidR="00546831" w:rsidRPr="00C5412D" w:rsidRDefault="00546831" w:rsidP="002429B0">
            <w:r>
              <w:t xml:space="preserve">Parameter </w:t>
            </w:r>
            <w:r w:rsidR="002429B0" w:rsidRPr="002429B0">
              <w:rPr>
                <w:position w:val="-10"/>
              </w:rPr>
              <w:object w:dxaOrig="240" w:dyaOrig="260" w14:anchorId="2AF1DC52">
                <v:shape id="_x0000_i1841" type="#_x0000_t75" style="width:12.1pt;height:12.85pt" o:ole="">
                  <v:imagedata r:id="rId1699" o:title=""/>
                </v:shape>
                <o:OLEObject Type="Embed" ProgID="Equation.DSMT4" ShapeID="_x0000_i1841" DrawAspect="Content" ObjectID="_1397130623" r:id="rId1700"/>
              </w:object>
            </w:r>
            <w:r>
              <w:t xml:space="preserve"> (same units as </w:t>
            </w:r>
            <w:r w:rsidR="002429B0" w:rsidRPr="00025957">
              <w:rPr>
                <w:position w:val="-4"/>
              </w:rPr>
              <w:object w:dxaOrig="240" w:dyaOrig="240" w14:anchorId="4350BDE8">
                <v:shape id="_x0000_i1842" type="#_x0000_t75" style="width:12.1pt;height:12.1pt" o:ole="">
                  <v:imagedata r:id="rId1701" o:title=""/>
                </v:shape>
                <o:OLEObject Type="Embed" ProgID="Equation.DSMT4" ShapeID="_x0000_i1842" DrawAspect="Content" ObjectID="_1397130624" r:id="rId1702"/>
              </w:object>
            </w:r>
            <w:r>
              <w:t>)</w:t>
            </w:r>
          </w:p>
        </w:tc>
        <w:tc>
          <w:tcPr>
            <w:tcW w:w="1085" w:type="pct"/>
          </w:tcPr>
          <w:p w14:paraId="0DDFAA0C" w14:textId="79AA65E1" w:rsidR="00546831" w:rsidRDefault="00546831" w:rsidP="002429B0">
            <w:r>
              <w:t>[</w:t>
            </w:r>
            <w:r w:rsidR="002429B0" w:rsidRPr="00025957">
              <w:rPr>
                <w:position w:val="-4"/>
              </w:rPr>
              <w:object w:dxaOrig="240" w:dyaOrig="240" w14:anchorId="62854A46">
                <v:shape id="_x0000_i1843" type="#_x0000_t75" style="width:12.1pt;height:12.1pt" o:ole="">
                  <v:imagedata r:id="rId1703" o:title=""/>
                </v:shape>
                <o:OLEObject Type="Embed" ProgID="Equation.DSMT4" ShapeID="_x0000_i1843" DrawAspect="Content" ObjectID="_1397130625" r:id="rId1704"/>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72B2B01E" w:rsidR="00546831" w:rsidRDefault="00546831" w:rsidP="00546831">
      <w:pPr>
        <w:pStyle w:val="MTDisplayEquation"/>
      </w:pPr>
      <w:r>
        <w:tab/>
      </w:r>
      <w:r w:rsidR="002429B0" w:rsidRPr="002429B0">
        <w:rPr>
          <w:position w:val="-14"/>
        </w:rPr>
        <w:object w:dxaOrig="1460" w:dyaOrig="400" w14:anchorId="7927ECE9">
          <v:shape id="_x0000_i1844" type="#_x0000_t75" style="width:73.45pt;height:19.95pt" o:ole="">
            <v:imagedata r:id="rId1705" o:title=""/>
          </v:shape>
          <o:OLEObject Type="Embed" ProgID="Equation.DSMT4" ShapeID="_x0000_i1844" DrawAspect="Content" ObjectID="_1397130626" r:id="rId1706"/>
        </w:object>
      </w:r>
      <w:r>
        <w:t xml:space="preserve"> ,</w:t>
      </w:r>
    </w:p>
    <w:p w14:paraId="0EAD6775" w14:textId="488E41AF" w:rsidR="00546831" w:rsidRPr="0007281B" w:rsidRDefault="00546831" w:rsidP="00546831">
      <w:r>
        <w:t xml:space="preserve">where </w:t>
      </w:r>
      <w:r w:rsidR="002429B0" w:rsidRPr="002429B0">
        <w:rPr>
          <w:position w:val="-14"/>
        </w:rPr>
        <w:object w:dxaOrig="540" w:dyaOrig="400" w14:anchorId="1C489090">
          <v:shape id="_x0000_i1845" type="#_x0000_t75" style="width:27.1pt;height:19.95pt" o:ole="">
            <v:imagedata r:id="rId1707" o:title=""/>
          </v:shape>
          <o:OLEObject Type="Embed" ProgID="Equation.DSMT4" ShapeID="_x0000_i1845" DrawAspect="Content" ObjectID="_1397130627" r:id="rId1708"/>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1406" w:name="_Toc302133194"/>
      <w:bookmarkStart w:id="1407" w:name="_Toc304219937"/>
      <w:r>
        <w:lastRenderedPageBreak/>
        <w:t>Damage Criterion</w:t>
      </w:r>
      <w:bookmarkEnd w:id="1406"/>
      <w:bookmarkEnd w:id="1407"/>
    </w:p>
    <w:p w14:paraId="6D37979D" w14:textId="47C8F18A" w:rsidR="00546831" w:rsidRDefault="00546831" w:rsidP="00546831">
      <w:r>
        <w:t xml:space="preserve">The damage criterion provides the functional form of </w:t>
      </w:r>
      <w:r w:rsidR="002429B0" w:rsidRPr="002429B0">
        <w:rPr>
          <w:position w:val="-14"/>
        </w:rPr>
        <w:object w:dxaOrig="600" w:dyaOrig="400" w14:anchorId="0D90D5EF">
          <v:shape id="_x0000_i1846" type="#_x0000_t75" style="width:29.95pt;height:19.95pt" o:ole="">
            <v:imagedata r:id="rId1710" o:title=""/>
          </v:shape>
          <o:OLEObject Type="Embed" ProgID="Equation.DSMT4" ShapeID="_x0000_i1846" DrawAspect="Content" ObjectID="_1397130628" r:id="rId1711"/>
        </w:object>
      </w:r>
      <w:r>
        <w:t xml:space="preserve"> that determines the evolution of damage.  There are no material parameters associated with these functions. All the functions currently modeled in FEBio are defined over the range </w:t>
      </w:r>
      <w:r w:rsidR="002429B0" w:rsidRPr="002429B0">
        <w:rPr>
          <w:position w:val="-14"/>
        </w:rPr>
        <w:object w:dxaOrig="980" w:dyaOrig="400" w14:anchorId="0BF2B082">
          <v:shape id="_x0000_i1847" type="#_x0000_t75" style="width:49.2pt;height:19.95pt" o:ole="">
            <v:imagedata r:id="rId1712" o:title=""/>
          </v:shape>
          <o:OLEObject Type="Embed" ProgID="Equation.DSMT4" ShapeID="_x0000_i1847" DrawAspect="Content" ObjectID="_1397130629" r:id="rId1713"/>
        </w:object>
      </w:r>
      <w:r>
        <w:t>.</w:t>
      </w:r>
    </w:p>
    <w:p w14:paraId="08C06683" w14:textId="77777777" w:rsidR="00546831" w:rsidRDefault="00546831" w:rsidP="00546831"/>
    <w:p w14:paraId="58296876" w14:textId="77777777" w:rsidR="00546831" w:rsidRDefault="00546831" w:rsidP="00546831">
      <w:pPr>
        <w:pStyle w:val="Heading4"/>
      </w:pPr>
      <w:bookmarkStart w:id="1408" w:name="_Toc302133195"/>
      <w:bookmarkStart w:id="1409" w:name="_Toc304219938"/>
      <w:r>
        <w:t>Simo</w:t>
      </w:r>
      <w:bookmarkEnd w:id="1408"/>
      <w:bookmarkEnd w:id="1409"/>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726C43">
        <w:fldChar w:fldCharType="begin"/>
      </w:r>
      <w:r w:rsidR="00726C43">
        <w:instrText xml:space="preserve"> HYPERLINK \l "_ENREF_33" \o "Simo, 1987 #72" </w:instrText>
      </w:r>
      <w:ins w:id="1410" w:author="Gerard" w:date="2016-04-27T14:23:00Z"/>
      <w:r w:rsidR="00726C43">
        <w:fldChar w:fldCharType="separate"/>
      </w:r>
      <w:r w:rsidR="00554341">
        <w:rPr>
          <w:noProof/>
        </w:rPr>
        <w:t>33</w:t>
      </w:r>
      <w:r w:rsidR="00726C43">
        <w:rPr>
          <w:noProof/>
        </w:rPr>
        <w:fldChar w:fldCharType="end"/>
      </w:r>
      <w:r>
        <w:rPr>
          <w:noProof/>
        </w:rPr>
        <w:t>]</w:t>
      </w:r>
      <w:r>
        <w:fldChar w:fldCharType="end"/>
      </w:r>
      <w:r>
        <w:t xml:space="preserve"> is “</w:t>
      </w:r>
      <w:r>
        <w:rPr>
          <w:i/>
        </w:rPr>
        <w:t>DC Simo”</w:t>
      </w:r>
      <w:r>
        <w:t>. For this criterion,</w:t>
      </w:r>
    </w:p>
    <w:p w14:paraId="5EF3AA59" w14:textId="5A02AEED" w:rsidR="00546831" w:rsidRDefault="00546831" w:rsidP="00546831">
      <w:pPr>
        <w:pStyle w:val="MTDisplayEquation"/>
      </w:pPr>
      <w:r>
        <w:tab/>
      </w:r>
      <w:r w:rsidR="002429B0" w:rsidRPr="002429B0">
        <w:rPr>
          <w:position w:val="-16"/>
        </w:rPr>
        <w:object w:dxaOrig="1800" w:dyaOrig="460" w14:anchorId="3E5718FA">
          <v:shape id="_x0000_i1848" type="#_x0000_t75" style="width:90.55pt;height:22.8pt" o:ole="">
            <v:imagedata r:id="rId1714" o:title=""/>
          </v:shape>
          <o:OLEObject Type="Embed" ProgID="Equation.DSMT4" ShapeID="_x0000_i1848" DrawAspect="Content" ObjectID="_1397130630" r:id="rId1715"/>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1411" w:name="_Toc302133196"/>
      <w:bookmarkStart w:id="1412" w:name="_Toc304219939"/>
      <w:r>
        <w:t>Strain Energy Density</w:t>
      </w:r>
      <w:bookmarkEnd w:id="1411"/>
      <w:bookmarkEnd w:id="1412"/>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3D216981" w:rsidR="00546831" w:rsidRDefault="00546831" w:rsidP="00546831">
      <w:pPr>
        <w:pStyle w:val="MTDisplayEquation"/>
      </w:pPr>
      <w:r>
        <w:tab/>
      </w:r>
      <w:r w:rsidR="002429B0" w:rsidRPr="002429B0">
        <w:rPr>
          <w:position w:val="-14"/>
        </w:rPr>
        <w:object w:dxaOrig="1500" w:dyaOrig="400" w14:anchorId="73F37A79">
          <v:shape id="_x0000_i1849" type="#_x0000_t75" style="width:75.55pt;height:19.95pt" o:ole="">
            <v:imagedata r:id="rId1716" o:title=""/>
          </v:shape>
          <o:OLEObject Type="Embed" ProgID="Equation.DSMT4" ShapeID="_x0000_i1849" DrawAspect="Content" ObjectID="_1397130631" r:id="rId1717"/>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1413" w:name="_Toc302133197"/>
      <w:bookmarkStart w:id="1414" w:name="_Toc304219940"/>
      <w:r>
        <w:t>Specific Strain Energy</w:t>
      </w:r>
      <w:bookmarkEnd w:id="1413"/>
      <w:bookmarkEnd w:id="1414"/>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2CD28BA8" w:rsidR="00546831" w:rsidRDefault="00546831" w:rsidP="00546831">
      <w:pPr>
        <w:pStyle w:val="MTDisplayEquation"/>
      </w:pPr>
      <w:r>
        <w:tab/>
      </w:r>
      <w:r w:rsidR="002429B0" w:rsidRPr="002429B0">
        <w:rPr>
          <w:position w:val="-14"/>
        </w:rPr>
        <w:object w:dxaOrig="1780" w:dyaOrig="400" w14:anchorId="4DD0066E">
          <v:shape id="_x0000_i1850" type="#_x0000_t75" style="width:88.4pt;height:19.95pt" o:ole="">
            <v:imagedata r:id="rId1718" o:title=""/>
          </v:shape>
          <o:OLEObject Type="Embed" ProgID="Equation.DSMT4" ShapeID="_x0000_i1850" DrawAspect="Content" ObjectID="_1397130632" r:id="rId1719"/>
        </w:object>
      </w:r>
      <w:r>
        <w:t xml:space="preserve"> </w:t>
      </w:r>
    </w:p>
    <w:p w14:paraId="206B6ED2" w14:textId="70D03F56" w:rsidR="00546831" w:rsidRPr="00F92972" w:rsidRDefault="00546831" w:rsidP="00546831">
      <w:r>
        <w:t xml:space="preserve">where </w:t>
      </w:r>
      <w:r w:rsidR="002429B0" w:rsidRPr="002429B0">
        <w:rPr>
          <w:position w:val="-10"/>
        </w:rPr>
        <w:object w:dxaOrig="240" w:dyaOrig="260" w14:anchorId="1C4FEB59">
          <v:shape id="_x0000_i1851" type="#_x0000_t75" style="width:12.1pt;height:12.85pt" o:ole="">
            <v:imagedata r:id="rId1720" o:title=""/>
          </v:shape>
          <o:OLEObject Type="Embed" ProgID="Equation.DSMT4" ShapeID="_x0000_i1851" DrawAspect="Content" ObjectID="_1397130633" r:id="rId1721"/>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1415" w:name="_Toc302133198"/>
      <w:bookmarkStart w:id="1416" w:name="_Toc304219941"/>
      <w:r>
        <w:t>Von Mises Stress</w:t>
      </w:r>
      <w:bookmarkEnd w:id="1415"/>
      <w:bookmarkEnd w:id="1416"/>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0E9D2A85" w:rsidR="00546831" w:rsidRDefault="00546831" w:rsidP="00546831">
      <w:pPr>
        <w:pStyle w:val="MTDisplayEquation"/>
      </w:pPr>
      <w:r>
        <w:tab/>
      </w:r>
      <w:r w:rsidR="002429B0" w:rsidRPr="002429B0">
        <w:rPr>
          <w:position w:val="-26"/>
        </w:rPr>
        <w:object w:dxaOrig="4760" w:dyaOrig="700" w14:anchorId="2761462A">
          <v:shape id="_x0000_i1852" type="#_x0000_t75" style="width:238.1pt;height:34.95pt" o:ole="">
            <v:imagedata r:id="rId1722" o:title=""/>
          </v:shape>
          <o:OLEObject Type="Embed" ProgID="Equation.DSMT4" ShapeID="_x0000_i1852" DrawAspect="Content" ObjectID="_1397130634" r:id="rId1723"/>
        </w:object>
      </w:r>
      <w:r>
        <w:t xml:space="preserve"> </w:t>
      </w:r>
    </w:p>
    <w:p w14:paraId="655468BD" w14:textId="7B2F9D71" w:rsidR="00546831" w:rsidRPr="00F92972" w:rsidRDefault="00546831" w:rsidP="00546831">
      <w:r>
        <w:t xml:space="preserve">where </w:t>
      </w:r>
      <w:r w:rsidR="002429B0" w:rsidRPr="002429B0">
        <w:rPr>
          <w:position w:val="-12"/>
        </w:rPr>
        <w:object w:dxaOrig="940" w:dyaOrig="360" w14:anchorId="1A846D08">
          <v:shape id="_x0000_i1853" type="#_x0000_t75" style="width:47.05pt;height:18.55pt" o:ole="">
            <v:imagedata r:id="rId1724" o:title=""/>
          </v:shape>
          <o:OLEObject Type="Embed" ProgID="Equation.DSMT4" ShapeID="_x0000_i1853" DrawAspect="Content" ObjectID="_1397130635" r:id="rId1725"/>
        </w:object>
      </w:r>
      <w:r>
        <w:t xml:space="preserve"> are the principal values of </w:t>
      </w:r>
      <w:r w:rsidR="002429B0" w:rsidRPr="002429B0">
        <w:rPr>
          <w:position w:val="-14"/>
        </w:rPr>
        <w:object w:dxaOrig="680" w:dyaOrig="400" w14:anchorId="4AECD0ED">
          <v:shape id="_x0000_i1854" type="#_x0000_t75" style="width:34.2pt;height:19.95pt" o:ole="">
            <v:imagedata r:id="rId1726" o:title=""/>
          </v:shape>
          <o:OLEObject Type="Embed" ProgID="Equation.DSMT4" ShapeID="_x0000_i1854" DrawAspect="Content" ObjectID="_1397130636" r:id="rId1727"/>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1417" w:name="_Toc302133199"/>
      <w:bookmarkStart w:id="1418" w:name="_Toc304219942"/>
      <w:r>
        <w:t>Maximum Shear Stress</w:t>
      </w:r>
      <w:bookmarkEnd w:id="1417"/>
      <w:bookmarkEnd w:id="1418"/>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03757DB6" w:rsidR="00546831" w:rsidRDefault="00546831" w:rsidP="00546831">
      <w:pPr>
        <w:pStyle w:val="MTDisplayEquation"/>
      </w:pPr>
      <w:r>
        <w:tab/>
      </w:r>
      <w:r w:rsidR="002429B0" w:rsidRPr="002429B0">
        <w:rPr>
          <w:position w:val="-32"/>
        </w:rPr>
        <w:object w:dxaOrig="4140" w:dyaOrig="760" w14:anchorId="14127192">
          <v:shape id="_x0000_i1855" type="#_x0000_t75" style="width:207.45pt;height:38.5pt" o:ole="">
            <v:imagedata r:id="rId1728" o:title=""/>
          </v:shape>
          <o:OLEObject Type="Embed" ProgID="Equation.DSMT4" ShapeID="_x0000_i1855" DrawAspect="Content" ObjectID="_1397130637" r:id="rId1729"/>
        </w:object>
      </w:r>
      <w:r>
        <w:t xml:space="preserve"> </w:t>
      </w:r>
    </w:p>
    <w:p w14:paraId="5A1ED3BD" w14:textId="1E32DDA6" w:rsidR="00546831" w:rsidRPr="00F92972" w:rsidRDefault="00546831" w:rsidP="00546831">
      <w:r>
        <w:t xml:space="preserve">where </w:t>
      </w:r>
      <w:r w:rsidR="002429B0" w:rsidRPr="002429B0">
        <w:rPr>
          <w:position w:val="-12"/>
        </w:rPr>
        <w:object w:dxaOrig="940" w:dyaOrig="360" w14:anchorId="1468D57A">
          <v:shape id="_x0000_i1856" type="#_x0000_t75" style="width:47.05pt;height:18.55pt" o:ole="">
            <v:imagedata r:id="rId1730" o:title=""/>
          </v:shape>
          <o:OLEObject Type="Embed" ProgID="Equation.DSMT4" ShapeID="_x0000_i1856" DrawAspect="Content" ObjectID="_1397130638" r:id="rId1731"/>
        </w:object>
      </w:r>
      <w:r>
        <w:t xml:space="preserve"> are the principal values of </w:t>
      </w:r>
      <w:r w:rsidR="002429B0" w:rsidRPr="002429B0">
        <w:rPr>
          <w:position w:val="-14"/>
        </w:rPr>
        <w:object w:dxaOrig="680" w:dyaOrig="400" w14:anchorId="7CFB4AB9">
          <v:shape id="_x0000_i1857" type="#_x0000_t75" style="width:34.2pt;height:19.95pt" o:ole="">
            <v:imagedata r:id="rId1732" o:title=""/>
          </v:shape>
          <o:OLEObject Type="Embed" ProgID="Equation.DSMT4" ShapeID="_x0000_i1857" DrawAspect="Content" ObjectID="_1397130639" r:id="rId1733"/>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1419" w:name="_Toc302133200"/>
      <w:bookmarkStart w:id="1420" w:name="_Toc304219943"/>
      <w:r>
        <w:t>Maximum Normal Stress</w:t>
      </w:r>
      <w:bookmarkEnd w:id="1419"/>
      <w:bookmarkEnd w:id="1420"/>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49A4A162" w:rsidR="00546831" w:rsidRDefault="00546831" w:rsidP="00546831">
      <w:pPr>
        <w:pStyle w:val="MTDisplayEquation"/>
      </w:pPr>
      <w:r>
        <w:tab/>
      </w:r>
      <w:r w:rsidR="002429B0" w:rsidRPr="002429B0">
        <w:rPr>
          <w:position w:val="-14"/>
        </w:rPr>
        <w:object w:dxaOrig="2360" w:dyaOrig="400" w14:anchorId="74F865D7">
          <v:shape id="_x0000_i1858" type="#_x0000_t75" style="width:117.6pt;height:19.95pt" o:ole="">
            <v:imagedata r:id="rId1734" o:title=""/>
          </v:shape>
          <o:OLEObject Type="Embed" ProgID="Equation.DSMT4" ShapeID="_x0000_i1858" DrawAspect="Content" ObjectID="_1397130640" r:id="rId1735"/>
        </w:object>
      </w:r>
      <w:r>
        <w:t xml:space="preserve"> </w:t>
      </w:r>
    </w:p>
    <w:p w14:paraId="2B1001AB" w14:textId="1D31AC45" w:rsidR="00546831" w:rsidRPr="00F92972" w:rsidRDefault="00546831" w:rsidP="00546831">
      <w:r>
        <w:t xml:space="preserve">where </w:t>
      </w:r>
      <w:r w:rsidR="002429B0" w:rsidRPr="002429B0">
        <w:rPr>
          <w:position w:val="-12"/>
        </w:rPr>
        <w:object w:dxaOrig="940" w:dyaOrig="360" w14:anchorId="468AAAFE">
          <v:shape id="_x0000_i1859" type="#_x0000_t75" style="width:47.05pt;height:18.55pt" o:ole="">
            <v:imagedata r:id="rId1736" o:title=""/>
          </v:shape>
          <o:OLEObject Type="Embed" ProgID="Equation.DSMT4" ShapeID="_x0000_i1859" DrawAspect="Content" ObjectID="_1397130641" r:id="rId1737"/>
        </w:object>
      </w:r>
      <w:r>
        <w:t xml:space="preserve"> are the principal values of </w:t>
      </w:r>
      <w:r w:rsidR="002429B0" w:rsidRPr="002429B0">
        <w:rPr>
          <w:position w:val="-14"/>
        </w:rPr>
        <w:object w:dxaOrig="680" w:dyaOrig="400" w14:anchorId="078D3D8E">
          <v:shape id="_x0000_i1860" type="#_x0000_t75" style="width:34.2pt;height:19.95pt" o:ole="">
            <v:imagedata r:id="rId1738" o:title=""/>
          </v:shape>
          <o:OLEObject Type="Embed" ProgID="Equation.DSMT4" ShapeID="_x0000_i1860" DrawAspect="Content" ObjectID="_1397130642" r:id="rId1739"/>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1421" w:name="_Toc302133201"/>
      <w:bookmarkStart w:id="1422" w:name="_Toc304219944"/>
      <w:r>
        <w:t>Maximum Normal Lagrange Strain</w:t>
      </w:r>
      <w:bookmarkEnd w:id="1421"/>
      <w:bookmarkEnd w:id="1422"/>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3EE791CB" w:rsidR="00546831" w:rsidRDefault="00546831" w:rsidP="00546831">
      <w:pPr>
        <w:pStyle w:val="MTDisplayEquation"/>
      </w:pPr>
      <w:r>
        <w:tab/>
      </w:r>
      <w:r w:rsidR="002429B0" w:rsidRPr="002429B0">
        <w:rPr>
          <w:position w:val="-14"/>
        </w:rPr>
        <w:object w:dxaOrig="2360" w:dyaOrig="400" w14:anchorId="32329A47">
          <v:shape id="_x0000_i1861" type="#_x0000_t75" style="width:117.6pt;height:19.95pt" o:ole="">
            <v:imagedata r:id="rId1740" o:title=""/>
          </v:shape>
          <o:OLEObject Type="Embed" ProgID="Equation.DSMT4" ShapeID="_x0000_i1861" DrawAspect="Content" ObjectID="_1397130643" r:id="rId1741"/>
        </w:object>
      </w:r>
      <w:r>
        <w:t xml:space="preserve"> </w:t>
      </w:r>
    </w:p>
    <w:p w14:paraId="03AE02D1" w14:textId="14BA2958" w:rsidR="00546831" w:rsidRPr="00F92972" w:rsidRDefault="00546831" w:rsidP="00546831">
      <w:r>
        <w:t xml:space="preserve">where </w:t>
      </w:r>
      <w:r w:rsidR="002429B0" w:rsidRPr="002429B0">
        <w:rPr>
          <w:position w:val="-12"/>
        </w:rPr>
        <w:object w:dxaOrig="940" w:dyaOrig="360" w14:anchorId="429CE577">
          <v:shape id="_x0000_i1862" type="#_x0000_t75" style="width:47.05pt;height:18.55pt" o:ole="">
            <v:imagedata r:id="rId1742" o:title=""/>
          </v:shape>
          <o:OLEObject Type="Embed" ProgID="Equation.DSMT4" ShapeID="_x0000_i1862" DrawAspect="Content" ObjectID="_1397130644" r:id="rId1743"/>
        </w:object>
      </w:r>
      <w:r>
        <w:t xml:space="preserve"> are the principal values of </w:t>
      </w:r>
      <w:r w:rsidR="002429B0" w:rsidRPr="002429B0">
        <w:rPr>
          <w:position w:val="-16"/>
        </w:rPr>
        <w:object w:dxaOrig="1740" w:dyaOrig="440" w14:anchorId="43762C10">
          <v:shape id="_x0000_i1863" type="#_x0000_t75" style="width:86.95pt;height:22.1pt" o:ole="">
            <v:imagedata r:id="rId1744" o:title=""/>
          </v:shape>
          <o:OLEObject Type="Embed" ProgID="Equation.DSMT4" ShapeID="_x0000_i1863" DrawAspect="Content" ObjectID="_1397130645" r:id="rId1745"/>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1423" w:name="_Toc200951633"/>
      <w:bookmarkStart w:id="1424" w:name="_Toc304219945"/>
      <w:r w:rsidRPr="00690318">
        <w:lastRenderedPageBreak/>
        <w:t>Multigeneration Solids</w:t>
      </w:r>
      <w:bookmarkEnd w:id="1423"/>
      <w:bookmarkEnd w:id="1424"/>
    </w:p>
    <w:p w14:paraId="691E895A" w14:textId="44A394C4"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r w:rsidR="00726C43">
        <w:fldChar w:fldCharType="begin"/>
      </w:r>
      <w:r w:rsidR="00726C43">
        <w:instrText xml:space="preserve"> HYPERLINK \l "_ENREF_34" \o "Ateshian, 2010 #67" </w:instrText>
      </w:r>
      <w:ins w:id="1425" w:author="Gerard" w:date="2016-04-27T14:23:00Z"/>
      <w:r w:rsidR="00726C43">
        <w:fldChar w:fldCharType="separate"/>
      </w:r>
      <w:r w:rsidR="00554341">
        <w:rPr>
          <w:noProof/>
        </w:rPr>
        <w:t>34</w:t>
      </w:r>
      <w:r w:rsidR="00726C43">
        <w:rPr>
          <w:noProof/>
        </w:rPr>
        <w:fldChar w:fldCharType="end"/>
      </w:r>
      <w:r w:rsidR="00546831">
        <w:rPr>
          <w:noProof/>
        </w:rPr>
        <w:t>]</w:t>
      </w:r>
      <w:r w:rsidRPr="00690318">
        <w:fldChar w:fldCharType="end"/>
      </w:r>
      <w:r w:rsidRPr="00690318">
        <w:t xml:space="preserve"> implements a mechanism for multigenerational interstitial growth of solids whereby each growth generation </w:t>
      </w:r>
      <w:r w:rsidR="002429B0" w:rsidRPr="002429B0">
        <w:rPr>
          <w:position w:val="-10"/>
        </w:rPr>
        <w:object w:dxaOrig="200" w:dyaOrig="260" w14:anchorId="5771D1F6">
          <v:shape id="_x0000_i1864" type="#_x0000_t75" style="width:10pt;height:12.85pt" o:ole="">
            <v:imagedata r:id="rId1746" o:title=""/>
          </v:shape>
          <o:OLEObject Type="Embed" ProgID="Equation.DSMT4" ShapeID="_x0000_i1864" DrawAspect="Content" ObjectID="_1397130646" r:id="rId1747"/>
        </w:object>
      </w:r>
      <w:r w:rsidRPr="00690318">
        <w:t xml:space="preserve"> has a distinct reference configuration </w:t>
      </w:r>
      <w:r w:rsidR="002429B0" w:rsidRPr="00025957">
        <w:rPr>
          <w:position w:val="-4"/>
        </w:rPr>
        <w:object w:dxaOrig="340" w:dyaOrig="300" w14:anchorId="05C1524B">
          <v:shape id="_x0000_i1865" type="#_x0000_t75" style="width:16.4pt;height:14.95pt" o:ole="">
            <v:imagedata r:id="rId1748" o:title=""/>
          </v:shape>
          <o:OLEObject Type="Embed" ProgID="Equation.DSMT4" ShapeID="_x0000_i1865" DrawAspect="Content" ObjectID="_1397130647" r:id="rId1749"/>
        </w:object>
      </w:r>
      <w:r w:rsidRPr="00690318">
        <w:t xml:space="preserve"> determined at the time </w:t>
      </w:r>
      <w:r w:rsidR="002429B0" w:rsidRPr="002429B0">
        <w:rPr>
          <w:position w:val="-6"/>
        </w:rPr>
        <w:object w:dxaOrig="240" w:dyaOrig="320" w14:anchorId="0ABF1B0B">
          <v:shape id="_x0000_i1866" type="#_x0000_t75" style="width:12.1pt;height:16.4pt" o:ole="">
            <v:imagedata r:id="rId1750" o:title=""/>
          </v:shape>
          <o:OLEObject Type="Embed" ProgID="Equation.DSMT4" ShapeID="_x0000_i1866" DrawAspect="Content" ObjectID="_1397130648" r:id="rId1751"/>
        </w:object>
      </w:r>
      <w:r w:rsidRPr="00690318">
        <w:t xml:space="preserve"> of its deposition. Therefore, the solid matrix of a growing material consists of a multiplicity of intermingled porous bodies, each representing a generation </w:t>
      </w:r>
      <w:r w:rsidR="002429B0" w:rsidRPr="002429B0">
        <w:rPr>
          <w:position w:val="-10"/>
        </w:rPr>
        <w:object w:dxaOrig="200" w:dyaOrig="260" w14:anchorId="699AB148">
          <v:shape id="_x0000_i1867" type="#_x0000_t75" style="width:10pt;height:12.85pt" o:ole="">
            <v:imagedata r:id="rId1752" o:title=""/>
          </v:shape>
          <o:OLEObject Type="Embed" ProgID="Equation.DSMT4" ShapeID="_x0000_i1867" DrawAspect="Content" ObjectID="_1397130649" r:id="rId1753"/>
        </w:object>
      </w:r>
      <w:r w:rsidRPr="00690318">
        <w:t xml:space="preserve">, all of which are constrained to move together in the current configuration </w:t>
      </w:r>
      <w:r w:rsidR="002429B0" w:rsidRPr="00025957">
        <w:rPr>
          <w:position w:val="-4"/>
        </w:rPr>
        <w:object w:dxaOrig="200" w:dyaOrig="200" w14:anchorId="4A695864">
          <v:shape id="_x0000_i1868" type="#_x0000_t75" style="width:10pt;height:10pt" o:ole="">
            <v:imagedata r:id="rId1754" o:title=""/>
          </v:shape>
          <o:OLEObject Type="Embed" ProgID="Equation.DSMT4" ShapeID="_x0000_i1868" DrawAspect="Content" ObjectID="_1397130650" r:id="rId1755"/>
        </w:object>
      </w:r>
      <w:r w:rsidRPr="00690318">
        <w:t xml:space="preserve">.  The deformation gradient of each generation is </w:t>
      </w:r>
      <w:r w:rsidR="002429B0" w:rsidRPr="002429B0">
        <w:rPr>
          <w:position w:val="-10"/>
        </w:rPr>
        <w:object w:dxaOrig="1320" w:dyaOrig="360" w14:anchorId="78FE0CD9">
          <v:shape id="_x0000_i1869" type="#_x0000_t75" style="width:65.6pt;height:18.55pt" o:ole="">
            <v:imagedata r:id="rId1756" o:title=""/>
          </v:shape>
          <o:OLEObject Type="Embed" ProgID="Equation.DSMT4" ShapeID="_x0000_i1869" DrawAspect="Content" ObjectID="_1397130651" r:id="rId1757"/>
        </w:object>
      </w:r>
      <w:r w:rsidRPr="00690318">
        <w:t>.  The first generation (</w:t>
      </w:r>
      <w:r w:rsidR="002429B0" w:rsidRPr="002429B0">
        <w:rPr>
          <w:position w:val="-10"/>
        </w:rPr>
        <w:object w:dxaOrig="520" w:dyaOrig="320" w14:anchorId="72C6DC04">
          <v:shape id="_x0000_i1870" type="#_x0000_t75" style="width:26.4pt;height:16.4pt" o:ole="">
            <v:imagedata r:id="rId1758" o:title=""/>
          </v:shape>
          <o:OLEObject Type="Embed" ProgID="Equation.DSMT4" ShapeID="_x0000_i1870" DrawAspect="Content" ObjectID="_1397130652" r:id="rId1759"/>
        </w:object>
      </w:r>
      <w:r w:rsidRPr="00690318">
        <w:t xml:space="preserve">) is assumed to be present at time </w:t>
      </w:r>
      <w:r w:rsidR="002429B0" w:rsidRPr="002429B0">
        <w:rPr>
          <w:position w:val="-6"/>
        </w:rPr>
        <w:object w:dxaOrig="580" w:dyaOrig="320" w14:anchorId="48A1CEC0">
          <v:shape id="_x0000_i1871" type="#_x0000_t75" style="width:29.25pt;height:16.4pt" o:ole="">
            <v:imagedata r:id="rId1760" o:title=""/>
          </v:shape>
          <o:OLEObject Type="Embed" ProgID="Equation.DSMT4" ShapeID="_x0000_i1871" DrawAspect="Content" ObjectID="_1397130653" r:id="rId1761"/>
        </w:object>
      </w:r>
      <w:r w:rsidRPr="00690318">
        <w:t xml:space="preserve">, therefore its reference configuration is </w:t>
      </w:r>
      <w:r w:rsidR="002429B0" w:rsidRPr="00025957">
        <w:rPr>
          <w:position w:val="-4"/>
        </w:rPr>
        <w:object w:dxaOrig="760" w:dyaOrig="300" w14:anchorId="0503A2C5">
          <v:shape id="_x0000_i1872" type="#_x0000_t75" style="width:38.5pt;height:14.95pt" o:ole="">
            <v:imagedata r:id="rId1762" o:title=""/>
          </v:shape>
          <o:OLEObject Type="Embed" ProgID="Equation.DSMT4" ShapeID="_x0000_i1872" DrawAspect="Content" ObjectID="_1397130654" r:id="rId1763"/>
        </w:object>
      </w:r>
      <w:r w:rsidRPr="00690318">
        <w:t xml:space="preserve"> and its deformation gradient </w:t>
      </w:r>
      <w:r w:rsidR="002429B0" w:rsidRPr="002429B0">
        <w:rPr>
          <w:position w:val="-10"/>
        </w:rPr>
        <w:object w:dxaOrig="1240" w:dyaOrig="360" w14:anchorId="24EC71AC">
          <v:shape id="_x0000_i1873" type="#_x0000_t75" style="width:62pt;height:18.55pt" o:ole="">
            <v:imagedata r:id="rId1764" o:title=""/>
          </v:shape>
          <o:OLEObject Type="Embed" ProgID="Equation.DSMT4" ShapeID="_x0000_i1873" DrawAspect="Content" ObjectID="_1397130655" r:id="rId1765"/>
        </w:object>
      </w:r>
      <w:r w:rsidRPr="00690318">
        <w:t xml:space="preserve"> is equivalent to </w:t>
      </w:r>
      <w:r w:rsidR="002429B0" w:rsidRPr="002429B0">
        <w:rPr>
          <w:position w:val="-10"/>
        </w:rPr>
        <w:object w:dxaOrig="1080" w:dyaOrig="340" w14:anchorId="1551D443">
          <v:shape id="_x0000_i1874" type="#_x0000_t75" style="width:53.45pt;height:16.4pt" o:ole="">
            <v:imagedata r:id="rId1766" o:title=""/>
          </v:shape>
          <o:OLEObject Type="Embed" ProgID="Equation.DSMT4" ShapeID="_x0000_i1874" DrawAspect="Content" ObjectID="_1397130656" r:id="rId1767"/>
        </w:object>
      </w:r>
      <w:r w:rsidRPr="00690318">
        <w:t xml:space="preserve">.  Each generation's reference configuration </w:t>
      </w:r>
      <w:r w:rsidR="002429B0" w:rsidRPr="00025957">
        <w:rPr>
          <w:position w:val="-4"/>
        </w:rPr>
        <w:object w:dxaOrig="340" w:dyaOrig="300" w14:anchorId="36E11785">
          <v:shape id="_x0000_i1875" type="#_x0000_t75" style="width:16.4pt;height:14.95pt" o:ole="">
            <v:imagedata r:id="rId1768" o:title=""/>
          </v:shape>
          <o:OLEObject Type="Embed" ProgID="Equation.DSMT4" ShapeID="_x0000_i1875" DrawAspect="Content" ObjectID="_1397130657" r:id="rId1769"/>
        </w:object>
      </w:r>
      <w:r w:rsidRPr="00690318">
        <w:t xml:space="preserve"> has a one-to-one mapping </w:t>
      </w:r>
      <w:r w:rsidR="002429B0" w:rsidRPr="002429B0">
        <w:rPr>
          <w:position w:val="-10"/>
        </w:rPr>
        <w:object w:dxaOrig="1500" w:dyaOrig="360" w14:anchorId="6B1AB983">
          <v:shape id="_x0000_i1876" type="#_x0000_t75" style="width:75.55pt;height:18.55pt" o:ole="">
            <v:imagedata r:id="rId1770" o:title=""/>
          </v:shape>
          <o:OLEObject Type="Embed" ProgID="Equation.DSMT4" ShapeID="_x0000_i1876" DrawAspect="Content" ObjectID="_1397130658" r:id="rId1771"/>
        </w:object>
      </w:r>
      <w:r w:rsidRPr="00690318">
        <w:t xml:space="preserve"> with the master reference configuration </w:t>
      </w:r>
      <w:r w:rsidR="002429B0" w:rsidRPr="00025957">
        <w:rPr>
          <w:position w:val="-4"/>
        </w:rPr>
        <w:object w:dxaOrig="300" w:dyaOrig="300" w14:anchorId="126E7B89">
          <v:shape id="_x0000_i1877" type="#_x0000_t75" style="width:14.95pt;height:14.95pt" o:ole="">
            <v:imagedata r:id="rId1772" o:title=""/>
          </v:shape>
          <o:OLEObject Type="Embed" ProgID="Equation.DSMT4" ShapeID="_x0000_i1877" DrawAspect="Content" ObjectID="_1397130659" r:id="rId1773"/>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2429B0" w:rsidRPr="002429B0">
        <w:rPr>
          <w:position w:val="-10"/>
        </w:rPr>
        <w:object w:dxaOrig="200" w:dyaOrig="260" w14:anchorId="755DE52F">
          <v:shape id="_x0000_i1878" type="#_x0000_t75" style="width:10pt;height:12.85pt" o:ole="">
            <v:imagedata r:id="rId1774" o:title=""/>
          </v:shape>
          <o:OLEObject Type="Embed" ProgID="Equation.DSMT4" ShapeID="_x0000_i1878" DrawAspect="Content" ObjectID="_1397130660" r:id="rId1775"/>
        </w:object>
      </w:r>
      <w:r w:rsidRPr="00690318">
        <w:t xml:space="preserve"> and the first generation is simply </w:t>
      </w:r>
      <w:r w:rsidR="002429B0" w:rsidRPr="002429B0">
        <w:rPr>
          <w:position w:val="-16"/>
        </w:rPr>
        <w:object w:dxaOrig="2640" w:dyaOrig="440" w14:anchorId="7195030A">
          <v:shape id="_x0000_i1879" type="#_x0000_t75" style="width:132.6pt;height:22.1pt" o:ole="">
            <v:imagedata r:id="rId1776" o:title=""/>
          </v:shape>
          <o:OLEObject Type="Embed" ProgID="Equation.DSMT4" ShapeID="_x0000_i1879" DrawAspect="Content" ObjectID="_1397130661" r:id="rId1777"/>
        </w:object>
      </w:r>
      <w:r w:rsidRPr="00690318">
        <w:t xml:space="preserve">.  In other words, when generation </w:t>
      </w:r>
      <w:r w:rsidR="002429B0" w:rsidRPr="002429B0">
        <w:rPr>
          <w:position w:val="-10"/>
        </w:rPr>
        <w:object w:dxaOrig="200" w:dyaOrig="260" w14:anchorId="2FCD09CA">
          <v:shape id="_x0000_i1880" type="#_x0000_t75" style="width:10pt;height:12.85pt" o:ole="">
            <v:imagedata r:id="rId1778" o:title=""/>
          </v:shape>
          <o:OLEObject Type="Embed" ProgID="Equation.DSMT4" ShapeID="_x0000_i1880" DrawAspect="Content" ObjectID="_1397130662" r:id="rId1779"/>
        </w:object>
      </w:r>
      <w:r w:rsidRPr="00690318">
        <w:t xml:space="preserve"> first comes into existence, its reference configuration is the current configuration at time </w:t>
      </w:r>
      <w:r w:rsidR="002429B0" w:rsidRPr="002429B0">
        <w:rPr>
          <w:position w:val="-6"/>
        </w:rPr>
        <w:object w:dxaOrig="240" w:dyaOrig="320" w14:anchorId="684EFFB4">
          <v:shape id="_x0000_i1881" type="#_x0000_t75" style="width:12.1pt;height:16.4pt" o:ole="">
            <v:imagedata r:id="rId1780" o:title=""/>
          </v:shape>
          <o:OLEObject Type="Embed" ProgID="Equation.DSMT4" ShapeID="_x0000_i1881" DrawAspect="Content" ObjectID="_1397130663" r:id="rId1781"/>
        </w:object>
      </w:r>
      <w:r w:rsidRPr="00690318">
        <w:t xml:space="preserve">. Note that </w:t>
      </w:r>
      <w:r w:rsidR="002429B0" w:rsidRPr="00025957">
        <w:rPr>
          <w:position w:val="-4"/>
        </w:rPr>
        <w:object w:dxaOrig="360" w:dyaOrig="300" w14:anchorId="42EBF9BD">
          <v:shape id="_x0000_i1882" type="#_x0000_t75" style="width:18.55pt;height:14.95pt" o:ole="">
            <v:imagedata r:id="rId1782" o:title=""/>
          </v:shape>
          <o:OLEObject Type="Embed" ProgID="Equation.DSMT4" ShapeID="_x0000_i1882" DrawAspect="Content" ObjectID="_1397130664" r:id="rId1783"/>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32B4EA51" w:rsidR="006E3A74" w:rsidRPr="00690318" w:rsidRDefault="006E3A74" w:rsidP="006E3A74">
      <w:pPr>
        <w:pStyle w:val="MTDisplayEquation"/>
      </w:pPr>
      <w:r w:rsidRPr="00690318">
        <w:tab/>
      </w:r>
      <w:r w:rsidR="002429B0" w:rsidRPr="002429B0">
        <w:rPr>
          <w:position w:val="-30"/>
        </w:rPr>
        <w:object w:dxaOrig="1860" w:dyaOrig="680" w14:anchorId="6D58D7FF">
          <v:shape id="_x0000_i1883" type="#_x0000_t75" style="width:93.4pt;height:34.2pt" o:ole="">
            <v:imagedata r:id="rId1784" o:title=""/>
          </v:shape>
          <o:OLEObject Type="Embed" ProgID="Equation.DSMT4" ShapeID="_x0000_i1883" DrawAspect="Content" ObjectID="_1397130665" r:id="rId1785"/>
        </w:object>
      </w:r>
      <w:r w:rsidRPr="00690318">
        <w:t xml:space="preserve"> </w:t>
      </w:r>
    </w:p>
    <w:p w14:paraId="78EA0D54" w14:textId="05BE7DAF" w:rsidR="006E3A74" w:rsidRPr="00690318" w:rsidRDefault="006E3A74" w:rsidP="006E3A74">
      <w:r w:rsidRPr="00690318">
        <w:t xml:space="preserve">where </w:t>
      </w:r>
      <w:r w:rsidR="002429B0" w:rsidRPr="002429B0">
        <w:rPr>
          <w:position w:val="-16"/>
        </w:rPr>
        <w:object w:dxaOrig="800" w:dyaOrig="440" w14:anchorId="07211C8F">
          <v:shape id="_x0000_i1884" type="#_x0000_t75" style="width:40.65pt;height:22.1pt" o:ole="">
            <v:imagedata r:id="rId1786" o:title=""/>
          </v:shape>
          <o:OLEObject Type="Embed" ProgID="Equation.DSMT4" ShapeID="_x0000_i1884" DrawAspect="Content" ObjectID="_1397130666" r:id="rId1787"/>
        </w:object>
      </w:r>
      <w:r w:rsidRPr="00690318">
        <w:t xml:space="preserve"> is the state of stress in the generation </w:t>
      </w:r>
      <w:r w:rsidR="002429B0" w:rsidRPr="002429B0">
        <w:rPr>
          <w:position w:val="-10"/>
        </w:rPr>
        <w:object w:dxaOrig="200" w:dyaOrig="260" w14:anchorId="12A07804">
          <v:shape id="_x0000_i1885" type="#_x0000_t75" style="width:10pt;height:12.85pt" o:ole="">
            <v:imagedata r:id="rId1788" o:title=""/>
          </v:shape>
          <o:OLEObject Type="Embed" ProgID="Equation.DSMT4" ShapeID="_x0000_i1885" DrawAspect="Content" ObjectID="_1397130667" r:id="rId1789"/>
        </w:object>
      </w:r>
      <w:r w:rsidRPr="00690318">
        <w:t xml:space="preserve">, as would be evaluated from a strain energy density function whose reference configuration is </w:t>
      </w:r>
      <w:r w:rsidR="002429B0" w:rsidRPr="00025957">
        <w:rPr>
          <w:position w:val="-4"/>
        </w:rPr>
        <w:object w:dxaOrig="340" w:dyaOrig="300" w14:anchorId="5D3ADB9C">
          <v:shape id="_x0000_i1886" type="#_x0000_t75" style="width:16.4pt;height:14.95pt" o:ole="">
            <v:imagedata r:id="rId1790" o:title=""/>
          </v:shape>
          <o:OLEObject Type="Embed" ProgID="Equation.DSMT4" ShapeID="_x0000_i1886" DrawAspect="Content" ObjectID="_1397130668" r:id="rId1791"/>
        </w:object>
      </w:r>
      <w:r w:rsidRPr="00690318">
        <w:t xml:space="preserve">. In the above equation, </w:t>
      </w:r>
      <w:r w:rsidR="002429B0" w:rsidRPr="002429B0">
        <w:rPr>
          <w:position w:val="-6"/>
        </w:rPr>
        <w:object w:dxaOrig="1240" w:dyaOrig="320" w14:anchorId="5D49FC17">
          <v:shape id="_x0000_i1887" type="#_x0000_t75" style="width:62pt;height:16.4pt" o:ole="">
            <v:imagedata r:id="rId1792" o:title=""/>
          </v:shape>
          <o:OLEObject Type="Embed" ProgID="Equation.DSMT4" ShapeID="_x0000_i1887" DrawAspect="Content" ObjectID="_1397130669" r:id="rId1793"/>
        </w:object>
      </w:r>
      <w:r w:rsidRPr="00690318">
        <w:t xml:space="preserve"> and the factor </w:t>
      </w:r>
      <w:r w:rsidR="002429B0" w:rsidRPr="002429B0">
        <w:rPr>
          <w:position w:val="-10"/>
        </w:rPr>
        <w:object w:dxaOrig="560" w:dyaOrig="360" w14:anchorId="6ED18505">
          <v:shape id="_x0000_i1888" type="#_x0000_t75" style="width:27.8pt;height:18.55pt" o:ole="">
            <v:imagedata r:id="rId1794" o:title=""/>
          </v:shape>
          <o:OLEObject Type="Embed" ProgID="Equation.DSMT4" ShapeID="_x0000_i1888" DrawAspect="Content" ObjectID="_1397130670" r:id="rId1795"/>
        </w:object>
      </w:r>
      <w:r w:rsidRPr="00690318">
        <w:t xml:space="preserve"> ensures that the strain energy density of each generation is properly normalized the volume of the material in the master reference configuration </w:t>
      </w:r>
      <w:r w:rsidR="002429B0" w:rsidRPr="00025957">
        <w:rPr>
          <w:position w:val="-4"/>
        </w:rPr>
        <w:object w:dxaOrig="300" w:dyaOrig="300" w14:anchorId="40F323E3">
          <v:shape id="_x0000_i1889" type="#_x0000_t75" style="width:14.95pt;height:14.95pt" o:ole="">
            <v:imagedata r:id="rId1796" o:title=""/>
          </v:shape>
          <o:OLEObject Type="Embed" ProgID="Equation.DSMT4" ShapeID="_x0000_i1889" DrawAspect="Content" ObjectID="_1397130671" r:id="rId1797"/>
        </w:object>
      </w:r>
      <w:r w:rsidRPr="00690318">
        <w:t>, when summing up the stresses in all the generations.</w:t>
      </w:r>
    </w:p>
    <w:p w14:paraId="460E4AFF" w14:textId="77777777" w:rsidR="006E3A74" w:rsidRPr="00690318" w:rsidRDefault="006E3A74" w:rsidP="006E3A74"/>
    <w:p w14:paraId="2D5FFFAA" w14:textId="03DD81E7" w:rsidR="006E3A74" w:rsidRPr="00690318" w:rsidRDefault="006E3A74" w:rsidP="006E3A74">
      <w:r w:rsidRPr="00690318">
        <w:t xml:space="preserve">Multigeneration solids typically exhibit residual stresses when </w:t>
      </w:r>
      <w:r w:rsidR="002429B0" w:rsidRPr="00025957">
        <w:rPr>
          <w:position w:val="-4"/>
        </w:rPr>
        <w:object w:dxaOrig="360" w:dyaOrig="300" w14:anchorId="30CEB376">
          <v:shape id="_x0000_i1890" type="#_x0000_t75" style="width:18.55pt;height:14.95pt" o:ole="">
            <v:imagedata r:id="rId1798" o:title=""/>
          </v:shape>
          <o:OLEObject Type="Embed" ProgID="Equation.DSMT4" ShapeID="_x0000_i1890" DrawAspect="Content" ObjectID="_1397130672" r:id="rId1799"/>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426" w:name="_Toc200951634"/>
      <w:bookmarkStart w:id="1427" w:name="_Toc304219946"/>
      <w:r w:rsidRPr="00690318">
        <w:t>General Specification of Multigeneration Solids</w:t>
      </w:r>
      <w:bookmarkEnd w:id="1426"/>
      <w:bookmarkEnd w:id="1427"/>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2C1AC069" w:rsidR="006E3A74" w:rsidRPr="00690318" w:rsidRDefault="006E3A74" w:rsidP="006E3A74">
      <w:r w:rsidRPr="00690318">
        <w:t xml:space="preserve">The corresponding value of </w:t>
      </w:r>
      <w:r w:rsidR="002429B0" w:rsidRPr="002429B0">
        <w:rPr>
          <w:position w:val="-6"/>
        </w:rPr>
        <w:object w:dxaOrig="240" w:dyaOrig="320" w14:anchorId="18FD6CD4">
          <v:shape id="_x0000_i1891" type="#_x0000_t75" style="width:12.1pt;height:16.4pt" o:ole="">
            <v:imagedata r:id="rId1800" o:title=""/>
          </v:shape>
          <o:OLEObject Type="Embed" ProgID="Equation.DSMT4" ShapeID="_x0000_i1891" DrawAspect="Content" ObjectID="_1397130673" r:id="rId1801"/>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428" w:name="_Ref162415183"/>
      <w:bookmarkStart w:id="1429" w:name="_Toc304219947"/>
      <w:r w:rsidRPr="0097532C">
        <w:lastRenderedPageBreak/>
        <w:t>Biphasic Materials</w:t>
      </w:r>
      <w:bookmarkEnd w:id="1428"/>
      <w:bookmarkEnd w:id="1429"/>
    </w:p>
    <w:p w14:paraId="3BF6C06B" w14:textId="3B4DB8B7" w:rsidR="00720475" w:rsidRDefault="006A0BC1" w:rsidP="006A0BC1">
      <w:pPr>
        <w:rPr>
          <w:ins w:id="1430" w:author="Gerard" w:date="2016-04-27T12:47:00Z"/>
        </w:rPr>
      </w:pPr>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ins w:id="1431" w:author="Gerard" w:date="2016-04-27T12:46:00Z">
        <w:r w:rsidR="00720475">
          <w:t xml:space="preserve">The Cauchy stress </w:t>
        </w:r>
      </w:ins>
      <w:ins w:id="1432" w:author="Gerard" w:date="2016-04-27T12:46:00Z">
        <w:r w:rsidR="00720475" w:rsidRPr="00720475">
          <w:rPr>
            <w:position w:val="-4"/>
          </w:rPr>
          <w:object w:dxaOrig="240" w:dyaOrig="240" w14:anchorId="707F6929">
            <v:shape id="_x0000_i1892" type="#_x0000_t75" style="width:12.1pt;height:12.1pt" o:ole="">
              <v:imagedata r:id="rId1802" o:title=""/>
            </v:shape>
            <o:OLEObject Type="Embed" ProgID="Equation.DSMT4" ShapeID="_x0000_i1892" DrawAspect="Content" ObjectID="_1397130674" r:id="rId1803"/>
          </w:object>
        </w:r>
      </w:ins>
      <w:ins w:id="1433" w:author="Gerard" w:date="2016-04-27T12:46:00Z">
        <w:r w:rsidR="00720475">
          <w:t xml:space="preserve"> in a biphasic material is </w:t>
        </w:r>
      </w:ins>
      <w:ins w:id="1434" w:author="Gerard" w:date="2016-04-27T12:47:00Z">
        <w:r w:rsidR="00720475">
          <w:t>given by</w:t>
        </w:r>
      </w:ins>
    </w:p>
    <w:p w14:paraId="2FB42AAF" w14:textId="316CD724" w:rsidR="00720475" w:rsidRDefault="00720475">
      <w:pPr>
        <w:pStyle w:val="MTDisplayEquation"/>
        <w:rPr>
          <w:ins w:id="1435" w:author="Gerard" w:date="2016-04-27T12:47:00Z"/>
        </w:rPr>
        <w:pPrChange w:id="1436" w:author="Gerard" w:date="2016-04-27T12:47:00Z">
          <w:pPr/>
        </w:pPrChange>
      </w:pPr>
      <w:ins w:id="1437" w:author="Gerard" w:date="2016-04-27T12:47:00Z">
        <w:r>
          <w:tab/>
        </w:r>
      </w:ins>
      <w:ins w:id="1438" w:author="Gerard" w:date="2016-04-27T12:47:00Z">
        <w:r w:rsidRPr="00720475">
          <w:rPr>
            <w:position w:val="-10"/>
            <w:rPrChange w:id="1439" w:author="Gerard" w:date="2016-04-27T12:47:00Z">
              <w:rPr>
                <w:position w:val="-10"/>
              </w:rPr>
            </w:rPrChange>
          </w:rPr>
          <w:object w:dxaOrig="1320" w:dyaOrig="360" w14:anchorId="11332538">
            <v:shape id="_x0000_i1893" type="#_x0000_t75" style="width:66.3pt;height:17.8pt" o:ole="">
              <v:imagedata r:id="rId1804" o:title=""/>
            </v:shape>
            <o:OLEObject Type="Embed" ProgID="Equation.DSMT4" ShapeID="_x0000_i1893" DrawAspect="Content" ObjectID="_1397130675" r:id="rId1805"/>
          </w:object>
        </w:r>
      </w:ins>
      <w:ins w:id="1440" w:author="Gerard" w:date="2016-04-27T12:47:00Z">
        <w:r>
          <w:t xml:space="preserve"> </w:t>
        </w:r>
        <w:r>
          <w:tab/>
        </w:r>
        <w:r>
          <w:fldChar w:fldCharType="begin"/>
        </w:r>
        <w:r>
          <w:instrText xml:space="preserve"> MACROBUTTON MTPlaceRef \* MERGEFORMAT </w:instrText>
        </w:r>
        <w:r>
          <w:fldChar w:fldCharType="begin"/>
        </w:r>
        <w:r>
          <w:instrText xml:space="preserve"> SEQ MTEqn \h \* MERGEFORMAT </w:instrText>
        </w:r>
      </w:ins>
      <w:del w:id="1441" w:author="Gerard" w:date="2016-04-27T14:23:00Z">
        <w:r w:rsidR="00C17CE2" w:rsidDel="00C17CE2">
          <w:fldChar w:fldCharType="separate"/>
        </w:r>
      </w:del>
      <w:del w:id="1442" w:author="Gerard" w:date="2016-04-27T12:47:00Z">
        <w:r>
          <w:fldChar w:fldCharType="end"/>
        </w:r>
      </w:del>
      <w:bookmarkStart w:id="1443" w:name="ZEqnNum658426"/>
      <w:ins w:id="1444" w:author="Gerard" w:date="2016-04-27T12:47:00Z">
        <w:r>
          <w:instrText>(</w:instrText>
        </w:r>
        <w:r>
          <w:fldChar w:fldCharType="begin"/>
        </w:r>
        <w:r>
          <w:instrText xml:space="preserve"> SEQ MTChap \c \* Arabic \* MERGEFORMAT </w:instrText>
        </w:r>
      </w:ins>
      <w:r>
        <w:fldChar w:fldCharType="separate"/>
      </w:r>
      <w:ins w:id="1445" w:author="Gerard" w:date="2016-04-27T14:26:00Z">
        <w:r w:rsidR="00C17CE2">
          <w:rPr>
            <w:noProof/>
          </w:rPr>
          <w:instrText>4</w:instrText>
        </w:r>
      </w:ins>
      <w:ins w:id="1446" w:author="Gerard" w:date="2016-04-27T12:47:00Z">
        <w:r>
          <w:fldChar w:fldCharType="end"/>
        </w:r>
        <w:r>
          <w:instrText>.</w:instrText>
        </w:r>
        <w:r>
          <w:fldChar w:fldCharType="begin"/>
        </w:r>
        <w:r>
          <w:instrText xml:space="preserve"> SEQ MTEqn \c \* Arabic \* MERGEFORMAT </w:instrText>
        </w:r>
      </w:ins>
      <w:r>
        <w:fldChar w:fldCharType="separate"/>
      </w:r>
      <w:ins w:id="1447" w:author="Gerard" w:date="2016-04-27T14:26:00Z">
        <w:r w:rsidR="00C17CE2">
          <w:rPr>
            <w:noProof/>
          </w:rPr>
          <w:instrText>7</w:instrText>
        </w:r>
      </w:ins>
      <w:ins w:id="1448" w:author="Gerard" w:date="2016-04-27T12:47:00Z">
        <w:r>
          <w:fldChar w:fldCharType="end"/>
        </w:r>
        <w:r>
          <w:instrText>)</w:instrText>
        </w:r>
        <w:bookmarkEnd w:id="1443"/>
        <w:r>
          <w:fldChar w:fldCharType="end"/>
        </w:r>
      </w:ins>
    </w:p>
    <w:p w14:paraId="4334DD1E" w14:textId="39B49524" w:rsidR="006A0BC1" w:rsidRPr="00B27FE9" w:rsidRDefault="00720475" w:rsidP="006A0BC1">
      <w:ins w:id="1449" w:author="Gerard" w:date="2016-04-27T12:47:00Z">
        <w:r>
          <w:t xml:space="preserve">where </w:t>
        </w:r>
      </w:ins>
      <w:ins w:id="1450" w:author="Gerard" w:date="2016-04-27T12:47:00Z">
        <w:r w:rsidRPr="00C17CE2">
          <w:rPr>
            <w:position w:val="-10"/>
          </w:rPr>
          <w:object w:dxaOrig="220" w:dyaOrig="260" w14:anchorId="3DD17242">
            <v:shape id="_x0000_i1894" type="#_x0000_t75" style="width:10.7pt;height:12.85pt" o:ole="">
              <v:imagedata r:id="rId1806" o:title=""/>
            </v:shape>
            <o:OLEObject Type="Embed" ProgID="Equation.DSMT4" ShapeID="_x0000_i1894" DrawAspect="Content" ObjectID="_1397130676" r:id="rId1807"/>
          </w:object>
        </w:r>
      </w:ins>
      <w:ins w:id="1451" w:author="Gerard" w:date="2016-04-27T12:47:00Z">
        <w:r>
          <w:t xml:space="preserve"> is the interstitial fluid pressure </w:t>
        </w:r>
      </w:ins>
      <w:ins w:id="1452" w:author="Gerard" w:date="2016-04-27T12:48:00Z">
        <w:r>
          <w:t xml:space="preserve">and </w:t>
        </w:r>
      </w:ins>
      <w:ins w:id="1453" w:author="Gerard" w:date="2016-04-27T12:48:00Z">
        <w:r w:rsidRPr="00720475">
          <w:rPr>
            <w:position w:val="-4"/>
          </w:rPr>
          <w:object w:dxaOrig="320" w:dyaOrig="300" w14:anchorId="699709B6">
            <v:shape id="_x0000_i1895" type="#_x0000_t75" style="width:15.7pt;height:14.95pt" o:ole="">
              <v:imagedata r:id="rId1808" o:title=""/>
            </v:shape>
            <o:OLEObject Type="Embed" ProgID="Equation.DSMT4" ShapeID="_x0000_i1895" DrawAspect="Content" ObjectID="_1397130677" r:id="rId1809"/>
          </w:object>
        </w:r>
      </w:ins>
      <w:ins w:id="1454" w:author="Gerard" w:date="2016-04-27T12:48:00Z">
        <w:r>
          <w:t xml:space="preserve"> is the stress resulting from the deformation of the porous solid matrix.  </w:t>
        </w:r>
      </w:ins>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C17CE2">
        <w:t>4.1.3</w:t>
      </w:r>
      <w:r w:rsidR="006A0BC1" w:rsidRPr="00B27FE9">
        <w:fldChar w:fldCharType="end"/>
      </w:r>
      <w:r w:rsidR="006A0BC1" w:rsidRPr="00B27FE9">
        <w:t>.</w:t>
      </w:r>
      <w:r w:rsidR="008B53FE">
        <w:t xml:space="preserve">  The user is referred to the </w:t>
      </w:r>
      <w:r w:rsidR="00726C43">
        <w:fldChar w:fldCharType="begin"/>
      </w:r>
      <w:r w:rsidR="00726C43">
        <w:instrText xml:space="preserve"> HYPERLINK "http://help.mrl.sci.utah.edu/help/index.jsp" </w:instrText>
      </w:r>
      <w:ins w:id="1455" w:author="Gerard" w:date="2016-04-27T14:23:00Z"/>
      <w:r w:rsidR="00726C43">
        <w:fldChar w:fldCharType="separate"/>
      </w:r>
      <w:r w:rsidR="008B53FE" w:rsidRPr="00C966F3">
        <w:rPr>
          <w:rStyle w:val="Hyperlink"/>
          <w:i/>
        </w:rPr>
        <w:t>FEBio Theory Manual</w:t>
      </w:r>
      <w:r w:rsidR="00726C4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2ECC7F47"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429B0" w:rsidRPr="002429B0">
        <w:rPr>
          <w:position w:val="-6"/>
        </w:rPr>
        <w:object w:dxaOrig="260" w:dyaOrig="220" w14:anchorId="496270CA">
          <v:shape id="_x0000_i1896" type="#_x0000_t75" style="width:12.85pt;height:11.4pt" o:ole="">
            <v:imagedata r:id="rId1810" o:title=""/>
          </v:shape>
          <o:OLEObject Type="Embed" ProgID="Equation.DSMT4" ShapeID="_x0000_i1896" DrawAspect="Content" ObjectID="_1397130678" r:id="rId1811"/>
        </w:object>
      </w:r>
      <w:r>
        <w:t xml:space="preserve">, to the interstitial fluid pressure gradient, </w:t>
      </w:r>
      <w:r w:rsidR="002429B0" w:rsidRPr="002429B0">
        <w:rPr>
          <w:position w:val="-10"/>
        </w:rPr>
        <w:object w:dxaOrig="360" w:dyaOrig="320" w14:anchorId="1F6ADDBD">
          <v:shape id="_x0000_i1897" type="#_x0000_t75" style="width:18.55pt;height:16.4pt" o:ole="">
            <v:imagedata r:id="rId1812" o:title=""/>
          </v:shape>
          <o:OLEObject Type="Embed" ProgID="Equation.DSMT4" ShapeID="_x0000_i1897" DrawAspect="Content" ObjectID="_1397130679" r:id="rId1813"/>
        </w:object>
      </w:r>
      <w:r>
        <w:t>, according to</w:t>
      </w:r>
    </w:p>
    <w:p w14:paraId="59F9C55E" w14:textId="68891EF7" w:rsidR="006A0BC1" w:rsidRDefault="006A0BC1" w:rsidP="006A0BC1">
      <w:pPr>
        <w:pStyle w:val="MTDisplayEquation"/>
      </w:pPr>
      <w:r>
        <w:tab/>
      </w:r>
      <w:r w:rsidR="002429B0" w:rsidRPr="002429B0">
        <w:rPr>
          <w:position w:val="-10"/>
        </w:rPr>
        <w:object w:dxaOrig="1180" w:dyaOrig="320" w14:anchorId="37114B72">
          <v:shape id="_x0000_i1898" type="#_x0000_t75" style="width:58.45pt;height:16.4pt" o:ole="">
            <v:imagedata r:id="rId1814" o:title=""/>
          </v:shape>
          <o:OLEObject Type="Embed" ProgID="Equation.DSMT4" ShapeID="_x0000_i1898" DrawAspect="Content" ObjectID="_1397130680" r:id="rId1815"/>
        </w:object>
      </w:r>
      <w:ins w:id="1456" w:author="Gerard" w:date="2016-04-27T12:58:00Z">
        <w:r w:rsidR="00B46D6E">
          <w:rPr>
            <w:position w:val="-10"/>
          </w:rPr>
          <w:tab/>
        </w:r>
        <w:r w:rsidR="00B46D6E">
          <w:rPr>
            <w:position w:val="-10"/>
          </w:rPr>
          <w:fldChar w:fldCharType="begin"/>
        </w:r>
        <w:r w:rsidR="00B46D6E">
          <w:rPr>
            <w:position w:val="-10"/>
          </w:rPr>
          <w:instrText xml:space="preserve"> MACROBUTTON MTPlaceRef \* MERGEFORMAT </w:instrText>
        </w:r>
        <w:r w:rsidR="00B46D6E">
          <w:rPr>
            <w:position w:val="-10"/>
          </w:rPr>
          <w:fldChar w:fldCharType="begin"/>
        </w:r>
        <w:r w:rsidR="00B46D6E">
          <w:rPr>
            <w:position w:val="-10"/>
          </w:rPr>
          <w:instrText xml:space="preserve"> SEQ MTEqn \h \* MERGEFORMAT </w:instrText>
        </w:r>
      </w:ins>
      <w:del w:id="1457" w:author="Gerard" w:date="2016-04-27T14:23:00Z">
        <w:r w:rsidR="00C17CE2" w:rsidDel="00C17CE2">
          <w:rPr>
            <w:position w:val="-10"/>
          </w:rPr>
          <w:fldChar w:fldCharType="separate"/>
        </w:r>
      </w:del>
      <w:del w:id="1458" w:author="Gerard" w:date="2016-04-27T12:58:00Z">
        <w:r w:rsidR="00B46D6E">
          <w:rPr>
            <w:position w:val="-10"/>
          </w:rPr>
          <w:fldChar w:fldCharType="end"/>
        </w:r>
      </w:del>
      <w:bookmarkStart w:id="1459" w:name="ZEqnNum462143"/>
      <w:ins w:id="1460" w:author="Gerard" w:date="2016-04-27T12:58:00Z">
        <w:r w:rsidR="00B46D6E">
          <w:rPr>
            <w:position w:val="-10"/>
          </w:rPr>
          <w:instrText>(</w:instrText>
        </w:r>
        <w:r w:rsidR="00B46D6E">
          <w:rPr>
            <w:position w:val="-10"/>
          </w:rPr>
          <w:fldChar w:fldCharType="begin"/>
        </w:r>
        <w:r w:rsidR="00B46D6E">
          <w:rPr>
            <w:position w:val="-10"/>
          </w:rPr>
          <w:instrText xml:space="preserve"> SEQ MTChap \c \* Arabic \* MERGEFORMAT </w:instrText>
        </w:r>
      </w:ins>
      <w:r w:rsidR="00B46D6E">
        <w:rPr>
          <w:position w:val="-10"/>
        </w:rPr>
        <w:fldChar w:fldCharType="separate"/>
      </w:r>
      <w:ins w:id="1461" w:author="Gerard" w:date="2016-04-27T14:26:00Z">
        <w:r w:rsidR="00C17CE2">
          <w:rPr>
            <w:noProof/>
            <w:position w:val="-10"/>
          </w:rPr>
          <w:instrText>4</w:instrText>
        </w:r>
      </w:ins>
      <w:ins w:id="1462" w:author="Gerard" w:date="2016-04-27T12:58:00Z">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ins>
      <w:r w:rsidR="00B46D6E">
        <w:rPr>
          <w:position w:val="-10"/>
        </w:rPr>
        <w:fldChar w:fldCharType="separate"/>
      </w:r>
      <w:ins w:id="1463" w:author="Gerard" w:date="2016-04-27T14:26:00Z">
        <w:r w:rsidR="00C17CE2">
          <w:rPr>
            <w:noProof/>
            <w:position w:val="-10"/>
          </w:rPr>
          <w:instrText>8</w:instrText>
        </w:r>
      </w:ins>
      <w:ins w:id="1464" w:author="Gerard" w:date="2016-04-27T12:58:00Z">
        <w:r w:rsidR="00B46D6E">
          <w:rPr>
            <w:position w:val="-10"/>
          </w:rPr>
          <w:fldChar w:fldCharType="end"/>
        </w:r>
        <w:r w:rsidR="00B46D6E">
          <w:rPr>
            <w:position w:val="-10"/>
          </w:rPr>
          <w:instrText>)</w:instrText>
        </w:r>
        <w:bookmarkEnd w:id="1459"/>
        <w:r w:rsidR="00B46D6E">
          <w:rPr>
            <w:position w:val="-10"/>
          </w:rPr>
          <w:fldChar w:fldCharType="end"/>
        </w:r>
      </w:ins>
    </w:p>
    <w:p w14:paraId="5E15882E" w14:textId="4CE679A1" w:rsidR="006A0BC1" w:rsidRDefault="006A0BC1" w:rsidP="006A0BC1">
      <w:pPr>
        <w:rPr>
          <w:ins w:id="1465" w:author="Gerard" w:date="2016-04-27T12:48:00Z"/>
        </w:rPr>
      </w:pPr>
      <w:r>
        <w:t xml:space="preserve">where </w:t>
      </w:r>
      <w:r w:rsidR="002429B0" w:rsidRPr="00025957">
        <w:rPr>
          <w:position w:val="-4"/>
        </w:rPr>
        <w:object w:dxaOrig="220" w:dyaOrig="260" w14:anchorId="64A53273">
          <v:shape id="_x0000_i1899" type="#_x0000_t75" style="width:11.4pt;height:12.85pt" o:ole="">
            <v:imagedata r:id="rId1816" o:title=""/>
          </v:shape>
          <o:OLEObject Type="Embed" ProgID="Equation.DSMT4" ShapeID="_x0000_i1899" DrawAspect="Content" ObjectID="_1397130681" r:id="rId1817"/>
        </w:object>
      </w:r>
      <w:r>
        <w:t xml:space="preserve"> is the hydraulic permeability tensor.  (Note that this expression does not account for the contribution of external body forces on the fluid.)</w:t>
      </w:r>
    </w:p>
    <w:p w14:paraId="5FCA66F5" w14:textId="77777777" w:rsidR="00720475" w:rsidRDefault="00720475" w:rsidP="006A0BC1">
      <w:pPr>
        <w:rPr>
          <w:ins w:id="1466" w:author="Gerard" w:date="2016-04-27T12:48:00Z"/>
        </w:rPr>
      </w:pPr>
    </w:p>
    <w:p w14:paraId="72DCBFE2" w14:textId="64D62B9A" w:rsidR="00720475" w:rsidRDefault="00720475" w:rsidP="006A0BC1">
      <w:pPr>
        <w:rPr>
          <w:ins w:id="1467" w:author="Gerard" w:date="2016-04-27T12:49:00Z"/>
        </w:rPr>
      </w:pPr>
      <w:ins w:id="1468" w:author="Gerard" w:date="2016-04-27T12:48:00Z">
        <w:r>
          <w:t xml:space="preserve">The governing equations for biphasic materials are the </w:t>
        </w:r>
      </w:ins>
      <w:ins w:id="1469" w:author="Gerard" w:date="2016-04-27T12:49:00Z">
        <w:r>
          <w:t xml:space="preserve">mixture </w:t>
        </w:r>
      </w:ins>
      <w:ins w:id="1470" w:author="Gerard" w:date="2016-04-27T12:48:00Z">
        <w:r>
          <w:t xml:space="preserve">momentum </w:t>
        </w:r>
      </w:ins>
      <w:ins w:id="1471" w:author="Gerard" w:date="2016-04-27T12:49:00Z">
        <w:r>
          <w:t xml:space="preserve">balance </w:t>
        </w:r>
        <w:r w:rsidR="00865805">
          <w:t>under quasi-static conditions, in the absence of external body force,</w:t>
        </w:r>
      </w:ins>
    </w:p>
    <w:p w14:paraId="60230ECC" w14:textId="2543AE73" w:rsidR="00865805" w:rsidRDefault="00865805">
      <w:pPr>
        <w:pStyle w:val="MTDisplayEquation"/>
        <w:rPr>
          <w:ins w:id="1472" w:author="Gerard" w:date="2016-04-27T12:49:00Z"/>
        </w:rPr>
        <w:pPrChange w:id="1473" w:author="Gerard" w:date="2016-04-27T12:49:00Z">
          <w:pPr/>
        </w:pPrChange>
      </w:pPr>
      <w:ins w:id="1474" w:author="Gerard" w:date="2016-04-27T12:49:00Z">
        <w:r>
          <w:tab/>
        </w:r>
      </w:ins>
      <w:ins w:id="1475" w:author="Gerard" w:date="2016-04-27T12:49:00Z">
        <w:r w:rsidRPr="00865805">
          <w:rPr>
            <w:position w:val="-10"/>
            <w:rPrChange w:id="1476" w:author="Gerard" w:date="2016-04-27T12:49:00Z">
              <w:rPr>
                <w:position w:val="-10"/>
              </w:rPr>
            </w:rPrChange>
          </w:rPr>
          <w:object w:dxaOrig="2720" w:dyaOrig="360" w14:anchorId="3D3BDBDA">
            <v:shape id="_x0000_i1900" type="#_x0000_t75" style="width:136.15pt;height:17.8pt" o:ole="">
              <v:imagedata r:id="rId1818" o:title=""/>
            </v:shape>
            <o:OLEObject Type="Embed" ProgID="Equation.DSMT4" ShapeID="_x0000_i1900" DrawAspect="Content" ObjectID="_1397130682" r:id="rId1819"/>
          </w:object>
        </w:r>
      </w:ins>
      <w:ins w:id="1477"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1478" w:author="Gerard" w:date="2016-04-27T14:23:00Z">
        <w:r w:rsidR="00C17CE2" w:rsidDel="00C17CE2">
          <w:fldChar w:fldCharType="separate"/>
        </w:r>
      </w:del>
      <w:del w:id="1479" w:author="Gerard" w:date="2016-04-27T12:49:00Z">
        <w:r>
          <w:fldChar w:fldCharType="end"/>
        </w:r>
      </w:del>
      <w:bookmarkStart w:id="1480" w:name="ZEqnNum677493"/>
      <w:ins w:id="1481" w:author="Gerard" w:date="2016-04-27T12:49:00Z">
        <w:r>
          <w:instrText>(</w:instrText>
        </w:r>
        <w:r>
          <w:fldChar w:fldCharType="begin"/>
        </w:r>
        <w:r>
          <w:instrText xml:space="preserve"> SEQ MTChap \c \* Arabic \* MERGEFORMAT </w:instrText>
        </w:r>
      </w:ins>
      <w:r>
        <w:fldChar w:fldCharType="separate"/>
      </w:r>
      <w:ins w:id="1482" w:author="Gerard" w:date="2016-04-27T14:26:00Z">
        <w:r w:rsidR="00C17CE2">
          <w:rPr>
            <w:noProof/>
          </w:rPr>
          <w:instrText>4</w:instrText>
        </w:r>
      </w:ins>
      <w:ins w:id="1483" w:author="Gerard" w:date="2016-04-27T12:49:00Z">
        <w:r>
          <w:fldChar w:fldCharType="end"/>
        </w:r>
        <w:r>
          <w:instrText>.</w:instrText>
        </w:r>
        <w:r>
          <w:fldChar w:fldCharType="begin"/>
        </w:r>
        <w:r>
          <w:instrText xml:space="preserve"> SEQ MTEqn \c \* Arabic \* MERGEFORMAT </w:instrText>
        </w:r>
      </w:ins>
      <w:r>
        <w:fldChar w:fldCharType="separate"/>
      </w:r>
      <w:ins w:id="1484" w:author="Gerard" w:date="2016-04-27T14:26:00Z">
        <w:r w:rsidR="00C17CE2">
          <w:rPr>
            <w:noProof/>
          </w:rPr>
          <w:instrText>9</w:instrText>
        </w:r>
      </w:ins>
      <w:ins w:id="1485" w:author="Gerard" w:date="2016-04-27T12:49:00Z">
        <w:r>
          <w:fldChar w:fldCharType="end"/>
        </w:r>
        <w:r>
          <w:instrText>)</w:instrText>
        </w:r>
        <w:bookmarkEnd w:id="1480"/>
        <w:r>
          <w:fldChar w:fldCharType="end"/>
        </w:r>
      </w:ins>
    </w:p>
    <w:p w14:paraId="0753A750" w14:textId="39B3E8FC" w:rsidR="00865805" w:rsidRDefault="00865805" w:rsidP="00865805">
      <w:pPr>
        <w:rPr>
          <w:ins w:id="1486" w:author="Gerard" w:date="2016-04-27T12:49:00Z"/>
        </w:rPr>
      </w:pPr>
      <w:ins w:id="1487" w:author="Gerard" w:date="2016-04-27T12:49:00Z">
        <w:r>
          <w:t>and the mixture mass balance,</w:t>
        </w:r>
      </w:ins>
    </w:p>
    <w:p w14:paraId="45FDEB4E" w14:textId="75AC09F6" w:rsidR="00865805" w:rsidRDefault="00865805">
      <w:pPr>
        <w:pStyle w:val="MTDisplayEquation"/>
        <w:rPr>
          <w:ins w:id="1488" w:author="Gerard" w:date="2016-04-27T12:52:00Z"/>
        </w:rPr>
        <w:pPrChange w:id="1489" w:author="Gerard" w:date="2016-04-27T12:49:00Z">
          <w:pPr/>
        </w:pPrChange>
      </w:pPr>
      <w:ins w:id="1490" w:author="Gerard" w:date="2016-04-27T12:49:00Z">
        <w:r>
          <w:tab/>
        </w:r>
      </w:ins>
      <w:ins w:id="1491" w:author="Gerard" w:date="2016-04-27T12:49:00Z">
        <w:r w:rsidRPr="00A2540A">
          <w:rPr>
            <w:position w:val="-16"/>
          </w:rPr>
          <w:object w:dxaOrig="1540" w:dyaOrig="440" w14:anchorId="581F6BF7">
            <v:shape id="_x0000_i1901" type="#_x0000_t75" style="width:77pt;height:22.1pt" o:ole="">
              <v:imagedata r:id="rId1820" o:title=""/>
            </v:shape>
            <o:OLEObject Type="Embed" ProgID="Equation.DSMT4" ShapeID="_x0000_i1901" DrawAspect="Content" ObjectID="_1397130683" r:id="rId1821"/>
          </w:object>
        </w:r>
      </w:ins>
      <w:ins w:id="1492"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1493" w:author="Gerard" w:date="2016-04-27T14:23:00Z">
        <w:r w:rsidR="00C17CE2" w:rsidDel="00C17CE2">
          <w:fldChar w:fldCharType="separate"/>
        </w:r>
      </w:del>
      <w:del w:id="1494" w:author="Gerard" w:date="2016-04-27T12:49:00Z">
        <w:r>
          <w:fldChar w:fldCharType="end"/>
        </w:r>
      </w:del>
      <w:bookmarkStart w:id="1495" w:name="ZEqnNum879403"/>
      <w:ins w:id="1496" w:author="Gerard" w:date="2016-04-27T12:49:00Z">
        <w:r>
          <w:instrText>(</w:instrText>
        </w:r>
        <w:r>
          <w:fldChar w:fldCharType="begin"/>
        </w:r>
        <w:r>
          <w:instrText xml:space="preserve"> SEQ MTChap \c \* Arabic \* MERGEFORMAT </w:instrText>
        </w:r>
      </w:ins>
      <w:r>
        <w:fldChar w:fldCharType="separate"/>
      </w:r>
      <w:ins w:id="1497" w:author="Gerard" w:date="2016-04-27T14:26:00Z">
        <w:r w:rsidR="00C17CE2">
          <w:rPr>
            <w:noProof/>
          </w:rPr>
          <w:instrText>4</w:instrText>
        </w:r>
      </w:ins>
      <w:ins w:id="1498" w:author="Gerard" w:date="2016-04-27T12:49:00Z">
        <w:r>
          <w:fldChar w:fldCharType="end"/>
        </w:r>
        <w:r>
          <w:instrText>.</w:instrText>
        </w:r>
        <w:r>
          <w:fldChar w:fldCharType="begin"/>
        </w:r>
        <w:r>
          <w:instrText xml:space="preserve"> SEQ MTEqn \c \* Arabic \* MERGEFORMAT </w:instrText>
        </w:r>
      </w:ins>
      <w:r>
        <w:fldChar w:fldCharType="separate"/>
      </w:r>
      <w:ins w:id="1499" w:author="Gerard" w:date="2016-04-27T14:26:00Z">
        <w:r w:rsidR="00C17CE2">
          <w:rPr>
            <w:noProof/>
          </w:rPr>
          <w:instrText>10</w:instrText>
        </w:r>
      </w:ins>
      <w:ins w:id="1500" w:author="Gerard" w:date="2016-04-27T12:49:00Z">
        <w:r>
          <w:fldChar w:fldCharType="end"/>
        </w:r>
        <w:r>
          <w:instrText>)</w:instrText>
        </w:r>
        <w:bookmarkEnd w:id="1495"/>
        <w:r>
          <w:fldChar w:fldCharType="end"/>
        </w:r>
      </w:ins>
    </w:p>
    <w:p w14:paraId="3F427F56" w14:textId="7054FCA0" w:rsidR="00A2540A" w:rsidRPr="00A2540A" w:rsidRDefault="00A2540A">
      <w:ins w:id="1501" w:author="Gerard" w:date="2016-04-27T12:52:00Z">
        <w:r>
          <w:t xml:space="preserve">where </w:t>
        </w:r>
      </w:ins>
      <w:ins w:id="1502" w:author="Gerard" w:date="2016-04-27T12:52:00Z">
        <w:r w:rsidRPr="00A2540A">
          <w:rPr>
            <w:position w:val="-4"/>
          </w:rPr>
          <w:object w:dxaOrig="280" w:dyaOrig="300" w14:anchorId="46B8B699">
            <v:shape id="_x0000_i1902" type="#_x0000_t75" style="width:14.25pt;height:14.95pt" o:ole="">
              <v:imagedata r:id="rId1822" o:title=""/>
            </v:shape>
            <o:OLEObject Type="Embed" ProgID="Equation.DSMT4" ShapeID="_x0000_i1902" DrawAspect="Content" ObjectID="_1397130684" r:id="rId1823"/>
          </w:object>
        </w:r>
      </w:ins>
      <w:ins w:id="1503" w:author="Gerard" w:date="2016-04-27T12:52:00Z">
        <w:r>
          <w:t xml:space="preserve"> is the solid velocity.</w:t>
        </w:r>
      </w:ins>
    </w:p>
    <w:p w14:paraId="7B162F2A" w14:textId="77777777" w:rsidR="006A0BC1" w:rsidRDefault="006A0BC1" w:rsidP="006A0BC1">
      <w:r>
        <w:br w:type="page"/>
      </w:r>
    </w:p>
    <w:p w14:paraId="1D1C5206" w14:textId="77777777" w:rsidR="006A0BC1" w:rsidRPr="0097532C" w:rsidRDefault="006A0BC1" w:rsidP="006A0BC1">
      <w:pPr>
        <w:pStyle w:val="Heading3"/>
      </w:pPr>
      <w:bookmarkStart w:id="1504" w:name="_Toc304219948"/>
      <w:r w:rsidRPr="0097532C">
        <w:lastRenderedPageBreak/>
        <w:t>General Specification of Biphasic Materials</w:t>
      </w:r>
      <w:bookmarkEnd w:id="1504"/>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8"/>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3E2ED84E" w:rsidR="00D43B68" w:rsidRPr="000B272C" w:rsidRDefault="00D43B68" w:rsidP="002429B0">
            <w:pPr>
              <w:rPr>
                <w:i/>
              </w:rPr>
            </w:pPr>
            <w:r w:rsidRPr="000B272C">
              <w:t xml:space="preserve">solid volume fraction </w:t>
            </w:r>
            <w:r w:rsidR="002429B0" w:rsidRPr="002429B0">
              <w:rPr>
                <w:position w:val="-12"/>
              </w:rPr>
              <w:object w:dxaOrig="300" w:dyaOrig="380" w14:anchorId="623362A9">
                <v:shape id="_x0000_i1903" type="#_x0000_t75" style="width:14.95pt;height:18.55pt" o:ole="">
                  <v:imagedata r:id="rId1824" o:title=""/>
                </v:shape>
                <o:OLEObject Type="Embed" ProgID="Equation.DSMT4" ShapeID="_x0000_i1903" DrawAspect="Content" ObjectID="_1397130685" r:id="rId1825"/>
              </w:object>
            </w:r>
            <w:r w:rsidRPr="000B272C">
              <w:t xml:space="preserve"> in the reference configuration (</w:t>
            </w:r>
            <w:r w:rsidR="002429B0" w:rsidRPr="002429B0">
              <w:rPr>
                <w:position w:val="-12"/>
              </w:rPr>
              <w:object w:dxaOrig="980" w:dyaOrig="380" w14:anchorId="1361C350">
                <v:shape id="_x0000_i1904" type="#_x0000_t75" style="width:49.2pt;height:18.55pt" o:ole="">
                  <v:imagedata r:id="rId1826" o:title=""/>
                </v:shape>
                <o:OLEObject Type="Embed" ProgID="Equation.DSMT4" ShapeID="_x0000_i1904" DrawAspect="Content" ObjectID="_1397130686" r:id="rId182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670CCF6B" w:rsidR="006D6FC2" w:rsidRPr="000B272C" w:rsidRDefault="006D6FC2" w:rsidP="002429B0">
            <w:r>
              <w:t xml:space="preserve">Fluid density </w:t>
            </w:r>
            <w:r w:rsidR="002429B0" w:rsidRPr="002429B0">
              <w:rPr>
                <w:position w:val="-12"/>
              </w:rPr>
              <w:object w:dxaOrig="340" w:dyaOrig="380" w14:anchorId="4DD663F3">
                <v:shape id="_x0000_i1905" type="#_x0000_t75" style="width:16.4pt;height:18.55pt" o:ole="">
                  <v:imagedata r:id="rId1828" o:title=""/>
                </v:shape>
                <o:OLEObject Type="Embed" ProgID="Equation.DSMT4" ShapeID="_x0000_i1905" DrawAspect="Content" ObjectID="_1397130687" r:id="rId1829"/>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05F26E4B" w:rsidR="00D43B68" w:rsidRDefault="00D43B68" w:rsidP="002429B0">
            <w:r>
              <w:t xml:space="preserve">Specification of the fluid supply </w:t>
            </w:r>
            <w:r w:rsidR="002429B0" w:rsidRPr="002429B0">
              <w:rPr>
                <w:position w:val="-10"/>
              </w:rPr>
              <w:object w:dxaOrig="320" w:dyaOrig="360" w14:anchorId="4BB0DC10">
                <v:shape id="_x0000_i1906" type="#_x0000_t75" style="width:16.4pt;height:18.55pt" o:ole="">
                  <v:imagedata r:id="rId1830" o:title=""/>
                </v:shape>
                <o:OLEObject Type="Embed" ProgID="Equation.DSMT4" ShapeID="_x0000_i1906" DrawAspect="Content" ObjectID="_1397130688" r:id="rId183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08EDEE08"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17CE2">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17CE2">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429B0" w:rsidRPr="002429B0">
        <w:rPr>
          <w:position w:val="-12"/>
        </w:rPr>
        <w:object w:dxaOrig="580" w:dyaOrig="380" w14:anchorId="361F073D">
          <v:shape id="_x0000_i1907" type="#_x0000_t75" style="width:29.25pt;height:18.55pt" o:ole="">
            <v:imagedata r:id="rId1832" o:title=""/>
          </v:shape>
          <o:OLEObject Type="Embed" ProgID="Equation.DSMT4" ShapeID="_x0000_i1907" DrawAspect="Content" ObjectID="_1397130689" r:id="rId1833"/>
        </w:object>
      </w:r>
      <w:r w:rsidR="009B7DA4" w:rsidRPr="00B27FE9">
        <w:t>.</w:t>
      </w:r>
      <w:r w:rsidR="006D6FC2">
        <w:t xml:space="preserve"> The fluid density </w:t>
      </w:r>
      <w:r w:rsidR="002429B0" w:rsidRPr="002429B0">
        <w:rPr>
          <w:position w:val="-12"/>
        </w:rPr>
        <w:object w:dxaOrig="340" w:dyaOrig="380" w14:anchorId="51459A5C">
          <v:shape id="_x0000_i1908" type="#_x0000_t75" style="width:16.4pt;height:18.55pt" o:ole="">
            <v:imagedata r:id="rId1834" o:title=""/>
          </v:shape>
          <o:OLEObject Type="Embed" ProgID="Equation.DSMT4" ShapeID="_x0000_i1908" DrawAspect="Content" ObjectID="_1397130690" r:id="rId1835"/>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2429B0" w:rsidRPr="002429B0">
        <w:rPr>
          <w:position w:val="-12"/>
        </w:rPr>
        <w:object w:dxaOrig="320" w:dyaOrig="380" w14:anchorId="444C95DA">
          <v:shape id="_x0000_i1909" type="#_x0000_t75" style="width:16.4pt;height:18.55pt" o:ole="">
            <v:imagedata r:id="rId1836" o:title=""/>
          </v:shape>
          <o:OLEObject Type="Embed" ProgID="Equation.DSMT4" ShapeID="_x0000_i1909" DrawAspect="Content" ObjectID="_1397130691" r:id="rId1837"/>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505" w:name="_Ref162413399"/>
      <w:bookmarkStart w:id="1506" w:name="_Toc304219949"/>
      <w:r w:rsidRPr="0097532C">
        <w:lastRenderedPageBreak/>
        <w:t>Permeability Materials</w:t>
      </w:r>
      <w:bookmarkEnd w:id="1505"/>
      <w:bookmarkEnd w:id="1506"/>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507" w:name="_Ref288636620"/>
      <w:bookmarkStart w:id="1508" w:name="_Toc304219950"/>
      <w:r>
        <w:lastRenderedPageBreak/>
        <w:t>Constant Isotropic Permeability</w:t>
      </w:r>
      <w:bookmarkEnd w:id="1507"/>
      <w:bookmarkEnd w:id="1508"/>
    </w:p>
    <w:p w14:paraId="1ECEF454" w14:textId="3EDF3637" w:rsidR="006A0BC1" w:rsidRDefault="006A0BC1" w:rsidP="006A0BC1">
      <w:r>
        <w:t>The material type for constant isotropic permeability is “</w:t>
      </w:r>
      <w:ins w:id="1509" w:author="Gerard" w:date="2016-01-27T14:49:00Z">
        <w:r w:rsidR="00EE6190" w:rsidRPr="00EE6190">
          <w:rPr>
            <w:i/>
            <w:rPrChange w:id="1510" w:author="Gerard" w:date="2016-01-27T14:49:00Z">
              <w:rPr/>
            </w:rPrChange>
          </w:rPr>
          <w:t>perm-</w:t>
        </w:r>
      </w:ins>
      <w:r>
        <w:rPr>
          <w:i/>
        </w:rPr>
        <w:t>const-iso</w:t>
      </w:r>
      <w:del w:id="1511" w:author="Gerard" w:date="2016-01-27T14:49:00Z">
        <w:r w:rsidDel="00EE6190">
          <w:rPr>
            <w:i/>
          </w:rPr>
          <w:delText>-perm</w:delText>
        </w:r>
      </w:del>
      <w:r>
        <w:rPr>
          <w:i/>
        </w:rPr>
        <w:t>”</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r w:rsidR="00726C43">
        <w:fldChar w:fldCharType="begin"/>
      </w:r>
      <w:r w:rsidR="00726C43">
        <w:instrText xml:space="preserve"> HYPERLINK \l "_ENREF_35" \o "Mow, 1980 #263" </w:instrText>
      </w:r>
      <w:ins w:id="1512" w:author="Gerard" w:date="2016-04-27T14:23:00Z"/>
      <w:r w:rsidR="00726C43">
        <w:fldChar w:fldCharType="separate"/>
      </w:r>
      <w:r w:rsidR="00554341">
        <w:rPr>
          <w:noProof/>
        </w:rPr>
        <w:t>35</w:t>
      </w:r>
      <w:r w:rsidR="00726C43">
        <w:rPr>
          <w:noProof/>
        </w:rPr>
        <w:fldChar w:fldCharType="end"/>
      </w:r>
      <w:r w:rsidR="00546831">
        <w:rPr>
          <w:noProof/>
        </w:rPr>
        <w:t xml:space="preserve">, </w:t>
      </w:r>
      <w:r w:rsidR="00726C43">
        <w:fldChar w:fldCharType="begin"/>
      </w:r>
      <w:r w:rsidR="00726C43">
        <w:instrText xml:space="preserve"> HYPERLINK \l "_ENREF_36" \o "Mow, 1985 #166" </w:instrText>
      </w:r>
      <w:ins w:id="1513" w:author="Gerard" w:date="2016-04-27T14:23:00Z"/>
      <w:r w:rsidR="00726C43">
        <w:fldChar w:fldCharType="separate"/>
      </w:r>
      <w:r w:rsidR="00554341">
        <w:rPr>
          <w:noProof/>
        </w:rPr>
        <w:t>36</w:t>
      </w:r>
      <w:r w:rsidR="00726C43">
        <w:rPr>
          <w:noProof/>
        </w:rPr>
        <w:fldChar w:fldCharType="end"/>
      </w:r>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E1AE19A" w:rsidR="006A0BC1" w:rsidRDefault="006A0BC1" w:rsidP="006A0BC1">
      <w:pPr>
        <w:pStyle w:val="MTDisplayEquation"/>
      </w:pPr>
      <w:r>
        <w:tab/>
      </w:r>
      <w:r w:rsidR="002429B0" w:rsidRPr="002429B0">
        <w:rPr>
          <w:position w:val="-10"/>
        </w:rPr>
        <w:object w:dxaOrig="720" w:dyaOrig="320" w14:anchorId="60E307CF">
          <v:shape id="_x0000_i1910" type="#_x0000_t75" style="width:36.35pt;height:16.4pt" o:ole="">
            <v:imagedata r:id="rId1838" o:title=""/>
          </v:shape>
          <o:OLEObject Type="Embed" ProgID="Equation.DSMT4" ShapeID="_x0000_i1910" DrawAspect="Content" ObjectID="_1397130692" r:id="rId1839"/>
        </w:object>
      </w:r>
    </w:p>
    <w:p w14:paraId="578B5721" w14:textId="4C693C18" w:rsidR="006A0BC1" w:rsidRDefault="006A0BC1" w:rsidP="006A0BC1">
      <w:r>
        <w:t xml:space="preserve">For this material model, </w:t>
      </w:r>
      <w:r w:rsidR="002429B0" w:rsidRPr="002429B0">
        <w:rPr>
          <w:position w:val="-6"/>
        </w:rPr>
        <w:object w:dxaOrig="200" w:dyaOrig="279" w14:anchorId="6B345F41">
          <v:shape id="_x0000_i1911" type="#_x0000_t75" style="width:10pt;height:14.25pt" o:ole="">
            <v:imagedata r:id="rId1840" o:title=""/>
          </v:shape>
          <o:OLEObject Type="Embed" ProgID="Equation.DSMT4" ShapeID="_x0000_i1911" DrawAspect="Content" ObjectID="_1397130693" r:id="rId184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16CFF49A" w:rsidR="006A0BC1" w:rsidRDefault="006A0BC1" w:rsidP="006A0BC1">
      <w:pPr>
        <w:pStyle w:val="code"/>
      </w:pPr>
      <w:r>
        <w:t>&lt;permeability name=</w:t>
      </w:r>
      <w:r w:rsidR="007F5C53">
        <w:t>"</w:t>
      </w:r>
      <w:r>
        <w:t>Permeability</w:t>
      </w:r>
      <w:r w:rsidR="007F5C53">
        <w:t>"</w:t>
      </w:r>
      <w:r>
        <w:t xml:space="preserve"> type=</w:t>
      </w:r>
      <w:r w:rsidR="007F5C53">
        <w:t>"</w:t>
      </w:r>
      <w:ins w:id="1514" w:author="Gerard" w:date="2016-01-27T14:50:00Z">
        <w:r w:rsidR="00EE6190">
          <w:t>perm-</w:t>
        </w:r>
      </w:ins>
      <w:r>
        <w:t>const-iso</w:t>
      </w:r>
      <w:ins w:id="1515" w:author="Gerard" w:date="2016-01-27T14:50:00Z">
        <w:r w:rsidR="00EE6190" w:rsidDel="00EE6190">
          <w:t xml:space="preserve"> </w:t>
        </w:r>
      </w:ins>
      <w:del w:id="1516" w:author="Gerard" w:date="2016-01-27T14:50:00Z">
        <w:r w:rsidDel="00EE6190">
          <w:delText>-perm</w:delText>
        </w:r>
      </w:del>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517" w:name="_Toc304219951"/>
      <w:r>
        <w:lastRenderedPageBreak/>
        <w:t>Holmes-Mow</w:t>
      </w:r>
      <w:bookmarkEnd w:id="151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D0FF2C5" w:rsidR="00D43B68" w:rsidRPr="00006A43" w:rsidRDefault="00D43B68" w:rsidP="002429B0">
            <w:r>
              <w:t xml:space="preserve">isotropic hydraulic permeability </w:t>
            </w:r>
            <w:r w:rsidR="002429B0" w:rsidRPr="002429B0">
              <w:rPr>
                <w:position w:val="-12"/>
              </w:rPr>
              <w:object w:dxaOrig="260" w:dyaOrig="360" w14:anchorId="6369C021">
                <v:shape id="_x0000_i1912" type="#_x0000_t75" style="width:12.85pt;height:18.55pt" o:ole="">
                  <v:imagedata r:id="rId1842" o:title=""/>
                </v:shape>
                <o:OLEObject Type="Embed" ProgID="Equation.DSMT4" ShapeID="_x0000_i1912" DrawAspect="Content" ObjectID="_1397130694" r:id="rId184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0A77EED3" w:rsidR="00D43B68" w:rsidRPr="007E29A2" w:rsidRDefault="00D43B68" w:rsidP="002429B0">
            <w:r>
              <w:t>exponential strain-dependence coefficient</w:t>
            </w:r>
            <w:r w:rsidDel="00C526D6">
              <w:t xml:space="preserve"> </w:t>
            </w:r>
            <w:r w:rsidR="002429B0" w:rsidRPr="00025957">
              <w:rPr>
                <w:position w:val="-4"/>
              </w:rPr>
              <w:object w:dxaOrig="320" w:dyaOrig="260" w14:anchorId="77C8A002">
                <v:shape id="_x0000_i1913" type="#_x0000_t75" style="width:16.4pt;height:12.85pt" o:ole="">
                  <v:imagedata r:id="rId1844" o:title=""/>
                </v:shape>
                <o:OLEObject Type="Embed" ProgID="Equation.DSMT4" ShapeID="_x0000_i1913" DrawAspect="Content" ObjectID="_1397130695" r:id="rId1845"/>
              </w:object>
            </w:r>
            <w:r w:rsidDel="00C526D6">
              <w:t xml:space="preserve"> (</w:t>
            </w:r>
            <w:r w:rsidR="002429B0" w:rsidRPr="002429B0">
              <w:rPr>
                <w:position w:val="-6"/>
              </w:rPr>
              <w:object w:dxaOrig="680" w:dyaOrig="279" w14:anchorId="113C1A1A">
                <v:shape id="_x0000_i1914" type="#_x0000_t75" style="width:34.2pt;height:14.25pt" o:ole="">
                  <v:imagedata r:id="rId1846" o:title=""/>
                </v:shape>
                <o:OLEObject Type="Embed" ProgID="Equation.DSMT4" ShapeID="_x0000_i1914" DrawAspect="Content" ObjectID="_1397130696" r:id="rId184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5293856F" w:rsidR="00D43B68" w:rsidRDefault="00D43B68" w:rsidP="002429B0">
            <w:r>
              <w:t xml:space="preserve">power-law exponent </w:t>
            </w:r>
            <w:r w:rsidR="002429B0" w:rsidRPr="002429B0">
              <w:rPr>
                <w:position w:val="-6"/>
              </w:rPr>
              <w:object w:dxaOrig="240" w:dyaOrig="220" w14:anchorId="5870C234">
                <v:shape id="_x0000_i1915" type="#_x0000_t75" style="width:12.1pt;height:11.4pt" o:ole="">
                  <v:imagedata r:id="rId1848" o:title=""/>
                </v:shape>
                <o:OLEObject Type="Embed" ProgID="Equation.DSMT4" ShapeID="_x0000_i1915" DrawAspect="Content" ObjectID="_1397130697" r:id="rId1849"/>
              </w:object>
            </w:r>
            <w:r>
              <w:t xml:space="preserve"> </w:t>
            </w:r>
            <w:r w:rsidR="002429B0" w:rsidRPr="002429B0">
              <w:rPr>
                <w:position w:val="-14"/>
              </w:rPr>
              <w:object w:dxaOrig="780" w:dyaOrig="400" w14:anchorId="05FE8766">
                <v:shape id="_x0000_i1916" type="#_x0000_t75" style="width:38.5pt;height:19.95pt" o:ole="">
                  <v:imagedata r:id="rId1850" o:title=""/>
                </v:shape>
                <o:OLEObject Type="Embed" ProgID="Equation.DSMT4" ShapeID="_x0000_i1916" DrawAspect="Content" ObjectID="_1397130698" r:id="rId185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726C43">
        <w:fldChar w:fldCharType="begin"/>
      </w:r>
      <w:r w:rsidR="00726C43">
        <w:instrText xml:space="preserve"> HYPERLINK \l "_ENREF_29" \o "Holmes, 1990 #41" </w:instrText>
      </w:r>
      <w:ins w:id="1518" w:author="Gerard" w:date="2016-04-27T14:23:00Z"/>
      <w:r w:rsidR="00726C43">
        <w:fldChar w:fldCharType="separate"/>
      </w:r>
      <w:r w:rsidR="00554341">
        <w:rPr>
          <w:noProof/>
        </w:rPr>
        <w:t>29</w:t>
      </w:r>
      <w:r w:rsidR="00726C43">
        <w:rPr>
          <w:noProof/>
        </w:rPr>
        <w:fldChar w:fldCharType="end"/>
      </w:r>
      <w:r w:rsidR="00182A67">
        <w:rPr>
          <w:noProof/>
        </w:rPr>
        <w:t>]</w:t>
      </w:r>
      <w:r>
        <w:fldChar w:fldCharType="end"/>
      </w:r>
      <w:r>
        <w:t>:</w:t>
      </w:r>
    </w:p>
    <w:p w14:paraId="0BF3FE39" w14:textId="105C42CC" w:rsidR="006A0BC1" w:rsidRDefault="006A0BC1" w:rsidP="006A0BC1">
      <w:pPr>
        <w:pStyle w:val="MTDisplayEquation"/>
      </w:pPr>
      <w:r>
        <w:tab/>
      </w:r>
      <w:r w:rsidR="002429B0" w:rsidRPr="002429B0">
        <w:rPr>
          <w:position w:val="-14"/>
        </w:rPr>
        <w:object w:dxaOrig="1080" w:dyaOrig="400" w14:anchorId="363E1AE3">
          <v:shape id="_x0000_i1917" type="#_x0000_t75" style="width:53.45pt;height:19.95pt" o:ole="">
            <v:imagedata r:id="rId1852" o:title=""/>
          </v:shape>
          <o:OLEObject Type="Embed" ProgID="Equation.DSMT4" ShapeID="_x0000_i1917" DrawAspect="Content" ObjectID="_1397130699" r:id="rId1853"/>
        </w:object>
      </w:r>
      <w:r>
        <w:t>,</w:t>
      </w:r>
    </w:p>
    <w:p w14:paraId="2A6C89F4" w14:textId="77777777" w:rsidR="006A0BC1" w:rsidRDefault="006A0BC1" w:rsidP="006A0BC1">
      <w:r>
        <w:t>where,</w:t>
      </w:r>
    </w:p>
    <w:p w14:paraId="20F526CA" w14:textId="3D3B0976" w:rsidR="006A0BC1" w:rsidRDefault="006A0BC1" w:rsidP="006A0BC1">
      <w:pPr>
        <w:pStyle w:val="MTDisplayEquation"/>
      </w:pPr>
      <w:r>
        <w:tab/>
      </w:r>
      <w:r w:rsidR="002429B0" w:rsidRPr="002429B0">
        <w:rPr>
          <w:position w:val="-32"/>
        </w:rPr>
        <w:object w:dxaOrig="2820" w:dyaOrig="800" w14:anchorId="6280F6C3">
          <v:shape id="_x0000_i1918" type="#_x0000_t75" style="width:141.15pt;height:40.65pt" o:ole="">
            <v:imagedata r:id="rId1854" o:title=""/>
          </v:shape>
          <o:OLEObject Type="Embed" ProgID="Equation.DSMT4" ShapeID="_x0000_i1918" DrawAspect="Content" ObjectID="_1397130700" r:id="rId1855"/>
        </w:object>
      </w:r>
      <w:r>
        <w:t>,</w:t>
      </w:r>
    </w:p>
    <w:p w14:paraId="77DDE25B" w14:textId="6F208DBA" w:rsidR="006A0BC1" w:rsidRDefault="006A0BC1" w:rsidP="006A0BC1">
      <w:r>
        <w:t xml:space="preserve">and </w:t>
      </w:r>
      <w:r>
        <w:rPr>
          <w:i/>
        </w:rPr>
        <w:t xml:space="preserve">J </w:t>
      </w:r>
      <w:r>
        <w:t xml:space="preserve">is the </w:t>
      </w:r>
      <w:r w:rsidR="008B53FE">
        <w:t xml:space="preserve">Jacobian </w:t>
      </w:r>
      <w:r>
        <w:t xml:space="preserve">of the deformation, i.e. </w:t>
      </w:r>
      <w:r w:rsidR="002429B0" w:rsidRPr="002429B0">
        <w:rPr>
          <w:position w:val="-6"/>
        </w:rPr>
        <w:object w:dxaOrig="940" w:dyaOrig="279" w14:anchorId="55AD4914">
          <v:shape id="_x0000_i1919" type="#_x0000_t75" style="width:47.05pt;height:14.25pt" o:ole="">
            <v:imagedata r:id="rId1856" o:title=""/>
          </v:shape>
          <o:OLEObject Type="Embed" ProgID="Equation.DSMT4" ShapeID="_x0000_i1919" DrawAspect="Content" ObjectID="_1397130701" r:id="rId185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519" w:name="_Toc304219952"/>
      <w:r>
        <w:lastRenderedPageBreak/>
        <w:t>Referentially Isotropic Permeability</w:t>
      </w:r>
      <w:bookmarkEnd w:id="1519"/>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23A787E0" w:rsidR="00D43B68" w:rsidRPr="00006A43" w:rsidRDefault="00D43B68" w:rsidP="002429B0">
            <w:r>
              <w:t xml:space="preserve">hydraulic permeability </w:t>
            </w:r>
            <w:r w:rsidR="002429B0" w:rsidRPr="002429B0">
              <w:rPr>
                <w:position w:val="-12"/>
              </w:rPr>
              <w:object w:dxaOrig="340" w:dyaOrig="360" w14:anchorId="348478D5">
                <v:shape id="_x0000_i1920" type="#_x0000_t75" style="width:16.4pt;height:18.55pt" o:ole="">
                  <v:imagedata r:id="rId1858" o:title=""/>
                </v:shape>
                <o:OLEObject Type="Embed" ProgID="Equation.DSMT4" ShapeID="_x0000_i1920" DrawAspect="Content" ObjectID="_1397130702" r:id="rId185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442A778E" w:rsidR="00D43B68" w:rsidRDefault="00D43B68" w:rsidP="002429B0">
            <w:r>
              <w:t xml:space="preserve">hydraulic permeability </w:t>
            </w:r>
            <w:r w:rsidR="002429B0" w:rsidRPr="002429B0">
              <w:rPr>
                <w:position w:val="-12"/>
              </w:rPr>
              <w:object w:dxaOrig="300" w:dyaOrig="360" w14:anchorId="77CE50F1">
                <v:shape id="_x0000_i1921" type="#_x0000_t75" style="width:14.95pt;height:18.55pt" o:ole="">
                  <v:imagedata r:id="rId1860" o:title=""/>
                </v:shape>
                <o:OLEObject Type="Embed" ProgID="Equation.DSMT4" ShapeID="_x0000_i1921" DrawAspect="Content" ObjectID="_1397130703" r:id="rId186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768ED425" w:rsidR="00D43B68" w:rsidRDefault="00D43B68" w:rsidP="002429B0">
            <w:r>
              <w:t xml:space="preserve">hydraulic permeability </w:t>
            </w:r>
            <w:r w:rsidR="002429B0" w:rsidRPr="002429B0">
              <w:rPr>
                <w:position w:val="-12"/>
              </w:rPr>
              <w:object w:dxaOrig="340" w:dyaOrig="360" w14:anchorId="01ECD64D">
                <v:shape id="_x0000_i1922" type="#_x0000_t75" style="width:16.4pt;height:18.55pt" o:ole="">
                  <v:imagedata r:id="rId1862" o:title=""/>
                </v:shape>
                <o:OLEObject Type="Embed" ProgID="Equation.DSMT4" ShapeID="_x0000_i1922" DrawAspect="Content" ObjectID="_1397130704" r:id="rId186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7DC31C56" w:rsidR="00D43B68" w:rsidRPr="00C526D6" w:rsidRDefault="00D43B68" w:rsidP="002429B0">
            <w:r>
              <w:t xml:space="preserve">exponential strain-dependence coefficient </w:t>
            </w:r>
            <w:r w:rsidR="002429B0" w:rsidRPr="00025957">
              <w:rPr>
                <w:position w:val="-4"/>
              </w:rPr>
              <w:object w:dxaOrig="320" w:dyaOrig="260" w14:anchorId="38ECBD7A">
                <v:shape id="_x0000_i1923" type="#_x0000_t75" style="width:16.4pt;height:12.85pt" o:ole="">
                  <v:imagedata r:id="rId1864" o:title=""/>
                </v:shape>
                <o:OLEObject Type="Embed" ProgID="Equation.DSMT4" ShapeID="_x0000_i1923" DrawAspect="Content" ObjectID="_1397130705" r:id="rId1865"/>
              </w:object>
            </w:r>
            <w:r>
              <w:t xml:space="preserve"> (</w:t>
            </w:r>
            <w:r w:rsidR="002429B0" w:rsidRPr="002429B0">
              <w:rPr>
                <w:position w:val="-6"/>
              </w:rPr>
              <w:object w:dxaOrig="680" w:dyaOrig="279" w14:anchorId="64654699">
                <v:shape id="_x0000_i1924" type="#_x0000_t75" style="width:34.2pt;height:14.25pt" o:ole="">
                  <v:imagedata r:id="rId1866" o:title=""/>
                </v:shape>
                <o:OLEObject Type="Embed" ProgID="Equation.DSMT4" ShapeID="_x0000_i1924" DrawAspect="Content" ObjectID="_1397130706" r:id="rId186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2146AD11" w:rsidR="00D43B68" w:rsidRDefault="00D43B68" w:rsidP="002429B0">
            <w:r>
              <w:t xml:space="preserve">power-law exponent </w:t>
            </w:r>
            <w:r w:rsidR="002429B0" w:rsidRPr="002429B0">
              <w:rPr>
                <w:position w:val="-6"/>
              </w:rPr>
              <w:object w:dxaOrig="240" w:dyaOrig="220" w14:anchorId="3BE2E7CC">
                <v:shape id="_x0000_i1925" type="#_x0000_t75" style="width:12.1pt;height:11.4pt" o:ole="">
                  <v:imagedata r:id="rId1868" o:title=""/>
                </v:shape>
                <o:OLEObject Type="Embed" ProgID="Equation.DSMT4" ShapeID="_x0000_i1925" DrawAspect="Content" ObjectID="_1397130707" r:id="rId1869"/>
              </w:object>
            </w:r>
            <w:r>
              <w:t xml:space="preserve"> (</w:t>
            </w:r>
            <w:r w:rsidR="002429B0" w:rsidRPr="002429B0">
              <w:rPr>
                <w:position w:val="-6"/>
              </w:rPr>
              <w:object w:dxaOrig="580" w:dyaOrig="279" w14:anchorId="6D821EAD">
                <v:shape id="_x0000_i1926" type="#_x0000_t75" style="width:29.25pt;height:14.25pt" o:ole="">
                  <v:imagedata r:id="rId1870" o:title=""/>
                </v:shape>
                <o:OLEObject Type="Embed" ProgID="Equation.DSMT4" ShapeID="_x0000_i1926" DrawAspect="Content" ObjectID="_1397130708" r:id="rId187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6DF2FC45" w:rsidR="006A0BC1" w:rsidRDefault="006A0BC1" w:rsidP="006A0BC1">
      <w:pPr>
        <w:pStyle w:val="MTDisplayEquation"/>
      </w:pPr>
      <w:r>
        <w:tab/>
      </w:r>
      <w:r w:rsidR="002429B0" w:rsidRPr="002429B0">
        <w:rPr>
          <w:position w:val="-32"/>
        </w:rPr>
        <w:object w:dxaOrig="4260" w:dyaOrig="760" w14:anchorId="0C82CB7F">
          <v:shape id="_x0000_i1927" type="#_x0000_t75" style="width:212.45pt;height:38.5pt" o:ole="">
            <v:imagedata r:id="rId1872" o:title=""/>
          </v:shape>
          <o:OLEObject Type="Embed" ProgID="Equation.DSMT4" ShapeID="_x0000_i1927" DrawAspect="Content" ObjectID="_1397130709" r:id="rId1873"/>
        </w:object>
      </w:r>
      <w:r>
        <w:t>,</w:t>
      </w:r>
    </w:p>
    <w:p w14:paraId="66C3626F" w14:textId="0E07D021" w:rsidR="006A0BC1" w:rsidRDefault="006A0BC1" w:rsidP="006A0BC1">
      <w:r>
        <w:t xml:space="preserve">where </w:t>
      </w:r>
      <w:r w:rsidR="002429B0" w:rsidRPr="002429B0">
        <w:rPr>
          <w:position w:val="-6"/>
        </w:rPr>
        <w:object w:dxaOrig="220" w:dyaOrig="279" w14:anchorId="5B9C0C11">
          <v:shape id="_x0000_i1928" type="#_x0000_t75" style="width:11.4pt;height:14.25pt" o:ole="">
            <v:imagedata r:id="rId1874" o:title=""/>
          </v:shape>
          <o:OLEObject Type="Embed" ProgID="Equation.DSMT4" ShapeID="_x0000_i1928" DrawAspect="Content" ObjectID="_1397130710" r:id="rId1875"/>
        </w:object>
      </w:r>
      <w:r>
        <w:rPr>
          <w:i/>
        </w:rPr>
        <w:t xml:space="preserve"> </w:t>
      </w:r>
      <w:r>
        <w:t xml:space="preserve">is the </w:t>
      </w:r>
      <w:r w:rsidR="008B53FE">
        <w:t xml:space="preserve">Jacobian </w:t>
      </w:r>
      <w:r>
        <w:t xml:space="preserve">of the deformation, i.e. </w:t>
      </w:r>
      <w:r w:rsidR="002429B0" w:rsidRPr="002429B0">
        <w:rPr>
          <w:position w:val="-6"/>
        </w:rPr>
        <w:object w:dxaOrig="940" w:dyaOrig="279" w14:anchorId="1B45770B">
          <v:shape id="_x0000_i1929" type="#_x0000_t75" style="width:47.05pt;height:14.25pt" o:ole="">
            <v:imagedata r:id="rId1876" o:title=""/>
          </v:shape>
          <o:OLEObject Type="Embed" ProgID="Equation.DSMT4" ShapeID="_x0000_i1929" DrawAspect="Content" ObjectID="_1397130711" r:id="rId1877"/>
        </w:object>
      </w:r>
      <w:r>
        <w:t xml:space="preserve"> where </w:t>
      </w:r>
      <w:r w:rsidR="002429B0" w:rsidRPr="00025957">
        <w:rPr>
          <w:position w:val="-4"/>
        </w:rPr>
        <w:object w:dxaOrig="220" w:dyaOrig="260" w14:anchorId="1640F74C">
          <v:shape id="_x0000_i1930" type="#_x0000_t75" style="width:11.4pt;height:12.85pt" o:ole="">
            <v:imagedata r:id="rId1878" o:title=""/>
          </v:shape>
          <o:OLEObject Type="Embed" ProgID="Equation.DSMT4" ShapeID="_x0000_i1930" DrawAspect="Content" ObjectID="_1397130712" r:id="rId1879"/>
        </w:object>
      </w:r>
      <w:r>
        <w:rPr>
          <w:b/>
        </w:rPr>
        <w:t xml:space="preserve"> </w:t>
      </w:r>
      <w:r>
        <w:t xml:space="preserve">is the deformation gradient, and </w:t>
      </w:r>
      <w:r w:rsidR="002429B0" w:rsidRPr="002429B0">
        <w:rPr>
          <w:position w:val="-6"/>
        </w:rPr>
        <w:object w:dxaOrig="960" w:dyaOrig="320" w14:anchorId="27D5AFFA">
          <v:shape id="_x0000_i1931" type="#_x0000_t75" style="width:48.5pt;height:16.4pt" o:ole="">
            <v:imagedata r:id="rId1880" o:title=""/>
          </v:shape>
          <o:OLEObject Type="Embed" ProgID="Equation.DSMT4" ShapeID="_x0000_i1931" DrawAspect="Content" ObjectID="_1397130713" r:id="rId1881"/>
        </w:object>
      </w:r>
      <w:r>
        <w:t xml:space="preserve"> is the left Cauchy-Green tensor.  Note that the permeability in the reference state (</w:t>
      </w:r>
      <w:r w:rsidR="002429B0" w:rsidRPr="00025957">
        <w:rPr>
          <w:position w:val="-4"/>
        </w:rPr>
        <w:object w:dxaOrig="560" w:dyaOrig="260" w14:anchorId="6AF6B81B">
          <v:shape id="_x0000_i1932" type="#_x0000_t75" style="width:27.8pt;height:12.85pt" o:ole="">
            <v:imagedata r:id="rId1882" o:title=""/>
          </v:shape>
          <o:OLEObject Type="Embed" ProgID="Equation.DSMT4" ShapeID="_x0000_i1932" DrawAspect="Content" ObjectID="_1397130714" r:id="rId1883"/>
        </w:object>
      </w:r>
      <w:r>
        <w:t xml:space="preserve">) is isotropic and given by </w:t>
      </w:r>
      <w:r w:rsidR="002429B0" w:rsidRPr="002429B0">
        <w:rPr>
          <w:position w:val="-14"/>
        </w:rPr>
        <w:object w:dxaOrig="2020" w:dyaOrig="400" w14:anchorId="2B9E6C3C">
          <v:shape id="_x0000_i1933" type="#_x0000_t75" style="width:101.25pt;height:19.95pt" o:ole="">
            <v:imagedata r:id="rId1884" o:title=""/>
          </v:shape>
          <o:OLEObject Type="Embed" ProgID="Equation.DSMT4" ShapeID="_x0000_i1933" DrawAspect="Content" ObjectID="_1397130715" r:id="rId188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520" w:name="_Toc304219953"/>
      <w:r>
        <w:lastRenderedPageBreak/>
        <w:t>Referentially Orthotropic Permeability</w:t>
      </w:r>
      <w:bookmarkEnd w:id="1520"/>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50AEC799" w:rsidR="00D43B68" w:rsidRPr="00006A43" w:rsidRDefault="00D43B68" w:rsidP="002429B0">
            <w:r>
              <w:t xml:space="preserve">isotropic hydraulic permeability </w:t>
            </w:r>
            <w:r w:rsidR="002429B0" w:rsidRPr="002429B0">
              <w:rPr>
                <w:position w:val="-12"/>
              </w:rPr>
              <w:object w:dxaOrig="340" w:dyaOrig="360" w14:anchorId="5B5D1A69">
                <v:shape id="_x0000_i1934" type="#_x0000_t75" style="width:16.4pt;height:18.55pt" o:ole="">
                  <v:imagedata r:id="rId1886" o:title=""/>
                </v:shape>
                <o:OLEObject Type="Embed" ProgID="Equation.DSMT4" ShapeID="_x0000_i1934" DrawAspect="Content" ObjectID="_1397130716" r:id="rId188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73E34254" w:rsidR="00D43B68" w:rsidRDefault="00D43B68" w:rsidP="002429B0">
            <w:r>
              <w:t xml:space="preserve">hydraulic permeabilities </w:t>
            </w:r>
            <w:r w:rsidR="002429B0" w:rsidRPr="002429B0">
              <w:rPr>
                <w:position w:val="-12"/>
              </w:rPr>
              <w:object w:dxaOrig="300" w:dyaOrig="380" w14:anchorId="4420837E">
                <v:shape id="_x0000_i1935" type="#_x0000_t75" style="width:14.95pt;height:18.55pt" o:ole="">
                  <v:imagedata r:id="rId1888" o:title=""/>
                </v:shape>
                <o:OLEObject Type="Embed" ProgID="Equation.DSMT4" ShapeID="_x0000_i1935" DrawAspect="Content" ObjectID="_1397130717" r:id="rId1889"/>
              </w:object>
            </w:r>
            <w:r>
              <w:t xml:space="preserve"> along orthogonal directions (</w:t>
            </w:r>
            <w:r w:rsidR="002429B0" w:rsidRPr="002429B0">
              <w:rPr>
                <w:position w:val="-10"/>
              </w:rPr>
              <w:object w:dxaOrig="920" w:dyaOrig="320" w14:anchorId="44D05078">
                <v:shape id="_x0000_i1936" type="#_x0000_t75" style="width:45.6pt;height:16.4pt" o:ole="">
                  <v:imagedata r:id="rId1890" o:title=""/>
                </v:shape>
                <o:OLEObject Type="Embed" ProgID="Equation.DSMT4" ShapeID="_x0000_i1936" DrawAspect="Content" ObjectID="_1397130718" r:id="rId189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CAE263" w:rsidR="00D43B68" w:rsidRDefault="00D43B68" w:rsidP="002429B0">
            <w:r>
              <w:t xml:space="preserve">hydraulic permeabilities </w:t>
            </w:r>
            <w:r w:rsidR="002429B0" w:rsidRPr="002429B0">
              <w:rPr>
                <w:position w:val="-12"/>
              </w:rPr>
              <w:object w:dxaOrig="340" w:dyaOrig="380" w14:anchorId="19C62A43">
                <v:shape id="_x0000_i1937" type="#_x0000_t75" style="width:16.4pt;height:18.55pt" o:ole="">
                  <v:imagedata r:id="rId1892" o:title=""/>
                </v:shape>
                <o:OLEObject Type="Embed" ProgID="Equation.DSMT4" ShapeID="_x0000_i1937" DrawAspect="Content" ObjectID="_1397130719" r:id="rId1893"/>
              </w:object>
            </w:r>
            <w:r>
              <w:t xml:space="preserve"> along orthogonal directions (</w:t>
            </w:r>
            <w:r w:rsidR="002429B0" w:rsidRPr="002429B0">
              <w:rPr>
                <w:position w:val="-10"/>
              </w:rPr>
              <w:object w:dxaOrig="920" w:dyaOrig="320" w14:anchorId="7B9A7FFA">
                <v:shape id="_x0000_i1938" type="#_x0000_t75" style="width:45.6pt;height:16.4pt" o:ole="">
                  <v:imagedata r:id="rId1894" o:title=""/>
                </v:shape>
                <o:OLEObject Type="Embed" ProgID="Equation.DSMT4" ShapeID="_x0000_i1938" DrawAspect="Content" ObjectID="_1397130720" r:id="rId189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180F1E0C" w:rsidR="00D43B68" w:rsidRDefault="00D43B68" w:rsidP="002429B0">
            <w:r>
              <w:t xml:space="preserve">isotropic exponential strain-dependence coefficient </w:t>
            </w:r>
            <w:r w:rsidR="002429B0" w:rsidRPr="002429B0">
              <w:rPr>
                <w:position w:val="-12"/>
              </w:rPr>
              <w:object w:dxaOrig="380" w:dyaOrig="360" w14:anchorId="1CDD2483">
                <v:shape id="_x0000_i1939" type="#_x0000_t75" style="width:18.55pt;height:18.55pt" o:ole="">
                  <v:imagedata r:id="rId1896" o:title=""/>
                </v:shape>
                <o:OLEObject Type="Embed" ProgID="Equation.DSMT4" ShapeID="_x0000_i1939" DrawAspect="Content" ObjectID="_1397130721" r:id="rId1897"/>
              </w:object>
            </w:r>
            <w:r>
              <w:t xml:space="preserve"> (</w:t>
            </w:r>
            <w:r w:rsidR="002429B0" w:rsidRPr="002429B0">
              <w:rPr>
                <w:position w:val="-12"/>
              </w:rPr>
              <w:object w:dxaOrig="760" w:dyaOrig="360" w14:anchorId="5B72D6CA">
                <v:shape id="_x0000_i1940" type="#_x0000_t75" style="width:38.5pt;height:18.55pt" o:ole="">
                  <v:imagedata r:id="rId1898" o:title=""/>
                </v:shape>
                <o:OLEObject Type="Embed" ProgID="Equation.DSMT4" ShapeID="_x0000_i1940" DrawAspect="Content" ObjectID="_1397130722" r:id="rId189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1D8AAD79" w:rsidR="00D43B68" w:rsidRPr="00C526D6" w:rsidRDefault="00D43B68" w:rsidP="002429B0">
            <w:r>
              <w:t xml:space="preserve">orthotropic exponential strain-dependence coefficient </w:t>
            </w:r>
            <w:r w:rsidR="002429B0" w:rsidRPr="002429B0">
              <w:rPr>
                <w:position w:val="-12"/>
              </w:rPr>
              <w:object w:dxaOrig="380" w:dyaOrig="360" w14:anchorId="48576284">
                <v:shape id="_x0000_i1941" type="#_x0000_t75" style="width:18.55pt;height:18.55pt" o:ole="">
                  <v:imagedata r:id="rId1900" o:title=""/>
                </v:shape>
                <o:OLEObject Type="Embed" ProgID="Equation.DSMT4" ShapeID="_x0000_i1941" DrawAspect="Content" ObjectID="_1397130723" r:id="rId1901"/>
              </w:object>
            </w:r>
            <w:r>
              <w:t xml:space="preserve"> (</w:t>
            </w:r>
            <w:r w:rsidR="002429B0" w:rsidRPr="002429B0">
              <w:rPr>
                <w:position w:val="-10"/>
              </w:rPr>
              <w:object w:dxaOrig="920" w:dyaOrig="320" w14:anchorId="57E7267B">
                <v:shape id="_x0000_i1942" type="#_x0000_t75" style="width:45.6pt;height:16.4pt" o:ole="">
                  <v:imagedata r:id="rId1902" o:title=""/>
                </v:shape>
                <o:OLEObject Type="Embed" ProgID="Equation.DSMT4" ShapeID="_x0000_i1942" DrawAspect="Content" ObjectID="_1397130724" r:id="rId1903"/>
              </w:object>
            </w:r>
            <w:r>
              <w:t xml:space="preserve">, </w:t>
            </w:r>
            <w:r w:rsidR="002429B0" w:rsidRPr="002429B0">
              <w:rPr>
                <w:position w:val="-12"/>
              </w:rPr>
              <w:object w:dxaOrig="760" w:dyaOrig="360" w14:anchorId="190C3254">
                <v:shape id="_x0000_i1943" type="#_x0000_t75" style="width:38.5pt;height:18.55pt" o:ole="">
                  <v:imagedata r:id="rId1904" o:title=""/>
                </v:shape>
                <o:OLEObject Type="Embed" ProgID="Equation.DSMT4" ShapeID="_x0000_i1943" DrawAspect="Content" ObjectID="_1397130725" r:id="rId190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0EFF1314" w:rsidR="00D43B68" w:rsidRDefault="00D43B68" w:rsidP="002429B0">
            <w:r>
              <w:t xml:space="preserve">isotropic power-law exponent </w:t>
            </w:r>
            <w:r w:rsidR="002429B0" w:rsidRPr="002429B0">
              <w:rPr>
                <w:position w:val="-12"/>
              </w:rPr>
              <w:object w:dxaOrig="300" w:dyaOrig="360" w14:anchorId="37AF2E3A">
                <v:shape id="_x0000_i1944" type="#_x0000_t75" style="width:14.95pt;height:18.55pt" o:ole="">
                  <v:imagedata r:id="rId1906" o:title=""/>
                </v:shape>
                <o:OLEObject Type="Embed" ProgID="Equation.DSMT4" ShapeID="_x0000_i1944" DrawAspect="Content" ObjectID="_1397130726" r:id="rId1907"/>
              </w:object>
            </w:r>
            <w:r>
              <w:t xml:space="preserve"> (</w:t>
            </w:r>
            <w:r w:rsidR="002429B0" w:rsidRPr="002429B0">
              <w:rPr>
                <w:position w:val="-12"/>
              </w:rPr>
              <w:object w:dxaOrig="660" w:dyaOrig="360" w14:anchorId="609CC412">
                <v:shape id="_x0000_i1945" type="#_x0000_t75" style="width:33.5pt;height:18.55pt" o:ole="">
                  <v:imagedata r:id="rId1908" o:title=""/>
                </v:shape>
                <o:OLEObject Type="Embed" ProgID="Equation.DSMT4" ShapeID="_x0000_i1945" DrawAspect="Content" ObjectID="_1397130727" r:id="rId190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5200BE6F" w:rsidR="00D43B68" w:rsidRDefault="00D43B68" w:rsidP="002429B0">
            <w:r>
              <w:t xml:space="preserve">power-law exponent </w:t>
            </w:r>
            <w:r w:rsidR="002429B0" w:rsidRPr="002429B0">
              <w:rPr>
                <w:position w:val="-12"/>
              </w:rPr>
              <w:object w:dxaOrig="300" w:dyaOrig="360" w14:anchorId="42A6579E">
                <v:shape id="_x0000_i1946" type="#_x0000_t75" style="width:14.95pt;height:18.55pt" o:ole="">
                  <v:imagedata r:id="rId1910" o:title=""/>
                </v:shape>
                <o:OLEObject Type="Embed" ProgID="Equation.DSMT4" ShapeID="_x0000_i1946" DrawAspect="Content" ObjectID="_1397130728" r:id="rId1911"/>
              </w:object>
            </w:r>
            <w:r>
              <w:t xml:space="preserve"> (</w:t>
            </w:r>
            <w:r w:rsidR="002429B0" w:rsidRPr="002429B0">
              <w:rPr>
                <w:position w:val="-10"/>
              </w:rPr>
              <w:object w:dxaOrig="920" w:dyaOrig="320" w14:anchorId="10C798B4">
                <v:shape id="_x0000_i1947" type="#_x0000_t75" style="width:45.6pt;height:16.4pt" o:ole="">
                  <v:imagedata r:id="rId1912" o:title=""/>
                </v:shape>
                <o:OLEObject Type="Embed" ProgID="Equation.DSMT4" ShapeID="_x0000_i1947" DrawAspect="Content" ObjectID="_1397130729" r:id="rId1913"/>
              </w:object>
            </w:r>
            <w:r>
              <w:t xml:space="preserve">, </w:t>
            </w:r>
            <w:r w:rsidR="002429B0" w:rsidRPr="002429B0">
              <w:rPr>
                <w:position w:val="-12"/>
              </w:rPr>
              <w:object w:dxaOrig="680" w:dyaOrig="360" w14:anchorId="3D5964C4">
                <v:shape id="_x0000_i1948" type="#_x0000_t75" style="width:34.2pt;height:18.55pt" o:ole="">
                  <v:imagedata r:id="rId1914" o:title=""/>
                </v:shape>
                <o:OLEObject Type="Embed" ProgID="Equation.DSMT4" ShapeID="_x0000_i1948" DrawAspect="Content" ObjectID="_1397130730" r:id="rId191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9D502D0" w:rsidR="006A0BC1" w:rsidRDefault="006A0BC1" w:rsidP="006A0BC1">
      <w:pPr>
        <w:pStyle w:val="MTDisplayEquation"/>
      </w:pPr>
      <w:r>
        <w:tab/>
      </w:r>
      <w:r w:rsidR="002429B0" w:rsidRPr="002429B0">
        <w:rPr>
          <w:position w:val="-28"/>
        </w:rPr>
        <w:object w:dxaOrig="3760" w:dyaOrig="680" w14:anchorId="706F1DA1">
          <v:shape id="_x0000_i1949" type="#_x0000_t75" style="width:188.2pt;height:34.2pt" o:ole="">
            <v:imagedata r:id="rId1916" o:title=""/>
          </v:shape>
          <o:OLEObject Type="Embed" ProgID="Equation.DSMT4" ShapeID="_x0000_i1949" DrawAspect="Content" ObjectID="_1397130731" r:id="rId1917"/>
        </w:object>
      </w:r>
      <w:r>
        <w:t>,</w:t>
      </w:r>
    </w:p>
    <w:p w14:paraId="6B19AEF7" w14:textId="77777777" w:rsidR="006A0BC1" w:rsidRDefault="006A0BC1" w:rsidP="006A0BC1">
      <w:r>
        <w:t>where,</w:t>
      </w:r>
    </w:p>
    <w:p w14:paraId="535A373C" w14:textId="0A7AB121" w:rsidR="006A0BC1" w:rsidRDefault="006A0BC1" w:rsidP="006A0BC1">
      <w:pPr>
        <w:pStyle w:val="MTDisplayEquation"/>
      </w:pPr>
      <w:r>
        <w:tab/>
      </w:r>
      <w:r w:rsidR="002429B0" w:rsidRPr="002429B0">
        <w:rPr>
          <w:position w:val="-114"/>
        </w:rPr>
        <w:object w:dxaOrig="4099" w:dyaOrig="2439" w14:anchorId="3C538832">
          <v:shape id="_x0000_i1950" type="#_x0000_t75" style="width:204.6pt;height:121.9pt" o:ole="">
            <v:imagedata r:id="rId1918" o:title=""/>
          </v:shape>
          <o:OLEObject Type="Embed" ProgID="Equation.DSMT4" ShapeID="_x0000_i1950" DrawAspect="Content" ObjectID="_1397130732" r:id="rId1919"/>
        </w:object>
      </w:r>
      <w:r>
        <w:t>,</w:t>
      </w:r>
    </w:p>
    <w:p w14:paraId="4705DC3A" w14:textId="4A86C186" w:rsidR="006A0BC1" w:rsidRDefault="002429B0" w:rsidP="006A0BC1">
      <w:r w:rsidRPr="002429B0">
        <w:rPr>
          <w:position w:val="-6"/>
        </w:rPr>
        <w:object w:dxaOrig="220" w:dyaOrig="279" w14:anchorId="2E39C622">
          <v:shape id="_x0000_i1951" type="#_x0000_t75" style="width:11.4pt;height:14.25pt" o:ole="">
            <v:imagedata r:id="rId1920" o:title=""/>
          </v:shape>
          <o:OLEObject Type="Embed" ProgID="Equation.DSMT4" ShapeID="_x0000_i1951" DrawAspect="Content" ObjectID="_1397130733" r:id="rId1921"/>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66ECAF9">
          <v:shape id="_x0000_i1952" type="#_x0000_t75" style="width:47.05pt;height:14.25pt" o:ole="">
            <v:imagedata r:id="rId1922" o:title=""/>
          </v:shape>
          <o:OLEObject Type="Embed" ProgID="Equation.DSMT4" ShapeID="_x0000_i1952" DrawAspect="Content" ObjectID="_1397130734" r:id="rId1923"/>
        </w:object>
      </w:r>
      <w:r w:rsidR="006A0BC1">
        <w:t xml:space="preserve"> where</w:t>
      </w:r>
      <w:r w:rsidR="006A0BC1">
        <w:rPr>
          <w:b/>
        </w:rPr>
        <w:t xml:space="preserve"> </w:t>
      </w:r>
      <w:r w:rsidRPr="00025957">
        <w:rPr>
          <w:position w:val="-4"/>
        </w:rPr>
        <w:object w:dxaOrig="220" w:dyaOrig="260" w14:anchorId="7FEA01A6">
          <v:shape id="_x0000_i1953" type="#_x0000_t75" style="width:11.4pt;height:12.85pt" o:ole="">
            <v:imagedata r:id="rId1924" o:title=""/>
          </v:shape>
          <o:OLEObject Type="Embed" ProgID="Equation.DSMT4" ShapeID="_x0000_i1953" DrawAspect="Content" ObjectID="_1397130735" r:id="rId1925"/>
        </w:object>
      </w:r>
      <w:r w:rsidR="006A0BC1" w:rsidRPr="00A16AEB">
        <w:t xml:space="preserve"> </w:t>
      </w:r>
      <w:r w:rsidR="006A0BC1">
        <w:t xml:space="preserve">is the deformation gradient.  </w:t>
      </w:r>
      <w:r w:rsidRPr="002429B0">
        <w:rPr>
          <w:position w:val="-12"/>
        </w:rPr>
        <w:object w:dxaOrig="360" w:dyaOrig="360" w14:anchorId="393F8A08">
          <v:shape id="_x0000_i1954" type="#_x0000_t75" style="width:18.55pt;height:18.55pt" o:ole="">
            <v:imagedata r:id="rId1926" o:title=""/>
          </v:shape>
          <o:OLEObject Type="Embed" ProgID="Equation.DSMT4" ShapeID="_x0000_i1954" DrawAspect="Content" ObjectID="_1397130736" r:id="rId1927"/>
        </w:object>
      </w:r>
      <w:r w:rsidR="006A0BC1">
        <w:t xml:space="preserve"> are second order tensors representing the spatial structural tensors describing the orthogonal planes of symmetry, given by</w:t>
      </w:r>
    </w:p>
    <w:p w14:paraId="46DE7855" w14:textId="640966BB" w:rsidR="006A0BC1" w:rsidRDefault="006A0BC1" w:rsidP="006A0BC1">
      <w:pPr>
        <w:pStyle w:val="MTDisplayEquation"/>
      </w:pPr>
      <w:r>
        <w:tab/>
      </w:r>
      <w:r w:rsidR="002429B0" w:rsidRPr="002429B0">
        <w:rPr>
          <w:position w:val="-14"/>
        </w:rPr>
        <w:object w:dxaOrig="3260" w:dyaOrig="400" w14:anchorId="50690737">
          <v:shape id="_x0000_i1955" type="#_x0000_t75" style="width:162.55pt;height:19.95pt" o:ole="">
            <v:imagedata r:id="rId1928" o:title=""/>
          </v:shape>
          <o:OLEObject Type="Embed" ProgID="Equation.DSMT4" ShapeID="_x0000_i1955" DrawAspect="Content" ObjectID="_1397130737" r:id="rId1929"/>
        </w:object>
      </w:r>
      <w:r>
        <w:t>,</w:t>
      </w:r>
    </w:p>
    <w:p w14:paraId="5FBB37DC" w14:textId="6C95D54A" w:rsidR="006A0BC1" w:rsidRDefault="006A0BC1" w:rsidP="006A0BC1">
      <w:r>
        <w:t xml:space="preserve">where </w:t>
      </w:r>
      <w:r w:rsidR="002429B0" w:rsidRPr="002429B0">
        <w:rPr>
          <w:position w:val="-12"/>
        </w:rPr>
        <w:object w:dxaOrig="320" w:dyaOrig="360" w14:anchorId="42484017">
          <v:shape id="_x0000_i1956" type="#_x0000_t75" style="width:16.4pt;height:18.55pt" o:ole="">
            <v:imagedata r:id="rId1930" o:title=""/>
          </v:shape>
          <o:OLEObject Type="Embed" ProgID="Equation.DSMT4" ShapeID="_x0000_i1956" DrawAspect="Content" ObjectID="_1397130738" r:id="rId1931"/>
        </w:object>
      </w:r>
      <w:r>
        <w:t xml:space="preserve"> are orthonormal vectors normal to the planes of symmetry (defined as described in Section </w:t>
      </w:r>
      <w:r>
        <w:fldChar w:fldCharType="begin"/>
      </w:r>
      <w:r>
        <w:instrText xml:space="preserve"> REF _Ref162429694 \r \h </w:instrText>
      </w:r>
      <w:r>
        <w:fldChar w:fldCharType="separate"/>
      </w:r>
      <w:r w:rsidR="00C17CE2">
        <w:t>4.1.1</w:t>
      </w:r>
      <w:r>
        <w:fldChar w:fldCharType="end"/>
      </w:r>
      <w:r>
        <w:t>).  Note that the permeability in the reference state (</w:t>
      </w:r>
      <w:r w:rsidR="002429B0" w:rsidRPr="00025957">
        <w:rPr>
          <w:position w:val="-4"/>
        </w:rPr>
        <w:object w:dxaOrig="560" w:dyaOrig="260" w14:anchorId="740307F3">
          <v:shape id="_x0000_i1957" type="#_x0000_t75" style="width:27.8pt;height:12.85pt" o:ole="">
            <v:imagedata r:id="rId1932" o:title=""/>
          </v:shape>
          <o:OLEObject Type="Embed" ProgID="Equation.DSMT4" ShapeID="_x0000_i1957" DrawAspect="Content" ObjectID="_1397130739" r:id="rId1933"/>
        </w:object>
      </w:r>
      <w:r>
        <w:t xml:space="preserve">) is given by </w:t>
      </w:r>
      <w:r w:rsidR="002429B0" w:rsidRPr="002429B0">
        <w:rPr>
          <w:position w:val="-28"/>
        </w:rPr>
        <w:object w:dxaOrig="3060" w:dyaOrig="680" w14:anchorId="3C5477F3">
          <v:shape id="_x0000_i1958" type="#_x0000_t75" style="width:152.55pt;height:34.2pt" o:ole="">
            <v:imagedata r:id="rId1934" o:title=""/>
          </v:shape>
          <o:OLEObject Type="Embed" ProgID="Equation.DSMT4" ShapeID="_x0000_i1958" DrawAspect="Content" ObjectID="_1397130740" r:id="rId193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521" w:name="_Toc304219954"/>
      <w:r>
        <w:lastRenderedPageBreak/>
        <w:t>Referentially Transversely Isotropic Permeability</w:t>
      </w:r>
      <w:bookmarkEnd w:id="1521"/>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5E4C2849" w:rsidR="00D43B68" w:rsidRDefault="00D43B68" w:rsidP="002429B0">
            <w:r>
              <w:t xml:space="preserve">isotropic hydraulic permeability </w:t>
            </w:r>
            <w:r w:rsidR="002429B0" w:rsidRPr="002429B0">
              <w:rPr>
                <w:position w:val="-12"/>
              </w:rPr>
              <w:object w:dxaOrig="340" w:dyaOrig="360" w14:anchorId="09643A65">
                <v:shape id="_x0000_i1959" type="#_x0000_t75" style="width:16.4pt;height:18.55pt" o:ole="">
                  <v:imagedata r:id="rId1936" o:title=""/>
                </v:shape>
                <o:OLEObject Type="Embed" ProgID="Equation.DSMT4" ShapeID="_x0000_i1959" DrawAspect="Content" ObjectID="_1397130741" r:id="rId193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502F4B47" w:rsidR="00D43B68" w:rsidRPr="00006A43" w:rsidRDefault="00D43B68" w:rsidP="002429B0">
            <w:r>
              <w:t xml:space="preserve">axial hydraulic permeability </w:t>
            </w:r>
            <w:r w:rsidR="002429B0" w:rsidRPr="002429B0">
              <w:rPr>
                <w:position w:val="-12"/>
              </w:rPr>
              <w:object w:dxaOrig="300" w:dyaOrig="380" w14:anchorId="6F5B9C01">
                <v:shape id="_x0000_i1960" type="#_x0000_t75" style="width:14.95pt;height:18.55pt" o:ole="">
                  <v:imagedata r:id="rId1938" o:title=""/>
                </v:shape>
                <o:OLEObject Type="Embed" ProgID="Equation.DSMT4" ShapeID="_x0000_i1960" DrawAspect="Content" ObjectID="_1397130742" r:id="rId193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E4B2BBF" w:rsidR="00D43B68" w:rsidRDefault="00D43B68" w:rsidP="002429B0">
            <w:r>
              <w:t xml:space="preserve">axial hydraulic permeability </w:t>
            </w:r>
            <w:r w:rsidR="002429B0" w:rsidRPr="002429B0">
              <w:rPr>
                <w:position w:val="-12"/>
              </w:rPr>
              <w:object w:dxaOrig="340" w:dyaOrig="380" w14:anchorId="21C99A8E">
                <v:shape id="_x0000_i1961" type="#_x0000_t75" style="width:16.4pt;height:18.55pt" o:ole="">
                  <v:imagedata r:id="rId1940" o:title=""/>
                </v:shape>
                <o:OLEObject Type="Embed" ProgID="Equation.DSMT4" ShapeID="_x0000_i1961" DrawAspect="Content" ObjectID="_1397130743" r:id="rId194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16B40BD2" w:rsidR="00D43B68" w:rsidRDefault="00D43B68" w:rsidP="002429B0">
            <w:r>
              <w:t xml:space="preserve">transverse hydraulic permeability </w:t>
            </w:r>
            <w:r w:rsidR="002429B0" w:rsidRPr="002429B0">
              <w:rPr>
                <w:position w:val="-12"/>
              </w:rPr>
              <w:object w:dxaOrig="300" w:dyaOrig="380" w14:anchorId="4B0D67A3">
                <v:shape id="_x0000_i1962" type="#_x0000_t75" style="width:14.95pt;height:18.55pt" o:ole="">
                  <v:imagedata r:id="rId1942" o:title=""/>
                </v:shape>
                <o:OLEObject Type="Embed" ProgID="Equation.DSMT4" ShapeID="_x0000_i1962" DrawAspect="Content" ObjectID="_1397130744" r:id="rId194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79E6026" w:rsidR="00D43B68" w:rsidRDefault="00D43B68" w:rsidP="002429B0">
            <w:r>
              <w:t xml:space="preserve">transverse hydraulic permeability </w:t>
            </w:r>
            <w:r w:rsidR="002429B0" w:rsidRPr="002429B0">
              <w:rPr>
                <w:position w:val="-12"/>
              </w:rPr>
              <w:object w:dxaOrig="340" w:dyaOrig="380" w14:anchorId="750B3686">
                <v:shape id="_x0000_i1963" type="#_x0000_t75" style="width:16.4pt;height:18.55pt" o:ole="">
                  <v:imagedata r:id="rId1944" o:title=""/>
                </v:shape>
                <o:OLEObject Type="Embed" ProgID="Equation.DSMT4" ShapeID="_x0000_i1963" DrawAspect="Content" ObjectID="_1397130745" r:id="rId194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2D2C1356" w:rsidR="00D43B68" w:rsidRDefault="00D43B68" w:rsidP="002429B0">
            <w:r>
              <w:t xml:space="preserve">isotropic exponential strain-dependence coefficient </w:t>
            </w:r>
            <w:r w:rsidR="002429B0" w:rsidRPr="002429B0">
              <w:rPr>
                <w:position w:val="-12"/>
              </w:rPr>
              <w:object w:dxaOrig="380" w:dyaOrig="360" w14:anchorId="41AFE864">
                <v:shape id="_x0000_i1964" type="#_x0000_t75" style="width:18.55pt;height:18.55pt" o:ole="">
                  <v:imagedata r:id="rId1946" o:title=""/>
                </v:shape>
                <o:OLEObject Type="Embed" ProgID="Equation.DSMT4" ShapeID="_x0000_i1964" DrawAspect="Content" ObjectID="_1397130746" r:id="rId1947"/>
              </w:object>
            </w:r>
            <w:r>
              <w:t xml:space="preserve"> (</w:t>
            </w:r>
            <w:r w:rsidR="002429B0" w:rsidRPr="002429B0">
              <w:rPr>
                <w:position w:val="-12"/>
              </w:rPr>
              <w:object w:dxaOrig="760" w:dyaOrig="360" w14:anchorId="0CC3A64A">
                <v:shape id="_x0000_i1965" type="#_x0000_t75" style="width:38.5pt;height:18.55pt" o:ole="">
                  <v:imagedata r:id="rId1948" o:title=""/>
                </v:shape>
                <o:OLEObject Type="Embed" ProgID="Equation.DSMT4" ShapeID="_x0000_i1965" DrawAspect="Content" ObjectID="_1397130747" r:id="rId194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545820FD" w:rsidR="00D43B68" w:rsidRPr="00C526D6" w:rsidRDefault="00D43B68" w:rsidP="002429B0">
            <w:r>
              <w:t xml:space="preserve">axial exponential strain-dependence coefficient </w:t>
            </w:r>
            <w:r w:rsidR="002429B0" w:rsidRPr="002429B0">
              <w:rPr>
                <w:position w:val="-12"/>
              </w:rPr>
              <w:object w:dxaOrig="400" w:dyaOrig="360" w14:anchorId="0663CFBE">
                <v:shape id="_x0000_i1966" type="#_x0000_t75" style="width:19.95pt;height:18.55pt" o:ole="">
                  <v:imagedata r:id="rId1950" o:title=""/>
                </v:shape>
                <o:OLEObject Type="Embed" ProgID="Equation.DSMT4" ShapeID="_x0000_i1966" DrawAspect="Content" ObjectID="_1397130748" r:id="rId1951"/>
              </w:object>
            </w:r>
            <w:r>
              <w:t xml:space="preserve"> (</w:t>
            </w:r>
            <w:r w:rsidR="002429B0" w:rsidRPr="002429B0">
              <w:rPr>
                <w:position w:val="-12"/>
              </w:rPr>
              <w:object w:dxaOrig="780" w:dyaOrig="360" w14:anchorId="0DF08FCF">
                <v:shape id="_x0000_i1967" type="#_x0000_t75" style="width:38.5pt;height:18.55pt" o:ole="">
                  <v:imagedata r:id="rId1952" o:title=""/>
                </v:shape>
                <o:OLEObject Type="Embed" ProgID="Equation.DSMT4" ShapeID="_x0000_i1967" DrawAspect="Content" ObjectID="_1397130749" r:id="rId195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10D25289" w:rsidR="00D43B68" w:rsidRDefault="00D43B68" w:rsidP="002429B0">
            <w:r>
              <w:t xml:space="preserve">transverse exponential strain-dependence coefficient </w:t>
            </w:r>
            <w:r w:rsidR="002429B0" w:rsidRPr="002429B0">
              <w:rPr>
                <w:position w:val="-12"/>
              </w:rPr>
              <w:object w:dxaOrig="400" w:dyaOrig="360" w14:anchorId="18E60851">
                <v:shape id="_x0000_i1968" type="#_x0000_t75" style="width:19.95pt;height:18.55pt" o:ole="">
                  <v:imagedata r:id="rId1954" o:title=""/>
                </v:shape>
                <o:OLEObject Type="Embed" ProgID="Equation.DSMT4" ShapeID="_x0000_i1968" DrawAspect="Content" ObjectID="_1397130750" r:id="rId1955"/>
              </w:object>
            </w:r>
            <w:r>
              <w:t xml:space="preserve"> (</w:t>
            </w:r>
            <w:r w:rsidR="002429B0" w:rsidRPr="002429B0">
              <w:rPr>
                <w:position w:val="-12"/>
              </w:rPr>
              <w:object w:dxaOrig="760" w:dyaOrig="360" w14:anchorId="6CC7D810">
                <v:shape id="_x0000_i1969" type="#_x0000_t75" style="width:38.5pt;height:18.55pt" o:ole="">
                  <v:imagedata r:id="rId1956" o:title=""/>
                </v:shape>
                <o:OLEObject Type="Embed" ProgID="Equation.DSMT4" ShapeID="_x0000_i1969" DrawAspect="Content" ObjectID="_1397130751" r:id="rId195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39F1907B" w:rsidR="00D43B68" w:rsidRDefault="00D43B68" w:rsidP="002429B0">
            <w:r>
              <w:t xml:space="preserve">isotropic power-law exponent </w:t>
            </w:r>
            <w:r w:rsidR="002429B0" w:rsidRPr="002429B0">
              <w:rPr>
                <w:position w:val="-12"/>
              </w:rPr>
              <w:object w:dxaOrig="300" w:dyaOrig="360" w14:anchorId="550F4C7A">
                <v:shape id="_x0000_i1970" type="#_x0000_t75" style="width:14.95pt;height:18.55pt" o:ole="">
                  <v:imagedata r:id="rId1958" o:title=""/>
                </v:shape>
                <o:OLEObject Type="Embed" ProgID="Equation.DSMT4" ShapeID="_x0000_i1970" DrawAspect="Content" ObjectID="_1397130752" r:id="rId1959"/>
              </w:object>
            </w:r>
            <w:r>
              <w:t xml:space="preserve"> (</w:t>
            </w:r>
            <w:r w:rsidR="002429B0" w:rsidRPr="002429B0">
              <w:rPr>
                <w:position w:val="-12"/>
              </w:rPr>
              <w:object w:dxaOrig="660" w:dyaOrig="360" w14:anchorId="4034E877">
                <v:shape id="_x0000_i1971" type="#_x0000_t75" style="width:33.5pt;height:18.55pt" o:ole="">
                  <v:imagedata r:id="rId1960" o:title=""/>
                </v:shape>
                <o:OLEObject Type="Embed" ProgID="Equation.DSMT4" ShapeID="_x0000_i1971" DrawAspect="Content" ObjectID="_1397130753" r:id="rId196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12213A9" w:rsidR="00D43B68" w:rsidRDefault="00D43B68" w:rsidP="002429B0">
            <w:r>
              <w:t xml:space="preserve">axial power-law exponent </w:t>
            </w:r>
            <w:r w:rsidR="002429B0" w:rsidRPr="002429B0">
              <w:rPr>
                <w:position w:val="-12"/>
              </w:rPr>
              <w:object w:dxaOrig="320" w:dyaOrig="360" w14:anchorId="1FAD423A">
                <v:shape id="_x0000_i1972" type="#_x0000_t75" style="width:16.4pt;height:18.55pt" o:ole="">
                  <v:imagedata r:id="rId1962" o:title=""/>
                </v:shape>
                <o:OLEObject Type="Embed" ProgID="Equation.DSMT4" ShapeID="_x0000_i1972" DrawAspect="Content" ObjectID="_1397130754" r:id="rId1963"/>
              </w:object>
            </w:r>
            <w:r>
              <w:t xml:space="preserve"> (</w:t>
            </w:r>
            <w:r w:rsidR="002429B0" w:rsidRPr="002429B0">
              <w:rPr>
                <w:position w:val="-12"/>
              </w:rPr>
              <w:object w:dxaOrig="700" w:dyaOrig="360" w14:anchorId="14EBDE15">
                <v:shape id="_x0000_i1973" type="#_x0000_t75" style="width:34.95pt;height:18.55pt" o:ole="">
                  <v:imagedata r:id="rId1964" o:title=""/>
                </v:shape>
                <o:OLEObject Type="Embed" ProgID="Equation.DSMT4" ShapeID="_x0000_i1973" DrawAspect="Content" ObjectID="_1397130755" r:id="rId196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2F3095CA" w:rsidR="00D43B68" w:rsidRDefault="00D43B68" w:rsidP="002429B0">
            <w:r>
              <w:t xml:space="preserve">transverse power-law exponent </w:t>
            </w:r>
            <w:r w:rsidR="002429B0" w:rsidRPr="002429B0">
              <w:rPr>
                <w:position w:val="-12"/>
              </w:rPr>
              <w:object w:dxaOrig="320" w:dyaOrig="360" w14:anchorId="6ED0AAA0">
                <v:shape id="_x0000_i1974" type="#_x0000_t75" style="width:16.4pt;height:18.55pt" o:ole="">
                  <v:imagedata r:id="rId1966" o:title=""/>
                </v:shape>
                <o:OLEObject Type="Embed" ProgID="Equation.DSMT4" ShapeID="_x0000_i1974" DrawAspect="Content" ObjectID="_1397130756" r:id="rId1967"/>
              </w:object>
            </w:r>
            <w:r>
              <w:t xml:space="preserve"> (</w:t>
            </w:r>
            <w:r w:rsidR="002429B0" w:rsidRPr="002429B0">
              <w:rPr>
                <w:position w:val="-12"/>
              </w:rPr>
              <w:object w:dxaOrig="680" w:dyaOrig="360" w14:anchorId="0BE59D5E">
                <v:shape id="_x0000_i1975" type="#_x0000_t75" style="width:34.2pt;height:18.55pt" o:ole="">
                  <v:imagedata r:id="rId1968" o:title=""/>
                </v:shape>
                <o:OLEObject Type="Embed" ProgID="Equation.DSMT4" ShapeID="_x0000_i1975" DrawAspect="Content" ObjectID="_1397130757" r:id="rId196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695F2B0E" w:rsidR="006A0BC1" w:rsidRDefault="006A0BC1" w:rsidP="006A0BC1">
      <w:pPr>
        <w:pStyle w:val="MTDisplayEquation"/>
      </w:pPr>
      <w:r>
        <w:tab/>
      </w:r>
      <w:r w:rsidR="002429B0" w:rsidRPr="002429B0">
        <w:rPr>
          <w:position w:val="-114"/>
        </w:rPr>
        <w:object w:dxaOrig="6540" w:dyaOrig="2439" w14:anchorId="38513303">
          <v:shape id="_x0000_i1976" type="#_x0000_t75" style="width:325.8pt;height:121.9pt" o:ole="">
            <v:imagedata r:id="rId1970" o:title=""/>
          </v:shape>
          <o:OLEObject Type="Embed" ProgID="Equation.DSMT4" ShapeID="_x0000_i1976" DrawAspect="Content" ObjectID="_1397130758" r:id="rId1971"/>
        </w:object>
      </w:r>
      <w:r>
        <w:t>,</w:t>
      </w:r>
    </w:p>
    <w:p w14:paraId="35B6873E" w14:textId="743A06AE" w:rsidR="006A0BC1" w:rsidRDefault="006A0BC1" w:rsidP="006A0BC1">
      <w:r>
        <w:t xml:space="preserve">where </w:t>
      </w:r>
      <w:r w:rsidR="002429B0" w:rsidRPr="002429B0">
        <w:rPr>
          <w:position w:val="-6"/>
        </w:rPr>
        <w:object w:dxaOrig="220" w:dyaOrig="279" w14:anchorId="79E7B6BA">
          <v:shape id="_x0000_i1977" type="#_x0000_t75" style="width:11.4pt;height:14.25pt" o:ole="">
            <v:imagedata r:id="rId1972" o:title=""/>
          </v:shape>
          <o:OLEObject Type="Embed" ProgID="Equation.DSMT4" ShapeID="_x0000_i1977" DrawAspect="Content" ObjectID="_1397130759" r:id="rId1973"/>
        </w:object>
      </w:r>
      <w:r>
        <w:t xml:space="preserve"> is the </w:t>
      </w:r>
      <w:r w:rsidR="008B53FE">
        <w:t xml:space="preserve">Jacobian </w:t>
      </w:r>
      <w:r>
        <w:t xml:space="preserve">of the deformation, i.e. </w:t>
      </w:r>
      <w:r w:rsidR="002429B0" w:rsidRPr="002429B0">
        <w:rPr>
          <w:position w:val="-6"/>
        </w:rPr>
        <w:object w:dxaOrig="940" w:dyaOrig="279" w14:anchorId="4D1694EB">
          <v:shape id="_x0000_i1978" type="#_x0000_t75" style="width:47.05pt;height:14.25pt" o:ole="">
            <v:imagedata r:id="rId1974" o:title=""/>
          </v:shape>
          <o:OLEObject Type="Embed" ProgID="Equation.DSMT4" ShapeID="_x0000_i1978" DrawAspect="Content" ObjectID="_1397130760" r:id="rId1975"/>
        </w:object>
      </w:r>
      <w:r>
        <w:t xml:space="preserve"> where</w:t>
      </w:r>
      <w:r>
        <w:rPr>
          <w:b/>
        </w:rPr>
        <w:t xml:space="preserve"> </w:t>
      </w:r>
      <w:r w:rsidR="002429B0" w:rsidRPr="00025957">
        <w:rPr>
          <w:position w:val="-4"/>
        </w:rPr>
        <w:object w:dxaOrig="220" w:dyaOrig="260" w14:anchorId="16A81B1E">
          <v:shape id="_x0000_i1979" type="#_x0000_t75" style="width:11.4pt;height:12.85pt" o:ole="">
            <v:imagedata r:id="rId1976" o:title=""/>
          </v:shape>
          <o:OLEObject Type="Embed" ProgID="Equation.DSMT4" ShapeID="_x0000_i1979" DrawAspect="Content" ObjectID="_1397130761" r:id="rId1977"/>
        </w:object>
      </w:r>
      <w:r w:rsidRPr="00C526D6">
        <w:t xml:space="preserve"> </w:t>
      </w:r>
      <w:r>
        <w:t xml:space="preserve">is the deformation gradient, and </w:t>
      </w:r>
      <w:r w:rsidR="002429B0" w:rsidRPr="002429B0">
        <w:rPr>
          <w:position w:val="-6"/>
        </w:rPr>
        <w:object w:dxaOrig="960" w:dyaOrig="320" w14:anchorId="59AFC7B1">
          <v:shape id="_x0000_i1980" type="#_x0000_t75" style="width:48.5pt;height:16.4pt" o:ole="">
            <v:imagedata r:id="rId1978" o:title=""/>
          </v:shape>
          <o:OLEObject Type="Embed" ProgID="Equation.DSMT4" ShapeID="_x0000_i1980" DrawAspect="Content" ObjectID="_1397130762" r:id="rId1979"/>
        </w:object>
      </w:r>
      <w:r>
        <w:t xml:space="preserve"> is the left Cauchy-Green tensor.  </w:t>
      </w:r>
      <w:r w:rsidR="002429B0" w:rsidRPr="00025957">
        <w:rPr>
          <w:position w:val="-4"/>
        </w:rPr>
        <w:object w:dxaOrig="279" w:dyaOrig="200" w14:anchorId="50DB0360">
          <v:shape id="_x0000_i1981" type="#_x0000_t75" style="width:14.25pt;height:10pt" o:ole="">
            <v:imagedata r:id="rId1980" o:title=""/>
          </v:shape>
          <o:OLEObject Type="Embed" ProgID="Equation.DSMT4" ShapeID="_x0000_i1981" DrawAspect="Content" ObjectID="_1397130763" r:id="rId1981"/>
        </w:object>
      </w:r>
      <w:r>
        <w:t xml:space="preserve"> is a second order tensor representing the spatial structural tensor describing the axial direction, given by</w:t>
      </w:r>
    </w:p>
    <w:p w14:paraId="366F1CC8" w14:textId="1229D5C9" w:rsidR="006A0BC1" w:rsidRDefault="006A0BC1" w:rsidP="006A0BC1">
      <w:pPr>
        <w:pStyle w:val="MTDisplayEquation"/>
      </w:pPr>
      <w:r>
        <w:tab/>
      </w:r>
      <w:r w:rsidR="002429B0" w:rsidRPr="002429B0">
        <w:rPr>
          <w:position w:val="-14"/>
        </w:rPr>
        <w:object w:dxaOrig="1939" w:dyaOrig="400" w14:anchorId="61141096">
          <v:shape id="_x0000_i1982" type="#_x0000_t75" style="width:96.95pt;height:19.95pt" o:ole="">
            <v:imagedata r:id="rId1982" o:title=""/>
          </v:shape>
          <o:OLEObject Type="Embed" ProgID="Equation.DSMT4" ShapeID="_x0000_i1982" DrawAspect="Content" ObjectID="_1397130764" r:id="rId1983"/>
        </w:object>
      </w:r>
      <w:r>
        <w:t>,</w:t>
      </w:r>
    </w:p>
    <w:p w14:paraId="5FAFF487" w14:textId="6C8E9E78" w:rsidR="006A0BC1" w:rsidRDefault="006A0BC1" w:rsidP="006A0BC1">
      <w:r>
        <w:t xml:space="preserve">where </w:t>
      </w:r>
      <w:r w:rsidR="002429B0" w:rsidRPr="002429B0">
        <w:rPr>
          <w:position w:val="-6"/>
        </w:rPr>
        <w:object w:dxaOrig="260" w:dyaOrig="279" w14:anchorId="015C6066">
          <v:shape id="_x0000_i1983" type="#_x0000_t75" style="width:12.85pt;height:14.25pt" o:ole="">
            <v:imagedata r:id="rId1984" o:title=""/>
          </v:shape>
          <o:OLEObject Type="Embed" ProgID="Equation.DSMT4" ShapeID="_x0000_i1983" DrawAspect="Content" ObjectID="_1397130765" r:id="rId1985"/>
        </w:object>
      </w:r>
      <w:r>
        <w:t xml:space="preserve"> is a unit vector along the axial direction (defined as described in Section </w:t>
      </w:r>
      <w:r>
        <w:fldChar w:fldCharType="begin"/>
      </w:r>
      <w:r>
        <w:instrText xml:space="preserve"> REF _Ref162429694 \r \h </w:instrText>
      </w:r>
      <w:r>
        <w:fldChar w:fldCharType="separate"/>
      </w:r>
      <w:r w:rsidR="00C17CE2">
        <w:t>4.1.1</w:t>
      </w:r>
      <w:r>
        <w:fldChar w:fldCharType="end"/>
      </w:r>
      <w:r>
        <w:t>).  Note that the permeability in the reference state (</w:t>
      </w:r>
      <w:r w:rsidR="002429B0" w:rsidRPr="00025957">
        <w:rPr>
          <w:position w:val="-4"/>
        </w:rPr>
        <w:object w:dxaOrig="560" w:dyaOrig="260" w14:anchorId="4BB446A5">
          <v:shape id="_x0000_i1984" type="#_x0000_t75" style="width:27.8pt;height:12.85pt" o:ole="">
            <v:imagedata r:id="rId1986" o:title=""/>
          </v:shape>
          <o:OLEObject Type="Embed" ProgID="Equation.DSMT4" ShapeID="_x0000_i1984" DrawAspect="Content" ObjectID="_1397130766" r:id="rId1987"/>
        </w:object>
      </w:r>
      <w:r>
        <w:t xml:space="preserve">) is given by </w:t>
      </w:r>
      <w:r w:rsidR="002429B0" w:rsidRPr="002429B0">
        <w:rPr>
          <w:position w:val="-16"/>
        </w:rPr>
        <w:object w:dxaOrig="4959" w:dyaOrig="440" w14:anchorId="28FD3536">
          <v:shape id="_x0000_i1985" type="#_x0000_t75" style="width:247.35pt;height:22.1pt" o:ole="">
            <v:imagedata r:id="rId1988" o:title=""/>
          </v:shape>
          <o:OLEObject Type="Embed" ProgID="Equation.DSMT4" ShapeID="_x0000_i1985" DrawAspect="Content" ObjectID="_1397130767" r:id="rId198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522" w:name="_Toc304219955"/>
      <w:r>
        <w:lastRenderedPageBreak/>
        <w:t>Fluid Supply Materials</w:t>
      </w:r>
      <w:bookmarkEnd w:id="1522"/>
    </w:p>
    <w:p w14:paraId="1FBAF644" w14:textId="52CA5555" w:rsidR="000A3859" w:rsidRDefault="000A3859" w:rsidP="000A3859">
      <w:r>
        <w:t xml:space="preserve">Fluid supply materials may be used to simulate an external source of fluid, such as supply from microvasculature that is not modeled explicitly.  The fluid supply term, </w:t>
      </w:r>
      <w:r w:rsidR="002429B0" w:rsidRPr="002429B0">
        <w:rPr>
          <w:position w:val="-10"/>
        </w:rPr>
        <w:object w:dxaOrig="320" w:dyaOrig="360" w14:anchorId="04E2335D">
          <v:shape id="_x0000_i1986" type="#_x0000_t75" style="width:16.4pt;height:18.55pt" o:ole="">
            <v:imagedata r:id="rId1990" o:title=""/>
          </v:shape>
          <o:OLEObject Type="Embed" ProgID="Equation.DSMT4" ShapeID="_x0000_i1986" DrawAspect="Content" ObjectID="_1397130768" r:id="rId1991"/>
        </w:object>
      </w:r>
      <w:r>
        <w:t>, appears in the mass balance relation for the mixture,</w:t>
      </w:r>
    </w:p>
    <w:p w14:paraId="1F3E9041" w14:textId="10098E79" w:rsidR="000A3859" w:rsidRDefault="000A3859" w:rsidP="007D6F0D">
      <w:pPr>
        <w:pStyle w:val="MTDisplayEquation"/>
      </w:pPr>
      <w:r>
        <w:tab/>
      </w:r>
      <w:r w:rsidR="002429B0" w:rsidRPr="002429B0">
        <w:rPr>
          <w:position w:val="-16"/>
        </w:rPr>
        <w:object w:dxaOrig="1700" w:dyaOrig="440" w14:anchorId="52E0347A">
          <v:shape id="_x0000_i1987" type="#_x0000_t75" style="width:85.55pt;height:22.1pt" o:ole="">
            <v:imagedata r:id="rId1992" o:title=""/>
          </v:shape>
          <o:OLEObject Type="Embed" ProgID="Equation.DSMT4" ShapeID="_x0000_i1987" DrawAspect="Content" ObjectID="_1397130769" r:id="rId1993"/>
        </w:object>
      </w:r>
      <w:r>
        <w:t xml:space="preserve"> .</w:t>
      </w:r>
    </w:p>
    <w:p w14:paraId="57957E99" w14:textId="6A2F9F25" w:rsidR="00F25218" w:rsidRPr="00F25218" w:rsidRDefault="002429B0">
      <w:r w:rsidRPr="002429B0">
        <w:rPr>
          <w:position w:val="-10"/>
        </w:rPr>
        <w:object w:dxaOrig="320" w:dyaOrig="360" w14:anchorId="35A2BC43">
          <v:shape id="_x0000_i1988" type="#_x0000_t75" style="width:16.4pt;height:18.55pt" o:ole="">
            <v:imagedata r:id="rId1994" o:title=""/>
          </v:shape>
          <o:OLEObject Type="Embed" ProgID="Equation.DSMT4" ShapeID="_x0000_i1988" DrawAspect="Content" ObjectID="_1397130770" r:id="rId199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523" w:name="_Toc304219956"/>
      <w:r>
        <w:lastRenderedPageBreak/>
        <w:t>Starling Equation</w:t>
      </w:r>
      <w:bookmarkEnd w:id="1523"/>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21FD85B1" w:rsidR="009E7456" w:rsidRPr="00F25218" w:rsidRDefault="009E7456" w:rsidP="002429B0">
            <w:r>
              <w:t xml:space="preserve">hydraulic filtration coefficient, </w:t>
            </w:r>
            <w:r w:rsidR="002429B0" w:rsidRPr="002429B0">
              <w:rPr>
                <w:position w:val="-14"/>
              </w:rPr>
              <w:object w:dxaOrig="279" w:dyaOrig="380" w14:anchorId="73D990CF">
                <v:shape id="_x0000_i1989" type="#_x0000_t75" style="width:14.25pt;height:18.55pt" o:ole="">
                  <v:imagedata r:id="rId1996" o:title=""/>
                </v:shape>
                <o:OLEObject Type="Embed" ProgID="Equation.DSMT4" ShapeID="_x0000_i1989" DrawAspect="Content" ObjectID="_1397130771" r:id="rId199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4A016E5E" w:rsidR="009E7456" w:rsidRPr="007E29A2" w:rsidRDefault="009E7456" w:rsidP="002429B0">
            <w:r>
              <w:t xml:space="preserve">fluid pressure in external source, </w:t>
            </w:r>
            <w:r w:rsidR="002429B0" w:rsidRPr="002429B0">
              <w:rPr>
                <w:position w:val="-12"/>
              </w:rPr>
              <w:object w:dxaOrig="300" w:dyaOrig="360" w14:anchorId="38DD826F">
                <v:shape id="_x0000_i1990" type="#_x0000_t75" style="width:14.95pt;height:18.55pt" o:ole="">
                  <v:imagedata r:id="rId1998" o:title=""/>
                </v:shape>
                <o:OLEObject Type="Embed" ProgID="Equation.DSMT4" ShapeID="_x0000_i1990" DrawAspect="Content" ObjectID="_1397130772" r:id="rId199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6694CDFF" w:rsidR="00F25218" w:rsidRDefault="00F25218" w:rsidP="007D6F0D">
      <w:pPr>
        <w:pStyle w:val="MTDisplayEquation"/>
      </w:pPr>
      <w:r>
        <w:tab/>
      </w:r>
      <w:r w:rsidR="002429B0" w:rsidRPr="002429B0">
        <w:rPr>
          <w:position w:val="-14"/>
        </w:rPr>
        <w:object w:dxaOrig="1640" w:dyaOrig="400" w14:anchorId="341B30B4">
          <v:shape id="_x0000_i1991" type="#_x0000_t75" style="width:82pt;height:19.95pt" o:ole="">
            <v:imagedata r:id="rId2000" o:title=""/>
          </v:shape>
          <o:OLEObject Type="Embed" ProgID="Equation.DSMT4" ShapeID="_x0000_i1991" DrawAspect="Content" ObjectID="_1397130773" r:id="rId2001"/>
        </w:object>
      </w:r>
      <w:r>
        <w:t xml:space="preserve"> ,</w:t>
      </w:r>
    </w:p>
    <w:p w14:paraId="1F7417A7" w14:textId="5EC7191B" w:rsidR="00B04CF0" w:rsidRDefault="00F25218" w:rsidP="00B04CF0">
      <w:r>
        <w:t xml:space="preserve">where </w:t>
      </w:r>
      <w:r w:rsidR="002429B0" w:rsidRPr="002429B0">
        <w:rPr>
          <w:position w:val="-10"/>
        </w:rPr>
        <w:object w:dxaOrig="240" w:dyaOrig="260" w14:anchorId="6AD4B96E">
          <v:shape id="_x0000_i1992" type="#_x0000_t75" style="width:12.1pt;height:12.85pt" o:ole="">
            <v:imagedata r:id="rId2002" o:title=""/>
          </v:shape>
          <o:OLEObject Type="Embed" ProgID="Equation.DSMT4" ShapeID="_x0000_i1992" DrawAspect="Content" ObjectID="_1397130774" r:id="rId200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524" w:name="_Toc304219957"/>
      <w:r>
        <w:t>Biphasic-Solute Materials</w:t>
      </w:r>
      <w:bookmarkEnd w:id="1524"/>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17CE2">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726C43">
        <w:fldChar w:fldCharType="begin"/>
      </w:r>
      <w:r w:rsidR="00726C43">
        <w:instrText xml:space="preserve"> HYPERLINK "http://help.mrl.sci.utah.edu/help/index.jsp" </w:instrText>
      </w:r>
      <w:ins w:id="1525" w:author="Gerard" w:date="2016-04-27T14:23:00Z"/>
      <w:r w:rsidR="00726C43">
        <w:fldChar w:fldCharType="separate"/>
      </w:r>
      <w:r w:rsidR="008B53FE" w:rsidRPr="00C966F3">
        <w:rPr>
          <w:rStyle w:val="Hyperlink"/>
          <w:i/>
        </w:rPr>
        <w:t>FEBio Theory Manual</w:t>
      </w:r>
      <w:r w:rsidR="00726C4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4D85F1"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429B0" w:rsidRPr="00025957">
        <w:rPr>
          <w:position w:val="-4"/>
        </w:rPr>
        <w:object w:dxaOrig="220" w:dyaOrig="200" w14:anchorId="2ECB9300">
          <v:shape id="_x0000_i1993" type="#_x0000_t75" style="width:11.4pt;height:10pt" o:ole="">
            <v:imagedata r:id="rId2004" o:title=""/>
          </v:shape>
          <o:OLEObject Type="Embed" ProgID="Equation.DSMT4" ShapeID="_x0000_i1993" DrawAspect="Content" ObjectID="_1397130775" r:id="rId2005"/>
        </w:object>
      </w:r>
      <w:r w:rsidRPr="00B27FE9">
        <w:t xml:space="preserve"> of the pores is able to accommodate a solute of a particular size (</w:t>
      </w:r>
      <w:r w:rsidR="002429B0" w:rsidRPr="002429B0">
        <w:rPr>
          <w:position w:val="-6"/>
        </w:rPr>
        <w:object w:dxaOrig="880" w:dyaOrig="279" w14:anchorId="43C2FADA">
          <v:shape id="_x0000_i1994" type="#_x0000_t75" style="width:44.2pt;height:14.25pt" o:ole="">
            <v:imagedata r:id="rId2006" o:title=""/>
          </v:shape>
          <o:OLEObject Type="Embed" ProgID="Equation.DSMT4" ShapeID="_x0000_i1994" DrawAspect="Content" ObjectID="_1397130776" r:id="rId2007"/>
        </w:object>
      </w:r>
      <w:r w:rsidRPr="00B27FE9">
        <w:t xml:space="preserve">).  Furthermore, the activity </w:t>
      </w:r>
      <w:r w:rsidR="002429B0" w:rsidRPr="002429B0">
        <w:rPr>
          <w:position w:val="-10"/>
        </w:rPr>
        <w:object w:dxaOrig="200" w:dyaOrig="260" w14:anchorId="15FE699D">
          <v:shape id="_x0000_i1995" type="#_x0000_t75" style="width:10pt;height:12.85pt" o:ole="">
            <v:imagedata r:id="rId2008" o:title=""/>
          </v:shape>
          <o:OLEObject Type="Embed" ProgID="Equation.DSMT4" ShapeID="_x0000_i1995" DrawAspect="Content" ObjectID="_1397130777" r:id="rId200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840" w:dyaOrig="340" w14:anchorId="6B4C8433">
          <v:shape id="_x0000_i1996" type="#_x0000_t75" style="width:42.05pt;height:16.4pt" o:ole="">
            <v:imagedata r:id="rId2010" o:title=""/>
          </v:shape>
          <o:OLEObject Type="Embed" ProgID="Equation.DSMT4" ShapeID="_x0000_i1996" DrawAspect="Content" ObjectID="_1397130778" r:id="rId2011"/>
        </w:object>
      </w:r>
      <w:r w:rsidRPr="00B27FE9">
        <w:t xml:space="preserve">, such that the chemical potential </w:t>
      </w:r>
      <w:r w:rsidR="002429B0" w:rsidRPr="002429B0">
        <w:rPr>
          <w:position w:val="-10"/>
        </w:rPr>
        <w:object w:dxaOrig="240" w:dyaOrig="260" w14:anchorId="4775537F">
          <v:shape id="_x0000_i1997" type="#_x0000_t75" style="width:12.1pt;height:12.85pt" o:ole="">
            <v:imagedata r:id="rId2012" o:title=""/>
          </v:shape>
          <o:OLEObject Type="Embed" ProgID="Equation.DSMT4" ShapeID="_x0000_i1997" DrawAspect="Content" ObjectID="_1397130779" r:id="rId2013"/>
        </w:object>
      </w:r>
      <w:r w:rsidRPr="00B27FE9">
        <w:t xml:space="preserve"> of the solute is given by</w:t>
      </w:r>
    </w:p>
    <w:p w14:paraId="5DB0E053" w14:textId="76B9A86F" w:rsidR="006A0BC1" w:rsidRPr="00B27FE9" w:rsidRDefault="006A0BC1" w:rsidP="006A0BC1">
      <w:pPr>
        <w:pStyle w:val="MTDisplayEquation"/>
      </w:pPr>
      <w:r w:rsidRPr="00B27FE9">
        <w:tab/>
      </w:r>
      <w:r w:rsidR="002429B0" w:rsidRPr="002429B0">
        <w:rPr>
          <w:position w:val="-24"/>
        </w:rPr>
        <w:object w:dxaOrig="2040" w:dyaOrig="620" w14:anchorId="7BC6A144">
          <v:shape id="_x0000_i1998" type="#_x0000_t75" style="width:101.95pt;height:31.35pt" o:ole="">
            <v:imagedata r:id="rId2014" o:title=""/>
          </v:shape>
          <o:OLEObject Type="Embed" ProgID="Equation.DSMT4" ShapeID="_x0000_i1998" DrawAspect="Content" ObjectID="_1397130780" r:id="rId2015"/>
        </w:object>
      </w:r>
      <w:r w:rsidRPr="00B27FE9">
        <w:t>.</w:t>
      </w:r>
      <w:ins w:id="1526" w:author="Gerard" w:date="2016-04-27T12:58:00Z">
        <w:r w:rsidR="00B46D6E">
          <w:tab/>
        </w:r>
        <w:r w:rsidR="00B46D6E">
          <w:fldChar w:fldCharType="begin"/>
        </w:r>
        <w:r w:rsidR="00B46D6E">
          <w:instrText xml:space="preserve"> MACROBUTTON MTPlaceRef \* MERGEFORMAT </w:instrText>
        </w:r>
        <w:r w:rsidR="00B46D6E">
          <w:fldChar w:fldCharType="begin"/>
        </w:r>
        <w:r w:rsidR="00B46D6E">
          <w:instrText xml:space="preserve"> SEQ MTEqn \h \* MERGEFORMAT </w:instrText>
        </w:r>
      </w:ins>
      <w:del w:id="1527" w:author="Gerard" w:date="2016-04-27T14:23:00Z">
        <w:r w:rsidR="00C17CE2" w:rsidDel="00C17CE2">
          <w:fldChar w:fldCharType="separate"/>
        </w:r>
      </w:del>
      <w:del w:id="1528" w:author="Gerard" w:date="2016-04-27T12:58:00Z">
        <w:r w:rsidR="00B46D6E">
          <w:fldChar w:fldCharType="end"/>
        </w:r>
      </w:del>
      <w:ins w:id="1529" w:author="Gerard" w:date="2016-04-27T12:58:00Z">
        <w:r w:rsidR="00B46D6E">
          <w:instrText>(</w:instrText>
        </w:r>
        <w:r w:rsidR="00B46D6E">
          <w:fldChar w:fldCharType="begin"/>
        </w:r>
        <w:r w:rsidR="00B46D6E">
          <w:instrText xml:space="preserve"> SEQ MTChap \c \* Arabic \* MERGEFORMAT </w:instrText>
        </w:r>
      </w:ins>
      <w:r w:rsidR="00B46D6E">
        <w:fldChar w:fldCharType="separate"/>
      </w:r>
      <w:ins w:id="1530" w:author="Gerard" w:date="2016-04-27T14:26:00Z">
        <w:r w:rsidR="00C17CE2">
          <w:rPr>
            <w:noProof/>
          </w:rPr>
          <w:instrText>4</w:instrText>
        </w:r>
      </w:ins>
      <w:ins w:id="1531" w:author="Gerard" w:date="2016-04-27T12:58:00Z">
        <w:r w:rsidR="00B46D6E">
          <w:fldChar w:fldCharType="end"/>
        </w:r>
        <w:r w:rsidR="00B46D6E">
          <w:instrText>.</w:instrText>
        </w:r>
        <w:r w:rsidR="00B46D6E">
          <w:fldChar w:fldCharType="begin"/>
        </w:r>
        <w:r w:rsidR="00B46D6E">
          <w:instrText xml:space="preserve"> SEQ MTEqn \c \* Arabic \* MERGEFORMAT </w:instrText>
        </w:r>
      </w:ins>
      <w:r w:rsidR="00B46D6E">
        <w:fldChar w:fldCharType="separate"/>
      </w:r>
      <w:ins w:id="1532" w:author="Gerard" w:date="2016-04-27T14:26:00Z">
        <w:r w:rsidR="00C17CE2">
          <w:rPr>
            <w:noProof/>
          </w:rPr>
          <w:instrText>11</w:instrText>
        </w:r>
      </w:ins>
      <w:ins w:id="1533" w:author="Gerard" w:date="2016-04-27T12:58:00Z">
        <w:r w:rsidR="00B46D6E">
          <w:fldChar w:fldCharType="end"/>
        </w:r>
        <w:r w:rsidR="00B46D6E">
          <w:instrText>)</w:instrText>
        </w:r>
        <w:r w:rsidR="00B46D6E">
          <w:fldChar w:fldCharType="end"/>
        </w:r>
      </w:ins>
    </w:p>
    <w:p w14:paraId="659AB7B4" w14:textId="129CEF3C" w:rsidR="006A0BC1" w:rsidRPr="00B27FE9" w:rsidRDefault="006A0BC1" w:rsidP="006A0BC1">
      <w:r w:rsidRPr="00B27FE9">
        <w:t xml:space="preserve">In this expression, </w:t>
      </w:r>
      <w:r w:rsidR="002429B0" w:rsidRPr="002429B0">
        <w:rPr>
          <w:position w:val="-12"/>
        </w:rPr>
        <w:object w:dxaOrig="300" w:dyaOrig="360" w14:anchorId="582D1B1D">
          <v:shape id="_x0000_i1999" type="#_x0000_t75" style="width:14.95pt;height:18.55pt" o:ole="">
            <v:imagedata r:id="rId2016" o:title=""/>
          </v:shape>
          <o:OLEObject Type="Embed" ProgID="Equation.DSMT4" ShapeID="_x0000_i1999" DrawAspect="Content" ObjectID="_1397130781" r:id="rId2017"/>
        </w:object>
      </w:r>
      <w:r w:rsidRPr="00B27FE9">
        <w:t xml:space="preserve"> is the solute chemical potential at some reference temperature </w:t>
      </w:r>
      <w:r w:rsidR="002429B0" w:rsidRPr="002429B0">
        <w:rPr>
          <w:position w:val="-6"/>
        </w:rPr>
        <w:object w:dxaOrig="200" w:dyaOrig="279" w14:anchorId="71443680">
          <v:shape id="_x0000_i2000" type="#_x0000_t75" style="width:10pt;height:14.25pt" o:ole="">
            <v:imagedata r:id="rId2018" o:title=""/>
          </v:shape>
          <o:OLEObject Type="Embed" ProgID="Equation.DSMT4" ShapeID="_x0000_i2000" DrawAspect="Content" ObjectID="_1397130782" r:id="rId2019"/>
        </w:object>
      </w:r>
      <w:r w:rsidRPr="00B27FE9">
        <w:t xml:space="preserve">; </w:t>
      </w:r>
      <w:r w:rsidR="002429B0" w:rsidRPr="002429B0">
        <w:rPr>
          <w:position w:val="-6"/>
        </w:rPr>
        <w:object w:dxaOrig="180" w:dyaOrig="220" w14:anchorId="646B81D4">
          <v:shape id="_x0000_i2001" type="#_x0000_t75" style="width:8.55pt;height:11.4pt" o:ole="">
            <v:imagedata r:id="rId2020" o:title=""/>
          </v:shape>
          <o:OLEObject Type="Embed" ProgID="Equation.DSMT4" ShapeID="_x0000_i2001" DrawAspect="Content" ObjectID="_1397130783" r:id="rId2021"/>
        </w:object>
      </w:r>
      <w:r w:rsidRPr="00B27FE9">
        <w:t xml:space="preserve"> is the solute concentration on a solution-volume basis (number of moles of solute per volume of interstitial fluid in the mixture); </w:t>
      </w:r>
      <w:r w:rsidR="002429B0" w:rsidRPr="00025957">
        <w:rPr>
          <w:position w:val="-4"/>
        </w:rPr>
        <w:object w:dxaOrig="320" w:dyaOrig="260" w14:anchorId="40EB535E">
          <v:shape id="_x0000_i2002" type="#_x0000_t75" style="width:16.4pt;height:12.85pt" o:ole="">
            <v:imagedata r:id="rId2022" o:title=""/>
          </v:shape>
          <o:OLEObject Type="Embed" ProgID="Equation.DSMT4" ShapeID="_x0000_i2002" DrawAspect="Content" ObjectID="_1397130784" r:id="rId2023"/>
        </w:object>
      </w:r>
      <w:r w:rsidRPr="00B27FE9">
        <w:t xml:space="preserve"> is the solute molecular weight (an invariant quantity); and </w:t>
      </w:r>
      <w:r w:rsidR="002429B0" w:rsidRPr="00025957">
        <w:rPr>
          <w:position w:val="-4"/>
        </w:rPr>
        <w:object w:dxaOrig="240" w:dyaOrig="260" w14:anchorId="3925C440">
          <v:shape id="_x0000_i2003" type="#_x0000_t75" style="width:12.1pt;height:12.85pt" o:ole="">
            <v:imagedata r:id="rId2024" o:title=""/>
          </v:shape>
          <o:OLEObject Type="Embed" ProgID="Equation.DSMT4" ShapeID="_x0000_i2003" DrawAspect="Content" ObjectID="_1397130785" r:id="rId2025"/>
        </w:object>
      </w:r>
      <w:r w:rsidRPr="00B27FE9">
        <w:t xml:space="preserve"> is the universal gas constant.  In a biphasic-solute material, a constitutive relation is needed for </w:t>
      </w:r>
      <w:r w:rsidR="002429B0" w:rsidRPr="00025957">
        <w:rPr>
          <w:position w:val="-4"/>
        </w:rPr>
        <w:object w:dxaOrig="220" w:dyaOrig="260" w14:anchorId="29C4E8AF">
          <v:shape id="_x0000_i2004" type="#_x0000_t75" style="width:11.4pt;height:12.85pt" o:ole="">
            <v:imagedata r:id="rId2026" o:title=""/>
          </v:shape>
          <o:OLEObject Type="Embed" ProgID="Equation.DSMT4" ShapeID="_x0000_i2004" DrawAspect="Content" ObjectID="_1397130786" r:id="rId2027"/>
        </w:object>
      </w:r>
      <w:r w:rsidRPr="00B27FE9">
        <w:t xml:space="preserve">; in general, </w:t>
      </w:r>
      <w:r w:rsidR="002429B0" w:rsidRPr="00025957">
        <w:rPr>
          <w:position w:val="-4"/>
        </w:rPr>
        <w:object w:dxaOrig="220" w:dyaOrig="260" w14:anchorId="201A444A">
          <v:shape id="_x0000_i2005" type="#_x0000_t75" style="width:11.4pt;height:12.85pt" o:ole="">
            <v:imagedata r:id="rId2028" o:title=""/>
          </v:shape>
          <o:OLEObject Type="Embed" ProgID="Equation.DSMT4" ShapeID="_x0000_i2005" DrawAspect="Content" ObjectID="_1397130787" r:id="rId2029"/>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050ED163">
          <v:shape id="_x0000_i2006" type="#_x0000_t75" style="width:47.05pt;height:14.25pt" o:ole="">
            <v:imagedata r:id="rId2030" o:title=""/>
          </v:shape>
          <o:OLEObject Type="Embed" ProgID="Equation.DSMT4" ShapeID="_x0000_i2006" DrawAspect="Content" ObjectID="_1397130788" r:id="rId2031"/>
        </w:object>
      </w:r>
      <w:r w:rsidRPr="00B27FE9">
        <w:t>.</w:t>
      </w:r>
    </w:p>
    <w:p w14:paraId="7B864F46" w14:textId="77777777" w:rsidR="006A0BC1" w:rsidRPr="00B27FE9" w:rsidRDefault="006A0BC1" w:rsidP="006A0BC1"/>
    <w:p w14:paraId="6A9C3D4B" w14:textId="6435D0DB" w:rsidR="006A0BC1" w:rsidRPr="00B27FE9" w:rsidRDefault="006A0BC1" w:rsidP="006A0BC1">
      <w:r w:rsidRPr="00B27FE9">
        <w:t xml:space="preserve">In a biphasic-solute material, the interstitial fluid pressure </w:t>
      </w:r>
      <w:r w:rsidR="002429B0" w:rsidRPr="002429B0">
        <w:rPr>
          <w:position w:val="-10"/>
        </w:rPr>
        <w:object w:dxaOrig="240" w:dyaOrig="260" w14:anchorId="2B07308E">
          <v:shape id="_x0000_i2007" type="#_x0000_t75" style="width:12.1pt;height:12.85pt" o:ole="">
            <v:imagedata r:id="rId2032" o:title=""/>
          </v:shape>
          <o:OLEObject Type="Embed" ProgID="Equation.DSMT4" ShapeID="_x0000_i2007" DrawAspect="Content" ObjectID="_1397130789" r:id="rId203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429B0" w:rsidRPr="002429B0">
        <w:rPr>
          <w:position w:val="-10"/>
        </w:rPr>
        <w:object w:dxaOrig="340" w:dyaOrig="360" w14:anchorId="4738AC7F">
          <v:shape id="_x0000_i2008" type="#_x0000_t75" style="width:16.4pt;height:18.55pt" o:ole="">
            <v:imagedata r:id="rId2034" o:title=""/>
          </v:shape>
          <o:OLEObject Type="Embed" ProgID="Equation.DSMT4" ShapeID="_x0000_i2008" DrawAspect="Content" ObjectID="_1397130790" r:id="rId2035"/>
        </w:object>
      </w:r>
      <w:r w:rsidRPr="00B27FE9">
        <w:t xml:space="preserve"> is given by</w:t>
      </w:r>
    </w:p>
    <w:p w14:paraId="06E852AC" w14:textId="6955258F" w:rsidR="006A0BC1" w:rsidRPr="00B27FE9" w:rsidRDefault="006A0BC1" w:rsidP="006A0BC1">
      <w:pPr>
        <w:pStyle w:val="MTDisplayEquation"/>
      </w:pPr>
      <w:r w:rsidRPr="00B27FE9">
        <w:lastRenderedPageBreak/>
        <w:tab/>
      </w:r>
      <w:r w:rsidR="002429B0" w:rsidRPr="002429B0">
        <w:rPr>
          <w:position w:val="-30"/>
        </w:rPr>
        <w:object w:dxaOrig="2960" w:dyaOrig="680" w14:anchorId="7A74318A">
          <v:shape id="_x0000_i2009" type="#_x0000_t75" style="width:147.55pt;height:34.2pt" o:ole="">
            <v:imagedata r:id="rId2036" o:title=""/>
          </v:shape>
          <o:OLEObject Type="Embed" ProgID="Equation.DSMT4" ShapeID="_x0000_i2009" DrawAspect="Content" ObjectID="_1397130791" r:id="rId2037"/>
        </w:object>
      </w:r>
      <w:r w:rsidRPr="00B27FE9">
        <w:t>,</w:t>
      </w:r>
      <w:ins w:id="1534" w:author="Gerard" w:date="2016-04-27T12:59:00Z">
        <w:r w:rsidR="00B46D6E">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1535" w:author="Gerard" w:date="2016-04-27T14:23:00Z">
        <w:r w:rsidR="00C17CE2" w:rsidDel="00C17CE2">
          <w:fldChar w:fldCharType="separate"/>
        </w:r>
      </w:del>
      <w:del w:id="1536" w:author="Gerard" w:date="2016-04-27T12:59:00Z">
        <w:r w:rsidR="00B2605C">
          <w:fldChar w:fldCharType="end"/>
        </w:r>
      </w:del>
      <w:ins w:id="1537"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1538" w:author="Gerard" w:date="2016-04-27T14:26:00Z">
        <w:r w:rsidR="00C17CE2">
          <w:rPr>
            <w:noProof/>
          </w:rPr>
          <w:instrText>4</w:instrText>
        </w:r>
      </w:ins>
      <w:ins w:id="1539"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1540" w:author="Gerard" w:date="2016-04-27T14:26:00Z">
        <w:r w:rsidR="00C17CE2">
          <w:rPr>
            <w:noProof/>
          </w:rPr>
          <w:instrText>12</w:instrText>
        </w:r>
      </w:ins>
      <w:ins w:id="1541" w:author="Gerard" w:date="2016-04-27T12:59:00Z">
        <w:r w:rsidR="00B2605C">
          <w:fldChar w:fldCharType="end"/>
        </w:r>
        <w:r w:rsidR="00B2605C">
          <w:instrText>)</w:instrText>
        </w:r>
        <w:r w:rsidR="00B2605C">
          <w:fldChar w:fldCharType="end"/>
        </w:r>
      </w:ins>
    </w:p>
    <w:p w14:paraId="19B83D98" w14:textId="16805267" w:rsidR="006A0BC1" w:rsidRPr="00B27FE9" w:rsidRDefault="006A0BC1" w:rsidP="006A0BC1">
      <w:r w:rsidRPr="00B27FE9">
        <w:t xml:space="preserve">where </w:t>
      </w:r>
      <w:r w:rsidR="002429B0" w:rsidRPr="002429B0">
        <w:rPr>
          <w:position w:val="-12"/>
        </w:rPr>
        <w:object w:dxaOrig="340" w:dyaOrig="380" w14:anchorId="06DFC4E5">
          <v:shape id="_x0000_i2010" type="#_x0000_t75" style="width:16.4pt;height:18.55pt" o:ole="">
            <v:imagedata r:id="rId2038" o:title=""/>
          </v:shape>
          <o:OLEObject Type="Embed" ProgID="Equation.DSMT4" ShapeID="_x0000_i2010" DrawAspect="Content" ObjectID="_1397130792" r:id="rId2039"/>
        </w:object>
      </w:r>
      <w:r w:rsidRPr="00B27FE9">
        <w:t xml:space="preserve"> is the solvent chemical potential at some reference temperature </w:t>
      </w:r>
      <w:r w:rsidR="002429B0" w:rsidRPr="002429B0">
        <w:rPr>
          <w:position w:val="-6"/>
        </w:rPr>
        <w:object w:dxaOrig="200" w:dyaOrig="279" w14:anchorId="270F1E4A">
          <v:shape id="_x0000_i2011" type="#_x0000_t75" style="width:10pt;height:14.25pt" o:ole="">
            <v:imagedata r:id="rId2040" o:title=""/>
          </v:shape>
          <o:OLEObject Type="Embed" ProgID="Equation.DSMT4" ShapeID="_x0000_i2011" DrawAspect="Content" ObjectID="_1397130793" r:id="rId2041"/>
        </w:object>
      </w:r>
      <w:r w:rsidRPr="00B27FE9">
        <w:t xml:space="preserve">; </w:t>
      </w:r>
      <w:r w:rsidR="002429B0" w:rsidRPr="002429B0">
        <w:rPr>
          <w:position w:val="-12"/>
        </w:rPr>
        <w:object w:dxaOrig="340" w:dyaOrig="380" w14:anchorId="4CA61C78">
          <v:shape id="_x0000_i2012" type="#_x0000_t75" style="width:16.4pt;height:18.55pt" o:ole="">
            <v:imagedata r:id="rId2042" o:title=""/>
          </v:shape>
          <o:OLEObject Type="Embed" ProgID="Equation.DSMT4" ShapeID="_x0000_i2012" DrawAspect="Content" ObjectID="_1397130794" r:id="rId2043"/>
        </w:object>
      </w:r>
      <w:r w:rsidRPr="00B27FE9">
        <w:t xml:space="preserve"> is the true density of the solvent (an invariant property for an intrinsically incompressible fluid); and </w:t>
      </w:r>
      <w:r w:rsidR="002429B0" w:rsidRPr="00025957">
        <w:rPr>
          <w:position w:val="-4"/>
        </w:rPr>
        <w:object w:dxaOrig="260" w:dyaOrig="240" w14:anchorId="24EDBD75">
          <v:shape id="_x0000_i2013" type="#_x0000_t75" style="width:12.85pt;height:12.1pt" o:ole="">
            <v:imagedata r:id="rId2044" o:title=""/>
          </v:shape>
          <o:OLEObject Type="Embed" ProgID="Equation.DSMT4" ShapeID="_x0000_i2013" DrawAspect="Content" ObjectID="_1397130795" r:id="rId2045"/>
        </w:object>
      </w:r>
      <w:r w:rsidRPr="00B27FE9">
        <w:t xml:space="preserve"> is the osmotic coefficient which represents the extent by which the solute concentration influences the solvent chemical potential.  In a biphasic-solute material, a constitutive relation is needed for </w:t>
      </w:r>
      <w:r w:rsidR="002429B0" w:rsidRPr="00025957">
        <w:rPr>
          <w:position w:val="-4"/>
        </w:rPr>
        <w:object w:dxaOrig="260" w:dyaOrig="240" w14:anchorId="1F2958FE">
          <v:shape id="_x0000_i2014" type="#_x0000_t75" style="width:12.85pt;height:12.1pt" o:ole="">
            <v:imagedata r:id="rId2046" o:title=""/>
          </v:shape>
          <o:OLEObject Type="Embed" ProgID="Equation.DSMT4" ShapeID="_x0000_i2014" DrawAspect="Content" ObjectID="_1397130796" r:id="rId2047"/>
        </w:object>
      </w:r>
      <w:r w:rsidRPr="00B27FE9">
        <w:t xml:space="preserve">; in general, </w:t>
      </w:r>
      <w:r w:rsidR="002429B0" w:rsidRPr="00025957">
        <w:rPr>
          <w:position w:val="-4"/>
        </w:rPr>
        <w:object w:dxaOrig="260" w:dyaOrig="240" w14:anchorId="4F229B08">
          <v:shape id="_x0000_i2015" type="#_x0000_t75" style="width:12.85pt;height:12.1pt" o:ole="">
            <v:imagedata r:id="rId2048" o:title=""/>
          </v:shape>
          <o:OLEObject Type="Embed" ProgID="Equation.DSMT4" ShapeID="_x0000_i2015" DrawAspect="Content" ObjectID="_1397130797" r:id="rId2049"/>
        </w:object>
      </w:r>
      <w:r w:rsidRPr="00B27FE9">
        <w:t xml:space="preserve"> may be a function of the solid matrix strain and the solute concentration.  In FEBio, the dependence of the osmotic coefficient on the solid matrix strain is currently constrained to a dependence on </w:t>
      </w:r>
      <w:r w:rsidR="002429B0" w:rsidRPr="002429B0">
        <w:rPr>
          <w:position w:val="-6"/>
        </w:rPr>
        <w:object w:dxaOrig="940" w:dyaOrig="279" w14:anchorId="66702A7F">
          <v:shape id="_x0000_i2016" type="#_x0000_t75" style="width:47.05pt;height:14.25pt" o:ole="">
            <v:imagedata r:id="rId2050" o:title=""/>
          </v:shape>
          <o:OLEObject Type="Embed" ProgID="Equation.DSMT4" ShapeID="_x0000_i2016" DrawAspect="Content" ObjectID="_1397130798" r:id="rId2051"/>
        </w:object>
      </w:r>
      <w:r w:rsidRPr="00B27FE9">
        <w:t>.</w:t>
      </w:r>
    </w:p>
    <w:p w14:paraId="4C1FB108" w14:textId="77777777" w:rsidR="006A0BC1" w:rsidRPr="00B27FE9" w:rsidRDefault="006A0BC1" w:rsidP="006A0BC1"/>
    <w:p w14:paraId="76D75E50" w14:textId="035880C3"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429B0" w:rsidRPr="002429B0">
        <w:rPr>
          <w:position w:val="-10"/>
        </w:rPr>
        <w:object w:dxaOrig="240" w:dyaOrig="320" w14:anchorId="11DAB035">
          <v:shape id="_x0000_i2017" type="#_x0000_t75" style="width:12.1pt;height:16.4pt" o:ole="">
            <v:imagedata r:id="rId2052" o:title=""/>
          </v:shape>
          <o:OLEObject Type="Embed" ProgID="Equation.DSMT4" ShapeID="_x0000_i2017" DrawAspect="Content" ObjectID="_1397130799" r:id="rId2053"/>
        </w:object>
      </w:r>
      <w:r w:rsidRPr="00B27FE9">
        <w:t xml:space="preserve"> and solute concentration </w:t>
      </w:r>
      <w:r w:rsidR="002429B0" w:rsidRPr="002429B0">
        <w:rPr>
          <w:position w:val="-6"/>
        </w:rPr>
        <w:object w:dxaOrig="180" w:dyaOrig="279" w14:anchorId="690FCC82">
          <v:shape id="_x0000_i2018" type="#_x0000_t75" style="width:8.55pt;height:14.25pt" o:ole="">
            <v:imagedata r:id="rId2054" o:title=""/>
          </v:shape>
          <o:OLEObject Type="Embed" ProgID="Equation.DSMT4" ShapeID="_x0000_i2018" DrawAspect="Content" ObjectID="_1397130800" r:id="rId2055"/>
        </w:object>
      </w:r>
      <w:r w:rsidRPr="00B27FE9">
        <w:t xml:space="preserve"> as</w:t>
      </w:r>
    </w:p>
    <w:p w14:paraId="3F4A1E2C" w14:textId="63CE4BD5" w:rsidR="006A0BC1" w:rsidRPr="00B27FE9" w:rsidRDefault="006A0BC1" w:rsidP="006A0BC1">
      <w:pPr>
        <w:pStyle w:val="MTDisplayEquation"/>
      </w:pPr>
      <w:r w:rsidRPr="00B27FE9">
        <w:tab/>
      </w:r>
      <w:r w:rsidR="002429B0" w:rsidRPr="002429B0">
        <w:rPr>
          <w:position w:val="-42"/>
        </w:rPr>
        <w:object w:dxaOrig="1400" w:dyaOrig="960" w14:anchorId="0878A5F9">
          <v:shape id="_x0000_i2019" type="#_x0000_t75" style="width:69.85pt;height:48.5pt" o:ole="">
            <v:imagedata r:id="rId2056" o:title=""/>
          </v:shape>
          <o:OLEObject Type="Embed" ProgID="Equation.DSMT4" ShapeID="_x0000_i2019" DrawAspect="Content" ObjectID="_1397130801" r:id="rId2057"/>
        </w:object>
      </w:r>
      <w:r w:rsidR="004A1056">
        <w:t>.</w:t>
      </w:r>
      <w:ins w:id="1542"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1543" w:author="Gerard" w:date="2016-04-27T14:23:00Z">
        <w:r w:rsidR="00C17CE2" w:rsidDel="00C17CE2">
          <w:fldChar w:fldCharType="separate"/>
        </w:r>
      </w:del>
      <w:del w:id="1544" w:author="Gerard" w:date="2016-04-27T12:59:00Z">
        <w:r w:rsidR="00B2605C">
          <w:fldChar w:fldCharType="end"/>
        </w:r>
      </w:del>
      <w:bookmarkStart w:id="1545" w:name="ZEqnNum873611"/>
      <w:ins w:id="1546"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1547" w:author="Gerard" w:date="2016-04-27T14:26:00Z">
        <w:r w:rsidR="00C17CE2">
          <w:rPr>
            <w:noProof/>
          </w:rPr>
          <w:instrText>4</w:instrText>
        </w:r>
      </w:ins>
      <w:ins w:id="1548"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1549" w:author="Gerard" w:date="2016-04-27T14:26:00Z">
        <w:r w:rsidR="00C17CE2">
          <w:rPr>
            <w:noProof/>
          </w:rPr>
          <w:instrText>13</w:instrText>
        </w:r>
      </w:ins>
      <w:ins w:id="1550" w:author="Gerard" w:date="2016-04-27T12:59:00Z">
        <w:r w:rsidR="00B2605C">
          <w:fldChar w:fldCharType="end"/>
        </w:r>
        <w:r w:rsidR="00B2605C">
          <w:instrText>)</w:instrText>
        </w:r>
        <w:bookmarkEnd w:id="1545"/>
        <w:r w:rsidR="00B2605C">
          <w:fldChar w:fldCharType="end"/>
        </w:r>
      </w:ins>
    </w:p>
    <w:p w14:paraId="1974423F" w14:textId="03CC8CA9" w:rsidR="006A0BC1" w:rsidRPr="00B27FE9" w:rsidRDefault="006A0BC1" w:rsidP="006A0BC1">
      <w:r w:rsidRPr="00B27FE9">
        <w:t xml:space="preserve">Therefore, nodal variables in FEBio consist of the solid matrix displacement </w:t>
      </w:r>
      <w:r w:rsidR="002429B0" w:rsidRPr="002429B0">
        <w:rPr>
          <w:position w:val="-6"/>
        </w:rPr>
        <w:object w:dxaOrig="200" w:dyaOrig="220" w14:anchorId="362BAE07">
          <v:shape id="_x0000_i2020" type="#_x0000_t75" style="width:10pt;height:11.4pt" o:ole="">
            <v:imagedata r:id="rId2058" o:title=""/>
          </v:shape>
          <o:OLEObject Type="Embed" ProgID="Equation.DSMT4" ShapeID="_x0000_i2020" DrawAspect="Content" ObjectID="_1397130802" r:id="rId2059"/>
        </w:object>
      </w:r>
      <w:r w:rsidRPr="00B27FE9">
        <w:t xml:space="preserve">, the effective fluid pressure </w:t>
      </w:r>
      <w:r w:rsidR="002429B0" w:rsidRPr="002429B0">
        <w:rPr>
          <w:position w:val="-10"/>
        </w:rPr>
        <w:object w:dxaOrig="240" w:dyaOrig="320" w14:anchorId="008155FE">
          <v:shape id="_x0000_i2021" type="#_x0000_t75" style="width:12.1pt;height:16.4pt" o:ole="">
            <v:imagedata r:id="rId2060" o:title=""/>
          </v:shape>
          <o:OLEObject Type="Embed" ProgID="Equation.DSMT4" ShapeID="_x0000_i2021" DrawAspect="Content" ObjectID="_1397130803" r:id="rId2061"/>
        </w:object>
      </w:r>
      <w:r w:rsidRPr="00B27FE9">
        <w:t xml:space="preserve">, and the effective solute concentration </w:t>
      </w:r>
      <w:r w:rsidR="002429B0" w:rsidRPr="002429B0">
        <w:rPr>
          <w:position w:val="-6"/>
        </w:rPr>
        <w:object w:dxaOrig="180" w:dyaOrig="279" w14:anchorId="50A2C8E7">
          <v:shape id="_x0000_i2022" type="#_x0000_t75" style="width:8.55pt;height:14.25pt" o:ole="">
            <v:imagedata r:id="rId2062" o:title=""/>
          </v:shape>
          <o:OLEObject Type="Embed" ProgID="Equation.DSMT4" ShapeID="_x0000_i2022" DrawAspect="Content" ObjectID="_1397130804" r:id="rId2063"/>
        </w:object>
      </w:r>
      <w:r w:rsidRPr="00B27FE9">
        <w:t xml:space="preserve">.  Essential boundary conditions must be imposed on these variables, and not on the actual pressure </w:t>
      </w:r>
      <w:r w:rsidR="002429B0" w:rsidRPr="002429B0">
        <w:rPr>
          <w:position w:val="-10"/>
        </w:rPr>
        <w:object w:dxaOrig="240" w:dyaOrig="260" w14:anchorId="1BFFBE31">
          <v:shape id="_x0000_i2023" type="#_x0000_t75" style="width:12.1pt;height:12.85pt" o:ole="">
            <v:imagedata r:id="rId2064" o:title=""/>
          </v:shape>
          <o:OLEObject Type="Embed" ProgID="Equation.DSMT4" ShapeID="_x0000_i2023" DrawAspect="Content" ObjectID="_1397130805" r:id="rId2065"/>
        </w:object>
      </w:r>
      <w:r w:rsidRPr="00B27FE9">
        <w:t xml:space="preserve"> or concentration </w:t>
      </w:r>
      <w:r w:rsidR="002429B0" w:rsidRPr="002429B0">
        <w:rPr>
          <w:position w:val="-6"/>
        </w:rPr>
        <w:object w:dxaOrig="180" w:dyaOrig="220" w14:anchorId="62B67398">
          <v:shape id="_x0000_i2024" type="#_x0000_t75" style="width:8.55pt;height:11.4pt" o:ole="">
            <v:imagedata r:id="rId2066" o:title=""/>
          </v:shape>
          <o:OLEObject Type="Embed" ProgID="Equation.DSMT4" ShapeID="_x0000_i2024" DrawAspect="Content" ObjectID="_1397130806" r:id="rId2067"/>
        </w:object>
      </w:r>
      <w:r w:rsidRPr="00B27FE9">
        <w:t xml:space="preserve">.  (In a biphasic material however, since </w:t>
      </w:r>
      <w:r w:rsidR="002429B0" w:rsidRPr="002429B0">
        <w:rPr>
          <w:position w:val="-6"/>
        </w:rPr>
        <w:object w:dxaOrig="540" w:dyaOrig="279" w14:anchorId="27004605">
          <v:shape id="_x0000_i2025" type="#_x0000_t75" style="width:27.1pt;height:14.25pt" o:ole="">
            <v:imagedata r:id="rId2068" o:title=""/>
          </v:shape>
          <o:OLEObject Type="Embed" ProgID="Equation.DSMT4" ShapeID="_x0000_i2025" DrawAspect="Content" ObjectID="_1397130807" r:id="rId2069"/>
        </w:object>
      </w:r>
      <w:r w:rsidRPr="00B27FE9">
        <w:t xml:space="preserve">, the effective and actual fluid pressures are the same, </w:t>
      </w:r>
      <w:r w:rsidR="002429B0" w:rsidRPr="002429B0">
        <w:rPr>
          <w:position w:val="-10"/>
        </w:rPr>
        <w:object w:dxaOrig="620" w:dyaOrig="320" w14:anchorId="7A4EB95C">
          <v:shape id="_x0000_i2026" type="#_x0000_t75" style="width:31.35pt;height:16.4pt" o:ole="">
            <v:imagedata r:id="rId2070" o:title=""/>
          </v:shape>
          <o:OLEObject Type="Embed" ProgID="Equation.DSMT4" ShapeID="_x0000_i2026" DrawAspect="Content" ObjectID="_1397130808" r:id="rId2071"/>
        </w:object>
      </w:r>
      <w:r w:rsidRPr="00B27FE9">
        <w:t>.)</w:t>
      </w:r>
    </w:p>
    <w:p w14:paraId="1C1E3093" w14:textId="77777777" w:rsidR="006A0BC1" w:rsidRPr="00B27FE9" w:rsidRDefault="006A0BC1" w:rsidP="006A0BC1"/>
    <w:p w14:paraId="4D3A2808" w14:textId="56603B36" w:rsidR="006A0BC1" w:rsidRPr="00B27FE9" w:rsidRDefault="006A0BC1" w:rsidP="006A0BC1">
      <w:r w:rsidRPr="00B27FE9">
        <w:t xml:space="preserve">The mixture stress in a biphasic-solute material is given by </w:t>
      </w:r>
      <w:r w:rsidR="002429B0" w:rsidRPr="002429B0">
        <w:rPr>
          <w:position w:val="-10"/>
        </w:rPr>
        <w:object w:dxaOrig="1280" w:dyaOrig="360" w14:anchorId="0965B6F1">
          <v:shape id="_x0000_i2027" type="#_x0000_t75" style="width:64.15pt;height:18.55pt" o:ole="">
            <v:imagedata r:id="rId2072" o:title=""/>
          </v:shape>
          <o:OLEObject Type="Embed" ProgID="Equation.DSMT4" ShapeID="_x0000_i2027" DrawAspect="Content" ObjectID="_1397130809" r:id="rId2073"/>
        </w:object>
      </w:r>
      <w:r w:rsidRPr="00B27FE9">
        <w:t xml:space="preserve">, where </w:t>
      </w:r>
      <w:r w:rsidR="002429B0" w:rsidRPr="002429B0">
        <w:rPr>
          <w:position w:val="-6"/>
        </w:rPr>
        <w:object w:dxaOrig="300" w:dyaOrig="320" w14:anchorId="36A03B5C">
          <v:shape id="_x0000_i2028" type="#_x0000_t75" style="width:14.95pt;height:16.4pt" o:ole="">
            <v:imagedata r:id="rId2074" o:title=""/>
          </v:shape>
          <o:OLEObject Type="Embed" ProgID="Equation.DSMT4" ShapeID="_x0000_i2028" DrawAspect="Content" ObjectID="_1397130810" r:id="rId2075"/>
        </w:object>
      </w:r>
      <w:r w:rsidRPr="00B27FE9">
        <w:t xml:space="preserve"> is the stress arising from the solid matrix strain.  The mixture traction on a surface with unit outward normal </w:t>
      </w:r>
      <w:r w:rsidR="002429B0" w:rsidRPr="00025957">
        <w:rPr>
          <w:position w:val="-4"/>
        </w:rPr>
        <w:object w:dxaOrig="200" w:dyaOrig="200" w14:anchorId="4B1F0F11">
          <v:shape id="_x0000_i2029" type="#_x0000_t75" style="width:10pt;height:10pt" o:ole="">
            <v:imagedata r:id="rId2076" o:title=""/>
          </v:shape>
          <o:OLEObject Type="Embed" ProgID="Equation.DSMT4" ShapeID="_x0000_i2029" DrawAspect="Content" ObjectID="_1397130811" r:id="rId2077"/>
        </w:object>
      </w:r>
      <w:r w:rsidRPr="00B27FE9">
        <w:t xml:space="preserve"> is </w:t>
      </w:r>
      <w:r w:rsidR="002429B0" w:rsidRPr="002429B0">
        <w:rPr>
          <w:position w:val="-6"/>
        </w:rPr>
        <w:object w:dxaOrig="800" w:dyaOrig="260" w14:anchorId="7C202D98">
          <v:shape id="_x0000_i2030" type="#_x0000_t75" style="width:40.65pt;height:12.85pt" o:ole="">
            <v:imagedata r:id="rId2078" o:title=""/>
          </v:shape>
          <o:OLEObject Type="Embed" ProgID="Equation.DSMT4" ShapeID="_x0000_i2030" DrawAspect="Content" ObjectID="_1397130812" r:id="rId2079"/>
        </w:object>
      </w:r>
      <w:r w:rsidRPr="00B27FE9">
        <w:t xml:space="preserve">.  This traction is continuous across the boundary surface.  Therefore, the corresponding natural boundary condition for a biphasic-solute mixture is </w:t>
      </w:r>
      <w:r w:rsidR="002429B0" w:rsidRPr="002429B0">
        <w:rPr>
          <w:position w:val="-6"/>
        </w:rPr>
        <w:object w:dxaOrig="520" w:dyaOrig="279" w14:anchorId="51973BB7">
          <v:shape id="_x0000_i2031" type="#_x0000_t75" style="width:26.4pt;height:14.25pt" o:ole="">
            <v:imagedata r:id="rId2080" o:title=""/>
          </v:shape>
          <o:OLEObject Type="Embed" ProgID="Equation.DSMT4" ShapeID="_x0000_i2031" DrawAspect="Content" ObjectID="_1397130813" r:id="rId208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6E3D34D5" w:rsidR="006A0BC1" w:rsidRPr="00B27FE9" w:rsidRDefault="006A0BC1" w:rsidP="006A0BC1">
      <w:r w:rsidRPr="00B27FE9">
        <w:t xml:space="preserve">The natural boundary conditions for the solvent and solute are similarly </w:t>
      </w:r>
      <w:r w:rsidR="002429B0" w:rsidRPr="002429B0">
        <w:rPr>
          <w:position w:val="-6"/>
        </w:rPr>
        <w:object w:dxaOrig="859" w:dyaOrig="279" w14:anchorId="149B89F0">
          <v:shape id="_x0000_i2032" type="#_x0000_t75" style="width:42.75pt;height:14.25pt" o:ole="">
            <v:imagedata r:id="rId2082" o:title=""/>
          </v:shape>
          <o:OLEObject Type="Embed" ProgID="Equation.DSMT4" ShapeID="_x0000_i2032" DrawAspect="Content" ObjectID="_1397130814" r:id="rId2083"/>
        </w:object>
      </w:r>
      <w:r w:rsidRPr="00B27FE9">
        <w:t xml:space="preserve"> and </w:t>
      </w:r>
      <w:r w:rsidR="002429B0" w:rsidRPr="002429B0">
        <w:rPr>
          <w:position w:val="-10"/>
        </w:rPr>
        <w:object w:dxaOrig="760" w:dyaOrig="320" w14:anchorId="69E58922">
          <v:shape id="_x0000_i2033" type="#_x0000_t75" style="width:38.5pt;height:16.4pt" o:ole="">
            <v:imagedata r:id="rId2084" o:title=""/>
          </v:shape>
          <o:OLEObject Type="Embed" ProgID="Equation.DSMT4" ShapeID="_x0000_i2033" DrawAspect="Content" ObjectID="_1397130815" r:id="rId2085"/>
        </w:object>
      </w:r>
      <w:r w:rsidRPr="00B27FE9">
        <w:t xml:space="preserve">, where </w:t>
      </w:r>
      <w:r w:rsidR="002429B0" w:rsidRPr="002429B0">
        <w:rPr>
          <w:position w:val="-6"/>
        </w:rPr>
        <w:object w:dxaOrig="260" w:dyaOrig="220" w14:anchorId="7E14A8AC">
          <v:shape id="_x0000_i2034" type="#_x0000_t75" style="width:12.85pt;height:11.4pt" o:ole="">
            <v:imagedata r:id="rId2086" o:title=""/>
          </v:shape>
          <o:OLEObject Type="Embed" ProgID="Equation.DSMT4" ShapeID="_x0000_i2034" DrawAspect="Content" ObjectID="_1397130816" r:id="rId2087"/>
        </w:object>
      </w:r>
      <w:r w:rsidRPr="00B27FE9">
        <w:t xml:space="preserve"> is the volumetric flux of solvent relative to the solid and </w:t>
      </w:r>
      <w:r w:rsidR="002429B0" w:rsidRPr="002429B0">
        <w:rPr>
          <w:position w:val="-10"/>
        </w:rPr>
        <w:object w:dxaOrig="160" w:dyaOrig="320" w14:anchorId="2A893364">
          <v:shape id="_x0000_i2035" type="#_x0000_t75" style="width:7.85pt;height:16.4pt" o:ole="">
            <v:imagedata r:id="rId2088" o:title=""/>
          </v:shape>
          <o:OLEObject Type="Embed" ProgID="Equation.DSMT4" ShapeID="_x0000_i2035" DrawAspect="Content" ObjectID="_1397130817" r:id="rId2089"/>
        </w:object>
      </w:r>
      <w:r w:rsidRPr="00B27FE9">
        <w:t xml:space="preserve"> is the molar flux of solute relative to the solid.  In general, </w:t>
      </w:r>
      <w:r w:rsidR="002429B0" w:rsidRPr="002429B0">
        <w:rPr>
          <w:position w:val="-6"/>
        </w:rPr>
        <w:object w:dxaOrig="260" w:dyaOrig="220" w14:anchorId="41C37BF3">
          <v:shape id="_x0000_i2036" type="#_x0000_t75" style="width:12.85pt;height:11.4pt" o:ole="">
            <v:imagedata r:id="rId2090" o:title=""/>
          </v:shape>
          <o:OLEObject Type="Embed" ProgID="Equation.DSMT4" ShapeID="_x0000_i2036" DrawAspect="Content" ObjectID="_1397130818" r:id="rId2091"/>
        </w:object>
      </w:r>
      <w:r w:rsidRPr="00B27FE9">
        <w:t xml:space="preserve"> and </w:t>
      </w:r>
      <w:r w:rsidR="002429B0" w:rsidRPr="002429B0">
        <w:rPr>
          <w:position w:val="-10"/>
        </w:rPr>
        <w:object w:dxaOrig="160" w:dyaOrig="320" w14:anchorId="2C0D2E73">
          <v:shape id="_x0000_i2037" type="#_x0000_t75" style="width:7.85pt;height:16.4pt" o:ole="">
            <v:imagedata r:id="rId2092" o:title=""/>
          </v:shape>
          <o:OLEObject Type="Embed" ProgID="Equation.DSMT4" ShapeID="_x0000_i2037" DrawAspect="Content" ObjectID="_1397130819" r:id="rId2093"/>
        </w:object>
      </w:r>
      <w:r w:rsidRPr="00B27FE9">
        <w:t xml:space="preserve"> are given by</w:t>
      </w:r>
    </w:p>
    <w:p w14:paraId="2FEEF24A" w14:textId="3ACAB1C2" w:rsidR="006A0BC1" w:rsidRPr="00B27FE9" w:rsidRDefault="006A0BC1" w:rsidP="006A0BC1">
      <w:pPr>
        <w:pStyle w:val="MTDisplayEquation"/>
      </w:pPr>
      <w:r w:rsidRPr="00B27FE9">
        <w:tab/>
      </w:r>
      <w:r w:rsidR="002429B0" w:rsidRPr="002429B0">
        <w:rPr>
          <w:position w:val="-70"/>
        </w:rPr>
        <w:object w:dxaOrig="2780" w:dyaOrig="1520" w14:anchorId="76631363">
          <v:shape id="_x0000_i2038" type="#_x0000_t75" style="width:139pt;height:75.55pt" o:ole="">
            <v:imagedata r:id="rId2094" o:title=""/>
          </v:shape>
          <o:OLEObject Type="Embed" ProgID="Equation.DSMT4" ShapeID="_x0000_i2038" DrawAspect="Content" ObjectID="_1397130820" r:id="rId2095"/>
        </w:object>
      </w:r>
      <w:r w:rsidRPr="00B27FE9">
        <w:t>,</w:t>
      </w:r>
      <w:ins w:id="1551"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1552" w:author="Gerard" w:date="2016-04-27T14:23:00Z">
        <w:r w:rsidR="00C17CE2" w:rsidDel="00C17CE2">
          <w:fldChar w:fldCharType="separate"/>
        </w:r>
      </w:del>
      <w:del w:id="1553" w:author="Gerard" w:date="2016-04-27T12:59:00Z">
        <w:r w:rsidR="00B2605C">
          <w:fldChar w:fldCharType="end"/>
        </w:r>
      </w:del>
      <w:bookmarkStart w:id="1554" w:name="ZEqnNum385071"/>
      <w:ins w:id="1555"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1556" w:author="Gerard" w:date="2016-04-27T14:26:00Z">
        <w:r w:rsidR="00C17CE2">
          <w:rPr>
            <w:noProof/>
          </w:rPr>
          <w:instrText>4</w:instrText>
        </w:r>
      </w:ins>
      <w:ins w:id="1557"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1558" w:author="Gerard" w:date="2016-04-27T14:26:00Z">
        <w:r w:rsidR="00C17CE2">
          <w:rPr>
            <w:noProof/>
          </w:rPr>
          <w:instrText>14</w:instrText>
        </w:r>
      </w:ins>
      <w:ins w:id="1559" w:author="Gerard" w:date="2016-04-27T12:59:00Z">
        <w:r w:rsidR="00B2605C">
          <w:fldChar w:fldCharType="end"/>
        </w:r>
        <w:r w:rsidR="00B2605C">
          <w:instrText>)</w:instrText>
        </w:r>
        <w:bookmarkEnd w:id="1554"/>
        <w:r w:rsidR="00B2605C">
          <w:fldChar w:fldCharType="end"/>
        </w:r>
      </w:ins>
    </w:p>
    <w:p w14:paraId="7CD1DF84" w14:textId="77777777" w:rsidR="006A0BC1" w:rsidRPr="00B27FE9" w:rsidRDefault="006A0BC1" w:rsidP="006A0BC1">
      <w:r w:rsidRPr="00B27FE9">
        <w:t>where</w:t>
      </w:r>
    </w:p>
    <w:p w14:paraId="1A78B49B" w14:textId="4D0FE6C3" w:rsidR="006A0BC1" w:rsidRPr="00B27FE9" w:rsidRDefault="006A0BC1" w:rsidP="006A0BC1">
      <w:pPr>
        <w:pStyle w:val="MTDisplayEquation"/>
      </w:pPr>
      <w:r w:rsidRPr="00B27FE9">
        <w:lastRenderedPageBreak/>
        <w:tab/>
      </w:r>
      <w:r w:rsidR="002429B0" w:rsidRPr="002429B0">
        <w:rPr>
          <w:position w:val="-34"/>
        </w:rPr>
        <w:object w:dxaOrig="2820" w:dyaOrig="840" w14:anchorId="4D3B1C4A">
          <v:shape id="_x0000_i2039" type="#_x0000_t75" style="width:141.15pt;height:42.05pt" o:ole="">
            <v:imagedata r:id="rId2096" o:title=""/>
          </v:shape>
          <o:OLEObject Type="Embed" ProgID="Equation.DSMT4" ShapeID="_x0000_i2039" DrawAspect="Content" ObjectID="_1397130821" r:id="rId2097"/>
        </w:object>
      </w:r>
      <w:ins w:id="1560" w:author="Gerard" w:date="2016-04-27T13:00:00Z">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MTEqn \h \* MERGEFORMAT </w:instrText>
        </w:r>
      </w:ins>
      <w:del w:id="1561" w:author="Gerard" w:date="2016-04-27T14:23:00Z">
        <w:r w:rsidR="00C17CE2" w:rsidDel="00C17CE2">
          <w:rPr>
            <w:position w:val="-34"/>
          </w:rPr>
          <w:fldChar w:fldCharType="separate"/>
        </w:r>
      </w:del>
      <w:del w:id="1562" w:author="Gerard" w:date="2016-04-27T13:00:00Z">
        <w:r w:rsidR="00B2605C">
          <w:rPr>
            <w:position w:val="-34"/>
          </w:rPr>
          <w:fldChar w:fldCharType="end"/>
        </w:r>
      </w:del>
      <w:ins w:id="1563" w:author="Gerard" w:date="2016-04-27T13:00:00Z">
        <w:r w:rsidR="00B2605C">
          <w:rPr>
            <w:position w:val="-34"/>
          </w:rPr>
          <w:instrText>(</w:instrText>
        </w:r>
        <w:r w:rsidR="00B2605C">
          <w:rPr>
            <w:position w:val="-34"/>
          </w:rPr>
          <w:fldChar w:fldCharType="begin"/>
        </w:r>
        <w:r w:rsidR="00B2605C">
          <w:rPr>
            <w:position w:val="-34"/>
          </w:rPr>
          <w:instrText xml:space="preserve"> SEQ MTChap \c \* Arabic \* MERGEFORMAT </w:instrText>
        </w:r>
      </w:ins>
      <w:r w:rsidR="00B2605C">
        <w:rPr>
          <w:position w:val="-34"/>
        </w:rPr>
        <w:fldChar w:fldCharType="separate"/>
      </w:r>
      <w:ins w:id="1564" w:author="Gerard" w:date="2016-04-27T14:26:00Z">
        <w:r w:rsidR="00C17CE2">
          <w:rPr>
            <w:noProof/>
            <w:position w:val="-34"/>
          </w:rPr>
          <w:instrText>4</w:instrText>
        </w:r>
      </w:ins>
      <w:ins w:id="1565" w:author="Gerard" w:date="2016-04-27T13:00:00Z">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ins>
      <w:r w:rsidR="00B2605C">
        <w:rPr>
          <w:position w:val="-34"/>
        </w:rPr>
        <w:fldChar w:fldCharType="separate"/>
      </w:r>
      <w:ins w:id="1566" w:author="Gerard" w:date="2016-04-27T14:26:00Z">
        <w:r w:rsidR="00C17CE2">
          <w:rPr>
            <w:noProof/>
            <w:position w:val="-34"/>
          </w:rPr>
          <w:instrText>15</w:instrText>
        </w:r>
      </w:ins>
      <w:ins w:id="1567" w:author="Gerard" w:date="2016-04-27T13:00:00Z">
        <w:r w:rsidR="00B2605C">
          <w:rPr>
            <w:position w:val="-34"/>
          </w:rPr>
          <w:fldChar w:fldCharType="end"/>
        </w:r>
        <w:r w:rsidR="00B2605C">
          <w:rPr>
            <w:position w:val="-34"/>
          </w:rPr>
          <w:instrText>)</w:instrText>
        </w:r>
        <w:r w:rsidR="00B2605C">
          <w:rPr>
            <w:position w:val="-34"/>
          </w:rPr>
          <w:fldChar w:fldCharType="end"/>
        </w:r>
      </w:ins>
    </w:p>
    <w:p w14:paraId="23B55648" w14:textId="65AFF85C" w:rsidR="00D71BBF" w:rsidRDefault="006A0BC1" w:rsidP="00D71BBF">
      <w:pPr>
        <w:rPr>
          <w:ins w:id="1568" w:author="Gerard" w:date="2016-04-27T12:53:00Z"/>
        </w:rPr>
      </w:pPr>
      <w:r w:rsidRPr="00B27FE9">
        <w:t xml:space="preserve">is the effective hydraulic permeability of the interstitial fluid solution (solvent and solute) through the porous solid matrix; </w:t>
      </w:r>
      <w:r w:rsidR="002429B0" w:rsidRPr="00025957">
        <w:rPr>
          <w:position w:val="-4"/>
        </w:rPr>
        <w:object w:dxaOrig="220" w:dyaOrig="260" w14:anchorId="00115873">
          <v:shape id="_x0000_i2040" type="#_x0000_t75" style="width:11.4pt;height:12.85pt" o:ole="">
            <v:imagedata r:id="rId2098" o:title=""/>
          </v:shape>
          <o:OLEObject Type="Embed" ProgID="Equation.DSMT4" ShapeID="_x0000_i2040" DrawAspect="Content" ObjectID="_1397130822" r:id="rId2099"/>
        </w:object>
      </w:r>
      <w:r w:rsidRPr="00B27FE9">
        <w:t xml:space="preserve"> is the hydraulic permeability of the solvent through the porous solid matrix; </w:t>
      </w:r>
      <w:r w:rsidR="002429B0" w:rsidRPr="002429B0">
        <w:rPr>
          <w:position w:val="-6"/>
        </w:rPr>
        <w:object w:dxaOrig="200" w:dyaOrig="279" w14:anchorId="0FCB05E7">
          <v:shape id="_x0000_i2041" type="#_x0000_t75" style="width:10pt;height:14.25pt" o:ole="">
            <v:imagedata r:id="rId2100" o:title=""/>
          </v:shape>
          <o:OLEObject Type="Embed" ProgID="Equation.DSMT4" ShapeID="_x0000_i2041" DrawAspect="Content" ObjectID="_1397130823" r:id="rId2101"/>
        </w:object>
      </w:r>
      <w:r w:rsidRPr="00B27FE9">
        <w:t xml:space="preserve"> is the solute diffusivity through the mixture (frictional interactions with solvent and solid); and </w:t>
      </w:r>
      <w:r w:rsidR="002429B0" w:rsidRPr="002429B0">
        <w:rPr>
          <w:position w:val="-12"/>
        </w:rPr>
        <w:object w:dxaOrig="279" w:dyaOrig="360" w14:anchorId="3BCFEC8A">
          <v:shape id="_x0000_i2042" type="#_x0000_t75" style="width:14.25pt;height:18.55pt" o:ole="">
            <v:imagedata r:id="rId2102" o:title=""/>
          </v:shape>
          <o:OLEObject Type="Embed" ProgID="Equation.DSMT4" ShapeID="_x0000_i2042" DrawAspect="Content" ObjectID="_1397130824" r:id="rId2103"/>
        </w:object>
      </w:r>
      <w:r w:rsidRPr="00B27FE9">
        <w:t xml:space="preserve"> is the solute free diffusivity (frictional interactions with solvent only). </w:t>
      </w:r>
      <w:r w:rsidR="002429B0" w:rsidRPr="002429B0">
        <w:rPr>
          <w:position w:val="-10"/>
        </w:rPr>
        <w:object w:dxaOrig="1080" w:dyaOrig="360" w14:anchorId="4D82E2DC">
          <v:shape id="_x0000_i2043" type="#_x0000_t75" style="width:53.45pt;height:18.55pt" o:ole="">
            <v:imagedata r:id="rId2104" o:title=""/>
          </v:shape>
          <o:OLEObject Type="Embed" ProgID="Equation.DSMT4" ShapeID="_x0000_i2043" DrawAspect="Content" ObjectID="_1397130825" r:id="rId210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Pr>
        <w:rPr>
          <w:ins w:id="1569" w:author="Gerard" w:date="2016-04-27T12:53:00Z"/>
        </w:rPr>
      </w:pPr>
    </w:p>
    <w:p w14:paraId="415CF2F4" w14:textId="66520688" w:rsidR="00B46D6E" w:rsidRDefault="00B46D6E" w:rsidP="00D71BBF">
      <w:pPr>
        <w:rPr>
          <w:ins w:id="1570" w:author="Gerard" w:date="2016-04-27T12:55:00Z"/>
        </w:rPr>
      </w:pPr>
      <w:ins w:id="1571" w:author="Gerard" w:date="2016-04-27T12:53:00Z">
        <w:r>
          <w:t>The governing equations for a biphasic-solute material are the momentum balance for the mixture, Eq.</w:t>
        </w:r>
      </w:ins>
      <w:ins w:id="1572" w:author="Gerard" w:date="2016-04-27T12:54:00Z">
        <w:r>
          <w:fldChar w:fldCharType="begin"/>
        </w:r>
        <w:r>
          <w:instrText xml:space="preserve"> GOTOBUTTON ZEqnNum677493  \* MERGEFORMAT </w:instrText>
        </w:r>
        <w:r>
          <w:fldChar w:fldCharType="begin"/>
        </w:r>
        <w:r>
          <w:instrText xml:space="preserve"> REF ZEqnNum677493 \* Charformat \! \* MERGEFORMAT </w:instrText>
        </w:r>
      </w:ins>
      <w:r>
        <w:fldChar w:fldCharType="separate"/>
      </w:r>
      <w:ins w:id="1573" w:author="Gerard" w:date="2016-04-27T14:26:00Z">
        <w:r w:rsidR="00C17CE2">
          <w:instrText>(4.9)</w:instrText>
        </w:r>
      </w:ins>
      <w:ins w:id="1574" w:author="Gerard" w:date="2016-04-27T12:54:00Z">
        <w:r>
          <w:fldChar w:fldCharType="end"/>
        </w:r>
        <w:r>
          <w:fldChar w:fldCharType="end"/>
        </w:r>
        <w:r>
          <w:t>, the mass balance for the mixture, which reduces to Eq.</w:t>
        </w:r>
        <w:r>
          <w:fldChar w:fldCharType="begin"/>
        </w:r>
        <w:r>
          <w:instrText xml:space="preserve"> GOTOBUTTON ZEqnNum879403  \* MERGEFORMAT </w:instrText>
        </w:r>
        <w:r>
          <w:fldChar w:fldCharType="begin"/>
        </w:r>
        <w:r>
          <w:instrText xml:space="preserve"> REF ZEqnNum879403 \* Charformat \! \* MERGEFORMAT </w:instrText>
        </w:r>
      </w:ins>
      <w:r>
        <w:fldChar w:fldCharType="separate"/>
      </w:r>
      <w:ins w:id="1575" w:author="Gerard" w:date="2016-04-27T14:26:00Z">
        <w:r w:rsidR="00C17CE2">
          <w:instrText>(4.10)</w:instrText>
        </w:r>
      </w:ins>
      <w:ins w:id="1576" w:author="Gerard" w:date="2016-04-27T12:54:00Z">
        <w:r>
          <w:fldChar w:fldCharType="end"/>
        </w:r>
        <w:r>
          <w:fldChar w:fldCharType="end"/>
        </w:r>
        <w:r>
          <w:t xml:space="preserve"> under the assumption of dilute solutions, and the mass balance for the solute,</w:t>
        </w:r>
      </w:ins>
    </w:p>
    <w:p w14:paraId="73D17F92" w14:textId="1560CCDE" w:rsidR="00B46D6E" w:rsidRDefault="00B46D6E">
      <w:pPr>
        <w:pStyle w:val="MTDisplayEquation"/>
        <w:pPrChange w:id="1577" w:author="Gerard" w:date="2016-04-27T12:55:00Z">
          <w:pPr/>
        </w:pPrChange>
      </w:pPr>
      <w:ins w:id="1578" w:author="Gerard" w:date="2016-04-27T12:55:00Z">
        <w:r>
          <w:tab/>
        </w:r>
      </w:ins>
      <w:ins w:id="1579" w:author="Gerard" w:date="2016-04-27T12:55:00Z">
        <w:r w:rsidRPr="00B46D6E">
          <w:rPr>
            <w:position w:val="-24"/>
            <w:rPrChange w:id="1580" w:author="Gerard" w:date="2016-04-27T12:57:00Z">
              <w:rPr>
                <w:position w:val="-24"/>
              </w:rPr>
            </w:rPrChange>
          </w:rPr>
          <w:object w:dxaOrig="2720" w:dyaOrig="720" w14:anchorId="7EEBF5C1">
            <v:shape id="_x0000_i2044" type="#_x0000_t75" style="width:136.15pt;height:36.35pt" o:ole="">
              <v:imagedata r:id="rId2106" o:title=""/>
            </v:shape>
            <o:OLEObject Type="Embed" ProgID="Equation.DSMT4" ShapeID="_x0000_i2044" DrawAspect="Content" ObjectID="_1397130826" r:id="rId2107"/>
          </w:object>
        </w:r>
      </w:ins>
      <w:ins w:id="1581" w:author="Gerard" w:date="2016-04-27T12:55:00Z">
        <w:r>
          <w:t xml:space="preserve"> </w:t>
        </w:r>
        <w:r>
          <w:tab/>
        </w:r>
        <w:r>
          <w:fldChar w:fldCharType="begin"/>
        </w:r>
        <w:r>
          <w:instrText xml:space="preserve"> MACROBUTTON MTPlaceRef \* MERGEFORMAT </w:instrText>
        </w:r>
        <w:r>
          <w:fldChar w:fldCharType="begin"/>
        </w:r>
        <w:r>
          <w:instrText xml:space="preserve"> SEQ MTEqn \h \* MERGEFORMAT </w:instrText>
        </w:r>
      </w:ins>
      <w:del w:id="1582" w:author="Gerard" w:date="2016-04-27T14:23:00Z">
        <w:r w:rsidR="00C17CE2" w:rsidDel="00C17CE2">
          <w:fldChar w:fldCharType="separate"/>
        </w:r>
      </w:del>
      <w:del w:id="1583" w:author="Gerard" w:date="2016-04-27T12:55:00Z">
        <w:r>
          <w:fldChar w:fldCharType="end"/>
        </w:r>
      </w:del>
      <w:ins w:id="1584" w:author="Gerard" w:date="2016-04-27T12:55:00Z">
        <w:r>
          <w:instrText>(</w:instrText>
        </w:r>
        <w:r>
          <w:fldChar w:fldCharType="begin"/>
        </w:r>
        <w:r>
          <w:instrText xml:space="preserve"> SEQ MTChap \c \* Arabic \* MERGEFORMAT </w:instrText>
        </w:r>
      </w:ins>
      <w:r>
        <w:fldChar w:fldCharType="separate"/>
      </w:r>
      <w:ins w:id="1585" w:author="Gerard" w:date="2016-04-27T14:26:00Z">
        <w:r w:rsidR="00C17CE2">
          <w:rPr>
            <w:noProof/>
          </w:rPr>
          <w:instrText>4</w:instrText>
        </w:r>
      </w:ins>
      <w:ins w:id="1586" w:author="Gerard" w:date="2016-04-27T12:55:00Z">
        <w:r>
          <w:fldChar w:fldCharType="end"/>
        </w:r>
        <w:r>
          <w:instrText>.</w:instrText>
        </w:r>
        <w:r>
          <w:fldChar w:fldCharType="begin"/>
        </w:r>
        <w:r>
          <w:instrText xml:space="preserve"> SEQ MTEqn \c \* Arabic \* MERGEFORMAT </w:instrText>
        </w:r>
      </w:ins>
      <w:r>
        <w:fldChar w:fldCharType="separate"/>
      </w:r>
      <w:ins w:id="1587" w:author="Gerard" w:date="2016-04-27T14:26:00Z">
        <w:r w:rsidR="00C17CE2">
          <w:rPr>
            <w:noProof/>
          </w:rPr>
          <w:instrText>16</w:instrText>
        </w:r>
      </w:ins>
      <w:ins w:id="1588" w:author="Gerard" w:date="2016-04-27T12:55:00Z">
        <w:r>
          <w:fldChar w:fldCharType="end"/>
        </w:r>
        <w:r>
          <w:instrText>)</w:instrText>
        </w:r>
        <w:r>
          <w:fldChar w:fldCharType="end"/>
        </w:r>
      </w:ins>
    </w:p>
    <w:p w14:paraId="7EBBD5EE" w14:textId="77777777" w:rsidR="00D71BBF" w:rsidRDefault="00D71BBF" w:rsidP="00D71BBF">
      <w:pPr>
        <w:pStyle w:val="Heading3"/>
      </w:pPr>
      <w:bookmarkStart w:id="1589" w:name="_Toc304219958"/>
      <w:r>
        <w:t>Guidelines for Biphasic-Solute Analyses</w:t>
      </w:r>
      <w:bookmarkEnd w:id="1589"/>
    </w:p>
    <w:p w14:paraId="070AFA22" w14:textId="77777777" w:rsidR="00D71BBF" w:rsidRDefault="00D71BBF" w:rsidP="00D71BBF">
      <w:pPr>
        <w:pStyle w:val="Heading4"/>
      </w:pPr>
      <w:bookmarkStart w:id="1590" w:name="_Ref188327319"/>
      <w:bookmarkStart w:id="1591" w:name="_Toc304219959"/>
      <w:r>
        <w:t>Prescribed Boundary Conditions</w:t>
      </w:r>
      <w:bookmarkEnd w:id="1590"/>
      <w:bookmarkEnd w:id="1591"/>
    </w:p>
    <w:p w14:paraId="4B2AA8C4" w14:textId="671D8B1D" w:rsidR="00D71BBF" w:rsidRDefault="00D71BBF" w:rsidP="00D71BBF">
      <w:r>
        <w:t xml:space="preserve">In most analyses, it may be assumed that the ambient fluid pressure in the external environment is zero, thus </w:t>
      </w:r>
      <w:r w:rsidR="002429B0" w:rsidRPr="002429B0">
        <w:rPr>
          <w:position w:val="-14"/>
        </w:rPr>
        <w:object w:dxaOrig="720" w:dyaOrig="400" w14:anchorId="6153C194">
          <v:shape id="_x0000_i2045" type="#_x0000_t75" style="width:36.35pt;height:19.95pt" o:ole="">
            <v:imagedata r:id="rId2108" o:title=""/>
          </v:shape>
          <o:OLEObject Type="Embed" ProgID="Equation.DSMT4" ShapeID="_x0000_i2045" DrawAspect="Content" ObjectID="_1397130827" r:id="rId2109"/>
        </w:object>
      </w:r>
      <w:r>
        <w:t xml:space="preserve">, where the subscripted asterisk is used to denote environmental conditions.  The ambient solute concentration may be represented by </w:t>
      </w:r>
      <w:r w:rsidR="002429B0" w:rsidRPr="002429B0">
        <w:rPr>
          <w:position w:val="-14"/>
        </w:rPr>
        <w:object w:dxaOrig="240" w:dyaOrig="400" w14:anchorId="257FE10A">
          <v:shape id="_x0000_i2046" type="#_x0000_t75" style="width:12.1pt;height:19.95pt" o:ole="">
            <v:imagedata r:id="rId2110" o:title=""/>
          </v:shape>
          <o:OLEObject Type="Embed" ProgID="Equation.DSMT4" ShapeID="_x0000_i2046" DrawAspect="Content" ObjectID="_1397130828" r:id="rId2111"/>
        </w:object>
      </w:r>
      <w:r>
        <w:t xml:space="preserve">.  It follows that the effective fluid pressure in the external environment is </w:t>
      </w:r>
      <w:r w:rsidR="002429B0" w:rsidRPr="002429B0">
        <w:rPr>
          <w:position w:val="-14"/>
        </w:rPr>
        <w:object w:dxaOrig="1460" w:dyaOrig="400" w14:anchorId="19C9F3DC">
          <v:shape id="_x0000_i2047" type="#_x0000_t75" style="width:73.45pt;height:19.95pt" o:ole="">
            <v:imagedata r:id="rId2112" o:title=""/>
          </v:shape>
          <o:OLEObject Type="Embed" ProgID="Equation.DSMT4" ShapeID="_x0000_i2047" DrawAspect="Content" ObjectID="_1397130829" r:id="rId2113"/>
        </w:object>
      </w:r>
      <w:r>
        <w:t xml:space="preserve"> and the effective concentration is </w:t>
      </w:r>
      <w:r w:rsidR="002429B0" w:rsidRPr="002429B0">
        <w:rPr>
          <w:position w:val="-18"/>
        </w:rPr>
        <w:object w:dxaOrig="1100" w:dyaOrig="440" w14:anchorId="6FE52C89">
          <v:shape id="_x0000_i2048" type="#_x0000_t75" style="width:55.6pt;height:22.1pt" o:ole="">
            <v:imagedata r:id="rId2114" o:title=""/>
          </v:shape>
          <o:OLEObject Type="Embed" ProgID="Equation.DSMT4" ShapeID="_x0000_i2048" DrawAspect="Content" ObjectID="_1397130830" r:id="rId2115"/>
        </w:object>
      </w:r>
      <w:r>
        <w:t xml:space="preserve">.  Therefore, in biphasic-solute analyses, whenever the external environment contains a solute at a concentration of </w:t>
      </w:r>
      <w:r w:rsidR="002429B0" w:rsidRPr="002429B0">
        <w:rPr>
          <w:position w:val="-14"/>
        </w:rPr>
        <w:object w:dxaOrig="240" w:dyaOrig="400" w14:anchorId="51424B2E">
          <v:shape id="_x0000_i2049" type="#_x0000_t75" style="width:12.1pt;height:19.95pt" o:ole="">
            <v:imagedata r:id="rId2116" o:title=""/>
          </v:shape>
          <o:OLEObject Type="Embed" ProgID="Equation.DSMT4" ShapeID="_x0000_i2049" DrawAspect="Content" ObjectID="_1397130831" r:id="rId2117"/>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D016901" w:rsidR="00D71BBF" w:rsidRDefault="00D71BBF" w:rsidP="00D71BBF">
      <w:r>
        <w:t xml:space="preserve">Letting </w:t>
      </w:r>
      <w:r w:rsidR="002429B0" w:rsidRPr="002429B0">
        <w:rPr>
          <w:position w:val="-14"/>
        </w:rPr>
        <w:object w:dxaOrig="720" w:dyaOrig="400" w14:anchorId="408B180F">
          <v:shape id="_x0000_i2050" type="#_x0000_t75" style="width:36.35pt;height:19.95pt" o:ole="">
            <v:imagedata r:id="rId2118" o:title=""/>
          </v:shape>
          <o:OLEObject Type="Embed" ProgID="Equation.DSMT4" ShapeID="_x0000_i2050" DrawAspect="Content" ObjectID="_1397130832" r:id="rId2119"/>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17CE2">
        <w:t xml:space="preserve">3.11.2.3. </w:t>
      </w:r>
      <w:r w:rsidR="00D03A2A">
        <w:fldChar w:fldCharType="end"/>
      </w:r>
      <w:r>
        <w:t xml:space="preserve">) represent only the traction above ambient conditions.  Note that users are not obligated to assume that </w:t>
      </w:r>
      <w:r w:rsidR="002429B0" w:rsidRPr="002429B0">
        <w:rPr>
          <w:position w:val="-14"/>
        </w:rPr>
        <w:object w:dxaOrig="720" w:dyaOrig="400" w14:anchorId="44E70725">
          <v:shape id="_x0000_i2051" type="#_x0000_t75" style="width:36.35pt;height:19.95pt" o:ole="">
            <v:imagedata r:id="rId2120" o:title=""/>
          </v:shape>
          <o:OLEObject Type="Embed" ProgID="Equation.DSMT4" ShapeID="_x0000_i2051" DrawAspect="Content" ObjectID="_1397130833" r:id="rId2121"/>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592" w:name="_Toc304219960"/>
      <w:r>
        <w:t>Prescribed Initial Conditions</w:t>
      </w:r>
      <w:bookmarkEnd w:id="1592"/>
    </w:p>
    <w:p w14:paraId="6FDA48A6" w14:textId="4DDA424F" w:rsidR="00D71BBF" w:rsidRPr="007036C1" w:rsidRDefault="00D71BBF" w:rsidP="00D71BBF">
      <w:r>
        <w:t xml:space="preserve">When a </w:t>
      </w:r>
      <w:r w:rsidR="001B33E2">
        <w:t>biphasic-solute</w:t>
      </w:r>
      <w:r>
        <w:t xml:space="preserve"> material is initially exposed to a given external environment with effective pressure </w:t>
      </w:r>
      <w:r w:rsidR="002429B0" w:rsidRPr="002429B0">
        <w:rPr>
          <w:position w:val="-14"/>
        </w:rPr>
        <w:object w:dxaOrig="260" w:dyaOrig="400" w14:anchorId="63853724">
          <v:shape id="_x0000_i2052" type="#_x0000_t75" style="width:12.85pt;height:19.95pt" o:ole="">
            <v:imagedata r:id="rId2122" o:title=""/>
          </v:shape>
          <o:OLEObject Type="Embed" ProgID="Equation.DSMT4" ShapeID="_x0000_i2052" DrawAspect="Content" ObjectID="_1397130834" r:id="rId2123"/>
        </w:object>
      </w:r>
      <w:r w:rsidR="001B33E2">
        <w:t xml:space="preserve"> and effective concentration</w:t>
      </w:r>
      <w:r>
        <w:t xml:space="preserve"> </w:t>
      </w:r>
      <w:r w:rsidR="002429B0" w:rsidRPr="002429B0">
        <w:rPr>
          <w:position w:val="-14"/>
        </w:rPr>
        <w:object w:dxaOrig="240" w:dyaOrig="400" w14:anchorId="4EBDDF30">
          <v:shape id="_x0000_i2053" type="#_x0000_t75" style="width:12.1pt;height:19.95pt" o:ole="">
            <v:imagedata r:id="rId2124" o:title=""/>
          </v:shape>
          <o:OLEObject Type="Embed" ProgID="Equation.DSMT4" ShapeID="_x0000_i2053" DrawAspect="Content" ObjectID="_1397130835" r:id="rId2125"/>
        </w:object>
      </w:r>
      <w:r>
        <w:t xml:space="preserve">, the initial conditions inside the material should be set to </w:t>
      </w:r>
      <w:r w:rsidR="002429B0" w:rsidRPr="002429B0">
        <w:rPr>
          <w:position w:val="-14"/>
        </w:rPr>
        <w:object w:dxaOrig="720" w:dyaOrig="400" w14:anchorId="1D2EB8B1">
          <v:shape id="_x0000_i2054" type="#_x0000_t75" style="width:36.35pt;height:19.95pt" o:ole="">
            <v:imagedata r:id="rId2126" o:title=""/>
          </v:shape>
          <o:OLEObject Type="Embed" ProgID="Equation.DSMT4" ShapeID="_x0000_i2054" DrawAspect="Content" ObjectID="_1397130836" r:id="rId2127"/>
        </w:object>
      </w:r>
      <w:r>
        <w:t xml:space="preserve"> and </w:t>
      </w:r>
      <w:r w:rsidR="002429B0" w:rsidRPr="002429B0">
        <w:rPr>
          <w:position w:val="-14"/>
        </w:rPr>
        <w:object w:dxaOrig="660" w:dyaOrig="400" w14:anchorId="09EBE4E2">
          <v:shape id="_x0000_i2055" type="#_x0000_t75" style="width:33.5pt;height:19.95pt" o:ole="">
            <v:imagedata r:id="rId2128" o:title=""/>
          </v:shape>
          <o:OLEObject Type="Embed" ProgID="Equation.DSMT4" ShapeID="_x0000_i2055" DrawAspect="Content" ObjectID="_1397130837" r:id="rId2129"/>
        </w:object>
      </w:r>
      <w:r>
        <w:t xml:space="preserve"> in order to </w:t>
      </w:r>
      <w:r w:rsidR="001B33E2">
        <w:t>produce the correct initial state</w:t>
      </w:r>
      <w:r>
        <w:t xml:space="preserve">.  The values of </w:t>
      </w:r>
      <w:r w:rsidR="002429B0" w:rsidRPr="002429B0">
        <w:rPr>
          <w:position w:val="-14"/>
        </w:rPr>
        <w:object w:dxaOrig="260" w:dyaOrig="400" w14:anchorId="261D60B0">
          <v:shape id="_x0000_i2056" type="#_x0000_t75" style="width:12.85pt;height:19.95pt" o:ole="">
            <v:imagedata r:id="rId2130" o:title=""/>
          </v:shape>
          <o:OLEObject Type="Embed" ProgID="Equation.DSMT4" ShapeID="_x0000_i2056" DrawAspect="Content" ObjectID="_1397130838" r:id="rId2131"/>
        </w:object>
      </w:r>
      <w:r>
        <w:t xml:space="preserve"> and </w:t>
      </w:r>
      <w:r w:rsidR="002429B0" w:rsidRPr="002429B0">
        <w:rPr>
          <w:position w:val="-14"/>
        </w:rPr>
        <w:object w:dxaOrig="240" w:dyaOrig="400" w14:anchorId="0BCD7AB7">
          <v:shape id="_x0000_i2057" type="#_x0000_t75" style="width:12.1pt;height:19.95pt" o:ole="">
            <v:imagedata r:id="rId2132" o:title=""/>
          </v:shape>
          <o:OLEObject Type="Embed" ProgID="Equation.DSMT4" ShapeID="_x0000_i2057" DrawAspect="Content" ObjectID="_1397130839" r:id="rId2133"/>
        </w:object>
      </w:r>
      <w:r>
        <w:t xml:space="preserve"> should be evaluated as described in Section </w:t>
      </w:r>
      <w:r>
        <w:fldChar w:fldCharType="begin"/>
      </w:r>
      <w:r>
        <w:instrText xml:space="preserve"> REF _Ref188326917 \r \h </w:instrText>
      </w:r>
      <w:r>
        <w:fldChar w:fldCharType="separate"/>
      </w:r>
      <w:r w:rsidR="00C17CE2">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593" w:name="_Ref192767660"/>
      <w:bookmarkStart w:id="1594" w:name="_Toc304219961"/>
      <w:r w:rsidRPr="0097532C">
        <w:lastRenderedPageBreak/>
        <w:t>General Specification of Biphasic-Solute Materials</w:t>
      </w:r>
      <w:bookmarkEnd w:id="1593"/>
      <w:bookmarkEnd w:id="1594"/>
    </w:p>
    <w:p w14:paraId="59CED6A7" w14:textId="7CC832E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429B0" w:rsidRPr="00025957">
        <w:rPr>
          <w:position w:val="-4"/>
        </w:rPr>
        <w:object w:dxaOrig="220" w:dyaOrig="260" w14:anchorId="44FEDC14">
          <v:shape id="_x0000_i2058" type="#_x0000_t75" style="width:11.4pt;height:12.85pt" o:ole="">
            <v:imagedata r:id="rId2134" o:title=""/>
          </v:shape>
          <o:OLEObject Type="Embed" ProgID="Equation.DSMT4" ShapeID="_x0000_i2058" DrawAspect="Content" ObjectID="_1397130840" r:id="rId2135"/>
        </w:object>
      </w:r>
      <w:r w:rsidRPr="00B27FE9">
        <w:t xml:space="preserve">, the solute diffusivities </w:t>
      </w:r>
      <w:r w:rsidR="002429B0" w:rsidRPr="002429B0">
        <w:rPr>
          <w:position w:val="-6"/>
        </w:rPr>
        <w:object w:dxaOrig="200" w:dyaOrig="279" w14:anchorId="20A2905F">
          <v:shape id="_x0000_i2059" type="#_x0000_t75" style="width:10pt;height:14.25pt" o:ole="">
            <v:imagedata r:id="rId2136" o:title=""/>
          </v:shape>
          <o:OLEObject Type="Embed" ProgID="Equation.DSMT4" ShapeID="_x0000_i2059" DrawAspect="Content" ObjectID="_1397130841" r:id="rId2137"/>
        </w:object>
      </w:r>
      <w:r w:rsidRPr="00B27FE9">
        <w:t xml:space="preserve"> and </w:t>
      </w:r>
      <w:r w:rsidR="002429B0" w:rsidRPr="002429B0">
        <w:rPr>
          <w:position w:val="-12"/>
        </w:rPr>
        <w:object w:dxaOrig="279" w:dyaOrig="360" w14:anchorId="6A3EAF35">
          <v:shape id="_x0000_i2060" type="#_x0000_t75" style="width:14.25pt;height:18.55pt" o:ole="">
            <v:imagedata r:id="rId2138" o:title=""/>
          </v:shape>
          <o:OLEObject Type="Embed" ProgID="Equation.DSMT4" ShapeID="_x0000_i2060" DrawAspect="Content" ObjectID="_1397130842" r:id="rId2139"/>
        </w:object>
      </w:r>
      <w:r w:rsidRPr="00B27FE9">
        <w:t xml:space="preserve">, the effective solubility </w:t>
      </w:r>
      <w:r w:rsidR="002429B0" w:rsidRPr="00025957">
        <w:rPr>
          <w:position w:val="-4"/>
        </w:rPr>
        <w:object w:dxaOrig="220" w:dyaOrig="260" w14:anchorId="0961CBF7">
          <v:shape id="_x0000_i2061" type="#_x0000_t75" style="width:11.4pt;height:12.85pt" o:ole="">
            <v:imagedata r:id="rId2140" o:title=""/>
          </v:shape>
          <o:OLEObject Type="Embed" ProgID="Equation.DSMT4" ShapeID="_x0000_i2061" DrawAspect="Content" ObjectID="_1397130843" r:id="rId2141"/>
        </w:object>
      </w:r>
      <w:r w:rsidRPr="00B27FE9">
        <w:t xml:space="preserve"> and the osmotic coefficient </w:t>
      </w:r>
      <w:r w:rsidR="002429B0" w:rsidRPr="00025957">
        <w:rPr>
          <w:position w:val="-4"/>
        </w:rPr>
        <w:object w:dxaOrig="260" w:dyaOrig="240" w14:anchorId="30C78358">
          <v:shape id="_x0000_i2062" type="#_x0000_t75" style="width:12.85pt;height:12.1pt" o:ole="">
            <v:imagedata r:id="rId2142" o:title=""/>
          </v:shape>
          <o:OLEObject Type="Embed" ProgID="Equation.DSMT4" ShapeID="_x0000_i2062" DrawAspect="Content" ObjectID="_1397130844" r:id="rId2143"/>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15937760" w:rsidR="0044636E" w:rsidRDefault="0044636E" w:rsidP="002429B0">
            <w:r w:rsidRPr="000B272C">
              <w:t xml:space="preserve">solid volume fraction </w:t>
            </w:r>
            <w:r w:rsidR="002429B0" w:rsidRPr="002429B0">
              <w:rPr>
                <w:position w:val="-12"/>
              </w:rPr>
              <w:object w:dxaOrig="300" w:dyaOrig="380" w14:anchorId="19C234B1">
                <v:shape id="_x0000_i2063" type="#_x0000_t75" style="width:14.95pt;height:18.55pt" o:ole="">
                  <v:imagedata r:id="rId2144" o:title=""/>
                </v:shape>
                <o:OLEObject Type="Embed" ProgID="Equation.DSMT4" ShapeID="_x0000_i2063" DrawAspect="Content" ObjectID="_1397130845" r:id="rId2145"/>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73B442C2" w:rsidR="006A0BC1" w:rsidRDefault="006A0BC1" w:rsidP="002429B0">
            <w:r>
              <w:t xml:space="preserve">specification of the hydraulic permeability </w:t>
            </w:r>
            <w:r w:rsidR="002429B0" w:rsidRPr="00025957">
              <w:rPr>
                <w:position w:val="-4"/>
              </w:rPr>
              <w:object w:dxaOrig="220" w:dyaOrig="260" w14:anchorId="4E673857">
                <v:shape id="_x0000_i2064" type="#_x0000_t75" style="width:11.4pt;height:12.85pt" o:ole="">
                  <v:imagedata r:id="rId2146" o:title=""/>
                </v:shape>
                <o:OLEObject Type="Embed" ProgID="Equation.DSMT4" ShapeID="_x0000_i2064" DrawAspect="Content" ObjectID="_1397130846" r:id="rId2147"/>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12754C4D" w:rsidR="006A0BC1" w:rsidRDefault="006A0BC1" w:rsidP="002429B0">
            <w:r>
              <w:t xml:space="preserve">specification of the </w:t>
            </w:r>
            <w:r w:rsidR="00216706">
              <w:t xml:space="preserve">osmotic coefficient </w:t>
            </w:r>
            <w:r w:rsidR="002429B0" w:rsidRPr="00025957">
              <w:rPr>
                <w:position w:val="-4"/>
              </w:rPr>
              <w:object w:dxaOrig="260" w:dyaOrig="240" w14:anchorId="333373AE">
                <v:shape id="_x0000_i2065" type="#_x0000_t75" style="width:12.85pt;height:12.1pt" o:ole="">
                  <v:imagedata r:id="rId2148" o:title=""/>
                </v:shape>
                <o:OLEObject Type="Embed" ProgID="Equation.DSMT4" ShapeID="_x0000_i2065" DrawAspect="Content" ObjectID="_1397130847" r:id="rId2149"/>
              </w:object>
            </w:r>
            <w:r w:rsidR="00216706">
              <w:t xml:space="preserve"> </w:t>
            </w:r>
            <w:r w:rsidR="002429B0" w:rsidRPr="002429B0">
              <w:rPr>
                <w:position w:val="-6"/>
              </w:rPr>
              <w:object w:dxaOrig="200" w:dyaOrig="279" w14:anchorId="73F82E9C">
                <v:shape id="_x0000_i2066" type="#_x0000_t75" style="width:10pt;height:14.25pt" o:ole="">
                  <v:imagedata r:id="rId2150" o:title=""/>
                </v:shape>
                <o:OLEObject Type="Embed" ProgID="Equation.DSMT4" ShapeID="_x0000_i2066" DrawAspect="Content" ObjectID="_1397130848" r:id="rId2151"/>
              </w:object>
            </w:r>
            <w:r w:rsidR="002429B0" w:rsidRPr="002429B0">
              <w:rPr>
                <w:position w:val="-12"/>
              </w:rPr>
              <w:object w:dxaOrig="279" w:dyaOrig="360" w14:anchorId="063DAB86">
                <v:shape id="_x0000_i2067" type="#_x0000_t75" style="width:14.25pt;height:18.55pt" o:ole="">
                  <v:imagedata r:id="rId2152" o:title=""/>
                </v:shape>
                <o:OLEObject Type="Embed" ProgID="Equation.DSMT4" ShapeID="_x0000_i2067" DrawAspect="Content" ObjectID="_1397130849" r:id="rId2153"/>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2AD14C33"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17CE2">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429B0" w:rsidRPr="002429B0">
        <w:rPr>
          <w:position w:val="-12"/>
        </w:rPr>
        <w:object w:dxaOrig="560" w:dyaOrig="360" w14:anchorId="6706237C">
          <v:shape id="_x0000_i2068" type="#_x0000_t75" style="width:27.8pt;height:18.55pt" o:ole="">
            <v:imagedata r:id="rId2154" o:title=""/>
          </v:shape>
          <o:OLEObject Type="Embed" ProgID="Equation.DSMT4" ShapeID="_x0000_i2068" DrawAspect="Content" ObjectID="_1397130850" r:id="rId2155"/>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17CE2">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17CE2">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4C189601" w:rsidR="0055509B" w:rsidRDefault="0055509B" w:rsidP="002429B0">
            <w:r>
              <w:t xml:space="preserve">specification of the solute diffusivities </w:t>
            </w:r>
            <w:r w:rsidR="002429B0" w:rsidRPr="002429B0">
              <w:rPr>
                <w:position w:val="-6"/>
              </w:rPr>
              <w:object w:dxaOrig="200" w:dyaOrig="279" w14:anchorId="3812AC6E">
                <v:shape id="_x0000_i2069" type="#_x0000_t75" style="width:10pt;height:14.25pt" o:ole="">
                  <v:imagedata r:id="rId2156" o:title=""/>
                </v:shape>
                <o:OLEObject Type="Embed" ProgID="Equation.DSMT4" ShapeID="_x0000_i2069" DrawAspect="Content" ObjectID="_1397130851" r:id="rId2157"/>
              </w:object>
            </w:r>
            <w:r>
              <w:t xml:space="preserve"> and </w:t>
            </w:r>
            <w:r w:rsidR="002429B0" w:rsidRPr="002429B0">
              <w:rPr>
                <w:position w:val="-12"/>
              </w:rPr>
              <w:object w:dxaOrig="279" w:dyaOrig="360" w14:anchorId="2B623C9B">
                <v:shape id="_x0000_i2070" type="#_x0000_t75" style="width:14.25pt;height:18.55pt" o:ole="">
                  <v:imagedata r:id="rId2158" o:title=""/>
                </v:shape>
                <o:OLEObject Type="Embed" ProgID="Equation.DSMT4" ShapeID="_x0000_i2070" DrawAspect="Content" ObjectID="_1397130852" r:id="rId2159"/>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69ECFAEF" w:rsidR="0055509B" w:rsidRDefault="0055509B" w:rsidP="002429B0">
            <w:r>
              <w:t xml:space="preserve">specification of the solute effective solubility </w:t>
            </w:r>
            <w:r w:rsidR="002429B0" w:rsidRPr="00025957">
              <w:rPr>
                <w:position w:val="-4"/>
              </w:rPr>
              <w:object w:dxaOrig="220" w:dyaOrig="260" w14:anchorId="6BA2D1E6">
                <v:shape id="_x0000_i2071" type="#_x0000_t75" style="width:11.4pt;height:12.85pt" o:ole="">
                  <v:imagedata r:id="rId2160" o:title=""/>
                </v:shape>
                <o:OLEObject Type="Embed" ProgID="Equation.DSMT4" ShapeID="_x0000_i2071" DrawAspect="Content" ObjectID="_1397130853" r:id="rId2161"/>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17CE2">
        <w:t>4.8.3</w:t>
      </w:r>
      <w:r>
        <w:fldChar w:fldCharType="end"/>
      </w:r>
      <w:r>
        <w:t xml:space="preserve"> and </w:t>
      </w:r>
      <w:r>
        <w:fldChar w:fldCharType="begin"/>
      </w:r>
      <w:r>
        <w:instrText xml:space="preserve"> REF _Ref162420103 \r \h </w:instrText>
      </w:r>
      <w:r>
        <w:fldChar w:fldCharType="separate"/>
      </w:r>
      <w:r w:rsidR="00C17CE2">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1442E25E" w:rsidR="006A0BC1" w:rsidRPr="00B27FE9" w:rsidRDefault="006A0BC1" w:rsidP="006A0BC1">
      <w:r w:rsidRPr="00B27FE9">
        <w:t xml:space="preserve">When a biphasic-solute material is employed in an analysis, it is also necessary to specify the values of the universal gas constant </w:t>
      </w:r>
      <w:r w:rsidR="002429B0" w:rsidRPr="00025957">
        <w:rPr>
          <w:position w:val="-4"/>
        </w:rPr>
        <w:object w:dxaOrig="240" w:dyaOrig="260" w14:anchorId="18F5FAD8">
          <v:shape id="_x0000_i2072" type="#_x0000_t75" style="width:12.1pt;height:12.85pt" o:ole="">
            <v:imagedata r:id="rId2162" o:title=""/>
          </v:shape>
          <o:OLEObject Type="Embed" ProgID="Equation.DSMT4" ShapeID="_x0000_i2072" DrawAspect="Content" ObjectID="_1397130854" r:id="rId2163"/>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429B0" w:rsidRPr="002429B0">
        <w:rPr>
          <w:position w:val="-6"/>
        </w:rPr>
        <w:object w:dxaOrig="200" w:dyaOrig="279" w14:anchorId="67514D86">
          <v:shape id="_x0000_i2073" type="#_x0000_t75" style="width:10pt;height:14.25pt" o:ole="">
            <v:imagedata r:id="rId2164" o:title=""/>
          </v:shape>
          <o:OLEObject Type="Embed" ProgID="Equation.DSMT4" ShapeID="_x0000_i2073" DrawAspect="Content" ObjectID="_1397130855" r:id="rId2165"/>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595" w:name="_Ref162420101"/>
      <w:bookmarkStart w:id="1596" w:name="_Toc304219962"/>
      <w:r w:rsidRPr="0097532C">
        <w:lastRenderedPageBreak/>
        <w:t>Diffusivity Materials</w:t>
      </w:r>
      <w:bookmarkEnd w:id="1595"/>
      <w:bookmarkEnd w:id="1596"/>
    </w:p>
    <w:p w14:paraId="4137A9C2" w14:textId="46D6961C" w:rsidR="006A0BC1" w:rsidRPr="00B27FE9" w:rsidRDefault="006A0BC1" w:rsidP="006A0BC1">
      <w:r w:rsidRPr="00B27FE9">
        <w:t xml:space="preserve">Diffusivity materials provide a constitutive relation for the solute diffusivity in a biphasic-solute material.  In general, the diffusivity tensor </w:t>
      </w:r>
      <w:r w:rsidR="002429B0" w:rsidRPr="002429B0">
        <w:rPr>
          <w:position w:val="-6"/>
        </w:rPr>
        <w:object w:dxaOrig="200" w:dyaOrig="279" w14:anchorId="7CA8F84F">
          <v:shape id="_x0000_i2074" type="#_x0000_t75" style="width:10pt;height:14.25pt" o:ole="">
            <v:imagedata r:id="rId2166" o:title=""/>
          </v:shape>
          <o:OLEObject Type="Embed" ProgID="Equation.DSMT4" ShapeID="_x0000_i2074" DrawAspect="Content" ObjectID="_1397130856" r:id="rId2167"/>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597" w:name="_Toc304219963"/>
      <w:r w:rsidRPr="00B27FE9">
        <w:t>Constant Isotropic Diffusivity</w:t>
      </w:r>
      <w:bookmarkEnd w:id="1597"/>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594F28D" w:rsidR="00585E5A" w:rsidRPr="000B272C" w:rsidRDefault="00585E5A" w:rsidP="002429B0">
            <w:pPr>
              <w:rPr>
                <w:i/>
              </w:rPr>
            </w:pPr>
            <w:r w:rsidRPr="000B272C">
              <w:t xml:space="preserve">free diffusivity </w:t>
            </w:r>
            <w:r w:rsidR="002429B0" w:rsidRPr="002429B0">
              <w:rPr>
                <w:position w:val="-12"/>
              </w:rPr>
              <w:object w:dxaOrig="279" w:dyaOrig="360" w14:anchorId="09B32CD4">
                <v:shape id="_x0000_i2075" type="#_x0000_t75" style="width:14.25pt;height:18.55pt" o:ole="">
                  <v:imagedata r:id="rId2168" o:title=""/>
                </v:shape>
                <o:OLEObject Type="Embed" ProgID="Equation.DSMT4" ShapeID="_x0000_i2075" DrawAspect="Content" ObjectID="_1397130857" r:id="rId2169"/>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665C34EA" w:rsidR="00585E5A" w:rsidRPr="000B272C" w:rsidRDefault="00585E5A" w:rsidP="002429B0">
            <w:r w:rsidRPr="000B272C">
              <w:t xml:space="preserve">constant isotropic diffusivity </w:t>
            </w:r>
            <w:r w:rsidR="002429B0" w:rsidRPr="002429B0">
              <w:rPr>
                <w:position w:val="-6"/>
              </w:rPr>
              <w:object w:dxaOrig="220" w:dyaOrig="279" w14:anchorId="6CDB202A">
                <v:shape id="_x0000_i2076" type="#_x0000_t75" style="width:11.4pt;height:14.25pt" o:ole="">
                  <v:imagedata r:id="rId2170" o:title=""/>
                </v:shape>
                <o:OLEObject Type="Embed" ProgID="Equation.DSMT4" ShapeID="_x0000_i2076" DrawAspect="Content" ObjectID="_1397130858" r:id="rId2171"/>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6078F333" w:rsidR="006A0BC1" w:rsidRDefault="006A0BC1" w:rsidP="006A0BC1">
      <w:pPr>
        <w:pStyle w:val="MTDisplayEquation"/>
      </w:pPr>
      <w:r>
        <w:tab/>
      </w:r>
      <w:r w:rsidR="002429B0" w:rsidRPr="002429B0">
        <w:rPr>
          <w:position w:val="-10"/>
        </w:rPr>
        <w:object w:dxaOrig="720" w:dyaOrig="320" w14:anchorId="67EA67E4">
          <v:shape id="_x0000_i2077" type="#_x0000_t75" style="width:36.35pt;height:16.4pt" o:ole="">
            <v:imagedata r:id="rId2172" o:title=""/>
          </v:shape>
          <o:OLEObject Type="Embed" ProgID="Equation.DSMT4" ShapeID="_x0000_i2077" DrawAspect="Content" ObjectID="_1397130859" r:id="rId2173"/>
        </w:object>
      </w:r>
    </w:p>
    <w:p w14:paraId="406FD54C" w14:textId="7DCA8661" w:rsidR="006A0BC1" w:rsidRDefault="006A0BC1" w:rsidP="006A0BC1">
      <w:r>
        <w:t xml:space="preserve">For this material model, </w:t>
      </w:r>
      <w:r w:rsidR="002429B0" w:rsidRPr="002429B0">
        <w:rPr>
          <w:position w:val="-6"/>
        </w:rPr>
        <w:object w:dxaOrig="220" w:dyaOrig="279" w14:anchorId="7532A8DC">
          <v:shape id="_x0000_i2078" type="#_x0000_t75" style="width:11.4pt;height:14.25pt" o:ole="">
            <v:imagedata r:id="rId2174" o:title=""/>
          </v:shape>
          <o:OLEObject Type="Embed" ProgID="Equation.DSMT4" ShapeID="_x0000_i2078" DrawAspect="Content" ObjectID="_1397130860" r:id="rId2175"/>
        </w:object>
      </w:r>
      <w:r>
        <w:t xml:space="preserve"> is constant.  </w:t>
      </w:r>
      <w:r w:rsidR="004A1056">
        <w:t xml:space="preserve">This assumption is only true </w:t>
      </w:r>
      <w:r>
        <w:t xml:space="preserve">when strains are small.  Note that the user must specify </w:t>
      </w:r>
      <w:r w:rsidR="002429B0" w:rsidRPr="002429B0">
        <w:rPr>
          <w:position w:val="-12"/>
        </w:rPr>
        <w:object w:dxaOrig="660" w:dyaOrig="360" w14:anchorId="2E21466B">
          <v:shape id="_x0000_i2079" type="#_x0000_t75" style="width:33.5pt;height:18.55pt" o:ole="">
            <v:imagedata r:id="rId2176" o:title=""/>
          </v:shape>
          <o:OLEObject Type="Embed" ProgID="Equation.DSMT4" ShapeID="_x0000_i2079" DrawAspect="Content" ObjectID="_1397130861" r:id="rId2177"/>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598" w:name="_Toc304219964"/>
      <w:r>
        <w:lastRenderedPageBreak/>
        <w:t>Constant Orthotropic Diffusivity</w:t>
      </w:r>
      <w:bookmarkEnd w:id="1598"/>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3494A3CB" w:rsidR="00585E5A" w:rsidRPr="000B272C" w:rsidRDefault="00585E5A" w:rsidP="002429B0">
            <w:pPr>
              <w:rPr>
                <w:i/>
              </w:rPr>
            </w:pPr>
            <w:r w:rsidRPr="000B272C">
              <w:t xml:space="preserve">free diffusivity </w:t>
            </w:r>
            <w:r w:rsidR="002429B0" w:rsidRPr="002429B0">
              <w:rPr>
                <w:position w:val="-12"/>
              </w:rPr>
              <w:object w:dxaOrig="279" w:dyaOrig="360" w14:anchorId="4AAB97A9">
                <v:shape id="_x0000_i2080" type="#_x0000_t75" style="width:14.25pt;height:18.55pt" o:ole="">
                  <v:imagedata r:id="rId2178" o:title=""/>
                </v:shape>
                <o:OLEObject Type="Embed" ProgID="Equation.DSMT4" ShapeID="_x0000_i2080" DrawAspect="Content" ObjectID="_1397130862" r:id="rId2179"/>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48B25239" w:rsidR="00585E5A" w:rsidRPr="000B272C" w:rsidRDefault="00585E5A" w:rsidP="002429B0">
            <w:r>
              <w:t xml:space="preserve">diffusivities </w:t>
            </w:r>
            <w:r w:rsidR="002429B0" w:rsidRPr="002429B0">
              <w:rPr>
                <w:position w:val="-6"/>
              </w:rPr>
              <w:object w:dxaOrig="300" w:dyaOrig="320" w14:anchorId="5D2DB6A0">
                <v:shape id="_x0000_i2081" type="#_x0000_t75" style="width:14.95pt;height:16.4pt" o:ole="">
                  <v:imagedata r:id="rId2180" o:title=""/>
                </v:shape>
                <o:OLEObject Type="Embed" ProgID="Equation.DSMT4" ShapeID="_x0000_i2081" DrawAspect="Content" ObjectID="_1397130863" r:id="rId2181"/>
              </w:object>
            </w:r>
            <w:r>
              <w:t xml:space="preserve"> along orthogonal directions (</w:t>
            </w:r>
            <w:r w:rsidR="002429B0" w:rsidRPr="002429B0">
              <w:rPr>
                <w:position w:val="-10"/>
              </w:rPr>
              <w:object w:dxaOrig="920" w:dyaOrig="320" w14:anchorId="7A57625F">
                <v:shape id="_x0000_i2082" type="#_x0000_t75" style="width:45.6pt;height:16.4pt" o:ole="">
                  <v:imagedata r:id="rId2182" o:title=""/>
                </v:shape>
                <o:OLEObject Type="Embed" ProgID="Equation.DSMT4" ShapeID="_x0000_i2082" DrawAspect="Content" ObjectID="_1397130864" r:id="rId2183"/>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4A0AFE59" w:rsidR="006A0BC1" w:rsidRDefault="006A0BC1" w:rsidP="006A0BC1">
      <w:pPr>
        <w:pStyle w:val="MTDisplayEquation"/>
      </w:pPr>
      <w:r>
        <w:tab/>
      </w:r>
      <w:r w:rsidR="002429B0" w:rsidRPr="002429B0">
        <w:rPr>
          <w:position w:val="-28"/>
        </w:rPr>
        <w:object w:dxaOrig="1740" w:dyaOrig="680" w14:anchorId="1B6EEB17">
          <v:shape id="_x0000_i2083" type="#_x0000_t75" style="width:86.95pt;height:34.2pt" o:ole="">
            <v:imagedata r:id="rId2184" o:title=""/>
          </v:shape>
          <o:OLEObject Type="Embed" ProgID="Equation.DSMT4" ShapeID="_x0000_i2083" DrawAspect="Content" ObjectID="_1397130865" r:id="rId2185"/>
        </w:object>
      </w:r>
    </w:p>
    <w:p w14:paraId="52FE8279" w14:textId="122AD6F4" w:rsidR="006A0BC1" w:rsidRDefault="006A0BC1" w:rsidP="006A0BC1">
      <w:r>
        <w:t xml:space="preserve">where </w:t>
      </w:r>
      <w:r w:rsidR="002429B0" w:rsidRPr="002429B0">
        <w:rPr>
          <w:position w:val="-12"/>
        </w:rPr>
        <w:object w:dxaOrig="320" w:dyaOrig="360" w14:anchorId="74F04001">
          <v:shape id="_x0000_i2084" type="#_x0000_t75" style="width:16.4pt;height:18.55pt" o:ole="">
            <v:imagedata r:id="rId2186" o:title=""/>
          </v:shape>
          <o:OLEObject Type="Embed" ProgID="Equation.DSMT4" ShapeID="_x0000_i2084" DrawAspect="Content" ObjectID="_1397130866" r:id="rId2187"/>
        </w:object>
      </w:r>
      <w:r>
        <w:t xml:space="preserve"> are orthonormal vectors normal to the planes of symmetry (defined as described in Section </w:t>
      </w:r>
      <w:r>
        <w:fldChar w:fldCharType="begin"/>
      </w:r>
      <w:r>
        <w:instrText xml:space="preserve"> REF _Ref162429694 \r \h </w:instrText>
      </w:r>
      <w:r>
        <w:fldChar w:fldCharType="separate"/>
      </w:r>
      <w:r w:rsidR="00C17CE2">
        <w:t>4.1.1</w:t>
      </w:r>
      <w:r>
        <w:fldChar w:fldCharType="end"/>
      </w:r>
      <w:r>
        <w:t xml:space="preserve">).  For this material model, </w:t>
      </w:r>
      <w:r w:rsidR="002429B0" w:rsidRPr="002429B0">
        <w:rPr>
          <w:position w:val="-6"/>
        </w:rPr>
        <w:object w:dxaOrig="300" w:dyaOrig="320" w14:anchorId="3C17BEBD">
          <v:shape id="_x0000_i2085" type="#_x0000_t75" style="width:14.95pt;height:16.4pt" o:ole="">
            <v:imagedata r:id="rId2188" o:title=""/>
          </v:shape>
          <o:OLEObject Type="Embed" ProgID="Equation.DSMT4" ShapeID="_x0000_i2085" DrawAspect="Content" ObjectID="_1397130867" r:id="rId2189"/>
        </w:object>
      </w:r>
      <w:r>
        <w:t xml:space="preserve">’s are constant.  Therefore this model should be used only when strains are small.  Note that the user must specify </w:t>
      </w:r>
      <w:r w:rsidR="002429B0" w:rsidRPr="002429B0">
        <w:rPr>
          <w:position w:val="-12"/>
        </w:rPr>
        <w:object w:dxaOrig="760" w:dyaOrig="380" w14:anchorId="78B091C0">
          <v:shape id="_x0000_i2086" type="#_x0000_t75" style="width:38.5pt;height:18.55pt" o:ole="">
            <v:imagedata r:id="rId2190" o:title=""/>
          </v:shape>
          <o:OLEObject Type="Embed" ProgID="Equation.DSMT4" ShapeID="_x0000_i2086" DrawAspect="Content" ObjectID="_1397130868" r:id="rId2191"/>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599" w:name="_Toc304219965"/>
      <w:r>
        <w:lastRenderedPageBreak/>
        <w:t>Referentially Isotropic Diffusivity</w:t>
      </w:r>
      <w:bookmarkEnd w:id="1599"/>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47FD61A7" w:rsidR="00585E5A" w:rsidRDefault="00585E5A" w:rsidP="002429B0">
            <w:r>
              <w:t xml:space="preserve">free diffusivity </w:t>
            </w:r>
            <w:r w:rsidR="002429B0" w:rsidRPr="002429B0">
              <w:rPr>
                <w:position w:val="-12"/>
              </w:rPr>
              <w:object w:dxaOrig="279" w:dyaOrig="360" w14:anchorId="5D68CD5D">
                <v:shape id="_x0000_i2087" type="#_x0000_t75" style="width:14.25pt;height:18.55pt" o:ole="">
                  <v:imagedata r:id="rId2192" o:title=""/>
                </v:shape>
                <o:OLEObject Type="Embed" ProgID="Equation.DSMT4" ShapeID="_x0000_i2087" DrawAspect="Content" ObjectID="_1397130869" r:id="rId2193"/>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0D9224D" w:rsidR="00585E5A" w:rsidRPr="00006A43" w:rsidRDefault="00585E5A" w:rsidP="002429B0">
            <w:r>
              <w:t xml:space="preserve">diffusivity </w:t>
            </w:r>
            <w:r w:rsidR="002429B0" w:rsidRPr="002429B0">
              <w:rPr>
                <w:position w:val="-12"/>
              </w:rPr>
              <w:object w:dxaOrig="360" w:dyaOrig="360" w14:anchorId="0AB50905">
                <v:shape id="_x0000_i2088" type="#_x0000_t75" style="width:18.55pt;height:18.55pt" o:ole="">
                  <v:imagedata r:id="rId2194" o:title=""/>
                </v:shape>
                <o:OLEObject Type="Embed" ProgID="Equation.DSMT4" ShapeID="_x0000_i2088" DrawAspect="Content" ObjectID="_1397130870" r:id="rId2195"/>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759A9367" w:rsidR="00585E5A" w:rsidRDefault="00585E5A" w:rsidP="002429B0">
            <w:r>
              <w:t xml:space="preserve">diffusivity </w:t>
            </w:r>
            <w:r w:rsidR="002429B0" w:rsidRPr="002429B0">
              <w:rPr>
                <w:position w:val="-12"/>
              </w:rPr>
              <w:object w:dxaOrig="320" w:dyaOrig="360" w14:anchorId="7B475F82">
                <v:shape id="_x0000_i2089" type="#_x0000_t75" style="width:16.4pt;height:18.55pt" o:ole="">
                  <v:imagedata r:id="rId2196" o:title=""/>
                </v:shape>
                <o:OLEObject Type="Embed" ProgID="Equation.DSMT4" ShapeID="_x0000_i2089" DrawAspect="Content" ObjectID="_1397130871" r:id="rId2197"/>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24C71575" w:rsidR="00585E5A" w:rsidRDefault="00585E5A" w:rsidP="002429B0">
            <w:r>
              <w:t xml:space="preserve">diffusivity </w:t>
            </w:r>
            <w:r w:rsidR="002429B0" w:rsidRPr="002429B0">
              <w:rPr>
                <w:position w:val="-12"/>
              </w:rPr>
              <w:object w:dxaOrig="360" w:dyaOrig="360" w14:anchorId="6B1B3252">
                <v:shape id="_x0000_i2090" type="#_x0000_t75" style="width:18.55pt;height:18.55pt" o:ole="">
                  <v:imagedata r:id="rId2198" o:title=""/>
                </v:shape>
                <o:OLEObject Type="Embed" ProgID="Equation.DSMT4" ShapeID="_x0000_i2090" DrawAspect="Content" ObjectID="_1397130872" r:id="rId2199"/>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004480F0" w:rsidR="00585E5A" w:rsidRPr="00C526D6" w:rsidRDefault="00585E5A" w:rsidP="002429B0">
            <w:r>
              <w:t xml:space="preserve">exponential strain-dependence coefficient </w:t>
            </w:r>
            <w:r w:rsidR="002429B0" w:rsidRPr="00025957">
              <w:rPr>
                <w:position w:val="-4"/>
              </w:rPr>
              <w:object w:dxaOrig="320" w:dyaOrig="260" w14:anchorId="638E8FC1">
                <v:shape id="_x0000_i2091" type="#_x0000_t75" style="width:16.4pt;height:12.85pt" o:ole="">
                  <v:imagedata r:id="rId2200" o:title=""/>
                </v:shape>
                <o:OLEObject Type="Embed" ProgID="Equation.DSMT4" ShapeID="_x0000_i2091" DrawAspect="Content" ObjectID="_1397130873" r:id="rId2201"/>
              </w:object>
            </w:r>
            <w:r>
              <w:t xml:space="preserve"> (</w:t>
            </w:r>
            <w:r w:rsidR="002429B0" w:rsidRPr="002429B0">
              <w:rPr>
                <w:position w:val="-6"/>
              </w:rPr>
              <w:object w:dxaOrig="680" w:dyaOrig="279" w14:anchorId="57C3E67E">
                <v:shape id="_x0000_i2092" type="#_x0000_t75" style="width:34.2pt;height:14.25pt" o:ole="">
                  <v:imagedata r:id="rId2202" o:title=""/>
                </v:shape>
                <o:OLEObject Type="Embed" ProgID="Equation.DSMT4" ShapeID="_x0000_i2092" DrawAspect="Content" ObjectID="_1397130874" r:id="rId2203"/>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6C93D5E5" w:rsidR="00585E5A" w:rsidRDefault="00585E5A" w:rsidP="002429B0">
            <w:r>
              <w:t xml:space="preserve">power-law exponent </w:t>
            </w:r>
            <w:r w:rsidR="002429B0" w:rsidRPr="002429B0">
              <w:rPr>
                <w:position w:val="-6"/>
              </w:rPr>
              <w:object w:dxaOrig="240" w:dyaOrig="220" w14:anchorId="265EF96A">
                <v:shape id="_x0000_i2093" type="#_x0000_t75" style="width:12.1pt;height:11.4pt" o:ole="">
                  <v:imagedata r:id="rId2204" o:title=""/>
                </v:shape>
                <o:OLEObject Type="Embed" ProgID="Equation.DSMT4" ShapeID="_x0000_i2093" DrawAspect="Content" ObjectID="_1397130875" r:id="rId2205"/>
              </w:object>
            </w:r>
            <w:r>
              <w:t xml:space="preserve"> (</w:t>
            </w:r>
            <w:r w:rsidR="002429B0" w:rsidRPr="002429B0">
              <w:rPr>
                <w:position w:val="-6"/>
              </w:rPr>
              <w:object w:dxaOrig="580" w:dyaOrig="279" w14:anchorId="50C883C4">
                <v:shape id="_x0000_i2094" type="#_x0000_t75" style="width:29.25pt;height:14.25pt" o:ole="">
                  <v:imagedata r:id="rId2206" o:title=""/>
                </v:shape>
                <o:OLEObject Type="Embed" ProgID="Equation.DSMT4" ShapeID="_x0000_i2094" DrawAspect="Content" ObjectID="_1397130876" r:id="rId2207"/>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3382B8FE" w:rsidR="006A0BC1" w:rsidRDefault="006A0BC1" w:rsidP="006A0BC1">
      <w:pPr>
        <w:pStyle w:val="MTDisplayEquation"/>
      </w:pPr>
      <w:r>
        <w:tab/>
      </w:r>
      <w:r w:rsidR="002429B0" w:rsidRPr="002429B0">
        <w:rPr>
          <w:position w:val="-32"/>
        </w:rPr>
        <w:object w:dxaOrig="4300" w:dyaOrig="760" w14:anchorId="736DF1BD">
          <v:shape id="_x0000_i2095" type="#_x0000_t75" style="width:215.3pt;height:38.5pt" o:ole="">
            <v:imagedata r:id="rId2208" o:title=""/>
          </v:shape>
          <o:OLEObject Type="Embed" ProgID="Equation.DSMT4" ShapeID="_x0000_i2095" DrawAspect="Content" ObjectID="_1397130877" r:id="rId2209"/>
        </w:object>
      </w:r>
      <w:r>
        <w:t>,</w:t>
      </w:r>
    </w:p>
    <w:p w14:paraId="4BB745DF" w14:textId="3C905B19" w:rsidR="006A0BC1" w:rsidRDefault="006A0BC1" w:rsidP="006A0BC1">
      <w:r>
        <w:t xml:space="preserve">where </w:t>
      </w:r>
      <w:r w:rsidR="002429B0" w:rsidRPr="002429B0">
        <w:rPr>
          <w:position w:val="-6"/>
        </w:rPr>
        <w:object w:dxaOrig="220" w:dyaOrig="279" w14:anchorId="08C6F4AE">
          <v:shape id="_x0000_i2096" type="#_x0000_t75" style="width:11.4pt;height:14.25pt" o:ole="">
            <v:imagedata r:id="rId2210" o:title=""/>
          </v:shape>
          <o:OLEObject Type="Embed" ProgID="Equation.DSMT4" ShapeID="_x0000_i2096" DrawAspect="Content" ObjectID="_1397130878" r:id="rId2211"/>
        </w:object>
      </w:r>
      <w:r>
        <w:rPr>
          <w:i/>
        </w:rPr>
        <w:t xml:space="preserve"> </w:t>
      </w:r>
      <w:r>
        <w:t xml:space="preserve">is the jacobian of the deformation, i.e. </w:t>
      </w:r>
      <w:r w:rsidR="002429B0" w:rsidRPr="002429B0">
        <w:rPr>
          <w:position w:val="-6"/>
        </w:rPr>
        <w:object w:dxaOrig="940" w:dyaOrig="279" w14:anchorId="2035EFDD">
          <v:shape id="_x0000_i2097" type="#_x0000_t75" style="width:47.05pt;height:14.25pt" o:ole="">
            <v:imagedata r:id="rId2212" o:title=""/>
          </v:shape>
          <o:OLEObject Type="Embed" ProgID="Equation.DSMT4" ShapeID="_x0000_i2097" DrawAspect="Content" ObjectID="_1397130879" r:id="rId2213"/>
        </w:object>
      </w:r>
      <w:r>
        <w:t xml:space="preserve"> where </w:t>
      </w:r>
      <w:r w:rsidR="002429B0" w:rsidRPr="00025957">
        <w:rPr>
          <w:position w:val="-4"/>
        </w:rPr>
        <w:object w:dxaOrig="220" w:dyaOrig="260" w14:anchorId="5C0B647B">
          <v:shape id="_x0000_i2098" type="#_x0000_t75" style="width:11.4pt;height:12.85pt" o:ole="">
            <v:imagedata r:id="rId2214" o:title=""/>
          </v:shape>
          <o:OLEObject Type="Embed" ProgID="Equation.DSMT4" ShapeID="_x0000_i2098" DrawAspect="Content" ObjectID="_1397130880" r:id="rId2215"/>
        </w:object>
      </w:r>
      <w:r>
        <w:rPr>
          <w:b/>
        </w:rPr>
        <w:t xml:space="preserve"> </w:t>
      </w:r>
      <w:r>
        <w:t xml:space="preserve">is the deformation gradient, and </w:t>
      </w:r>
      <w:r w:rsidR="002429B0" w:rsidRPr="002429B0">
        <w:rPr>
          <w:position w:val="-6"/>
        </w:rPr>
        <w:object w:dxaOrig="960" w:dyaOrig="320" w14:anchorId="2A639DD1">
          <v:shape id="_x0000_i2099" type="#_x0000_t75" style="width:48.5pt;height:16.4pt" o:ole="">
            <v:imagedata r:id="rId2216" o:title=""/>
          </v:shape>
          <o:OLEObject Type="Embed" ProgID="Equation.DSMT4" ShapeID="_x0000_i2099" DrawAspect="Content" ObjectID="_1397130881" r:id="rId2217"/>
        </w:object>
      </w:r>
      <w:r>
        <w:t xml:space="preserve"> is the left Cauchy-Green tensor.  Note that the diffusivity in the reference state (</w:t>
      </w:r>
      <w:r w:rsidR="002429B0" w:rsidRPr="00025957">
        <w:rPr>
          <w:position w:val="-4"/>
        </w:rPr>
        <w:object w:dxaOrig="560" w:dyaOrig="260" w14:anchorId="149FB844">
          <v:shape id="_x0000_i2100" type="#_x0000_t75" style="width:27.8pt;height:12.85pt" o:ole="">
            <v:imagedata r:id="rId2218" o:title=""/>
          </v:shape>
          <o:OLEObject Type="Embed" ProgID="Equation.DSMT4" ShapeID="_x0000_i2100" DrawAspect="Content" ObjectID="_1397130882" r:id="rId2219"/>
        </w:object>
      </w:r>
      <w:r>
        <w:t xml:space="preserve">) is isotropic and given by </w:t>
      </w:r>
      <w:r w:rsidR="002429B0" w:rsidRPr="002429B0">
        <w:rPr>
          <w:position w:val="-14"/>
        </w:rPr>
        <w:object w:dxaOrig="2060" w:dyaOrig="400" w14:anchorId="37D32C41">
          <v:shape id="_x0000_i2101" type="#_x0000_t75" style="width:103.35pt;height:19.95pt" o:ole="">
            <v:imagedata r:id="rId2220" o:title=""/>
          </v:shape>
          <o:OLEObject Type="Embed" ProgID="Equation.DSMT4" ShapeID="_x0000_i2101" DrawAspect="Content" ObjectID="_1397130883" r:id="rId2221"/>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600" w:name="_Toc304219966"/>
      <w:r>
        <w:lastRenderedPageBreak/>
        <w:t>Referentially Orthotropic Diffusivity</w:t>
      </w:r>
      <w:bookmarkEnd w:id="1600"/>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7D555C98" w:rsidR="00585E5A" w:rsidRDefault="00585E5A" w:rsidP="002429B0">
            <w:r>
              <w:t xml:space="preserve">free diffusivity </w:t>
            </w:r>
            <w:r w:rsidR="002429B0" w:rsidRPr="002429B0">
              <w:rPr>
                <w:position w:val="-12"/>
              </w:rPr>
              <w:object w:dxaOrig="279" w:dyaOrig="360" w14:anchorId="0903608D">
                <v:shape id="_x0000_i2102" type="#_x0000_t75" style="width:14.25pt;height:18.55pt" o:ole="">
                  <v:imagedata r:id="rId2222" o:title=""/>
                </v:shape>
                <o:OLEObject Type="Embed" ProgID="Equation.DSMT4" ShapeID="_x0000_i2102" DrawAspect="Content" ObjectID="_1397130884" r:id="rId2223"/>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4421DCA5" w:rsidR="00585E5A" w:rsidRPr="00006A43" w:rsidRDefault="00585E5A" w:rsidP="002429B0">
            <w:r>
              <w:t xml:space="preserve">isotropic diffusivity </w:t>
            </w:r>
            <w:r w:rsidR="002429B0" w:rsidRPr="002429B0">
              <w:rPr>
                <w:position w:val="-12"/>
              </w:rPr>
              <w:object w:dxaOrig="360" w:dyaOrig="360" w14:anchorId="22950B9C">
                <v:shape id="_x0000_i2103" type="#_x0000_t75" style="width:18.55pt;height:18.55pt" o:ole="">
                  <v:imagedata r:id="rId2224" o:title=""/>
                </v:shape>
                <o:OLEObject Type="Embed" ProgID="Equation.DSMT4" ShapeID="_x0000_i2103" DrawAspect="Content" ObjectID="_1397130885" r:id="rId2225"/>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190B9B98" w:rsidR="00585E5A" w:rsidRDefault="00585E5A" w:rsidP="002429B0">
            <w:r>
              <w:t xml:space="preserve">diffusivities </w:t>
            </w:r>
            <w:r w:rsidR="002429B0" w:rsidRPr="002429B0">
              <w:rPr>
                <w:position w:val="-12"/>
              </w:rPr>
              <w:object w:dxaOrig="320" w:dyaOrig="380" w14:anchorId="77770364">
                <v:shape id="_x0000_i2104" type="#_x0000_t75" style="width:16.4pt;height:18.55pt" o:ole="">
                  <v:imagedata r:id="rId2226" o:title=""/>
                </v:shape>
                <o:OLEObject Type="Embed" ProgID="Equation.DSMT4" ShapeID="_x0000_i2104" DrawAspect="Content" ObjectID="_1397130886" r:id="rId2227"/>
              </w:object>
            </w:r>
            <w:r>
              <w:t xml:space="preserve"> along orthogonal directions (</w:t>
            </w:r>
            <w:r w:rsidR="002429B0" w:rsidRPr="002429B0">
              <w:rPr>
                <w:position w:val="-10"/>
              </w:rPr>
              <w:object w:dxaOrig="920" w:dyaOrig="320" w14:anchorId="7B9EDCF1">
                <v:shape id="_x0000_i2105" type="#_x0000_t75" style="width:45.6pt;height:16.4pt" o:ole="">
                  <v:imagedata r:id="rId2228" o:title=""/>
                </v:shape>
                <o:OLEObject Type="Embed" ProgID="Equation.DSMT4" ShapeID="_x0000_i2105" DrawAspect="Content" ObjectID="_1397130887" r:id="rId2229"/>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5B45CA05" w:rsidR="00585E5A" w:rsidRDefault="00585E5A" w:rsidP="002429B0">
            <w:r>
              <w:t xml:space="preserve">diffusivities </w:t>
            </w:r>
            <w:r w:rsidR="002429B0" w:rsidRPr="002429B0">
              <w:rPr>
                <w:position w:val="-12"/>
              </w:rPr>
              <w:object w:dxaOrig="360" w:dyaOrig="380" w14:anchorId="38DB0002">
                <v:shape id="_x0000_i2106" type="#_x0000_t75" style="width:18.55pt;height:18.55pt" o:ole="">
                  <v:imagedata r:id="rId2230" o:title=""/>
                </v:shape>
                <o:OLEObject Type="Embed" ProgID="Equation.DSMT4" ShapeID="_x0000_i2106" DrawAspect="Content" ObjectID="_1397130888" r:id="rId2231"/>
              </w:object>
            </w:r>
            <w:r>
              <w:t xml:space="preserve"> along orthogonal directions (</w:t>
            </w:r>
            <w:r w:rsidR="002429B0" w:rsidRPr="002429B0">
              <w:rPr>
                <w:position w:val="-10"/>
              </w:rPr>
              <w:object w:dxaOrig="920" w:dyaOrig="320" w14:anchorId="2283FE23">
                <v:shape id="_x0000_i2107" type="#_x0000_t75" style="width:45.6pt;height:16.4pt" o:ole="">
                  <v:imagedata r:id="rId2232" o:title=""/>
                </v:shape>
                <o:OLEObject Type="Embed" ProgID="Equation.DSMT4" ShapeID="_x0000_i2107" DrawAspect="Content" ObjectID="_1397130889" r:id="rId2233"/>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6973CB3" w:rsidR="00585E5A" w:rsidRDefault="00585E5A" w:rsidP="002429B0">
            <w:r>
              <w:t xml:space="preserve">isotropic exponential strain-dependence coefficient </w:t>
            </w:r>
            <w:r w:rsidR="002429B0" w:rsidRPr="002429B0">
              <w:rPr>
                <w:position w:val="-12"/>
              </w:rPr>
              <w:object w:dxaOrig="380" w:dyaOrig="360" w14:anchorId="5431DE11">
                <v:shape id="_x0000_i2108" type="#_x0000_t75" style="width:18.55pt;height:18.55pt" o:ole="">
                  <v:imagedata r:id="rId2234" o:title=""/>
                </v:shape>
                <o:OLEObject Type="Embed" ProgID="Equation.DSMT4" ShapeID="_x0000_i2108" DrawAspect="Content" ObjectID="_1397130890" r:id="rId2235"/>
              </w:object>
            </w:r>
            <w:r>
              <w:t xml:space="preserve"> (</w:t>
            </w:r>
            <w:r w:rsidR="002429B0" w:rsidRPr="002429B0">
              <w:rPr>
                <w:position w:val="-12"/>
              </w:rPr>
              <w:object w:dxaOrig="760" w:dyaOrig="360" w14:anchorId="3B9F221D">
                <v:shape id="_x0000_i2109" type="#_x0000_t75" style="width:38.5pt;height:18.55pt" o:ole="">
                  <v:imagedata r:id="rId2236" o:title=""/>
                </v:shape>
                <o:OLEObject Type="Embed" ProgID="Equation.DSMT4" ShapeID="_x0000_i2109" DrawAspect="Content" ObjectID="_1397130891" r:id="rId2237"/>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7974507E" w:rsidR="00585E5A" w:rsidRPr="00C526D6" w:rsidRDefault="00585E5A" w:rsidP="002429B0">
            <w:r>
              <w:t xml:space="preserve">orthotropic exponential strain-dependence coefficient </w:t>
            </w:r>
            <w:r w:rsidR="002429B0" w:rsidRPr="002429B0">
              <w:rPr>
                <w:position w:val="-12"/>
              </w:rPr>
              <w:object w:dxaOrig="380" w:dyaOrig="360" w14:anchorId="4FF3EDC0">
                <v:shape id="_x0000_i2110" type="#_x0000_t75" style="width:18.55pt;height:18.55pt" o:ole="">
                  <v:imagedata r:id="rId2238" o:title=""/>
                </v:shape>
                <o:OLEObject Type="Embed" ProgID="Equation.DSMT4" ShapeID="_x0000_i2110" DrawAspect="Content" ObjectID="_1397130892" r:id="rId2239"/>
              </w:object>
            </w:r>
            <w:r>
              <w:t xml:space="preserve"> (</w:t>
            </w:r>
            <w:r w:rsidR="002429B0" w:rsidRPr="002429B0">
              <w:rPr>
                <w:position w:val="-10"/>
              </w:rPr>
              <w:object w:dxaOrig="920" w:dyaOrig="320" w14:anchorId="5E24E0AA">
                <v:shape id="_x0000_i2111" type="#_x0000_t75" style="width:45.6pt;height:16.4pt" o:ole="">
                  <v:imagedata r:id="rId2240" o:title=""/>
                </v:shape>
                <o:OLEObject Type="Embed" ProgID="Equation.DSMT4" ShapeID="_x0000_i2111" DrawAspect="Content" ObjectID="_1397130893" r:id="rId2241"/>
              </w:object>
            </w:r>
            <w:r>
              <w:t xml:space="preserve">, </w:t>
            </w:r>
            <w:r w:rsidR="002429B0" w:rsidRPr="002429B0">
              <w:rPr>
                <w:position w:val="-12"/>
              </w:rPr>
              <w:object w:dxaOrig="760" w:dyaOrig="360" w14:anchorId="04E9EF4B">
                <v:shape id="_x0000_i2112" type="#_x0000_t75" style="width:38.5pt;height:18.55pt" o:ole="">
                  <v:imagedata r:id="rId2242" o:title=""/>
                </v:shape>
                <o:OLEObject Type="Embed" ProgID="Equation.DSMT4" ShapeID="_x0000_i2112" DrawAspect="Content" ObjectID="_1397130894" r:id="rId2243"/>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40FAF300" w:rsidR="00585E5A" w:rsidRDefault="00585E5A" w:rsidP="002429B0">
            <w:r>
              <w:t xml:space="preserve">isotropic power-law exponent </w:t>
            </w:r>
            <w:r w:rsidR="002429B0" w:rsidRPr="002429B0">
              <w:rPr>
                <w:position w:val="-12"/>
              </w:rPr>
              <w:object w:dxaOrig="300" w:dyaOrig="360" w14:anchorId="2BA26582">
                <v:shape id="_x0000_i2113" type="#_x0000_t75" style="width:14.95pt;height:18.55pt" o:ole="">
                  <v:imagedata r:id="rId2244" o:title=""/>
                </v:shape>
                <o:OLEObject Type="Embed" ProgID="Equation.DSMT4" ShapeID="_x0000_i2113" DrawAspect="Content" ObjectID="_1397130895" r:id="rId2245"/>
              </w:object>
            </w:r>
            <w:r>
              <w:t xml:space="preserve"> (</w:t>
            </w:r>
            <w:r w:rsidR="002429B0" w:rsidRPr="002429B0">
              <w:rPr>
                <w:position w:val="-12"/>
              </w:rPr>
              <w:object w:dxaOrig="660" w:dyaOrig="360" w14:anchorId="5B61FA74">
                <v:shape id="_x0000_i2114" type="#_x0000_t75" style="width:33.5pt;height:18.55pt" o:ole="">
                  <v:imagedata r:id="rId2246" o:title=""/>
                </v:shape>
                <o:OLEObject Type="Embed" ProgID="Equation.DSMT4" ShapeID="_x0000_i2114" DrawAspect="Content" ObjectID="_1397130896" r:id="rId2247"/>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2783AE94" w:rsidR="00585E5A" w:rsidRDefault="00585E5A" w:rsidP="002429B0">
            <w:r>
              <w:t xml:space="preserve">power-law exponent </w:t>
            </w:r>
            <w:r w:rsidR="002429B0" w:rsidRPr="002429B0">
              <w:rPr>
                <w:position w:val="-12"/>
              </w:rPr>
              <w:object w:dxaOrig="300" w:dyaOrig="360" w14:anchorId="72EE66E7">
                <v:shape id="_x0000_i2115" type="#_x0000_t75" style="width:14.95pt;height:18.55pt" o:ole="">
                  <v:imagedata r:id="rId2248" o:title=""/>
                </v:shape>
                <o:OLEObject Type="Embed" ProgID="Equation.DSMT4" ShapeID="_x0000_i2115" DrawAspect="Content" ObjectID="_1397130897" r:id="rId2249"/>
              </w:object>
            </w:r>
            <w:r>
              <w:t xml:space="preserve"> (</w:t>
            </w:r>
            <w:r w:rsidR="002429B0" w:rsidRPr="002429B0">
              <w:rPr>
                <w:position w:val="-10"/>
              </w:rPr>
              <w:object w:dxaOrig="920" w:dyaOrig="320" w14:anchorId="3F0033E8">
                <v:shape id="_x0000_i2116" type="#_x0000_t75" style="width:45.6pt;height:16.4pt" o:ole="">
                  <v:imagedata r:id="rId2250" o:title=""/>
                </v:shape>
                <o:OLEObject Type="Embed" ProgID="Equation.DSMT4" ShapeID="_x0000_i2116" DrawAspect="Content" ObjectID="_1397130898" r:id="rId2251"/>
              </w:object>
            </w:r>
            <w:r>
              <w:t xml:space="preserve">, </w:t>
            </w:r>
            <w:r w:rsidR="002429B0" w:rsidRPr="002429B0">
              <w:rPr>
                <w:position w:val="-12"/>
              </w:rPr>
              <w:object w:dxaOrig="680" w:dyaOrig="360" w14:anchorId="0002CFFF">
                <v:shape id="_x0000_i2117" type="#_x0000_t75" style="width:34.2pt;height:18.55pt" o:ole="">
                  <v:imagedata r:id="rId2252" o:title=""/>
                </v:shape>
                <o:OLEObject Type="Embed" ProgID="Equation.DSMT4" ShapeID="_x0000_i2117" DrawAspect="Content" ObjectID="_1397130899" r:id="rId2253"/>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3F2F6EE1" w:rsidR="006A0BC1" w:rsidRDefault="006A0BC1" w:rsidP="006A0BC1">
      <w:pPr>
        <w:pStyle w:val="MTDisplayEquation"/>
      </w:pPr>
      <w:r>
        <w:tab/>
      </w:r>
      <w:r w:rsidR="002429B0" w:rsidRPr="002429B0">
        <w:rPr>
          <w:position w:val="-28"/>
        </w:rPr>
        <w:object w:dxaOrig="3800" w:dyaOrig="680" w14:anchorId="60B12863">
          <v:shape id="_x0000_i2118" type="#_x0000_t75" style="width:189.6pt;height:34.2pt" o:ole="">
            <v:imagedata r:id="rId2254" o:title=""/>
          </v:shape>
          <o:OLEObject Type="Embed" ProgID="Equation.DSMT4" ShapeID="_x0000_i2118" DrawAspect="Content" ObjectID="_1397130900" r:id="rId2255"/>
        </w:object>
      </w:r>
      <w:r>
        <w:t>,</w:t>
      </w:r>
    </w:p>
    <w:p w14:paraId="500B2CCC" w14:textId="77777777" w:rsidR="006A0BC1" w:rsidRDefault="006A0BC1" w:rsidP="006A0BC1">
      <w:r>
        <w:t>where,</w:t>
      </w:r>
    </w:p>
    <w:p w14:paraId="57C2767C" w14:textId="10A0727F" w:rsidR="006A0BC1" w:rsidRDefault="006A0BC1" w:rsidP="006A0BC1">
      <w:pPr>
        <w:pStyle w:val="MTDisplayEquation"/>
      </w:pPr>
      <w:r>
        <w:tab/>
      </w:r>
      <w:r w:rsidR="002429B0" w:rsidRPr="002429B0">
        <w:rPr>
          <w:position w:val="-114"/>
        </w:rPr>
        <w:object w:dxaOrig="4120" w:dyaOrig="2439" w14:anchorId="437D4400">
          <v:shape id="_x0000_i2119" type="#_x0000_t75" style="width:206pt;height:121.9pt" o:ole="">
            <v:imagedata r:id="rId2256" o:title=""/>
          </v:shape>
          <o:OLEObject Type="Embed" ProgID="Equation.DSMT4" ShapeID="_x0000_i2119" DrawAspect="Content" ObjectID="_1397130901" r:id="rId2257"/>
        </w:object>
      </w:r>
      <w:r>
        <w:t>,</w:t>
      </w:r>
    </w:p>
    <w:p w14:paraId="5A484DDC" w14:textId="4D3CFEDA" w:rsidR="006A0BC1" w:rsidRDefault="002429B0" w:rsidP="006A0BC1">
      <w:r w:rsidRPr="002429B0">
        <w:rPr>
          <w:position w:val="-6"/>
        </w:rPr>
        <w:object w:dxaOrig="220" w:dyaOrig="279" w14:anchorId="73FFF11B">
          <v:shape id="_x0000_i2120" type="#_x0000_t75" style="width:11.4pt;height:14.25pt" o:ole="">
            <v:imagedata r:id="rId2258" o:title=""/>
          </v:shape>
          <o:OLEObject Type="Embed" ProgID="Equation.DSMT4" ShapeID="_x0000_i2120" DrawAspect="Content" ObjectID="_1397130902" r:id="rId2259"/>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18B7FB3F">
          <v:shape id="_x0000_i2121" type="#_x0000_t75" style="width:47.05pt;height:14.25pt" o:ole="">
            <v:imagedata r:id="rId2260" o:title=""/>
          </v:shape>
          <o:OLEObject Type="Embed" ProgID="Equation.DSMT4" ShapeID="_x0000_i2121" DrawAspect="Content" ObjectID="_1397130903" r:id="rId2261"/>
        </w:object>
      </w:r>
      <w:r w:rsidR="006A0BC1">
        <w:t xml:space="preserve"> where</w:t>
      </w:r>
      <w:r w:rsidR="006A0BC1">
        <w:rPr>
          <w:b/>
        </w:rPr>
        <w:t xml:space="preserve"> </w:t>
      </w:r>
      <w:r w:rsidRPr="00025957">
        <w:rPr>
          <w:position w:val="-4"/>
        </w:rPr>
        <w:object w:dxaOrig="220" w:dyaOrig="260" w14:anchorId="7B8719B9">
          <v:shape id="_x0000_i2122" type="#_x0000_t75" style="width:11.4pt;height:12.85pt" o:ole="">
            <v:imagedata r:id="rId2262" o:title=""/>
          </v:shape>
          <o:OLEObject Type="Embed" ProgID="Equation.DSMT4" ShapeID="_x0000_i2122" DrawAspect="Content" ObjectID="_1397130904" r:id="rId2263"/>
        </w:object>
      </w:r>
      <w:r w:rsidR="006A0BC1" w:rsidRPr="00A16AEB">
        <w:t xml:space="preserve"> </w:t>
      </w:r>
      <w:r w:rsidR="006A0BC1">
        <w:t xml:space="preserve">is the deformation gradient.  </w:t>
      </w:r>
      <w:r w:rsidRPr="002429B0">
        <w:rPr>
          <w:position w:val="-12"/>
        </w:rPr>
        <w:object w:dxaOrig="360" w:dyaOrig="360" w14:anchorId="7010A7B0">
          <v:shape id="_x0000_i2123" type="#_x0000_t75" style="width:18.55pt;height:18.55pt" o:ole="">
            <v:imagedata r:id="rId2264" o:title=""/>
          </v:shape>
          <o:OLEObject Type="Embed" ProgID="Equation.DSMT4" ShapeID="_x0000_i2123" DrawAspect="Content" ObjectID="_1397130905" r:id="rId2265"/>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DC9EE6E" w:rsidR="006A0BC1" w:rsidRDefault="006A0BC1" w:rsidP="006A0BC1">
      <w:pPr>
        <w:pStyle w:val="MTDisplayEquation"/>
      </w:pPr>
      <w:r>
        <w:tab/>
      </w:r>
      <w:r w:rsidR="002429B0" w:rsidRPr="002429B0">
        <w:rPr>
          <w:position w:val="-14"/>
        </w:rPr>
        <w:object w:dxaOrig="3260" w:dyaOrig="400" w14:anchorId="76A996E5">
          <v:shape id="_x0000_i2124" type="#_x0000_t75" style="width:162.55pt;height:19.95pt" o:ole="">
            <v:imagedata r:id="rId2266" o:title=""/>
          </v:shape>
          <o:OLEObject Type="Embed" ProgID="Equation.DSMT4" ShapeID="_x0000_i2124" DrawAspect="Content" ObjectID="_1397130906" r:id="rId2267"/>
        </w:object>
      </w:r>
      <w:r>
        <w:t>,</w:t>
      </w:r>
    </w:p>
    <w:p w14:paraId="7F4CE2AE" w14:textId="035D1689" w:rsidR="006A0BC1" w:rsidRDefault="006A0BC1" w:rsidP="006A0BC1">
      <w:r>
        <w:t xml:space="preserve">where </w:t>
      </w:r>
      <w:r w:rsidR="002429B0" w:rsidRPr="002429B0">
        <w:rPr>
          <w:position w:val="-12"/>
        </w:rPr>
        <w:object w:dxaOrig="320" w:dyaOrig="360" w14:anchorId="774BF0BE">
          <v:shape id="_x0000_i2125" type="#_x0000_t75" style="width:16.4pt;height:18.55pt" o:ole="">
            <v:imagedata r:id="rId2268" o:title=""/>
          </v:shape>
          <o:OLEObject Type="Embed" ProgID="Equation.DSMT4" ShapeID="_x0000_i2125" DrawAspect="Content" ObjectID="_1397130907" r:id="rId2269"/>
        </w:object>
      </w:r>
      <w:r>
        <w:t xml:space="preserve"> are orthonormal vectors normal to the planes of symmetry (defined as described in Section </w:t>
      </w:r>
      <w:r>
        <w:fldChar w:fldCharType="begin"/>
      </w:r>
      <w:r>
        <w:instrText xml:space="preserve"> REF _Ref162429694 \r \h </w:instrText>
      </w:r>
      <w:r>
        <w:fldChar w:fldCharType="separate"/>
      </w:r>
      <w:r w:rsidR="00C17CE2">
        <w:t>4.1.1</w:t>
      </w:r>
      <w:r>
        <w:fldChar w:fldCharType="end"/>
      </w:r>
      <w:r>
        <w:t xml:space="preserve">).  Note that the </w:t>
      </w:r>
      <w:r w:rsidR="005467AD">
        <w:t xml:space="preserve">diffusivity </w:t>
      </w:r>
      <w:r>
        <w:t>in the reference state (</w:t>
      </w:r>
      <w:r w:rsidR="002429B0" w:rsidRPr="00025957">
        <w:rPr>
          <w:position w:val="-4"/>
        </w:rPr>
        <w:object w:dxaOrig="560" w:dyaOrig="260" w14:anchorId="3D41FE01">
          <v:shape id="_x0000_i2126" type="#_x0000_t75" style="width:27.8pt;height:12.85pt" o:ole="">
            <v:imagedata r:id="rId2270" o:title=""/>
          </v:shape>
          <o:OLEObject Type="Embed" ProgID="Equation.DSMT4" ShapeID="_x0000_i2126" DrawAspect="Content" ObjectID="_1397130908" r:id="rId2271"/>
        </w:object>
      </w:r>
      <w:r>
        <w:t xml:space="preserve">) is given by </w:t>
      </w:r>
      <w:r w:rsidR="002429B0" w:rsidRPr="002429B0">
        <w:rPr>
          <w:position w:val="-28"/>
        </w:rPr>
        <w:object w:dxaOrig="3100" w:dyaOrig="680" w14:anchorId="3619FCAD">
          <v:shape id="_x0000_i2127" type="#_x0000_t75" style="width:155.4pt;height:34.2pt" o:ole="">
            <v:imagedata r:id="rId2272" o:title=""/>
          </v:shape>
          <o:OLEObject Type="Embed" ProgID="Equation.DSMT4" ShapeID="_x0000_i2127" DrawAspect="Content" ObjectID="_1397130909" r:id="rId2273"/>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601" w:name="_Toc304219967"/>
      <w:r>
        <w:lastRenderedPageBreak/>
        <w:t>Albro Isotropic Diffusivity</w:t>
      </w:r>
      <w:bookmarkEnd w:id="1601"/>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395F642A" w:rsidR="00585E5A" w:rsidRDefault="00585E5A" w:rsidP="002429B0">
            <w:r>
              <w:t xml:space="preserve">free diffusivity </w:t>
            </w:r>
            <w:r w:rsidR="002429B0" w:rsidRPr="002429B0">
              <w:rPr>
                <w:position w:val="-12"/>
              </w:rPr>
              <w:object w:dxaOrig="279" w:dyaOrig="360" w14:anchorId="1D7EDCFE">
                <v:shape id="_x0000_i2128" type="#_x0000_t75" style="width:14.25pt;height:18.55pt" o:ole="">
                  <v:imagedata r:id="rId2274" o:title=""/>
                </v:shape>
                <o:OLEObject Type="Embed" ProgID="Equation.DSMT4" ShapeID="_x0000_i2128" DrawAspect="Content" ObjectID="_1397130910" r:id="rId2275"/>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366F7D81" w:rsidR="00585E5A" w:rsidRPr="00006A43" w:rsidRDefault="00585E5A" w:rsidP="002429B0">
            <w:r>
              <w:t xml:space="preserve">inverse of characteristic concentration for concentration-dependence </w:t>
            </w:r>
            <w:r w:rsidR="002429B0" w:rsidRPr="002429B0">
              <w:rPr>
                <w:position w:val="-12"/>
              </w:rPr>
              <w:object w:dxaOrig="320" w:dyaOrig="380" w14:anchorId="181A30C8">
                <v:shape id="_x0000_i2129" type="#_x0000_t75" style="width:16.4pt;height:18.55pt" o:ole="">
                  <v:imagedata r:id="rId2276" o:title=""/>
                </v:shape>
                <o:OLEObject Type="Embed" ProgID="Equation.DSMT4" ShapeID="_x0000_i2129" DrawAspect="Content" ObjectID="_1397130911" r:id="rId2277"/>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577C3B2F" w:rsidR="00585E5A" w:rsidRDefault="00585E5A" w:rsidP="002429B0">
            <w:r>
              <w:t xml:space="preserve">coefficient of porosity-dependence </w:t>
            </w:r>
            <w:r w:rsidR="002429B0" w:rsidRPr="002429B0">
              <w:rPr>
                <w:position w:val="-12"/>
              </w:rPr>
              <w:object w:dxaOrig="340" w:dyaOrig="360" w14:anchorId="29CA96C1">
                <v:shape id="_x0000_i2130" type="#_x0000_t75" style="width:16.4pt;height:18.55pt" o:ole="">
                  <v:imagedata r:id="rId2278" o:title=""/>
                </v:shape>
                <o:OLEObject Type="Embed" ProgID="Equation.DSMT4" ShapeID="_x0000_i2130" DrawAspect="Content" ObjectID="_1397130912" r:id="rId2279"/>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8B4F419" w:rsidR="00C14B72" w:rsidRDefault="00C14B72" w:rsidP="00C14B72">
      <w:pPr>
        <w:pStyle w:val="MTDisplayEquation"/>
      </w:pPr>
      <w:r>
        <w:tab/>
      </w:r>
      <w:r w:rsidR="002429B0" w:rsidRPr="002429B0">
        <w:rPr>
          <w:position w:val="-32"/>
        </w:rPr>
        <w:object w:dxaOrig="2960" w:dyaOrig="760" w14:anchorId="14984C82">
          <v:shape id="_x0000_i2131" type="#_x0000_t75" style="width:147.55pt;height:38.5pt" o:ole="">
            <v:imagedata r:id="rId2280" o:title=""/>
          </v:shape>
          <o:OLEObject Type="Embed" ProgID="Equation.DSMT4" ShapeID="_x0000_i2131" DrawAspect="Content" ObjectID="_1397130913" r:id="rId2281"/>
        </w:object>
      </w:r>
      <w:r>
        <w:t>,</w:t>
      </w:r>
    </w:p>
    <w:p w14:paraId="3611C788" w14:textId="3F2CB75F" w:rsidR="00C14B72" w:rsidRDefault="00BC495E" w:rsidP="00C14B72">
      <w:r>
        <w:t xml:space="preserve">where </w:t>
      </w:r>
      <w:r w:rsidR="002429B0" w:rsidRPr="002429B0">
        <w:rPr>
          <w:position w:val="-12"/>
        </w:rPr>
        <w:object w:dxaOrig="1040" w:dyaOrig="380" w14:anchorId="59A937E5">
          <v:shape id="_x0000_i2132" type="#_x0000_t75" style="width:52.05pt;height:18.55pt" o:ole="">
            <v:imagedata r:id="rId2282" o:title=""/>
          </v:shape>
          <o:OLEObject Type="Embed" ProgID="Equation.DSMT4" ShapeID="_x0000_i2132" DrawAspect="Content" ObjectID="_1397130914" r:id="rId2283"/>
        </w:object>
      </w:r>
      <w:r w:rsidR="005467AD">
        <w:t xml:space="preserve"> and </w:t>
      </w:r>
      <w:r>
        <w:t xml:space="preserve">the porosity </w:t>
      </w:r>
      <w:r w:rsidR="002429B0" w:rsidRPr="002429B0">
        <w:rPr>
          <w:position w:val="-10"/>
        </w:rPr>
        <w:object w:dxaOrig="320" w:dyaOrig="360" w14:anchorId="3D3AAC7F">
          <v:shape id="_x0000_i2133" type="#_x0000_t75" style="width:16.4pt;height:18.55pt" o:ole="">
            <v:imagedata r:id="rId2284" o:title=""/>
          </v:shape>
          <o:OLEObject Type="Embed" ProgID="Equation.DSMT4" ShapeID="_x0000_i2133" DrawAspect="Content" ObjectID="_1397130915" r:id="rId2285"/>
        </w:object>
      </w:r>
      <w:r>
        <w:t xml:space="preserve"> varies with deformation according to the kinematic constraint</w:t>
      </w:r>
    </w:p>
    <w:p w14:paraId="63208379" w14:textId="3269D4E7" w:rsidR="00C14B72" w:rsidRDefault="00C14B72" w:rsidP="00C14B72">
      <w:pPr>
        <w:pStyle w:val="MTDisplayEquation"/>
      </w:pPr>
      <w:r>
        <w:tab/>
      </w:r>
      <w:r w:rsidR="002429B0" w:rsidRPr="002429B0">
        <w:rPr>
          <w:position w:val="-24"/>
        </w:rPr>
        <w:object w:dxaOrig="1140" w:dyaOrig="660" w14:anchorId="09F776AB">
          <v:shape id="_x0000_i2134" type="#_x0000_t75" style="width:57.05pt;height:33.5pt" o:ole="">
            <v:imagedata r:id="rId2286" o:title=""/>
          </v:shape>
          <o:OLEObject Type="Embed" ProgID="Equation.DSMT4" ShapeID="_x0000_i2134" DrawAspect="Content" ObjectID="_1397130916" r:id="rId2287"/>
        </w:object>
      </w:r>
      <w:r w:rsidR="00BC495E">
        <w:t>.</w:t>
      </w:r>
    </w:p>
    <w:p w14:paraId="4E967B54" w14:textId="11CA41EF" w:rsidR="00C14B72" w:rsidRDefault="002429B0" w:rsidP="00BC495E">
      <w:r w:rsidRPr="002429B0">
        <w:rPr>
          <w:position w:val="-6"/>
        </w:rPr>
        <w:object w:dxaOrig="220" w:dyaOrig="279" w14:anchorId="70AEF69F">
          <v:shape id="_x0000_i2135" type="#_x0000_t75" style="width:11.4pt;height:14.25pt" o:ole="">
            <v:imagedata r:id="rId2288" o:title=""/>
          </v:shape>
          <o:OLEObject Type="Embed" ProgID="Equation.DSMT4" ShapeID="_x0000_i2135" DrawAspect="Content" ObjectID="_1397130917" r:id="rId2289"/>
        </w:object>
      </w:r>
      <w:r w:rsidR="00C14B72" w:rsidRPr="00A16AEB">
        <w:t xml:space="preserve"> </w:t>
      </w:r>
      <w:r w:rsidR="00C14B72">
        <w:t xml:space="preserve">is the Jacobian of the deformation, i.e. </w:t>
      </w:r>
      <w:r w:rsidRPr="002429B0">
        <w:rPr>
          <w:position w:val="-6"/>
        </w:rPr>
        <w:object w:dxaOrig="940" w:dyaOrig="279" w14:anchorId="6D4889A9">
          <v:shape id="_x0000_i2136" type="#_x0000_t75" style="width:47.05pt;height:14.25pt" o:ole="">
            <v:imagedata r:id="rId2290" o:title=""/>
          </v:shape>
          <o:OLEObject Type="Embed" ProgID="Equation.DSMT4" ShapeID="_x0000_i2136" DrawAspect="Content" ObjectID="_1397130918" r:id="rId2291"/>
        </w:object>
      </w:r>
      <w:r w:rsidR="00C14B72">
        <w:t xml:space="preserve"> where</w:t>
      </w:r>
      <w:r w:rsidR="00C14B72">
        <w:rPr>
          <w:b/>
        </w:rPr>
        <w:t xml:space="preserve"> </w:t>
      </w:r>
      <w:r w:rsidRPr="00025957">
        <w:rPr>
          <w:position w:val="-4"/>
        </w:rPr>
        <w:object w:dxaOrig="220" w:dyaOrig="260" w14:anchorId="7A4B620D">
          <v:shape id="_x0000_i2137" type="#_x0000_t75" style="width:11.4pt;height:12.85pt" o:ole="">
            <v:imagedata r:id="rId2292" o:title=""/>
          </v:shape>
          <o:OLEObject Type="Embed" ProgID="Equation.DSMT4" ShapeID="_x0000_i2137" DrawAspect="Content" ObjectID="_1397130919" r:id="rId2293"/>
        </w:object>
      </w:r>
      <w:r w:rsidR="00C14B72" w:rsidRPr="00A16AEB">
        <w:t xml:space="preserve"> </w:t>
      </w:r>
      <w:r w:rsidR="00C14B72">
        <w:t>is the deformation gradient</w:t>
      </w:r>
      <w:r w:rsidR="00BC495E">
        <w:t xml:space="preserve"> and </w:t>
      </w:r>
      <w:r w:rsidRPr="002429B0">
        <w:rPr>
          <w:position w:val="-12"/>
        </w:rPr>
        <w:object w:dxaOrig="300" w:dyaOrig="380" w14:anchorId="71B37EF6">
          <v:shape id="_x0000_i2138" type="#_x0000_t75" style="width:14.95pt;height:18.55pt" o:ole="">
            <v:imagedata r:id="rId2294" o:title=""/>
          </v:shape>
          <o:OLEObject Type="Embed" ProgID="Equation.DSMT4" ShapeID="_x0000_i2138" DrawAspect="Content" ObjectID="_1397130920" r:id="rId2295"/>
        </w:object>
      </w:r>
      <w:r w:rsidR="00BC495E">
        <w:t xml:space="preserve"> is the referential solid volume fraction</w:t>
      </w:r>
      <w:r w:rsidR="00C14B72">
        <w:t>.</w:t>
      </w:r>
      <w:r w:rsidR="005467AD">
        <w:t xml:space="preserve"> Here, </w:t>
      </w:r>
      <w:r w:rsidRPr="002429B0">
        <w:rPr>
          <w:position w:val="-6"/>
        </w:rPr>
        <w:object w:dxaOrig="180" w:dyaOrig="220" w14:anchorId="0CB73A33">
          <v:shape id="_x0000_i2139" type="#_x0000_t75" style="width:8.55pt;height:11.4pt" o:ole="">
            <v:imagedata r:id="rId2296" o:title=""/>
          </v:shape>
          <o:OLEObject Type="Embed" ProgID="Equation.DSMT4" ShapeID="_x0000_i2139" DrawAspect="Content" ObjectID="_1397130921" r:id="rId2297"/>
        </w:object>
      </w:r>
      <w:r w:rsidR="005467AD">
        <w:t xml:space="preserve"> represents the actual concentration of the solute whose diffusivity is given by </w:t>
      </w:r>
      <w:r w:rsidRPr="002429B0">
        <w:rPr>
          <w:position w:val="-6"/>
        </w:rPr>
        <w:object w:dxaOrig="200" w:dyaOrig="279" w14:anchorId="3540E103">
          <v:shape id="_x0000_i2140" type="#_x0000_t75" style="width:10pt;height:14.25pt" o:ole="">
            <v:imagedata r:id="rId2298" o:title=""/>
          </v:shape>
          <o:OLEObject Type="Embed" ProgID="Equation.DSMT4" ShapeID="_x0000_i2140" DrawAspect="Content" ObjectID="_1397130922" r:id="rId2299"/>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r w:rsidR="00726C43">
        <w:fldChar w:fldCharType="begin"/>
      </w:r>
      <w:r w:rsidR="00726C43">
        <w:instrText xml:space="preserve"> HYPERLINK \l "_ENREF_37" \o "Albro, 2009 #71" </w:instrText>
      </w:r>
      <w:ins w:id="1602" w:author="Gerard" w:date="2016-04-27T14:23:00Z"/>
      <w:r w:rsidR="00726C43">
        <w:fldChar w:fldCharType="separate"/>
      </w:r>
      <w:r w:rsidR="00554341">
        <w:rPr>
          <w:noProof/>
        </w:rPr>
        <w:t>37</w:t>
      </w:r>
      <w:r w:rsidR="00726C43">
        <w:rPr>
          <w:noProof/>
        </w:rPr>
        <w:fldChar w:fldCharType="end"/>
      </w:r>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603" w:name="_Ref162420103"/>
      <w:bookmarkStart w:id="1604" w:name="_Toc304219968"/>
      <w:r w:rsidRPr="00B27FE9">
        <w:lastRenderedPageBreak/>
        <w:t>Solubility Materials</w:t>
      </w:r>
      <w:bookmarkEnd w:id="1603"/>
      <w:bookmarkEnd w:id="1604"/>
    </w:p>
    <w:p w14:paraId="0B0BD944" w14:textId="77777777" w:rsidR="006A0BC1" w:rsidRPr="00B27FE9" w:rsidRDefault="006A0BC1" w:rsidP="006A0BC1">
      <w:pPr>
        <w:pStyle w:val="Heading4"/>
      </w:pPr>
      <w:bookmarkStart w:id="1605" w:name="_Toc304219969"/>
      <w:r w:rsidRPr="00B27FE9">
        <w:t>Constant Solubility</w:t>
      </w:r>
      <w:bookmarkEnd w:id="1605"/>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6AD5A6AC" w:rsidR="00585E5A" w:rsidRPr="000B272C" w:rsidRDefault="00585E5A" w:rsidP="002429B0">
            <w:pPr>
              <w:rPr>
                <w:i/>
              </w:rPr>
            </w:pPr>
            <w:r w:rsidRPr="000B272C">
              <w:t xml:space="preserve">solubility </w:t>
            </w:r>
            <w:r w:rsidR="002429B0" w:rsidRPr="00025957">
              <w:rPr>
                <w:position w:val="-4"/>
              </w:rPr>
              <w:object w:dxaOrig="220" w:dyaOrig="260" w14:anchorId="755BB329">
                <v:shape id="_x0000_i2141" type="#_x0000_t75" style="width:11.4pt;height:12.85pt" o:ole="">
                  <v:imagedata r:id="rId2300" o:title=""/>
                </v:shape>
                <o:OLEObject Type="Embed" ProgID="Equation.DSMT4" ShapeID="_x0000_i2141" DrawAspect="Content" ObjectID="_1397130923" r:id="rId2301"/>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0420A5C2" w:rsidR="006A0BC1" w:rsidRDefault="006A0BC1" w:rsidP="006F720E">
      <w:r>
        <w:t xml:space="preserve">For this material model, </w:t>
      </w:r>
      <w:r w:rsidR="002429B0" w:rsidRPr="00025957">
        <w:rPr>
          <w:position w:val="-4"/>
        </w:rPr>
        <w:object w:dxaOrig="220" w:dyaOrig="260" w14:anchorId="0C7FCE2E">
          <v:shape id="_x0000_i2142" type="#_x0000_t75" style="width:11.4pt;height:12.85pt" o:ole="">
            <v:imagedata r:id="rId2302" o:title=""/>
          </v:shape>
          <o:OLEObject Type="Embed" ProgID="Equation.DSMT4" ShapeID="_x0000_i2142" DrawAspect="Content" ObjectID="_1397130924" r:id="rId2303"/>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606" w:name="_Ref162420105"/>
      <w:bookmarkStart w:id="1607" w:name="_Toc304219970"/>
      <w:r w:rsidRPr="00B27FE9">
        <w:lastRenderedPageBreak/>
        <w:t>Osmotic Coefficient Materials</w:t>
      </w:r>
      <w:bookmarkEnd w:id="1606"/>
      <w:bookmarkEnd w:id="1607"/>
    </w:p>
    <w:p w14:paraId="1167F702" w14:textId="77777777" w:rsidR="006A0BC1" w:rsidRPr="00B27FE9" w:rsidRDefault="006A0BC1" w:rsidP="006A0BC1">
      <w:pPr>
        <w:pStyle w:val="Heading4"/>
      </w:pPr>
      <w:bookmarkStart w:id="1608" w:name="_Toc304219971"/>
      <w:r w:rsidRPr="00B27FE9">
        <w:t>Constant Osmotic Coefficient</w:t>
      </w:r>
      <w:bookmarkEnd w:id="1608"/>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7396C862" w:rsidR="00585E5A" w:rsidRPr="000B272C" w:rsidRDefault="00585E5A" w:rsidP="002429B0">
            <w:pPr>
              <w:rPr>
                <w:i/>
              </w:rPr>
            </w:pPr>
            <w:r w:rsidRPr="000B272C">
              <w:t xml:space="preserve">Osmotic coefficient </w:t>
            </w:r>
            <w:r w:rsidR="002429B0" w:rsidRPr="00025957">
              <w:rPr>
                <w:position w:val="-4"/>
              </w:rPr>
              <w:object w:dxaOrig="260" w:dyaOrig="240" w14:anchorId="465FDB41">
                <v:shape id="_x0000_i2143" type="#_x0000_t75" style="width:12.85pt;height:12.1pt" o:ole="">
                  <v:imagedata r:id="rId2304" o:title=""/>
                </v:shape>
                <o:OLEObject Type="Embed" ProgID="Equation.DSMT4" ShapeID="_x0000_i2143" DrawAspect="Content" ObjectID="_1397130925" r:id="rId2305"/>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43F82D23" w:rsidR="006A0BC1" w:rsidRDefault="006A0BC1" w:rsidP="006F720E">
      <w:r>
        <w:t xml:space="preserve">For this material model, </w:t>
      </w:r>
      <w:r w:rsidR="002429B0" w:rsidRPr="00025957">
        <w:rPr>
          <w:position w:val="-4"/>
        </w:rPr>
        <w:object w:dxaOrig="260" w:dyaOrig="240" w14:anchorId="2A8C63EF">
          <v:shape id="_x0000_i2144" type="#_x0000_t75" style="width:12.85pt;height:12.1pt" o:ole="">
            <v:imagedata r:id="rId2306" o:title=""/>
          </v:shape>
          <o:OLEObject Type="Embed" ProgID="Equation.DSMT4" ShapeID="_x0000_i2144" DrawAspect="Content" ObjectID="_1397130926" r:id="rId2307"/>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609" w:name="_Ref366847643"/>
      <w:bookmarkStart w:id="1610" w:name="_Ref240797904"/>
      <w:bookmarkStart w:id="1611" w:name="_Ref240797910"/>
      <w:bookmarkStart w:id="1612" w:name="_Toc304219972"/>
      <w:r>
        <w:lastRenderedPageBreak/>
        <w:t xml:space="preserve">Triphasic </w:t>
      </w:r>
      <w:r w:rsidR="00AC155B">
        <w:t xml:space="preserve">and Multiphasic </w:t>
      </w:r>
      <w:r>
        <w:t>Materials</w:t>
      </w:r>
      <w:bookmarkEnd w:id="1609"/>
      <w:bookmarkEnd w:id="1610"/>
      <w:bookmarkEnd w:id="1611"/>
      <w:bookmarkEnd w:id="1612"/>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17CE2">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726C43">
        <w:fldChar w:fldCharType="begin"/>
      </w:r>
      <w:r w:rsidR="00726C43">
        <w:instrText xml:space="preserve"> HYPERLINK "http://help.mrl.sci.utah.edu/help/index.jsp" </w:instrText>
      </w:r>
      <w:ins w:id="1613" w:author="Gerard" w:date="2016-04-27T14:23:00Z"/>
      <w:r w:rsidR="00726C43">
        <w:fldChar w:fldCharType="separate"/>
      </w:r>
      <w:r w:rsidR="00D40C73" w:rsidRPr="00C966F3">
        <w:rPr>
          <w:rStyle w:val="Hyperlink"/>
          <w:i/>
        </w:rPr>
        <w:t>FEBio Theory Manual</w:t>
      </w:r>
      <w:r w:rsidR="00726C4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499E033D"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429B0" w:rsidRPr="00025957">
        <w:rPr>
          <w:position w:val="-4"/>
        </w:rPr>
        <w:object w:dxaOrig="220" w:dyaOrig="200" w14:anchorId="3E4465C8">
          <v:shape id="_x0000_i2145" type="#_x0000_t75" style="width:11.4pt;height:10pt" o:ole="">
            <v:imagedata r:id="rId2308" o:title=""/>
          </v:shape>
          <o:OLEObject Type="Embed" ProgID="Equation.DSMT4" ShapeID="_x0000_i2145" DrawAspect="Content" ObjectID="_1397130927" r:id="rId2309"/>
        </w:object>
      </w:r>
      <w:r w:rsidRPr="00B27FE9">
        <w:t xml:space="preserve"> </w:t>
      </w:r>
      <w:r w:rsidR="002429B0" w:rsidRPr="002429B0">
        <w:rPr>
          <w:position w:val="-6"/>
        </w:rPr>
        <w:object w:dxaOrig="720" w:dyaOrig="260" w14:anchorId="5F919B28">
          <v:shape id="_x0000_i2146" type="#_x0000_t75" style="width:36.35pt;height:12.85pt" o:ole="">
            <v:imagedata r:id="rId2310" o:title=""/>
          </v:shape>
          <o:OLEObject Type="Embed" ProgID="Equation.DSMT4" ShapeID="_x0000_i2146" DrawAspect="Content" ObjectID="_1397130928" r:id="rId2311"/>
        </w:object>
      </w:r>
      <w:r w:rsidR="002429B0" w:rsidRPr="00025957">
        <w:rPr>
          <w:position w:val="-4"/>
        </w:rPr>
        <w:object w:dxaOrig="720" w:dyaOrig="200" w14:anchorId="29375199">
          <v:shape id="_x0000_i2147" type="#_x0000_t75" style="width:36.35pt;height:10pt" o:ole="">
            <v:imagedata r:id="rId2312" o:title=""/>
          </v:shape>
          <o:OLEObject Type="Embed" ProgID="Equation.DSMT4" ShapeID="_x0000_i2147" DrawAspect="Content" ObjectID="_1397130929" r:id="rId2313"/>
        </w:object>
      </w:r>
      <w:r w:rsidRPr="00B27FE9">
        <w:t xml:space="preserve">may not have access to all of the pores of the solid matrix.  In other words, only a fraction </w:t>
      </w:r>
      <w:r w:rsidR="002429B0" w:rsidRPr="00025957">
        <w:rPr>
          <w:position w:val="-4"/>
        </w:rPr>
        <w:object w:dxaOrig="320" w:dyaOrig="300" w14:anchorId="0003ED48">
          <v:shape id="_x0000_i2148" type="#_x0000_t75" style="width:16.4pt;height:14.95pt" o:ole="">
            <v:imagedata r:id="rId2314" o:title=""/>
          </v:shape>
          <o:OLEObject Type="Embed" ProgID="Equation.DSMT4" ShapeID="_x0000_i2148" DrawAspect="Content" ObjectID="_1397130930" r:id="rId2315"/>
        </w:object>
      </w:r>
      <w:r w:rsidRPr="00B27FE9">
        <w:t xml:space="preserve"> of the pores is able to accommodate solute </w:t>
      </w:r>
      <w:r w:rsidR="002429B0" w:rsidRPr="00025957">
        <w:rPr>
          <w:position w:val="-4"/>
        </w:rPr>
        <w:object w:dxaOrig="220" w:dyaOrig="200" w14:anchorId="35E21146">
          <v:shape id="_x0000_i2149" type="#_x0000_t75" style="width:11.4pt;height:10pt" o:ole="">
            <v:imagedata r:id="rId2316" o:title=""/>
          </v:shape>
          <o:OLEObject Type="Embed" ProgID="Equation.DSMT4" ShapeID="_x0000_i2149" DrawAspect="Content" ObjectID="_1397130931" r:id="rId2317"/>
        </w:object>
      </w:r>
      <w:r w:rsidR="00AF653F">
        <w:t xml:space="preserve"> </w:t>
      </w:r>
      <w:r w:rsidRPr="00B27FE9">
        <w:t>(</w:t>
      </w:r>
      <w:r w:rsidR="002429B0" w:rsidRPr="002429B0">
        <w:rPr>
          <w:position w:val="-6"/>
        </w:rPr>
        <w:object w:dxaOrig="1020" w:dyaOrig="320" w14:anchorId="6818BE44">
          <v:shape id="_x0000_i2150" type="#_x0000_t75" style="width:50.6pt;height:16.4pt" o:ole="">
            <v:imagedata r:id="rId2318" o:title=""/>
          </v:shape>
          <o:OLEObject Type="Embed" ProgID="Equation.DSMT4" ShapeID="_x0000_i2150" DrawAspect="Content" ObjectID="_1397130932" r:id="rId2319"/>
        </w:object>
      </w:r>
      <w:r w:rsidRPr="00B27FE9">
        <w:t xml:space="preserve">).  Furthermore, the activity </w:t>
      </w:r>
      <w:r w:rsidR="002429B0" w:rsidRPr="002429B0">
        <w:rPr>
          <w:position w:val="-10"/>
        </w:rPr>
        <w:object w:dxaOrig="300" w:dyaOrig="360" w14:anchorId="53896B0E">
          <v:shape id="_x0000_i2151" type="#_x0000_t75" style="width:14.95pt;height:18.55pt" o:ole="">
            <v:imagedata r:id="rId2320" o:title=""/>
          </v:shape>
          <o:OLEObject Type="Embed" ProgID="Equation.DSMT4" ShapeID="_x0000_i2151" DrawAspect="Content" ObjectID="_1397130933" r:id="rId2321"/>
        </w:object>
      </w:r>
      <w:r w:rsidRPr="00B27FE9">
        <w:t xml:space="preserve"> of solute </w:t>
      </w:r>
      <w:r w:rsidR="002429B0" w:rsidRPr="00025957">
        <w:rPr>
          <w:position w:val="-4"/>
        </w:rPr>
        <w:object w:dxaOrig="220" w:dyaOrig="200" w14:anchorId="1FCCF473">
          <v:shape id="_x0000_i2152" type="#_x0000_t75" style="width:11.4pt;height:10pt" o:ole="">
            <v:imagedata r:id="rId2322" o:title=""/>
          </v:shape>
          <o:OLEObject Type="Embed" ProgID="Equation.DSMT4" ShapeID="_x0000_i2152" DrawAspect="Content" ObjectID="_1397130934" r:id="rId232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1219" w:dyaOrig="360" w14:anchorId="5D4B0DD4">
          <v:shape id="_x0000_i2153" type="#_x0000_t75" style="width:60.6pt;height:18.55pt" o:ole="">
            <v:imagedata r:id="rId2324" o:title=""/>
          </v:shape>
          <o:OLEObject Type="Embed" ProgID="Equation.DSMT4" ShapeID="_x0000_i2153" DrawAspect="Content" ObjectID="_1397130935" r:id="rId2325"/>
        </w:object>
      </w:r>
      <w:r w:rsidRPr="00B27FE9">
        <w:t xml:space="preserve">, such that the chemical potential </w:t>
      </w:r>
      <w:r w:rsidR="002429B0" w:rsidRPr="002429B0">
        <w:rPr>
          <w:position w:val="-10"/>
        </w:rPr>
        <w:object w:dxaOrig="240" w:dyaOrig="260" w14:anchorId="2611FA3E">
          <v:shape id="_x0000_i2154" type="#_x0000_t75" style="width:12.1pt;height:12.85pt" o:ole="">
            <v:imagedata r:id="rId2326" o:title=""/>
          </v:shape>
          <o:OLEObject Type="Embed" ProgID="Equation.DSMT4" ShapeID="_x0000_i2154" DrawAspect="Content" ObjectID="_1397130936" r:id="rId2327"/>
        </w:object>
      </w:r>
      <w:r w:rsidRPr="00B27FE9">
        <w:t xml:space="preserve"> of the solute is given by</w:t>
      </w:r>
    </w:p>
    <w:p w14:paraId="572C768A" w14:textId="0E6265E6" w:rsidR="00D40C73" w:rsidRPr="00B27FE9" w:rsidRDefault="00D40C73" w:rsidP="00D40C73">
      <w:pPr>
        <w:pStyle w:val="MTDisplayEquation"/>
      </w:pPr>
      <w:r w:rsidRPr="00B27FE9">
        <w:tab/>
      </w:r>
      <w:r w:rsidR="002429B0" w:rsidRPr="002429B0">
        <w:rPr>
          <w:position w:val="-24"/>
        </w:rPr>
        <w:object w:dxaOrig="2420" w:dyaOrig="660" w14:anchorId="06201CAA">
          <v:shape id="_x0000_i2155" type="#_x0000_t75" style="width:121.2pt;height:33.5pt" o:ole="">
            <v:imagedata r:id="rId2328" o:title=""/>
          </v:shape>
          <o:OLEObject Type="Embed" ProgID="Equation.DSMT4" ShapeID="_x0000_i2155" DrawAspect="Content" ObjectID="_1397130937" r:id="rId2329"/>
        </w:object>
      </w:r>
      <w:r w:rsidRPr="00B27FE9">
        <w:t>.</w:t>
      </w:r>
      <w:ins w:id="1614" w:author="Gerard" w:date="2016-04-27T12:05:00Z">
        <w:r w:rsidR="00726C43">
          <w:tab/>
        </w:r>
      </w:ins>
      <w:r w:rsidR="00662F80">
        <w:fldChar w:fldCharType="begin"/>
      </w:r>
      <w:r w:rsidR="00662F80">
        <w:instrText xml:space="preserve"> MACROBUTTON MTPlaceRef \* MERGEFORMAT </w:instrText>
      </w:r>
      <w:r w:rsidR="00C17CE2">
        <w:fldChar w:fldCharType="begin"/>
      </w:r>
      <w:r w:rsidR="00C17CE2">
        <w:instrText xml:space="preserve"> SEQ MTEqn \h \* MERGEFORMAT </w:instrText>
      </w:r>
      <w:del w:id="1615" w:author="Gerard" w:date="2016-04-27T14:23:00Z">
        <w:r w:rsidR="00C17CE2" w:rsidDel="00C17CE2">
          <w:fldChar w:fldCharType="separate"/>
        </w:r>
      </w:del>
      <w:r w:rsidR="00C17CE2">
        <w:fldChar w:fldCharType="end"/>
      </w:r>
      <w:r w:rsidR="00662F80">
        <w:instrText>(</w:instrText>
      </w:r>
      <w:r w:rsidR="00C17CE2">
        <w:fldChar w:fldCharType="begin"/>
      </w:r>
      <w:r w:rsidR="00C17CE2">
        <w:instrText xml:space="preserve"> SEQ MTChap \c \* Arabic \* MERGEFORMAT </w:instrText>
      </w:r>
      <w:r w:rsidR="00C17CE2">
        <w:fldChar w:fldCharType="separate"/>
      </w:r>
      <w:r w:rsidR="00C17CE2">
        <w:rPr>
          <w:noProof/>
        </w:rPr>
        <w:instrText>4</w:instrText>
      </w:r>
      <w:r w:rsidR="00C17CE2">
        <w:rPr>
          <w:noProof/>
        </w:rPr>
        <w:fldChar w:fldCharType="end"/>
      </w:r>
      <w:r w:rsidR="00662F80">
        <w:instrText>.</w:instrText>
      </w:r>
      <w:r w:rsidR="00C17CE2">
        <w:fldChar w:fldCharType="begin"/>
      </w:r>
      <w:r w:rsidR="00C17CE2">
        <w:instrText xml:space="preserve"> SEQ MTEqn \c \* Arabic \* MERGEFORMAT </w:instrText>
      </w:r>
      <w:r w:rsidR="00C17CE2">
        <w:fldChar w:fldCharType="separate"/>
      </w:r>
      <w:ins w:id="1616" w:author="Gerard" w:date="2016-04-27T14:26:00Z">
        <w:r w:rsidR="00C17CE2">
          <w:rPr>
            <w:noProof/>
          </w:rPr>
          <w:instrText>17</w:instrText>
        </w:r>
      </w:ins>
      <w:del w:id="1617" w:author="Gerard" w:date="2016-04-27T12:37:00Z">
        <w:r w:rsidR="00334045" w:rsidDel="00334045">
          <w:rPr>
            <w:noProof/>
          </w:rPr>
          <w:delInstrText>2</w:delInstrText>
        </w:r>
      </w:del>
      <w:r w:rsidR="00C17CE2">
        <w:rPr>
          <w:noProof/>
        </w:rPr>
        <w:fldChar w:fldCharType="end"/>
      </w:r>
      <w:r w:rsidR="00662F80">
        <w:instrText>)</w:instrText>
      </w:r>
      <w:r w:rsidR="00662F80">
        <w:fldChar w:fldCharType="end"/>
      </w:r>
    </w:p>
    <w:p w14:paraId="5FCC6658" w14:textId="741ED7C4" w:rsidR="00D40C73" w:rsidRDefault="00D40C73" w:rsidP="00D40C73">
      <w:r w:rsidRPr="00B27FE9">
        <w:t xml:space="preserve">In this expression, </w:t>
      </w:r>
      <w:r w:rsidR="002429B0" w:rsidRPr="002429B0">
        <w:rPr>
          <w:position w:val="-12"/>
        </w:rPr>
        <w:object w:dxaOrig="340" w:dyaOrig="380" w14:anchorId="662DC5CA">
          <v:shape id="_x0000_i2156" type="#_x0000_t75" style="width:16.4pt;height:18.55pt" o:ole="">
            <v:imagedata r:id="rId2330" o:title=""/>
          </v:shape>
          <o:OLEObject Type="Embed" ProgID="Equation.DSMT4" ShapeID="_x0000_i2156" DrawAspect="Content" ObjectID="_1397130938" r:id="rId2331"/>
        </w:object>
      </w:r>
      <w:r w:rsidRPr="00B27FE9">
        <w:t xml:space="preserve"> is the solute chemical potential at some reference temperature </w:t>
      </w:r>
      <w:r w:rsidR="002429B0" w:rsidRPr="002429B0">
        <w:rPr>
          <w:position w:val="-6"/>
        </w:rPr>
        <w:object w:dxaOrig="200" w:dyaOrig="279" w14:anchorId="5C515008">
          <v:shape id="_x0000_i2157" type="#_x0000_t75" style="width:10pt;height:14.25pt" o:ole="">
            <v:imagedata r:id="rId2332" o:title=""/>
          </v:shape>
          <o:OLEObject Type="Embed" ProgID="Equation.DSMT4" ShapeID="_x0000_i2157" DrawAspect="Content" ObjectID="_1397130939" r:id="rId2333"/>
        </w:object>
      </w:r>
      <w:r w:rsidRPr="00B27FE9">
        <w:t xml:space="preserve">; </w:t>
      </w:r>
      <w:r w:rsidR="002429B0" w:rsidRPr="002429B0">
        <w:rPr>
          <w:position w:val="-6"/>
        </w:rPr>
        <w:object w:dxaOrig="279" w:dyaOrig="320" w14:anchorId="5C80A0FB">
          <v:shape id="_x0000_i2158" type="#_x0000_t75" style="width:14.25pt;height:16.4pt" o:ole="">
            <v:imagedata r:id="rId2334" o:title=""/>
          </v:shape>
          <o:OLEObject Type="Embed" ProgID="Equation.DSMT4" ShapeID="_x0000_i2158" DrawAspect="Content" ObjectID="_1397130940" r:id="rId2335"/>
        </w:object>
      </w:r>
      <w:r w:rsidRPr="00B27FE9">
        <w:t xml:space="preserve"> is the solute concentration on a solution-volume basis (number of moles of solute per volume of interstitial fluid in the mixture); </w:t>
      </w:r>
      <w:r w:rsidR="002429B0" w:rsidRPr="00025957">
        <w:rPr>
          <w:position w:val="-4"/>
        </w:rPr>
        <w:object w:dxaOrig="420" w:dyaOrig="300" w14:anchorId="0595A2FF">
          <v:shape id="_x0000_i2159" type="#_x0000_t75" style="width:21.4pt;height:14.95pt" o:ole="">
            <v:imagedata r:id="rId2336" o:title=""/>
          </v:shape>
          <o:OLEObject Type="Embed" ProgID="Equation.DSMT4" ShapeID="_x0000_i2159" DrawAspect="Content" ObjectID="_1397130941" r:id="rId2337"/>
        </w:object>
      </w:r>
      <w:r w:rsidRPr="00B27FE9">
        <w:t xml:space="preserve"> is the solute molecular weight (an invariant quantity); and </w:t>
      </w:r>
      <w:r w:rsidR="002429B0" w:rsidRPr="00025957">
        <w:rPr>
          <w:position w:val="-4"/>
        </w:rPr>
        <w:object w:dxaOrig="240" w:dyaOrig="260" w14:anchorId="764E90E5">
          <v:shape id="_x0000_i2160" type="#_x0000_t75" style="width:12.1pt;height:12.85pt" o:ole="">
            <v:imagedata r:id="rId2338" o:title=""/>
          </v:shape>
          <o:OLEObject Type="Embed" ProgID="Equation.DSMT4" ShapeID="_x0000_i2160" DrawAspect="Content" ObjectID="_1397130942" r:id="rId2339"/>
        </w:object>
      </w:r>
      <w:r w:rsidRPr="00B27FE9">
        <w:t xml:space="preserve"> is the universal gas constant.  In a </w:t>
      </w:r>
      <w:r w:rsidR="00C43F5A">
        <w:t xml:space="preserve">triphasic </w:t>
      </w:r>
      <w:r w:rsidRPr="00B27FE9">
        <w:t xml:space="preserve">material, a constitutive relation is needed for </w:t>
      </w:r>
      <w:r w:rsidR="002429B0" w:rsidRPr="00025957">
        <w:rPr>
          <w:position w:val="-4"/>
        </w:rPr>
        <w:object w:dxaOrig="320" w:dyaOrig="300" w14:anchorId="59C06569">
          <v:shape id="_x0000_i2161" type="#_x0000_t75" style="width:16.4pt;height:14.95pt" o:ole="">
            <v:imagedata r:id="rId2340" o:title=""/>
          </v:shape>
          <o:OLEObject Type="Embed" ProgID="Equation.DSMT4" ShapeID="_x0000_i2161" DrawAspect="Content" ObjectID="_1397130943" r:id="rId2341"/>
        </w:object>
      </w:r>
      <w:r w:rsidRPr="00B27FE9">
        <w:t xml:space="preserve">; in general, </w:t>
      </w:r>
      <w:r w:rsidR="002429B0" w:rsidRPr="00025957">
        <w:rPr>
          <w:position w:val="-4"/>
        </w:rPr>
        <w:object w:dxaOrig="320" w:dyaOrig="300" w14:anchorId="75CCE8F1">
          <v:shape id="_x0000_i2162" type="#_x0000_t75" style="width:16.4pt;height:14.95pt" o:ole="">
            <v:imagedata r:id="rId2342" o:title=""/>
          </v:shape>
          <o:OLEObject Type="Embed" ProgID="Equation.DSMT4" ShapeID="_x0000_i2162" DrawAspect="Content" ObjectID="_1397130944" r:id="rId2343"/>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1E95D77F">
          <v:shape id="_x0000_i2163" type="#_x0000_t75" style="width:47.05pt;height:14.25pt" o:ole="">
            <v:imagedata r:id="rId2344" o:title=""/>
          </v:shape>
          <o:OLEObject Type="Embed" ProgID="Equation.DSMT4" ShapeID="_x0000_i2163" DrawAspect="Content" ObjectID="_1397130945" r:id="rId2345"/>
        </w:object>
      </w:r>
      <w:r w:rsidRPr="00B27FE9">
        <w:t>.</w:t>
      </w:r>
    </w:p>
    <w:p w14:paraId="3F7F327C" w14:textId="77777777" w:rsidR="00C43F5A" w:rsidRDefault="00C43F5A" w:rsidP="00D40C73"/>
    <w:p w14:paraId="0DC083D6" w14:textId="36DE78D2"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429B0" w:rsidRPr="00025957">
        <w:rPr>
          <w:position w:val="-4"/>
        </w:rPr>
        <w:object w:dxaOrig="279" w:dyaOrig="320" w14:anchorId="72B642BB">
          <v:shape id="_x0000_i2164" type="#_x0000_t75" style="width:14.25pt;height:16.4pt" o:ole="">
            <v:imagedata r:id="rId2346" o:title=""/>
          </v:shape>
          <o:OLEObject Type="Embed" ProgID="Equation.DSMT4" ShapeID="_x0000_i2164" DrawAspect="Content" ObjectID="_1397130946" r:id="rId2347"/>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218821D0" w:rsidR="005E4883" w:rsidRDefault="005E4883" w:rsidP="005E4883">
      <w:pPr>
        <w:pStyle w:val="MTDisplayEquation"/>
      </w:pPr>
      <w:r>
        <w:lastRenderedPageBreak/>
        <w:tab/>
      </w:r>
      <w:r w:rsidR="002429B0" w:rsidRPr="002429B0">
        <w:rPr>
          <w:position w:val="-34"/>
        </w:rPr>
        <w:object w:dxaOrig="1579" w:dyaOrig="800" w14:anchorId="6033A605">
          <v:shape id="_x0000_i2165" type="#_x0000_t75" style="width:79.15pt;height:40.65pt" o:ole="">
            <v:imagedata r:id="rId2348" o:title=""/>
          </v:shape>
          <o:OLEObject Type="Embed" ProgID="Equation.DSMT4" ShapeID="_x0000_i2165" DrawAspect="Content" ObjectID="_1397130947" r:id="rId2349"/>
        </w:object>
      </w:r>
      <w:r>
        <w:t>,</w:t>
      </w:r>
      <w:ins w:id="1618"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619" w:author="Gerard" w:date="2016-04-27T14:23:00Z">
        <w:r w:rsidR="00C17CE2" w:rsidDel="00C17CE2">
          <w:fldChar w:fldCharType="separate"/>
        </w:r>
      </w:del>
      <w:del w:id="1620" w:author="Gerard" w:date="2016-04-27T12:12:00Z">
        <w:r w:rsidR="00662F80">
          <w:fldChar w:fldCharType="end"/>
        </w:r>
      </w:del>
      <w:bookmarkStart w:id="1621" w:name="ZEqnNum476122"/>
      <w:ins w:id="1622"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1623" w:author="Gerard" w:date="2016-04-27T14:26:00Z">
        <w:r w:rsidR="00C17CE2">
          <w:rPr>
            <w:noProof/>
          </w:rPr>
          <w:instrText>4</w:instrText>
        </w:r>
      </w:ins>
      <w:ins w:id="1624"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625" w:author="Gerard" w:date="2016-04-27T14:26:00Z">
        <w:r w:rsidR="00C17CE2">
          <w:rPr>
            <w:noProof/>
          </w:rPr>
          <w:instrText>18</w:instrText>
        </w:r>
      </w:ins>
      <w:ins w:id="1626" w:author="Gerard" w:date="2016-04-27T12:12:00Z">
        <w:r w:rsidR="00662F80">
          <w:fldChar w:fldCharType="end"/>
        </w:r>
        <w:r w:rsidR="00662F80">
          <w:instrText>)</w:instrText>
        </w:r>
        <w:bookmarkEnd w:id="1621"/>
        <w:r w:rsidR="00662F80">
          <w:fldChar w:fldCharType="end"/>
        </w:r>
      </w:ins>
    </w:p>
    <w:p w14:paraId="47FEF2D4" w14:textId="59E9846B" w:rsidR="00B4198C" w:rsidRDefault="005E4883" w:rsidP="00D40C73">
      <w:r>
        <w:t xml:space="preserve">where </w:t>
      </w:r>
      <w:r w:rsidR="002429B0" w:rsidRPr="002429B0">
        <w:rPr>
          <w:position w:val="-14"/>
        </w:rPr>
        <w:object w:dxaOrig="300" w:dyaOrig="420" w14:anchorId="5EE57345">
          <v:shape id="_x0000_i2166" type="#_x0000_t75" style="width:14.95pt;height:21.4pt" o:ole="">
            <v:imagedata r:id="rId2350" o:title=""/>
          </v:shape>
          <o:OLEObject Type="Embed" ProgID="Equation.DSMT4" ShapeID="_x0000_i2166" DrawAspect="Content" ObjectID="_1397130948" r:id="rId2351"/>
        </w:object>
      </w:r>
      <w:r>
        <w:t xml:space="preserve"> is the solid volume fraction and </w:t>
      </w:r>
      <w:r w:rsidR="002429B0" w:rsidRPr="002429B0">
        <w:rPr>
          <w:position w:val="-14"/>
        </w:rPr>
        <w:object w:dxaOrig="279" w:dyaOrig="420" w14:anchorId="4BADFCD8">
          <v:shape id="_x0000_i2167" type="#_x0000_t75" style="width:14.25pt;height:21.4pt" o:ole="">
            <v:imagedata r:id="rId2352" o:title=""/>
          </v:shape>
          <o:OLEObject Type="Embed" ProgID="Equation.DSMT4" ShapeID="_x0000_i2167" DrawAspect="Content" ObjectID="_1397130949" r:id="rId235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7257BFD5" w:rsidR="0038493E" w:rsidRPr="00B27FE9" w:rsidRDefault="0038493E" w:rsidP="0038493E">
      <w:pPr>
        <w:pStyle w:val="MTDisplayEquation"/>
      </w:pPr>
      <w:r>
        <w:tab/>
      </w:r>
      <w:r w:rsidR="002429B0" w:rsidRPr="002429B0">
        <w:rPr>
          <w:position w:val="-28"/>
        </w:rPr>
        <w:object w:dxaOrig="1820" w:dyaOrig="560" w14:anchorId="6F5BF877">
          <v:shape id="_x0000_i2168" type="#_x0000_t75" style="width:90.55pt;height:27.8pt" o:ole="">
            <v:imagedata r:id="rId2354" o:title=""/>
          </v:shape>
          <o:OLEObject Type="Embed" ProgID="Equation.DSMT4" ShapeID="_x0000_i2168" DrawAspect="Content" ObjectID="_1397130950" r:id="rId2355"/>
        </w:object>
      </w:r>
      <w:r>
        <w:t>,</w:t>
      </w:r>
      <w:ins w:id="1627"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628" w:author="Gerard" w:date="2016-04-27T14:23:00Z">
        <w:r w:rsidR="00C17CE2" w:rsidDel="00C17CE2">
          <w:fldChar w:fldCharType="separate"/>
        </w:r>
      </w:del>
      <w:del w:id="1629" w:author="Gerard" w:date="2016-04-27T12:12:00Z">
        <w:r w:rsidR="00662F80">
          <w:fldChar w:fldCharType="end"/>
        </w:r>
      </w:del>
      <w:ins w:id="1630"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1631" w:author="Gerard" w:date="2016-04-27T14:26:00Z">
        <w:r w:rsidR="00C17CE2">
          <w:rPr>
            <w:noProof/>
          </w:rPr>
          <w:instrText>4</w:instrText>
        </w:r>
      </w:ins>
      <w:ins w:id="1632"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633" w:author="Gerard" w:date="2016-04-27T14:26:00Z">
        <w:r w:rsidR="00C17CE2">
          <w:rPr>
            <w:noProof/>
          </w:rPr>
          <w:instrText>19</w:instrText>
        </w:r>
      </w:ins>
      <w:ins w:id="1634" w:author="Gerard" w:date="2016-04-27T12:12:00Z">
        <w:r w:rsidR="00662F80">
          <w:fldChar w:fldCharType="end"/>
        </w:r>
        <w:r w:rsidR="00662F80">
          <w:instrText>)</w:instrText>
        </w:r>
        <w:r w:rsidR="00662F80">
          <w:fldChar w:fldCharType="end"/>
        </w:r>
      </w:ins>
    </w:p>
    <w:p w14:paraId="38027B03" w14:textId="57406938" w:rsidR="00D40C73" w:rsidRDefault="0038493E" w:rsidP="00D40C73">
      <w:r>
        <w:t xml:space="preserve">where </w:t>
      </w:r>
      <w:r w:rsidR="002429B0" w:rsidRPr="00025957">
        <w:rPr>
          <w:position w:val="-4"/>
        </w:rPr>
        <w:object w:dxaOrig="279" w:dyaOrig="320" w14:anchorId="2C10F887">
          <v:shape id="_x0000_i2169" type="#_x0000_t75" style="width:14.25pt;height:16.4pt" o:ole="">
            <v:imagedata r:id="rId2356" o:title=""/>
          </v:shape>
          <o:OLEObject Type="Embed" ProgID="Equation.DSMT4" ShapeID="_x0000_i2169" DrawAspect="Content" ObjectID="_1397130951" r:id="rId2357"/>
        </w:object>
      </w:r>
      <w:r w:rsidR="00AC56AD">
        <w:t xml:space="preserve"> is the charge number of </w:t>
      </w:r>
      <w:r w:rsidR="006F7C2B">
        <w:t xml:space="preserve">solute </w:t>
      </w:r>
      <w:r w:rsidR="002429B0" w:rsidRPr="002429B0">
        <w:rPr>
          <w:position w:val="-6"/>
        </w:rPr>
        <w:object w:dxaOrig="240" w:dyaOrig="220" w14:anchorId="51B6BECD">
          <v:shape id="_x0000_i2170" type="#_x0000_t75" style="width:12.1pt;height:11.4pt" o:ole="">
            <v:imagedata r:id="rId2358" o:title=""/>
          </v:shape>
          <o:OLEObject Type="Embed" ProgID="Equation.DSMT4" ShapeID="_x0000_i2170" DrawAspect="Content" ObjectID="_1397130952" r:id="rId2359"/>
        </w:object>
      </w:r>
      <w:r w:rsidR="002429B0" w:rsidRPr="00025957">
        <w:rPr>
          <w:position w:val="-4"/>
        </w:rPr>
        <w:object w:dxaOrig="920" w:dyaOrig="320" w14:anchorId="3F1C1D04">
          <v:shape id="_x0000_i2171" type="#_x0000_t75" style="width:45.6pt;height:16.4pt" o:ole="">
            <v:imagedata r:id="rId2360" o:title=""/>
          </v:shape>
          <o:OLEObject Type="Embed" ProgID="Equation.DSMT4" ShapeID="_x0000_i2171" DrawAspect="Content" ObjectID="_1397130953" r:id="rId236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429B0" w:rsidRPr="002429B0">
        <w:rPr>
          <w:position w:val="-10"/>
        </w:rPr>
        <w:object w:dxaOrig="240" w:dyaOrig="320" w14:anchorId="0FA704C7">
          <v:shape id="_x0000_i2172" type="#_x0000_t75" style="width:12.1pt;height:16.4pt" o:ole="">
            <v:imagedata r:id="rId2362" o:title=""/>
          </v:shape>
          <o:OLEObject Type="Embed" ProgID="Equation.DSMT4" ShapeID="_x0000_i2172" DrawAspect="Content" ObjectID="_1397130954" r:id="rId2363"/>
        </w:object>
      </w:r>
      <w:r w:rsidR="00701F72">
        <w:t xml:space="preserve"> and its effect combines with the chemical potential of each solute to produce the electrochemical potential </w:t>
      </w:r>
      <w:r w:rsidR="002429B0" w:rsidRPr="002429B0">
        <w:rPr>
          <w:position w:val="-10"/>
        </w:rPr>
        <w:object w:dxaOrig="320" w:dyaOrig="380" w14:anchorId="7F157384">
          <v:shape id="_x0000_i2173" type="#_x0000_t75" style="width:16.4pt;height:18.55pt" o:ole="">
            <v:imagedata r:id="rId2364" o:title=""/>
          </v:shape>
          <o:OLEObject Type="Embed" ProgID="Equation.DSMT4" ShapeID="_x0000_i2173" DrawAspect="Content" ObjectID="_1397130955" r:id="rId2365"/>
        </w:object>
      </w:r>
      <w:r w:rsidR="00701F72">
        <w:t>, where</w:t>
      </w:r>
    </w:p>
    <w:p w14:paraId="5235F5A2" w14:textId="1D51830B" w:rsidR="00701F72" w:rsidRPr="00B27FE9" w:rsidRDefault="00701F72" w:rsidP="00701F72">
      <w:pPr>
        <w:pStyle w:val="MTDisplayEquation"/>
      </w:pPr>
      <w:r>
        <w:tab/>
      </w:r>
      <w:r w:rsidR="002429B0" w:rsidRPr="002429B0">
        <w:rPr>
          <w:position w:val="-26"/>
        </w:rPr>
        <w:object w:dxaOrig="3600" w:dyaOrig="700" w14:anchorId="7B9C4D81">
          <v:shape id="_x0000_i2174" type="#_x0000_t75" style="width:180.35pt;height:34.95pt" o:ole="">
            <v:imagedata r:id="rId2366" o:title=""/>
          </v:shape>
          <o:OLEObject Type="Embed" ProgID="Equation.DSMT4" ShapeID="_x0000_i2174" DrawAspect="Content" ObjectID="_1397130956" r:id="rId2367"/>
        </w:object>
      </w:r>
      <w:r>
        <w:t>.</w:t>
      </w:r>
      <w:ins w:id="1635"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636" w:author="Gerard" w:date="2016-04-27T14:23:00Z">
        <w:r w:rsidR="00C17CE2" w:rsidDel="00C17CE2">
          <w:fldChar w:fldCharType="separate"/>
        </w:r>
      </w:del>
      <w:del w:id="1637" w:author="Gerard" w:date="2016-04-27T12:13:00Z">
        <w:r w:rsidR="00662F80">
          <w:fldChar w:fldCharType="end"/>
        </w:r>
      </w:del>
      <w:ins w:id="1638"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639" w:author="Gerard" w:date="2016-04-27T14:26:00Z">
        <w:r w:rsidR="00C17CE2">
          <w:rPr>
            <w:noProof/>
          </w:rPr>
          <w:instrText>4</w:instrText>
        </w:r>
      </w:ins>
      <w:ins w:id="1640"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641" w:author="Gerard" w:date="2016-04-27T14:26:00Z">
        <w:r w:rsidR="00C17CE2">
          <w:rPr>
            <w:noProof/>
          </w:rPr>
          <w:instrText>20</w:instrText>
        </w:r>
      </w:ins>
      <w:ins w:id="1642" w:author="Gerard" w:date="2016-04-27T12:13:00Z">
        <w:r w:rsidR="00662F80">
          <w:fldChar w:fldCharType="end"/>
        </w:r>
        <w:r w:rsidR="00662F80">
          <w:instrText>)</w:instrText>
        </w:r>
        <w:r w:rsidR="00662F80">
          <w:fldChar w:fldCharType="end"/>
        </w:r>
      </w:ins>
    </w:p>
    <w:p w14:paraId="7B1D35FE" w14:textId="3D2B8ABB" w:rsidR="00701F72" w:rsidRDefault="00701F72" w:rsidP="00D40C73">
      <w:r>
        <w:t xml:space="preserve">In this expression, </w:t>
      </w:r>
      <w:r w:rsidR="002429B0" w:rsidRPr="002429B0">
        <w:rPr>
          <w:position w:val="-14"/>
        </w:rPr>
        <w:object w:dxaOrig="260" w:dyaOrig="400" w14:anchorId="77E229F1">
          <v:shape id="_x0000_i2175" type="#_x0000_t75" style="width:12.85pt;height:19.95pt" o:ole="">
            <v:imagedata r:id="rId2368" o:title=""/>
          </v:shape>
          <o:OLEObject Type="Embed" ProgID="Equation.DSMT4" ShapeID="_x0000_i2175" DrawAspect="Content" ObjectID="_1397130957" r:id="rId2369"/>
        </w:object>
      </w:r>
      <w:r>
        <w:t xml:space="preserve"> represents Faraday’s constant.  It is also possible to rearrange this expression as</w:t>
      </w:r>
    </w:p>
    <w:p w14:paraId="2AAD51ED" w14:textId="59A4A606" w:rsidR="00701F72" w:rsidRDefault="00701F72" w:rsidP="00701F72">
      <w:pPr>
        <w:pStyle w:val="MTDisplayEquation"/>
      </w:pPr>
      <w:r>
        <w:tab/>
      </w:r>
      <w:r w:rsidR="002429B0" w:rsidRPr="002429B0">
        <w:rPr>
          <w:position w:val="-36"/>
        </w:rPr>
        <w:object w:dxaOrig="3900" w:dyaOrig="840" w14:anchorId="063A0486">
          <v:shape id="_x0000_i2176" type="#_x0000_t75" style="width:194.6pt;height:42.05pt" o:ole="">
            <v:imagedata r:id="rId2370" o:title=""/>
          </v:shape>
          <o:OLEObject Type="Embed" ProgID="Equation.DSMT4" ShapeID="_x0000_i2176" DrawAspect="Content" ObjectID="_1397130958" r:id="rId2371"/>
        </w:object>
      </w:r>
      <w:r>
        <w:t>.</w:t>
      </w:r>
      <w:ins w:id="1643"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644" w:author="Gerard" w:date="2016-04-27T14:23:00Z">
        <w:r w:rsidR="00C17CE2" w:rsidDel="00C17CE2">
          <w:fldChar w:fldCharType="separate"/>
        </w:r>
      </w:del>
      <w:del w:id="1645" w:author="Gerard" w:date="2016-04-27T12:13:00Z">
        <w:r w:rsidR="00662F80">
          <w:fldChar w:fldCharType="end"/>
        </w:r>
      </w:del>
      <w:ins w:id="1646"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647" w:author="Gerard" w:date="2016-04-27T14:26:00Z">
        <w:r w:rsidR="00C17CE2">
          <w:rPr>
            <w:noProof/>
          </w:rPr>
          <w:instrText>4</w:instrText>
        </w:r>
      </w:ins>
      <w:ins w:id="1648"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649" w:author="Gerard" w:date="2016-04-27T14:26:00Z">
        <w:r w:rsidR="00C17CE2">
          <w:rPr>
            <w:noProof/>
          </w:rPr>
          <w:instrText>21</w:instrText>
        </w:r>
      </w:ins>
      <w:ins w:id="1650" w:author="Gerard" w:date="2016-04-27T12:13:00Z">
        <w:r w:rsidR="00662F80">
          <w:fldChar w:fldCharType="end"/>
        </w:r>
        <w:r w:rsidR="00662F80">
          <w:instrText>)</w:instrText>
        </w:r>
        <w:r w:rsidR="00662F80">
          <w:fldChar w:fldCharType="end"/>
        </w:r>
      </w:ins>
    </w:p>
    <w:p w14:paraId="562CC64A" w14:textId="77777777" w:rsidR="00331E2F" w:rsidRDefault="00331E2F" w:rsidP="00D40C73"/>
    <w:p w14:paraId="0EBFF2E2" w14:textId="7AF70262" w:rsidR="00D40C73" w:rsidRPr="00B27FE9" w:rsidRDefault="00D40C73" w:rsidP="00D40C73">
      <w:r w:rsidRPr="00B27FE9">
        <w:t xml:space="preserve">In a </w:t>
      </w:r>
      <w:r w:rsidR="00885FB0">
        <w:t xml:space="preserve">multiphasic </w:t>
      </w:r>
      <w:r w:rsidRPr="00B27FE9">
        <w:t xml:space="preserve">material, the interstitial fluid pressure </w:t>
      </w:r>
      <w:r w:rsidR="002429B0" w:rsidRPr="002429B0">
        <w:rPr>
          <w:position w:val="-10"/>
        </w:rPr>
        <w:object w:dxaOrig="240" w:dyaOrig="260" w14:anchorId="4F9CCAB8">
          <v:shape id="_x0000_i2177" type="#_x0000_t75" style="width:12.1pt;height:12.85pt" o:ole="">
            <v:imagedata r:id="rId2372" o:title=""/>
          </v:shape>
          <o:OLEObject Type="Embed" ProgID="Equation.DSMT4" ShapeID="_x0000_i2177" DrawAspect="Content" ObjectID="_1397130959" r:id="rId237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429B0" w:rsidRPr="002429B0">
        <w:rPr>
          <w:position w:val="-10"/>
        </w:rPr>
        <w:object w:dxaOrig="340" w:dyaOrig="360" w14:anchorId="52B411A8">
          <v:shape id="_x0000_i2178" type="#_x0000_t75" style="width:16.4pt;height:18.55pt" o:ole="">
            <v:imagedata r:id="rId2374" o:title=""/>
          </v:shape>
          <o:OLEObject Type="Embed" ProgID="Equation.DSMT4" ShapeID="_x0000_i2178" DrawAspect="Content" ObjectID="_1397130960" r:id="rId2375"/>
        </w:object>
      </w:r>
      <w:r w:rsidRPr="00B27FE9">
        <w:t xml:space="preserve"> is given by</w:t>
      </w:r>
    </w:p>
    <w:p w14:paraId="74D56E16" w14:textId="586CB0FC" w:rsidR="00D40C73" w:rsidRPr="00B27FE9" w:rsidRDefault="00D40C73" w:rsidP="00D40C73">
      <w:pPr>
        <w:pStyle w:val="MTDisplayEquation"/>
      </w:pPr>
      <w:r w:rsidRPr="00B27FE9">
        <w:tab/>
      </w:r>
      <w:r w:rsidR="002429B0" w:rsidRPr="002429B0">
        <w:rPr>
          <w:position w:val="-30"/>
        </w:rPr>
        <w:object w:dxaOrig="3420" w:dyaOrig="720" w14:anchorId="04B4374A">
          <v:shape id="_x0000_i2179" type="#_x0000_t75" style="width:171.1pt;height:36.35pt" o:ole="">
            <v:imagedata r:id="rId2376" o:title=""/>
          </v:shape>
          <o:OLEObject Type="Embed" ProgID="Equation.DSMT4" ShapeID="_x0000_i2179" DrawAspect="Content" ObjectID="_1397130961" r:id="rId2377"/>
        </w:object>
      </w:r>
      <w:r w:rsidRPr="00B27FE9">
        <w:t>,</w:t>
      </w:r>
      <w:ins w:id="1651"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652" w:author="Gerard" w:date="2016-04-27T14:23:00Z">
        <w:r w:rsidR="00C17CE2" w:rsidDel="00C17CE2">
          <w:fldChar w:fldCharType="separate"/>
        </w:r>
      </w:del>
      <w:del w:id="1653" w:author="Gerard" w:date="2016-04-27T12:13:00Z">
        <w:r w:rsidR="00662F80">
          <w:fldChar w:fldCharType="end"/>
        </w:r>
      </w:del>
      <w:ins w:id="1654"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655" w:author="Gerard" w:date="2016-04-27T14:26:00Z">
        <w:r w:rsidR="00C17CE2">
          <w:rPr>
            <w:noProof/>
          </w:rPr>
          <w:instrText>4</w:instrText>
        </w:r>
      </w:ins>
      <w:ins w:id="1656"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657" w:author="Gerard" w:date="2016-04-27T14:26:00Z">
        <w:r w:rsidR="00C17CE2">
          <w:rPr>
            <w:noProof/>
          </w:rPr>
          <w:instrText>22</w:instrText>
        </w:r>
      </w:ins>
      <w:ins w:id="1658" w:author="Gerard" w:date="2016-04-27T12:13:00Z">
        <w:r w:rsidR="00662F80">
          <w:fldChar w:fldCharType="end"/>
        </w:r>
        <w:r w:rsidR="00662F80">
          <w:instrText>)</w:instrText>
        </w:r>
        <w:r w:rsidR="00662F80">
          <w:fldChar w:fldCharType="end"/>
        </w:r>
      </w:ins>
    </w:p>
    <w:p w14:paraId="3AED45B7" w14:textId="15E7B387" w:rsidR="00D40C73" w:rsidRPr="00B27FE9" w:rsidRDefault="00D40C73" w:rsidP="00D40C73">
      <w:r w:rsidRPr="00B27FE9">
        <w:t xml:space="preserve">where </w:t>
      </w:r>
      <w:r w:rsidR="002429B0" w:rsidRPr="002429B0">
        <w:rPr>
          <w:position w:val="-12"/>
        </w:rPr>
        <w:object w:dxaOrig="340" w:dyaOrig="380" w14:anchorId="163EDFDB">
          <v:shape id="_x0000_i2180" type="#_x0000_t75" style="width:16.4pt;height:18.55pt" o:ole="">
            <v:imagedata r:id="rId2378" o:title=""/>
          </v:shape>
          <o:OLEObject Type="Embed" ProgID="Equation.DSMT4" ShapeID="_x0000_i2180" DrawAspect="Content" ObjectID="_1397130962" r:id="rId2379"/>
        </w:object>
      </w:r>
      <w:r w:rsidRPr="00B27FE9">
        <w:t xml:space="preserve"> is the solvent chemical potential at some reference temperature </w:t>
      </w:r>
      <w:r w:rsidR="002429B0" w:rsidRPr="002429B0">
        <w:rPr>
          <w:position w:val="-6"/>
        </w:rPr>
        <w:object w:dxaOrig="200" w:dyaOrig="279" w14:anchorId="29FEA949">
          <v:shape id="_x0000_i2181" type="#_x0000_t75" style="width:10pt;height:14.25pt" o:ole="">
            <v:imagedata r:id="rId2380" o:title=""/>
          </v:shape>
          <o:OLEObject Type="Embed" ProgID="Equation.DSMT4" ShapeID="_x0000_i2181" DrawAspect="Content" ObjectID="_1397130963" r:id="rId2381"/>
        </w:object>
      </w:r>
      <w:r w:rsidRPr="00B27FE9">
        <w:t xml:space="preserve">; </w:t>
      </w:r>
      <w:r w:rsidR="002429B0" w:rsidRPr="002429B0">
        <w:rPr>
          <w:position w:val="-12"/>
        </w:rPr>
        <w:object w:dxaOrig="340" w:dyaOrig="380" w14:anchorId="0874276C">
          <v:shape id="_x0000_i2182" type="#_x0000_t75" style="width:16.4pt;height:18.55pt" o:ole="">
            <v:imagedata r:id="rId2382" o:title=""/>
          </v:shape>
          <o:OLEObject Type="Embed" ProgID="Equation.DSMT4" ShapeID="_x0000_i2182" DrawAspect="Content" ObjectID="_1397130964" r:id="rId2383"/>
        </w:object>
      </w:r>
      <w:r w:rsidRPr="00B27FE9">
        <w:t xml:space="preserve"> is the true density of the solvent (an invariant property for an intrinsically incompressible fluid); and </w:t>
      </w:r>
      <w:r w:rsidR="002429B0" w:rsidRPr="00025957">
        <w:rPr>
          <w:position w:val="-4"/>
        </w:rPr>
        <w:object w:dxaOrig="260" w:dyaOrig="240" w14:anchorId="39269C08">
          <v:shape id="_x0000_i2183" type="#_x0000_t75" style="width:12.85pt;height:12.1pt" o:ole="">
            <v:imagedata r:id="rId2384" o:title=""/>
          </v:shape>
          <o:OLEObject Type="Embed" ProgID="Equation.DSMT4" ShapeID="_x0000_i2183" DrawAspect="Content" ObjectID="_1397130965" r:id="rId238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429B0" w:rsidRPr="00025957">
        <w:rPr>
          <w:position w:val="-4"/>
        </w:rPr>
        <w:object w:dxaOrig="260" w:dyaOrig="240" w14:anchorId="3CD63751">
          <v:shape id="_x0000_i2184" type="#_x0000_t75" style="width:12.85pt;height:12.1pt" o:ole="">
            <v:imagedata r:id="rId2386" o:title=""/>
          </v:shape>
          <o:OLEObject Type="Embed" ProgID="Equation.DSMT4" ShapeID="_x0000_i2184" DrawAspect="Content" ObjectID="_1397130966" r:id="rId2387"/>
        </w:object>
      </w:r>
      <w:r w:rsidRPr="00B27FE9">
        <w:t xml:space="preserve">; in general, </w:t>
      </w:r>
      <w:r w:rsidR="002429B0" w:rsidRPr="00025957">
        <w:rPr>
          <w:position w:val="-4"/>
        </w:rPr>
        <w:object w:dxaOrig="260" w:dyaOrig="240" w14:anchorId="5E37872F">
          <v:shape id="_x0000_i2185" type="#_x0000_t75" style="width:12.85pt;height:12.1pt" o:ole="">
            <v:imagedata r:id="rId2388" o:title=""/>
          </v:shape>
          <o:OLEObject Type="Embed" ProgID="Equation.DSMT4" ShapeID="_x0000_i2185" DrawAspect="Content" ObjectID="_1397130967" r:id="rId238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429B0" w:rsidRPr="002429B0">
        <w:rPr>
          <w:position w:val="-6"/>
        </w:rPr>
        <w:object w:dxaOrig="940" w:dyaOrig="279" w14:anchorId="171BD362">
          <v:shape id="_x0000_i2186" type="#_x0000_t75" style="width:47.05pt;height:14.25pt" o:ole="">
            <v:imagedata r:id="rId2390" o:title=""/>
          </v:shape>
          <o:OLEObject Type="Embed" ProgID="Equation.DSMT4" ShapeID="_x0000_i2186" DrawAspect="Content" ObjectID="_1397130968" r:id="rId2391"/>
        </w:object>
      </w:r>
      <w:r w:rsidRPr="00B27FE9">
        <w:t>.</w:t>
      </w:r>
    </w:p>
    <w:p w14:paraId="3B9863E8" w14:textId="77777777" w:rsidR="00D40C73" w:rsidRPr="00B27FE9" w:rsidRDefault="00D40C73" w:rsidP="00D40C73"/>
    <w:p w14:paraId="603DA0BC" w14:textId="7CE4D860"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2429B0" w:rsidRPr="002429B0">
        <w:rPr>
          <w:position w:val="-10"/>
        </w:rPr>
        <w:object w:dxaOrig="240" w:dyaOrig="320" w14:anchorId="2C57E5D5">
          <v:shape id="_x0000_i2187" type="#_x0000_t75" style="width:12.1pt;height:16.4pt" o:ole="">
            <v:imagedata r:id="rId2392" o:title=""/>
          </v:shape>
          <o:OLEObject Type="Embed" ProgID="Equation.DSMT4" ShapeID="_x0000_i2187" DrawAspect="Content" ObjectID="_1397130969" r:id="rId2393"/>
        </w:object>
      </w:r>
      <w:r w:rsidRPr="00B27FE9">
        <w:t xml:space="preserve"> and solute concentration </w:t>
      </w:r>
      <w:r w:rsidR="002429B0" w:rsidRPr="002429B0">
        <w:rPr>
          <w:position w:val="-6"/>
        </w:rPr>
        <w:object w:dxaOrig="300" w:dyaOrig="320" w14:anchorId="38E2AB8C">
          <v:shape id="_x0000_i2188" type="#_x0000_t75" style="width:14.95pt;height:16.4pt" o:ole="">
            <v:imagedata r:id="rId2394" o:title=""/>
          </v:shape>
          <o:OLEObject Type="Embed" ProgID="Equation.DSMT4" ShapeID="_x0000_i2188" DrawAspect="Content" ObjectID="_1397130970" r:id="rId2395"/>
        </w:object>
      </w:r>
      <w:r w:rsidRPr="00B27FE9">
        <w:t xml:space="preserve"> as</w:t>
      </w:r>
    </w:p>
    <w:p w14:paraId="374C23E4" w14:textId="65938005" w:rsidR="00D40C73" w:rsidRDefault="00D40C73" w:rsidP="00D40C73">
      <w:pPr>
        <w:pStyle w:val="MTDisplayEquation"/>
      </w:pPr>
      <w:r w:rsidRPr="00B27FE9">
        <w:tab/>
      </w:r>
      <w:r w:rsidR="002429B0" w:rsidRPr="002429B0">
        <w:rPr>
          <w:position w:val="-34"/>
        </w:rPr>
        <w:object w:dxaOrig="2020" w:dyaOrig="800" w14:anchorId="6E7A00F8">
          <v:shape id="_x0000_i2189" type="#_x0000_t75" style="width:101.25pt;height:40.65pt" o:ole="">
            <v:imagedata r:id="rId2396" o:title=""/>
          </v:shape>
          <o:OLEObject Type="Embed" ProgID="Equation.DSMT4" ShapeID="_x0000_i2189" DrawAspect="Content" ObjectID="_1397130971" r:id="rId2397"/>
        </w:object>
      </w:r>
      <w:r w:rsidR="0051614E">
        <w:t>,</w:t>
      </w:r>
      <w:ins w:id="1659"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660" w:author="Gerard" w:date="2016-04-27T14:23:00Z">
        <w:r w:rsidR="00C17CE2" w:rsidDel="00C17CE2">
          <w:fldChar w:fldCharType="separate"/>
        </w:r>
      </w:del>
      <w:del w:id="1661" w:author="Gerard" w:date="2016-04-27T12:13:00Z">
        <w:r w:rsidR="00662F80">
          <w:fldChar w:fldCharType="end"/>
        </w:r>
      </w:del>
      <w:bookmarkStart w:id="1662" w:name="ZEqnNum161088"/>
      <w:ins w:id="1663"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664" w:author="Gerard" w:date="2016-04-27T14:26:00Z">
        <w:r w:rsidR="00C17CE2">
          <w:rPr>
            <w:noProof/>
          </w:rPr>
          <w:instrText>4</w:instrText>
        </w:r>
      </w:ins>
      <w:ins w:id="1665"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666" w:author="Gerard" w:date="2016-04-27T14:26:00Z">
        <w:r w:rsidR="00C17CE2">
          <w:rPr>
            <w:noProof/>
          </w:rPr>
          <w:instrText>23</w:instrText>
        </w:r>
      </w:ins>
      <w:ins w:id="1667" w:author="Gerard" w:date="2016-04-27T12:13:00Z">
        <w:r w:rsidR="00662F80">
          <w:fldChar w:fldCharType="end"/>
        </w:r>
        <w:r w:rsidR="00662F80">
          <w:instrText>)</w:instrText>
        </w:r>
        <w:bookmarkEnd w:id="1662"/>
        <w:r w:rsidR="00662F80">
          <w:fldChar w:fldCharType="end"/>
        </w:r>
      </w:ins>
    </w:p>
    <w:p w14:paraId="7F09A243" w14:textId="77777777" w:rsidR="0051614E" w:rsidRDefault="0051614E" w:rsidP="0051614E">
      <w:r>
        <w:t>where</w:t>
      </w:r>
    </w:p>
    <w:p w14:paraId="2FA2ECA3" w14:textId="6F8B5E2E" w:rsidR="0051614E" w:rsidRDefault="0051614E" w:rsidP="00B4198C">
      <w:pPr>
        <w:pStyle w:val="MTDisplayEquation"/>
      </w:pPr>
      <w:r>
        <w:tab/>
      </w:r>
      <w:r w:rsidR="002429B0" w:rsidRPr="002429B0">
        <w:rPr>
          <w:position w:val="-34"/>
        </w:rPr>
        <w:object w:dxaOrig="2340" w:dyaOrig="800" w14:anchorId="6DF054C3">
          <v:shape id="_x0000_i2190" type="#_x0000_t75" style="width:116.9pt;height:40.65pt" o:ole="">
            <v:imagedata r:id="rId2398" o:title=""/>
          </v:shape>
          <o:OLEObject Type="Embed" ProgID="Equation.DSMT4" ShapeID="_x0000_i2190" DrawAspect="Content" ObjectID="_1397130972" r:id="rId2399"/>
        </w:object>
      </w:r>
      <w:ins w:id="1668"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1669" w:author="Gerard" w:date="2016-04-27T14:23:00Z">
        <w:r w:rsidR="00C17CE2" w:rsidDel="00C17CE2">
          <w:rPr>
            <w:position w:val="-34"/>
          </w:rPr>
          <w:fldChar w:fldCharType="separate"/>
        </w:r>
      </w:del>
      <w:del w:id="1670" w:author="Gerard" w:date="2016-04-27T12:14:00Z">
        <w:r w:rsidR="00662F80">
          <w:rPr>
            <w:position w:val="-34"/>
          </w:rPr>
          <w:fldChar w:fldCharType="end"/>
        </w:r>
      </w:del>
      <w:bookmarkStart w:id="1671" w:name="ZEqnNum339567"/>
      <w:ins w:id="1672"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1673" w:author="Gerard" w:date="2016-04-27T14:26:00Z">
        <w:r w:rsidR="00C17CE2">
          <w:rPr>
            <w:noProof/>
            <w:position w:val="-34"/>
          </w:rPr>
          <w:instrText>4</w:instrText>
        </w:r>
      </w:ins>
      <w:ins w:id="1674"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1675" w:author="Gerard" w:date="2016-04-27T14:26:00Z">
        <w:r w:rsidR="00C17CE2">
          <w:rPr>
            <w:noProof/>
            <w:position w:val="-34"/>
          </w:rPr>
          <w:instrText>24</w:instrText>
        </w:r>
      </w:ins>
      <w:ins w:id="1676" w:author="Gerard" w:date="2016-04-27T12:14:00Z">
        <w:r w:rsidR="00662F80">
          <w:rPr>
            <w:position w:val="-34"/>
          </w:rPr>
          <w:fldChar w:fldCharType="end"/>
        </w:r>
        <w:r w:rsidR="00662F80">
          <w:rPr>
            <w:position w:val="-34"/>
          </w:rPr>
          <w:instrText>)</w:instrText>
        </w:r>
        <w:bookmarkEnd w:id="1671"/>
        <w:r w:rsidR="00662F80">
          <w:rPr>
            <w:position w:val="-34"/>
          </w:rPr>
          <w:fldChar w:fldCharType="end"/>
        </w:r>
      </w:ins>
    </w:p>
    <w:p w14:paraId="185CEC47" w14:textId="2DB21C3F" w:rsidR="00966EC0" w:rsidRDefault="0051614E" w:rsidP="00D40C73">
      <w:r>
        <w:t xml:space="preserve">is the partition coefficient for solute </w:t>
      </w:r>
      <w:r w:rsidR="002429B0" w:rsidRPr="00025957">
        <w:rPr>
          <w:position w:val="-4"/>
        </w:rPr>
        <w:object w:dxaOrig="220" w:dyaOrig="200" w14:anchorId="13AE4496">
          <v:shape id="_x0000_i2191" type="#_x0000_t75" style="width:11.4pt;height:10pt" o:ole="">
            <v:imagedata r:id="rId2400" o:title=""/>
          </v:shape>
          <o:OLEObject Type="Embed" ProgID="Equation.DSMT4" ShapeID="_x0000_i2191" DrawAspect="Content" ObjectID="_1397130973" r:id="rId240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DF7C5A7" w:rsidR="00D40C73" w:rsidRPr="00B27FE9" w:rsidRDefault="00966EC0" w:rsidP="00D40C73">
      <w:r>
        <w:t>In FEBio, n</w:t>
      </w:r>
      <w:r w:rsidR="00D40C73" w:rsidRPr="00B27FE9">
        <w:t xml:space="preserve">odal variables consist of the solid matrix displacement </w:t>
      </w:r>
      <w:r w:rsidR="002429B0" w:rsidRPr="002429B0">
        <w:rPr>
          <w:position w:val="-6"/>
        </w:rPr>
        <w:object w:dxaOrig="200" w:dyaOrig="220" w14:anchorId="0C2B017F">
          <v:shape id="_x0000_i2192" type="#_x0000_t75" style="width:10pt;height:11.4pt" o:ole="">
            <v:imagedata r:id="rId2402" o:title=""/>
          </v:shape>
          <o:OLEObject Type="Embed" ProgID="Equation.DSMT4" ShapeID="_x0000_i2192" DrawAspect="Content" ObjectID="_1397130974" r:id="rId2403"/>
        </w:object>
      </w:r>
      <w:r w:rsidR="00D40C73" w:rsidRPr="00B27FE9">
        <w:t xml:space="preserve">, the effective fluid pressure </w:t>
      </w:r>
      <w:r w:rsidR="002429B0" w:rsidRPr="002429B0">
        <w:rPr>
          <w:position w:val="-10"/>
        </w:rPr>
        <w:object w:dxaOrig="240" w:dyaOrig="320" w14:anchorId="2F8BCBC3">
          <v:shape id="_x0000_i2193" type="#_x0000_t75" style="width:12.1pt;height:16.4pt" o:ole="">
            <v:imagedata r:id="rId2404" o:title=""/>
          </v:shape>
          <o:OLEObject Type="Embed" ProgID="Equation.DSMT4" ShapeID="_x0000_i2193" DrawAspect="Content" ObjectID="_1397130975" r:id="rId2405"/>
        </w:object>
      </w:r>
      <w:r w:rsidR="00D40C73" w:rsidRPr="00B27FE9">
        <w:t>, and the effective solute concentration</w:t>
      </w:r>
      <w:r w:rsidR="000C7FD9">
        <w:t>s</w:t>
      </w:r>
      <w:r w:rsidR="00D40C73" w:rsidRPr="00B27FE9">
        <w:t xml:space="preserve"> </w:t>
      </w:r>
      <w:r w:rsidR="002429B0" w:rsidRPr="002429B0">
        <w:rPr>
          <w:position w:val="-6"/>
        </w:rPr>
        <w:object w:dxaOrig="300" w:dyaOrig="320" w14:anchorId="14872E66">
          <v:shape id="_x0000_i2194" type="#_x0000_t75" style="width:14.95pt;height:16.4pt" o:ole="">
            <v:imagedata r:id="rId2406" o:title=""/>
          </v:shape>
          <o:OLEObject Type="Embed" ProgID="Equation.DSMT4" ShapeID="_x0000_i2194" DrawAspect="Content" ObjectID="_1397130976" r:id="rId2407"/>
        </w:object>
      </w:r>
      <w:r w:rsidR="00D40C73" w:rsidRPr="00B27FE9">
        <w:t xml:space="preserve">.  Essential boundary conditions must be imposed on these variables, and not on the actual pressure </w:t>
      </w:r>
      <w:r w:rsidR="002429B0" w:rsidRPr="002429B0">
        <w:rPr>
          <w:position w:val="-10"/>
        </w:rPr>
        <w:object w:dxaOrig="240" w:dyaOrig="260" w14:anchorId="78B16CDB">
          <v:shape id="_x0000_i2195" type="#_x0000_t75" style="width:12.1pt;height:12.85pt" o:ole="">
            <v:imagedata r:id="rId2408" o:title=""/>
          </v:shape>
          <o:OLEObject Type="Embed" ProgID="Equation.DSMT4" ShapeID="_x0000_i2195" DrawAspect="Content" ObjectID="_1397130977" r:id="rId2409"/>
        </w:object>
      </w:r>
      <w:r w:rsidR="00D40C73" w:rsidRPr="00B27FE9">
        <w:t xml:space="preserve"> or concentration</w:t>
      </w:r>
      <w:r w:rsidR="000C7FD9">
        <w:t>s</w:t>
      </w:r>
      <w:r w:rsidR="00D40C73" w:rsidRPr="00B27FE9">
        <w:t xml:space="preserve"> </w:t>
      </w:r>
      <w:r w:rsidR="002429B0" w:rsidRPr="002429B0">
        <w:rPr>
          <w:position w:val="-6"/>
        </w:rPr>
        <w:object w:dxaOrig="279" w:dyaOrig="320" w14:anchorId="16C8E7B2">
          <v:shape id="_x0000_i2196" type="#_x0000_t75" style="width:14.25pt;height:16.4pt" o:ole="">
            <v:imagedata r:id="rId2410" o:title=""/>
          </v:shape>
          <o:OLEObject Type="Embed" ProgID="Equation.DSMT4" ShapeID="_x0000_i2196" DrawAspect="Content" ObjectID="_1397130978" r:id="rId2411"/>
        </w:object>
      </w:r>
      <w:r w:rsidR="00D40C73" w:rsidRPr="00B27FE9">
        <w:t xml:space="preserve">.  (In a biphasic material however, since </w:t>
      </w:r>
      <w:r w:rsidR="002429B0" w:rsidRPr="002429B0">
        <w:rPr>
          <w:position w:val="-6"/>
        </w:rPr>
        <w:object w:dxaOrig="660" w:dyaOrig="320" w14:anchorId="25F84FBF">
          <v:shape id="_x0000_i2197" type="#_x0000_t75" style="width:33.5pt;height:16.4pt" o:ole="">
            <v:imagedata r:id="rId2412" o:title=""/>
          </v:shape>
          <o:OLEObject Type="Embed" ProgID="Equation.DSMT4" ShapeID="_x0000_i2197" DrawAspect="Content" ObjectID="_1397130979" r:id="rId2413"/>
        </w:object>
      </w:r>
      <w:r w:rsidR="00D40C73" w:rsidRPr="00B27FE9">
        <w:t xml:space="preserve">, the effective and actual fluid pressures are the same, </w:t>
      </w:r>
      <w:r w:rsidR="002429B0" w:rsidRPr="002429B0">
        <w:rPr>
          <w:position w:val="-10"/>
        </w:rPr>
        <w:object w:dxaOrig="620" w:dyaOrig="320" w14:anchorId="5E21FFC2">
          <v:shape id="_x0000_i2198" type="#_x0000_t75" style="width:31.35pt;height:16.4pt" o:ole="">
            <v:imagedata r:id="rId2414" o:title=""/>
          </v:shape>
          <o:OLEObject Type="Embed" ProgID="Equation.DSMT4" ShapeID="_x0000_i2198" DrawAspect="Content" ObjectID="_1397130980" r:id="rId2415"/>
        </w:object>
      </w:r>
      <w:r w:rsidR="00D40C73" w:rsidRPr="00B27FE9">
        <w:t>.)</w:t>
      </w:r>
    </w:p>
    <w:p w14:paraId="3C4BFD3C" w14:textId="77777777" w:rsidR="00D40C73" w:rsidRPr="00B27FE9" w:rsidRDefault="00D40C73" w:rsidP="00D40C73"/>
    <w:p w14:paraId="4A3EAEF4" w14:textId="6758A137" w:rsidR="00D40C73" w:rsidRPr="00B27FE9" w:rsidRDefault="00D40C73" w:rsidP="00D40C73">
      <w:r w:rsidRPr="00B27FE9">
        <w:t xml:space="preserve">The mixture stress in a </w:t>
      </w:r>
      <w:r w:rsidR="00C669AA">
        <w:t xml:space="preserve">triphasic </w:t>
      </w:r>
      <w:r w:rsidRPr="00B27FE9">
        <w:t xml:space="preserve">material is given by </w:t>
      </w:r>
      <w:r w:rsidR="002429B0" w:rsidRPr="002429B0">
        <w:rPr>
          <w:position w:val="-10"/>
        </w:rPr>
        <w:object w:dxaOrig="1280" w:dyaOrig="360" w14:anchorId="5806B725">
          <v:shape id="_x0000_i2199" type="#_x0000_t75" style="width:64.15pt;height:18.55pt" o:ole="">
            <v:imagedata r:id="rId2416" o:title=""/>
          </v:shape>
          <o:OLEObject Type="Embed" ProgID="Equation.DSMT4" ShapeID="_x0000_i2199" DrawAspect="Content" ObjectID="_1397130981" r:id="rId2417"/>
        </w:object>
      </w:r>
      <w:r w:rsidRPr="00B27FE9">
        <w:t xml:space="preserve">, where </w:t>
      </w:r>
      <w:r w:rsidR="002429B0" w:rsidRPr="002429B0">
        <w:rPr>
          <w:position w:val="-6"/>
        </w:rPr>
        <w:object w:dxaOrig="300" w:dyaOrig="320" w14:anchorId="251CC445">
          <v:shape id="_x0000_i2200" type="#_x0000_t75" style="width:14.95pt;height:16.4pt" o:ole="">
            <v:imagedata r:id="rId2418" o:title=""/>
          </v:shape>
          <o:OLEObject Type="Embed" ProgID="Equation.DSMT4" ShapeID="_x0000_i2200" DrawAspect="Content" ObjectID="_1397130982" r:id="rId2419"/>
        </w:object>
      </w:r>
      <w:r w:rsidRPr="00B27FE9">
        <w:t xml:space="preserve"> is the stress arising from the solid matrix strain.  The mixture traction on a surface with unit outward normal </w:t>
      </w:r>
      <w:r w:rsidR="002429B0" w:rsidRPr="00025957">
        <w:rPr>
          <w:position w:val="-4"/>
        </w:rPr>
        <w:object w:dxaOrig="200" w:dyaOrig="200" w14:anchorId="3B21C41D">
          <v:shape id="_x0000_i2201" type="#_x0000_t75" style="width:10pt;height:10pt" o:ole="">
            <v:imagedata r:id="rId2420" o:title=""/>
          </v:shape>
          <o:OLEObject Type="Embed" ProgID="Equation.DSMT4" ShapeID="_x0000_i2201" DrawAspect="Content" ObjectID="_1397130983" r:id="rId2421"/>
        </w:object>
      </w:r>
      <w:r w:rsidRPr="00B27FE9">
        <w:t xml:space="preserve"> is </w:t>
      </w:r>
      <w:r w:rsidR="002429B0" w:rsidRPr="002429B0">
        <w:rPr>
          <w:position w:val="-6"/>
        </w:rPr>
        <w:object w:dxaOrig="800" w:dyaOrig="260" w14:anchorId="44A34085">
          <v:shape id="_x0000_i2202" type="#_x0000_t75" style="width:40.65pt;height:12.85pt" o:ole="">
            <v:imagedata r:id="rId2422" o:title=""/>
          </v:shape>
          <o:OLEObject Type="Embed" ProgID="Equation.DSMT4" ShapeID="_x0000_i2202" DrawAspect="Content" ObjectID="_1397130984" r:id="rId242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429B0" w:rsidRPr="002429B0">
        <w:rPr>
          <w:position w:val="-6"/>
        </w:rPr>
        <w:object w:dxaOrig="520" w:dyaOrig="279" w14:anchorId="2BA58B25">
          <v:shape id="_x0000_i2203" type="#_x0000_t75" style="width:26.4pt;height:14.25pt" o:ole="">
            <v:imagedata r:id="rId2424" o:title=""/>
          </v:shape>
          <o:OLEObject Type="Embed" ProgID="Equation.DSMT4" ShapeID="_x0000_i2203" DrawAspect="Content" ObjectID="_1397130985" r:id="rId242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016D0FB5" w:rsidR="00D40C73" w:rsidRPr="00B27FE9" w:rsidRDefault="00D40C73" w:rsidP="00D40C73">
      <w:r w:rsidRPr="00B27FE9">
        <w:t>The natural boundary conditions for the solvent and solute</w:t>
      </w:r>
      <w:r w:rsidR="00C669AA">
        <w:t>s</w:t>
      </w:r>
      <w:r w:rsidRPr="00B27FE9">
        <w:t xml:space="preserve"> are similarly </w:t>
      </w:r>
      <w:r w:rsidR="002429B0" w:rsidRPr="002429B0">
        <w:rPr>
          <w:position w:val="-6"/>
        </w:rPr>
        <w:object w:dxaOrig="859" w:dyaOrig="279" w14:anchorId="0B6EC082">
          <v:shape id="_x0000_i2204" type="#_x0000_t75" style="width:42.75pt;height:14.25pt" o:ole="">
            <v:imagedata r:id="rId2426" o:title=""/>
          </v:shape>
          <o:OLEObject Type="Embed" ProgID="Equation.DSMT4" ShapeID="_x0000_i2204" DrawAspect="Content" ObjectID="_1397130986" r:id="rId2427"/>
        </w:object>
      </w:r>
      <w:r w:rsidRPr="00B27FE9">
        <w:t xml:space="preserve"> and </w:t>
      </w:r>
      <w:r w:rsidR="002429B0" w:rsidRPr="002429B0">
        <w:rPr>
          <w:position w:val="-10"/>
        </w:rPr>
        <w:object w:dxaOrig="880" w:dyaOrig="360" w14:anchorId="1AA94C09">
          <v:shape id="_x0000_i2205" type="#_x0000_t75" style="width:44.2pt;height:18.55pt" o:ole="">
            <v:imagedata r:id="rId2428" o:title=""/>
          </v:shape>
          <o:OLEObject Type="Embed" ProgID="Equation.DSMT4" ShapeID="_x0000_i2205" DrawAspect="Content" ObjectID="_1397130987" r:id="rId2429"/>
        </w:object>
      </w:r>
      <w:r w:rsidRPr="00B27FE9">
        <w:t xml:space="preserve">, where </w:t>
      </w:r>
      <w:r w:rsidR="002429B0" w:rsidRPr="002429B0">
        <w:rPr>
          <w:position w:val="-6"/>
        </w:rPr>
        <w:object w:dxaOrig="260" w:dyaOrig="220" w14:anchorId="1C9ACA23">
          <v:shape id="_x0000_i2206" type="#_x0000_t75" style="width:12.85pt;height:11.4pt" o:ole="">
            <v:imagedata r:id="rId2430" o:title=""/>
          </v:shape>
          <o:OLEObject Type="Embed" ProgID="Equation.DSMT4" ShapeID="_x0000_i2206" DrawAspect="Content" ObjectID="_1397130988" r:id="rId2431"/>
        </w:object>
      </w:r>
      <w:r w:rsidRPr="00B27FE9">
        <w:t xml:space="preserve"> is the volumetric flux of solvent relative to the solid and </w:t>
      </w:r>
      <w:r w:rsidR="002429B0" w:rsidRPr="002429B0">
        <w:rPr>
          <w:position w:val="-10"/>
        </w:rPr>
        <w:object w:dxaOrig="260" w:dyaOrig="360" w14:anchorId="763448AD">
          <v:shape id="_x0000_i2207" type="#_x0000_t75" style="width:12.85pt;height:18.55pt" o:ole="">
            <v:imagedata r:id="rId2432" o:title=""/>
          </v:shape>
          <o:OLEObject Type="Embed" ProgID="Equation.DSMT4" ShapeID="_x0000_i2207" DrawAspect="Content" ObjectID="_1397130989" r:id="rId2433"/>
        </w:object>
      </w:r>
      <w:r w:rsidRPr="00B27FE9">
        <w:t xml:space="preserve"> is the molar flux of solute </w:t>
      </w:r>
      <w:r w:rsidR="002429B0" w:rsidRPr="00025957">
        <w:rPr>
          <w:position w:val="-4"/>
        </w:rPr>
        <w:object w:dxaOrig="220" w:dyaOrig="200" w14:anchorId="507573CF">
          <v:shape id="_x0000_i2208" type="#_x0000_t75" style="width:11.4pt;height:10pt" o:ole="">
            <v:imagedata r:id="rId2434" o:title=""/>
          </v:shape>
          <o:OLEObject Type="Embed" ProgID="Equation.DSMT4" ShapeID="_x0000_i2208" DrawAspect="Content" ObjectID="_1397130990" r:id="rId2435"/>
        </w:object>
      </w:r>
      <w:r w:rsidR="00C669AA">
        <w:t xml:space="preserve"> </w:t>
      </w:r>
      <w:r w:rsidRPr="00B27FE9">
        <w:t xml:space="preserve">relative to the solid.  In general, </w:t>
      </w:r>
      <w:r w:rsidR="002429B0" w:rsidRPr="002429B0">
        <w:rPr>
          <w:position w:val="-6"/>
        </w:rPr>
        <w:object w:dxaOrig="260" w:dyaOrig="220" w14:anchorId="2943309C">
          <v:shape id="_x0000_i2209" type="#_x0000_t75" style="width:12.85pt;height:11.4pt" o:ole="">
            <v:imagedata r:id="rId2436" o:title=""/>
          </v:shape>
          <o:OLEObject Type="Embed" ProgID="Equation.DSMT4" ShapeID="_x0000_i2209" DrawAspect="Content" ObjectID="_1397130991" r:id="rId2437"/>
        </w:object>
      </w:r>
      <w:r w:rsidRPr="00B27FE9">
        <w:t xml:space="preserve"> and </w:t>
      </w:r>
      <w:r w:rsidR="002429B0" w:rsidRPr="002429B0">
        <w:rPr>
          <w:position w:val="-10"/>
        </w:rPr>
        <w:object w:dxaOrig="260" w:dyaOrig="360" w14:anchorId="4143D176">
          <v:shape id="_x0000_i2210" type="#_x0000_t75" style="width:12.85pt;height:18.55pt" o:ole="">
            <v:imagedata r:id="rId2438" o:title=""/>
          </v:shape>
          <o:OLEObject Type="Embed" ProgID="Equation.DSMT4" ShapeID="_x0000_i2210" DrawAspect="Content" ObjectID="_1397130992" r:id="rId2439"/>
        </w:object>
      </w:r>
      <w:r w:rsidRPr="00B27FE9">
        <w:t xml:space="preserve"> are given by</w:t>
      </w:r>
    </w:p>
    <w:p w14:paraId="2FE566EF" w14:textId="58AB9C33" w:rsidR="00D40C73" w:rsidRPr="00B27FE9" w:rsidRDefault="00D40C73" w:rsidP="00D40C73">
      <w:pPr>
        <w:pStyle w:val="MTDisplayEquation"/>
      </w:pPr>
      <w:r w:rsidRPr="00B27FE9">
        <w:tab/>
      </w:r>
      <w:r w:rsidR="002429B0" w:rsidRPr="002429B0">
        <w:rPr>
          <w:position w:val="-70"/>
        </w:rPr>
        <w:object w:dxaOrig="3680" w:dyaOrig="1520" w14:anchorId="39E9B712">
          <v:shape id="_x0000_i2211" type="#_x0000_t75" style="width:183.9pt;height:75.55pt" o:ole="">
            <v:imagedata r:id="rId2440" o:title=""/>
          </v:shape>
          <o:OLEObject Type="Embed" ProgID="Equation.DSMT4" ShapeID="_x0000_i2211" DrawAspect="Content" ObjectID="_1397130993" r:id="rId2441"/>
        </w:object>
      </w:r>
      <w:ins w:id="1677" w:author="Gerard" w:date="2016-04-27T12:14:00Z">
        <w:r w:rsidR="00662F80">
          <w:rPr>
            <w:position w:val="-70"/>
          </w:rPr>
          <w:tab/>
        </w:r>
        <w:r w:rsidR="00662F80">
          <w:rPr>
            <w:position w:val="-70"/>
          </w:rPr>
          <w:fldChar w:fldCharType="begin"/>
        </w:r>
        <w:r w:rsidR="00662F80">
          <w:rPr>
            <w:position w:val="-70"/>
          </w:rPr>
          <w:instrText xml:space="preserve"> MACROBUTTON MTPlaceRef \* MERGEFORMAT </w:instrText>
        </w:r>
        <w:r w:rsidR="00662F80">
          <w:rPr>
            <w:position w:val="-70"/>
          </w:rPr>
          <w:fldChar w:fldCharType="begin"/>
        </w:r>
        <w:r w:rsidR="00662F80">
          <w:rPr>
            <w:position w:val="-70"/>
          </w:rPr>
          <w:instrText xml:space="preserve"> SEQ MTEqn \h \* MERGEFORMAT </w:instrText>
        </w:r>
      </w:ins>
      <w:del w:id="1678" w:author="Gerard" w:date="2016-04-27T14:23:00Z">
        <w:r w:rsidR="00C17CE2" w:rsidDel="00C17CE2">
          <w:rPr>
            <w:position w:val="-70"/>
          </w:rPr>
          <w:fldChar w:fldCharType="separate"/>
        </w:r>
      </w:del>
      <w:del w:id="1679" w:author="Gerard" w:date="2016-04-27T12:14:00Z">
        <w:r w:rsidR="00662F80">
          <w:rPr>
            <w:position w:val="-70"/>
          </w:rPr>
          <w:fldChar w:fldCharType="end"/>
        </w:r>
      </w:del>
      <w:bookmarkStart w:id="1680" w:name="ZEqnNum826581"/>
      <w:ins w:id="1681" w:author="Gerard" w:date="2016-04-27T12:14:00Z">
        <w:r w:rsidR="00662F80">
          <w:rPr>
            <w:position w:val="-70"/>
          </w:rPr>
          <w:instrText>(</w:instrText>
        </w:r>
        <w:r w:rsidR="00662F80">
          <w:rPr>
            <w:position w:val="-70"/>
          </w:rPr>
          <w:fldChar w:fldCharType="begin"/>
        </w:r>
        <w:r w:rsidR="00662F80">
          <w:rPr>
            <w:position w:val="-70"/>
          </w:rPr>
          <w:instrText xml:space="preserve"> SEQ MTChap \c \* Arabic \* MERGEFORMAT </w:instrText>
        </w:r>
      </w:ins>
      <w:r w:rsidR="00662F80">
        <w:rPr>
          <w:position w:val="-70"/>
        </w:rPr>
        <w:fldChar w:fldCharType="separate"/>
      </w:r>
      <w:ins w:id="1682" w:author="Gerard" w:date="2016-04-27T14:26:00Z">
        <w:r w:rsidR="00C17CE2">
          <w:rPr>
            <w:noProof/>
            <w:position w:val="-70"/>
          </w:rPr>
          <w:instrText>4</w:instrText>
        </w:r>
      </w:ins>
      <w:ins w:id="1683" w:author="Gerard" w:date="2016-04-27T12:14:00Z">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ins>
      <w:r w:rsidR="00662F80">
        <w:rPr>
          <w:position w:val="-70"/>
        </w:rPr>
        <w:fldChar w:fldCharType="separate"/>
      </w:r>
      <w:ins w:id="1684" w:author="Gerard" w:date="2016-04-27T14:26:00Z">
        <w:r w:rsidR="00C17CE2">
          <w:rPr>
            <w:noProof/>
            <w:position w:val="-70"/>
          </w:rPr>
          <w:instrText>25</w:instrText>
        </w:r>
      </w:ins>
      <w:ins w:id="1685" w:author="Gerard" w:date="2016-04-27T12:14:00Z">
        <w:r w:rsidR="00662F80">
          <w:rPr>
            <w:position w:val="-70"/>
          </w:rPr>
          <w:fldChar w:fldCharType="end"/>
        </w:r>
        <w:r w:rsidR="00662F80">
          <w:rPr>
            <w:position w:val="-70"/>
          </w:rPr>
          <w:instrText>)</w:instrText>
        </w:r>
        <w:bookmarkEnd w:id="1680"/>
        <w:r w:rsidR="00662F80">
          <w:rPr>
            <w:position w:val="-70"/>
          </w:rPr>
          <w:fldChar w:fldCharType="end"/>
        </w:r>
      </w:ins>
    </w:p>
    <w:p w14:paraId="0EAA9DB1" w14:textId="77777777" w:rsidR="00D40C73" w:rsidRPr="00B27FE9" w:rsidRDefault="00D40C73" w:rsidP="00D40C73">
      <w:r w:rsidRPr="00B27FE9">
        <w:t>where</w:t>
      </w:r>
    </w:p>
    <w:p w14:paraId="427051FD" w14:textId="3C97C096" w:rsidR="00D40C73" w:rsidRPr="00B27FE9" w:rsidRDefault="00D40C73" w:rsidP="00D40C73">
      <w:pPr>
        <w:pStyle w:val="MTDisplayEquation"/>
      </w:pPr>
      <w:r w:rsidRPr="00B27FE9">
        <w:tab/>
      </w:r>
      <w:r w:rsidR="002429B0" w:rsidRPr="002429B0">
        <w:rPr>
          <w:position w:val="-34"/>
        </w:rPr>
        <w:object w:dxaOrig="3400" w:dyaOrig="840" w14:anchorId="294C544B">
          <v:shape id="_x0000_i2212" type="#_x0000_t75" style="width:170.4pt;height:42.05pt" o:ole="">
            <v:imagedata r:id="rId2442" o:title=""/>
          </v:shape>
          <o:OLEObject Type="Embed" ProgID="Equation.DSMT4" ShapeID="_x0000_i2212" DrawAspect="Content" ObjectID="_1397130994" r:id="rId2443"/>
        </w:object>
      </w:r>
      <w:ins w:id="1686"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1687" w:author="Gerard" w:date="2016-04-27T14:23:00Z">
        <w:r w:rsidR="00C17CE2" w:rsidDel="00C17CE2">
          <w:rPr>
            <w:position w:val="-34"/>
          </w:rPr>
          <w:fldChar w:fldCharType="separate"/>
        </w:r>
      </w:del>
      <w:del w:id="1688" w:author="Gerard" w:date="2016-04-27T12:14:00Z">
        <w:r w:rsidR="00662F80">
          <w:rPr>
            <w:position w:val="-34"/>
          </w:rPr>
          <w:fldChar w:fldCharType="end"/>
        </w:r>
      </w:del>
      <w:ins w:id="1689"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1690" w:author="Gerard" w:date="2016-04-27T14:26:00Z">
        <w:r w:rsidR="00C17CE2">
          <w:rPr>
            <w:noProof/>
            <w:position w:val="-34"/>
          </w:rPr>
          <w:instrText>4</w:instrText>
        </w:r>
      </w:ins>
      <w:ins w:id="1691"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1692" w:author="Gerard" w:date="2016-04-27T14:26:00Z">
        <w:r w:rsidR="00C17CE2">
          <w:rPr>
            <w:noProof/>
            <w:position w:val="-34"/>
          </w:rPr>
          <w:instrText>26</w:instrText>
        </w:r>
      </w:ins>
      <w:ins w:id="1693" w:author="Gerard" w:date="2016-04-27T12:14:00Z">
        <w:r w:rsidR="00662F80">
          <w:rPr>
            <w:position w:val="-34"/>
          </w:rPr>
          <w:fldChar w:fldCharType="end"/>
        </w:r>
        <w:r w:rsidR="00662F80">
          <w:rPr>
            <w:position w:val="-34"/>
          </w:rPr>
          <w:instrText>)</w:instrText>
        </w:r>
        <w:r w:rsidR="00662F80">
          <w:rPr>
            <w:position w:val="-34"/>
          </w:rPr>
          <w:fldChar w:fldCharType="end"/>
        </w:r>
      </w:ins>
    </w:p>
    <w:p w14:paraId="4FF21BBE" w14:textId="7EBF8FCB"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2429B0" w:rsidRPr="00025957">
        <w:rPr>
          <w:position w:val="-4"/>
        </w:rPr>
        <w:object w:dxaOrig="220" w:dyaOrig="260" w14:anchorId="2CB331C1">
          <v:shape id="_x0000_i2213" type="#_x0000_t75" style="width:11.4pt;height:12.85pt" o:ole="">
            <v:imagedata r:id="rId2444" o:title=""/>
          </v:shape>
          <o:OLEObject Type="Embed" ProgID="Equation.DSMT4" ShapeID="_x0000_i2213" DrawAspect="Content" ObjectID="_1397130995" r:id="rId2445"/>
        </w:object>
      </w:r>
      <w:r w:rsidRPr="00B27FE9">
        <w:t xml:space="preserve"> is the hydraulic permeability of the solvent through the </w:t>
      </w:r>
      <w:r w:rsidRPr="00B27FE9">
        <w:lastRenderedPageBreak/>
        <w:t xml:space="preserve">porous solid matrix; </w:t>
      </w:r>
      <w:r w:rsidR="002429B0" w:rsidRPr="002429B0">
        <w:rPr>
          <w:position w:val="-6"/>
        </w:rPr>
        <w:object w:dxaOrig="300" w:dyaOrig="320" w14:anchorId="18E87A34">
          <v:shape id="_x0000_i2214" type="#_x0000_t75" style="width:14.95pt;height:16.4pt" o:ole="">
            <v:imagedata r:id="rId2446" o:title=""/>
          </v:shape>
          <o:OLEObject Type="Embed" ProgID="Equation.DSMT4" ShapeID="_x0000_i2214" DrawAspect="Content" ObjectID="_1397130996" r:id="rId2447"/>
        </w:object>
      </w:r>
      <w:r w:rsidRPr="00B27FE9">
        <w:t xml:space="preserve"> is the diffusivity </w:t>
      </w:r>
      <w:r w:rsidR="00A84000">
        <w:t xml:space="preserve">of solute </w:t>
      </w:r>
      <w:r w:rsidR="002429B0" w:rsidRPr="00025957">
        <w:rPr>
          <w:position w:val="-4"/>
        </w:rPr>
        <w:object w:dxaOrig="220" w:dyaOrig="200" w14:anchorId="3320C3BF">
          <v:shape id="_x0000_i2215" type="#_x0000_t75" style="width:11.4pt;height:10pt" o:ole="">
            <v:imagedata r:id="rId2448" o:title=""/>
          </v:shape>
          <o:OLEObject Type="Embed" ProgID="Equation.DSMT4" ShapeID="_x0000_i2215" DrawAspect="Content" ObjectID="_1397130997" r:id="rId2449"/>
        </w:object>
      </w:r>
      <w:r w:rsidR="00A84000">
        <w:t xml:space="preserve"> </w:t>
      </w:r>
      <w:r w:rsidRPr="00B27FE9">
        <w:t xml:space="preserve">through the mixture (frictional interactions with solvent and solid); and </w:t>
      </w:r>
      <w:r w:rsidR="002429B0" w:rsidRPr="002429B0">
        <w:rPr>
          <w:position w:val="-12"/>
        </w:rPr>
        <w:object w:dxaOrig="320" w:dyaOrig="380" w14:anchorId="49897812">
          <v:shape id="_x0000_i2216" type="#_x0000_t75" style="width:16.4pt;height:18.55pt" o:ole="">
            <v:imagedata r:id="rId2450" o:title=""/>
          </v:shape>
          <o:OLEObject Type="Embed" ProgID="Equation.DSMT4" ShapeID="_x0000_i2216" DrawAspect="Content" ObjectID="_1397130998" r:id="rId2451"/>
        </w:object>
      </w:r>
      <w:r w:rsidRPr="00B27FE9">
        <w:t xml:space="preserve"> is </w:t>
      </w:r>
      <w:r w:rsidR="00A84000">
        <w:t xml:space="preserve">its </w:t>
      </w:r>
      <w:r w:rsidRPr="00B27FE9">
        <w:t xml:space="preserve">free diffusivity (frictional interactions with solvent only). </w:t>
      </w:r>
      <w:r w:rsidR="002429B0" w:rsidRPr="002429B0">
        <w:rPr>
          <w:position w:val="-10"/>
        </w:rPr>
        <w:object w:dxaOrig="1080" w:dyaOrig="360" w14:anchorId="5E55B409">
          <v:shape id="_x0000_i2217" type="#_x0000_t75" style="width:53.45pt;height:18.55pt" o:ole="">
            <v:imagedata r:id="rId2452" o:title=""/>
          </v:shape>
          <o:OLEObject Type="Embed" ProgID="Equation.DSMT4" ShapeID="_x0000_i2217" DrawAspect="Content" ObjectID="_1397130999" r:id="rId245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17CE2">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694" w:name="_Toc370461254"/>
      <w:bookmarkStart w:id="1695" w:name="_Toc304219973"/>
      <w:r>
        <w:lastRenderedPageBreak/>
        <w:t>Guidelines for Multiphasic Analyses</w:t>
      </w:r>
      <w:bookmarkEnd w:id="1694"/>
      <w:bookmarkEnd w:id="1695"/>
    </w:p>
    <w:p w14:paraId="7D8B3FEA" w14:textId="77777777" w:rsidR="00976D6B" w:rsidRPr="00AB593C" w:rsidRDefault="00976D6B" w:rsidP="00976D6B">
      <w:pPr>
        <w:pStyle w:val="Heading4"/>
      </w:pPr>
      <w:bookmarkStart w:id="1696" w:name="_Toc370461255"/>
      <w:bookmarkStart w:id="1697" w:name="_Toc304219974"/>
      <w:r>
        <w:t>Initial State of Swelling</w:t>
      </w:r>
      <w:bookmarkEnd w:id="1696"/>
      <w:bookmarkEnd w:id="1697"/>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17CE2">
        <w:t>Chapter 6</w:t>
      </w:r>
      <w:r>
        <w:fldChar w:fldCharType="end"/>
      </w:r>
      <w:r>
        <w:t>) where the first step is a steady-state analysis (Section </w:t>
      </w:r>
      <w:r>
        <w:fldChar w:fldCharType="begin"/>
      </w:r>
      <w:r>
        <w:instrText xml:space="preserve"> REF _Ref250285979 \r \h </w:instrText>
      </w:r>
      <w:r>
        <w:fldChar w:fldCharType="separate"/>
      </w:r>
      <w:r w:rsidR="00C17CE2">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17CE2">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698" w:name="_Toc370461256"/>
      <w:bookmarkStart w:id="1699" w:name="_Toc304219975"/>
      <w:r>
        <w:lastRenderedPageBreak/>
        <w:t>Prescribed Boundary Conditions</w:t>
      </w:r>
      <w:bookmarkEnd w:id="1698"/>
      <w:bookmarkEnd w:id="1699"/>
    </w:p>
    <w:p w14:paraId="117B6327" w14:textId="3BAFEE31" w:rsidR="00976D6B" w:rsidRDefault="00976D6B" w:rsidP="00976D6B">
      <w:r>
        <w:t xml:space="preserve">In most analyses, it may be assumed that the ambient fluid pressure and electric potential in the external environment are zero, thus </w:t>
      </w:r>
      <w:r w:rsidR="002429B0" w:rsidRPr="002429B0">
        <w:rPr>
          <w:position w:val="-14"/>
        </w:rPr>
        <w:object w:dxaOrig="720" w:dyaOrig="400" w14:anchorId="3C05E3D8">
          <v:shape id="_x0000_i2218" type="#_x0000_t75" style="width:36.35pt;height:19.95pt" o:ole="">
            <v:imagedata r:id="rId2454" o:title=""/>
          </v:shape>
          <o:OLEObject Type="Embed" ProgID="Equation.DSMT4" ShapeID="_x0000_i2218" DrawAspect="Content" ObjectID="_1397131000" r:id="rId2455"/>
        </w:object>
      </w:r>
      <w:r>
        <w:t xml:space="preserve"> and </w:t>
      </w:r>
      <w:r w:rsidR="002429B0" w:rsidRPr="002429B0">
        <w:rPr>
          <w:position w:val="-14"/>
        </w:rPr>
        <w:object w:dxaOrig="740" w:dyaOrig="400" w14:anchorId="5668DEDA">
          <v:shape id="_x0000_i2219" type="#_x0000_t75" style="width:37.05pt;height:19.95pt" o:ole="">
            <v:imagedata r:id="rId2456" o:title=""/>
          </v:shape>
          <o:OLEObject Type="Embed" ProgID="Equation.DSMT4" ShapeID="_x0000_i2219" DrawAspect="Content" ObjectID="_1397131001" r:id="rId245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37ADE6CB">
          <v:shape id="_x0000_i2220" type="#_x0000_t75" style="width:67pt;height:21.4pt" o:ole="">
            <v:imagedata r:id="rId2458" o:title=""/>
          </v:shape>
          <o:OLEObject Type="Embed" ProgID="Equation.DSMT4" ShapeID="_x0000_i2220" DrawAspect="Content" ObjectID="_1397131002" r:id="rId2459"/>
        </w:object>
      </w:r>
      <w:r>
        <w:t xml:space="preserve">It follows that the effective fluid pressure in the external environment is </w:t>
      </w:r>
      <w:r w:rsidR="002429B0" w:rsidRPr="002429B0">
        <w:rPr>
          <w:position w:val="-16"/>
        </w:rPr>
        <w:object w:dxaOrig="2000" w:dyaOrig="440" w14:anchorId="004AFD3F">
          <v:shape id="_x0000_i2221" type="#_x0000_t75" style="width:99.8pt;height:22.1pt" o:ole="">
            <v:imagedata r:id="rId2460" o:title=""/>
          </v:shape>
          <o:OLEObject Type="Embed" ProgID="Equation.DSMT4" ShapeID="_x0000_i2221" DrawAspect="Content" ObjectID="_1397131003" r:id="rId2461"/>
        </w:object>
      </w:r>
      <w:r>
        <w:t xml:space="preserve"> and the effective concentrations are </w:t>
      </w:r>
      <w:r w:rsidR="002429B0" w:rsidRPr="002429B0">
        <w:rPr>
          <w:position w:val="-18"/>
        </w:rPr>
        <w:object w:dxaOrig="1240" w:dyaOrig="460" w14:anchorId="59661418">
          <v:shape id="_x0000_i2222" type="#_x0000_t75" style="width:62pt;height:22.8pt" o:ole="">
            <v:imagedata r:id="rId2462" o:title=""/>
          </v:shape>
          <o:OLEObject Type="Embed" ProgID="Equation.DSMT4" ShapeID="_x0000_i2222" DrawAspect="Content" ObjectID="_1397131004" r:id="rId2463"/>
        </w:object>
      </w:r>
      <w:r w:rsidR="002429B0" w:rsidRPr="002429B0">
        <w:rPr>
          <w:position w:val="-18"/>
        </w:rPr>
        <w:object w:dxaOrig="1219" w:dyaOrig="460" w14:anchorId="76E4A903">
          <v:shape id="_x0000_i2223" type="#_x0000_t75" style="width:60.6pt;height:22.8pt" o:ole="">
            <v:imagedata r:id="rId2464" o:title=""/>
          </v:shape>
          <o:OLEObject Type="Embed" ProgID="Equation.DSMT4" ShapeID="_x0000_i2223" DrawAspect="Content" ObjectID="_1397131005" r:id="rId2465"/>
        </w:object>
      </w:r>
      <w:r>
        <w:t>.  Therefore, in multiphasic analyses, whenever the external environment contains solutes</w:t>
      </w:r>
      <w:r w:rsidR="002429B0" w:rsidRPr="002429B0">
        <w:rPr>
          <w:position w:val="-14"/>
        </w:rPr>
        <w:object w:dxaOrig="240" w:dyaOrig="400" w14:anchorId="26C45BDA">
          <v:shape id="_x0000_i2224" type="#_x0000_t75" style="width:12.1pt;height:19.95pt" o:ole="">
            <v:imagedata r:id="rId2466" o:title=""/>
          </v:shape>
          <o:OLEObject Type="Embed" ProgID="Equation.DSMT4" ShapeID="_x0000_i2224" DrawAspect="Content" ObjectID="_1397131006" r:id="rId2467"/>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1BBE3160" w:rsidR="00976D6B" w:rsidRDefault="00976D6B" w:rsidP="00976D6B">
      <w:r>
        <w:t xml:space="preserve">Letting </w:t>
      </w:r>
      <w:r w:rsidR="002429B0" w:rsidRPr="002429B0">
        <w:rPr>
          <w:position w:val="-14"/>
        </w:rPr>
        <w:object w:dxaOrig="720" w:dyaOrig="400" w14:anchorId="01273667">
          <v:shape id="_x0000_i2225" type="#_x0000_t75" style="width:36.35pt;height:19.95pt" o:ole="">
            <v:imagedata r:id="rId2468" o:title=""/>
          </v:shape>
          <o:OLEObject Type="Embed" ProgID="Equation.DSMT4" ShapeID="_x0000_i2225" DrawAspect="Content" ObjectID="_1397131007" r:id="rId2469"/>
        </w:object>
      </w:r>
      <w:r>
        <w:t xml:space="preserve"> also implies that prescribed mixture normal tractions (Section </w:t>
      </w:r>
      <w:r>
        <w:fldChar w:fldCharType="begin"/>
      </w:r>
      <w:r>
        <w:instrText xml:space="preserve"> REF _Ref194576545 \r \h </w:instrText>
      </w:r>
      <w:r>
        <w:fldChar w:fldCharType="separate"/>
      </w:r>
      <w:r w:rsidR="00C17CE2">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5A801CBA">
          <v:shape id="_x0000_i2226" type="#_x0000_t75" style="width:36.35pt;height:19.95pt" o:ole="">
            <v:imagedata r:id="rId2470" o:title=""/>
          </v:shape>
          <o:OLEObject Type="Embed" ProgID="Equation.DSMT4" ShapeID="_x0000_i2226" DrawAspect="Content" ObjectID="_1397131008" r:id="rId247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35832BCD">
          <v:shape id="_x0000_i2227" type="#_x0000_t75" style="width:37.05pt;height:19.95pt" o:ole="">
            <v:imagedata r:id="rId2472" o:title=""/>
          </v:shape>
          <o:OLEObject Type="Embed" ProgID="Equation.DSMT4" ShapeID="_x0000_i2227" DrawAspect="Content" ObjectID="_1397131009" r:id="rId247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46B6BD54">
          <v:shape id="_x0000_i2228" type="#_x0000_t75" style="width:62pt;height:22.8pt" o:ole="">
            <v:imagedata r:id="rId2474" o:title=""/>
          </v:shape>
          <o:OLEObject Type="Embed" ProgID="Equation.DSMT4" ShapeID="_x0000_i2228" DrawAspect="Content" ObjectID="_1397131010" r:id="rId2475"/>
        </w:object>
      </w:r>
      <w:r w:rsidR="002429B0" w:rsidRPr="002429B0">
        <w:rPr>
          <w:position w:val="-18"/>
        </w:rPr>
        <w:object w:dxaOrig="1219" w:dyaOrig="460" w14:anchorId="6FD34A13">
          <v:shape id="_x0000_i2229" type="#_x0000_t75" style="width:60.6pt;height:22.8pt" o:ole="">
            <v:imagedata r:id="rId2476" o:title=""/>
          </v:shape>
          <o:OLEObject Type="Embed" ProgID="Equation.DSMT4" ShapeID="_x0000_i2229" DrawAspect="Content" ObjectID="_1397131011" r:id="rId2477"/>
        </w:object>
      </w:r>
      <w:r>
        <w:t>.</w:t>
      </w:r>
    </w:p>
    <w:p w14:paraId="53B5BBD7" w14:textId="77777777" w:rsidR="00976D6B" w:rsidRDefault="00976D6B" w:rsidP="00976D6B">
      <w:pPr>
        <w:pStyle w:val="Heading4"/>
      </w:pPr>
      <w:bookmarkStart w:id="1700" w:name="_Toc370461257"/>
      <w:bookmarkStart w:id="1701" w:name="_Toc304219976"/>
      <w:r>
        <w:t>Prescribed Initial Conditions</w:t>
      </w:r>
      <w:bookmarkEnd w:id="1700"/>
      <w:bookmarkEnd w:id="1701"/>
    </w:p>
    <w:p w14:paraId="7DF40044" w14:textId="5C9822D1" w:rsidR="00976D6B" w:rsidRDefault="00976D6B" w:rsidP="00976D6B">
      <w:r>
        <w:t xml:space="preserve">When a multiphasic material is initially exposed to a given external environment with effective pressure </w:t>
      </w:r>
      <w:r w:rsidR="002429B0" w:rsidRPr="002429B0">
        <w:rPr>
          <w:position w:val="-14"/>
        </w:rPr>
        <w:object w:dxaOrig="260" w:dyaOrig="400" w14:anchorId="7A2AF158">
          <v:shape id="_x0000_i2230" type="#_x0000_t75" style="width:12.85pt;height:19.95pt" o:ole="">
            <v:imagedata r:id="rId2478" o:title=""/>
          </v:shape>
          <o:OLEObject Type="Embed" ProgID="Equation.DSMT4" ShapeID="_x0000_i2230" DrawAspect="Content" ObjectID="_1397131012" r:id="rId2479"/>
        </w:object>
      </w:r>
      <w:r>
        <w:t xml:space="preserve"> and effective concentrations </w:t>
      </w:r>
      <w:r w:rsidR="002429B0" w:rsidRPr="002429B0">
        <w:rPr>
          <w:position w:val="-14"/>
        </w:rPr>
        <w:object w:dxaOrig="279" w:dyaOrig="420" w14:anchorId="18185BA6">
          <v:shape id="_x0000_i2231" type="#_x0000_t75" style="width:14.25pt;height:21.4pt" o:ole="">
            <v:imagedata r:id="rId2480" o:title=""/>
          </v:shape>
          <o:OLEObject Type="Embed" ProgID="Equation.DSMT4" ShapeID="_x0000_i2231" DrawAspect="Content" ObjectID="_1397131013" r:id="rId2481"/>
        </w:object>
      </w:r>
      <w:r w:rsidR="002429B0" w:rsidRPr="002429B0">
        <w:rPr>
          <w:position w:val="-10"/>
        </w:rPr>
        <w:object w:dxaOrig="980" w:dyaOrig="300" w14:anchorId="7FE28646">
          <v:shape id="_x0000_i2232" type="#_x0000_t75" style="width:49.2pt;height:14.95pt" o:ole="">
            <v:imagedata r:id="rId2482" o:title=""/>
          </v:shape>
          <o:OLEObject Type="Embed" ProgID="Equation.DSMT4" ShapeID="_x0000_i2232" DrawAspect="Content" ObjectID="_1397131014" r:id="rId2483"/>
        </w:object>
      </w:r>
      <w:r>
        <w:t xml:space="preserve">, the initial conditions inside the material should be set to </w:t>
      </w:r>
      <w:r w:rsidR="002429B0" w:rsidRPr="002429B0">
        <w:rPr>
          <w:position w:val="-14"/>
        </w:rPr>
        <w:object w:dxaOrig="720" w:dyaOrig="400" w14:anchorId="1EA8BDDC">
          <v:shape id="_x0000_i2233" type="#_x0000_t75" style="width:36.35pt;height:19.95pt" o:ole="">
            <v:imagedata r:id="rId2484" o:title=""/>
          </v:shape>
          <o:OLEObject Type="Embed" ProgID="Equation.DSMT4" ShapeID="_x0000_i2233" DrawAspect="Content" ObjectID="_1397131015" r:id="rId2485"/>
        </w:object>
      </w:r>
      <w:r>
        <w:t xml:space="preserve"> and </w:t>
      </w:r>
      <w:r w:rsidR="002429B0" w:rsidRPr="002429B0">
        <w:rPr>
          <w:position w:val="-14"/>
        </w:rPr>
        <w:object w:dxaOrig="840" w:dyaOrig="420" w14:anchorId="4BBB4DD9">
          <v:shape id="_x0000_i2234" type="#_x0000_t75" style="width:42.05pt;height:21.4pt" o:ole="">
            <v:imagedata r:id="rId2486" o:title=""/>
          </v:shape>
          <o:OLEObject Type="Embed" ProgID="Equation.DSMT4" ShapeID="_x0000_i2234" DrawAspect="Content" ObjectID="_1397131016" r:id="rId2487"/>
        </w:object>
      </w:r>
      <w:r>
        <w:t xml:space="preserve"> in order to expedite the evaluation of the initial state of swelling.  The values of </w:t>
      </w:r>
      <w:r w:rsidR="002429B0" w:rsidRPr="002429B0">
        <w:rPr>
          <w:position w:val="-14"/>
        </w:rPr>
        <w:object w:dxaOrig="260" w:dyaOrig="400" w14:anchorId="203DD83E">
          <v:shape id="_x0000_i2235" type="#_x0000_t75" style="width:12.85pt;height:19.95pt" o:ole="">
            <v:imagedata r:id="rId2488" o:title=""/>
          </v:shape>
          <o:OLEObject Type="Embed" ProgID="Equation.DSMT4" ShapeID="_x0000_i2235" DrawAspect="Content" ObjectID="_1397131017" r:id="rId2489"/>
        </w:object>
      </w:r>
      <w:r>
        <w:t xml:space="preserve"> and </w:t>
      </w:r>
      <w:r w:rsidR="002429B0" w:rsidRPr="002429B0">
        <w:rPr>
          <w:position w:val="-14"/>
        </w:rPr>
        <w:object w:dxaOrig="279" w:dyaOrig="420" w14:anchorId="5E454289">
          <v:shape id="_x0000_i2236" type="#_x0000_t75" style="width:14.25pt;height:21.4pt" o:ole="">
            <v:imagedata r:id="rId2490" o:title=""/>
          </v:shape>
          <o:OLEObject Type="Embed" ProgID="Equation.DSMT4" ShapeID="_x0000_i2236" DrawAspect="Content" ObjectID="_1397131018" r:id="rId2491"/>
        </w:object>
      </w:r>
      <w:r>
        <w:t xml:space="preserve"> should be evaluated as described in Section </w:t>
      </w:r>
      <w:r>
        <w:fldChar w:fldCharType="begin"/>
      </w:r>
      <w:r>
        <w:instrText xml:space="preserve"> REF _Ref188326917 \r \h </w:instrText>
      </w:r>
      <w:r>
        <w:fldChar w:fldCharType="separate"/>
      </w:r>
      <w:r w:rsidR="00C17CE2">
        <w:t>8.5.2</w:t>
      </w:r>
      <w:r>
        <w:fldChar w:fldCharType="end"/>
      </w:r>
    </w:p>
    <w:p w14:paraId="14BB36C1" w14:textId="77777777" w:rsidR="00976D6B" w:rsidRDefault="00976D6B" w:rsidP="00976D6B">
      <w:pPr>
        <w:pStyle w:val="Heading4"/>
      </w:pPr>
      <w:bookmarkStart w:id="1702" w:name="_Toc370461258"/>
      <w:bookmarkStart w:id="1703" w:name="_Toc304219977"/>
      <w:r>
        <w:t>Prescribed Effective Solute Flux</w:t>
      </w:r>
      <w:bookmarkEnd w:id="1702"/>
      <w:bookmarkEnd w:id="1703"/>
    </w:p>
    <w:p w14:paraId="6D303BF0" w14:textId="5965FDEA" w:rsidR="00976D6B" w:rsidRPr="00E71089" w:rsidRDefault="00976D6B" w:rsidP="00976D6B">
      <w:r>
        <w:t xml:space="preserve">The finite element formulation for multiphasic materials in FEBio requires that the natural boundary condition for solute </w:t>
      </w:r>
      <w:r w:rsidR="002429B0" w:rsidRPr="002429B0">
        <w:rPr>
          <w:position w:val="-6"/>
        </w:rPr>
        <w:object w:dxaOrig="240" w:dyaOrig="220" w14:anchorId="03D8C39A">
          <v:shape id="_x0000_i2237" type="#_x0000_t75" style="width:12.1pt;height:11.4pt" o:ole="">
            <v:imagedata r:id="rId2492" o:title=""/>
          </v:shape>
          <o:OLEObject Type="Embed" ProgID="Equation.DSMT4" ShapeID="_x0000_i2237" DrawAspect="Content" ObjectID="_1397131019" r:id="rId2493"/>
        </w:object>
      </w:r>
      <w:r>
        <w:t xml:space="preserve"> be prescribed as </w:t>
      </w:r>
      <w:r w:rsidR="002429B0" w:rsidRPr="002429B0">
        <w:rPr>
          <w:position w:val="-18"/>
        </w:rPr>
        <w:object w:dxaOrig="1920" w:dyaOrig="440" w14:anchorId="39822026">
          <v:shape id="_x0000_i2238" type="#_x0000_t75" style="width:95.5pt;height:22.1pt" o:ole="">
            <v:imagedata r:id="rId2494" o:title=""/>
          </v:shape>
          <o:OLEObject Type="Embed" ProgID="Equation.DSMT4" ShapeID="_x0000_i2238" DrawAspect="Content" ObjectID="_1397131020" r:id="rId2495"/>
        </w:object>
      </w:r>
      <w:r>
        <w:t xml:space="preserve">, where </w:t>
      </w:r>
      <w:r w:rsidR="002429B0" w:rsidRPr="002429B0">
        <w:rPr>
          <w:position w:val="-12"/>
        </w:rPr>
        <w:object w:dxaOrig="300" w:dyaOrig="380" w14:anchorId="73280402">
          <v:shape id="_x0000_i2239" type="#_x0000_t75" style="width:14.95pt;height:18.55pt" o:ole="">
            <v:imagedata r:id="rId2496" o:title=""/>
          </v:shape>
          <o:OLEObject Type="Embed" ProgID="Equation.DSMT4" ShapeID="_x0000_i2239" DrawAspect="Content" ObjectID="_1397131021" r:id="rId2497"/>
        </w:object>
      </w:r>
      <w:r>
        <w:t xml:space="preserve"> is the effective solute flux. For a mixture containing only neutral solutes (</w:t>
      </w:r>
      <w:r w:rsidR="002429B0" w:rsidRPr="002429B0">
        <w:rPr>
          <w:position w:val="-10"/>
        </w:rPr>
        <w:object w:dxaOrig="1080" w:dyaOrig="360" w14:anchorId="5717E75A">
          <v:shape id="_x0000_i2240" type="#_x0000_t75" style="width:53.45pt;height:18.55pt" o:ole="">
            <v:imagedata r:id="rId2498" o:title=""/>
          </v:shape>
          <o:OLEObject Type="Embed" ProgID="Equation.DSMT4" ShapeID="_x0000_i2240" DrawAspect="Content" ObjectID="_1397131022" r:id="rId2499"/>
        </w:object>
      </w:r>
      <w:r>
        <w:t xml:space="preserve"> ), it follows that </w:t>
      </w:r>
      <w:r w:rsidR="002429B0" w:rsidRPr="002429B0">
        <w:rPr>
          <w:position w:val="-12"/>
        </w:rPr>
        <w:object w:dxaOrig="800" w:dyaOrig="380" w14:anchorId="4DF29FCE">
          <v:shape id="_x0000_i2241" type="#_x0000_t75" style="width:40.65pt;height:18.55pt" o:ole="">
            <v:imagedata r:id="rId2500" o:title=""/>
          </v:shape>
          <o:OLEObject Type="Embed" ProgID="Equation.DSMT4" ShapeID="_x0000_i2241" DrawAspect="Content" ObjectID="_1397131023" r:id="rId2501"/>
        </w:object>
      </w:r>
      <w:r>
        <w:t>.</w:t>
      </w:r>
    </w:p>
    <w:p w14:paraId="6E785E5F" w14:textId="77777777" w:rsidR="00976D6B" w:rsidRDefault="00976D6B" w:rsidP="00976D6B">
      <w:pPr>
        <w:pStyle w:val="Heading4"/>
      </w:pPr>
      <w:bookmarkStart w:id="1704" w:name="_Toc370461259"/>
      <w:bookmarkStart w:id="1705" w:name="_Toc304219978"/>
      <w:r>
        <w:t>Prescribed Electric Current Density</w:t>
      </w:r>
      <w:bookmarkEnd w:id="1704"/>
      <w:bookmarkEnd w:id="1705"/>
    </w:p>
    <w:p w14:paraId="1AC949D7" w14:textId="77777777" w:rsidR="00976D6B" w:rsidRDefault="00976D6B" w:rsidP="00976D6B">
      <w:r>
        <w:t>The electric current density in a mixture is a linear superposition of the ion fluxes,</w:t>
      </w:r>
    </w:p>
    <w:p w14:paraId="3722832A" w14:textId="22A3B4E0" w:rsidR="00976D6B" w:rsidRDefault="00976D6B" w:rsidP="00976D6B">
      <w:pPr>
        <w:pStyle w:val="MTDisplayEquation"/>
      </w:pPr>
      <w:r>
        <w:tab/>
      </w:r>
      <w:r w:rsidR="002429B0" w:rsidRPr="002429B0">
        <w:rPr>
          <w:position w:val="-28"/>
        </w:rPr>
        <w:object w:dxaOrig="1579" w:dyaOrig="560" w14:anchorId="41D2BFC4">
          <v:shape id="_x0000_i2242" type="#_x0000_t75" style="width:79.15pt;height:27.8pt" o:ole="">
            <v:imagedata r:id="rId2502" o:title=""/>
          </v:shape>
          <o:OLEObject Type="Embed" ProgID="Equation.DSMT4" ShapeID="_x0000_i2242" DrawAspect="Content" ObjectID="_1397131024" r:id="rId2503"/>
        </w:object>
      </w:r>
      <w:r>
        <w:t>.</w:t>
      </w:r>
      <w:ins w:id="1706" w:author="Gerard" w:date="2016-04-27T12:16:00Z">
        <w:r w:rsidR="001D6CB8">
          <w:tab/>
        </w:r>
        <w:r w:rsidR="001D6CB8">
          <w:fldChar w:fldCharType="begin"/>
        </w:r>
        <w:r w:rsidR="001D6CB8">
          <w:instrText xml:space="preserve"> MACROBUTTON MTPlaceRef \* MERGEFORMAT </w:instrText>
        </w:r>
        <w:r w:rsidR="001D6CB8">
          <w:fldChar w:fldCharType="begin"/>
        </w:r>
        <w:r w:rsidR="001D6CB8">
          <w:instrText xml:space="preserve"> SEQ MTEqn \h \* MERGEFORMAT </w:instrText>
        </w:r>
      </w:ins>
      <w:del w:id="1707" w:author="Gerard" w:date="2016-04-27T14:23:00Z">
        <w:r w:rsidR="00C17CE2" w:rsidDel="00C17CE2">
          <w:fldChar w:fldCharType="separate"/>
        </w:r>
      </w:del>
      <w:del w:id="1708" w:author="Gerard" w:date="2016-04-27T12:16:00Z">
        <w:r w:rsidR="001D6CB8">
          <w:fldChar w:fldCharType="end"/>
        </w:r>
      </w:del>
      <w:bookmarkStart w:id="1709" w:name="ZEqnNum914770"/>
      <w:ins w:id="1710" w:author="Gerard" w:date="2016-04-27T12:16:00Z">
        <w:r w:rsidR="001D6CB8">
          <w:instrText>(</w:instrText>
        </w:r>
        <w:r w:rsidR="001D6CB8">
          <w:fldChar w:fldCharType="begin"/>
        </w:r>
        <w:r w:rsidR="001D6CB8">
          <w:instrText xml:space="preserve"> SEQ MTChap \c \* Arabic \* MERGEFORMAT </w:instrText>
        </w:r>
      </w:ins>
      <w:r w:rsidR="001D6CB8">
        <w:fldChar w:fldCharType="separate"/>
      </w:r>
      <w:ins w:id="1711" w:author="Gerard" w:date="2016-04-27T14:26:00Z">
        <w:r w:rsidR="00C17CE2">
          <w:rPr>
            <w:noProof/>
          </w:rPr>
          <w:instrText>4</w:instrText>
        </w:r>
      </w:ins>
      <w:ins w:id="1712" w:author="Gerard" w:date="2016-04-27T12:16:00Z">
        <w:r w:rsidR="001D6CB8">
          <w:fldChar w:fldCharType="end"/>
        </w:r>
        <w:r w:rsidR="001D6CB8">
          <w:instrText>.</w:instrText>
        </w:r>
        <w:r w:rsidR="001D6CB8">
          <w:fldChar w:fldCharType="begin"/>
        </w:r>
        <w:r w:rsidR="001D6CB8">
          <w:instrText xml:space="preserve"> SEQ MTEqn \c \* Arabic \* MERGEFORMAT </w:instrText>
        </w:r>
      </w:ins>
      <w:r w:rsidR="001D6CB8">
        <w:fldChar w:fldCharType="separate"/>
      </w:r>
      <w:ins w:id="1713" w:author="Gerard" w:date="2016-04-27T14:26:00Z">
        <w:r w:rsidR="00C17CE2">
          <w:rPr>
            <w:noProof/>
          </w:rPr>
          <w:instrText>27</w:instrText>
        </w:r>
      </w:ins>
      <w:ins w:id="1714" w:author="Gerard" w:date="2016-04-27T12:16:00Z">
        <w:r w:rsidR="001D6CB8">
          <w:fldChar w:fldCharType="end"/>
        </w:r>
        <w:r w:rsidR="001D6CB8">
          <w:instrText>)</w:instrText>
        </w:r>
        <w:bookmarkEnd w:id="1709"/>
        <w:r w:rsidR="001D6CB8">
          <w:fldChar w:fldCharType="end"/>
        </w:r>
      </w:ins>
    </w:p>
    <w:p w14:paraId="420EB5BA" w14:textId="77AE6C16" w:rsidR="00976D6B" w:rsidRDefault="00976D6B" w:rsidP="00976D6B">
      <w:r>
        <w:t xml:space="preserve">Since only the normal component </w:t>
      </w:r>
      <w:r w:rsidR="002429B0" w:rsidRPr="002429B0">
        <w:rPr>
          <w:position w:val="-14"/>
        </w:rPr>
        <w:object w:dxaOrig="1140" w:dyaOrig="420" w14:anchorId="4D734B4F">
          <v:shape id="_x0000_i2243" type="#_x0000_t75" style="width:57.05pt;height:21.4pt" o:ole="">
            <v:imagedata r:id="rId2504" o:title=""/>
          </v:shape>
          <o:OLEObject Type="Embed" ProgID="Equation.DSMT4" ShapeID="_x0000_i2243" DrawAspect="Content" ObjectID="_1397131025" r:id="rId2505"/>
        </w:object>
      </w:r>
      <w:r>
        <w:t xml:space="preserve"> of ion fluxes may be prescribed at a boundary, it follows that only the normal component </w:t>
      </w:r>
      <w:r w:rsidR="002429B0" w:rsidRPr="002429B0">
        <w:rPr>
          <w:position w:val="-14"/>
        </w:rPr>
        <w:object w:dxaOrig="1080" w:dyaOrig="400" w14:anchorId="5D36A536">
          <v:shape id="_x0000_i2244" type="#_x0000_t75" style="width:53.45pt;height:19.95pt" o:ole="">
            <v:imagedata r:id="rId2506" o:title=""/>
          </v:shape>
          <o:OLEObject Type="Embed" ProgID="Equation.DSMT4" ShapeID="_x0000_i2244" DrawAspect="Content" ObjectID="_1397131026" r:id="rId2507"/>
        </w:object>
      </w:r>
      <w:r>
        <w:t xml:space="preserve"> of the current density may be prescribed.  To </w:t>
      </w:r>
      <w:r>
        <w:lastRenderedPageBreak/>
        <w:t xml:space="preserve">prescribe </w:t>
      </w:r>
      <w:r w:rsidR="002429B0" w:rsidRPr="002429B0">
        <w:rPr>
          <w:position w:val="-14"/>
        </w:rPr>
        <w:object w:dxaOrig="260" w:dyaOrig="400" w14:anchorId="4FE45940">
          <v:shape id="_x0000_i2245" type="#_x0000_t75" style="width:12.85pt;height:19.95pt" o:ole="">
            <v:imagedata r:id="rId2508" o:title=""/>
          </v:shape>
          <o:OLEObject Type="Embed" ProgID="Equation.DSMT4" ShapeID="_x0000_i2245" DrawAspect="Content" ObjectID="_1397131027" r:id="rId250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7A1891E7">
          <v:shape id="_x0000_i2246" type="#_x0000_t75" style="width:38.5pt;height:21.4pt" o:ole="">
            <v:imagedata r:id="rId2510" o:title=""/>
          </v:shape>
          <o:OLEObject Type="Embed" ProgID="Equation.DSMT4" ShapeID="_x0000_i2246" DrawAspect="Content" ObjectID="_1397131028" r:id="rId2511"/>
        </w:object>
      </w:r>
      <w:r>
        <w:t xml:space="preserve">) at the electrode-mixture interface, so that the prescribed boundary condition should be </w:t>
      </w:r>
      <w:r w:rsidR="002429B0" w:rsidRPr="002429B0">
        <w:rPr>
          <w:position w:val="-18"/>
        </w:rPr>
        <w:object w:dxaOrig="1400" w:dyaOrig="460" w14:anchorId="5B07B63F">
          <v:shape id="_x0000_i2247" type="#_x0000_t75" style="width:69.85pt;height:22.8pt" o:ole="">
            <v:imagedata r:id="rId2512" o:title=""/>
          </v:shape>
          <o:OLEObject Type="Embed" ProgID="Equation.DSMT4" ShapeID="_x0000_i2247" DrawAspect="Content" ObjectID="_1397131029" r:id="rId2513"/>
        </w:object>
      </w:r>
      <w:r>
        <w:t xml:space="preserve">. Since </w:t>
      </w:r>
      <w:r w:rsidR="002429B0" w:rsidRPr="00025957">
        <w:rPr>
          <w:position w:val="-4"/>
        </w:rPr>
        <w:object w:dxaOrig="780" w:dyaOrig="300" w14:anchorId="6A6EA969">
          <v:shape id="_x0000_i2248" type="#_x0000_t75" style="width:38.5pt;height:14.95pt" o:ole="">
            <v:imagedata r:id="rId2514" o:title=""/>
          </v:shape>
          <o:OLEObject Type="Embed" ProgID="Equation.DSMT4" ShapeID="_x0000_i2248" DrawAspect="Content" ObjectID="_1397131030" r:id="rId2515"/>
        </w:object>
      </w:r>
      <w:r>
        <w:t xml:space="preserve"> and </w:t>
      </w:r>
      <w:r w:rsidR="002429B0" w:rsidRPr="00025957">
        <w:rPr>
          <w:position w:val="-4"/>
        </w:rPr>
        <w:object w:dxaOrig="780" w:dyaOrig="300" w14:anchorId="26D89BAD">
          <v:shape id="_x0000_i2249" type="#_x0000_t75" style="width:38.5pt;height:14.95pt" o:ole="">
            <v:imagedata r:id="rId2516" o:title=""/>
          </v:shape>
          <o:OLEObject Type="Embed" ProgID="Equation.DSMT4" ShapeID="_x0000_i2249" DrawAspect="Content" ObjectID="_1397131031" r:id="rId2517"/>
        </w:object>
      </w:r>
      <w:r>
        <w:t xml:space="preserve"> in a triphasic mixture, the corresponding effective fluxes are given by </w:t>
      </w:r>
      <w:r w:rsidR="002429B0" w:rsidRPr="002429B0">
        <w:rPr>
          <w:position w:val="-12"/>
        </w:rPr>
        <w:object w:dxaOrig="2140" w:dyaOrig="380" w14:anchorId="0D9DBE63">
          <v:shape id="_x0000_i2250" type="#_x0000_t75" style="width:106.95pt;height:18.55pt" o:ole="">
            <v:imagedata r:id="rId2518" o:title=""/>
          </v:shape>
          <o:OLEObject Type="Embed" ProgID="Equation.DSMT4" ShapeID="_x0000_i2250" DrawAspect="Content" ObjectID="_1397131032" r:id="rId2519"/>
        </w:object>
      </w:r>
      <w:r>
        <w:t xml:space="preserve"> and </w:t>
      </w:r>
      <w:r w:rsidR="002429B0" w:rsidRPr="002429B0">
        <w:rPr>
          <w:position w:val="-12"/>
        </w:rPr>
        <w:object w:dxaOrig="1140" w:dyaOrig="380" w14:anchorId="4DD93AAB">
          <v:shape id="_x0000_i2251" type="#_x0000_t75" style="width:57.05pt;height:18.55pt" o:ole="">
            <v:imagedata r:id="rId2520" o:title=""/>
          </v:shape>
          <o:OLEObject Type="Embed" ProgID="Equation.DSMT4" ShapeID="_x0000_i2251" DrawAspect="Content" ObjectID="_1397131033" r:id="rId2521"/>
        </w:object>
      </w:r>
      <w:r>
        <w:t>.</w:t>
      </w:r>
    </w:p>
    <w:p w14:paraId="495E87BF" w14:textId="77777777" w:rsidR="00976D6B" w:rsidRDefault="00976D6B" w:rsidP="00976D6B">
      <w:pPr>
        <w:pStyle w:val="Heading4"/>
      </w:pPr>
      <w:bookmarkStart w:id="1715" w:name="_Toc370461260"/>
      <w:bookmarkStart w:id="1716" w:name="_Toc304219979"/>
      <w:r>
        <w:t>Electrical Grounding</w:t>
      </w:r>
      <w:bookmarkEnd w:id="1715"/>
      <w:bookmarkEnd w:id="1716"/>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717" w:name="_Ref188932651"/>
      <w:bookmarkStart w:id="1718" w:name="_Toc304219980"/>
      <w:r w:rsidRPr="0097532C">
        <w:t xml:space="preserve">General Specification of </w:t>
      </w:r>
      <w:r w:rsidR="007960DE">
        <w:t xml:space="preserve">Multiphasic </w:t>
      </w:r>
      <w:r w:rsidRPr="0097532C">
        <w:t>Materials</w:t>
      </w:r>
      <w:bookmarkEnd w:id="1717"/>
      <w:bookmarkEnd w:id="1718"/>
    </w:p>
    <w:p w14:paraId="43F41663" w14:textId="4C89A8A7"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429B0" w:rsidRPr="00025957">
        <w:rPr>
          <w:position w:val="-4"/>
        </w:rPr>
        <w:object w:dxaOrig="220" w:dyaOrig="260" w14:anchorId="208555A3">
          <v:shape id="_x0000_i2252" type="#_x0000_t75" style="width:11.4pt;height:12.85pt" o:ole="">
            <v:imagedata r:id="rId2522" o:title=""/>
          </v:shape>
          <o:OLEObject Type="Embed" ProgID="Equation.DSMT4" ShapeID="_x0000_i2252" DrawAspect="Content" ObjectID="_1397131034" r:id="rId2523"/>
        </w:object>
      </w:r>
      <w:r w:rsidR="007960DE">
        <w:t xml:space="preserve">, </w:t>
      </w:r>
      <w:r w:rsidR="007960DE" w:rsidRPr="007960DE">
        <w:t>the osmotic coefficient</w:t>
      </w:r>
      <w:r w:rsidR="007960DE">
        <w:t xml:space="preserve"> </w:t>
      </w:r>
      <w:r w:rsidR="002429B0" w:rsidRPr="00025957">
        <w:rPr>
          <w:position w:val="-4"/>
        </w:rPr>
        <w:object w:dxaOrig="260" w:dyaOrig="240" w14:anchorId="43A397AB">
          <v:shape id="_x0000_i2253" type="#_x0000_t75" style="width:12.85pt;height:12.1pt" o:ole="">
            <v:imagedata r:id="rId2524" o:title=""/>
          </v:shape>
          <o:OLEObject Type="Embed" ProgID="Equation.DSMT4" ShapeID="_x0000_i2253" DrawAspect="Content" ObjectID="_1397131035" r:id="rId252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429B0" w:rsidRPr="002429B0">
        <w:rPr>
          <w:position w:val="-6"/>
        </w:rPr>
        <w:object w:dxaOrig="300" w:dyaOrig="320" w14:anchorId="08279F51">
          <v:shape id="_x0000_i2254" type="#_x0000_t75" style="width:14.95pt;height:16.4pt" o:ole="">
            <v:imagedata r:id="rId2526" o:title=""/>
          </v:shape>
          <o:OLEObject Type="Embed" ProgID="Equation.DSMT4" ShapeID="_x0000_i2254" DrawAspect="Content" ObjectID="_1397131036" r:id="rId2527"/>
        </w:object>
      </w:r>
      <w:r w:rsidR="007960DE" w:rsidRPr="007D6F0D">
        <w:t xml:space="preserve">, the solute free diffusivity </w:t>
      </w:r>
      <w:r w:rsidR="002429B0" w:rsidRPr="002429B0">
        <w:rPr>
          <w:position w:val="-12"/>
        </w:rPr>
        <w:object w:dxaOrig="320" w:dyaOrig="380" w14:anchorId="5F25CEC9">
          <v:shape id="_x0000_i2255" type="#_x0000_t75" style="width:16.4pt;height:18.55pt" o:ole="">
            <v:imagedata r:id="rId2528" o:title=""/>
          </v:shape>
          <o:OLEObject Type="Embed" ProgID="Equation.DSMT4" ShapeID="_x0000_i2255" DrawAspect="Content" ObjectID="_1397131037" r:id="rId2529"/>
        </w:object>
      </w:r>
      <w:r w:rsidR="007960DE" w:rsidRPr="007D6F0D">
        <w:t xml:space="preserve">, </w:t>
      </w:r>
      <w:r w:rsidR="007960DE">
        <w:t xml:space="preserve">and the solute effective solubility </w:t>
      </w:r>
      <w:r w:rsidR="002429B0" w:rsidRPr="00025957">
        <w:rPr>
          <w:position w:val="-4"/>
        </w:rPr>
        <w:object w:dxaOrig="320" w:dyaOrig="300" w14:anchorId="776124D3">
          <v:shape id="_x0000_i2256" type="#_x0000_t75" style="width:16.4pt;height:14.95pt" o:ole="">
            <v:imagedata r:id="rId2530" o:title=""/>
          </v:shape>
          <o:OLEObject Type="Embed" ProgID="Equation.DSMT4" ShapeID="_x0000_i2256" DrawAspect="Content" ObjectID="_1397131038" r:id="rId253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4"/>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ACDB7E7" w:rsidR="003A2EFE" w:rsidRDefault="003A2EFE" w:rsidP="002429B0">
            <w:r w:rsidRPr="000B272C">
              <w:t xml:space="preserve">solid volume fraction </w:t>
            </w:r>
            <w:r w:rsidR="002429B0" w:rsidRPr="002429B0">
              <w:rPr>
                <w:position w:val="-12"/>
              </w:rPr>
              <w:object w:dxaOrig="300" w:dyaOrig="380" w14:anchorId="47CCDB65">
                <v:shape id="_x0000_i2257" type="#_x0000_t75" style="width:14.95pt;height:18.55pt" o:ole="">
                  <v:imagedata r:id="rId2532" o:title=""/>
                </v:shape>
                <o:OLEObject Type="Embed" ProgID="Equation.DSMT4" ShapeID="_x0000_i2257" DrawAspect="Content" ObjectID="_1397131039" r:id="rId253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58F5DE02" w:rsidR="003A2EFE" w:rsidRDefault="003A2EFE" w:rsidP="002429B0">
            <w:r>
              <w:t xml:space="preserve">fixed charge density </w:t>
            </w:r>
            <w:r w:rsidR="002429B0" w:rsidRPr="002429B0">
              <w:rPr>
                <w:position w:val="-12"/>
              </w:rPr>
              <w:object w:dxaOrig="300" w:dyaOrig="380" w14:anchorId="7C363205">
                <v:shape id="_x0000_i2258" type="#_x0000_t75" style="width:14.95pt;height:18.55pt" o:ole="">
                  <v:imagedata r:id="rId2534" o:title=""/>
                </v:shape>
                <o:OLEObject Type="Embed" ProgID="Equation.DSMT4" ShapeID="_x0000_i2258" DrawAspect="Content" ObjectID="_1397131040" r:id="rId253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6CFB9E94" w:rsidR="003A2EFE" w:rsidRDefault="003A2EFE" w:rsidP="002429B0">
            <w:r>
              <w:t xml:space="preserve">specification of the hydraulic permeability </w:t>
            </w:r>
            <w:r w:rsidR="002429B0" w:rsidRPr="00025957">
              <w:rPr>
                <w:position w:val="-4"/>
              </w:rPr>
              <w:object w:dxaOrig="220" w:dyaOrig="260" w14:anchorId="1AB68FE2">
                <v:shape id="_x0000_i2259" type="#_x0000_t75" style="width:11.4pt;height:12.85pt" o:ole="">
                  <v:imagedata r:id="rId2536" o:title=""/>
                </v:shape>
                <o:OLEObject Type="Embed" ProgID="Equation.DSMT4" ShapeID="_x0000_i2259" DrawAspect="Content" ObjectID="_1397131041" r:id="rId253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25DE77DF" w:rsidR="003A2EFE" w:rsidRDefault="003A2EFE" w:rsidP="002429B0">
            <w:r>
              <w:t xml:space="preserve">specification of the solvent supply </w:t>
            </w:r>
            <w:r w:rsidR="002429B0" w:rsidRPr="002429B0">
              <w:rPr>
                <w:position w:val="-10"/>
              </w:rPr>
              <w:object w:dxaOrig="320" w:dyaOrig="360" w14:anchorId="17B19E95">
                <v:shape id="_x0000_i2260" type="#_x0000_t75" style="width:16.4pt;height:18.55pt" o:ole="">
                  <v:imagedata r:id="rId2538" o:title=""/>
                </v:shape>
                <o:OLEObject Type="Embed" ProgID="Equation.DSMT4" ShapeID="_x0000_i2260" DrawAspect="Content" ObjectID="_1397131042" r:id="rId253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1A42EB4E" w:rsidR="003A2EFE" w:rsidRDefault="003A2EFE" w:rsidP="002429B0">
            <w:r>
              <w:t xml:space="preserve">specification of the osmotic coefficient </w:t>
            </w:r>
            <w:r w:rsidR="002429B0" w:rsidRPr="00025957">
              <w:rPr>
                <w:position w:val="-4"/>
              </w:rPr>
              <w:object w:dxaOrig="260" w:dyaOrig="240" w14:anchorId="7C6AA1A7">
                <v:shape id="_x0000_i2261" type="#_x0000_t75" style="width:12.85pt;height:12.1pt" o:ole="">
                  <v:imagedata r:id="rId2540" o:title=""/>
                </v:shape>
                <o:OLEObject Type="Embed" ProgID="Equation.DSMT4" ShapeID="_x0000_i2261" DrawAspect="Content" ObjectID="_1397131043" r:id="rId254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26F67101"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17CE2">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429B0" w:rsidRPr="002429B0">
        <w:rPr>
          <w:position w:val="-12"/>
        </w:rPr>
        <w:object w:dxaOrig="560" w:dyaOrig="360" w14:anchorId="0EE366DF">
          <v:shape id="_x0000_i2262" type="#_x0000_t75" style="width:27.8pt;height:18.55pt" o:ole="">
            <v:imagedata r:id="rId2542" o:title=""/>
          </v:shape>
          <o:OLEObject Type="Embed" ProgID="Equation.DSMT4" ShapeID="_x0000_i2262" DrawAspect="Content" ObjectID="_1397131044" r:id="rId254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17CE2">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C17CE2">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17CE2">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3B8B3A7B" w:rsidR="00781BB2" w:rsidRDefault="007B5FF8" w:rsidP="002429B0">
            <w:r>
              <w:t xml:space="preserve">specification of the solute diffusivities </w:t>
            </w:r>
            <w:r w:rsidR="002429B0" w:rsidRPr="002429B0">
              <w:rPr>
                <w:position w:val="-6"/>
              </w:rPr>
              <w:object w:dxaOrig="300" w:dyaOrig="320" w14:anchorId="38C920A7">
                <v:shape id="_x0000_i2263" type="#_x0000_t75" style="width:14.95pt;height:16.4pt" o:ole="">
                  <v:imagedata r:id="rId2544" o:title=""/>
                </v:shape>
                <o:OLEObject Type="Embed" ProgID="Equation.DSMT4" ShapeID="_x0000_i2263" DrawAspect="Content" ObjectID="_1397131045" r:id="rId2545"/>
              </w:object>
            </w:r>
            <w:r>
              <w:t xml:space="preserve"> and </w:t>
            </w:r>
            <w:r w:rsidR="002429B0" w:rsidRPr="002429B0">
              <w:rPr>
                <w:position w:val="-12"/>
              </w:rPr>
              <w:object w:dxaOrig="320" w:dyaOrig="380" w14:anchorId="41C9899B">
                <v:shape id="_x0000_i2264" type="#_x0000_t75" style="width:16.4pt;height:18.55pt" o:ole="">
                  <v:imagedata r:id="rId2546" o:title=""/>
                </v:shape>
                <o:OLEObject Type="Embed" ProgID="Equation.DSMT4" ShapeID="_x0000_i2264" DrawAspect="Content" ObjectID="_1397131046" r:id="rId254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2457B8FE" w:rsidR="00781BB2" w:rsidRDefault="007B5FF8" w:rsidP="002429B0">
            <w:r>
              <w:t xml:space="preserve">specification of the solute effective solubility </w:t>
            </w:r>
            <w:r w:rsidR="002429B0" w:rsidRPr="00025957">
              <w:rPr>
                <w:position w:val="-4"/>
              </w:rPr>
              <w:object w:dxaOrig="320" w:dyaOrig="300" w14:anchorId="323E7DEA">
                <v:shape id="_x0000_i2265" type="#_x0000_t75" style="width:16.4pt;height:14.95pt" o:ole="">
                  <v:imagedata r:id="rId2548" o:title=""/>
                </v:shape>
                <o:OLEObject Type="Embed" ProgID="Equation.DSMT4" ShapeID="_x0000_i2265" DrawAspect="Content" ObjectID="_1397131047" r:id="rId2549"/>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17CE2">
        <w:t>4.8.3</w:t>
      </w:r>
      <w:r>
        <w:fldChar w:fldCharType="end"/>
      </w:r>
      <w:r w:rsidR="00570944">
        <w:t xml:space="preserve"> and</w:t>
      </w:r>
      <w:r>
        <w:t xml:space="preserve"> </w:t>
      </w:r>
      <w:r>
        <w:fldChar w:fldCharType="begin"/>
      </w:r>
      <w:r>
        <w:instrText xml:space="preserve"> REF _Ref162420103 \r \h </w:instrText>
      </w:r>
      <w:r>
        <w:fldChar w:fldCharType="separate"/>
      </w:r>
      <w:r w:rsidR="00C17CE2">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17CE2">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95C5485" w:rsidR="00EE7403" w:rsidRDefault="00EE7403" w:rsidP="002429B0">
            <w:r>
              <w:t xml:space="preserve">initial value of the referential apparent density of the solid-bound molecule </w:t>
            </w:r>
            <w:r w:rsidR="002429B0" w:rsidRPr="002429B0">
              <w:rPr>
                <w:position w:val="-12"/>
              </w:rPr>
              <w:object w:dxaOrig="340" w:dyaOrig="380" w14:anchorId="0DCC442D">
                <v:shape id="_x0000_i2266" type="#_x0000_t75" style="width:16.4pt;height:18.55pt" o:ole="">
                  <v:imagedata r:id="rId2550" o:title=""/>
                </v:shape>
                <o:OLEObject Type="Embed" ProgID="Equation.DSMT4" ShapeID="_x0000_i2266" DrawAspect="Content" ObjectID="_1397131048" r:id="rId255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5EF38662" w:rsidR="00EE7403" w:rsidRDefault="00EE7403" w:rsidP="002429B0">
            <w:r>
              <w:t xml:space="preserve">optional minimum allowable value of </w:t>
            </w:r>
            <w:r w:rsidR="002429B0" w:rsidRPr="002429B0">
              <w:rPr>
                <w:position w:val="-12"/>
              </w:rPr>
              <w:object w:dxaOrig="340" w:dyaOrig="380" w14:anchorId="55D571B2">
                <v:shape id="_x0000_i2267" type="#_x0000_t75" style="width:16.4pt;height:18.55pt" o:ole="">
                  <v:imagedata r:id="rId2552" o:title=""/>
                </v:shape>
                <o:OLEObject Type="Embed" ProgID="Equation.DSMT4" ShapeID="_x0000_i2267" DrawAspect="Content" ObjectID="_1397131049" r:id="rId255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5F130449" w:rsidR="00EE7403" w:rsidRDefault="00EE7403" w:rsidP="002429B0">
            <w:r>
              <w:t xml:space="preserve">optional maximum allowable value of </w:t>
            </w:r>
            <w:r w:rsidR="002429B0" w:rsidRPr="002429B0">
              <w:rPr>
                <w:position w:val="-12"/>
              </w:rPr>
              <w:object w:dxaOrig="340" w:dyaOrig="380" w14:anchorId="271C1744">
                <v:shape id="_x0000_i2268" type="#_x0000_t75" style="width:16.4pt;height:18.55pt" o:ole="">
                  <v:imagedata r:id="rId2554" o:title=""/>
                </v:shape>
                <o:OLEObject Type="Embed" ProgID="Equation.DSMT4" ShapeID="_x0000_i2268" DrawAspect="Content" ObjectID="_1397131050" r:id="rId255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0B9F16FB"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429B0" w:rsidRPr="002429B0">
        <w:rPr>
          <w:position w:val="-12"/>
        </w:rPr>
        <w:object w:dxaOrig="340" w:dyaOrig="380" w14:anchorId="1FD8ABA0">
          <v:shape id="_x0000_i2269" type="#_x0000_t75" style="width:16.4pt;height:18.55pt" o:ole="">
            <v:imagedata r:id="rId2556" o:title=""/>
          </v:shape>
          <o:OLEObject Type="Embed" ProgID="Equation.DSMT4" ShapeID="_x0000_i2269" DrawAspect="Content" ObjectID="_1397131051" r:id="rId255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65E3473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429B0" w:rsidRPr="00025957">
        <w:rPr>
          <w:position w:val="-4"/>
        </w:rPr>
        <w:object w:dxaOrig="240" w:dyaOrig="260" w14:anchorId="138FE126">
          <v:shape id="_x0000_i2270" type="#_x0000_t75" style="width:12.1pt;height:12.85pt" o:ole="">
            <v:imagedata r:id="rId2558" o:title=""/>
          </v:shape>
          <o:OLEObject Type="Embed" ProgID="Equation.DSMT4" ShapeID="_x0000_i2270" DrawAspect="Content" ObjectID="_1397131052" r:id="rId255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429B0" w:rsidRPr="002429B0">
        <w:rPr>
          <w:position w:val="-6"/>
        </w:rPr>
        <w:object w:dxaOrig="200" w:dyaOrig="279" w14:anchorId="0869B5D6">
          <v:shape id="_x0000_i2271" type="#_x0000_t75" style="width:10pt;height:14.25pt" o:ole="">
            <v:imagedata r:id="rId2560" o:title=""/>
          </v:shape>
          <o:OLEObject Type="Embed" ProgID="Equation.DSMT4" ShapeID="_x0000_i2271" DrawAspect="Content" ObjectID="_1397131053" r:id="rId2561"/>
        </w:object>
      </w:r>
      <w:r w:rsidR="003F0FB9" w:rsidRPr="008C20E4">
        <w:t xml:space="preserve"> [</w:t>
      </w:r>
      <w:r w:rsidR="003F0FB9">
        <w:rPr>
          <w:b/>
        </w:rPr>
        <w:t>T</w:t>
      </w:r>
      <w:r w:rsidR="003F0FB9" w:rsidRPr="008C20E4">
        <w:t>]</w:t>
      </w:r>
      <w:r w:rsidR="00BD0B80">
        <w:t xml:space="preserve">, and Faraday’s constant </w:t>
      </w:r>
      <w:r w:rsidR="002429B0" w:rsidRPr="002429B0">
        <w:rPr>
          <w:position w:val="-14"/>
        </w:rPr>
        <w:object w:dxaOrig="260" w:dyaOrig="400" w14:anchorId="3A89B07B">
          <v:shape id="_x0000_i2272" type="#_x0000_t75" style="width:12.85pt;height:19.95pt" o:ole="">
            <v:imagedata r:id="rId2562" o:title=""/>
          </v:shape>
          <o:OLEObject Type="Embed" ProgID="Equation.DSMT4" ShapeID="_x0000_i2272" DrawAspect="Content" ObjectID="_1397131054" r:id="rId256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719" w:name="_Toc304219981"/>
      <w:r>
        <w:lastRenderedPageBreak/>
        <w:t>Solvent Supply Materials</w:t>
      </w:r>
      <w:bookmarkEnd w:id="1719"/>
    </w:p>
    <w:p w14:paraId="21C851A9" w14:textId="235E969C" w:rsidR="007D189B" w:rsidRDefault="007D189B" w:rsidP="007D189B">
      <w:r>
        <w:t xml:space="preserve">Solvent supply materials may be used to simulate an external source of solvent, such as supply from microvasculature that is not modeled explicitly.  The solvent supply term, </w:t>
      </w:r>
      <w:r w:rsidR="002429B0" w:rsidRPr="002429B0">
        <w:rPr>
          <w:position w:val="-10"/>
        </w:rPr>
        <w:object w:dxaOrig="320" w:dyaOrig="360" w14:anchorId="4F516834">
          <v:shape id="_x0000_i2273" type="#_x0000_t75" style="width:16.4pt;height:18.55pt" o:ole="">
            <v:imagedata r:id="rId2564" o:title=""/>
          </v:shape>
          <o:OLEObject Type="Embed" ProgID="Equation.DSMT4" ShapeID="_x0000_i2273" DrawAspect="Content" ObjectID="_1397131055" r:id="rId2565"/>
        </w:object>
      </w:r>
      <w:r>
        <w:t>, appears in the mass balance relation for the mixture,</w:t>
      </w:r>
    </w:p>
    <w:p w14:paraId="1CF18A34" w14:textId="1207BEEC" w:rsidR="007D189B" w:rsidRDefault="007D189B" w:rsidP="007D189B">
      <w:pPr>
        <w:pStyle w:val="MTDisplayEquation"/>
      </w:pPr>
      <w:r>
        <w:tab/>
      </w:r>
      <w:r w:rsidR="002429B0" w:rsidRPr="002429B0">
        <w:rPr>
          <w:position w:val="-16"/>
        </w:rPr>
        <w:object w:dxaOrig="1700" w:dyaOrig="440" w14:anchorId="5D7FE71B">
          <v:shape id="_x0000_i2274" type="#_x0000_t75" style="width:85.55pt;height:22.1pt" o:ole="">
            <v:imagedata r:id="rId2566" o:title=""/>
          </v:shape>
          <o:OLEObject Type="Embed" ProgID="Equation.DSMT4" ShapeID="_x0000_i2274" DrawAspect="Content" ObjectID="_1397131056" r:id="rId2567"/>
        </w:object>
      </w:r>
      <w:r>
        <w:t xml:space="preserve"> .</w:t>
      </w:r>
      <w:ins w:id="1720" w:author="Gerard" w:date="2016-04-27T12:17:00Z">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MTEqn \h \* MERGEFORMAT </w:instrText>
        </w:r>
      </w:ins>
      <w:del w:id="1721" w:author="Gerard" w:date="2016-04-27T14:23:00Z">
        <w:r w:rsidR="00C17CE2" w:rsidDel="00C17CE2">
          <w:rPr>
            <w:sz w:val="20"/>
            <w:szCs w:val="20"/>
          </w:rPr>
          <w:fldChar w:fldCharType="separate"/>
        </w:r>
      </w:del>
      <w:del w:id="1722" w:author="Gerard" w:date="2016-04-27T12:17:00Z">
        <w:r w:rsidR="001D6CB8">
          <w:rPr>
            <w:sz w:val="20"/>
            <w:szCs w:val="20"/>
          </w:rPr>
          <w:fldChar w:fldCharType="end"/>
        </w:r>
      </w:del>
      <w:ins w:id="1723" w:author="Gerard" w:date="2016-04-27T12:17:00Z">
        <w:r w:rsidR="001D6CB8">
          <w:rPr>
            <w:sz w:val="20"/>
            <w:szCs w:val="20"/>
          </w:rPr>
          <w:instrText>(</w:instrText>
        </w:r>
        <w:r w:rsidR="001D6CB8">
          <w:rPr>
            <w:sz w:val="20"/>
            <w:szCs w:val="20"/>
          </w:rPr>
          <w:fldChar w:fldCharType="begin"/>
        </w:r>
        <w:r w:rsidR="001D6CB8">
          <w:rPr>
            <w:sz w:val="20"/>
            <w:szCs w:val="20"/>
          </w:rPr>
          <w:instrText xml:space="preserve"> SEQ MTChap \c \* Arabic \* MERGEFORMAT </w:instrText>
        </w:r>
      </w:ins>
      <w:r w:rsidR="001D6CB8">
        <w:rPr>
          <w:sz w:val="20"/>
          <w:szCs w:val="20"/>
        </w:rPr>
        <w:fldChar w:fldCharType="separate"/>
      </w:r>
      <w:ins w:id="1724" w:author="Gerard" w:date="2016-04-27T14:26:00Z">
        <w:r w:rsidR="00C17CE2">
          <w:rPr>
            <w:noProof/>
            <w:sz w:val="20"/>
            <w:szCs w:val="20"/>
          </w:rPr>
          <w:instrText>4</w:instrText>
        </w:r>
      </w:ins>
      <w:ins w:id="1725" w:author="Gerard" w:date="2016-04-27T12:17:00Z">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ins>
      <w:r w:rsidR="001D6CB8">
        <w:rPr>
          <w:sz w:val="20"/>
          <w:szCs w:val="20"/>
        </w:rPr>
        <w:fldChar w:fldCharType="separate"/>
      </w:r>
      <w:ins w:id="1726" w:author="Gerard" w:date="2016-04-27T14:26:00Z">
        <w:r w:rsidR="00C17CE2">
          <w:rPr>
            <w:noProof/>
            <w:sz w:val="20"/>
            <w:szCs w:val="20"/>
          </w:rPr>
          <w:instrText>28</w:instrText>
        </w:r>
      </w:ins>
      <w:ins w:id="1727" w:author="Gerard" w:date="2016-04-27T12:17:00Z">
        <w:r w:rsidR="001D6CB8">
          <w:rPr>
            <w:sz w:val="20"/>
            <w:szCs w:val="20"/>
          </w:rPr>
          <w:fldChar w:fldCharType="end"/>
        </w:r>
        <w:r w:rsidR="001D6CB8">
          <w:rPr>
            <w:sz w:val="20"/>
            <w:szCs w:val="20"/>
          </w:rPr>
          <w:instrText>)</w:instrText>
        </w:r>
        <w:r w:rsidR="001D6CB8">
          <w:rPr>
            <w:sz w:val="20"/>
            <w:szCs w:val="20"/>
          </w:rPr>
          <w:fldChar w:fldCharType="end"/>
        </w:r>
      </w:ins>
    </w:p>
    <w:p w14:paraId="794F9D24" w14:textId="5E67D068" w:rsidR="007D189B" w:rsidRPr="00F25218" w:rsidRDefault="002429B0" w:rsidP="007D189B">
      <w:r w:rsidRPr="002429B0">
        <w:rPr>
          <w:position w:val="-10"/>
        </w:rPr>
        <w:object w:dxaOrig="320" w:dyaOrig="360" w14:anchorId="5B8401E2">
          <v:shape id="_x0000_i2275" type="#_x0000_t75" style="width:16.4pt;height:18.55pt" o:ole="">
            <v:imagedata r:id="rId2568" o:title=""/>
          </v:shape>
          <o:OLEObject Type="Embed" ProgID="Equation.DSMT4" ShapeID="_x0000_i2275" DrawAspect="Content" ObjectID="_1397131057" r:id="rId256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728" w:name="_Toc304219982"/>
      <w:r>
        <w:lastRenderedPageBreak/>
        <w:t>Starling Equation</w:t>
      </w:r>
      <w:bookmarkEnd w:id="1728"/>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560DC8F3" w:rsidR="003A2EFE" w:rsidRPr="00F25218" w:rsidRDefault="003A2EFE" w:rsidP="002429B0">
            <w:r>
              <w:t xml:space="preserve">hydraulic filtration coefficient, </w:t>
            </w:r>
            <w:r w:rsidR="002429B0" w:rsidRPr="002429B0">
              <w:rPr>
                <w:position w:val="-14"/>
              </w:rPr>
              <w:object w:dxaOrig="279" w:dyaOrig="380" w14:anchorId="657EAAC1">
                <v:shape id="_x0000_i2276" type="#_x0000_t75" style="width:14.25pt;height:18.55pt" o:ole="">
                  <v:imagedata r:id="rId2570" o:title=""/>
                </v:shape>
                <o:OLEObject Type="Embed" ProgID="Equation.DSMT4" ShapeID="_x0000_i2276" DrawAspect="Content" ObjectID="_1397131058" r:id="rId257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5889CC2" w:rsidR="003A2EFE" w:rsidRPr="007E29A2" w:rsidRDefault="003A2EFE" w:rsidP="002429B0">
            <w:r>
              <w:t xml:space="preserve">effective fluid pressure in external source, </w:t>
            </w:r>
            <w:r w:rsidR="002429B0" w:rsidRPr="002429B0">
              <w:rPr>
                <w:position w:val="-12"/>
              </w:rPr>
              <w:object w:dxaOrig="300" w:dyaOrig="360" w14:anchorId="5A4CAC4F">
                <v:shape id="_x0000_i2277" type="#_x0000_t75" style="width:14.95pt;height:18.55pt" o:ole="">
                  <v:imagedata r:id="rId2572" o:title=""/>
                </v:shape>
                <o:OLEObject Type="Embed" ProgID="Equation.DSMT4" ShapeID="_x0000_i2277" DrawAspect="Content" ObjectID="_1397131059" r:id="rId257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13EAE1BD" w:rsidR="003A2EFE" w:rsidRDefault="003A2EFE" w:rsidP="002429B0">
            <w:r>
              <w:t xml:space="preserve">osmotic filtration coefficient, </w:t>
            </w:r>
            <w:r w:rsidR="002429B0" w:rsidRPr="002429B0">
              <w:rPr>
                <w:position w:val="-12"/>
              </w:rPr>
              <w:object w:dxaOrig="300" w:dyaOrig="380" w14:anchorId="3F32958F">
                <v:shape id="_x0000_i2278" type="#_x0000_t75" style="width:14.95pt;height:18.55pt" o:ole="">
                  <v:imagedata r:id="rId2574" o:title=""/>
                </v:shape>
                <o:OLEObject Type="Embed" ProgID="Equation.DSMT4" ShapeID="_x0000_i2278" DrawAspect="Content" ObjectID="_1397131060" r:id="rId257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5489CF9A" w:rsidR="003A2EFE" w:rsidRDefault="003A2EFE" w:rsidP="002429B0">
            <w:r>
              <w:t xml:space="preserve">effective solute concentration in external source, </w:t>
            </w:r>
            <w:r w:rsidR="002429B0" w:rsidRPr="002429B0">
              <w:rPr>
                <w:position w:val="-12"/>
              </w:rPr>
              <w:object w:dxaOrig="300" w:dyaOrig="380" w14:anchorId="35C71BDC">
                <v:shape id="_x0000_i2279" type="#_x0000_t75" style="width:14.95pt;height:18.55pt" o:ole="">
                  <v:imagedata r:id="rId2576" o:title=""/>
                </v:shape>
                <o:OLEObject Type="Embed" ProgID="Equation.DSMT4" ShapeID="_x0000_i2279" DrawAspect="Content" ObjectID="_1397131061" r:id="rId257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2D074BB2" w:rsidR="007D189B" w:rsidRDefault="007D189B" w:rsidP="007D189B">
      <w:pPr>
        <w:pStyle w:val="MTDisplayEquation"/>
      </w:pPr>
      <w:r>
        <w:tab/>
      </w:r>
      <w:r w:rsidR="002429B0" w:rsidRPr="002429B0">
        <w:rPr>
          <w:position w:val="-28"/>
        </w:rPr>
        <w:object w:dxaOrig="3300" w:dyaOrig="560" w14:anchorId="215A708F">
          <v:shape id="_x0000_i2280" type="#_x0000_t75" style="width:165.4pt;height:27.8pt" o:ole="">
            <v:imagedata r:id="rId2578" o:title=""/>
          </v:shape>
          <o:OLEObject Type="Embed" ProgID="Equation.DSMT4" ShapeID="_x0000_i2280" DrawAspect="Content" ObjectID="_1397131062" r:id="rId2579"/>
        </w:object>
      </w:r>
      <w:r>
        <w:t xml:space="preserve"> ,</w:t>
      </w:r>
    </w:p>
    <w:p w14:paraId="603E5943" w14:textId="549FC077" w:rsidR="007D189B" w:rsidRDefault="007D189B" w:rsidP="007D189B">
      <w:r>
        <w:t xml:space="preserve">where </w:t>
      </w:r>
      <w:r w:rsidR="002429B0" w:rsidRPr="002429B0">
        <w:rPr>
          <w:position w:val="-10"/>
        </w:rPr>
        <w:object w:dxaOrig="240" w:dyaOrig="320" w14:anchorId="67612314">
          <v:shape id="_x0000_i2281" type="#_x0000_t75" style="width:12.1pt;height:16.4pt" o:ole="">
            <v:imagedata r:id="rId2580" o:title=""/>
          </v:shape>
          <o:OLEObject Type="Embed" ProgID="Equation.DSMT4" ShapeID="_x0000_i2281" DrawAspect="Content" ObjectID="_1397131063" r:id="rId258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729" w:name="_Toc304219983"/>
      <w:r>
        <w:lastRenderedPageBreak/>
        <w:t>Chemical Reactions</w:t>
      </w:r>
      <w:bookmarkEnd w:id="1729"/>
    </w:p>
    <w:p w14:paraId="399FEF39" w14:textId="77777777" w:rsidR="004C5B33" w:rsidRPr="00A61269" w:rsidRDefault="004C5B33" w:rsidP="004C5B33">
      <w:pPr>
        <w:pStyle w:val="Heading3"/>
      </w:pPr>
      <w:bookmarkStart w:id="1730" w:name="_Toc304219984"/>
      <w:r>
        <w:t>Guidelines for Chemical Reaction Analyses</w:t>
      </w:r>
      <w:bookmarkEnd w:id="1730"/>
    </w:p>
    <w:p w14:paraId="47A9232A" w14:textId="0247A2F9" w:rsidR="004C5B33" w:rsidRPr="00546A57" w:rsidRDefault="004C5B33" w:rsidP="004C5B33">
      <w:r>
        <w:t>Chemical reactions may be modeled within a multiphasic mixture.  The reaction may involve solutes (</w:t>
      </w:r>
      <w:r w:rsidR="002429B0" w:rsidRPr="002429B0">
        <w:rPr>
          <w:position w:val="-6"/>
        </w:rPr>
        <w:object w:dxaOrig="540" w:dyaOrig="220" w14:anchorId="728533F9">
          <v:shape id="_x0000_i2282" type="#_x0000_t75" style="width:27.1pt;height:11.4pt" o:ole="">
            <v:imagedata r:id="rId2582" o:title=""/>
          </v:shape>
          <o:OLEObject Type="Embed" ProgID="Equation.DSMT4" ShapeID="_x0000_i2282" DrawAspect="Content" ObjectID="_1397131064" r:id="rId2583"/>
        </w:object>
      </w:r>
      <w:r>
        <w:t>) and solid-bound molecules (</w:t>
      </w:r>
      <w:r w:rsidR="002429B0" w:rsidRPr="002429B0">
        <w:rPr>
          <w:position w:val="-6"/>
        </w:rPr>
        <w:object w:dxaOrig="639" w:dyaOrig="220" w14:anchorId="56BE7B2E">
          <v:shape id="_x0000_i2283" type="#_x0000_t75" style="width:31.35pt;height:11.4pt" o:ole="">
            <v:imagedata r:id="rId2584" o:title=""/>
          </v:shape>
          <o:OLEObject Type="Embed" ProgID="Equation.DSMT4" ShapeID="_x0000_i2283" DrawAspect="Content" ObjectID="_1397131065" r:id="rId2585"/>
        </w:object>
      </w:r>
      <w:r>
        <w:t>) that move with the solid matrix (</w:t>
      </w:r>
      <w:r w:rsidR="002429B0" w:rsidRPr="002429B0">
        <w:rPr>
          <w:position w:val="-10"/>
        </w:rPr>
        <w:object w:dxaOrig="1240" w:dyaOrig="360" w14:anchorId="409947FC">
          <v:shape id="_x0000_i2284" type="#_x0000_t75" style="width:62pt;height:18.55pt" o:ole="">
            <v:imagedata r:id="rId2586" o:title=""/>
          </v:shape>
          <o:OLEObject Type="Embed" ProgID="Equation.DSMT4" ShapeID="_x0000_i2284" DrawAspect="Content" ObjectID="_1397131066" r:id="rId2587"/>
        </w:object>
      </w:r>
      <w:r>
        <w:t xml:space="preserve">).  </w:t>
      </w:r>
      <w:r w:rsidRPr="00546A57">
        <w:t>Consider a general chemical reaction,</w:t>
      </w:r>
    </w:p>
    <w:p w14:paraId="3EB6EAB5" w14:textId="6AD0AFB2" w:rsidR="004C5B33" w:rsidRDefault="004C5B33" w:rsidP="004C5B33">
      <w:pPr>
        <w:pStyle w:val="MTDisplayEquation"/>
      </w:pPr>
      <w:r>
        <w:tab/>
      </w:r>
      <w:r w:rsidR="002429B0" w:rsidRPr="002429B0">
        <w:rPr>
          <w:position w:val="-28"/>
        </w:rPr>
        <w:object w:dxaOrig="2060" w:dyaOrig="540" w14:anchorId="664FC718">
          <v:shape id="_x0000_i2285" type="#_x0000_t75" style="width:103.35pt;height:27.1pt" o:ole="">
            <v:imagedata r:id="rId2588" o:title=""/>
          </v:shape>
          <o:OLEObject Type="Embed" ProgID="Equation.DSMT4" ShapeID="_x0000_i2285" DrawAspect="Content" ObjectID="_1397131067" r:id="rId2589"/>
        </w:object>
      </w:r>
      <w:r>
        <w:tab/>
      </w:r>
      <w:del w:id="1731" w:author="Gerard" w:date="2016-04-27T13:43:00Z">
        <w:r w:rsidDel="00B047AD">
          <w:delText>(a)</w:delText>
        </w:r>
      </w:del>
      <w:ins w:id="1732"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33" w:author="Gerard" w:date="2016-04-27T14:23:00Z">
        <w:r w:rsidR="00C17CE2" w:rsidDel="00C17CE2">
          <w:fldChar w:fldCharType="separate"/>
        </w:r>
      </w:del>
      <w:del w:id="1734" w:author="Gerard" w:date="2016-04-27T13:34:00Z">
        <w:r w:rsidR="00A4172B">
          <w:fldChar w:fldCharType="end"/>
        </w:r>
      </w:del>
      <w:ins w:id="1735"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736" w:author="Gerard" w:date="2016-04-27T14:26:00Z">
        <w:r w:rsidR="00C17CE2">
          <w:rPr>
            <w:noProof/>
          </w:rPr>
          <w:instrText>4</w:instrText>
        </w:r>
      </w:ins>
      <w:ins w:id="1737"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738" w:author="Gerard" w:date="2016-04-27T14:26:00Z">
        <w:r w:rsidR="00C17CE2">
          <w:rPr>
            <w:noProof/>
          </w:rPr>
          <w:instrText>29</w:instrText>
        </w:r>
      </w:ins>
      <w:ins w:id="1739" w:author="Gerard" w:date="2016-04-27T13:34:00Z">
        <w:r w:rsidR="00A4172B">
          <w:fldChar w:fldCharType="end"/>
        </w:r>
        <w:r w:rsidR="00A4172B">
          <w:instrText>)</w:instrText>
        </w:r>
        <w:r w:rsidR="00A4172B">
          <w:fldChar w:fldCharType="end"/>
        </w:r>
      </w:ins>
    </w:p>
    <w:p w14:paraId="0A57038A" w14:textId="3225C16D" w:rsidR="004C5B33" w:rsidRDefault="004C5B33" w:rsidP="004C5B33">
      <w:r w:rsidRPr="00546A57">
        <w:t xml:space="preserve">where </w:t>
      </w:r>
      <w:r w:rsidR="002429B0" w:rsidRPr="00025957">
        <w:rPr>
          <w:position w:val="-4"/>
        </w:rPr>
        <w:object w:dxaOrig="320" w:dyaOrig="300" w14:anchorId="0B834D53">
          <v:shape id="_x0000_i2286" type="#_x0000_t75" style="width:16.4pt;height:14.95pt" o:ole="">
            <v:imagedata r:id="rId2590" o:title=""/>
          </v:shape>
          <o:OLEObject Type="Embed" ProgID="Equation.DSMT4" ShapeID="_x0000_i2286" DrawAspect="Content" ObjectID="_1397131068" r:id="rId2591"/>
        </w:object>
      </w:r>
      <w:r w:rsidRPr="00546A57">
        <w:t xml:space="preserve"> is the chemical species representing</w:t>
      </w:r>
      <w:r>
        <w:t xml:space="preserve"> </w:t>
      </w:r>
      <w:r w:rsidRPr="00546A57">
        <w:t xml:space="preserve">constituent </w:t>
      </w:r>
      <w:r w:rsidR="002429B0" w:rsidRPr="002429B0">
        <w:rPr>
          <w:position w:val="-6"/>
        </w:rPr>
        <w:object w:dxaOrig="240" w:dyaOrig="220" w14:anchorId="31C9618D">
          <v:shape id="_x0000_i2287" type="#_x0000_t75" style="width:12.1pt;height:11.4pt" o:ole="">
            <v:imagedata r:id="rId2592" o:title=""/>
          </v:shape>
          <o:OLEObject Type="Embed" ProgID="Equation.DSMT4" ShapeID="_x0000_i2287" DrawAspect="Content" ObjectID="_1397131069" r:id="rId2593"/>
        </w:object>
      </w:r>
      <w:r>
        <w:t xml:space="preserve"> in the mixture</w:t>
      </w:r>
      <w:r w:rsidRPr="00546A57">
        <w:t xml:space="preserve">; </w:t>
      </w:r>
      <w:r w:rsidR="002429B0" w:rsidRPr="002429B0">
        <w:rPr>
          <w:position w:val="-12"/>
        </w:rPr>
        <w:object w:dxaOrig="300" w:dyaOrig="380" w14:anchorId="1063E89F">
          <v:shape id="_x0000_i2288" type="#_x0000_t75" style="width:14.95pt;height:18.55pt" o:ole="">
            <v:imagedata r:id="rId2594" o:title=""/>
          </v:shape>
          <o:OLEObject Type="Embed" ProgID="Equation.DSMT4" ShapeID="_x0000_i2288" DrawAspect="Content" ObjectID="_1397131070" r:id="rId2595"/>
        </w:object>
      </w:r>
      <w:r w:rsidRPr="00546A57">
        <w:t xml:space="preserve"> and </w:t>
      </w:r>
      <w:r w:rsidR="002429B0" w:rsidRPr="002429B0">
        <w:rPr>
          <w:position w:val="-12"/>
        </w:rPr>
        <w:object w:dxaOrig="300" w:dyaOrig="380" w14:anchorId="7B635EEC">
          <v:shape id="_x0000_i2289" type="#_x0000_t75" style="width:14.95pt;height:18.55pt" o:ole="">
            <v:imagedata r:id="rId2596" o:title=""/>
          </v:shape>
          <o:OLEObject Type="Embed" ProgID="Equation.DSMT4" ShapeID="_x0000_i2289" DrawAspect="Content" ObjectID="_1397131071" r:id="rId2597"/>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429B0" w:rsidRPr="002429B0">
        <w:rPr>
          <w:position w:val="-6"/>
        </w:rPr>
        <w:object w:dxaOrig="279" w:dyaOrig="320" w14:anchorId="0FA28FE7">
          <v:shape id="_x0000_i2290" type="#_x0000_t75" style="width:14.25pt;height:16.4pt" o:ole="">
            <v:imagedata r:id="rId2598" o:title=""/>
          </v:shape>
          <o:OLEObject Type="Embed" ProgID="Equation.DSMT4" ShapeID="_x0000_i2290" DrawAspect="Content" ObjectID="_1397131072" r:id="rId2599"/>
        </w:object>
      </w:r>
      <w:r>
        <w:t xml:space="preserve"> and molar supplies </w:t>
      </w:r>
      <w:r w:rsidR="002429B0" w:rsidRPr="002429B0">
        <w:rPr>
          <w:position w:val="-6"/>
        </w:rPr>
        <w:object w:dxaOrig="279" w:dyaOrig="320" w14:anchorId="61B732D2">
          <v:shape id="_x0000_i2291" type="#_x0000_t75" style="width:14.25pt;height:16.4pt" o:ole="">
            <v:imagedata r:id="rId2600" o:title=""/>
          </v:shape>
          <o:OLEObject Type="Embed" ProgID="Equation.DSMT4" ShapeID="_x0000_i2291" DrawAspect="Content" ObjectID="_1397131073" r:id="rId2601"/>
        </w:object>
      </w:r>
      <w:r>
        <w:t xml:space="preserve"> on a solution-volume basis for all reactants and products, whether they are solutes or solid-bound molecular species.</w:t>
      </w:r>
    </w:p>
    <w:p w14:paraId="472F7A2F" w14:textId="77777777" w:rsidR="004C5B33" w:rsidRDefault="004C5B33" w:rsidP="004C5B33"/>
    <w:p w14:paraId="036F27A2" w14:textId="5DEB7D0F"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2429B0" w:rsidRPr="002429B0">
        <w:rPr>
          <w:position w:val="-6"/>
        </w:rPr>
        <w:object w:dxaOrig="279" w:dyaOrig="320" w14:anchorId="4FF609BB">
          <v:shape id="_x0000_i2292" type="#_x0000_t75" style="width:14.25pt;height:16.4pt" o:ole="">
            <v:imagedata r:id="rId2602" o:title=""/>
          </v:shape>
          <o:OLEObject Type="Embed" ProgID="Equation.DSMT4" ShapeID="_x0000_i2292" DrawAspect="Content" ObjectID="_1397131074" r:id="rId2603"/>
        </w:object>
      </w:r>
      <w:r>
        <w:t xml:space="preserve"> </w:t>
      </w:r>
      <w:r w:rsidRPr="00546A57">
        <w:t xml:space="preserve">in a specific chemical reaction may be related to a </w:t>
      </w:r>
      <w:r w:rsidRPr="0016320C">
        <w:rPr>
          <w:i/>
        </w:rPr>
        <w:t>molar production rate</w:t>
      </w:r>
      <w:r>
        <w:t xml:space="preserve"> </w:t>
      </w:r>
      <w:r w:rsidR="002429B0" w:rsidRPr="002429B0">
        <w:rPr>
          <w:position w:val="-10"/>
        </w:rPr>
        <w:object w:dxaOrig="240" w:dyaOrig="380" w14:anchorId="2DDC600C">
          <v:shape id="_x0000_i2293" type="#_x0000_t75" style="width:12.1pt;height:18.55pt" o:ole="">
            <v:imagedata r:id="rId2604" o:title=""/>
          </v:shape>
          <o:OLEObject Type="Embed" ProgID="Equation.DSMT4" ShapeID="_x0000_i2293" DrawAspect="Content" ObjectID="_1397131075" r:id="rId2605"/>
        </w:object>
      </w:r>
      <w:r w:rsidRPr="00546A57">
        <w:t xml:space="preserve"> according to </w:t>
      </w:r>
    </w:p>
    <w:p w14:paraId="5A501B10" w14:textId="1A5179F5" w:rsidR="004C5B33" w:rsidRDefault="004C5B33" w:rsidP="004C5B33">
      <w:pPr>
        <w:pStyle w:val="MTDisplayEquation"/>
      </w:pPr>
      <w:r>
        <w:tab/>
      </w:r>
      <w:r w:rsidR="002429B0" w:rsidRPr="002429B0">
        <w:rPr>
          <w:position w:val="-10"/>
        </w:rPr>
        <w:object w:dxaOrig="999" w:dyaOrig="380" w14:anchorId="109CF18A">
          <v:shape id="_x0000_i2294" type="#_x0000_t75" style="width:49.9pt;height:18.55pt" o:ole="">
            <v:imagedata r:id="rId2606" o:title=""/>
          </v:shape>
          <o:OLEObject Type="Embed" ProgID="Equation.DSMT4" ShapeID="_x0000_i2294" DrawAspect="Content" ObjectID="_1397131076" r:id="rId2607"/>
        </w:object>
      </w:r>
      <w:r>
        <w:tab/>
      </w:r>
      <w:del w:id="1740" w:author="Gerard" w:date="2016-04-27T13:42:00Z">
        <w:r w:rsidDel="00B047AD">
          <w:delText>(b)</w:delText>
        </w:r>
      </w:del>
      <w:ins w:id="1741"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42" w:author="Gerard" w:date="2016-04-27T14:23:00Z">
        <w:r w:rsidR="00C17CE2" w:rsidDel="00C17CE2">
          <w:fldChar w:fldCharType="separate"/>
        </w:r>
      </w:del>
      <w:del w:id="1743" w:author="Gerard" w:date="2016-04-27T13:34:00Z">
        <w:r w:rsidR="00A4172B">
          <w:fldChar w:fldCharType="end"/>
        </w:r>
      </w:del>
      <w:bookmarkStart w:id="1744" w:name="ZEqnNum755343"/>
      <w:ins w:id="1745"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746" w:author="Gerard" w:date="2016-04-27T14:26:00Z">
        <w:r w:rsidR="00C17CE2">
          <w:rPr>
            <w:noProof/>
          </w:rPr>
          <w:instrText>4</w:instrText>
        </w:r>
      </w:ins>
      <w:ins w:id="1747"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748" w:author="Gerard" w:date="2016-04-27T14:26:00Z">
        <w:r w:rsidR="00C17CE2">
          <w:rPr>
            <w:noProof/>
          </w:rPr>
          <w:instrText>30</w:instrText>
        </w:r>
      </w:ins>
      <w:ins w:id="1749" w:author="Gerard" w:date="2016-04-27T13:34:00Z">
        <w:r w:rsidR="00A4172B">
          <w:fldChar w:fldCharType="end"/>
        </w:r>
        <w:r w:rsidR="00A4172B">
          <w:instrText>)</w:instrText>
        </w:r>
        <w:bookmarkEnd w:id="1744"/>
        <w:r w:rsidR="00A4172B">
          <w:fldChar w:fldCharType="end"/>
        </w:r>
      </w:ins>
    </w:p>
    <w:p w14:paraId="4E2B0AE8" w14:textId="63ECF7F3" w:rsidR="004C5B33" w:rsidRPr="00546A57" w:rsidRDefault="004C5B33" w:rsidP="004C5B33">
      <w:r w:rsidRPr="00546A57">
        <w:t xml:space="preserve">where </w:t>
      </w:r>
      <w:r w:rsidR="002429B0" w:rsidRPr="002429B0">
        <w:rPr>
          <w:position w:val="-6"/>
        </w:rPr>
        <w:object w:dxaOrig="300" w:dyaOrig="320" w14:anchorId="29140EAD">
          <v:shape id="_x0000_i2295" type="#_x0000_t75" style="width:14.95pt;height:16.4pt" o:ole="">
            <v:imagedata r:id="rId2608" o:title=""/>
          </v:shape>
          <o:OLEObject Type="Embed" ProgID="Equation.DSMT4" ShapeID="_x0000_i2295" DrawAspect="Content" ObjectID="_1397131077" r:id="rId2609"/>
        </w:object>
      </w:r>
      <w:r w:rsidRPr="00546A57">
        <w:t xml:space="preserve"> represents the net stoichiometric coefficient</w:t>
      </w:r>
      <w:r>
        <w:t xml:space="preserve"> </w:t>
      </w:r>
      <w:r w:rsidRPr="00546A57">
        <w:t xml:space="preserve">for </w:t>
      </w:r>
      <w:r w:rsidR="002429B0" w:rsidRPr="00025957">
        <w:rPr>
          <w:position w:val="-4"/>
        </w:rPr>
        <w:object w:dxaOrig="320" w:dyaOrig="300" w14:anchorId="63282EF7">
          <v:shape id="_x0000_i2296" type="#_x0000_t75" style="width:16.4pt;height:14.95pt" o:ole="">
            <v:imagedata r:id="rId2610" o:title=""/>
          </v:shape>
          <o:OLEObject Type="Embed" ProgID="Equation.DSMT4" ShapeID="_x0000_i2296" DrawAspect="Content" ObjectID="_1397131078" r:id="rId2611"/>
        </w:object>
      </w:r>
      <w:r w:rsidRPr="00546A57">
        <w:t xml:space="preserve">, </w:t>
      </w:r>
    </w:p>
    <w:p w14:paraId="644E34CE" w14:textId="6905233E" w:rsidR="004C5B33" w:rsidRDefault="004C5B33" w:rsidP="004C5B33">
      <w:pPr>
        <w:pStyle w:val="MTDisplayEquation"/>
      </w:pPr>
      <w:r>
        <w:tab/>
      </w:r>
      <w:r w:rsidR="002429B0" w:rsidRPr="002429B0">
        <w:rPr>
          <w:position w:val="-12"/>
        </w:rPr>
        <w:object w:dxaOrig="1320" w:dyaOrig="380" w14:anchorId="40F3DCBF">
          <v:shape id="_x0000_i2297" type="#_x0000_t75" style="width:65.6pt;height:18.55pt" o:ole="">
            <v:imagedata r:id="rId2612" o:title=""/>
          </v:shape>
          <o:OLEObject Type="Embed" ProgID="Equation.DSMT4" ShapeID="_x0000_i2297" DrawAspect="Content" ObjectID="_1397131079" r:id="rId2613"/>
        </w:object>
      </w:r>
      <w:r>
        <w:tab/>
      </w:r>
      <w:del w:id="1750" w:author="Gerard" w:date="2016-04-27T13:42:00Z">
        <w:r w:rsidDel="00B047AD">
          <w:delText>(c)</w:delText>
        </w:r>
      </w:del>
      <w:ins w:id="1751"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52" w:author="Gerard" w:date="2016-04-27T14:23:00Z">
        <w:r w:rsidR="00C17CE2" w:rsidDel="00C17CE2">
          <w:fldChar w:fldCharType="separate"/>
        </w:r>
      </w:del>
      <w:del w:id="1753" w:author="Gerard" w:date="2016-04-27T13:34:00Z">
        <w:r w:rsidR="00A4172B">
          <w:fldChar w:fldCharType="end"/>
        </w:r>
      </w:del>
      <w:bookmarkStart w:id="1754" w:name="ZEqnNum660603"/>
      <w:ins w:id="1755"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756" w:author="Gerard" w:date="2016-04-27T14:26:00Z">
        <w:r w:rsidR="00C17CE2">
          <w:rPr>
            <w:noProof/>
          </w:rPr>
          <w:instrText>4</w:instrText>
        </w:r>
      </w:ins>
      <w:ins w:id="1757"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758" w:author="Gerard" w:date="2016-04-27T14:26:00Z">
        <w:r w:rsidR="00C17CE2">
          <w:rPr>
            <w:noProof/>
          </w:rPr>
          <w:instrText>31</w:instrText>
        </w:r>
      </w:ins>
      <w:ins w:id="1759" w:author="Gerard" w:date="2016-04-27T13:34:00Z">
        <w:r w:rsidR="00A4172B">
          <w:fldChar w:fldCharType="end"/>
        </w:r>
        <w:r w:rsidR="00A4172B">
          <w:instrText>)</w:instrText>
        </w:r>
        <w:bookmarkEnd w:id="1754"/>
        <w:r w:rsidR="00A4172B">
          <w:fldChar w:fldCharType="end"/>
        </w:r>
      </w:ins>
    </w:p>
    <w:p w14:paraId="274CAA77" w14:textId="29F6C4C2" w:rsidR="004C5B33" w:rsidRPr="00546A57" w:rsidRDefault="004C5B33" w:rsidP="004C5B33">
      <w:r w:rsidRPr="00546A57">
        <w:t xml:space="preserve">Thus, formulating constitutive relations for </w:t>
      </w:r>
      <w:r w:rsidR="002429B0" w:rsidRPr="002429B0">
        <w:rPr>
          <w:position w:val="-6"/>
        </w:rPr>
        <w:object w:dxaOrig="279" w:dyaOrig="320" w14:anchorId="3F098D46">
          <v:shape id="_x0000_i2298" type="#_x0000_t75" style="width:14.25pt;height:16.4pt" o:ole="">
            <v:imagedata r:id="rId2614" o:title=""/>
          </v:shape>
          <o:OLEObject Type="Embed" ProgID="Equation.DSMT4" ShapeID="_x0000_i2298" DrawAspect="Content" ObjectID="_1397131080" r:id="rId2615"/>
        </w:object>
      </w:r>
      <w:r w:rsidRPr="00546A57">
        <w:t xml:space="preserve"> is</w:t>
      </w:r>
      <w:r>
        <w:t xml:space="preserve"> </w:t>
      </w:r>
      <w:r w:rsidRPr="00546A57">
        <w:t xml:space="preserve">equivalent to providing a single relation for </w:t>
      </w:r>
      <w:r w:rsidR="002429B0" w:rsidRPr="002429B0">
        <w:rPr>
          <w:position w:val="-16"/>
        </w:rPr>
        <w:object w:dxaOrig="1140" w:dyaOrig="440" w14:anchorId="13A7FC5C">
          <v:shape id="_x0000_i2299" type="#_x0000_t75" style="width:57.05pt;height:22.1pt" o:ole="">
            <v:imagedata r:id="rId2616" o:title=""/>
          </v:shape>
          <o:OLEObject Type="Embed" ProgID="Equation.DSMT4" ShapeID="_x0000_i2299" DrawAspect="Content" ObjectID="_1397131081" r:id="rId2617"/>
        </w:object>
      </w:r>
      <w:r w:rsidRPr="00546A57">
        <w:t>.</w:t>
      </w:r>
      <w:r>
        <w:t xml:space="preserve">  </w:t>
      </w:r>
      <w:r w:rsidRPr="00546A57">
        <w:t>When the chemical reaction is reversible,</w:t>
      </w:r>
    </w:p>
    <w:p w14:paraId="433452B9" w14:textId="0C128762" w:rsidR="004C5B33" w:rsidRDefault="004C5B33" w:rsidP="004C5B33">
      <w:pPr>
        <w:pStyle w:val="MTDisplayEquation"/>
      </w:pPr>
      <w:r>
        <w:tab/>
      </w:r>
      <w:r w:rsidR="002429B0" w:rsidRPr="002429B0">
        <w:rPr>
          <w:position w:val="-28"/>
        </w:rPr>
        <w:object w:dxaOrig="1939" w:dyaOrig="540" w14:anchorId="2543D4CC">
          <v:shape id="_x0000_i2300" type="#_x0000_t75" style="width:96.95pt;height:27.1pt" o:ole="">
            <v:imagedata r:id="rId2618" o:title=""/>
          </v:shape>
          <o:OLEObject Type="Embed" ProgID="Equation.DSMT4" ShapeID="_x0000_i2300" DrawAspect="Content" ObjectID="_1397131082" r:id="rId2619"/>
        </w:object>
      </w:r>
      <w:r>
        <w:tab/>
      </w:r>
      <w:del w:id="1760" w:author="Gerard" w:date="2016-04-27T13:42:00Z">
        <w:r w:rsidDel="00B047AD">
          <w:delText>(d)</w:delText>
        </w:r>
      </w:del>
      <w:ins w:id="1761"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62" w:author="Gerard" w:date="2016-04-27T14:23:00Z">
        <w:r w:rsidR="00C17CE2" w:rsidDel="00C17CE2">
          <w:fldChar w:fldCharType="separate"/>
        </w:r>
      </w:del>
      <w:del w:id="1763" w:author="Gerard" w:date="2016-04-27T13:34:00Z">
        <w:r w:rsidR="00A4172B">
          <w:fldChar w:fldCharType="end"/>
        </w:r>
      </w:del>
      <w:ins w:id="1764"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765" w:author="Gerard" w:date="2016-04-27T14:26:00Z">
        <w:r w:rsidR="00C17CE2">
          <w:rPr>
            <w:noProof/>
          </w:rPr>
          <w:instrText>4</w:instrText>
        </w:r>
      </w:ins>
      <w:ins w:id="1766"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767" w:author="Gerard" w:date="2016-04-27T14:26:00Z">
        <w:r w:rsidR="00C17CE2">
          <w:rPr>
            <w:noProof/>
          </w:rPr>
          <w:instrText>32</w:instrText>
        </w:r>
      </w:ins>
      <w:ins w:id="1768" w:author="Gerard" w:date="2016-04-27T13:34:00Z">
        <w:r w:rsidR="00A4172B">
          <w:fldChar w:fldCharType="end"/>
        </w:r>
        <w:r w:rsidR="00A4172B">
          <w:instrText>)</w:instrText>
        </w:r>
        <w:r w:rsidR="00A4172B">
          <w:fldChar w:fldCharType="end"/>
        </w:r>
      </w:ins>
    </w:p>
    <w:p w14:paraId="49566596" w14:textId="54FCE0D6" w:rsidR="004C5B33" w:rsidRPr="00546A57" w:rsidRDefault="004C5B33" w:rsidP="004C5B33">
      <w:r w:rsidRPr="00546A57">
        <w:t xml:space="preserve">the relations of </w:t>
      </w:r>
      <w:del w:id="1769" w:author="Gerard" w:date="2016-04-27T13:35:00Z">
        <w:r w:rsidRPr="00546A57" w:rsidDel="00A4172B">
          <w:delText>(</w:delText>
        </w:r>
        <w:r w:rsidDel="00A4172B">
          <w:delText>b</w:delText>
        </w:r>
        <w:r w:rsidRPr="00546A57" w:rsidDel="00A4172B">
          <w:delText>)-(</w:delText>
        </w:r>
        <w:r w:rsidDel="00A4172B">
          <w:delText>c</w:delText>
        </w:r>
        <w:r w:rsidRPr="00546A57" w:rsidDel="00A4172B">
          <w:delText>)</w:delText>
        </w:r>
      </w:del>
      <w:ins w:id="1770" w:author="Gerard" w:date="2016-04-27T13:35: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1771" w:author="Gerard" w:date="2016-04-27T14:26:00Z">
        <w:r w:rsidR="00C17CE2">
          <w:instrText>(4.30)</w:instrText>
        </w:r>
      </w:ins>
      <w:ins w:id="1772" w:author="Gerard" w:date="2016-04-27T13:35:00Z">
        <w:r w:rsidR="00A4172B">
          <w:fldChar w:fldCharType="end"/>
        </w:r>
        <w:r w:rsidR="00A4172B">
          <w:fldChar w:fldCharType="end"/>
        </w:r>
        <w:r w:rsidR="00A4172B">
          <w:t>-</w:t>
        </w:r>
        <w:r w:rsidR="00A4172B">
          <w:fldChar w:fldCharType="begin"/>
        </w:r>
        <w:r w:rsidR="00A4172B">
          <w:instrText xml:space="preserve"> GOTOBUTTON ZEqnNum660603  \* MERGEFORMAT </w:instrText>
        </w:r>
        <w:r w:rsidR="00A4172B">
          <w:fldChar w:fldCharType="begin"/>
        </w:r>
        <w:r w:rsidR="00A4172B">
          <w:instrText xml:space="preserve"> REF ZEqnNum660603 \* Charformat \! \* MERGEFORMAT </w:instrText>
        </w:r>
      </w:ins>
      <w:r w:rsidR="00A4172B">
        <w:fldChar w:fldCharType="separate"/>
      </w:r>
      <w:ins w:id="1773" w:author="Gerard" w:date="2016-04-27T14:26:00Z">
        <w:r w:rsidR="00C17CE2">
          <w:instrText>(4.31)</w:instrText>
        </w:r>
      </w:ins>
      <w:ins w:id="1774" w:author="Gerard" w:date="2016-04-27T13:35:00Z">
        <w:r w:rsidR="00A4172B">
          <w:fldChar w:fldCharType="end"/>
        </w:r>
        <w:r w:rsidR="00A4172B">
          <w:fldChar w:fldCharType="end"/>
        </w:r>
      </w:ins>
      <w:r>
        <w:t xml:space="preserve"> </w:t>
      </w:r>
      <w:r w:rsidRPr="00546A57">
        <w:t xml:space="preserve">still apply but the </w:t>
      </w:r>
      <w:r>
        <w:t xml:space="preserve">constitutive relation for </w:t>
      </w:r>
      <w:r w:rsidR="002429B0" w:rsidRPr="002429B0">
        <w:rPr>
          <w:position w:val="-10"/>
        </w:rPr>
        <w:object w:dxaOrig="240" w:dyaOrig="380" w14:anchorId="13740B83">
          <v:shape id="_x0000_i2301" type="#_x0000_t75" style="width:12.1pt;height:18.55pt" o:ole="">
            <v:imagedata r:id="rId2620" o:title=""/>
          </v:shape>
          <o:OLEObject Type="Embed" ProgID="Equation.DSMT4" ShapeID="_x0000_i2301" DrawAspect="Content" ObjectID="_1397131083" r:id="rId2621"/>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365813C9" w:rsidR="004C5B33" w:rsidRDefault="004C5B33" w:rsidP="004C5B33">
      <w:pPr>
        <w:pStyle w:val="MTDisplayEquation"/>
      </w:pPr>
      <w:r>
        <w:tab/>
      </w:r>
      <w:r w:rsidR="002429B0" w:rsidRPr="002429B0">
        <w:rPr>
          <w:position w:val="-12"/>
        </w:rPr>
        <w:object w:dxaOrig="2060" w:dyaOrig="380" w14:anchorId="3529FE87">
          <v:shape id="_x0000_i2302" type="#_x0000_t75" style="width:103.35pt;height:18.55pt" o:ole="">
            <v:imagedata r:id="rId2622" o:title=""/>
          </v:shape>
          <o:OLEObject Type="Embed" ProgID="Equation.DSMT4" ShapeID="_x0000_i2302" DrawAspect="Content" ObjectID="_1397131084" r:id="rId2623"/>
        </w:object>
      </w:r>
      <w:r>
        <w:t xml:space="preserve"> </w:t>
      </w:r>
    </w:p>
    <w:p w14:paraId="365C7444" w14:textId="5BD5C240" w:rsidR="004C5B33" w:rsidRDefault="004C5B33" w:rsidP="004C5B33">
      <w:r>
        <w:t xml:space="preserve">The mixture contains three constituents.  The stoichiometric coefficients of the reactants are </w:t>
      </w:r>
      <w:r w:rsidR="002429B0" w:rsidRPr="002429B0">
        <w:rPr>
          <w:position w:val="-12"/>
        </w:rPr>
        <w:object w:dxaOrig="900" w:dyaOrig="380" w14:anchorId="72EAAC7E">
          <v:shape id="_x0000_i2303" type="#_x0000_t75" style="width:44.9pt;height:18.55pt" o:ole="">
            <v:imagedata r:id="rId2624" o:title=""/>
          </v:shape>
          <o:OLEObject Type="Embed" ProgID="Equation.DSMT4" ShapeID="_x0000_i2303" DrawAspect="Content" ObjectID="_1397131085" r:id="rId2625"/>
        </w:object>
      </w:r>
      <w:r>
        <w:t xml:space="preserve">, </w:t>
      </w:r>
      <w:r w:rsidR="002429B0" w:rsidRPr="002429B0">
        <w:rPr>
          <w:position w:val="-12"/>
        </w:rPr>
        <w:object w:dxaOrig="880" w:dyaOrig="420" w14:anchorId="2776ABE7">
          <v:shape id="_x0000_i2304" type="#_x0000_t75" style="width:44.2pt;height:21.4pt" o:ole="">
            <v:imagedata r:id="rId2626" o:title=""/>
          </v:shape>
          <o:OLEObject Type="Embed" ProgID="Equation.DSMT4" ShapeID="_x0000_i2304" DrawAspect="Content" ObjectID="_1397131086" r:id="rId2627"/>
        </w:object>
      </w:r>
      <w:r>
        <w:t xml:space="preserve">, </w:t>
      </w:r>
      <w:r w:rsidR="002429B0" w:rsidRPr="002429B0">
        <w:rPr>
          <w:position w:val="-12"/>
        </w:rPr>
        <w:object w:dxaOrig="800" w:dyaOrig="420" w14:anchorId="16EF0FF6">
          <v:shape id="_x0000_i2305" type="#_x0000_t75" style="width:40.65pt;height:21.4pt" o:ole="">
            <v:imagedata r:id="rId2628" o:title=""/>
          </v:shape>
          <o:OLEObject Type="Embed" ProgID="Equation.DSMT4" ShapeID="_x0000_i2305" DrawAspect="Content" ObjectID="_1397131087" r:id="rId2629"/>
        </w:object>
      </w:r>
      <w:r>
        <w:t xml:space="preserve">, and those of the products are </w:t>
      </w:r>
      <w:r w:rsidR="002429B0" w:rsidRPr="002429B0">
        <w:rPr>
          <w:position w:val="-12"/>
        </w:rPr>
        <w:object w:dxaOrig="940" w:dyaOrig="380" w14:anchorId="08FC9162">
          <v:shape id="_x0000_i2306" type="#_x0000_t75" style="width:47.05pt;height:18.55pt" o:ole="">
            <v:imagedata r:id="rId2630" o:title=""/>
          </v:shape>
          <o:OLEObject Type="Embed" ProgID="Equation.DSMT4" ShapeID="_x0000_i2306" DrawAspect="Content" ObjectID="_1397131088" r:id="rId2631"/>
        </w:object>
      </w:r>
      <w:r>
        <w:t xml:space="preserve">, </w:t>
      </w:r>
      <w:r w:rsidR="002429B0" w:rsidRPr="002429B0">
        <w:rPr>
          <w:position w:val="-12"/>
        </w:rPr>
        <w:object w:dxaOrig="840" w:dyaOrig="420" w14:anchorId="01CA38A4">
          <v:shape id="_x0000_i2307" type="#_x0000_t75" style="width:42.05pt;height:21.4pt" o:ole="">
            <v:imagedata r:id="rId2632" o:title=""/>
          </v:shape>
          <o:OLEObject Type="Embed" ProgID="Equation.DSMT4" ShapeID="_x0000_i2307" DrawAspect="Content" ObjectID="_1397131089" r:id="rId2633"/>
        </w:object>
      </w:r>
      <w:r>
        <w:t xml:space="preserve">, </w:t>
      </w:r>
      <w:r w:rsidR="002429B0" w:rsidRPr="002429B0">
        <w:rPr>
          <w:position w:val="-12"/>
        </w:rPr>
        <w:object w:dxaOrig="800" w:dyaOrig="420" w14:anchorId="6A04847C">
          <v:shape id="_x0000_i2308" type="#_x0000_t75" style="width:40.65pt;height:21.4pt" o:ole="">
            <v:imagedata r:id="rId2634" o:title=""/>
          </v:shape>
          <o:OLEObject Type="Embed" ProgID="Equation.DSMT4" ShapeID="_x0000_i2308" DrawAspect="Content" ObjectID="_1397131090" r:id="rId2635"/>
        </w:object>
      </w:r>
      <w:r>
        <w:t>.</w:t>
      </w:r>
    </w:p>
    <w:p w14:paraId="13E523C1" w14:textId="77777777" w:rsidR="004C5B33" w:rsidRDefault="004C5B33" w:rsidP="004C5B33"/>
    <w:p w14:paraId="58996ECA" w14:textId="67762AD6" w:rsidR="004C5B33" w:rsidRDefault="004C5B33" w:rsidP="004C5B33">
      <w:r>
        <w:t xml:space="preserve">The reaction production rate </w:t>
      </w:r>
      <w:r w:rsidR="002429B0" w:rsidRPr="002429B0">
        <w:rPr>
          <w:position w:val="-10"/>
        </w:rPr>
        <w:object w:dxaOrig="240" w:dyaOrig="380" w14:anchorId="074086BB">
          <v:shape id="_x0000_i2309" type="#_x0000_t75" style="width:12.1pt;height:18.55pt" o:ole="">
            <v:imagedata r:id="rId2636" o:title=""/>
          </v:shape>
          <o:OLEObject Type="Embed" ProgID="Equation.DSMT4" ShapeID="_x0000_i2309" DrawAspect="Content" ObjectID="_1397131091" r:id="rId2637"/>
        </w:object>
      </w:r>
      <w:r>
        <w:t xml:space="preserve"> enters into the governing equations of multiphasic mixtures via the mass balance relation for each solute,</w:t>
      </w:r>
    </w:p>
    <w:p w14:paraId="113C26C2" w14:textId="0DEF7D0A" w:rsidR="004C5B33" w:rsidRDefault="004C5B33" w:rsidP="004C5B33">
      <w:pPr>
        <w:pStyle w:val="MTDisplayEquation"/>
      </w:pPr>
      <w:r>
        <w:tab/>
      </w:r>
      <w:r w:rsidR="002429B0" w:rsidRPr="002429B0">
        <w:rPr>
          <w:position w:val="-24"/>
        </w:rPr>
        <w:object w:dxaOrig="4040" w:dyaOrig="780" w14:anchorId="7E69777D">
          <v:shape id="_x0000_i2310" type="#_x0000_t75" style="width:201.75pt;height:38.5pt" o:ole="">
            <v:imagedata r:id="rId2638" o:title=""/>
          </v:shape>
          <o:OLEObject Type="Embed" ProgID="Equation.DSMT4" ShapeID="_x0000_i2310" DrawAspect="Content" ObjectID="_1397131092" r:id="rId2639"/>
        </w:object>
      </w:r>
      <w:r>
        <w:tab/>
      </w:r>
      <w:del w:id="1775" w:author="Gerard" w:date="2016-04-27T13:42:00Z">
        <w:r w:rsidDel="00B047AD">
          <w:delText>(f)</w:delText>
        </w:r>
      </w:del>
      <w:ins w:id="1776" w:author="Gerard" w:date="2016-04-27T13:35: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77" w:author="Gerard" w:date="2016-04-27T14:23:00Z">
        <w:r w:rsidR="00C17CE2" w:rsidDel="00C17CE2">
          <w:fldChar w:fldCharType="separate"/>
        </w:r>
      </w:del>
      <w:del w:id="1778" w:author="Gerard" w:date="2016-04-27T13:35:00Z">
        <w:r w:rsidR="00A4172B">
          <w:fldChar w:fldCharType="end"/>
        </w:r>
      </w:del>
      <w:ins w:id="1779" w:author="Gerard" w:date="2016-04-27T13:35:00Z">
        <w:r w:rsidR="00A4172B">
          <w:instrText>(</w:instrText>
        </w:r>
        <w:r w:rsidR="00A4172B">
          <w:fldChar w:fldCharType="begin"/>
        </w:r>
        <w:r w:rsidR="00A4172B">
          <w:instrText xml:space="preserve"> SEQ MTChap \c \* Arabic \* MERGEFORMAT </w:instrText>
        </w:r>
      </w:ins>
      <w:r w:rsidR="00A4172B">
        <w:fldChar w:fldCharType="separate"/>
      </w:r>
      <w:ins w:id="1780" w:author="Gerard" w:date="2016-04-27T14:26:00Z">
        <w:r w:rsidR="00C17CE2">
          <w:rPr>
            <w:noProof/>
          </w:rPr>
          <w:instrText>4</w:instrText>
        </w:r>
      </w:ins>
      <w:ins w:id="1781" w:author="Gerard" w:date="2016-04-27T13:35: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782" w:author="Gerard" w:date="2016-04-27T14:26:00Z">
        <w:r w:rsidR="00C17CE2">
          <w:rPr>
            <w:noProof/>
          </w:rPr>
          <w:instrText>33</w:instrText>
        </w:r>
      </w:ins>
      <w:ins w:id="1783" w:author="Gerard" w:date="2016-04-27T13:35:00Z">
        <w:r w:rsidR="00A4172B">
          <w:fldChar w:fldCharType="end"/>
        </w:r>
        <w:r w:rsidR="00A4172B">
          <w:instrText>)</w:instrText>
        </w:r>
        <w:r w:rsidR="00A4172B">
          <w:fldChar w:fldCharType="end"/>
        </w:r>
      </w:ins>
    </w:p>
    <w:p w14:paraId="4BA79F1E" w14:textId="77777777" w:rsidR="004C5B33" w:rsidRDefault="004C5B33" w:rsidP="004C5B33">
      <w:r>
        <w:t>the mass balance for the mixture,</w:t>
      </w:r>
    </w:p>
    <w:p w14:paraId="7890160A" w14:textId="0ACB63E9" w:rsidR="004C5B33" w:rsidRDefault="004C5B33" w:rsidP="004C5B33">
      <w:pPr>
        <w:pStyle w:val="MTDisplayEquation"/>
      </w:pPr>
      <w:r>
        <w:tab/>
      </w:r>
      <w:r w:rsidR="002429B0" w:rsidRPr="002429B0">
        <w:rPr>
          <w:position w:val="-16"/>
        </w:rPr>
        <w:object w:dxaOrig="2580" w:dyaOrig="440" w14:anchorId="3EFD9E40">
          <v:shape id="_x0000_i2311" type="#_x0000_t75" style="width:129.05pt;height:22.1pt" o:ole="">
            <v:imagedata r:id="rId2640" o:title=""/>
          </v:shape>
          <o:OLEObject Type="Embed" ProgID="Equation.DSMT4" ShapeID="_x0000_i2311" DrawAspect="Content" ObjectID="_1397131093" r:id="rId2641"/>
        </w:object>
      </w:r>
      <w:r>
        <w:tab/>
      </w:r>
      <w:del w:id="1784" w:author="Gerard" w:date="2016-04-27T13:42:00Z">
        <w:r w:rsidDel="00B047AD">
          <w:delText>(g)</w:delText>
        </w:r>
      </w:del>
      <w:ins w:id="1785"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86" w:author="Gerard" w:date="2016-04-27T14:23:00Z">
        <w:r w:rsidR="00C17CE2" w:rsidDel="00C17CE2">
          <w:fldChar w:fldCharType="separate"/>
        </w:r>
      </w:del>
      <w:del w:id="1787" w:author="Gerard" w:date="2016-04-27T13:36:00Z">
        <w:r w:rsidR="00A4172B">
          <w:fldChar w:fldCharType="end"/>
        </w:r>
      </w:del>
      <w:bookmarkStart w:id="1788" w:name="ZEqnNum623190"/>
      <w:ins w:id="1789"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1790" w:author="Gerard" w:date="2016-04-27T14:26:00Z">
        <w:r w:rsidR="00C17CE2">
          <w:rPr>
            <w:noProof/>
          </w:rPr>
          <w:instrText>4</w:instrText>
        </w:r>
      </w:ins>
      <w:ins w:id="1791"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792" w:author="Gerard" w:date="2016-04-27T14:26:00Z">
        <w:r w:rsidR="00C17CE2">
          <w:rPr>
            <w:noProof/>
          </w:rPr>
          <w:instrText>34</w:instrText>
        </w:r>
      </w:ins>
      <w:ins w:id="1793" w:author="Gerard" w:date="2016-04-27T13:36:00Z">
        <w:r w:rsidR="00A4172B">
          <w:fldChar w:fldCharType="end"/>
        </w:r>
        <w:r w:rsidR="00A4172B">
          <w:instrText>)</w:instrText>
        </w:r>
        <w:bookmarkEnd w:id="1788"/>
        <w:r w:rsidR="00A4172B">
          <w:fldChar w:fldCharType="end"/>
        </w:r>
      </w:ins>
    </w:p>
    <w:p w14:paraId="4AAA7D29" w14:textId="172BF7D2" w:rsidR="004C5B33" w:rsidRDefault="004C5B33" w:rsidP="004C5B33">
      <w:r w:rsidRPr="004C3F91">
        <w:lastRenderedPageBreak/>
        <w:t xml:space="preserve">where </w:t>
      </w:r>
      <w:r w:rsidR="002429B0" w:rsidRPr="002429B0">
        <w:rPr>
          <w:position w:val="-28"/>
        </w:rPr>
        <w:object w:dxaOrig="1280" w:dyaOrig="560" w14:anchorId="1BACB0E7">
          <v:shape id="_x0000_i2312" type="#_x0000_t75" style="width:64.15pt;height:27.8pt" o:ole="">
            <v:imagedata r:id="rId2642" o:title=""/>
          </v:shape>
          <o:OLEObject Type="Embed" ProgID="Equation.DSMT4" ShapeID="_x0000_i2312" DrawAspect="Content" ObjectID="_1397131094" r:id="rId2643"/>
        </w:object>
      </w:r>
      <w:r>
        <w:t xml:space="preserve"> </w:t>
      </w:r>
      <w:r w:rsidRPr="004C3F91">
        <w:t xml:space="preserve">and </w:t>
      </w:r>
      <w:r w:rsidR="002429B0" w:rsidRPr="002429B0">
        <w:rPr>
          <w:position w:val="-12"/>
        </w:rPr>
        <w:object w:dxaOrig="1400" w:dyaOrig="380" w14:anchorId="4291F665">
          <v:shape id="_x0000_i2313" type="#_x0000_t75" style="width:69.85pt;height:18.55pt" o:ole="">
            <v:imagedata r:id="rId2644" o:title=""/>
          </v:shape>
          <o:OLEObject Type="Embed" ProgID="Equation.DSMT4" ShapeID="_x0000_i2313" DrawAspect="Content" ObjectID="_1397131095" r:id="rId2645"/>
        </w:object>
      </w:r>
      <w:r w:rsidRPr="004C3F91">
        <w:t xml:space="preserve"> is the molar</w:t>
      </w:r>
      <w:r>
        <w:t xml:space="preserve"> </w:t>
      </w:r>
      <w:r w:rsidRPr="004C3F91">
        <w:t xml:space="preserve">volume of </w:t>
      </w:r>
      <w:r w:rsidR="002429B0" w:rsidRPr="002429B0">
        <w:rPr>
          <w:position w:val="-6"/>
        </w:rPr>
        <w:object w:dxaOrig="240" w:dyaOrig="220" w14:anchorId="2EB19599">
          <v:shape id="_x0000_i2314" type="#_x0000_t75" style="width:12.1pt;height:11.4pt" o:ole="">
            <v:imagedata r:id="rId2646" o:title=""/>
          </v:shape>
          <o:OLEObject Type="Embed" ProgID="Equation.DSMT4" ShapeID="_x0000_i2314" DrawAspect="Content" ObjectID="_1397131096" r:id="rId2647"/>
        </w:object>
      </w:r>
      <w:r>
        <w:t>, and the mass balance for solid-bound constituents,</w:t>
      </w:r>
    </w:p>
    <w:p w14:paraId="09906DBB" w14:textId="3AE09970" w:rsidR="004C5B33" w:rsidRDefault="004C5B33" w:rsidP="004C5B33">
      <w:pPr>
        <w:pStyle w:val="MTDisplayEquation"/>
      </w:pPr>
      <w:r>
        <w:tab/>
      </w:r>
      <w:r w:rsidR="002429B0" w:rsidRPr="002429B0">
        <w:rPr>
          <w:position w:val="-12"/>
        </w:rPr>
        <w:object w:dxaOrig="1640" w:dyaOrig="380" w14:anchorId="2D079E57">
          <v:shape id="_x0000_i2315" type="#_x0000_t75" style="width:82pt;height:18.55pt" o:ole="">
            <v:imagedata r:id="rId2648" o:title=""/>
          </v:shape>
          <o:OLEObject Type="Embed" ProgID="Equation.DSMT4" ShapeID="_x0000_i2315" DrawAspect="Content" ObjectID="_1397131097" r:id="rId2649"/>
        </w:object>
      </w:r>
      <w:r>
        <w:tab/>
      </w:r>
      <w:del w:id="1794" w:author="Gerard" w:date="2016-04-27T13:42:00Z">
        <w:r w:rsidDel="00B047AD">
          <w:delText>(h)</w:delText>
        </w:r>
      </w:del>
      <w:ins w:id="1795"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796" w:author="Gerard" w:date="2016-04-27T14:23:00Z">
        <w:r w:rsidR="00C17CE2" w:rsidDel="00C17CE2">
          <w:fldChar w:fldCharType="separate"/>
        </w:r>
      </w:del>
      <w:del w:id="1797" w:author="Gerard" w:date="2016-04-27T13:36:00Z">
        <w:r w:rsidR="00A4172B">
          <w:fldChar w:fldCharType="end"/>
        </w:r>
      </w:del>
      <w:bookmarkStart w:id="1798" w:name="ZEqnNum636154"/>
      <w:ins w:id="1799"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1800" w:author="Gerard" w:date="2016-04-27T14:26:00Z">
        <w:r w:rsidR="00C17CE2">
          <w:rPr>
            <w:noProof/>
          </w:rPr>
          <w:instrText>4</w:instrText>
        </w:r>
      </w:ins>
      <w:ins w:id="1801"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02" w:author="Gerard" w:date="2016-04-27T14:26:00Z">
        <w:r w:rsidR="00C17CE2">
          <w:rPr>
            <w:noProof/>
          </w:rPr>
          <w:instrText>35</w:instrText>
        </w:r>
      </w:ins>
      <w:ins w:id="1803" w:author="Gerard" w:date="2016-04-27T13:36:00Z">
        <w:r w:rsidR="00A4172B">
          <w:fldChar w:fldCharType="end"/>
        </w:r>
        <w:r w:rsidR="00A4172B">
          <w:instrText>)</w:instrText>
        </w:r>
        <w:bookmarkEnd w:id="1798"/>
        <w:r w:rsidR="00A4172B">
          <w:fldChar w:fldCharType="end"/>
        </w:r>
      </w:ins>
    </w:p>
    <w:p w14:paraId="04CE5EA0" w14:textId="759404CC" w:rsidR="004C5B33" w:rsidRDefault="004C5B33" w:rsidP="004C5B33">
      <w:r>
        <w:t xml:space="preserve">where </w:t>
      </w:r>
      <w:r w:rsidR="002429B0" w:rsidRPr="002429B0">
        <w:rPr>
          <w:position w:val="-12"/>
        </w:rPr>
        <w:object w:dxaOrig="340" w:dyaOrig="380" w14:anchorId="6F9BA28A">
          <v:shape id="_x0000_i2316" type="#_x0000_t75" style="width:16.4pt;height:18.55pt" o:ole="">
            <v:imagedata r:id="rId2650" o:title=""/>
          </v:shape>
          <o:OLEObject Type="Embed" ProgID="Equation.DSMT4" ShapeID="_x0000_i2316" DrawAspect="Content" ObjectID="_1397131098" r:id="rId2651"/>
        </w:object>
      </w:r>
      <w:r>
        <w:t xml:space="preserve"> is the referential apparent mass density (mass of </w:t>
      </w:r>
      <w:r w:rsidR="002429B0" w:rsidRPr="002429B0">
        <w:rPr>
          <w:position w:val="-6"/>
        </w:rPr>
        <w:object w:dxaOrig="240" w:dyaOrig="220" w14:anchorId="1DDA163C">
          <v:shape id="_x0000_i2317" type="#_x0000_t75" style="width:12.1pt;height:11.4pt" o:ole="">
            <v:imagedata r:id="rId2652" o:title=""/>
          </v:shape>
          <o:OLEObject Type="Embed" ProgID="Equation.DSMT4" ShapeID="_x0000_i2317" DrawAspect="Content" ObjectID="_1397131099" r:id="rId2653"/>
        </w:object>
      </w:r>
      <w:r>
        <w:t xml:space="preserve"> per mixture volume in the reference configuration), and </w:t>
      </w:r>
      <w:r w:rsidR="002429B0" w:rsidRPr="002429B0">
        <w:rPr>
          <w:position w:val="-12"/>
        </w:rPr>
        <w:object w:dxaOrig="340" w:dyaOrig="380" w14:anchorId="1090A978">
          <v:shape id="_x0000_i2318" type="#_x0000_t75" style="width:16.4pt;height:18.55pt" o:ole="">
            <v:imagedata r:id="rId2654" o:title=""/>
          </v:shape>
          <o:OLEObject Type="Embed" ProgID="Equation.DSMT4" ShapeID="_x0000_i2318" DrawAspect="Content" ObjectID="_1397131100" r:id="rId2655"/>
        </w:object>
      </w:r>
      <w:r>
        <w:t xml:space="preserve"> is the referential apparent mass supply of solid constituent </w:t>
      </w:r>
      <w:r w:rsidR="002429B0" w:rsidRPr="002429B0">
        <w:rPr>
          <w:position w:val="-6"/>
        </w:rPr>
        <w:object w:dxaOrig="240" w:dyaOrig="220" w14:anchorId="2664D556">
          <v:shape id="_x0000_i2319" type="#_x0000_t75" style="width:12.1pt;height:11.4pt" o:ole="">
            <v:imagedata r:id="rId2656" o:title=""/>
          </v:shape>
          <o:OLEObject Type="Embed" ProgID="Equation.DSMT4" ShapeID="_x0000_i2319" DrawAspect="Content" ObjectID="_1397131101" r:id="rId2657"/>
        </w:object>
      </w:r>
      <w:r>
        <w:t>, related to molar concentrations and supplies via</w:t>
      </w:r>
    </w:p>
    <w:p w14:paraId="7C10E2BC" w14:textId="00E7544E" w:rsidR="004C5B33" w:rsidRDefault="004C5B33" w:rsidP="004C5B33">
      <w:pPr>
        <w:pStyle w:val="MTDisplayEquation"/>
      </w:pPr>
      <w:r>
        <w:tab/>
      </w:r>
      <w:r w:rsidR="002429B0" w:rsidRPr="002429B0">
        <w:rPr>
          <w:position w:val="-38"/>
        </w:rPr>
        <w:object w:dxaOrig="3860" w:dyaOrig="800" w14:anchorId="2CB64B08">
          <v:shape id="_x0000_i2320" type="#_x0000_t75" style="width:192.5pt;height:40.65pt" o:ole="">
            <v:imagedata r:id="rId2658" o:title=""/>
          </v:shape>
          <o:OLEObject Type="Embed" ProgID="Equation.DSMT4" ShapeID="_x0000_i2320" DrawAspect="Content" ObjectID="_1397131102" r:id="rId2659"/>
        </w:object>
      </w:r>
      <w:r>
        <w:tab/>
      </w:r>
      <w:del w:id="1804" w:author="Gerard" w:date="2016-04-27T13:42:00Z">
        <w:r w:rsidDel="00B047AD">
          <w:delText>(i)</w:delText>
        </w:r>
      </w:del>
      <w:ins w:id="1805"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06" w:author="Gerard" w:date="2016-04-27T14:23:00Z">
        <w:r w:rsidR="00C17CE2" w:rsidDel="00C17CE2">
          <w:fldChar w:fldCharType="separate"/>
        </w:r>
      </w:del>
      <w:del w:id="1807" w:author="Gerard" w:date="2016-04-27T13:36:00Z">
        <w:r w:rsidR="00A4172B">
          <w:fldChar w:fldCharType="end"/>
        </w:r>
      </w:del>
      <w:bookmarkStart w:id="1808" w:name="ZEqnNum591748"/>
      <w:ins w:id="1809"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1810" w:author="Gerard" w:date="2016-04-27T14:26:00Z">
        <w:r w:rsidR="00C17CE2">
          <w:rPr>
            <w:noProof/>
          </w:rPr>
          <w:instrText>4</w:instrText>
        </w:r>
      </w:ins>
      <w:ins w:id="1811"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12" w:author="Gerard" w:date="2016-04-27T14:26:00Z">
        <w:r w:rsidR="00C17CE2">
          <w:rPr>
            <w:noProof/>
          </w:rPr>
          <w:instrText>36</w:instrText>
        </w:r>
      </w:ins>
      <w:ins w:id="1813" w:author="Gerard" w:date="2016-04-27T13:36:00Z">
        <w:r w:rsidR="00A4172B">
          <w:fldChar w:fldCharType="end"/>
        </w:r>
        <w:r w:rsidR="00A4172B">
          <w:instrText>)</w:instrText>
        </w:r>
        <w:bookmarkEnd w:id="1808"/>
        <w:r w:rsidR="00A4172B">
          <w:fldChar w:fldCharType="end"/>
        </w:r>
      </w:ins>
    </w:p>
    <w:p w14:paraId="2ED7327F" w14:textId="58DDD116" w:rsidR="004C5B33" w:rsidRDefault="004C5B33" w:rsidP="004C5B33">
      <w:r>
        <w:t xml:space="preserve">Internally, the content of solid-bound species is stored in </w:t>
      </w:r>
      <w:r w:rsidR="002429B0" w:rsidRPr="002429B0">
        <w:rPr>
          <w:position w:val="-12"/>
        </w:rPr>
        <w:object w:dxaOrig="340" w:dyaOrig="380" w14:anchorId="3912F138">
          <v:shape id="_x0000_i2321" type="#_x0000_t75" style="width:16.4pt;height:18.55pt" o:ole="">
            <v:imagedata r:id="rId2660" o:title=""/>
          </v:shape>
          <o:OLEObject Type="Embed" ProgID="Equation.DSMT4" ShapeID="_x0000_i2321" DrawAspect="Content" ObjectID="_1397131103" r:id="rId2661"/>
        </w:object>
      </w:r>
      <w:r>
        <w:t xml:space="preserve"> and </w:t>
      </w:r>
      <w:ins w:id="1814" w:author="Gerard" w:date="2016-04-27T13:39:00Z">
        <w:r w:rsidR="00A4172B">
          <w:fldChar w:fldCharType="begin"/>
        </w:r>
        <w:r w:rsidR="00A4172B">
          <w:instrText xml:space="preserve"> GOTOBUTTON ZEqnNum591748  \* MERGEFORMAT </w:instrText>
        </w:r>
        <w:r w:rsidR="00A4172B">
          <w:fldChar w:fldCharType="begin"/>
        </w:r>
        <w:r w:rsidR="00A4172B">
          <w:instrText xml:space="preserve"> REF ZEqnNum591748 \* Charformat \! \* MERGEFORMAT </w:instrText>
        </w:r>
      </w:ins>
      <w:r w:rsidR="00A4172B">
        <w:fldChar w:fldCharType="separate"/>
      </w:r>
      <w:ins w:id="1815" w:author="Gerard" w:date="2016-04-27T14:26:00Z">
        <w:r w:rsidR="00C17CE2">
          <w:instrText>(4.36)</w:instrText>
        </w:r>
      </w:ins>
      <w:ins w:id="1816" w:author="Gerard" w:date="2016-04-27T13:39:00Z">
        <w:r w:rsidR="00A4172B">
          <w:fldChar w:fldCharType="end"/>
        </w:r>
        <w:r w:rsidR="00A4172B">
          <w:fldChar w:fldCharType="end"/>
        </w:r>
      </w:ins>
      <w:del w:id="1817" w:author="Gerard" w:date="2016-04-27T13:39:00Z">
        <w:r w:rsidDel="00A4172B">
          <w:delText>(i)</w:delText>
        </w:r>
      </w:del>
      <w:r>
        <w:t xml:space="preserve"> is used to evaluate </w:t>
      </w:r>
      <w:r w:rsidR="002429B0" w:rsidRPr="002429B0">
        <w:rPr>
          <w:position w:val="-6"/>
        </w:rPr>
        <w:object w:dxaOrig="279" w:dyaOrig="320" w14:anchorId="7EF8B16D">
          <v:shape id="_x0000_i2322" type="#_x0000_t75" style="width:14.25pt;height:16.4pt" o:ole="">
            <v:imagedata r:id="rId2662" o:title=""/>
          </v:shape>
          <o:OLEObject Type="Embed" ProgID="Equation.DSMT4" ShapeID="_x0000_i2322" DrawAspect="Content" ObjectID="_1397131104" r:id="rId2663"/>
        </w:object>
      </w:r>
      <w:r>
        <w:t xml:space="preserve"> when needed for the calculation of </w:t>
      </w:r>
      <w:r w:rsidR="002429B0" w:rsidRPr="002429B0">
        <w:rPr>
          <w:position w:val="-10"/>
        </w:rPr>
        <w:object w:dxaOrig="240" w:dyaOrig="380" w14:anchorId="4185070D">
          <v:shape id="_x0000_i2323" type="#_x0000_t75" style="width:12.1pt;height:18.55pt" o:ole="">
            <v:imagedata r:id="rId2664" o:title=""/>
          </v:shape>
          <o:OLEObject Type="Embed" ProgID="Equation.DSMT4" ShapeID="_x0000_i2323" DrawAspect="Content" ObjectID="_1397131105" r:id="rId2665"/>
        </w:object>
      </w:r>
      <w:r>
        <w:t xml:space="preserve">.  If a solid-bound molecule is involved in a chemical reaction, equation </w:t>
      </w:r>
      <w:ins w:id="1818" w:author="Gerard" w:date="2016-04-27T13:39:00Z">
        <w:r w:rsidR="00A4172B">
          <w:fldChar w:fldCharType="begin"/>
        </w:r>
        <w:r w:rsidR="00A4172B">
          <w:instrText xml:space="preserve"> GOTOBUTTON ZEqnNum636154  \* MERGEFORMAT </w:instrText>
        </w:r>
        <w:r w:rsidR="00A4172B">
          <w:fldChar w:fldCharType="begin"/>
        </w:r>
        <w:r w:rsidR="00A4172B">
          <w:instrText xml:space="preserve"> REF ZEqnNum636154 \* Charformat \! \* MERGEFORMAT </w:instrText>
        </w:r>
      </w:ins>
      <w:r w:rsidR="00A4172B">
        <w:fldChar w:fldCharType="separate"/>
      </w:r>
      <w:ins w:id="1819" w:author="Gerard" w:date="2016-04-27T14:26:00Z">
        <w:r w:rsidR="00C17CE2">
          <w:instrText>(4.35)</w:instrText>
        </w:r>
      </w:ins>
      <w:ins w:id="1820" w:author="Gerard" w:date="2016-04-27T13:39:00Z">
        <w:r w:rsidR="00A4172B">
          <w:fldChar w:fldCharType="end"/>
        </w:r>
        <w:r w:rsidR="00A4172B">
          <w:fldChar w:fldCharType="end"/>
        </w:r>
      </w:ins>
      <w:del w:id="1821" w:author="Gerard" w:date="2016-04-27T13:39:00Z">
        <w:r w:rsidDel="00A4172B">
          <w:delText>(h)</w:delText>
        </w:r>
      </w:del>
      <w:r>
        <w:t xml:space="preserve"> is integrated to produce an updated value of </w:t>
      </w:r>
      <w:r w:rsidR="002429B0" w:rsidRPr="002429B0">
        <w:rPr>
          <w:position w:val="-12"/>
        </w:rPr>
        <w:object w:dxaOrig="340" w:dyaOrig="380" w14:anchorId="01F7B3F4">
          <v:shape id="_x0000_i2324" type="#_x0000_t75" style="width:16.4pt;height:18.55pt" o:ole="">
            <v:imagedata r:id="rId2666" o:title=""/>
          </v:shape>
          <o:OLEObject Type="Embed" ProgID="Equation.DSMT4" ShapeID="_x0000_i2324" DrawAspect="Content" ObjectID="_1397131106" r:id="rId2667"/>
        </w:object>
      </w:r>
      <w:r>
        <w:t xml:space="preserve">, using </w:t>
      </w:r>
      <w:r w:rsidR="002429B0" w:rsidRPr="002429B0">
        <w:rPr>
          <w:position w:val="-16"/>
        </w:rPr>
        <w:object w:dxaOrig="2180" w:dyaOrig="440" w14:anchorId="52885D76">
          <v:shape id="_x0000_i2325" type="#_x0000_t75" style="width:109.05pt;height:22.1pt" o:ole="">
            <v:imagedata r:id="rId2668" o:title=""/>
          </v:shape>
          <o:OLEObject Type="Embed" ProgID="Equation.DSMT4" ShapeID="_x0000_i2325" DrawAspect="Content" ObjectID="_1397131107" r:id="rId2669"/>
        </w:object>
      </w:r>
      <w:r>
        <w:t xml:space="preserve"> based on </w:t>
      </w:r>
      <w:ins w:id="1822" w:author="Gerard" w:date="2016-04-27T13:39: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1823" w:author="Gerard" w:date="2016-04-27T14:26:00Z">
        <w:r w:rsidR="00C17CE2">
          <w:instrText>(4.30)</w:instrText>
        </w:r>
      </w:ins>
      <w:ins w:id="1824" w:author="Gerard" w:date="2016-04-27T13:39:00Z">
        <w:r w:rsidR="00A4172B">
          <w:fldChar w:fldCharType="end"/>
        </w:r>
        <w:r w:rsidR="00A4172B">
          <w:fldChar w:fldCharType="end"/>
        </w:r>
      </w:ins>
      <w:del w:id="1825" w:author="Gerard" w:date="2016-04-27T13:39:00Z">
        <w:r w:rsidDel="00A4172B">
          <w:delText>(b)</w:delText>
        </w:r>
      </w:del>
      <w:r>
        <w:t xml:space="preserve"> and </w:t>
      </w:r>
      <w:ins w:id="1826" w:author="Gerard" w:date="2016-04-27T13:40:00Z">
        <w:r w:rsidR="00EA74A6">
          <w:fldChar w:fldCharType="begin"/>
        </w:r>
        <w:r w:rsidR="00EA74A6">
          <w:instrText xml:space="preserve"> GOTOBUTTON ZEqnNum591748  \* MERGEFORMAT </w:instrText>
        </w:r>
        <w:r w:rsidR="00EA74A6">
          <w:fldChar w:fldCharType="begin"/>
        </w:r>
        <w:r w:rsidR="00EA74A6">
          <w:instrText xml:space="preserve"> REF ZEqnNum591748 \* Charformat \! \* MERGEFORMAT </w:instrText>
        </w:r>
      </w:ins>
      <w:r w:rsidR="00EA74A6">
        <w:fldChar w:fldCharType="separate"/>
      </w:r>
      <w:ins w:id="1827" w:author="Gerard" w:date="2016-04-27T14:26:00Z">
        <w:r w:rsidR="00C17CE2">
          <w:instrText>(4.36)</w:instrText>
        </w:r>
      </w:ins>
      <w:ins w:id="1828" w:author="Gerard" w:date="2016-04-27T13:40:00Z">
        <w:r w:rsidR="00EA74A6">
          <w:fldChar w:fldCharType="end"/>
        </w:r>
        <w:r w:rsidR="00EA74A6">
          <w:fldChar w:fldCharType="end"/>
        </w:r>
      </w:ins>
      <w:del w:id="1829" w:author="Gerard" w:date="2016-04-27T13:40:00Z">
        <w:r w:rsidDel="00EA74A6">
          <w:delText>(i)</w:delText>
        </w:r>
      </w:del>
      <w:r>
        <w:t>.</w:t>
      </w:r>
    </w:p>
    <w:p w14:paraId="10B8F0B4" w14:textId="77777777" w:rsidR="004C5B33" w:rsidRDefault="004C5B33" w:rsidP="004C5B33"/>
    <w:p w14:paraId="21F6F692" w14:textId="1C5FBCF2" w:rsidR="004C5B33" w:rsidRDefault="004C5B33" w:rsidP="004C5B33">
      <w:r>
        <w:t xml:space="preserve">Evolving solid content due to chemical reactions implies that the referential solid volume fraction </w:t>
      </w:r>
      <w:r w:rsidR="002429B0" w:rsidRPr="002429B0">
        <w:rPr>
          <w:position w:val="-12"/>
        </w:rPr>
        <w:object w:dxaOrig="300" w:dyaOrig="380" w14:anchorId="52EF5F4A">
          <v:shape id="_x0000_i2326" type="#_x0000_t75" style="width:14.95pt;height:18.55pt" o:ole="">
            <v:imagedata r:id="rId2670" o:title=""/>
          </v:shape>
          <o:OLEObject Type="Embed" ProgID="Equation.DSMT4" ShapeID="_x0000_i2326" DrawAspect="Content" ObjectID="_1397131108" r:id="rId2671"/>
        </w:object>
      </w:r>
      <w:r>
        <w:t xml:space="preserve"> may not remain constant.  This value is updated at every time point using</w:t>
      </w:r>
    </w:p>
    <w:p w14:paraId="1A5DF5F7" w14:textId="1C5B37D8" w:rsidR="004C5B33" w:rsidRDefault="004C5B33" w:rsidP="004C5B33">
      <w:pPr>
        <w:pStyle w:val="MTDisplayEquation"/>
      </w:pPr>
      <w:r>
        <w:tab/>
      </w:r>
      <w:r w:rsidR="002429B0" w:rsidRPr="002429B0">
        <w:rPr>
          <w:position w:val="-30"/>
        </w:rPr>
        <w:object w:dxaOrig="1620" w:dyaOrig="720" w14:anchorId="2182665A">
          <v:shape id="_x0000_i2327" type="#_x0000_t75" style="width:80.55pt;height:36.35pt" o:ole="">
            <v:imagedata r:id="rId2672" o:title=""/>
          </v:shape>
          <o:OLEObject Type="Embed" ProgID="Equation.DSMT4" ShapeID="_x0000_i2327" DrawAspect="Content" ObjectID="_1397131109" r:id="rId2673"/>
        </w:object>
      </w:r>
      <w:r>
        <w:t xml:space="preserve"> </w:t>
      </w:r>
      <w:r>
        <w:tab/>
      </w:r>
      <w:del w:id="1830" w:author="Gerard" w:date="2016-04-27T13:42:00Z">
        <w:r w:rsidDel="00B047AD">
          <w:delText>(j)</w:delText>
        </w:r>
      </w:del>
      <w:ins w:id="1831" w:author="Gerard" w:date="2016-04-27T14:23:00Z">
        <w:r w:rsidR="00C17CE2">
          <w:fldChar w:fldCharType="begin"/>
        </w:r>
        <w:r w:rsidR="00C17CE2">
          <w:instrText xml:space="preserve"> MACROBUTTON MTPlaceRef \* MERGEFORMAT </w:instrText>
        </w:r>
        <w:r w:rsidR="00C17CE2">
          <w:fldChar w:fldCharType="begin"/>
        </w:r>
        <w:r w:rsidR="00C17CE2">
          <w:instrText xml:space="preserve"> SEQ MTEqn \h \* MERGEFORMAT </w:instrText>
        </w:r>
      </w:ins>
      <w:del w:id="1832" w:author="Gerard" w:date="2016-04-27T14:23:00Z">
        <w:r w:rsidR="00C17CE2" w:rsidDel="00C17CE2">
          <w:fldChar w:fldCharType="separate"/>
        </w:r>
      </w:del>
      <w:ins w:id="1833" w:author="Gerard" w:date="2016-04-27T14:23:00Z">
        <w:r w:rsidR="00C17CE2">
          <w:fldChar w:fldCharType="end"/>
        </w:r>
        <w:r w:rsidR="00C17CE2">
          <w:instrText>(</w:instrText>
        </w:r>
        <w:r w:rsidR="00C17CE2">
          <w:fldChar w:fldCharType="begin"/>
        </w:r>
        <w:r w:rsidR="00C17CE2">
          <w:instrText xml:space="preserve"> SEQ MTChap \c \* Arabic \* MERGEFORMAT </w:instrText>
        </w:r>
      </w:ins>
      <w:r w:rsidR="00C17CE2">
        <w:fldChar w:fldCharType="separate"/>
      </w:r>
      <w:ins w:id="1834" w:author="Gerard" w:date="2016-04-27T14:26:00Z">
        <w:r w:rsidR="00C17CE2">
          <w:rPr>
            <w:noProof/>
          </w:rPr>
          <w:instrText>4</w:instrText>
        </w:r>
      </w:ins>
      <w:ins w:id="1835" w:author="Gerard" w:date="2016-04-27T14:23:00Z">
        <w:r w:rsidR="00C17CE2">
          <w:fldChar w:fldCharType="end"/>
        </w:r>
        <w:r w:rsidR="00C17CE2">
          <w:instrText>.</w:instrText>
        </w:r>
        <w:r w:rsidR="00C17CE2">
          <w:fldChar w:fldCharType="begin"/>
        </w:r>
        <w:r w:rsidR="00C17CE2">
          <w:instrText xml:space="preserve"> SEQ MTEqn \c \* Arabic \* MERGEFORMAT </w:instrText>
        </w:r>
      </w:ins>
      <w:r w:rsidR="00C17CE2">
        <w:fldChar w:fldCharType="separate"/>
      </w:r>
      <w:ins w:id="1836" w:author="Gerard" w:date="2016-04-27T14:26:00Z">
        <w:r w:rsidR="00C17CE2">
          <w:rPr>
            <w:noProof/>
          </w:rPr>
          <w:instrText>37</w:instrText>
        </w:r>
      </w:ins>
      <w:ins w:id="1837" w:author="Gerard" w:date="2016-04-27T14:23:00Z">
        <w:r w:rsidR="00C17CE2">
          <w:fldChar w:fldCharType="end"/>
        </w:r>
        <w:r w:rsidR="00C17CE2">
          <w:instrText>)</w:instrText>
        </w:r>
        <w:r w:rsidR="00C17CE2">
          <w:fldChar w:fldCharType="end"/>
        </w:r>
      </w:ins>
    </w:p>
    <w:p w14:paraId="21B1BDAE" w14:textId="76BAB63D" w:rsidR="004C5B33" w:rsidRDefault="004C5B33" w:rsidP="004C5B33">
      <w:r>
        <w:t xml:space="preserve">where </w:t>
      </w:r>
      <w:r w:rsidR="002429B0" w:rsidRPr="002429B0">
        <w:rPr>
          <w:position w:val="-12"/>
        </w:rPr>
        <w:object w:dxaOrig="300" w:dyaOrig="380" w14:anchorId="6DEFD2F0">
          <v:shape id="_x0000_i2328" type="#_x0000_t75" style="width:14.95pt;height:18.55pt" o:ole="">
            <v:imagedata r:id="rId2674" o:title=""/>
          </v:shape>
          <o:OLEObject Type="Embed" ProgID="Equation.DSMT4" ShapeID="_x0000_i2328" DrawAspect="Content" ObjectID="_1397131110" r:id="rId2675"/>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C17CE2">
        <w:t>4.9.2</w:t>
      </w:r>
      <w:r>
        <w:fldChar w:fldCharType="end"/>
      </w:r>
      <w:r>
        <w:t xml:space="preserve">).  Thus, </w:t>
      </w:r>
      <w:r w:rsidR="002429B0" w:rsidRPr="002429B0">
        <w:rPr>
          <w:position w:val="-12"/>
        </w:rPr>
        <w:object w:dxaOrig="300" w:dyaOrig="380" w14:anchorId="3CE94D2B">
          <v:shape id="_x0000_i2329" type="#_x0000_t75" style="width:14.95pt;height:18.55pt" o:ole="">
            <v:imagedata r:id="rId2676" o:title=""/>
          </v:shape>
          <o:OLEObject Type="Embed" ProgID="Equation.DSMT4" ShapeID="_x0000_i2329" DrawAspect="Content" ObjectID="_1397131111" r:id="rId2677"/>
        </w:object>
      </w:r>
      <w:r>
        <w:t xml:space="preserve"> may be used to account for the solid volume fraction not contributed explicitly by solid-bound molecules.  Based on kinematics, the solid volume fraction in the current configuration is given by </w:t>
      </w:r>
      <w:r w:rsidR="002429B0" w:rsidRPr="002429B0">
        <w:rPr>
          <w:position w:val="-12"/>
        </w:rPr>
        <w:object w:dxaOrig="1060" w:dyaOrig="380" w14:anchorId="45C13821">
          <v:shape id="_x0000_i2330" type="#_x0000_t75" style="width:53.45pt;height:18.55pt" o:ole="">
            <v:imagedata r:id="rId2678" o:title=""/>
          </v:shape>
          <o:OLEObject Type="Embed" ProgID="Equation.DSMT4" ShapeID="_x0000_i2330" DrawAspect="Content" ObjectID="_1397131112" r:id="rId2679"/>
        </w:object>
      </w:r>
      <w:r>
        <w:t xml:space="preserve">.  Therefore, since </w:t>
      </w:r>
      <w:r w:rsidR="002429B0" w:rsidRPr="002429B0">
        <w:rPr>
          <w:position w:val="-10"/>
        </w:rPr>
        <w:object w:dxaOrig="980" w:dyaOrig="360" w14:anchorId="5B79AF02">
          <v:shape id="_x0000_i2331" type="#_x0000_t75" style="width:49.2pt;height:18.55pt" o:ole="">
            <v:imagedata r:id="rId2680" o:title=""/>
          </v:shape>
          <o:OLEObject Type="Embed" ProgID="Equation.DSMT4" ShapeID="_x0000_i2331" DrawAspect="Content" ObjectID="_1397131113" r:id="rId2681"/>
        </w:object>
      </w:r>
      <w:r>
        <w:t xml:space="preserve"> by definition, it follows that </w:t>
      </w:r>
      <w:r w:rsidR="002429B0" w:rsidRPr="002429B0">
        <w:rPr>
          <w:position w:val="-12"/>
        </w:rPr>
        <w:object w:dxaOrig="1060" w:dyaOrig="380" w14:anchorId="371734A2">
          <v:shape id="_x0000_i2332" type="#_x0000_t75" style="width:53.45pt;height:18.55pt" o:ole="">
            <v:imagedata r:id="rId2682" o:title=""/>
          </v:shape>
          <o:OLEObject Type="Embed" ProgID="Equation.DSMT4" ShapeID="_x0000_i2332" DrawAspect="Content" ObjectID="_1397131114" r:id="rId2683"/>
        </w:object>
      </w:r>
      <w:r>
        <w:t>, implying that the referential solid volume fraction may evolve to values greater than unity when growth leads to swelling of the multiphasic mixture.</w:t>
      </w:r>
      <w:bookmarkStart w:id="1838" w:name="_GoBack"/>
      <w:bookmarkEnd w:id="1838"/>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D687681" w:rsidR="004C5B33" w:rsidRDefault="004C5B33" w:rsidP="004C5B33">
      <w:pPr>
        <w:pStyle w:val="MTDisplayEquation"/>
      </w:pPr>
      <w:r>
        <w:tab/>
      </w:r>
      <w:r w:rsidR="002429B0" w:rsidRPr="002429B0">
        <w:rPr>
          <w:position w:val="-30"/>
        </w:rPr>
        <w:object w:dxaOrig="2520" w:dyaOrig="720" w14:anchorId="75AA3A1C">
          <v:shape id="_x0000_i2333" type="#_x0000_t75" style="width:125.45pt;height:36.35pt" o:ole="">
            <v:imagedata r:id="rId2684" o:title=""/>
          </v:shape>
          <o:OLEObject Type="Embed" ProgID="Equation.DSMT4" ShapeID="_x0000_i2333" DrawAspect="Content" ObjectID="_1397131115" r:id="rId2685"/>
        </w:object>
      </w:r>
      <w:r>
        <w:tab/>
      </w:r>
      <w:del w:id="1839" w:author="Gerard" w:date="2016-04-27T13:42:00Z">
        <w:r w:rsidDel="00B047AD">
          <w:delText>(k)</w:delText>
        </w:r>
      </w:del>
      <w:ins w:id="1840" w:author="Gerard" w:date="2016-04-27T14:23:00Z">
        <w:r w:rsidR="00C17CE2">
          <w:fldChar w:fldCharType="begin"/>
        </w:r>
        <w:r w:rsidR="00C17CE2">
          <w:instrText xml:space="preserve"> MACROBUTTON MTPlaceRef \* MERGEFORMAT </w:instrText>
        </w:r>
        <w:r w:rsidR="00C17CE2">
          <w:fldChar w:fldCharType="begin"/>
        </w:r>
        <w:r w:rsidR="00C17CE2">
          <w:instrText xml:space="preserve"> SEQ MTEqn \h \* MERGEFORMAT </w:instrText>
        </w:r>
      </w:ins>
      <w:del w:id="1841" w:author="Gerard" w:date="2016-04-27T14:23:00Z">
        <w:r w:rsidR="00C17CE2" w:rsidDel="00C17CE2">
          <w:fldChar w:fldCharType="separate"/>
        </w:r>
      </w:del>
      <w:ins w:id="1842" w:author="Gerard" w:date="2016-04-27T14:23:00Z">
        <w:r w:rsidR="00C17CE2">
          <w:fldChar w:fldCharType="end"/>
        </w:r>
        <w:r w:rsidR="00C17CE2">
          <w:instrText>(</w:instrText>
        </w:r>
        <w:r w:rsidR="00C17CE2">
          <w:fldChar w:fldCharType="begin"/>
        </w:r>
        <w:r w:rsidR="00C17CE2">
          <w:instrText xml:space="preserve"> SEQ MTChap \c \* Arabic \* MERGEFORMAT </w:instrText>
        </w:r>
      </w:ins>
      <w:r w:rsidR="00C17CE2">
        <w:fldChar w:fldCharType="separate"/>
      </w:r>
      <w:ins w:id="1843" w:author="Gerard" w:date="2016-04-27T14:26:00Z">
        <w:r w:rsidR="00C17CE2">
          <w:rPr>
            <w:noProof/>
          </w:rPr>
          <w:instrText>4</w:instrText>
        </w:r>
      </w:ins>
      <w:ins w:id="1844" w:author="Gerard" w:date="2016-04-27T14:23:00Z">
        <w:r w:rsidR="00C17CE2">
          <w:fldChar w:fldCharType="end"/>
        </w:r>
        <w:r w:rsidR="00C17CE2">
          <w:instrText>.</w:instrText>
        </w:r>
        <w:r w:rsidR="00C17CE2">
          <w:fldChar w:fldCharType="begin"/>
        </w:r>
        <w:r w:rsidR="00C17CE2">
          <w:instrText xml:space="preserve"> SEQ MTEqn \c \* Arabic \* MERGEFORMAT </w:instrText>
        </w:r>
      </w:ins>
      <w:r w:rsidR="00C17CE2">
        <w:fldChar w:fldCharType="separate"/>
      </w:r>
      <w:ins w:id="1845" w:author="Gerard" w:date="2016-04-27T14:26:00Z">
        <w:r w:rsidR="00C17CE2">
          <w:rPr>
            <w:noProof/>
          </w:rPr>
          <w:instrText>38</w:instrText>
        </w:r>
      </w:ins>
      <w:ins w:id="1846" w:author="Gerard" w:date="2016-04-27T14:23:00Z">
        <w:r w:rsidR="00C17CE2">
          <w:fldChar w:fldCharType="end"/>
        </w:r>
        <w:r w:rsidR="00C17CE2">
          <w:instrText>)</w:instrText>
        </w:r>
        <w:r w:rsidR="00C17CE2">
          <w:fldChar w:fldCharType="end"/>
        </w:r>
      </w:ins>
    </w:p>
    <w:p w14:paraId="20866EE8" w14:textId="6F58A9B9" w:rsidR="004C5B33" w:rsidRDefault="004C5B33" w:rsidP="004C5B33">
      <w:r>
        <w:t xml:space="preserve">where </w:t>
      </w:r>
      <w:r w:rsidR="002429B0" w:rsidRPr="002429B0">
        <w:rPr>
          <w:position w:val="-12"/>
        </w:rPr>
        <w:object w:dxaOrig="300" w:dyaOrig="380" w14:anchorId="1D0C23A4">
          <v:shape id="_x0000_i2334" type="#_x0000_t75" style="width:14.95pt;height:18.55pt" o:ole="">
            <v:imagedata r:id="rId2686" o:title=""/>
          </v:shape>
          <o:OLEObject Type="Embed" ProgID="Equation.DSMT4" ShapeID="_x0000_i2334" DrawAspect="Content" ObjectID="_1397131116" r:id="rId2687"/>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C17CE2">
        <w:t>4.9.2</w:t>
      </w:r>
      <w:r>
        <w:fldChar w:fldCharType="end"/>
      </w:r>
      <w:r>
        <w:t xml:space="preserve">).  Thus, </w:t>
      </w:r>
      <w:r w:rsidR="002429B0" w:rsidRPr="002429B0">
        <w:rPr>
          <w:position w:val="-12"/>
        </w:rPr>
        <w:object w:dxaOrig="300" w:dyaOrig="380" w14:anchorId="54EF0B5B">
          <v:shape id="_x0000_i2335" type="#_x0000_t75" style="width:14.95pt;height:18.55pt" o:ole="">
            <v:imagedata r:id="rId2688" o:title=""/>
          </v:shape>
          <o:OLEObject Type="Embed" ProgID="Equation.DSMT4" ShapeID="_x0000_i2335" DrawAspect="Content" ObjectID="_1397131117" r:id="rId2689"/>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5046354" w:rsidR="004C5B33" w:rsidRDefault="004C5B33" w:rsidP="004C5B33">
      <w:pPr>
        <w:pStyle w:val="MTDisplayEquation"/>
      </w:pPr>
      <w:r>
        <w:tab/>
      </w:r>
      <w:r w:rsidR="002429B0" w:rsidRPr="002429B0">
        <w:rPr>
          <w:position w:val="-28"/>
        </w:rPr>
        <w:object w:dxaOrig="1380" w:dyaOrig="540" w14:anchorId="226287DD">
          <v:shape id="_x0000_i2336" type="#_x0000_t75" style="width:69.15pt;height:27.1pt" o:ole="">
            <v:imagedata r:id="rId2690" o:title=""/>
          </v:shape>
          <o:OLEObject Type="Embed" ProgID="Equation.DSMT4" ShapeID="_x0000_i2336" DrawAspect="Content" ObjectID="_1397131118" r:id="rId2691"/>
        </w:object>
      </w:r>
      <w:r>
        <w:tab/>
      </w:r>
      <w:del w:id="1847" w:author="Gerard" w:date="2016-04-27T13:42:00Z">
        <w:r w:rsidDel="00B047AD">
          <w:delText>(l)</w:delText>
        </w:r>
      </w:del>
      <w:ins w:id="1848" w:author="Gerard" w:date="2016-04-27T13:37: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49" w:author="Gerard" w:date="2016-04-27T14:23:00Z">
        <w:r w:rsidR="00C17CE2" w:rsidDel="00C17CE2">
          <w:fldChar w:fldCharType="separate"/>
        </w:r>
      </w:del>
      <w:del w:id="1850" w:author="Gerard" w:date="2016-04-27T13:37:00Z">
        <w:r w:rsidR="00A4172B">
          <w:fldChar w:fldCharType="end"/>
        </w:r>
      </w:del>
      <w:bookmarkStart w:id="1851" w:name="ZEqnNum639197"/>
      <w:ins w:id="1852" w:author="Gerard" w:date="2016-04-27T13:37:00Z">
        <w:r w:rsidR="00A4172B">
          <w:instrText>(</w:instrText>
        </w:r>
        <w:r w:rsidR="00A4172B">
          <w:fldChar w:fldCharType="begin"/>
        </w:r>
        <w:r w:rsidR="00A4172B">
          <w:instrText xml:space="preserve"> SEQ MTChap \c \* Arabic \* MERGEFORMAT </w:instrText>
        </w:r>
      </w:ins>
      <w:r w:rsidR="00A4172B">
        <w:fldChar w:fldCharType="separate"/>
      </w:r>
      <w:ins w:id="1853" w:author="Gerard" w:date="2016-04-27T14:26:00Z">
        <w:r w:rsidR="00C17CE2">
          <w:rPr>
            <w:noProof/>
          </w:rPr>
          <w:instrText>4</w:instrText>
        </w:r>
      </w:ins>
      <w:ins w:id="1854" w:author="Gerard" w:date="2016-04-27T13:37: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55" w:author="Gerard" w:date="2016-04-27T14:26:00Z">
        <w:r w:rsidR="00C17CE2">
          <w:rPr>
            <w:noProof/>
          </w:rPr>
          <w:instrText>39</w:instrText>
        </w:r>
      </w:ins>
      <w:ins w:id="1856" w:author="Gerard" w:date="2016-04-27T13:37:00Z">
        <w:r w:rsidR="00A4172B">
          <w:fldChar w:fldCharType="end"/>
        </w:r>
        <w:r w:rsidR="00A4172B">
          <w:instrText>)</w:instrText>
        </w:r>
        <w:bookmarkEnd w:id="1851"/>
        <w:r w:rsidR="00A4172B">
          <w:fldChar w:fldCharType="end"/>
        </w:r>
      </w:ins>
    </w:p>
    <w:p w14:paraId="7A26DCFF" w14:textId="2E4C721C" w:rsidR="004C5B33" w:rsidRDefault="004C5B33" w:rsidP="004C5B33">
      <w:r>
        <w:t xml:space="preserve">where </w:t>
      </w:r>
      <w:r w:rsidR="002429B0" w:rsidRPr="00025957">
        <w:rPr>
          <w:position w:val="-4"/>
        </w:rPr>
        <w:object w:dxaOrig="420" w:dyaOrig="300" w14:anchorId="4B90DAE8">
          <v:shape id="_x0000_i2337" type="#_x0000_t75" style="width:21.4pt;height:14.95pt" o:ole="">
            <v:imagedata r:id="rId2692" o:title=""/>
          </v:shape>
          <o:OLEObject Type="Embed" ProgID="Equation.DSMT4" ShapeID="_x0000_i2337" DrawAspect="Content" ObjectID="_1397131119" r:id="rId2693"/>
        </w:object>
      </w:r>
      <w:r>
        <w:t xml:space="preserve"> is the molar mass of </w:t>
      </w:r>
      <w:r w:rsidR="002429B0" w:rsidRPr="002429B0">
        <w:rPr>
          <w:position w:val="-6"/>
        </w:rPr>
        <w:object w:dxaOrig="240" w:dyaOrig="220" w14:anchorId="55D2C54D">
          <v:shape id="_x0000_i2338" type="#_x0000_t75" style="width:12.1pt;height:11.4pt" o:ole="">
            <v:imagedata r:id="rId2694" o:title=""/>
          </v:shape>
          <o:OLEObject Type="Embed" ProgID="Equation.DSMT4" ShapeID="_x0000_i2338" DrawAspect="Content" ObjectID="_1397131120" r:id="rId2695"/>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2429B0" w:rsidRPr="002429B0">
        <w:rPr>
          <w:position w:val="-6"/>
        </w:rPr>
        <w:object w:dxaOrig="300" w:dyaOrig="320" w14:anchorId="6C76B4A7">
          <v:shape id="_x0000_i2339" type="#_x0000_t75" style="width:14.95pt;height:16.4pt" o:ole="">
            <v:imagedata r:id="rId2696" o:title=""/>
          </v:shape>
          <o:OLEObject Type="Embed" ProgID="Equation.DSMT4" ShapeID="_x0000_i2339" DrawAspect="Content" ObjectID="_1397131121" r:id="rId2697"/>
        </w:object>
      </w:r>
      <w:r>
        <w:t xml:space="preserve"> and </w:t>
      </w:r>
      <w:r w:rsidR="002429B0" w:rsidRPr="00025957">
        <w:rPr>
          <w:position w:val="-4"/>
        </w:rPr>
        <w:object w:dxaOrig="420" w:dyaOrig="300" w14:anchorId="7538F53D">
          <v:shape id="_x0000_i2340" type="#_x0000_t75" style="width:21.4pt;height:14.95pt" o:ole="">
            <v:imagedata r:id="rId2698" o:title=""/>
          </v:shape>
          <o:OLEObject Type="Embed" ProgID="Equation.DSMT4" ShapeID="_x0000_i2340" DrawAspect="Content" ObjectID="_1397131122" r:id="rId2699"/>
        </w:object>
      </w:r>
      <w:r>
        <w:t xml:space="preserve"> are not given).  For example, a chemical reaction where cells consume glucose to form a protein from amino-acids building blocks may have the form</w:t>
      </w:r>
    </w:p>
    <w:p w14:paraId="3FF90D43" w14:textId="79C7CE66" w:rsidR="004C5B33" w:rsidRDefault="004C5B33" w:rsidP="004C5B33">
      <w:pPr>
        <w:pStyle w:val="MTDisplayEquation"/>
      </w:pPr>
      <w:r>
        <w:tab/>
      </w:r>
      <w:r w:rsidR="002429B0" w:rsidRPr="002429B0">
        <w:rPr>
          <w:position w:val="-10"/>
        </w:rPr>
        <w:object w:dxaOrig="6140" w:dyaOrig="320" w14:anchorId="4BE95D7C">
          <v:shape id="_x0000_i2341" type="#_x0000_t75" style="width:306.55pt;height:16.4pt" o:ole="">
            <v:imagedata r:id="rId2700" o:title=""/>
          </v:shape>
          <o:OLEObject Type="Embed" ProgID="Equation.DSMT4" ShapeID="_x0000_i2341" DrawAspect="Content" ObjectID="_1397131123" r:id="rId2701"/>
        </w:object>
      </w:r>
      <w:r>
        <w:t xml:space="preserve"> .</w:t>
      </w:r>
    </w:p>
    <w:p w14:paraId="507E8919" w14:textId="2FF1BCB9"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2429B0" w:rsidRPr="002429B0">
        <w:rPr>
          <w:position w:val="-12"/>
        </w:rPr>
        <w:object w:dxaOrig="300" w:dyaOrig="380" w14:anchorId="37874117">
          <v:shape id="_x0000_i2342" type="#_x0000_t75" style="width:14.95pt;height:18.55pt" o:ole="">
            <v:imagedata r:id="rId2702" o:title=""/>
          </v:shape>
          <o:OLEObject Type="Embed" ProgID="Equation.DSMT4" ShapeID="_x0000_i2342" DrawAspect="Content" ObjectID="_1397131124" r:id="rId2703"/>
        </w:object>
      </w:r>
      <w:r>
        <w:t xml:space="preserve"> as given in </w:t>
      </w:r>
      <w:ins w:id="1857" w:author="Gerard" w:date="2016-04-27T13:40:00Z">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ins>
      <w:r w:rsidR="00B047AD">
        <w:fldChar w:fldCharType="separate"/>
      </w:r>
      <w:ins w:id="1858" w:author="Gerard" w:date="2016-04-27T14:26:00Z">
        <w:r w:rsidR="00C17CE2">
          <w:rPr>
            <w:b/>
          </w:rPr>
          <w:instrText>Error! Reference source not found.</w:instrText>
        </w:r>
      </w:ins>
      <w:ins w:id="1859" w:author="Gerard" w:date="2016-04-27T13:40:00Z">
        <w:r w:rsidR="00B047AD">
          <w:fldChar w:fldCharType="end"/>
        </w:r>
        <w:r w:rsidR="00B047AD">
          <w:fldChar w:fldCharType="end"/>
        </w:r>
      </w:ins>
      <w:del w:id="1860" w:author="Gerard" w:date="2016-04-27T13:40:00Z">
        <w:r w:rsidDel="00B047AD">
          <w:delText>(j)</w:delText>
        </w:r>
      </w:del>
      <w:r>
        <w:t xml:space="preserve"> can only account for the explicitly modeled solid-bound molecules.  Furthermore, when some reactants and products are implicit, the value of the reaction molar volume </w:t>
      </w:r>
      <w:r w:rsidR="002429B0" w:rsidRPr="002429B0">
        <w:rPr>
          <w:position w:val="-6"/>
        </w:rPr>
        <w:object w:dxaOrig="240" w:dyaOrig="340" w14:anchorId="302BBB24">
          <v:shape id="_x0000_i2343" type="#_x0000_t75" style="width:12.1pt;height:16.4pt" o:ole="">
            <v:imagedata r:id="rId2704" o:title=""/>
          </v:shape>
          <o:OLEObject Type="Embed" ProgID="Equation.DSMT4" ShapeID="_x0000_i2343" DrawAspect="Content" ObjectID="_1397131125" r:id="rId2705"/>
        </w:object>
      </w:r>
      <w:r>
        <w:t xml:space="preserve"> calculated in the code becomes inaccurate and may produce unexpected results in the evaluation of the mixture mass balance relation in </w:t>
      </w:r>
      <w:ins w:id="1861" w:author="Gerard" w:date="2016-04-27T13:40:00Z">
        <w:r w:rsidR="00B047AD">
          <w:fldChar w:fldCharType="begin"/>
        </w:r>
        <w:r w:rsidR="00B047AD">
          <w:instrText xml:space="preserve"> GOTOBUTTON ZEqnNum623190  \* MERGEFORMAT </w:instrText>
        </w:r>
        <w:r w:rsidR="00B047AD">
          <w:fldChar w:fldCharType="begin"/>
        </w:r>
        <w:r w:rsidR="00B047AD">
          <w:instrText xml:space="preserve"> REF ZEqnNum623190 \* Charformat \! \* MERGEFORMAT </w:instrText>
        </w:r>
      </w:ins>
      <w:r w:rsidR="00B047AD">
        <w:fldChar w:fldCharType="separate"/>
      </w:r>
      <w:ins w:id="1862" w:author="Gerard" w:date="2016-04-27T14:26:00Z">
        <w:r w:rsidR="00C17CE2">
          <w:instrText>(4.34)</w:instrText>
        </w:r>
      </w:ins>
      <w:ins w:id="1863" w:author="Gerard" w:date="2016-04-27T13:40:00Z">
        <w:r w:rsidR="00B047AD">
          <w:fldChar w:fldCharType="end"/>
        </w:r>
        <w:r w:rsidR="00B047AD">
          <w:fldChar w:fldCharType="end"/>
        </w:r>
      </w:ins>
      <w:del w:id="1864" w:author="Gerard" w:date="2016-04-27T13:41:00Z">
        <w:r w:rsidDel="00B047AD">
          <w:delText>(g)</w:delText>
        </w:r>
      </w:del>
      <w:r>
        <w:t xml:space="preserve">.  Therefore, the user is given the option to override the value of </w:t>
      </w:r>
      <w:r w:rsidR="002429B0" w:rsidRPr="002429B0">
        <w:rPr>
          <w:position w:val="-6"/>
        </w:rPr>
        <w:object w:dxaOrig="240" w:dyaOrig="340" w14:anchorId="032C225F">
          <v:shape id="_x0000_i2344" type="#_x0000_t75" style="width:12.1pt;height:16.4pt" o:ole="">
            <v:imagedata r:id="rId2706" o:title=""/>
          </v:shape>
          <o:OLEObject Type="Embed" ProgID="Equation.DSMT4" ShapeID="_x0000_i2344" DrawAspect="Content" ObjectID="_1397131126" r:id="rId2707"/>
        </w:object>
      </w:r>
      <w:r>
        <w:t xml:space="preserve"> calculated in the code.  In particular, if the precise molar volumes of all the species in a reaction are not known, assuming that </w:t>
      </w:r>
      <w:r w:rsidR="002429B0" w:rsidRPr="002429B0">
        <w:rPr>
          <w:position w:val="-6"/>
        </w:rPr>
        <w:object w:dxaOrig="600" w:dyaOrig="340" w14:anchorId="5994B289">
          <v:shape id="_x0000_i2345" type="#_x0000_t75" style="width:29.95pt;height:16.4pt" o:ole="">
            <v:imagedata r:id="rId2708" o:title=""/>
          </v:shape>
          <o:OLEObject Type="Embed" ProgID="Equation.DSMT4" ShapeID="_x0000_i2345" DrawAspect="Content" ObjectID="_1397131127" r:id="rId2709"/>
        </w:object>
      </w:r>
      <w:r>
        <w:t xml:space="preserve"> is a reasonable choice equivalent to assuming that all the constituents have approximately the same density </w:t>
      </w:r>
      <w:r w:rsidR="002429B0" w:rsidRPr="002429B0">
        <w:rPr>
          <w:position w:val="-12"/>
        </w:rPr>
        <w:object w:dxaOrig="340" w:dyaOrig="380" w14:anchorId="3CDD76DD">
          <v:shape id="_x0000_i2346" type="#_x0000_t75" style="width:16.4pt;height:18.55pt" o:ole="">
            <v:imagedata r:id="rId2710" o:title=""/>
          </v:shape>
          <o:OLEObject Type="Embed" ProgID="Equation.DSMT4" ShapeID="_x0000_i2346" DrawAspect="Content" ObjectID="_1397131128" r:id="rId2711"/>
        </w:object>
      </w:r>
      <w:r>
        <w:t xml:space="preserve">, as may be deduced from </w:t>
      </w:r>
      <w:ins w:id="1865" w:author="Gerard" w:date="2016-04-27T13:41:00Z">
        <w:r w:rsidR="00B047AD">
          <w:fldChar w:fldCharType="begin"/>
        </w:r>
        <w:r w:rsidR="00B047AD">
          <w:instrText xml:space="preserve"> GOTOBUTTON ZEqnNum639197  \* MERGEFORMAT </w:instrText>
        </w:r>
        <w:r w:rsidR="00B047AD">
          <w:fldChar w:fldCharType="begin"/>
        </w:r>
        <w:r w:rsidR="00B047AD">
          <w:instrText xml:space="preserve"> REF ZEqnNum639197 \* Charformat \! \* MERGEFORMAT </w:instrText>
        </w:r>
      </w:ins>
      <w:r w:rsidR="00B047AD">
        <w:fldChar w:fldCharType="separate"/>
      </w:r>
      <w:ins w:id="1866" w:author="Gerard" w:date="2016-04-27T14:26:00Z">
        <w:r w:rsidR="00C17CE2">
          <w:instrText>(4.39)</w:instrText>
        </w:r>
      </w:ins>
      <w:ins w:id="1867" w:author="Gerard" w:date="2016-04-27T13:41:00Z">
        <w:r w:rsidR="00B047AD">
          <w:fldChar w:fldCharType="end"/>
        </w:r>
        <w:r w:rsidR="00B047AD">
          <w:fldChar w:fldCharType="end"/>
        </w:r>
      </w:ins>
      <w:del w:id="1868" w:author="Gerard" w:date="2016-04-27T13:41:00Z">
        <w:r w:rsidDel="00B047AD">
          <w:delText>(l)</w:delText>
        </w:r>
      </w:del>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5C5C81E1" w:rsidR="004C5B33" w:rsidRDefault="004C5B33" w:rsidP="004C5B33">
      <w:pPr>
        <w:pStyle w:val="MTDisplayEquation"/>
      </w:pPr>
      <w:r>
        <w:tab/>
      </w:r>
      <w:r w:rsidR="002429B0" w:rsidRPr="002429B0">
        <w:rPr>
          <w:position w:val="-28"/>
        </w:rPr>
        <w:object w:dxaOrig="1200" w:dyaOrig="540" w14:anchorId="0AED3D85">
          <v:shape id="_x0000_i2347" type="#_x0000_t75" style="width:59.9pt;height:27.1pt" o:ole="">
            <v:imagedata r:id="rId2712" o:title=""/>
          </v:shape>
          <o:OLEObject Type="Embed" ProgID="Equation.DSMT4" ShapeID="_x0000_i2347" DrawAspect="Content" ObjectID="_1397131129" r:id="rId2713"/>
        </w:object>
      </w:r>
      <w:r>
        <w:t xml:space="preserve"> .</w:t>
      </w:r>
      <w:r>
        <w:tab/>
      </w:r>
      <w:del w:id="1869" w:author="Gerard" w:date="2016-04-27T13:42:00Z">
        <w:r w:rsidDel="00B047AD">
          <w:delText>(m)</w:delText>
        </w:r>
      </w:del>
      <w:ins w:id="1870" w:author="Gerard" w:date="2016-04-27T13:38: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71" w:author="Gerard" w:date="2016-04-27T14:23:00Z">
        <w:r w:rsidR="00C17CE2" w:rsidDel="00C17CE2">
          <w:fldChar w:fldCharType="separate"/>
        </w:r>
      </w:del>
      <w:del w:id="1872" w:author="Gerard" w:date="2016-04-27T13:38:00Z">
        <w:r w:rsidR="00A4172B">
          <w:fldChar w:fldCharType="end"/>
        </w:r>
      </w:del>
      <w:ins w:id="1873" w:author="Gerard" w:date="2016-04-27T13:38:00Z">
        <w:r w:rsidR="00A4172B">
          <w:instrText>(</w:instrText>
        </w:r>
        <w:r w:rsidR="00A4172B">
          <w:fldChar w:fldCharType="begin"/>
        </w:r>
        <w:r w:rsidR="00A4172B">
          <w:instrText xml:space="preserve"> SEQ MTChap \c \* Arabic \* MERGEFORMAT </w:instrText>
        </w:r>
      </w:ins>
      <w:r w:rsidR="00A4172B">
        <w:fldChar w:fldCharType="separate"/>
      </w:r>
      <w:ins w:id="1874" w:author="Gerard" w:date="2016-04-27T14:26:00Z">
        <w:r w:rsidR="00C17CE2">
          <w:rPr>
            <w:noProof/>
          </w:rPr>
          <w:instrText>4</w:instrText>
        </w:r>
      </w:ins>
      <w:ins w:id="1875" w:author="Gerard" w:date="2016-04-27T13:38: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76" w:author="Gerard" w:date="2016-04-27T14:26:00Z">
        <w:r w:rsidR="00C17CE2">
          <w:rPr>
            <w:noProof/>
          </w:rPr>
          <w:instrText>40</w:instrText>
        </w:r>
      </w:ins>
      <w:ins w:id="1877" w:author="Gerard" w:date="2016-04-27T13:38:00Z">
        <w:r w:rsidR="00A4172B">
          <w:fldChar w:fldCharType="end"/>
        </w:r>
        <w:r w:rsidR="00A4172B">
          <w:instrText>)</w:instrText>
        </w:r>
        <w:r w:rsidR="00A4172B">
          <w:fldChar w:fldCharType="end"/>
        </w:r>
      </w:ins>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6CAD3A47" w:rsidR="004C5B33" w:rsidRDefault="004C5B33" w:rsidP="004C5B33">
      <w:r>
        <w:t xml:space="preserve">A constitutive relation must be provided for the molar production rate </w:t>
      </w:r>
      <w:r w:rsidR="002429B0" w:rsidRPr="002429B0">
        <w:rPr>
          <w:position w:val="-16"/>
        </w:rPr>
        <w:object w:dxaOrig="1140" w:dyaOrig="440" w14:anchorId="00B8A2A8">
          <v:shape id="_x0000_i2348" type="#_x0000_t75" style="width:57.05pt;height:22.1pt" o:ole="">
            <v:imagedata r:id="rId2714" o:title=""/>
          </v:shape>
          <o:OLEObject Type="Embed" ProgID="Equation.DSMT4" ShapeID="_x0000_i2348" DrawAspect="Content" ObjectID="_1397131130" r:id="rId2715"/>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1878" w:name="_Toc304219985"/>
      <w:r>
        <w:t>General Specification for Chemical Reactions</w:t>
      </w:r>
      <w:bookmarkEnd w:id="1878"/>
    </w:p>
    <w:p w14:paraId="5A5C494F" w14:textId="6543A3B0"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429B0" w:rsidRPr="002429B0">
        <w:rPr>
          <w:position w:val="-10"/>
        </w:rPr>
        <w:object w:dxaOrig="240" w:dyaOrig="380" w14:anchorId="3273B011">
          <v:shape id="_x0000_i2349" type="#_x0000_t75" style="width:12.1pt;height:18.55pt" o:ole="">
            <v:imagedata r:id="rId2716" o:title=""/>
          </v:shape>
          <o:OLEObject Type="Embed" ProgID="Equation.DSMT4" ShapeID="_x0000_i2349" DrawAspect="Content" ObjectID="_1397131131" r:id="rId2717"/>
        </w:object>
      </w:r>
      <w:r w:rsidR="00FF09AD">
        <w:t>.</w:t>
      </w:r>
    </w:p>
    <w:p w14:paraId="2B62607A" w14:textId="77777777" w:rsidR="00620C02" w:rsidRDefault="00620C02" w:rsidP="008A3B5E"/>
    <w:p w14:paraId="7524DA09" w14:textId="64CF2A7D" w:rsidR="008A3B5E" w:rsidRPr="007960DE" w:rsidRDefault="008A3B5E" w:rsidP="008A3B5E">
      <w:r>
        <w:t xml:space="preserve">The stoichiometric coefficients </w:t>
      </w:r>
      <w:r w:rsidR="002429B0" w:rsidRPr="002429B0">
        <w:rPr>
          <w:position w:val="-12"/>
        </w:rPr>
        <w:object w:dxaOrig="300" w:dyaOrig="380" w14:anchorId="36138993">
          <v:shape id="_x0000_i2350" type="#_x0000_t75" style="width:14.95pt;height:18.55pt" o:ole="">
            <v:imagedata r:id="rId2718" o:title=""/>
          </v:shape>
          <o:OLEObject Type="Embed" ProgID="Equation.DSMT4" ShapeID="_x0000_i2350" DrawAspect="Content" ObjectID="_1397131132" r:id="rId2719"/>
        </w:object>
      </w:r>
      <w:r>
        <w:t xml:space="preserve"> of the reactants and </w:t>
      </w:r>
      <w:r w:rsidR="002429B0" w:rsidRPr="002429B0">
        <w:rPr>
          <w:position w:val="-12"/>
        </w:rPr>
        <w:object w:dxaOrig="300" w:dyaOrig="380" w14:anchorId="4172F7B4">
          <v:shape id="_x0000_i2351" type="#_x0000_t75" style="width:14.95pt;height:18.55pt" o:ole="">
            <v:imagedata r:id="rId2720" o:title=""/>
          </v:shape>
          <o:OLEObject Type="Embed" ProgID="Equation.DSMT4" ShapeID="_x0000_i2351" DrawAspect="Content" ObjectID="_1397131133" r:id="rId2721"/>
        </w:object>
      </w:r>
      <w:r>
        <w:t xml:space="preserve"> for the products must be specified in every reaction.  </w:t>
      </w:r>
      <w:r w:rsidR="00D53458">
        <w:t xml:space="preserve">Optionally, the net reaction molar volume </w:t>
      </w:r>
      <w:r w:rsidR="002429B0" w:rsidRPr="002429B0">
        <w:rPr>
          <w:position w:val="-6"/>
        </w:rPr>
        <w:object w:dxaOrig="240" w:dyaOrig="340" w14:anchorId="526A4FDF">
          <v:shape id="_x0000_i2352" type="#_x0000_t75" style="width:12.1pt;height:16.4pt" o:ole="">
            <v:imagedata r:id="rId2722" o:title=""/>
          </v:shape>
          <o:OLEObject Type="Embed" ProgID="Equation.DSMT4" ShapeID="_x0000_i2352" DrawAspect="Content" ObjectID="_1397131134" r:id="rId2723"/>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02D6E939" w:rsidR="00152AB9" w:rsidRPr="000B272C" w:rsidRDefault="00152AB9" w:rsidP="002429B0">
            <w:pPr>
              <w:rPr>
                <w:i/>
              </w:rPr>
            </w:pPr>
            <w:r>
              <w:t xml:space="preserve">reactant stoichiometric coefficient </w:t>
            </w:r>
            <w:r w:rsidR="002429B0" w:rsidRPr="002429B0">
              <w:rPr>
                <w:position w:val="-12"/>
              </w:rPr>
              <w:object w:dxaOrig="300" w:dyaOrig="380" w14:anchorId="64C2F78B">
                <v:shape id="_x0000_i2353" type="#_x0000_t75" style="width:14.95pt;height:18.55pt" o:ole="">
                  <v:imagedata r:id="rId2724" o:title=""/>
                </v:shape>
                <o:OLEObject Type="Embed" ProgID="Equation.DSMT4" ShapeID="_x0000_i2353" DrawAspect="Content" ObjectID="_1397131135" r:id="rId2725"/>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182F6B62" w:rsidR="00152AB9" w:rsidRDefault="00152AB9" w:rsidP="002429B0">
            <w:r>
              <w:t xml:space="preserve">product stoichiometric coefficient </w:t>
            </w:r>
            <w:r w:rsidR="002429B0" w:rsidRPr="002429B0">
              <w:rPr>
                <w:position w:val="-12"/>
              </w:rPr>
              <w:object w:dxaOrig="300" w:dyaOrig="380" w14:anchorId="277EB40A">
                <v:shape id="_x0000_i2354" type="#_x0000_t75" style="width:14.95pt;height:18.55pt" o:ole="">
                  <v:imagedata r:id="rId2726" o:title=""/>
                </v:shape>
                <o:OLEObject Type="Embed" ProgID="Equation.DSMT4" ShapeID="_x0000_i2354" DrawAspect="Content" ObjectID="_1397131136" r:id="rId2727"/>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67EF1D65" w:rsidR="00152AB9" w:rsidRDefault="00152AB9" w:rsidP="002429B0">
            <w:r>
              <w:t xml:space="preserve">optional override value for </w:t>
            </w:r>
            <w:r w:rsidR="002429B0" w:rsidRPr="002429B0">
              <w:rPr>
                <w:position w:val="-6"/>
              </w:rPr>
              <w:object w:dxaOrig="240" w:dyaOrig="340" w14:anchorId="738F79AB">
                <v:shape id="_x0000_i2355" type="#_x0000_t75" style="width:12.1pt;height:16.4pt" o:ole="">
                  <v:imagedata r:id="rId2728" o:title=""/>
                </v:shape>
                <o:OLEObject Type="Embed" ProgID="Equation.DSMT4" ShapeID="_x0000_i2355" DrawAspect="Content" ObjectID="_1397131137" r:id="rId2729"/>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17CE2">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879" w:name="_Toc304219986"/>
      <w:r>
        <w:t>Chemical Reaction Materials</w:t>
      </w:r>
      <w:bookmarkEnd w:id="1879"/>
    </w:p>
    <w:p w14:paraId="5FCB1FE4" w14:textId="77777777" w:rsidR="007B076C" w:rsidRPr="007B076C" w:rsidRDefault="007B076C"/>
    <w:p w14:paraId="29F01F67" w14:textId="7BF16C69" w:rsidR="00541FBD" w:rsidRDefault="00541FBD" w:rsidP="0016320C">
      <w:pPr>
        <w:pStyle w:val="Heading4"/>
      </w:pPr>
      <w:bookmarkStart w:id="1880" w:name="_Toc304219987"/>
      <w:r>
        <w:t>Law of Mass Action for Forward Reactions</w:t>
      </w:r>
      <w:bookmarkEnd w:id="188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4C7903EB" w:rsidR="00EE7403" w:rsidRDefault="00EE7403" w:rsidP="002429B0">
            <w:r>
              <w:t xml:space="preserve">specific forward reaction rate </w:t>
            </w:r>
            <w:r w:rsidR="002429B0" w:rsidRPr="002429B0">
              <w:rPr>
                <w:position w:val="-6"/>
              </w:rPr>
              <w:object w:dxaOrig="200" w:dyaOrig="279" w14:anchorId="68FB32F6">
                <v:shape id="_x0000_i2356" type="#_x0000_t75" style="width:10pt;height:14.25pt" o:ole="">
                  <v:imagedata r:id="rId2730" o:title=""/>
                </v:shape>
                <o:OLEObject Type="Embed" ProgID="Equation.DSMT4" ShapeID="_x0000_i2356" DrawAspect="Content" ObjectID="_1397131138" r:id="rId2731"/>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3904C83C" w:rsidR="007B076C" w:rsidRPr="007B076C" w:rsidRDefault="007B076C" w:rsidP="007B076C">
      <w:pPr>
        <w:pStyle w:val="MTDisplayEquation"/>
      </w:pPr>
      <w:r>
        <w:tab/>
      </w:r>
      <w:r w:rsidR="002429B0" w:rsidRPr="002429B0">
        <w:rPr>
          <w:position w:val="-28"/>
        </w:rPr>
        <w:object w:dxaOrig="1540" w:dyaOrig="639" w14:anchorId="4753DB14">
          <v:shape id="_x0000_i2357" type="#_x0000_t75" style="width:77pt;height:31.35pt" o:ole="">
            <v:imagedata r:id="rId2732" o:title=""/>
          </v:shape>
          <o:OLEObject Type="Embed" ProgID="Equation.DSMT4" ShapeID="_x0000_i2357" DrawAspect="Content" ObjectID="_1397131139" r:id="rId2733"/>
        </w:object>
      </w:r>
      <w:r>
        <w:t xml:space="preserve"> .</w:t>
      </w:r>
    </w:p>
    <w:p w14:paraId="5B34A644" w14:textId="377419D7"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17CE2">
        <w:t>4.10.4</w:t>
      </w:r>
      <w:r w:rsidR="00E77609">
        <w:fldChar w:fldCharType="end"/>
      </w:r>
      <w:r w:rsidR="00E77609">
        <w:t>.</w:t>
      </w:r>
      <w:r w:rsidR="00152AB9">
        <w:t xml:space="preserve"> The units of </w:t>
      </w:r>
      <w:r w:rsidR="002429B0" w:rsidRPr="002429B0">
        <w:rPr>
          <w:position w:val="-10"/>
        </w:rPr>
        <w:object w:dxaOrig="240" w:dyaOrig="380" w14:anchorId="6210CCC5">
          <v:shape id="_x0000_i2358" type="#_x0000_t75" style="width:12.1pt;height:18.55pt" o:ole="">
            <v:imagedata r:id="rId2734" o:title=""/>
          </v:shape>
          <o:OLEObject Type="Embed" ProgID="Equation.DSMT4" ShapeID="_x0000_i2358" DrawAspect="Content" ObjectID="_1397131140" r:id="rId2735"/>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429B0" w:rsidRPr="002429B0">
        <w:rPr>
          <w:position w:val="-6"/>
        </w:rPr>
        <w:object w:dxaOrig="279" w:dyaOrig="320" w14:anchorId="1599B200">
          <v:shape id="_x0000_i2359" type="#_x0000_t75" style="width:14.25pt;height:16.4pt" o:ole="">
            <v:imagedata r:id="rId2736" o:title=""/>
          </v:shape>
          <o:OLEObject Type="Embed" ProgID="Equation.DSMT4" ShapeID="_x0000_i2359" DrawAspect="Content" ObjectID="_1397131141" r:id="rId2737"/>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75B6A616" w:rsidR="00BD43AA" w:rsidRDefault="00BD43AA" w:rsidP="0016320C">
      <w:pPr>
        <w:pStyle w:val="MTDisplayEquation"/>
      </w:pPr>
      <w:r>
        <w:tab/>
      </w:r>
      <w:r w:rsidR="002429B0" w:rsidRPr="002429B0">
        <w:rPr>
          <w:position w:val="-6"/>
        </w:rPr>
        <w:object w:dxaOrig="1440" w:dyaOrig="279" w14:anchorId="23896FE2">
          <v:shape id="_x0000_i2360" type="#_x0000_t75" style="width:1in;height:14.25pt" o:ole="">
            <v:imagedata r:id="rId2738" o:title=""/>
          </v:shape>
          <o:OLEObject Type="Embed" ProgID="Equation.DSMT4" ShapeID="_x0000_i2360" DrawAspect="Content" ObjectID="_1397131142" r:id="rId2739"/>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881" w:name="_Toc304219988"/>
      <w:r>
        <w:t>Law of Mass Action for Reversible Reactions</w:t>
      </w:r>
      <w:bookmarkEnd w:id="188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5E760CE7" w:rsidR="00EE7403" w:rsidRDefault="00EE7403" w:rsidP="002429B0">
            <w:r>
              <w:t xml:space="preserve">specific forward reaction rate </w:t>
            </w:r>
            <w:r w:rsidR="002429B0" w:rsidRPr="002429B0">
              <w:rPr>
                <w:position w:val="-12"/>
              </w:rPr>
              <w:object w:dxaOrig="300" w:dyaOrig="360" w14:anchorId="4B0F90A5">
                <v:shape id="_x0000_i2361" type="#_x0000_t75" style="width:14.95pt;height:18.55pt" o:ole="">
                  <v:imagedata r:id="rId2740" o:title=""/>
                </v:shape>
                <o:OLEObject Type="Embed" ProgID="Equation.DSMT4" ShapeID="_x0000_i2361" DrawAspect="Content" ObjectID="_1397131143" r:id="rId2741"/>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0E8CE49F" w:rsidR="00EE7403" w:rsidRDefault="00EE7403" w:rsidP="002429B0">
            <w:r>
              <w:t xml:space="preserve">specific reverse reaction rate </w:t>
            </w:r>
            <w:r w:rsidR="002429B0" w:rsidRPr="002429B0">
              <w:rPr>
                <w:position w:val="-12"/>
              </w:rPr>
              <w:object w:dxaOrig="279" w:dyaOrig="360" w14:anchorId="0C8404A6">
                <v:shape id="_x0000_i2362" type="#_x0000_t75" style="width:14.25pt;height:18.55pt" o:ole="">
                  <v:imagedata r:id="rId2742" o:title=""/>
                </v:shape>
                <o:OLEObject Type="Embed" ProgID="Equation.DSMT4" ShapeID="_x0000_i2362" DrawAspect="Content" ObjectID="_1397131144" r:id="rId2743"/>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6C56627D" w:rsidR="004953CF" w:rsidRPr="004953CF" w:rsidRDefault="004953CF" w:rsidP="004953CF">
      <w:pPr>
        <w:pStyle w:val="MTDisplayEquation"/>
      </w:pPr>
      <w:r>
        <w:tab/>
      </w:r>
      <w:r w:rsidR="002429B0" w:rsidRPr="002429B0">
        <w:rPr>
          <w:position w:val="-12"/>
        </w:rPr>
        <w:object w:dxaOrig="1180" w:dyaOrig="400" w14:anchorId="18E6310B">
          <v:shape id="_x0000_i2363" type="#_x0000_t75" style="width:58.45pt;height:19.95pt" o:ole="">
            <v:imagedata r:id="rId2744" o:title=""/>
          </v:shape>
          <o:OLEObject Type="Embed" ProgID="Equation.DSMT4" ShapeID="_x0000_i2363" DrawAspect="Content" ObjectID="_1397131145" r:id="rId2745"/>
        </w:object>
      </w:r>
      <w:r>
        <w:t xml:space="preserve"> ,</w:t>
      </w:r>
    </w:p>
    <w:p w14:paraId="660DC69D" w14:textId="401C8608" w:rsidR="004953CF" w:rsidRDefault="004953CF" w:rsidP="004953CF">
      <w:r>
        <w:t>where</w:t>
      </w:r>
    </w:p>
    <w:p w14:paraId="214EBB46" w14:textId="5078E4DB" w:rsidR="004953CF" w:rsidRDefault="004953CF" w:rsidP="0016320C">
      <w:pPr>
        <w:pStyle w:val="MTDisplayEquation"/>
      </w:pPr>
      <w:r>
        <w:tab/>
      </w:r>
      <w:r w:rsidR="002429B0" w:rsidRPr="002429B0">
        <w:rPr>
          <w:position w:val="-60"/>
        </w:rPr>
        <w:object w:dxaOrig="1760" w:dyaOrig="1320" w14:anchorId="331719D4">
          <v:shape id="_x0000_i2364" type="#_x0000_t75" style="width:88.4pt;height:65.6pt" o:ole="">
            <v:imagedata r:id="rId2746" o:title=""/>
          </v:shape>
          <o:OLEObject Type="Embed" ProgID="Equation.DSMT4" ShapeID="_x0000_i2364" DrawAspect="Content" ObjectID="_1397131146" r:id="rId2747"/>
        </w:object>
      </w:r>
      <w:r>
        <w:t xml:space="preserve"> .</w:t>
      </w:r>
    </w:p>
    <w:p w14:paraId="0DA8CA1C" w14:textId="177AB61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17CE2">
        <w:t>4.10.4</w:t>
      </w:r>
      <w:r>
        <w:fldChar w:fldCharType="end"/>
      </w:r>
      <w:r>
        <w:t>.</w:t>
      </w:r>
      <w:r w:rsidR="00363CC1">
        <w:t xml:space="preserve"> The units of </w:t>
      </w:r>
      <w:r w:rsidR="002429B0" w:rsidRPr="002429B0">
        <w:rPr>
          <w:position w:val="-12"/>
        </w:rPr>
        <w:object w:dxaOrig="320" w:dyaOrig="400" w14:anchorId="65A04F78">
          <v:shape id="_x0000_i2365" type="#_x0000_t75" style="width:16.4pt;height:19.95pt" o:ole="">
            <v:imagedata r:id="rId2748" o:title=""/>
          </v:shape>
          <o:OLEObject Type="Embed" ProgID="Equation.DSMT4" ShapeID="_x0000_i2365" DrawAspect="Content" ObjectID="_1397131147" r:id="rId2749"/>
        </w:object>
      </w:r>
      <w:r w:rsidR="00363CC1">
        <w:t xml:space="preserve"> and </w:t>
      </w:r>
      <w:r w:rsidR="002429B0" w:rsidRPr="002429B0">
        <w:rPr>
          <w:position w:val="-12"/>
        </w:rPr>
        <w:object w:dxaOrig="300" w:dyaOrig="400" w14:anchorId="768B6107">
          <v:shape id="_x0000_i2366" type="#_x0000_t75" style="width:14.95pt;height:19.95pt" o:ole="">
            <v:imagedata r:id="rId2750" o:title=""/>
          </v:shape>
          <o:OLEObject Type="Embed" ProgID="Equation.DSMT4" ShapeID="_x0000_i2366" DrawAspect="Content" ObjectID="_1397131148" r:id="rId275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429B0" w:rsidRPr="002429B0">
        <w:rPr>
          <w:position w:val="-6"/>
        </w:rPr>
        <w:object w:dxaOrig="279" w:dyaOrig="320" w14:anchorId="6370C3DB">
          <v:shape id="_x0000_i2367" type="#_x0000_t75" style="width:14.25pt;height:16.4pt" o:ole="">
            <v:imagedata r:id="rId2752" o:title=""/>
          </v:shape>
          <o:OLEObject Type="Embed" ProgID="Equation.DSMT4" ShapeID="_x0000_i2367" DrawAspect="Content" ObjectID="_1397131149" r:id="rId2753"/>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0C67FB03" w:rsidR="004953CF" w:rsidRDefault="004953CF" w:rsidP="004953CF">
      <w:pPr>
        <w:pStyle w:val="MTDisplayEquation"/>
      </w:pPr>
      <w:r>
        <w:tab/>
      </w:r>
      <w:r w:rsidR="002429B0" w:rsidRPr="002429B0">
        <w:rPr>
          <w:position w:val="-12"/>
        </w:rPr>
        <w:object w:dxaOrig="2000" w:dyaOrig="380" w14:anchorId="587D08C0">
          <v:shape id="_x0000_i2368" type="#_x0000_t75" style="width:99.8pt;height:18.55pt" o:ole="">
            <v:imagedata r:id="rId2754" o:title=""/>
          </v:shape>
          <o:OLEObject Type="Embed" ProgID="Equation.DSMT4" ShapeID="_x0000_i2368" DrawAspect="Content" ObjectID="_1397131150" r:id="rId2755"/>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882" w:name="_Toc304219989"/>
      <w:r>
        <w:t>Michaelis-Menten Reaction</w:t>
      </w:r>
      <w:bookmarkEnd w:id="188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77C46924" w:rsidR="00C1289F" w:rsidRDefault="00C1289F" w:rsidP="002429B0">
            <w:r>
              <w:t xml:space="preserve">maximum rate at saturating substrate concentration </w:t>
            </w:r>
            <w:r w:rsidR="002429B0" w:rsidRPr="002429B0">
              <w:rPr>
                <w:position w:val="-12"/>
              </w:rPr>
              <w:object w:dxaOrig="440" w:dyaOrig="360" w14:anchorId="3E93ADCD">
                <v:shape id="_x0000_i2369" type="#_x0000_t75" style="width:22.1pt;height:18.55pt" o:ole="">
                  <v:imagedata r:id="rId2756" o:title=""/>
                </v:shape>
                <o:OLEObject Type="Embed" ProgID="Equation.DSMT4" ShapeID="_x0000_i2369" DrawAspect="Content" ObjectID="_1397131151" r:id="rId2757"/>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0F744E8D" w:rsidR="00C1289F" w:rsidRDefault="00C1289F" w:rsidP="002429B0">
            <w:r>
              <w:t xml:space="preserve">substrate concentration when reaction rate is half of </w:t>
            </w:r>
            <w:r w:rsidR="002429B0" w:rsidRPr="002429B0">
              <w:rPr>
                <w:position w:val="-12"/>
              </w:rPr>
              <w:object w:dxaOrig="440" w:dyaOrig="360" w14:anchorId="29219A73">
                <v:shape id="_x0000_i2370" type="#_x0000_t75" style="width:22.1pt;height:18.55pt" o:ole="">
                  <v:imagedata r:id="rId2758" o:title=""/>
                </v:shape>
                <o:OLEObject Type="Embed" ProgID="Equation.DSMT4" ShapeID="_x0000_i2370" DrawAspect="Content" ObjectID="_1397131152" r:id="rId2759"/>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6B9E34A9" w:rsidR="00BA44FB" w:rsidRDefault="00BA44FB" w:rsidP="0061443E">
      <w:pPr>
        <w:pStyle w:val="MTDisplayEquation"/>
      </w:pPr>
      <w:r>
        <w:t xml:space="preserve">The Michaelis-Menten reaction may be used to model enzyme kinetics where the enzyme </w:t>
      </w:r>
      <w:r w:rsidR="002429B0" w:rsidRPr="00025957">
        <w:rPr>
          <w:position w:val="-4"/>
        </w:rPr>
        <w:object w:dxaOrig="279" w:dyaOrig="300" w14:anchorId="0B044BEF">
          <v:shape id="_x0000_i2371" type="#_x0000_t75" style="width:14.25pt;height:14.95pt" o:ole="">
            <v:imagedata r:id="rId2760" o:title=""/>
          </v:shape>
          <o:OLEObject Type="Embed" ProgID="Equation.DSMT4" ShapeID="_x0000_i2371" DrawAspect="Content" ObjectID="_1397131153" r:id="rId2761"/>
        </w:object>
      </w:r>
      <w:r>
        <w:t xml:space="preserve"> triggers the conversion of the substrate </w:t>
      </w:r>
      <w:r w:rsidR="002429B0" w:rsidRPr="00025957">
        <w:rPr>
          <w:position w:val="-4"/>
        </w:rPr>
        <w:object w:dxaOrig="279" w:dyaOrig="300" w14:anchorId="28930401">
          <v:shape id="_x0000_i2372" type="#_x0000_t75" style="width:14.25pt;height:14.95pt" o:ole="">
            <v:imagedata r:id="rId2762" o:title=""/>
          </v:shape>
          <o:OLEObject Type="Embed" ProgID="Equation.DSMT4" ShapeID="_x0000_i2372" DrawAspect="Content" ObjectID="_1397131154" r:id="rId2763"/>
        </w:object>
      </w:r>
      <w:r>
        <w:t xml:space="preserve"> into the product </w:t>
      </w:r>
      <w:r w:rsidR="002429B0" w:rsidRPr="00025957">
        <w:rPr>
          <w:position w:val="-4"/>
        </w:rPr>
        <w:object w:dxaOrig="320" w:dyaOrig="300" w14:anchorId="12A91012">
          <v:shape id="_x0000_i2373" type="#_x0000_t75" style="width:16.4pt;height:14.95pt" o:ole="">
            <v:imagedata r:id="rId2764" o:title=""/>
          </v:shape>
          <o:OLEObject Type="Embed" ProgID="Equation.DSMT4" ShapeID="_x0000_i2373" DrawAspect="Content" ObjectID="_1397131155" r:id="rId2765"/>
        </w:object>
      </w:r>
      <w:r>
        <w:t>.  The product molar supply is given by</w:t>
      </w:r>
    </w:p>
    <w:p w14:paraId="784BC3EF" w14:textId="574996CB" w:rsidR="00BA44FB" w:rsidRPr="00BA44FB" w:rsidRDefault="00BA44FB" w:rsidP="00BA44FB">
      <w:pPr>
        <w:pStyle w:val="MTDisplayEquation"/>
      </w:pPr>
      <w:r>
        <w:tab/>
      </w:r>
      <w:r w:rsidR="002429B0" w:rsidRPr="002429B0">
        <w:rPr>
          <w:position w:val="-50"/>
        </w:rPr>
        <w:object w:dxaOrig="2299" w:dyaOrig="1120" w14:anchorId="16B1906A">
          <v:shape id="_x0000_i2374" type="#_x0000_t75" style="width:114.75pt;height:55.6pt" o:ole="">
            <v:imagedata r:id="rId2766" o:title=""/>
          </v:shape>
          <o:OLEObject Type="Embed" ProgID="Equation.DSMT4" ShapeID="_x0000_i2374" DrawAspect="Content" ObjectID="_1397131156" r:id="rId2767"/>
        </w:object>
      </w:r>
      <w:r>
        <w:t xml:space="preserve"> </w:t>
      </w:r>
      <w:r w:rsidR="008A0DA9">
        <w:t>,</w:t>
      </w:r>
    </w:p>
    <w:p w14:paraId="137E8751" w14:textId="3EC8E5B9" w:rsidR="008A0DA9" w:rsidRDefault="00BA44FB" w:rsidP="0061443E">
      <w:pPr>
        <w:pStyle w:val="MTDisplayEquation"/>
      </w:pPr>
      <w:r>
        <w:t xml:space="preserve">where </w:t>
      </w:r>
      <w:r w:rsidR="002429B0" w:rsidRPr="002429B0">
        <w:rPr>
          <w:position w:val="-6"/>
        </w:rPr>
        <w:object w:dxaOrig="260" w:dyaOrig="320" w14:anchorId="5D6EE369">
          <v:shape id="_x0000_i2375" type="#_x0000_t75" style="width:12.85pt;height:16.4pt" o:ole="">
            <v:imagedata r:id="rId2768" o:title=""/>
          </v:shape>
          <o:OLEObject Type="Embed" ProgID="Equation.DSMT4" ShapeID="_x0000_i2375" DrawAspect="Content" ObjectID="_1397131157" r:id="rId2769"/>
        </w:object>
      </w:r>
      <w:r>
        <w:t xml:space="preserve"> is the </w:t>
      </w:r>
      <w:r w:rsidR="008A0DA9">
        <w:t xml:space="preserve">substrate concentration.  </w:t>
      </w:r>
      <w:r w:rsidR="00640EBF">
        <w:t xml:space="preserve">The default value of </w:t>
      </w:r>
      <w:r w:rsidR="002429B0" w:rsidRPr="002429B0">
        <w:rPr>
          <w:position w:val="-12"/>
        </w:rPr>
        <w:object w:dxaOrig="240" w:dyaOrig="360" w14:anchorId="29D8C2D9">
          <v:shape id="_x0000_i2376" type="#_x0000_t75" style="width:12.1pt;height:18.55pt" o:ole="">
            <v:imagedata r:id="rId2770" o:title=""/>
          </v:shape>
          <o:OLEObject Type="Embed" ProgID="Equation.DSMT4" ShapeID="_x0000_i2376" DrawAspect="Content" ObjectID="_1397131158" r:id="rId2771"/>
        </w:object>
      </w:r>
      <w:r w:rsidR="00640EBF">
        <w:t xml:space="preserve"> is 0.  </w:t>
      </w:r>
      <w:r w:rsidR="008A0DA9">
        <w:t xml:space="preserve">This relation may be derived, with some simplifying assumptions, by applying the law of mass action to the combination of two reactions, </w:t>
      </w:r>
    </w:p>
    <w:p w14:paraId="136F52EE" w14:textId="431B8AA5" w:rsidR="008A0DA9" w:rsidRDefault="008A0DA9" w:rsidP="008A0DA9">
      <w:pPr>
        <w:pStyle w:val="MTDisplayEquation"/>
      </w:pPr>
      <w:r>
        <w:tab/>
      </w:r>
      <w:r w:rsidR="002429B0" w:rsidRPr="002429B0">
        <w:rPr>
          <w:position w:val="-6"/>
        </w:rPr>
        <w:object w:dxaOrig="2299" w:dyaOrig="320" w14:anchorId="368E8496">
          <v:shape id="_x0000_i2377" type="#_x0000_t75" style="width:114.75pt;height:16.4pt" o:ole="">
            <v:imagedata r:id="rId2772" o:title=""/>
          </v:shape>
          <o:OLEObject Type="Embed" ProgID="Equation.DSMT4" ShapeID="_x0000_i2377" DrawAspect="Content" ObjectID="_1397131159" r:id="rId2773"/>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79953CB4" w:rsidR="00A80B76" w:rsidRDefault="00A80B76" w:rsidP="00A80B76">
      <w:pPr>
        <w:pStyle w:val="MTDisplayEquation"/>
      </w:pPr>
      <w:r>
        <w:tab/>
      </w:r>
      <w:r w:rsidR="002429B0" w:rsidRPr="002429B0">
        <w:rPr>
          <w:position w:val="-6"/>
        </w:rPr>
        <w:object w:dxaOrig="900" w:dyaOrig="320" w14:anchorId="420C7ED0">
          <v:shape id="_x0000_i2378" type="#_x0000_t75" style="width:44.9pt;height:16.4pt" o:ole="">
            <v:imagedata r:id="rId2774" o:title=""/>
          </v:shape>
          <o:OLEObject Type="Embed" ProgID="Equation.DSMT4" ShapeID="_x0000_i2378" DrawAspect="Content" ObjectID="_1397131160" r:id="rId2775"/>
        </w:object>
      </w:r>
      <w:r>
        <w:t>.</w:t>
      </w:r>
    </w:p>
    <w:p w14:paraId="49DB8E81" w14:textId="7B01C8DE"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429B0" w:rsidRPr="002429B0">
        <w:rPr>
          <w:position w:val="-12"/>
        </w:rPr>
        <w:object w:dxaOrig="1120" w:dyaOrig="380" w14:anchorId="7C2B59E7">
          <v:shape id="_x0000_i2379" type="#_x0000_t75" style="width:55.6pt;height:18.55pt" o:ole="">
            <v:imagedata r:id="rId2776" o:title=""/>
          </v:shape>
          <o:OLEObject Type="Embed" ProgID="Equation.DSMT4" ShapeID="_x0000_i2379" DrawAspect="Content" ObjectID="_1397131161" r:id="rId2777"/>
        </w:object>
      </w:r>
      <w:r w:rsidR="00901BF1">
        <w:t xml:space="preserve">, so that </w:t>
      </w:r>
      <w:r w:rsidR="002429B0" w:rsidRPr="002429B0">
        <w:rPr>
          <w:position w:val="-10"/>
        </w:rPr>
        <w:object w:dxaOrig="700" w:dyaOrig="380" w14:anchorId="17F9ABCF">
          <v:shape id="_x0000_i2380" type="#_x0000_t75" style="width:34.95pt;height:18.55pt" o:ole="">
            <v:imagedata r:id="rId2778" o:title=""/>
          </v:shape>
          <o:OLEObject Type="Embed" ProgID="Equation.DSMT4" ShapeID="_x0000_i2380" DrawAspect="Content" ObjectID="_1397131162" r:id="rId2779"/>
        </w:object>
      </w:r>
      <w:r w:rsidR="000C13D5">
        <w:t>.</w:t>
      </w:r>
    </w:p>
    <w:p w14:paraId="44AE3602" w14:textId="77777777" w:rsidR="008A0DA9" w:rsidRDefault="008A0DA9" w:rsidP="0061443E">
      <w:pPr>
        <w:pStyle w:val="MTDisplayEquation"/>
      </w:pPr>
    </w:p>
    <w:p w14:paraId="40505B2A" w14:textId="2381A0B8" w:rsidR="0061443E" w:rsidRDefault="0061443E" w:rsidP="0061443E">
      <w:pPr>
        <w:pStyle w:val="MTDisplayEquation"/>
      </w:pPr>
      <w:r>
        <w:t xml:space="preserve">The constitutive form of the specific forward reaction </w:t>
      </w:r>
      <w:r w:rsidR="008A0DA9">
        <w:t xml:space="preserve">rate </w:t>
      </w:r>
      <w:r w:rsidR="002429B0" w:rsidRPr="002429B0">
        <w:rPr>
          <w:position w:val="-12"/>
        </w:rPr>
        <w:object w:dxaOrig="440" w:dyaOrig="360" w14:anchorId="5996A201">
          <v:shape id="_x0000_i2381" type="#_x0000_t75" style="width:22.1pt;height:18.55pt" o:ole="">
            <v:imagedata r:id="rId2780" o:title=""/>
          </v:shape>
          <o:OLEObject Type="Embed" ProgID="Equation.DSMT4" ShapeID="_x0000_i2381" DrawAspect="Content" ObjectID="_1397131163" r:id="rId2781"/>
        </w:object>
      </w:r>
      <w:r>
        <w:t xml:space="preserve"> must be selected from the list of materials given in Section </w:t>
      </w:r>
      <w:r>
        <w:fldChar w:fldCharType="begin"/>
      </w:r>
      <w:r>
        <w:instrText xml:space="preserve"> REF _Ref366858813 \r \h </w:instrText>
      </w:r>
      <w:r>
        <w:fldChar w:fldCharType="separate"/>
      </w:r>
      <w:r w:rsidR="00C17CE2">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883" w:name="_Ref366858813"/>
      <w:bookmarkStart w:id="1884" w:name="_Toc304219990"/>
      <w:r>
        <w:t>Specific Reaction Rate Materials</w:t>
      </w:r>
      <w:bookmarkEnd w:id="1883"/>
      <w:bookmarkEnd w:id="188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885" w:name="_Toc304219991"/>
      <w:r>
        <w:t>Constant Reaction Rate</w:t>
      </w:r>
      <w:bookmarkEnd w:id="188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3C0E817B" w:rsidR="00C1289F" w:rsidRDefault="00C1289F" w:rsidP="002429B0">
            <w:r>
              <w:t xml:space="preserve">constant specific reaction rate </w:t>
            </w:r>
            <w:r w:rsidR="002429B0" w:rsidRPr="002429B0">
              <w:rPr>
                <w:position w:val="-6"/>
              </w:rPr>
              <w:object w:dxaOrig="200" w:dyaOrig="279" w14:anchorId="3002C79E">
                <v:shape id="_x0000_i2382" type="#_x0000_t75" style="width:10pt;height:14.25pt" o:ole="">
                  <v:imagedata r:id="rId2782" o:title=""/>
                </v:shape>
                <o:OLEObject Type="Embed" ProgID="Equation.DSMT4" ShapeID="_x0000_i2382" DrawAspect="Content" ObjectID="_1397131164" r:id="rId2783"/>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886" w:name="_Toc304219992"/>
      <w:r>
        <w:t>Huiskes Reaction Rate</w:t>
      </w:r>
      <w:bookmarkEnd w:id="188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1640FCB" w:rsidR="00C1289F" w:rsidRDefault="00C1289F" w:rsidP="002429B0">
            <w:r>
              <w:t xml:space="preserve">reaction rate per specific strain energy </w:t>
            </w:r>
            <w:r w:rsidR="002429B0" w:rsidRPr="00025957">
              <w:rPr>
                <w:position w:val="-4"/>
              </w:rPr>
              <w:object w:dxaOrig="240" w:dyaOrig="260" w14:anchorId="30F66925">
                <v:shape id="_x0000_i2383" type="#_x0000_t75" style="width:12.1pt;height:12.85pt" o:ole="">
                  <v:imagedata r:id="rId2784" o:title=""/>
                </v:shape>
                <o:OLEObject Type="Embed" ProgID="Equation.DSMT4" ShapeID="_x0000_i2383" DrawAspect="Content" ObjectID="_1397131165" r:id="rId2785"/>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1BA626DF" w:rsidR="00C1289F" w:rsidRDefault="00C1289F" w:rsidP="002429B0">
            <w:r>
              <w:t xml:space="preserve">specific strain energy at homeostasis </w:t>
            </w:r>
            <w:r w:rsidR="002429B0" w:rsidRPr="002429B0">
              <w:rPr>
                <w:position w:val="-12"/>
              </w:rPr>
              <w:object w:dxaOrig="300" w:dyaOrig="360" w14:anchorId="073FC479">
                <v:shape id="_x0000_i2384" type="#_x0000_t75" style="width:14.95pt;height:18.55pt" o:ole="">
                  <v:imagedata r:id="rId2786" o:title=""/>
                </v:shape>
                <o:OLEObject Type="Embed" ProgID="Equation.DSMT4" ShapeID="_x0000_i2384" DrawAspect="Content" ObjectID="_1397131166" r:id="rId2787"/>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3FD19E55" w:rsidR="001362F8" w:rsidRPr="001362F8" w:rsidRDefault="001362F8" w:rsidP="001362F8">
      <w:pPr>
        <w:pStyle w:val="MTDisplayEquation"/>
      </w:pPr>
      <w:r>
        <w:tab/>
      </w:r>
      <w:r w:rsidR="002429B0" w:rsidRPr="002429B0">
        <w:rPr>
          <w:position w:val="-32"/>
        </w:rPr>
        <w:object w:dxaOrig="2140" w:dyaOrig="760" w14:anchorId="6CD1D354">
          <v:shape id="_x0000_i2385" type="#_x0000_t75" style="width:106.95pt;height:38.5pt" o:ole="">
            <v:imagedata r:id="rId2788" o:title=""/>
          </v:shape>
          <o:OLEObject Type="Embed" ProgID="Equation.DSMT4" ShapeID="_x0000_i2385" DrawAspect="Content" ObjectID="_1397131167" r:id="rId2789"/>
        </w:object>
      </w:r>
      <w:r>
        <w:t xml:space="preserve"> ,</w:t>
      </w:r>
    </w:p>
    <w:p w14:paraId="28DA0E17" w14:textId="76415EF6" w:rsidR="001362F8" w:rsidRDefault="001362F8" w:rsidP="00901BF1">
      <w:pPr>
        <w:pStyle w:val="MTDisplayEquation"/>
      </w:pPr>
      <w:r>
        <w:t xml:space="preserve">where </w:t>
      </w:r>
      <w:r w:rsidR="002429B0" w:rsidRPr="002429B0">
        <w:rPr>
          <w:position w:val="-12"/>
        </w:rPr>
        <w:object w:dxaOrig="360" w:dyaOrig="360" w14:anchorId="0208F60C">
          <v:shape id="_x0000_i2386" type="#_x0000_t75" style="width:18.55pt;height:18.55pt" o:ole="">
            <v:imagedata r:id="rId2790" o:title=""/>
          </v:shape>
          <o:OLEObject Type="Embed" ProgID="Equation.DSMT4" ShapeID="_x0000_i2386" DrawAspect="Content" ObjectID="_1397131168" r:id="rId2791"/>
        </w:object>
      </w:r>
      <w:r>
        <w:t xml:space="preserve"> is the strain energy density of the solid (strain energy in current configuration per mixture volume in the reference configuration) and </w:t>
      </w:r>
      <w:r w:rsidR="002429B0" w:rsidRPr="002429B0">
        <w:rPr>
          <w:position w:val="-16"/>
        </w:rPr>
        <w:object w:dxaOrig="1260" w:dyaOrig="420" w14:anchorId="313B9C40">
          <v:shape id="_x0000_i2387" type="#_x0000_t75" style="width:63.45pt;height:21.4pt" o:ole="">
            <v:imagedata r:id="rId2792" o:title=""/>
          </v:shape>
          <o:OLEObject Type="Embed" ProgID="Equation.DSMT4" ShapeID="_x0000_i2387" DrawAspect="Content" ObjectID="_1397131169" r:id="rId2793"/>
        </w:object>
      </w:r>
      <w:r>
        <w:t xml:space="preserve"> is the referential apparent solid density (mass of solid in current configuration per mixture volume in reference configuration).</w:t>
      </w:r>
      <w:r w:rsidR="009275CC">
        <w:t xml:space="preserve"> The ratio </w:t>
      </w:r>
      <w:r w:rsidR="002429B0" w:rsidRPr="002429B0">
        <w:rPr>
          <w:position w:val="-12"/>
        </w:rPr>
        <w:object w:dxaOrig="740" w:dyaOrig="380" w14:anchorId="2A46B93B">
          <v:shape id="_x0000_i2388" type="#_x0000_t75" style="width:37.05pt;height:18.55pt" o:ole="">
            <v:imagedata r:id="rId2794" o:title=""/>
          </v:shape>
          <o:OLEObject Type="Embed" ProgID="Equation.DSMT4" ShapeID="_x0000_i2388" DrawAspect="Content" ObjectID="_1397131170" r:id="rId2795"/>
        </w:object>
      </w:r>
      <w:r w:rsidR="009275CC">
        <w:t xml:space="preserve"> is the specific strain energy (strain energy per mass of solid in the current configuration).  The Huiskes specific reaction rate may assume positive and negative values; it reduces to zero at homeostasis, when </w:t>
      </w:r>
      <w:r w:rsidR="002429B0" w:rsidRPr="002429B0">
        <w:rPr>
          <w:position w:val="-12"/>
        </w:rPr>
        <w:object w:dxaOrig="1219" w:dyaOrig="380" w14:anchorId="6C9A7AC4">
          <v:shape id="_x0000_i2389" type="#_x0000_t75" style="width:60.6pt;height:18.55pt" o:ole="">
            <v:imagedata r:id="rId2796" o:title=""/>
          </v:shape>
          <o:OLEObject Type="Embed" ProgID="Equation.DSMT4" ShapeID="_x0000_i2389" DrawAspect="Content" ObjectID="_1397131171" r:id="rId2797"/>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r w:rsidR="00726C43">
        <w:fldChar w:fldCharType="begin"/>
      </w:r>
      <w:r w:rsidR="00726C43">
        <w:instrText xml:space="preserve"> HYPERLINK \l "_ENREF_38" \o "Weinans, 1992 #71" </w:instrText>
      </w:r>
      <w:ins w:id="1887" w:author="Gerard" w:date="2016-04-27T14:23:00Z"/>
      <w:r w:rsidR="00726C43">
        <w:fldChar w:fldCharType="separate"/>
      </w:r>
      <w:r w:rsidR="00554341">
        <w:rPr>
          <w:noProof/>
        </w:rPr>
        <w:t>38</w:t>
      </w:r>
      <w:r w:rsidR="00726C43">
        <w:rPr>
          <w:noProof/>
        </w:rPr>
        <w:fldChar w:fldCharType="end"/>
      </w:r>
      <w:r w:rsidR="00546831">
        <w:rPr>
          <w:noProof/>
        </w:rPr>
        <w:t>]</w:t>
      </w:r>
      <w:r w:rsidR="00031F52">
        <w:fldChar w:fldCharType="end"/>
      </w:r>
      <w:r>
        <w:t xml:space="preserve">, consider the forward reaction </w:t>
      </w:r>
    </w:p>
    <w:p w14:paraId="5B173F70" w14:textId="318EE2DB" w:rsidR="00E35CAB" w:rsidRDefault="00E35CAB" w:rsidP="0016320C">
      <w:pPr>
        <w:pStyle w:val="MTDisplayEquation"/>
      </w:pPr>
      <w:r>
        <w:tab/>
      </w:r>
      <w:r w:rsidR="002429B0" w:rsidRPr="002429B0">
        <w:rPr>
          <w:position w:val="-6"/>
        </w:rPr>
        <w:object w:dxaOrig="2820" w:dyaOrig="279" w14:anchorId="12530DD6">
          <v:shape id="_x0000_i2390" type="#_x0000_t75" style="width:141.15pt;height:14.25pt" o:ole="">
            <v:imagedata r:id="rId2798" o:title=""/>
          </v:shape>
          <o:OLEObject Type="Embed" ProgID="Equation.DSMT4" ShapeID="_x0000_i2390" DrawAspect="Content" ObjectID="_1397131172" r:id="rId2799"/>
        </w:object>
      </w:r>
      <w:r>
        <w:t xml:space="preserve"> ,</w:t>
      </w:r>
    </w:p>
    <w:p w14:paraId="2826ADAF" w14:textId="590B6015"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429B0" w:rsidRPr="002429B0">
        <w:rPr>
          <w:position w:val="-10"/>
        </w:rPr>
        <w:object w:dxaOrig="600" w:dyaOrig="380" w14:anchorId="50AFBE1C">
          <v:shape id="_x0000_i2391" type="#_x0000_t75" style="width:29.95pt;height:18.55pt" o:ole="">
            <v:imagedata r:id="rId2800" o:title=""/>
          </v:shape>
          <o:OLEObject Type="Embed" ProgID="Equation.DSMT4" ShapeID="_x0000_i2391" DrawAspect="Content" ObjectID="_1397131173" r:id="rId2801"/>
        </w:object>
      </w:r>
      <w:r>
        <w:t xml:space="preserve"> </w:t>
      </w:r>
      <w:r w:rsidR="002D29D7">
        <w:t xml:space="preserve">using the law of mass action for a forward rection, </w:t>
      </w:r>
      <w:r>
        <w:t xml:space="preserve">where </w:t>
      </w:r>
      <w:r w:rsidR="002429B0" w:rsidRPr="002429B0">
        <w:rPr>
          <w:position w:val="-6"/>
        </w:rPr>
        <w:object w:dxaOrig="200" w:dyaOrig="279" w14:anchorId="2B5AB401">
          <v:shape id="_x0000_i2392" type="#_x0000_t75" style="width:10pt;height:14.25pt" o:ole="">
            <v:imagedata r:id="rId2802" o:title=""/>
          </v:shape>
          <o:OLEObject Type="Embed" ProgID="Equation.DSMT4" ShapeID="_x0000_i2392" DrawAspect="Content" ObjectID="_1397131174" r:id="rId2803"/>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888" w:name="_Toc304219993"/>
      <w:r>
        <w:lastRenderedPageBreak/>
        <w:t>Rigid Body</w:t>
      </w:r>
      <w:bookmarkEnd w:id="1888"/>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17CE2">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1889" w:name="_Toc304219994"/>
      <w:bookmarkStart w:id="1890" w:name="_Ref230581893"/>
      <w:bookmarkStart w:id="1891" w:name="_Ref230582111"/>
      <w:r>
        <w:lastRenderedPageBreak/>
        <w:t>Active Contraction</w:t>
      </w:r>
      <w:bookmarkEnd w:id="1889"/>
    </w:p>
    <w:p w14:paraId="65EFC14B" w14:textId="2E466583"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2429B0" w:rsidRPr="002429B0">
        <w:rPr>
          <w:position w:val="-6"/>
        </w:rPr>
        <w:object w:dxaOrig="1219" w:dyaOrig="320" w14:anchorId="5D6B040D">
          <v:shape id="_x0000_i2393" type="#_x0000_t75" style="width:60.6pt;height:16.4pt" o:ole="">
            <v:imagedata r:id="rId2804" o:title=""/>
          </v:shape>
          <o:OLEObject Type="Embed" ProgID="Equation.DSMT4" ShapeID="_x0000_i2393" DrawAspect="Content" ObjectID="_1397131175" r:id="rId2805"/>
        </w:object>
      </w:r>
      <w:r>
        <w:t xml:space="preserve">, where </w:t>
      </w:r>
      <w:r w:rsidR="002429B0" w:rsidRPr="002429B0">
        <w:rPr>
          <w:position w:val="-6"/>
        </w:rPr>
        <w:object w:dxaOrig="320" w:dyaOrig="320" w14:anchorId="499DF2A1">
          <v:shape id="_x0000_i2394" type="#_x0000_t75" style="width:16.4pt;height:16.4pt" o:ole="">
            <v:imagedata r:id="rId2806" o:title=""/>
          </v:shape>
          <o:OLEObject Type="Embed" ProgID="Equation.DSMT4" ShapeID="_x0000_i2394" DrawAspect="Content" ObjectID="_1397131176" r:id="rId2807"/>
        </w:object>
      </w:r>
      <w:r>
        <w:t xml:space="preserve"> is the solid stress (due to strain and strain history), and </w:t>
      </w:r>
      <w:r w:rsidR="002429B0" w:rsidRPr="002429B0">
        <w:rPr>
          <w:position w:val="-6"/>
        </w:rPr>
        <w:object w:dxaOrig="320" w:dyaOrig="320" w14:anchorId="462E6E59">
          <v:shape id="_x0000_i2395" type="#_x0000_t75" style="width:16.4pt;height:16.4pt" o:ole="">
            <v:imagedata r:id="rId2808" o:title=""/>
          </v:shape>
          <o:OLEObject Type="Embed" ProgID="Equation.DSMT4" ShapeID="_x0000_i2395" DrawAspect="Content" ObjectID="_1397131177" r:id="rId2809"/>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1892" w:name="_Toc304219995"/>
      <w:r>
        <w:t>Contraction in Mixtures of Uncoupled Materials</w:t>
      </w:r>
      <w:bookmarkEnd w:id="1892"/>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1893" w:name="_Toc304219996"/>
      <w:r>
        <w:lastRenderedPageBreak/>
        <w:t>Uncoupled Prescribed Uniaxial Active Contraction</w:t>
      </w:r>
      <w:bookmarkEnd w:id="1893"/>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17CE2">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0712F436" w:rsidR="00050662" w:rsidRDefault="002429B0" w:rsidP="002429B0">
            <w:r w:rsidRPr="002429B0">
              <w:rPr>
                <w:position w:val="-12"/>
              </w:rPr>
              <w:object w:dxaOrig="260" w:dyaOrig="360" w14:anchorId="4351FCFB">
                <v:shape id="_x0000_i2396" type="#_x0000_t75" style="width:12.85pt;height:18.55pt" o:ole="">
                  <v:imagedata r:id="rId2810" o:title=""/>
                </v:shape>
                <o:OLEObject Type="Embed" ProgID="Equation.DSMT4" ShapeID="_x0000_i2396" DrawAspect="Content" ObjectID="_1397131178" r:id="rId2811"/>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19B30C3B" w:rsidR="00050662" w:rsidRDefault="002429B0" w:rsidP="002429B0">
            <w:r w:rsidRPr="002429B0">
              <w:rPr>
                <w:position w:val="-6"/>
              </w:rPr>
              <w:object w:dxaOrig="200" w:dyaOrig="279" w14:anchorId="6619CC02">
                <v:shape id="_x0000_i2397" type="#_x0000_t75" style="width:10pt;height:14.25pt" o:ole="">
                  <v:imagedata r:id="rId2812" o:title=""/>
                </v:shape>
                <o:OLEObject Type="Embed" ProgID="Equation.DSMT4" ShapeID="_x0000_i2397" DrawAspect="Content" ObjectID="_1397131179" r:id="rId2813"/>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4F8B34DB" w:rsidR="00050662" w:rsidRDefault="002429B0" w:rsidP="002429B0">
            <w:r w:rsidRPr="002429B0">
              <w:rPr>
                <w:position w:val="-10"/>
              </w:rPr>
              <w:object w:dxaOrig="220" w:dyaOrig="260" w14:anchorId="7D9C5A05">
                <v:shape id="_x0000_i2398" type="#_x0000_t75" style="width:11.4pt;height:12.85pt" o:ole="">
                  <v:imagedata r:id="rId2814" o:title=""/>
                </v:shape>
                <o:OLEObject Type="Embed" ProgID="Equation.DSMT4" ShapeID="_x0000_i2398" DrawAspect="Content" ObjectID="_1397131180" r:id="rId2815"/>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10D0F05D" w:rsidR="00050662" w:rsidRDefault="00050662" w:rsidP="00050662">
      <w:pPr>
        <w:pStyle w:val="MTDisplayEquation"/>
      </w:pPr>
      <w:r>
        <w:tab/>
      </w:r>
      <w:r w:rsidR="002429B0" w:rsidRPr="002429B0">
        <w:rPr>
          <w:position w:val="-12"/>
        </w:rPr>
        <w:object w:dxaOrig="3920" w:dyaOrig="360" w14:anchorId="45000C27">
          <v:shape id="_x0000_i2399" type="#_x0000_t75" style="width:196.05pt;height:18.55pt" o:ole="">
            <v:imagedata r:id="rId2816" o:title=""/>
          </v:shape>
          <o:OLEObject Type="Embed" ProgID="Equation.DSMT4" ShapeID="_x0000_i2399" DrawAspect="Content" ObjectID="_1397131181" r:id="rId2817"/>
        </w:object>
      </w:r>
      <w:r>
        <w:t xml:space="preserve"> </w:t>
      </w:r>
    </w:p>
    <w:p w14:paraId="568E98CA" w14:textId="5F3317DE" w:rsidR="00050662" w:rsidRDefault="00050662" w:rsidP="00050662">
      <w:r w:rsidRPr="000230DC">
        <w:t xml:space="preserve">where </w:t>
      </w:r>
      <w:r w:rsidR="002429B0" w:rsidRPr="002429B0">
        <w:rPr>
          <w:position w:val="-14"/>
        </w:rPr>
        <w:object w:dxaOrig="999" w:dyaOrig="400" w14:anchorId="50A59C09">
          <v:shape id="_x0000_i2400" type="#_x0000_t75" style="width:49.9pt;height:19.95pt" o:ole="">
            <v:imagedata r:id="rId2818" o:title=""/>
          </v:shape>
          <o:OLEObject Type="Embed" ProgID="Equation.DSMT4" ShapeID="_x0000_i2400" DrawAspect="Content" ObjectID="_1397131182" r:id="rId281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17CE2">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305CDBB0">
          <v:shape id="_x0000_i2401" type="#_x0000_t75" style="width:19.95pt;height:14.25pt" o:ole="">
            <v:imagedata r:id="rId2820" o:title=""/>
          </v:shape>
          <o:OLEObject Type="Embed" ProgID="Equation.DSMT4" ShapeID="_x0000_i2401" DrawAspect="Content" ObjectID="_1397131183" r:id="rId2821"/>
        </w:object>
      </w:r>
      <w:r>
        <w:t xml:space="preserve">0° and </w:t>
      </w:r>
      <w:r w:rsidR="002429B0" w:rsidRPr="002429B0">
        <w:rPr>
          <w:position w:val="-10"/>
        </w:rPr>
        <w:object w:dxaOrig="400" w:dyaOrig="260" w14:anchorId="2B5D2D58">
          <v:shape id="_x0000_i2402" type="#_x0000_t75" style="width:19.95pt;height:12.85pt" o:ole="">
            <v:imagedata r:id="rId2822" o:title=""/>
          </v:shape>
          <o:OLEObject Type="Embed" ProgID="Equation.DSMT4" ShapeID="_x0000_i2402" DrawAspect="Content" ObjectID="_1397131184" r:id="rId2823"/>
        </w:object>
      </w:r>
      <w:r>
        <w:t xml:space="preserve">90°, such that </w:t>
      </w:r>
      <w:r w:rsidR="002429B0" w:rsidRPr="002429B0">
        <w:rPr>
          <w:position w:val="-12"/>
        </w:rPr>
        <w:object w:dxaOrig="700" w:dyaOrig="360" w14:anchorId="513C0426">
          <v:shape id="_x0000_i2403" type="#_x0000_t75" style="width:34.95pt;height:18.55pt" o:ole="">
            <v:imagedata r:id="rId2824" o:title=""/>
          </v:shape>
          <o:OLEObject Type="Embed" ProgID="Equation.DSMT4" ShapeID="_x0000_i2403" DrawAspect="Content" ObjectID="_1397131185" r:id="rId2825"/>
        </w:object>
      </w:r>
      <w:r>
        <w:t xml:space="preserve">.  The active stress </w:t>
      </w:r>
      <w:r w:rsidR="002429B0" w:rsidRPr="002429B0">
        <w:rPr>
          <w:position w:val="-6"/>
        </w:rPr>
        <w:object w:dxaOrig="320" w:dyaOrig="320" w14:anchorId="2ACBBA00">
          <v:shape id="_x0000_i2404" type="#_x0000_t75" style="width:16.4pt;height:16.4pt" o:ole="">
            <v:imagedata r:id="rId2826" o:title=""/>
          </v:shape>
          <o:OLEObject Type="Embed" ProgID="Equation.DSMT4" ShapeID="_x0000_i2404" DrawAspect="Content" ObjectID="_1397131186" r:id="rId2827"/>
        </w:object>
      </w:r>
      <w:r>
        <w:t xml:space="preserve"> for this material is given by</w:t>
      </w:r>
    </w:p>
    <w:p w14:paraId="378873D9" w14:textId="7B6E29E5" w:rsidR="00050662" w:rsidRDefault="00050662" w:rsidP="00050662">
      <w:pPr>
        <w:pStyle w:val="MTDisplayEquation"/>
      </w:pPr>
      <w:r>
        <w:tab/>
      </w:r>
      <w:r w:rsidR="002429B0" w:rsidRPr="002429B0">
        <w:rPr>
          <w:position w:val="-12"/>
        </w:rPr>
        <w:object w:dxaOrig="1600" w:dyaOrig="380" w14:anchorId="38911663">
          <v:shape id="_x0000_i2405" type="#_x0000_t75" style="width:79.85pt;height:18.55pt" o:ole="">
            <v:imagedata r:id="rId2828" o:title=""/>
          </v:shape>
          <o:OLEObject Type="Embed" ProgID="Equation.DSMT4" ShapeID="_x0000_i2405" DrawAspect="Content" ObjectID="_1397131187" r:id="rId2829"/>
        </w:object>
      </w:r>
      <w:r>
        <w:t xml:space="preserve"> ,</w:t>
      </w:r>
    </w:p>
    <w:p w14:paraId="08D11CFC" w14:textId="076630BB" w:rsidR="00050662" w:rsidRPr="0097532C" w:rsidRDefault="00050662" w:rsidP="00050662">
      <w:r>
        <w:t xml:space="preserve">where </w:t>
      </w:r>
      <w:r w:rsidR="002429B0" w:rsidRPr="002429B0">
        <w:rPr>
          <w:position w:val="-12"/>
        </w:rPr>
        <w:object w:dxaOrig="920" w:dyaOrig="360" w14:anchorId="7AFD299B">
          <v:shape id="_x0000_i2406" type="#_x0000_t75" style="width:45.6pt;height:18.55pt" o:ole="">
            <v:imagedata r:id="rId2830" o:title=""/>
          </v:shape>
          <o:OLEObject Type="Embed" ProgID="Equation.DSMT4" ShapeID="_x0000_i2406" DrawAspect="Content" ObjectID="_1397131188" r:id="rId2831"/>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4FAAA1F0" w:rsidR="00050662" w:rsidRDefault="00050662" w:rsidP="00050662">
      <w:r>
        <w:t xml:space="preserve">Uniaxial contraction along </w:t>
      </w:r>
      <w:r w:rsidR="002429B0" w:rsidRPr="002429B0">
        <w:rPr>
          <w:position w:val="-12"/>
        </w:rPr>
        <w:object w:dxaOrig="220" w:dyaOrig="360" w14:anchorId="2DF69D06">
          <v:shape id="_x0000_i2407" type="#_x0000_t75" style="width:11.4pt;height:18.55pt" o:ole="">
            <v:imagedata r:id="rId2832" o:title=""/>
          </v:shape>
          <o:OLEObject Type="Embed" ProgID="Equation.DSMT4" ShapeID="_x0000_i2407" DrawAspect="Content" ObjectID="_1397131189" r:id="rId2833"/>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1894" w:name="_Toc304219997"/>
      <w:r>
        <w:lastRenderedPageBreak/>
        <w:t>Uncoupled Prescribed Transversely Isotropic Active Contraction</w:t>
      </w:r>
      <w:bookmarkEnd w:id="1894"/>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17CE2">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1C947CEF" w:rsidR="00050662" w:rsidRDefault="002429B0" w:rsidP="002429B0">
            <w:r w:rsidRPr="002429B0">
              <w:rPr>
                <w:position w:val="-12"/>
              </w:rPr>
              <w:object w:dxaOrig="260" w:dyaOrig="360" w14:anchorId="5F2EC904">
                <v:shape id="_x0000_i2408" type="#_x0000_t75" style="width:12.85pt;height:18.55pt" o:ole="">
                  <v:imagedata r:id="rId2834" o:title=""/>
                </v:shape>
                <o:OLEObject Type="Embed" ProgID="Equation.DSMT4" ShapeID="_x0000_i2408" DrawAspect="Content" ObjectID="_1397131190" r:id="rId2835"/>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4CC62FE0" w:rsidR="00050662" w:rsidRDefault="002429B0" w:rsidP="002429B0">
            <w:r w:rsidRPr="002429B0">
              <w:rPr>
                <w:position w:val="-6"/>
              </w:rPr>
              <w:object w:dxaOrig="200" w:dyaOrig="279" w14:anchorId="41AB014A">
                <v:shape id="_x0000_i2409" type="#_x0000_t75" style="width:10pt;height:14.25pt" o:ole="">
                  <v:imagedata r:id="rId2836" o:title=""/>
                </v:shape>
                <o:OLEObject Type="Embed" ProgID="Equation.DSMT4" ShapeID="_x0000_i2409" DrawAspect="Content" ObjectID="_1397131191" r:id="rId2837"/>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06398418" w:rsidR="00050662" w:rsidRDefault="002429B0" w:rsidP="002429B0">
            <w:r w:rsidRPr="002429B0">
              <w:rPr>
                <w:position w:val="-10"/>
              </w:rPr>
              <w:object w:dxaOrig="220" w:dyaOrig="260" w14:anchorId="6DE90015">
                <v:shape id="_x0000_i2410" type="#_x0000_t75" style="width:11.4pt;height:12.85pt" o:ole="">
                  <v:imagedata r:id="rId2838" o:title=""/>
                </v:shape>
                <o:OLEObject Type="Embed" ProgID="Equation.DSMT4" ShapeID="_x0000_i2410" DrawAspect="Content" ObjectID="_1397131192" r:id="rId2839"/>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065D160B" w:rsidR="00050662" w:rsidRDefault="00050662" w:rsidP="00050662">
      <w:pPr>
        <w:pStyle w:val="MTDisplayEquation"/>
      </w:pPr>
      <w:r>
        <w:tab/>
      </w:r>
      <w:r w:rsidR="002429B0" w:rsidRPr="002429B0">
        <w:rPr>
          <w:position w:val="-12"/>
        </w:rPr>
        <w:object w:dxaOrig="3920" w:dyaOrig="360" w14:anchorId="1BE4AA64">
          <v:shape id="_x0000_i2411" type="#_x0000_t75" style="width:196.05pt;height:18.55pt" o:ole="">
            <v:imagedata r:id="rId2840" o:title=""/>
          </v:shape>
          <o:OLEObject Type="Embed" ProgID="Equation.DSMT4" ShapeID="_x0000_i2411" DrawAspect="Content" ObjectID="_1397131193" r:id="rId2841"/>
        </w:object>
      </w:r>
      <w:r>
        <w:t xml:space="preserve"> </w:t>
      </w:r>
    </w:p>
    <w:p w14:paraId="7351A0AE" w14:textId="4419E513" w:rsidR="00050662" w:rsidRDefault="00050662" w:rsidP="00050662">
      <w:r w:rsidRPr="000230DC">
        <w:t xml:space="preserve">where </w:t>
      </w:r>
      <w:r w:rsidR="002429B0" w:rsidRPr="002429B0">
        <w:rPr>
          <w:position w:val="-14"/>
        </w:rPr>
        <w:object w:dxaOrig="999" w:dyaOrig="400" w14:anchorId="3450F282">
          <v:shape id="_x0000_i2412" type="#_x0000_t75" style="width:49.9pt;height:19.95pt" o:ole="">
            <v:imagedata r:id="rId2842" o:title=""/>
          </v:shape>
          <o:OLEObject Type="Embed" ProgID="Equation.DSMT4" ShapeID="_x0000_i2412" DrawAspect="Content" ObjectID="_1397131194" r:id="rId284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17CE2">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525F9729">
          <v:shape id="_x0000_i2413" type="#_x0000_t75" style="width:19.95pt;height:14.25pt" o:ole="">
            <v:imagedata r:id="rId2844" o:title=""/>
          </v:shape>
          <o:OLEObject Type="Embed" ProgID="Equation.DSMT4" ShapeID="_x0000_i2413" DrawAspect="Content" ObjectID="_1397131195" r:id="rId2845"/>
        </w:object>
      </w:r>
      <w:r>
        <w:t xml:space="preserve">0° and </w:t>
      </w:r>
      <w:r w:rsidR="002429B0" w:rsidRPr="002429B0">
        <w:rPr>
          <w:position w:val="-10"/>
        </w:rPr>
        <w:object w:dxaOrig="400" w:dyaOrig="260" w14:anchorId="3730353E">
          <v:shape id="_x0000_i2414" type="#_x0000_t75" style="width:19.95pt;height:12.85pt" o:ole="">
            <v:imagedata r:id="rId2846" o:title=""/>
          </v:shape>
          <o:OLEObject Type="Embed" ProgID="Equation.DSMT4" ShapeID="_x0000_i2414" DrawAspect="Content" ObjectID="_1397131196" r:id="rId2847"/>
        </w:object>
      </w:r>
      <w:r>
        <w:t xml:space="preserve">90°, such that </w:t>
      </w:r>
      <w:r w:rsidR="002429B0" w:rsidRPr="002429B0">
        <w:rPr>
          <w:position w:val="-12"/>
        </w:rPr>
        <w:object w:dxaOrig="700" w:dyaOrig="360" w14:anchorId="60F4E3BB">
          <v:shape id="_x0000_i2415" type="#_x0000_t75" style="width:34.95pt;height:18.55pt" o:ole="">
            <v:imagedata r:id="rId2848" o:title=""/>
          </v:shape>
          <o:OLEObject Type="Embed" ProgID="Equation.DSMT4" ShapeID="_x0000_i2415" DrawAspect="Content" ObjectID="_1397131197" r:id="rId2849"/>
        </w:object>
      </w:r>
      <w:r>
        <w:t xml:space="preserve">.  The active stress </w:t>
      </w:r>
      <w:r w:rsidR="002429B0" w:rsidRPr="002429B0">
        <w:rPr>
          <w:position w:val="-6"/>
        </w:rPr>
        <w:object w:dxaOrig="320" w:dyaOrig="320" w14:anchorId="7A754898">
          <v:shape id="_x0000_i2416" type="#_x0000_t75" style="width:16.4pt;height:16.4pt" o:ole="">
            <v:imagedata r:id="rId2850" o:title=""/>
          </v:shape>
          <o:OLEObject Type="Embed" ProgID="Equation.DSMT4" ShapeID="_x0000_i2416" DrawAspect="Content" ObjectID="_1397131198" r:id="rId2851"/>
        </w:object>
      </w:r>
      <w:r>
        <w:t xml:space="preserve"> for this material is given by</w:t>
      </w:r>
    </w:p>
    <w:p w14:paraId="1D8E233B" w14:textId="3C9785A6" w:rsidR="00050662" w:rsidRDefault="00050662" w:rsidP="00050662">
      <w:pPr>
        <w:pStyle w:val="MTDisplayEquation"/>
      </w:pPr>
      <w:r>
        <w:tab/>
      </w:r>
      <w:r w:rsidR="002429B0" w:rsidRPr="002429B0">
        <w:rPr>
          <w:position w:val="-14"/>
        </w:rPr>
        <w:object w:dxaOrig="2200" w:dyaOrig="400" w14:anchorId="020F8CAE">
          <v:shape id="_x0000_i2417" type="#_x0000_t75" style="width:109.8pt;height:19.95pt" o:ole="">
            <v:imagedata r:id="rId2852" o:title=""/>
          </v:shape>
          <o:OLEObject Type="Embed" ProgID="Equation.DSMT4" ShapeID="_x0000_i2417" DrawAspect="Content" ObjectID="_1397131199" r:id="rId2853"/>
        </w:object>
      </w:r>
      <w:r>
        <w:t xml:space="preserve"> ,</w:t>
      </w:r>
    </w:p>
    <w:p w14:paraId="70EA5730" w14:textId="5C6F8D9B" w:rsidR="00050662" w:rsidRPr="0097532C" w:rsidRDefault="00050662" w:rsidP="00050662">
      <w:r>
        <w:t xml:space="preserve">where </w:t>
      </w:r>
      <w:r w:rsidR="002429B0" w:rsidRPr="002429B0">
        <w:rPr>
          <w:position w:val="-12"/>
        </w:rPr>
        <w:object w:dxaOrig="920" w:dyaOrig="360" w14:anchorId="2ABDBCC3">
          <v:shape id="_x0000_i2418" type="#_x0000_t75" style="width:45.6pt;height:18.55pt" o:ole="">
            <v:imagedata r:id="rId2854" o:title=""/>
          </v:shape>
          <o:OLEObject Type="Embed" ProgID="Equation.DSMT4" ShapeID="_x0000_i2418" DrawAspect="Content" ObjectID="_1397131200" r:id="rId2855"/>
        </w:object>
      </w:r>
      <w:r>
        <w:t xml:space="preserve"> is the </w:t>
      </w:r>
      <w:r w:rsidR="00FC2DFE">
        <w:t xml:space="preserve">stretched </w:t>
      </w:r>
      <w:r>
        <w:t>fiber orientation in the current (deformed) configuration</w:t>
      </w:r>
      <w:r w:rsidR="00FC2DFE">
        <w:t xml:space="preserve"> and </w:t>
      </w:r>
      <w:r w:rsidR="002429B0" w:rsidRPr="00025957">
        <w:rPr>
          <w:position w:val="-4"/>
        </w:rPr>
        <w:object w:dxaOrig="980" w:dyaOrig="300" w14:anchorId="7761DA27">
          <v:shape id="_x0000_i2419" type="#_x0000_t75" style="width:49.2pt;height:14.95pt" o:ole="">
            <v:imagedata r:id="rId2856" o:title=""/>
          </v:shape>
          <o:OLEObject Type="Embed" ProgID="Equation.DSMT4" ShapeID="_x0000_i2419" DrawAspect="Content" ObjectID="_1397131201" r:id="rId2857"/>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002C3B95" w:rsidR="00050662" w:rsidRDefault="00050662" w:rsidP="00050662">
      <w:r>
        <w:t xml:space="preserve">Isotropic contraction in plane transverse to </w:t>
      </w:r>
      <w:r w:rsidR="002429B0" w:rsidRPr="002429B0">
        <w:rPr>
          <w:position w:val="-12"/>
        </w:rPr>
        <w:object w:dxaOrig="220" w:dyaOrig="360" w14:anchorId="5715F1AC">
          <v:shape id="_x0000_i2420" type="#_x0000_t75" style="width:11.4pt;height:18.55pt" o:ole="">
            <v:imagedata r:id="rId2858" o:title=""/>
          </v:shape>
          <o:OLEObject Type="Embed" ProgID="Equation.DSMT4" ShapeID="_x0000_i2420" DrawAspect="Content" ObjectID="_1397131202" r:id="rId2859"/>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1895" w:name="_Toc304219998"/>
      <w:r>
        <w:lastRenderedPageBreak/>
        <w:t>Uncoupled Prescribed Isotropic Active Contraction</w:t>
      </w:r>
      <w:bookmarkEnd w:id="1895"/>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17CE2">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6"/>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8759793" w:rsidR="00050662" w:rsidRDefault="002429B0" w:rsidP="002429B0">
            <w:r w:rsidRPr="002429B0">
              <w:rPr>
                <w:position w:val="-12"/>
              </w:rPr>
              <w:object w:dxaOrig="260" w:dyaOrig="360" w14:anchorId="66E84402">
                <v:shape id="_x0000_i2421" type="#_x0000_t75" style="width:12.85pt;height:18.55pt" o:ole="">
                  <v:imagedata r:id="rId2860" o:title=""/>
                </v:shape>
                <o:OLEObject Type="Embed" ProgID="Equation.DSMT4" ShapeID="_x0000_i2421" DrawAspect="Content" ObjectID="_1397131203" r:id="rId2861"/>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2DE615BA" w:rsidR="00050662" w:rsidRDefault="00050662" w:rsidP="00050662">
      <w:r>
        <w:t xml:space="preserve">The active stress </w:t>
      </w:r>
      <w:r w:rsidR="002429B0" w:rsidRPr="002429B0">
        <w:rPr>
          <w:position w:val="-6"/>
        </w:rPr>
        <w:object w:dxaOrig="320" w:dyaOrig="320" w14:anchorId="39EAC6EB">
          <v:shape id="_x0000_i2422" type="#_x0000_t75" style="width:16.4pt;height:16.4pt" o:ole="">
            <v:imagedata r:id="rId2862" o:title=""/>
          </v:shape>
          <o:OLEObject Type="Embed" ProgID="Equation.DSMT4" ShapeID="_x0000_i2422" DrawAspect="Content" ObjectID="_1397131204" r:id="rId2863"/>
        </w:object>
      </w:r>
      <w:r>
        <w:t xml:space="preserve"> for this material is given by</w:t>
      </w:r>
    </w:p>
    <w:p w14:paraId="33112FF2" w14:textId="677CEF2B" w:rsidR="00050662" w:rsidRDefault="00050662" w:rsidP="00050662">
      <w:pPr>
        <w:pStyle w:val="MTDisplayEquation"/>
      </w:pPr>
      <w:r>
        <w:tab/>
      </w:r>
      <w:r w:rsidR="002429B0" w:rsidRPr="002429B0">
        <w:rPr>
          <w:position w:val="-12"/>
        </w:rPr>
        <w:object w:dxaOrig="1240" w:dyaOrig="380" w14:anchorId="742449E4">
          <v:shape id="_x0000_i2423" type="#_x0000_t75" style="width:62pt;height:18.55pt" o:ole="">
            <v:imagedata r:id="rId2864" o:title=""/>
          </v:shape>
          <o:OLEObject Type="Embed" ProgID="Equation.DSMT4" ShapeID="_x0000_i2423" DrawAspect="Content" ObjectID="_1397131205" r:id="rId2865"/>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1896" w:name="_Toc304219999"/>
      <w:r>
        <w:lastRenderedPageBreak/>
        <w:t>Contraction in Mixtures of Compressible Materials</w:t>
      </w:r>
      <w:bookmarkEnd w:id="1896"/>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1897" w:name="_Toc304220000"/>
      <w:r>
        <w:t>Prescribed Uniaxial Active Contraction</w:t>
      </w:r>
      <w:bookmarkEnd w:id="1897"/>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17CE2">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4FB333E" w:rsidR="00050662" w:rsidRDefault="002429B0" w:rsidP="002429B0">
            <w:r w:rsidRPr="002429B0">
              <w:rPr>
                <w:position w:val="-12"/>
              </w:rPr>
              <w:object w:dxaOrig="260" w:dyaOrig="360" w14:anchorId="33281A9C">
                <v:shape id="_x0000_i2424" type="#_x0000_t75" style="width:12.85pt;height:18.55pt" o:ole="">
                  <v:imagedata r:id="rId2866" o:title=""/>
                </v:shape>
                <o:OLEObject Type="Embed" ProgID="Equation.DSMT4" ShapeID="_x0000_i2424" DrawAspect="Content" ObjectID="_1397131206" r:id="rId2867"/>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4670EBDA" w:rsidR="00050662" w:rsidRDefault="002429B0" w:rsidP="002429B0">
            <w:r w:rsidRPr="002429B0">
              <w:rPr>
                <w:position w:val="-6"/>
              </w:rPr>
              <w:object w:dxaOrig="200" w:dyaOrig="279" w14:anchorId="187135FC">
                <v:shape id="_x0000_i2425" type="#_x0000_t75" style="width:10pt;height:14.25pt" o:ole="">
                  <v:imagedata r:id="rId2868" o:title=""/>
                </v:shape>
                <o:OLEObject Type="Embed" ProgID="Equation.DSMT4" ShapeID="_x0000_i2425" DrawAspect="Content" ObjectID="_1397131207" r:id="rId2869"/>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405B229C" w:rsidR="00050662" w:rsidRDefault="002429B0" w:rsidP="002429B0">
            <w:r w:rsidRPr="002429B0">
              <w:rPr>
                <w:position w:val="-10"/>
              </w:rPr>
              <w:object w:dxaOrig="220" w:dyaOrig="260" w14:anchorId="25FE1524">
                <v:shape id="_x0000_i2426" type="#_x0000_t75" style="width:11.4pt;height:12.85pt" o:ole="">
                  <v:imagedata r:id="rId2870" o:title=""/>
                </v:shape>
                <o:OLEObject Type="Embed" ProgID="Equation.DSMT4" ShapeID="_x0000_i2426" DrawAspect="Content" ObjectID="_1397131208" r:id="rId2871"/>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27255D34" w:rsidR="00050662" w:rsidRDefault="00050662" w:rsidP="00050662">
      <w:pPr>
        <w:pStyle w:val="MTDisplayEquation"/>
      </w:pPr>
      <w:r>
        <w:tab/>
      </w:r>
      <w:r w:rsidR="002429B0" w:rsidRPr="002429B0">
        <w:rPr>
          <w:position w:val="-12"/>
        </w:rPr>
        <w:object w:dxaOrig="3920" w:dyaOrig="360" w14:anchorId="79C5CBDE">
          <v:shape id="_x0000_i2427" type="#_x0000_t75" style="width:196.05pt;height:18.55pt" o:ole="">
            <v:imagedata r:id="rId2872" o:title=""/>
          </v:shape>
          <o:OLEObject Type="Embed" ProgID="Equation.DSMT4" ShapeID="_x0000_i2427" DrawAspect="Content" ObjectID="_1397131209" r:id="rId2873"/>
        </w:object>
      </w:r>
      <w:r>
        <w:t xml:space="preserve"> </w:t>
      </w:r>
    </w:p>
    <w:p w14:paraId="3FE741DF" w14:textId="5E2C97D6" w:rsidR="00050662" w:rsidRDefault="00050662" w:rsidP="00050662">
      <w:r w:rsidRPr="000230DC">
        <w:t xml:space="preserve">where </w:t>
      </w:r>
      <w:r w:rsidR="002429B0" w:rsidRPr="002429B0">
        <w:rPr>
          <w:position w:val="-14"/>
        </w:rPr>
        <w:object w:dxaOrig="999" w:dyaOrig="400" w14:anchorId="14F3AE46">
          <v:shape id="_x0000_i2428" type="#_x0000_t75" style="width:49.9pt;height:19.95pt" o:ole="">
            <v:imagedata r:id="rId2874" o:title=""/>
          </v:shape>
          <o:OLEObject Type="Embed" ProgID="Equation.DSMT4" ShapeID="_x0000_i2428" DrawAspect="Content" ObjectID="_1397131210" r:id="rId287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17CE2">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10F461BF">
          <v:shape id="_x0000_i2429" type="#_x0000_t75" style="width:19.95pt;height:14.25pt" o:ole="">
            <v:imagedata r:id="rId2876" o:title=""/>
          </v:shape>
          <o:OLEObject Type="Embed" ProgID="Equation.DSMT4" ShapeID="_x0000_i2429" DrawAspect="Content" ObjectID="_1397131211" r:id="rId2877"/>
        </w:object>
      </w:r>
      <w:r>
        <w:t xml:space="preserve">0° and </w:t>
      </w:r>
      <w:r w:rsidR="002429B0" w:rsidRPr="002429B0">
        <w:rPr>
          <w:position w:val="-10"/>
        </w:rPr>
        <w:object w:dxaOrig="400" w:dyaOrig="260" w14:anchorId="7658882B">
          <v:shape id="_x0000_i2430" type="#_x0000_t75" style="width:19.95pt;height:12.85pt" o:ole="">
            <v:imagedata r:id="rId2878" o:title=""/>
          </v:shape>
          <o:OLEObject Type="Embed" ProgID="Equation.DSMT4" ShapeID="_x0000_i2430" DrawAspect="Content" ObjectID="_1397131212" r:id="rId2879"/>
        </w:object>
      </w:r>
      <w:r>
        <w:t xml:space="preserve">90°, such that </w:t>
      </w:r>
      <w:r w:rsidR="002429B0" w:rsidRPr="002429B0">
        <w:rPr>
          <w:position w:val="-12"/>
        </w:rPr>
        <w:object w:dxaOrig="700" w:dyaOrig="360" w14:anchorId="3855FC28">
          <v:shape id="_x0000_i2431" type="#_x0000_t75" style="width:34.95pt;height:18.55pt" o:ole="">
            <v:imagedata r:id="rId2880" o:title=""/>
          </v:shape>
          <o:OLEObject Type="Embed" ProgID="Equation.DSMT4" ShapeID="_x0000_i2431" DrawAspect="Content" ObjectID="_1397131213" r:id="rId2881"/>
        </w:object>
      </w:r>
      <w:r>
        <w:t xml:space="preserve">.  The active stress </w:t>
      </w:r>
      <w:r w:rsidR="002429B0" w:rsidRPr="002429B0">
        <w:rPr>
          <w:position w:val="-6"/>
        </w:rPr>
        <w:object w:dxaOrig="320" w:dyaOrig="320" w14:anchorId="514F83AD">
          <v:shape id="_x0000_i2432" type="#_x0000_t75" style="width:16.4pt;height:16.4pt" o:ole="">
            <v:imagedata r:id="rId2882" o:title=""/>
          </v:shape>
          <o:OLEObject Type="Embed" ProgID="Equation.DSMT4" ShapeID="_x0000_i2432" DrawAspect="Content" ObjectID="_1397131214" r:id="rId2883"/>
        </w:object>
      </w:r>
      <w:r>
        <w:t xml:space="preserve"> for this material is given by</w:t>
      </w:r>
    </w:p>
    <w:p w14:paraId="25D6DB09" w14:textId="4970D92F" w:rsidR="00050662" w:rsidRDefault="00050662" w:rsidP="00050662">
      <w:pPr>
        <w:pStyle w:val="MTDisplayEquation"/>
      </w:pPr>
      <w:r>
        <w:tab/>
      </w:r>
      <w:r w:rsidR="002429B0" w:rsidRPr="002429B0">
        <w:rPr>
          <w:position w:val="-12"/>
        </w:rPr>
        <w:object w:dxaOrig="1600" w:dyaOrig="380" w14:anchorId="51A51CC1">
          <v:shape id="_x0000_i2433" type="#_x0000_t75" style="width:79.85pt;height:18.55pt" o:ole="">
            <v:imagedata r:id="rId2884" o:title=""/>
          </v:shape>
          <o:OLEObject Type="Embed" ProgID="Equation.DSMT4" ShapeID="_x0000_i2433" DrawAspect="Content" ObjectID="_1397131215" r:id="rId2885"/>
        </w:object>
      </w:r>
      <w:r>
        <w:t xml:space="preserve"> ,</w:t>
      </w:r>
    </w:p>
    <w:p w14:paraId="3E9DA5A3" w14:textId="1803C21A" w:rsidR="00050662" w:rsidRPr="0097532C" w:rsidRDefault="00050662" w:rsidP="00050662">
      <w:r>
        <w:t xml:space="preserve">where </w:t>
      </w:r>
      <w:r w:rsidR="002429B0" w:rsidRPr="002429B0">
        <w:rPr>
          <w:position w:val="-12"/>
        </w:rPr>
        <w:object w:dxaOrig="920" w:dyaOrig="360" w14:anchorId="6A6B4281">
          <v:shape id="_x0000_i2434" type="#_x0000_t75" style="width:45.6pt;height:18.55pt" o:ole="">
            <v:imagedata r:id="rId2886" o:title=""/>
          </v:shape>
          <o:OLEObject Type="Embed" ProgID="Equation.DSMT4" ShapeID="_x0000_i2434" DrawAspect="Content" ObjectID="_1397131216" r:id="rId2887"/>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033C8959" w:rsidR="00050662" w:rsidRDefault="00050662" w:rsidP="00050662">
      <w:r>
        <w:t xml:space="preserve">Uniaxial contraction along </w:t>
      </w:r>
      <w:r w:rsidR="002429B0" w:rsidRPr="002429B0">
        <w:rPr>
          <w:position w:val="-12"/>
        </w:rPr>
        <w:object w:dxaOrig="220" w:dyaOrig="360" w14:anchorId="5CB21DE5">
          <v:shape id="_x0000_i2435" type="#_x0000_t75" style="width:11.4pt;height:18.55pt" o:ole="">
            <v:imagedata r:id="rId2888" o:title=""/>
          </v:shape>
          <o:OLEObject Type="Embed" ProgID="Equation.DSMT4" ShapeID="_x0000_i2435" DrawAspect="Content" ObjectID="_1397131217" r:id="rId2889"/>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1898" w:name="_Toc304220001"/>
      <w:r>
        <w:t>Prescribed Transversely Isotropic Active Contraction</w:t>
      </w:r>
      <w:bookmarkEnd w:id="1898"/>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17CE2">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32208A65" w:rsidR="00050662" w:rsidRDefault="002429B0" w:rsidP="002429B0">
            <w:r w:rsidRPr="002429B0">
              <w:rPr>
                <w:position w:val="-12"/>
              </w:rPr>
              <w:object w:dxaOrig="260" w:dyaOrig="360" w14:anchorId="51564981">
                <v:shape id="_x0000_i2436" type="#_x0000_t75" style="width:12.85pt;height:18.55pt" o:ole="">
                  <v:imagedata r:id="rId2890" o:title=""/>
                </v:shape>
                <o:OLEObject Type="Embed" ProgID="Equation.DSMT4" ShapeID="_x0000_i2436" DrawAspect="Content" ObjectID="_1397131218" r:id="rId2891"/>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0F97DB1E" w:rsidR="00050662" w:rsidRDefault="002429B0" w:rsidP="002429B0">
            <w:r w:rsidRPr="002429B0">
              <w:rPr>
                <w:position w:val="-6"/>
              </w:rPr>
              <w:object w:dxaOrig="200" w:dyaOrig="279" w14:anchorId="53A0CFB3">
                <v:shape id="_x0000_i2437" type="#_x0000_t75" style="width:10pt;height:14.25pt" o:ole="">
                  <v:imagedata r:id="rId2892" o:title=""/>
                </v:shape>
                <o:OLEObject Type="Embed" ProgID="Equation.DSMT4" ShapeID="_x0000_i2437" DrawAspect="Content" ObjectID="_1397131219" r:id="rId2893"/>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08EC4242" w:rsidR="00050662" w:rsidRDefault="002429B0" w:rsidP="002429B0">
            <w:r w:rsidRPr="002429B0">
              <w:rPr>
                <w:position w:val="-10"/>
              </w:rPr>
              <w:object w:dxaOrig="220" w:dyaOrig="260" w14:anchorId="58C19488">
                <v:shape id="_x0000_i2438" type="#_x0000_t75" style="width:11.4pt;height:12.85pt" o:ole="">
                  <v:imagedata r:id="rId2894" o:title=""/>
                </v:shape>
                <o:OLEObject Type="Embed" ProgID="Equation.DSMT4" ShapeID="_x0000_i2438" DrawAspect="Content" ObjectID="_1397131220" r:id="rId2895"/>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83">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1D06D5F6" w:rsidR="00050662" w:rsidRDefault="00050662" w:rsidP="00050662">
      <w:pPr>
        <w:pStyle w:val="MTDisplayEquation"/>
      </w:pPr>
      <w:r>
        <w:tab/>
      </w:r>
      <w:r w:rsidR="002429B0" w:rsidRPr="002429B0">
        <w:rPr>
          <w:position w:val="-12"/>
        </w:rPr>
        <w:object w:dxaOrig="3920" w:dyaOrig="360" w14:anchorId="33076958">
          <v:shape id="_x0000_i2439" type="#_x0000_t75" style="width:196.05pt;height:18.55pt" o:ole="">
            <v:imagedata r:id="rId2896" o:title=""/>
          </v:shape>
          <o:OLEObject Type="Embed" ProgID="Equation.DSMT4" ShapeID="_x0000_i2439" DrawAspect="Content" ObjectID="_1397131221" r:id="rId2897"/>
        </w:object>
      </w:r>
      <w:r>
        <w:t xml:space="preserve"> </w:t>
      </w:r>
    </w:p>
    <w:p w14:paraId="3A0116C6" w14:textId="0C7011CF" w:rsidR="00050662" w:rsidRDefault="00050662" w:rsidP="00050662">
      <w:r w:rsidRPr="000230DC">
        <w:t xml:space="preserve">where </w:t>
      </w:r>
      <w:r w:rsidR="002429B0" w:rsidRPr="002429B0">
        <w:rPr>
          <w:position w:val="-14"/>
        </w:rPr>
        <w:object w:dxaOrig="999" w:dyaOrig="400" w14:anchorId="2E0B0CCD">
          <v:shape id="_x0000_i2440" type="#_x0000_t75" style="width:49.9pt;height:19.95pt" o:ole="">
            <v:imagedata r:id="rId2898" o:title=""/>
          </v:shape>
          <o:OLEObject Type="Embed" ProgID="Equation.DSMT4" ShapeID="_x0000_i2440" DrawAspect="Content" ObjectID="_1397131222" r:id="rId289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17CE2">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2314E99F">
          <v:shape id="_x0000_i2441" type="#_x0000_t75" style="width:19.95pt;height:14.25pt" o:ole="">
            <v:imagedata r:id="rId2900" o:title=""/>
          </v:shape>
          <o:OLEObject Type="Embed" ProgID="Equation.DSMT4" ShapeID="_x0000_i2441" DrawAspect="Content" ObjectID="_1397131223" r:id="rId2901"/>
        </w:object>
      </w:r>
      <w:r>
        <w:t xml:space="preserve">0° and </w:t>
      </w:r>
      <w:r w:rsidR="002429B0" w:rsidRPr="002429B0">
        <w:rPr>
          <w:position w:val="-10"/>
        </w:rPr>
        <w:object w:dxaOrig="400" w:dyaOrig="260" w14:anchorId="2B1DC5BE">
          <v:shape id="_x0000_i2442" type="#_x0000_t75" style="width:19.95pt;height:12.85pt" o:ole="">
            <v:imagedata r:id="rId2902" o:title=""/>
          </v:shape>
          <o:OLEObject Type="Embed" ProgID="Equation.DSMT4" ShapeID="_x0000_i2442" DrawAspect="Content" ObjectID="_1397131224" r:id="rId2903"/>
        </w:object>
      </w:r>
      <w:r>
        <w:t xml:space="preserve">90°, such that </w:t>
      </w:r>
      <w:r w:rsidR="002429B0" w:rsidRPr="002429B0">
        <w:rPr>
          <w:position w:val="-12"/>
        </w:rPr>
        <w:object w:dxaOrig="700" w:dyaOrig="360" w14:anchorId="5E30B331">
          <v:shape id="_x0000_i2443" type="#_x0000_t75" style="width:34.95pt;height:18.55pt" o:ole="">
            <v:imagedata r:id="rId2904" o:title=""/>
          </v:shape>
          <o:OLEObject Type="Embed" ProgID="Equation.DSMT4" ShapeID="_x0000_i2443" DrawAspect="Content" ObjectID="_1397131225" r:id="rId2905"/>
        </w:object>
      </w:r>
      <w:r>
        <w:t xml:space="preserve">.  The active stress </w:t>
      </w:r>
      <w:r w:rsidR="002429B0" w:rsidRPr="002429B0">
        <w:rPr>
          <w:position w:val="-6"/>
        </w:rPr>
        <w:object w:dxaOrig="320" w:dyaOrig="320" w14:anchorId="205D868C">
          <v:shape id="_x0000_i2444" type="#_x0000_t75" style="width:16.4pt;height:16.4pt" o:ole="">
            <v:imagedata r:id="rId2906" o:title=""/>
          </v:shape>
          <o:OLEObject Type="Embed" ProgID="Equation.DSMT4" ShapeID="_x0000_i2444" DrawAspect="Content" ObjectID="_1397131226" r:id="rId2907"/>
        </w:object>
      </w:r>
      <w:r>
        <w:t xml:space="preserve"> for this material is given by</w:t>
      </w:r>
    </w:p>
    <w:p w14:paraId="56D36ECA" w14:textId="717D560D" w:rsidR="00050662" w:rsidRDefault="00050662" w:rsidP="00050662">
      <w:pPr>
        <w:pStyle w:val="MTDisplayEquation"/>
      </w:pPr>
      <w:r>
        <w:tab/>
      </w:r>
      <w:r w:rsidR="002429B0" w:rsidRPr="002429B0">
        <w:rPr>
          <w:position w:val="-14"/>
        </w:rPr>
        <w:object w:dxaOrig="2200" w:dyaOrig="400" w14:anchorId="7858204A">
          <v:shape id="_x0000_i2445" type="#_x0000_t75" style="width:109.8pt;height:19.95pt" o:ole="">
            <v:imagedata r:id="rId2908" o:title=""/>
          </v:shape>
          <o:OLEObject Type="Embed" ProgID="Equation.DSMT4" ShapeID="_x0000_i2445" DrawAspect="Content" ObjectID="_1397131227" r:id="rId2909"/>
        </w:object>
      </w:r>
      <w:r>
        <w:t xml:space="preserve"> ,</w:t>
      </w:r>
    </w:p>
    <w:p w14:paraId="084E1274" w14:textId="48486886" w:rsidR="00050662" w:rsidRPr="0097532C" w:rsidRDefault="00050662" w:rsidP="00050662">
      <w:r>
        <w:t xml:space="preserve">where </w:t>
      </w:r>
      <w:r w:rsidR="002429B0" w:rsidRPr="002429B0">
        <w:rPr>
          <w:position w:val="-12"/>
        </w:rPr>
        <w:object w:dxaOrig="920" w:dyaOrig="360" w14:anchorId="54A599AD">
          <v:shape id="_x0000_i2446" type="#_x0000_t75" style="width:45.6pt;height:18.55pt" o:ole="">
            <v:imagedata r:id="rId2910" o:title=""/>
          </v:shape>
          <o:OLEObject Type="Embed" ProgID="Equation.DSMT4" ShapeID="_x0000_i2446" DrawAspect="Content" ObjectID="_1397131228" r:id="rId2911"/>
        </w:object>
      </w:r>
      <w:r>
        <w:t xml:space="preserve"> is the </w:t>
      </w:r>
      <w:r w:rsidR="0081221D">
        <w:t xml:space="preserve">stretched </w:t>
      </w:r>
      <w:r>
        <w:t>fiber orientation in the current (deformed) configuration</w:t>
      </w:r>
      <w:r w:rsidR="0081221D">
        <w:t xml:space="preserve"> and </w:t>
      </w:r>
      <w:r w:rsidR="002429B0" w:rsidRPr="00025957">
        <w:rPr>
          <w:position w:val="-4"/>
        </w:rPr>
        <w:object w:dxaOrig="980" w:dyaOrig="300" w14:anchorId="57968F2C">
          <v:shape id="_x0000_i2447" type="#_x0000_t75" style="width:49.2pt;height:14.95pt" o:ole="">
            <v:imagedata r:id="rId2912" o:title=""/>
          </v:shape>
          <o:OLEObject Type="Embed" ProgID="Equation.DSMT4" ShapeID="_x0000_i2447" DrawAspect="Content" ObjectID="_1397131229" r:id="rId2913"/>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2527A60C" w:rsidR="00050662" w:rsidRDefault="00050662" w:rsidP="00050662">
      <w:r>
        <w:t xml:space="preserve">Isotropic contraction in plane transverse to </w:t>
      </w:r>
      <w:r w:rsidR="002429B0" w:rsidRPr="002429B0">
        <w:rPr>
          <w:position w:val="-12"/>
        </w:rPr>
        <w:object w:dxaOrig="220" w:dyaOrig="360" w14:anchorId="3660CF6F">
          <v:shape id="_x0000_i2448" type="#_x0000_t75" style="width:11.4pt;height:18.55pt" o:ole="">
            <v:imagedata r:id="rId2914" o:title=""/>
          </v:shape>
          <o:OLEObject Type="Embed" ProgID="Equation.DSMT4" ShapeID="_x0000_i2448" DrawAspect="Content" ObjectID="_1397131230" r:id="rId2915"/>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1899" w:name="_Toc304220002"/>
      <w:r>
        <w:lastRenderedPageBreak/>
        <w:t>Prescribed Isotropic Active Contraction</w:t>
      </w:r>
      <w:bookmarkEnd w:id="1899"/>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17CE2">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6"/>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29EAAC4" w:rsidR="00050662" w:rsidRDefault="002429B0" w:rsidP="002429B0">
            <w:r w:rsidRPr="002429B0">
              <w:rPr>
                <w:position w:val="-12"/>
              </w:rPr>
              <w:object w:dxaOrig="260" w:dyaOrig="360" w14:anchorId="73E9B84B">
                <v:shape id="_x0000_i2449" type="#_x0000_t75" style="width:12.85pt;height:18.55pt" o:ole="">
                  <v:imagedata r:id="rId2916" o:title=""/>
                </v:shape>
                <o:OLEObject Type="Embed" ProgID="Equation.DSMT4" ShapeID="_x0000_i2449" DrawAspect="Content" ObjectID="_1397131231" r:id="rId2917"/>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1580ACE9" w:rsidR="00050662" w:rsidRDefault="00050662" w:rsidP="00050662">
      <w:r>
        <w:t xml:space="preserve">The active stress </w:t>
      </w:r>
      <w:r w:rsidR="002429B0" w:rsidRPr="002429B0">
        <w:rPr>
          <w:position w:val="-6"/>
        </w:rPr>
        <w:object w:dxaOrig="320" w:dyaOrig="320" w14:anchorId="2C2CC6AA">
          <v:shape id="_x0000_i2450" type="#_x0000_t75" style="width:16.4pt;height:16.4pt" o:ole="">
            <v:imagedata r:id="rId2918" o:title=""/>
          </v:shape>
          <o:OLEObject Type="Embed" ProgID="Equation.DSMT4" ShapeID="_x0000_i2450" DrawAspect="Content" ObjectID="_1397131232" r:id="rId2919"/>
        </w:object>
      </w:r>
      <w:r>
        <w:t xml:space="preserve"> for this material is given by</w:t>
      </w:r>
    </w:p>
    <w:p w14:paraId="4C2F4CE5" w14:textId="4892FB2C" w:rsidR="00050662" w:rsidRDefault="00050662" w:rsidP="00050662">
      <w:pPr>
        <w:pStyle w:val="MTDisplayEquation"/>
      </w:pPr>
      <w:r>
        <w:tab/>
      </w:r>
      <w:r w:rsidR="002429B0" w:rsidRPr="002429B0">
        <w:rPr>
          <w:position w:val="-12"/>
        </w:rPr>
        <w:object w:dxaOrig="1240" w:dyaOrig="380" w14:anchorId="2ABD12B6">
          <v:shape id="_x0000_i2451" type="#_x0000_t75" style="width:62pt;height:18.55pt" o:ole="">
            <v:imagedata r:id="rId2920" o:title=""/>
          </v:shape>
          <o:OLEObject Type="Embed" ProgID="Equation.DSMT4" ShapeID="_x0000_i2451" DrawAspect="Content" ObjectID="_1397131233" r:id="rId2921"/>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1DAF67DD" w:rsidR="006A0BC1" w:rsidRDefault="006A0BC1" w:rsidP="006A0BC1">
      <w:pPr>
        <w:pStyle w:val="Heading1"/>
      </w:pPr>
      <w:bookmarkStart w:id="1900" w:name="_Toc304220003"/>
      <w:r>
        <w:lastRenderedPageBreak/>
        <w:t>Restart Input file</w:t>
      </w:r>
      <w:bookmarkEnd w:id="1890"/>
      <w:bookmarkEnd w:id="1891"/>
      <w:bookmarkEnd w:id="1900"/>
      <w:ins w:id="1901" w:author="Gerard" w:date="2016-04-27T12:09:00Z">
        <w:r w:rsidR="00662F80">
          <w:fldChar w:fldCharType="begin"/>
        </w:r>
        <w:r w:rsidR="00662F80">
          <w:instrText xml:space="preserve"> MACROBUTTON MTEditEquationSection2 </w:instrText>
        </w:r>
        <w:r w:rsidR="00662F80" w:rsidRPr="00662F80">
          <w:rPr>
            <w:rStyle w:val="MTEquationSection"/>
            <w:rPrChange w:id="1902" w:author="Gerard" w:date="2016-04-27T12:09:00Z">
              <w:rPr/>
            </w:rPrChange>
          </w:rPr>
          <w:instrText>Equation Chapter (Next) Section 1</w:instrText>
        </w:r>
        <w:r w:rsidR="00662F80">
          <w:fldChar w:fldCharType="begin"/>
        </w:r>
        <w:r w:rsidR="00662F80">
          <w:instrText xml:space="preserve"> SEQ MTEqn \r \h \* MERGEFORMAT </w:instrText>
        </w:r>
      </w:ins>
      <w:del w:id="1903" w:author="Gerard" w:date="2016-04-27T14:23:00Z">
        <w:r w:rsidR="00C17CE2" w:rsidDel="00C17CE2">
          <w:fldChar w:fldCharType="separate"/>
        </w:r>
      </w:del>
      <w:del w:id="1904" w:author="Gerard" w:date="2016-04-27T12:12:00Z">
        <w:r w:rsidR="00662F80">
          <w:fldChar w:fldCharType="end"/>
        </w:r>
      </w:del>
      <w:ins w:id="1905" w:author="Gerard" w:date="2016-04-27T12:09:00Z">
        <w:r w:rsidR="00662F80">
          <w:fldChar w:fldCharType="begin"/>
        </w:r>
        <w:r w:rsidR="00662F80">
          <w:instrText xml:space="preserve"> SEQ MTSec \r 1 \h \* MERGEFORMAT </w:instrText>
        </w:r>
      </w:ins>
      <w:del w:id="1906" w:author="Gerard" w:date="2016-04-27T14:23:00Z">
        <w:r w:rsidR="00C17CE2" w:rsidDel="00C17CE2">
          <w:fldChar w:fldCharType="separate"/>
        </w:r>
      </w:del>
      <w:del w:id="1907" w:author="Gerard" w:date="2016-04-27T12:12:00Z">
        <w:r w:rsidR="00662F80">
          <w:fldChar w:fldCharType="end"/>
        </w:r>
      </w:del>
      <w:ins w:id="1908" w:author="Gerard" w:date="2016-04-27T12:09:00Z">
        <w:r w:rsidR="00662F80">
          <w:fldChar w:fldCharType="begin"/>
        </w:r>
        <w:r w:rsidR="00662F80">
          <w:instrText xml:space="preserve"> SEQ MTChap \h \* MERGEFORMAT </w:instrText>
        </w:r>
      </w:ins>
      <w:del w:id="1909" w:author="Gerard" w:date="2016-04-27T14:23:00Z">
        <w:r w:rsidR="00C17CE2" w:rsidDel="00C17CE2">
          <w:fldChar w:fldCharType="separate"/>
        </w:r>
      </w:del>
      <w:del w:id="1910" w:author="Gerard" w:date="2016-04-27T12:12:00Z">
        <w:r w:rsidR="00662F80">
          <w:fldChar w:fldCharType="end"/>
        </w:r>
      </w:del>
      <w:ins w:id="1911" w:author="Gerard" w:date="2016-04-27T12:09:00Z">
        <w:r w:rsidR="00662F80">
          <w:fldChar w:fldCharType="end"/>
        </w:r>
      </w:ins>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912" w:name="_Toc304220004"/>
      <w:r>
        <w:t>The Archive Section</w:t>
      </w:r>
      <w:bookmarkEnd w:id="1912"/>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913" w:name="_Toc304220005"/>
      <w:r>
        <w:lastRenderedPageBreak/>
        <w:t>The Control Section</w:t>
      </w:r>
      <w:bookmarkEnd w:id="1913"/>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914" w:name="_Toc304220006"/>
      <w:r>
        <w:t>The LoadData Section</w:t>
      </w:r>
      <w:bookmarkEnd w:id="1914"/>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915" w:name="_Toc304220007"/>
      <w:r>
        <w:t>Example</w:t>
      </w:r>
      <w:bookmarkEnd w:id="1915"/>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320AFF26" w:rsidR="006A0BC1" w:rsidRDefault="006A0BC1" w:rsidP="006A0BC1">
      <w:pPr>
        <w:pStyle w:val="Heading1"/>
      </w:pPr>
      <w:bookmarkStart w:id="1916" w:name="_Ref293568242"/>
      <w:bookmarkStart w:id="1917" w:name="_Toc304220008"/>
      <w:r>
        <w:lastRenderedPageBreak/>
        <w:t>Multi-step Analysis</w:t>
      </w:r>
      <w:bookmarkEnd w:id="1916"/>
      <w:bookmarkEnd w:id="1917"/>
      <w:ins w:id="1918" w:author="Gerard" w:date="2016-04-27T12:10:00Z">
        <w:r w:rsidR="00662F80">
          <w:fldChar w:fldCharType="begin"/>
        </w:r>
        <w:r w:rsidR="00662F80">
          <w:instrText xml:space="preserve"> MACROBUTTON MTEditEquationSection2 </w:instrText>
        </w:r>
        <w:r w:rsidR="00662F80" w:rsidRPr="00662F80">
          <w:rPr>
            <w:rStyle w:val="MTEquationSection"/>
            <w:rPrChange w:id="1919" w:author="Gerard" w:date="2016-04-27T12:10:00Z">
              <w:rPr/>
            </w:rPrChange>
          </w:rPr>
          <w:instrText>Equation Chapter (Next) Section 1</w:instrText>
        </w:r>
        <w:r w:rsidR="00662F80">
          <w:fldChar w:fldCharType="begin"/>
        </w:r>
        <w:r w:rsidR="00662F80">
          <w:instrText xml:space="preserve"> SEQ MTEqn \r \h \* MERGEFORMAT </w:instrText>
        </w:r>
      </w:ins>
      <w:del w:id="1920" w:author="Gerard" w:date="2016-04-27T14:23:00Z">
        <w:r w:rsidR="00C17CE2" w:rsidDel="00C17CE2">
          <w:fldChar w:fldCharType="separate"/>
        </w:r>
      </w:del>
      <w:del w:id="1921" w:author="Gerard" w:date="2016-04-27T12:12:00Z">
        <w:r w:rsidR="00662F80">
          <w:fldChar w:fldCharType="end"/>
        </w:r>
      </w:del>
      <w:ins w:id="1922" w:author="Gerard" w:date="2016-04-27T12:10:00Z">
        <w:r w:rsidR="00662F80">
          <w:fldChar w:fldCharType="begin"/>
        </w:r>
        <w:r w:rsidR="00662F80">
          <w:instrText xml:space="preserve"> SEQ MTSec \r 1 \h \* MERGEFORMAT </w:instrText>
        </w:r>
      </w:ins>
      <w:del w:id="1923" w:author="Gerard" w:date="2016-04-27T14:23:00Z">
        <w:r w:rsidR="00C17CE2" w:rsidDel="00C17CE2">
          <w:fldChar w:fldCharType="separate"/>
        </w:r>
      </w:del>
      <w:del w:id="1924" w:author="Gerard" w:date="2016-04-27T12:12:00Z">
        <w:r w:rsidR="00662F80">
          <w:fldChar w:fldCharType="end"/>
        </w:r>
      </w:del>
      <w:ins w:id="1925" w:author="Gerard" w:date="2016-04-27T12:10:00Z">
        <w:r w:rsidR="00662F80">
          <w:fldChar w:fldCharType="begin"/>
        </w:r>
        <w:r w:rsidR="00662F80">
          <w:instrText xml:space="preserve"> SEQ MTChap \h \* MERGEFORMAT </w:instrText>
        </w:r>
      </w:ins>
      <w:del w:id="1926" w:author="Gerard" w:date="2016-04-27T14:23:00Z">
        <w:r w:rsidR="00C17CE2" w:rsidDel="00C17CE2">
          <w:fldChar w:fldCharType="separate"/>
        </w:r>
      </w:del>
      <w:del w:id="1927" w:author="Gerard" w:date="2016-04-27T12:12:00Z">
        <w:r w:rsidR="00662F80">
          <w:fldChar w:fldCharType="end"/>
        </w:r>
      </w:del>
      <w:ins w:id="1928" w:author="Gerard" w:date="2016-04-27T12:10:00Z">
        <w:r w:rsidR="00662F80">
          <w:fldChar w:fldCharType="end"/>
        </w:r>
      </w:ins>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929" w:name="_Toc304220009"/>
      <w:r>
        <w:t xml:space="preserve">The Step </w:t>
      </w:r>
      <w:r w:rsidR="00D153DC">
        <w:t>S</w:t>
      </w:r>
      <w:r>
        <w:t>ection</w:t>
      </w:r>
      <w:bookmarkEnd w:id="1929"/>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930" w:name="_Toc304220010"/>
      <w:r>
        <w:t>Control Settings</w:t>
      </w:r>
      <w:bookmarkEnd w:id="1930"/>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931" w:name="_Toc304220011"/>
      <w:r>
        <w:t>Boundary Conditions</w:t>
      </w:r>
      <w:bookmarkEnd w:id="1931"/>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932" w:name="_Toc304220012"/>
      <w:r>
        <w:t>Relative Boundary Conditions</w:t>
      </w:r>
      <w:bookmarkEnd w:id="1932"/>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933" w:name="_Toc304220013"/>
      <w:r>
        <w:t>An Example</w:t>
      </w:r>
      <w:bookmarkEnd w:id="1933"/>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46F2ECBE" w:rsidR="006A0BC1" w:rsidRDefault="006A0BC1" w:rsidP="006A0BC1">
      <w:pPr>
        <w:pStyle w:val="Heading1"/>
      </w:pPr>
      <w:bookmarkStart w:id="1934" w:name="_Ref292524274"/>
      <w:bookmarkStart w:id="1935" w:name="_Ref293568253"/>
      <w:bookmarkStart w:id="1936" w:name="_Ref293568696"/>
      <w:bookmarkStart w:id="1937" w:name="_Toc304220014"/>
      <w:r>
        <w:lastRenderedPageBreak/>
        <w:t>Parameter Optimization</w:t>
      </w:r>
      <w:bookmarkEnd w:id="1934"/>
      <w:bookmarkEnd w:id="1935"/>
      <w:bookmarkEnd w:id="1936"/>
      <w:bookmarkEnd w:id="1937"/>
      <w:ins w:id="1938" w:author="Gerard" w:date="2016-04-27T12:10:00Z">
        <w:r w:rsidR="00662F80">
          <w:fldChar w:fldCharType="begin"/>
        </w:r>
        <w:r w:rsidR="00662F80">
          <w:instrText xml:space="preserve"> MACROBUTTON MTEditEquationSection2 </w:instrText>
        </w:r>
        <w:r w:rsidR="00662F80" w:rsidRPr="00662F80">
          <w:rPr>
            <w:rStyle w:val="MTEquationSection"/>
            <w:rPrChange w:id="1939" w:author="Gerard" w:date="2016-04-27T12:10:00Z">
              <w:rPr/>
            </w:rPrChange>
          </w:rPr>
          <w:instrText>Equation Chapter (Next) Section 1</w:instrText>
        </w:r>
        <w:r w:rsidR="00662F80">
          <w:fldChar w:fldCharType="begin"/>
        </w:r>
        <w:r w:rsidR="00662F80">
          <w:instrText xml:space="preserve"> SEQ MTEqn \r \h \* MERGEFORMAT </w:instrText>
        </w:r>
      </w:ins>
      <w:del w:id="1940" w:author="Gerard" w:date="2016-04-27T14:23:00Z">
        <w:r w:rsidR="00C17CE2" w:rsidDel="00C17CE2">
          <w:fldChar w:fldCharType="separate"/>
        </w:r>
      </w:del>
      <w:del w:id="1941" w:author="Gerard" w:date="2016-04-27T12:12:00Z">
        <w:r w:rsidR="00662F80">
          <w:fldChar w:fldCharType="end"/>
        </w:r>
      </w:del>
      <w:ins w:id="1942" w:author="Gerard" w:date="2016-04-27T12:10:00Z">
        <w:r w:rsidR="00662F80">
          <w:fldChar w:fldCharType="begin"/>
        </w:r>
        <w:r w:rsidR="00662F80">
          <w:instrText xml:space="preserve"> SEQ MTSec \r 1 \h \* MERGEFORMAT </w:instrText>
        </w:r>
      </w:ins>
      <w:del w:id="1943" w:author="Gerard" w:date="2016-04-27T14:23:00Z">
        <w:r w:rsidR="00C17CE2" w:rsidDel="00C17CE2">
          <w:fldChar w:fldCharType="separate"/>
        </w:r>
      </w:del>
      <w:del w:id="1944" w:author="Gerard" w:date="2016-04-27T12:12:00Z">
        <w:r w:rsidR="00662F80">
          <w:fldChar w:fldCharType="end"/>
        </w:r>
      </w:del>
      <w:ins w:id="1945" w:author="Gerard" w:date="2016-04-27T12:10:00Z">
        <w:r w:rsidR="00662F80">
          <w:fldChar w:fldCharType="begin"/>
        </w:r>
        <w:r w:rsidR="00662F80">
          <w:instrText xml:space="preserve"> SEQ MTChap \h \* MERGEFORMAT </w:instrText>
        </w:r>
      </w:ins>
      <w:del w:id="1946" w:author="Gerard" w:date="2016-04-27T14:23:00Z">
        <w:r w:rsidR="00C17CE2" w:rsidDel="00C17CE2">
          <w:fldChar w:fldCharType="separate"/>
        </w:r>
      </w:del>
      <w:del w:id="1947" w:author="Gerard" w:date="2016-04-27T12:12:00Z">
        <w:r w:rsidR="00662F80">
          <w:fldChar w:fldCharType="end"/>
        </w:r>
      </w:del>
      <w:ins w:id="1948" w:author="Gerard" w:date="2016-04-27T12:10:00Z">
        <w:r w:rsidR="00662F80">
          <w:fldChar w:fldCharType="end"/>
        </w:r>
      </w:ins>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949" w:name="_Toc304220015"/>
      <w:r>
        <w:t xml:space="preserve">Optimization </w:t>
      </w:r>
      <w:r w:rsidR="00D153DC">
        <w:t>I</w:t>
      </w:r>
      <w:r>
        <w:t xml:space="preserve">nput </w:t>
      </w:r>
      <w:r w:rsidR="00D153DC">
        <w:t>F</w:t>
      </w:r>
      <w:r>
        <w:t>ile</w:t>
      </w:r>
      <w:bookmarkEnd w:id="1949"/>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950" w:name="_Toc304220016"/>
      <w:r>
        <w:t xml:space="preserve">Model </w:t>
      </w:r>
      <w:r w:rsidR="00FD648A">
        <w:t>S</w:t>
      </w:r>
      <w:r>
        <w:t>ection</w:t>
      </w:r>
      <w:bookmarkEnd w:id="1950"/>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17CE2">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951" w:name="_Toc304220017"/>
      <w:r>
        <w:t xml:space="preserve">Options </w:t>
      </w:r>
      <w:r w:rsidR="00FD648A">
        <w:t>S</w:t>
      </w:r>
      <w:r>
        <w:t>ection</w:t>
      </w:r>
      <w:bookmarkEnd w:id="1951"/>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726C43">
        <w:fldChar w:fldCharType="begin"/>
      </w:r>
      <w:r w:rsidR="00726C43">
        <w:instrText xml:space="preserve"> HYPERLINK "http://users.ics.forth.gr/~lourakis/levmar/" </w:instrText>
      </w:r>
      <w:ins w:id="1952" w:author="Gerard" w:date="2016-04-27T14:23:00Z"/>
      <w:r w:rsidR="00726C43">
        <w:fldChar w:fldCharType="separate"/>
      </w:r>
      <w:r w:rsidR="00B368CC" w:rsidRPr="00173452">
        <w:rPr>
          <w:rStyle w:val="Hyperlink"/>
        </w:rPr>
        <w:t>http://users.ics.forth.gr/~lourakis/levmar/</w:t>
      </w:r>
      <w:r w:rsidR="00726C43">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6EE15053" w:rsidR="006A0BC1" w:rsidRDefault="006A0BC1" w:rsidP="006A0BC1">
      <w:pPr>
        <w:pStyle w:val="MTDisplayEquation"/>
      </w:pPr>
      <w:r>
        <w:tab/>
      </w:r>
      <w:r w:rsidR="002429B0" w:rsidRPr="002429B0">
        <w:rPr>
          <w:position w:val="-28"/>
        </w:rPr>
        <w:object w:dxaOrig="2560" w:dyaOrig="680" w14:anchorId="47C4C858">
          <v:shape id="_x0000_i2452" type="#_x0000_t75" style="width:127.6pt;height:34.2pt" o:ole="">
            <v:imagedata r:id="rId2922" o:title=""/>
          </v:shape>
          <o:OLEObject Type="Embed" ProgID="Equation.DSMT4" ShapeID="_x0000_i2452" DrawAspect="Content" ObjectID="_1397131234" r:id="rId2923"/>
        </w:object>
      </w:r>
      <w:r w:rsidR="004A1056">
        <w:t>.</w:t>
      </w:r>
      <w:r>
        <w:tab/>
      </w:r>
    </w:p>
    <w:p w14:paraId="51C48D1A" w14:textId="69F700AA" w:rsidR="006A0BC1" w:rsidRDefault="006A0BC1" w:rsidP="006A0BC1">
      <w:pPr>
        <w:ind w:left="720"/>
      </w:pPr>
      <w:r>
        <w:t xml:space="preserve">Here, </w:t>
      </w:r>
      <w:r w:rsidR="002429B0" w:rsidRPr="002429B0">
        <w:rPr>
          <w:position w:val="-14"/>
        </w:rPr>
        <w:object w:dxaOrig="760" w:dyaOrig="400" w14:anchorId="20049D1E">
          <v:shape id="_x0000_i2453" type="#_x0000_t75" style="width:38.5pt;height:19.95pt" o:ole="">
            <v:imagedata r:id="rId2924" o:title=""/>
          </v:shape>
          <o:OLEObject Type="Embed" ProgID="Equation.DSMT4" ShapeID="_x0000_i2453" DrawAspect="Content" ObjectID="_1397131235" r:id="rId2925"/>
        </w:object>
      </w:r>
      <w:r>
        <w:t xml:space="preserve"> is the function that describes the model, </w:t>
      </w:r>
      <w:r>
        <w:rPr>
          <w:b/>
        </w:rPr>
        <w:t xml:space="preserve">a </w:t>
      </w:r>
      <w:r>
        <w:t xml:space="preserve">is a vector with the (unknown) material parameters and the </w:t>
      </w:r>
      <w:r w:rsidR="002429B0" w:rsidRPr="002429B0">
        <w:rPr>
          <w:position w:val="-14"/>
        </w:rPr>
        <w:object w:dxaOrig="720" w:dyaOrig="400" w14:anchorId="56E52652">
          <v:shape id="_x0000_i2454" type="#_x0000_t75" style="width:36.35pt;height:19.95pt" o:ole="">
            <v:imagedata r:id="rId2926" o:title=""/>
          </v:shape>
          <o:OLEObject Type="Embed" ProgID="Equation.DSMT4" ShapeID="_x0000_i2454" DrawAspect="Content" ObjectID="_1397131236" r:id="rId292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2972CA50" w:rsidR="006A0BC1" w:rsidRDefault="006A0BC1" w:rsidP="006A0BC1">
      <w:pPr>
        <w:pStyle w:val="MTDisplayEquation"/>
      </w:pPr>
      <w:r>
        <w:tab/>
      </w:r>
      <w:r w:rsidR="002429B0" w:rsidRPr="002429B0">
        <w:rPr>
          <w:position w:val="-30"/>
        </w:rPr>
        <w:object w:dxaOrig="5740" w:dyaOrig="680" w14:anchorId="6CDEF093">
          <v:shape id="_x0000_i2455" type="#_x0000_t75" style="width:287.3pt;height:34.2pt" o:ole="">
            <v:imagedata r:id="rId2928" o:title=""/>
          </v:shape>
          <o:OLEObject Type="Embed" ProgID="Equation.DSMT4" ShapeID="_x0000_i2455" DrawAspect="Content" ObjectID="_1397131237" r:id="rId2929"/>
        </w:object>
      </w:r>
      <w:r>
        <w:tab/>
      </w:r>
    </w:p>
    <w:p w14:paraId="29343DDF" w14:textId="5925B50B" w:rsidR="006A0BC1" w:rsidRDefault="006A0BC1" w:rsidP="006A0BC1">
      <w:pPr>
        <w:ind w:left="720"/>
      </w:pPr>
      <w:r>
        <w:t xml:space="preserve">The value for </w:t>
      </w:r>
      <w:r w:rsidR="002429B0" w:rsidRPr="002429B0">
        <w:rPr>
          <w:position w:val="-12"/>
        </w:rPr>
        <w:object w:dxaOrig="420" w:dyaOrig="360" w14:anchorId="1F8BAA14">
          <v:shape id="_x0000_i2456" type="#_x0000_t75" style="width:21.4pt;height:18.55pt" o:ole="">
            <v:imagedata r:id="rId2930" o:title=""/>
          </v:shape>
          <o:OLEObject Type="Embed" ProgID="Equation.DSMT4" ShapeID="_x0000_i2456" DrawAspect="Content" ObjectID="_1397131238" r:id="rId2931"/>
        </w:object>
      </w:r>
      <w:r>
        <w:t>is determined from the following formula.</w:t>
      </w:r>
    </w:p>
    <w:p w14:paraId="54366F0C" w14:textId="3D554B18" w:rsidR="006A0BC1" w:rsidRDefault="006A0BC1" w:rsidP="006A0BC1">
      <w:pPr>
        <w:pStyle w:val="MTDisplayEquation"/>
      </w:pPr>
      <w:r>
        <w:tab/>
      </w:r>
      <w:r w:rsidR="002429B0" w:rsidRPr="002429B0">
        <w:rPr>
          <w:position w:val="-14"/>
        </w:rPr>
        <w:object w:dxaOrig="1520" w:dyaOrig="400" w14:anchorId="62B28239">
          <v:shape id="_x0000_i2457" type="#_x0000_t75" style="width:75.55pt;height:19.95pt" o:ole="">
            <v:imagedata r:id="rId2932" o:title=""/>
          </v:shape>
          <o:OLEObject Type="Embed" ProgID="Equation.DSMT4" ShapeID="_x0000_i2457" DrawAspect="Content" ObjectID="_1397131239" r:id="rId2933"/>
        </w:object>
      </w:r>
      <w:r>
        <w:tab/>
      </w:r>
    </w:p>
    <w:p w14:paraId="474F13CC" w14:textId="60645A93" w:rsidR="006A0BC1" w:rsidRDefault="006A0BC1" w:rsidP="006A0BC1">
      <w:pPr>
        <w:ind w:left="720"/>
      </w:pPr>
      <w:r>
        <w:t xml:space="preserve">where, </w:t>
      </w:r>
      <w:r w:rsidR="002429B0" w:rsidRPr="002429B0">
        <w:rPr>
          <w:position w:val="-6"/>
        </w:rPr>
        <w:object w:dxaOrig="200" w:dyaOrig="220" w14:anchorId="1A0F27A6">
          <v:shape id="_x0000_i2458" type="#_x0000_t75" style="width:10pt;height:11.4pt" o:ole="">
            <v:imagedata r:id="rId2934" o:title=""/>
          </v:shape>
          <o:OLEObject Type="Embed" ProgID="Equation.DSMT4" ShapeID="_x0000_i2458" DrawAspect="Content" ObjectID="_1397131240" r:id="rId293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953" w:name="_Toc304220018"/>
      <w:r>
        <w:t xml:space="preserve">Function </w:t>
      </w:r>
      <w:r w:rsidR="00FD648A">
        <w:t>S</w:t>
      </w:r>
      <w:r>
        <w:t>ection</w:t>
      </w:r>
      <w:bookmarkEnd w:id="1953"/>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954" w:name="_Toc304220019"/>
      <w:r>
        <w:t>Parameters Section</w:t>
      </w:r>
      <w:bookmarkEnd w:id="1954"/>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955" w:name="_Toc315443445"/>
      <w:bookmarkStart w:id="1956" w:name="_Toc315942963"/>
      <w:bookmarkStart w:id="1957" w:name="_Toc315943227"/>
      <w:bookmarkStart w:id="1958" w:name="_Toc315943491"/>
      <w:bookmarkEnd w:id="1955"/>
      <w:bookmarkEnd w:id="1956"/>
      <w:bookmarkEnd w:id="1957"/>
      <w:bookmarkEnd w:id="1958"/>
      <w:r>
        <w:t xml:space="preserve"> </w:t>
      </w:r>
      <w:bookmarkStart w:id="1959" w:name="_Toc304220020"/>
      <w:r>
        <w:t>Constraints Section</w:t>
      </w:r>
      <w:bookmarkEnd w:id="1959"/>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287FFC8F" w:rsidR="00E474DA" w:rsidRDefault="002429B0" w:rsidP="008C20E4">
      <w:r w:rsidRPr="002429B0">
        <w:rPr>
          <w:position w:val="-12"/>
        </w:rPr>
        <w:object w:dxaOrig="2700" w:dyaOrig="360" w14:anchorId="2396280A">
          <v:shape id="_x0000_i2459" type="#_x0000_t75" style="width:135.45pt;height:18.55pt" o:ole="">
            <v:imagedata r:id="rId2936" o:title=""/>
          </v:shape>
          <o:OLEObject Type="Embed" ProgID="Equation.DSMT4" ShapeID="_x0000_i2459" DrawAspect="Content" ObjectID="_1397131241" r:id="rId2937"/>
        </w:object>
      </w:r>
      <w:r w:rsidR="00E474DA">
        <w:t xml:space="preserve"> .</w:t>
      </w:r>
    </w:p>
    <w:p w14:paraId="693B806A" w14:textId="5B484AE7" w:rsidR="00E474DA" w:rsidRDefault="00E474DA" w:rsidP="008C20E4">
      <w:r>
        <w:t xml:space="preserve">The coefficients </w:t>
      </w:r>
      <w:r w:rsidR="002429B0" w:rsidRPr="002429B0">
        <w:rPr>
          <w:position w:val="-12"/>
        </w:rPr>
        <w:object w:dxaOrig="1280" w:dyaOrig="360" w14:anchorId="004260C3">
          <v:shape id="_x0000_i2460" type="#_x0000_t75" style="width:64.15pt;height:18.55pt" o:ole="">
            <v:imagedata r:id="rId2938" o:title=""/>
          </v:shape>
          <o:OLEObject Type="Embed" ProgID="Equation.DSMT4" ShapeID="_x0000_i2460" DrawAspect="Content" ObjectID="_1397131242" r:id="rId2939"/>
        </w:object>
      </w:r>
      <w:r>
        <w:t xml:space="preserve"> </w:t>
      </w:r>
      <w:r w:rsidR="000B1FC8">
        <w:t xml:space="preserve">are the inputs of the constraint tag.  For example, if the linear constraint is </w:t>
      </w:r>
      <w:r w:rsidR="002429B0" w:rsidRPr="002429B0">
        <w:rPr>
          <w:position w:val="-12"/>
        </w:rPr>
        <w:object w:dxaOrig="1480" w:dyaOrig="360" w14:anchorId="051E2668">
          <v:shape id="_x0000_i2461" type="#_x0000_t75" style="width:74.15pt;height:18.55pt" o:ole="">
            <v:imagedata r:id="rId2940" o:title=""/>
          </v:shape>
          <o:OLEObject Type="Embed" ProgID="Equation.DSMT4" ShapeID="_x0000_i2461" DrawAspect="Content" ObjectID="_1397131243" r:id="rId294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1960" w:name="_Toc304220021"/>
      <w:r>
        <w:t>Load</w:t>
      </w:r>
      <w:r w:rsidR="00FD648A">
        <w:t xml:space="preserve"> </w:t>
      </w:r>
      <w:r>
        <w:t>Data Section</w:t>
      </w:r>
      <w:bookmarkEnd w:id="1960"/>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17CE2">
        <w:t>3.16</w:t>
      </w:r>
      <w:r>
        <w:fldChar w:fldCharType="end"/>
      </w:r>
      <w:r>
        <w:t xml:space="preserve">). </w:t>
      </w:r>
    </w:p>
    <w:p w14:paraId="13C32249" w14:textId="77777777" w:rsidR="006A0BC1" w:rsidRDefault="006A0BC1" w:rsidP="006A0BC1"/>
    <w:p w14:paraId="40070184" w14:textId="2EAAED20" w:rsidR="006A0BC1" w:rsidRPr="000E3C84" w:rsidRDefault="006A0BC1" w:rsidP="006A0BC1">
      <w:r>
        <w:t xml:space="preserve">Each load curve is defined through an array of value pairs </w:t>
      </w:r>
      <w:r w:rsidR="002429B0" w:rsidRPr="002429B0">
        <w:rPr>
          <w:position w:val="-14"/>
        </w:rPr>
        <w:object w:dxaOrig="720" w:dyaOrig="400" w14:anchorId="2142C332">
          <v:shape id="_x0000_i2462" type="#_x0000_t75" style="width:36.35pt;height:19.95pt" o:ole="">
            <v:imagedata r:id="rId2942" o:title=""/>
          </v:shape>
          <o:OLEObject Type="Embed" ProgID="Equation.DSMT4" ShapeID="_x0000_i2462" DrawAspect="Content" ObjectID="_1397131244" r:id="rId294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961" w:name="_Ref386029811"/>
      <w:bookmarkStart w:id="1962" w:name="_Toc304220022"/>
      <w:r>
        <w:t xml:space="preserve">Running a </w:t>
      </w:r>
      <w:r w:rsidR="00FD648A">
        <w:t>P</w:t>
      </w:r>
      <w:r>
        <w:t xml:space="preserve">arameter </w:t>
      </w:r>
      <w:r w:rsidR="00FD648A">
        <w:t>O</w:t>
      </w:r>
      <w:r>
        <w:t>ptimization</w:t>
      </w:r>
      <w:bookmarkEnd w:id="1961"/>
      <w:bookmarkEnd w:id="1962"/>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963" w:name="_Toc304220023"/>
      <w:r>
        <w:t xml:space="preserve">An </w:t>
      </w:r>
      <w:r w:rsidR="00FD648A">
        <w:t>E</w:t>
      </w:r>
      <w:r>
        <w:t xml:space="preserve">xample </w:t>
      </w:r>
      <w:r w:rsidR="00FD648A">
        <w:t>I</w:t>
      </w:r>
      <w:r>
        <w:t xml:space="preserve">nput </w:t>
      </w:r>
      <w:r w:rsidR="00FD648A">
        <w:t>F</w:t>
      </w:r>
      <w:r>
        <w:t>ile</w:t>
      </w:r>
      <w:bookmarkEnd w:id="1963"/>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5B2A96A0" w:rsidR="008C6399" w:rsidRDefault="008C6399" w:rsidP="007D6F0D">
      <w:pPr>
        <w:pStyle w:val="Heading1"/>
      </w:pPr>
      <w:bookmarkStart w:id="1964" w:name="_Toc304220024"/>
      <w:r>
        <w:lastRenderedPageBreak/>
        <w:t>Troubleshooting</w:t>
      </w:r>
      <w:bookmarkEnd w:id="1964"/>
      <w:ins w:id="1965" w:author="Gerard" w:date="2016-04-27T12:10:00Z">
        <w:r w:rsidR="00662F80">
          <w:fldChar w:fldCharType="begin"/>
        </w:r>
        <w:r w:rsidR="00662F80">
          <w:instrText xml:space="preserve"> MACROBUTTON MTEditEquationSection2 </w:instrText>
        </w:r>
        <w:r w:rsidR="00662F80" w:rsidRPr="00662F80">
          <w:rPr>
            <w:rStyle w:val="MTEquationSection"/>
            <w:rPrChange w:id="1966" w:author="Gerard" w:date="2016-04-27T12:10:00Z">
              <w:rPr/>
            </w:rPrChange>
          </w:rPr>
          <w:instrText>Equation Chapter (Next) Section 1</w:instrText>
        </w:r>
        <w:r w:rsidR="00662F80">
          <w:fldChar w:fldCharType="begin"/>
        </w:r>
        <w:r w:rsidR="00662F80">
          <w:instrText xml:space="preserve"> SEQ MTEqn \r \h \* MERGEFORMAT </w:instrText>
        </w:r>
      </w:ins>
      <w:del w:id="1967" w:author="Gerard" w:date="2016-04-27T14:23:00Z">
        <w:r w:rsidR="00C17CE2" w:rsidDel="00C17CE2">
          <w:fldChar w:fldCharType="separate"/>
        </w:r>
      </w:del>
      <w:del w:id="1968" w:author="Gerard" w:date="2016-04-27T12:12:00Z">
        <w:r w:rsidR="00662F80">
          <w:fldChar w:fldCharType="end"/>
        </w:r>
      </w:del>
      <w:ins w:id="1969" w:author="Gerard" w:date="2016-04-27T12:10:00Z">
        <w:r w:rsidR="00662F80">
          <w:fldChar w:fldCharType="begin"/>
        </w:r>
        <w:r w:rsidR="00662F80">
          <w:instrText xml:space="preserve"> SEQ MTSec \r 1 \h \* MERGEFORMAT </w:instrText>
        </w:r>
      </w:ins>
      <w:del w:id="1970" w:author="Gerard" w:date="2016-04-27T14:23:00Z">
        <w:r w:rsidR="00C17CE2" w:rsidDel="00C17CE2">
          <w:fldChar w:fldCharType="separate"/>
        </w:r>
      </w:del>
      <w:del w:id="1971" w:author="Gerard" w:date="2016-04-27T12:12:00Z">
        <w:r w:rsidR="00662F80">
          <w:fldChar w:fldCharType="end"/>
        </w:r>
      </w:del>
      <w:ins w:id="1972" w:author="Gerard" w:date="2016-04-27T12:10:00Z">
        <w:r w:rsidR="00662F80">
          <w:fldChar w:fldCharType="begin"/>
        </w:r>
        <w:r w:rsidR="00662F80">
          <w:instrText xml:space="preserve"> SEQ MTChap \h \* MERGEFORMAT </w:instrText>
        </w:r>
      </w:ins>
      <w:del w:id="1973" w:author="Gerard" w:date="2016-04-27T14:23:00Z">
        <w:r w:rsidR="00C17CE2" w:rsidDel="00C17CE2">
          <w:fldChar w:fldCharType="separate"/>
        </w:r>
      </w:del>
      <w:del w:id="1974" w:author="Gerard" w:date="2016-04-27T12:12:00Z">
        <w:r w:rsidR="00662F80">
          <w:fldChar w:fldCharType="end"/>
        </w:r>
      </w:del>
      <w:ins w:id="1975" w:author="Gerard" w:date="2016-04-27T12:10:00Z">
        <w:r w:rsidR="00662F80">
          <w:fldChar w:fldCharType="end"/>
        </w:r>
      </w:ins>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976"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1976"/>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977" w:name="_Toc304220026"/>
      <w:r>
        <w:t>The Finite Element Mesh</w:t>
      </w:r>
      <w:bookmarkEnd w:id="1977"/>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17CE2">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978" w:name="_Toc304220027"/>
      <w:r>
        <w:t>Materials</w:t>
      </w:r>
      <w:bookmarkEnd w:id="1978"/>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17CE2">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17CE2">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979" w:name="_Toc304220028"/>
      <w:r>
        <w:t>Boundary Conditions</w:t>
      </w:r>
      <w:bookmarkEnd w:id="1979"/>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980" w:name="_Toc304220029"/>
      <w:r>
        <w:t xml:space="preserve">Debugging a </w:t>
      </w:r>
      <w:r w:rsidR="00FD648A">
        <w:t>M</w:t>
      </w:r>
      <w:r>
        <w:t>odel</w:t>
      </w:r>
      <w:bookmarkEnd w:id="1980"/>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981" w:name="_Toc304220030"/>
      <w:r>
        <w:t xml:space="preserve">Common </w:t>
      </w:r>
      <w:r w:rsidR="00FD648A">
        <w:t>I</w:t>
      </w:r>
      <w:r>
        <w:t>ssues</w:t>
      </w:r>
      <w:bookmarkEnd w:id="1981"/>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982" w:name="_Toc304220031"/>
      <w:r>
        <w:t>Invert</w:t>
      </w:r>
      <w:r w:rsidR="00360647">
        <w:t>ed</w:t>
      </w:r>
      <w:r>
        <w:t xml:space="preserve"> elements</w:t>
      </w:r>
      <w:bookmarkEnd w:id="1982"/>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983" w:name="_Toc304220032"/>
      <w:r>
        <w:t>Material instability</w:t>
      </w:r>
      <w:bookmarkEnd w:id="1983"/>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984" w:name="_Toc304220033"/>
      <w:r>
        <w:t>Time step too large</w:t>
      </w:r>
      <w:bookmarkEnd w:id="1984"/>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985" w:name="_Toc304220034"/>
      <w:r>
        <w:t>Elements too distorted</w:t>
      </w:r>
      <w:bookmarkEnd w:id="1985"/>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986" w:name="_Toc304220035"/>
      <w:r>
        <w:t>Shells are too thick</w:t>
      </w:r>
      <w:bookmarkEnd w:id="1986"/>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987" w:name="_Toc304220036"/>
      <w:r>
        <w:t>Rigid body modes</w:t>
      </w:r>
      <w:bookmarkEnd w:id="1987"/>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988" w:name="_Toc304220037"/>
      <w:r>
        <w:t>Failure to converge</w:t>
      </w:r>
      <w:bookmarkEnd w:id="1988"/>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989" w:name="_Ref376440249"/>
      <w:bookmarkStart w:id="1990" w:name="_Toc304220038"/>
      <w:r>
        <w:t>No loads applied</w:t>
      </w:r>
      <w:bookmarkEnd w:id="1989"/>
      <w:bookmarkEnd w:id="1990"/>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991" w:name="_Toc304220039"/>
      <w:r>
        <w:t>Convergence Tolerance Too Tight</w:t>
      </w:r>
      <w:bookmarkEnd w:id="1991"/>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992" w:name="_Toc304220040"/>
      <w:r>
        <w:t>Forcing convergence</w:t>
      </w:r>
      <w:bookmarkEnd w:id="1992"/>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17CE2">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993" w:name="_Toc304220041"/>
      <w:r>
        <w:t>Problems due to Contact</w:t>
      </w:r>
      <w:bookmarkEnd w:id="1993"/>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17CE2">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994" w:name="_Ref376440776"/>
      <w:bookmarkStart w:id="1995" w:name="_Toc304220042"/>
      <w:r>
        <w:t>G</w:t>
      </w:r>
      <w:r w:rsidR="00973685">
        <w:t xml:space="preserve">uidelines for </w:t>
      </w:r>
      <w:r w:rsidR="00847E07">
        <w:t>Contact</w:t>
      </w:r>
      <w:r w:rsidR="00973685">
        <w:t xml:space="preserve"> Problems</w:t>
      </w:r>
      <w:bookmarkEnd w:id="1994"/>
      <w:bookmarkEnd w:id="1995"/>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996" w:name="_Toc304220043"/>
      <w:r>
        <w:t>The penalty method</w:t>
      </w:r>
      <w:bookmarkEnd w:id="1996"/>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997" w:name="_Toc304220044"/>
      <w:r>
        <w:t>Augmented Lagrangian Method</w:t>
      </w:r>
      <w:bookmarkEnd w:id="1997"/>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998" w:name="_Toc304220045"/>
      <w:r>
        <w:t>Initial Separation</w:t>
      </w:r>
      <w:bookmarkEnd w:id="1998"/>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999" w:name="_Ref376431879"/>
      <w:bookmarkStart w:id="2000" w:name="_Toc304220046"/>
      <w:r>
        <w:t>Guidelines for Multiphasic Analyses</w:t>
      </w:r>
      <w:bookmarkEnd w:id="1999"/>
      <w:bookmarkEnd w:id="2000"/>
    </w:p>
    <w:p w14:paraId="3A4C47FE" w14:textId="77777777" w:rsidR="009339D1" w:rsidRPr="00AB593C" w:rsidRDefault="009339D1" w:rsidP="009339D1">
      <w:pPr>
        <w:pStyle w:val="Heading3"/>
      </w:pPr>
      <w:bookmarkStart w:id="2001" w:name="_Toc304220047"/>
      <w:r>
        <w:t>Initial State of Swelling</w:t>
      </w:r>
      <w:bookmarkEnd w:id="2001"/>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17CE2">
        <w:t>Chapter 6</w:t>
      </w:r>
      <w:r>
        <w:fldChar w:fldCharType="end"/>
      </w:r>
      <w:r>
        <w:t>) where the first step is a steady-state analysis (Section </w:t>
      </w:r>
      <w:r>
        <w:fldChar w:fldCharType="begin"/>
      </w:r>
      <w:r>
        <w:instrText xml:space="preserve"> REF _Ref250285979 \r \h </w:instrText>
      </w:r>
      <w:r>
        <w:fldChar w:fldCharType="separate"/>
      </w:r>
      <w:r w:rsidR="00C17CE2">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17CE2">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2002" w:name="_Ref188326917"/>
      <w:bookmarkStart w:id="2003" w:name="_Toc304220048"/>
      <w:r>
        <w:t>Prescribed Boundary Conditions</w:t>
      </w:r>
      <w:bookmarkEnd w:id="2002"/>
      <w:bookmarkEnd w:id="2003"/>
    </w:p>
    <w:p w14:paraId="0F8B4C43" w14:textId="677252F7" w:rsidR="009339D1" w:rsidRDefault="009339D1" w:rsidP="009339D1">
      <w:r>
        <w:t xml:space="preserve">In most analyses, it may be assumed that the ambient fluid pressure and electric potential in the external environment are zero, thus </w:t>
      </w:r>
      <w:r w:rsidR="002429B0" w:rsidRPr="002429B0">
        <w:rPr>
          <w:position w:val="-14"/>
        </w:rPr>
        <w:object w:dxaOrig="720" w:dyaOrig="400" w14:anchorId="3388CE35">
          <v:shape id="_x0000_i2463" type="#_x0000_t75" style="width:36.35pt;height:19.95pt" o:ole="">
            <v:imagedata r:id="rId2944" o:title=""/>
          </v:shape>
          <o:OLEObject Type="Embed" ProgID="Equation.DSMT4" ShapeID="_x0000_i2463" DrawAspect="Content" ObjectID="_1397131245" r:id="rId2945"/>
        </w:object>
      </w:r>
      <w:r>
        <w:t xml:space="preserve"> and </w:t>
      </w:r>
      <w:r w:rsidR="002429B0" w:rsidRPr="002429B0">
        <w:rPr>
          <w:position w:val="-14"/>
        </w:rPr>
        <w:object w:dxaOrig="740" w:dyaOrig="400" w14:anchorId="5A8521CE">
          <v:shape id="_x0000_i2464" type="#_x0000_t75" style="width:37.05pt;height:19.95pt" o:ole="">
            <v:imagedata r:id="rId2946" o:title=""/>
          </v:shape>
          <o:OLEObject Type="Embed" ProgID="Equation.DSMT4" ShapeID="_x0000_i2464" DrawAspect="Content" ObjectID="_1397131246" r:id="rId294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4A6994B5">
          <v:shape id="_x0000_i2465" type="#_x0000_t75" style="width:67pt;height:21.4pt" o:ole="">
            <v:imagedata r:id="rId2948" o:title=""/>
          </v:shape>
          <o:OLEObject Type="Embed" ProgID="Equation.DSMT4" ShapeID="_x0000_i2465" DrawAspect="Content" ObjectID="_1397131247" r:id="rId2949"/>
        </w:object>
      </w:r>
      <w:r>
        <w:t xml:space="preserve">It follows that the effective fluid pressure in the external environment is </w:t>
      </w:r>
      <w:r w:rsidR="002429B0" w:rsidRPr="002429B0">
        <w:rPr>
          <w:position w:val="-16"/>
        </w:rPr>
        <w:object w:dxaOrig="2000" w:dyaOrig="440" w14:anchorId="5B969F51">
          <v:shape id="_x0000_i2466" type="#_x0000_t75" style="width:99.8pt;height:22.1pt" o:ole="">
            <v:imagedata r:id="rId2950" o:title=""/>
          </v:shape>
          <o:OLEObject Type="Embed" ProgID="Equation.DSMT4" ShapeID="_x0000_i2466" DrawAspect="Content" ObjectID="_1397131248" r:id="rId2951"/>
        </w:object>
      </w:r>
      <w:r>
        <w:t xml:space="preserve"> and the effective concentrations are </w:t>
      </w:r>
      <w:r w:rsidR="002429B0" w:rsidRPr="002429B0">
        <w:rPr>
          <w:position w:val="-18"/>
        </w:rPr>
        <w:object w:dxaOrig="1240" w:dyaOrig="460" w14:anchorId="2C6CFC76">
          <v:shape id="_x0000_i2467" type="#_x0000_t75" style="width:62pt;height:22.8pt" o:ole="">
            <v:imagedata r:id="rId2952" o:title=""/>
          </v:shape>
          <o:OLEObject Type="Embed" ProgID="Equation.DSMT4" ShapeID="_x0000_i2467" DrawAspect="Content" ObjectID="_1397131249" r:id="rId2953"/>
        </w:object>
      </w:r>
      <w:r w:rsidR="002429B0" w:rsidRPr="002429B0">
        <w:rPr>
          <w:position w:val="-18"/>
        </w:rPr>
        <w:object w:dxaOrig="1219" w:dyaOrig="460" w14:anchorId="7291911B">
          <v:shape id="_x0000_i2468" type="#_x0000_t75" style="width:60.6pt;height:22.8pt" o:ole="">
            <v:imagedata r:id="rId2954" o:title=""/>
          </v:shape>
          <o:OLEObject Type="Embed" ProgID="Equation.DSMT4" ShapeID="_x0000_i2468" DrawAspect="Content" ObjectID="_1397131250" r:id="rId2955"/>
        </w:object>
      </w:r>
      <w:r>
        <w:t>.  Therefore, in multiphasic analyses, whenever the external environment contains solutes</w:t>
      </w:r>
      <w:r w:rsidR="002429B0" w:rsidRPr="002429B0">
        <w:rPr>
          <w:position w:val="-14"/>
        </w:rPr>
        <w:object w:dxaOrig="240" w:dyaOrig="400" w14:anchorId="68608089">
          <v:shape id="_x0000_i2469" type="#_x0000_t75" style="width:12.1pt;height:19.95pt" o:ole="">
            <v:imagedata r:id="rId2956" o:title=""/>
          </v:shape>
          <o:OLEObject Type="Embed" ProgID="Equation.DSMT4" ShapeID="_x0000_i2469" DrawAspect="Content" ObjectID="_1397131251" r:id="rId295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330898" w:rsidR="009339D1" w:rsidRDefault="009339D1" w:rsidP="009339D1">
      <w:r>
        <w:lastRenderedPageBreak/>
        <w:t xml:space="preserve">Letting </w:t>
      </w:r>
      <w:r w:rsidR="002429B0" w:rsidRPr="002429B0">
        <w:rPr>
          <w:position w:val="-14"/>
        </w:rPr>
        <w:object w:dxaOrig="720" w:dyaOrig="400" w14:anchorId="32CB4871">
          <v:shape id="_x0000_i2470" type="#_x0000_t75" style="width:36.35pt;height:19.95pt" o:ole="">
            <v:imagedata r:id="rId2958" o:title=""/>
          </v:shape>
          <o:OLEObject Type="Embed" ProgID="Equation.DSMT4" ShapeID="_x0000_i2470" DrawAspect="Content" ObjectID="_1397131252" r:id="rId2959"/>
        </w:object>
      </w:r>
      <w:r>
        <w:t xml:space="preserve"> also implies that prescribed mixture normal tractions (Section </w:t>
      </w:r>
      <w:r>
        <w:fldChar w:fldCharType="begin"/>
      </w:r>
      <w:r>
        <w:instrText xml:space="preserve"> REF _Ref194576545 \r \h </w:instrText>
      </w:r>
      <w:r>
        <w:fldChar w:fldCharType="separate"/>
      </w:r>
      <w:r w:rsidR="00C17CE2">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25D217B8">
          <v:shape id="_x0000_i2471" type="#_x0000_t75" style="width:36.35pt;height:19.95pt" o:ole="">
            <v:imagedata r:id="rId2960" o:title=""/>
          </v:shape>
          <o:OLEObject Type="Embed" ProgID="Equation.DSMT4" ShapeID="_x0000_i2471" DrawAspect="Content" ObjectID="_1397131253" r:id="rId296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720958ED">
          <v:shape id="_x0000_i2472" type="#_x0000_t75" style="width:37.05pt;height:19.95pt" o:ole="">
            <v:imagedata r:id="rId2962" o:title=""/>
          </v:shape>
          <o:OLEObject Type="Embed" ProgID="Equation.DSMT4" ShapeID="_x0000_i2472" DrawAspect="Content" ObjectID="_1397131254" r:id="rId296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0099FF75">
          <v:shape id="_x0000_i2473" type="#_x0000_t75" style="width:62pt;height:22.8pt" o:ole="">
            <v:imagedata r:id="rId2964" o:title=""/>
          </v:shape>
          <o:OLEObject Type="Embed" ProgID="Equation.DSMT4" ShapeID="_x0000_i2473" DrawAspect="Content" ObjectID="_1397131255" r:id="rId2965"/>
        </w:object>
      </w:r>
      <w:r w:rsidR="002429B0" w:rsidRPr="002429B0">
        <w:rPr>
          <w:position w:val="-18"/>
        </w:rPr>
        <w:object w:dxaOrig="1219" w:dyaOrig="460" w14:anchorId="61A41047">
          <v:shape id="_x0000_i2474" type="#_x0000_t75" style="width:60.6pt;height:22.8pt" o:ole="">
            <v:imagedata r:id="rId2966" o:title=""/>
          </v:shape>
          <o:OLEObject Type="Embed" ProgID="Equation.DSMT4" ShapeID="_x0000_i2474" DrawAspect="Content" ObjectID="_1397131256" r:id="rId2967"/>
        </w:object>
      </w:r>
      <w:r>
        <w:t>.</w:t>
      </w:r>
    </w:p>
    <w:p w14:paraId="0EBCE4D3" w14:textId="77777777" w:rsidR="009339D1" w:rsidRDefault="009339D1" w:rsidP="009339D1">
      <w:pPr>
        <w:pStyle w:val="Heading3"/>
      </w:pPr>
      <w:bookmarkStart w:id="2004" w:name="_Toc304220049"/>
      <w:r>
        <w:t>Prescribed Initial Conditions</w:t>
      </w:r>
      <w:bookmarkEnd w:id="2004"/>
    </w:p>
    <w:p w14:paraId="7FA31A10" w14:textId="336DCB02" w:rsidR="009339D1" w:rsidRDefault="009339D1" w:rsidP="009339D1">
      <w:r>
        <w:t xml:space="preserve">When a multiphasic material is initially exposed to a given external environment with effective pressure </w:t>
      </w:r>
      <w:r w:rsidR="002429B0" w:rsidRPr="002429B0">
        <w:rPr>
          <w:position w:val="-14"/>
        </w:rPr>
        <w:object w:dxaOrig="260" w:dyaOrig="400" w14:anchorId="57A677D8">
          <v:shape id="_x0000_i2475" type="#_x0000_t75" style="width:12.85pt;height:19.95pt" o:ole="">
            <v:imagedata r:id="rId2968" o:title=""/>
          </v:shape>
          <o:OLEObject Type="Embed" ProgID="Equation.DSMT4" ShapeID="_x0000_i2475" DrawAspect="Content" ObjectID="_1397131257" r:id="rId2969"/>
        </w:object>
      </w:r>
      <w:r>
        <w:t xml:space="preserve"> and effective concentrations </w:t>
      </w:r>
      <w:r w:rsidR="002429B0" w:rsidRPr="002429B0">
        <w:rPr>
          <w:position w:val="-14"/>
        </w:rPr>
        <w:object w:dxaOrig="279" w:dyaOrig="420" w14:anchorId="71475109">
          <v:shape id="_x0000_i2476" type="#_x0000_t75" style="width:14.25pt;height:21.4pt" o:ole="">
            <v:imagedata r:id="rId2970" o:title=""/>
          </v:shape>
          <o:OLEObject Type="Embed" ProgID="Equation.DSMT4" ShapeID="_x0000_i2476" DrawAspect="Content" ObjectID="_1397131258" r:id="rId2971"/>
        </w:object>
      </w:r>
      <w:r w:rsidR="002429B0" w:rsidRPr="002429B0">
        <w:rPr>
          <w:position w:val="-10"/>
        </w:rPr>
        <w:object w:dxaOrig="980" w:dyaOrig="300" w14:anchorId="4D32D20E">
          <v:shape id="_x0000_i2477" type="#_x0000_t75" style="width:49.2pt;height:14.95pt" o:ole="">
            <v:imagedata r:id="rId2972" o:title=""/>
          </v:shape>
          <o:OLEObject Type="Embed" ProgID="Equation.DSMT4" ShapeID="_x0000_i2477" DrawAspect="Content" ObjectID="_1397131259" r:id="rId2973"/>
        </w:object>
      </w:r>
      <w:r>
        <w:t xml:space="preserve">, the initial conditions inside the material should be set to </w:t>
      </w:r>
      <w:r w:rsidR="002429B0" w:rsidRPr="002429B0">
        <w:rPr>
          <w:position w:val="-14"/>
        </w:rPr>
        <w:object w:dxaOrig="720" w:dyaOrig="400" w14:anchorId="5F233BDC">
          <v:shape id="_x0000_i2478" type="#_x0000_t75" style="width:36.35pt;height:19.95pt" o:ole="">
            <v:imagedata r:id="rId2974" o:title=""/>
          </v:shape>
          <o:OLEObject Type="Embed" ProgID="Equation.DSMT4" ShapeID="_x0000_i2478" DrawAspect="Content" ObjectID="_1397131260" r:id="rId2975"/>
        </w:object>
      </w:r>
      <w:r>
        <w:t xml:space="preserve"> and </w:t>
      </w:r>
      <w:r w:rsidR="002429B0" w:rsidRPr="002429B0">
        <w:rPr>
          <w:position w:val="-14"/>
        </w:rPr>
        <w:object w:dxaOrig="840" w:dyaOrig="420" w14:anchorId="49C47DCF">
          <v:shape id="_x0000_i2479" type="#_x0000_t75" style="width:42.05pt;height:21.4pt" o:ole="">
            <v:imagedata r:id="rId2976" o:title=""/>
          </v:shape>
          <o:OLEObject Type="Embed" ProgID="Equation.DSMT4" ShapeID="_x0000_i2479" DrawAspect="Content" ObjectID="_1397131261" r:id="rId2977"/>
        </w:object>
      </w:r>
      <w:r>
        <w:t xml:space="preserve"> in order to expedite the evaluation of the initial state of swelling.  The values of </w:t>
      </w:r>
      <w:r w:rsidR="002429B0" w:rsidRPr="002429B0">
        <w:rPr>
          <w:position w:val="-14"/>
        </w:rPr>
        <w:object w:dxaOrig="260" w:dyaOrig="400" w14:anchorId="5106DB01">
          <v:shape id="_x0000_i2480" type="#_x0000_t75" style="width:12.85pt;height:19.95pt" o:ole="">
            <v:imagedata r:id="rId2978" o:title=""/>
          </v:shape>
          <o:OLEObject Type="Embed" ProgID="Equation.DSMT4" ShapeID="_x0000_i2480" DrawAspect="Content" ObjectID="_1397131262" r:id="rId2979"/>
        </w:object>
      </w:r>
      <w:r>
        <w:t xml:space="preserve"> and </w:t>
      </w:r>
      <w:r w:rsidR="002429B0" w:rsidRPr="002429B0">
        <w:rPr>
          <w:position w:val="-14"/>
        </w:rPr>
        <w:object w:dxaOrig="279" w:dyaOrig="420" w14:anchorId="19B71F4A">
          <v:shape id="_x0000_i2481" type="#_x0000_t75" style="width:14.25pt;height:21.4pt" o:ole="">
            <v:imagedata r:id="rId2980" o:title=""/>
          </v:shape>
          <o:OLEObject Type="Embed" ProgID="Equation.DSMT4" ShapeID="_x0000_i2481" DrawAspect="Content" ObjectID="_1397131263" r:id="rId2981"/>
        </w:object>
      </w:r>
      <w:r>
        <w:t xml:space="preserve"> should be evaluated as described in Section </w:t>
      </w:r>
      <w:r>
        <w:fldChar w:fldCharType="begin"/>
      </w:r>
      <w:r>
        <w:instrText xml:space="preserve"> REF _Ref188326917 \r \h </w:instrText>
      </w:r>
      <w:r>
        <w:fldChar w:fldCharType="separate"/>
      </w:r>
      <w:r w:rsidR="00C17CE2">
        <w:t>8.5.2</w:t>
      </w:r>
      <w:r>
        <w:fldChar w:fldCharType="end"/>
      </w:r>
    </w:p>
    <w:p w14:paraId="2F2BC67C" w14:textId="77777777" w:rsidR="009339D1" w:rsidRDefault="009339D1" w:rsidP="009339D1">
      <w:pPr>
        <w:pStyle w:val="Heading3"/>
      </w:pPr>
      <w:bookmarkStart w:id="2005" w:name="_Toc304220050"/>
      <w:r>
        <w:t>Prescribed Effective Solute Flux</w:t>
      </w:r>
      <w:bookmarkEnd w:id="2005"/>
    </w:p>
    <w:p w14:paraId="3D6A4176" w14:textId="38A680F6" w:rsidR="009339D1" w:rsidRPr="00E71089" w:rsidRDefault="009339D1" w:rsidP="009339D1">
      <w:r>
        <w:t xml:space="preserve">The finite element formulation for multiphasic materials in FEBio requires that the natural boundary condition for solute </w:t>
      </w:r>
      <w:r w:rsidR="002429B0" w:rsidRPr="002429B0">
        <w:rPr>
          <w:position w:val="-6"/>
        </w:rPr>
        <w:object w:dxaOrig="240" w:dyaOrig="220" w14:anchorId="760BE897">
          <v:shape id="_x0000_i2482" type="#_x0000_t75" style="width:12.1pt;height:11.4pt" o:ole="">
            <v:imagedata r:id="rId2982" o:title=""/>
          </v:shape>
          <o:OLEObject Type="Embed" ProgID="Equation.DSMT4" ShapeID="_x0000_i2482" DrawAspect="Content" ObjectID="_1397131264" r:id="rId2983"/>
        </w:object>
      </w:r>
      <w:r>
        <w:t xml:space="preserve"> be prescribed as </w:t>
      </w:r>
      <w:r w:rsidR="002429B0" w:rsidRPr="002429B0">
        <w:rPr>
          <w:position w:val="-18"/>
        </w:rPr>
        <w:object w:dxaOrig="1920" w:dyaOrig="440" w14:anchorId="5E28D5A6">
          <v:shape id="_x0000_i2483" type="#_x0000_t75" style="width:95.5pt;height:22.1pt" o:ole="">
            <v:imagedata r:id="rId2984" o:title=""/>
          </v:shape>
          <o:OLEObject Type="Embed" ProgID="Equation.DSMT4" ShapeID="_x0000_i2483" DrawAspect="Content" ObjectID="_1397131265" r:id="rId2985"/>
        </w:object>
      </w:r>
      <w:r>
        <w:t xml:space="preserve">, where </w:t>
      </w:r>
      <w:r w:rsidR="002429B0" w:rsidRPr="002429B0">
        <w:rPr>
          <w:position w:val="-12"/>
        </w:rPr>
        <w:object w:dxaOrig="300" w:dyaOrig="380" w14:anchorId="0B8444B7">
          <v:shape id="_x0000_i2484" type="#_x0000_t75" style="width:14.95pt;height:18.55pt" o:ole="">
            <v:imagedata r:id="rId2986" o:title=""/>
          </v:shape>
          <o:OLEObject Type="Embed" ProgID="Equation.DSMT4" ShapeID="_x0000_i2484" DrawAspect="Content" ObjectID="_1397131266" r:id="rId2987"/>
        </w:object>
      </w:r>
      <w:r>
        <w:t xml:space="preserve"> is the effective solute flux. For a mixture containing only neutral solutes (</w:t>
      </w:r>
      <w:r w:rsidR="002429B0" w:rsidRPr="002429B0">
        <w:rPr>
          <w:position w:val="-10"/>
        </w:rPr>
        <w:object w:dxaOrig="1080" w:dyaOrig="360" w14:anchorId="3E6A662E">
          <v:shape id="_x0000_i2485" type="#_x0000_t75" style="width:53.45pt;height:18.55pt" o:ole="">
            <v:imagedata r:id="rId2988" o:title=""/>
          </v:shape>
          <o:OLEObject Type="Embed" ProgID="Equation.DSMT4" ShapeID="_x0000_i2485" DrawAspect="Content" ObjectID="_1397131267" r:id="rId2989"/>
        </w:object>
      </w:r>
      <w:r>
        <w:t xml:space="preserve"> ), it follows that </w:t>
      </w:r>
      <w:r w:rsidR="002429B0" w:rsidRPr="002429B0">
        <w:rPr>
          <w:position w:val="-12"/>
        </w:rPr>
        <w:object w:dxaOrig="800" w:dyaOrig="380" w14:anchorId="712DB3A8">
          <v:shape id="_x0000_i2486" type="#_x0000_t75" style="width:40.65pt;height:18.55pt" o:ole="">
            <v:imagedata r:id="rId2990" o:title=""/>
          </v:shape>
          <o:OLEObject Type="Embed" ProgID="Equation.DSMT4" ShapeID="_x0000_i2486" DrawAspect="Content" ObjectID="_1397131268" r:id="rId2991"/>
        </w:object>
      </w:r>
      <w:r>
        <w:t>.</w:t>
      </w:r>
    </w:p>
    <w:p w14:paraId="305E3179" w14:textId="77777777" w:rsidR="009339D1" w:rsidRDefault="009339D1" w:rsidP="009339D1">
      <w:pPr>
        <w:pStyle w:val="Heading3"/>
      </w:pPr>
      <w:bookmarkStart w:id="2006" w:name="_Toc304220051"/>
      <w:r>
        <w:t>Prescribed Electric Current Density</w:t>
      </w:r>
      <w:bookmarkEnd w:id="2006"/>
    </w:p>
    <w:p w14:paraId="289CAE20" w14:textId="77777777" w:rsidR="009339D1" w:rsidRDefault="009339D1" w:rsidP="009339D1">
      <w:r>
        <w:t>The electric current density in a mixture is a linear superposition of the ion fluxes,</w:t>
      </w:r>
    </w:p>
    <w:p w14:paraId="1DD0B9D3" w14:textId="1A22EFB0" w:rsidR="009339D1" w:rsidRDefault="009339D1" w:rsidP="009339D1">
      <w:pPr>
        <w:pStyle w:val="MTDisplayEquation"/>
      </w:pPr>
      <w:r>
        <w:tab/>
      </w:r>
      <w:r w:rsidR="002429B0" w:rsidRPr="002429B0">
        <w:rPr>
          <w:position w:val="-28"/>
        </w:rPr>
        <w:object w:dxaOrig="1579" w:dyaOrig="560" w14:anchorId="25027045">
          <v:shape id="_x0000_i2487" type="#_x0000_t75" style="width:79.15pt;height:27.8pt" o:ole="">
            <v:imagedata r:id="rId2992" o:title=""/>
          </v:shape>
          <o:OLEObject Type="Embed" ProgID="Equation.DSMT4" ShapeID="_x0000_i2487" DrawAspect="Content" ObjectID="_1397131269" r:id="rId2993"/>
        </w:object>
      </w:r>
      <w:r>
        <w:t>.</w:t>
      </w:r>
    </w:p>
    <w:p w14:paraId="6B758FF8" w14:textId="58F5FD2D" w:rsidR="009339D1" w:rsidRDefault="009339D1" w:rsidP="009339D1">
      <w:r>
        <w:t xml:space="preserve">Since only the normal component </w:t>
      </w:r>
      <w:r w:rsidR="002429B0" w:rsidRPr="002429B0">
        <w:rPr>
          <w:position w:val="-14"/>
        </w:rPr>
        <w:object w:dxaOrig="1140" w:dyaOrig="420" w14:anchorId="449C1B1B">
          <v:shape id="_x0000_i2488" type="#_x0000_t75" style="width:57.05pt;height:21.4pt" o:ole="">
            <v:imagedata r:id="rId2994" o:title=""/>
          </v:shape>
          <o:OLEObject Type="Embed" ProgID="Equation.DSMT4" ShapeID="_x0000_i2488" DrawAspect="Content" ObjectID="_1397131270" r:id="rId2995"/>
        </w:object>
      </w:r>
      <w:r>
        <w:t xml:space="preserve"> of ion fluxes may be prescribed at a boundary, it follows that only the normal component </w:t>
      </w:r>
      <w:r w:rsidR="002429B0" w:rsidRPr="002429B0">
        <w:rPr>
          <w:position w:val="-14"/>
        </w:rPr>
        <w:object w:dxaOrig="1080" w:dyaOrig="400" w14:anchorId="186A72A9">
          <v:shape id="_x0000_i2489" type="#_x0000_t75" style="width:53.45pt;height:19.95pt" o:ole="">
            <v:imagedata r:id="rId2996" o:title=""/>
          </v:shape>
          <o:OLEObject Type="Embed" ProgID="Equation.DSMT4" ShapeID="_x0000_i2489" DrawAspect="Content" ObjectID="_1397131271" r:id="rId2997"/>
        </w:object>
      </w:r>
      <w:r>
        <w:t xml:space="preserve"> of the current density may be prescribed.  To prescribe </w:t>
      </w:r>
      <w:r w:rsidR="002429B0" w:rsidRPr="002429B0">
        <w:rPr>
          <w:position w:val="-14"/>
        </w:rPr>
        <w:object w:dxaOrig="260" w:dyaOrig="400" w14:anchorId="4AC5DDF1">
          <v:shape id="_x0000_i2490" type="#_x0000_t75" style="width:12.85pt;height:19.95pt" o:ole="">
            <v:imagedata r:id="rId2998" o:title=""/>
          </v:shape>
          <o:OLEObject Type="Embed" ProgID="Equation.DSMT4" ShapeID="_x0000_i2490" DrawAspect="Content" ObjectID="_1397131272" r:id="rId299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1D3F1451">
          <v:shape id="_x0000_i2491" type="#_x0000_t75" style="width:38.5pt;height:21.4pt" o:ole="">
            <v:imagedata r:id="rId3000" o:title=""/>
          </v:shape>
          <o:OLEObject Type="Embed" ProgID="Equation.DSMT4" ShapeID="_x0000_i2491" DrawAspect="Content" ObjectID="_1397131273" r:id="rId3001"/>
        </w:object>
      </w:r>
      <w:r>
        <w:t xml:space="preserve">) at the electrode-mixture interface, so that the prescribed boundary condition should be </w:t>
      </w:r>
      <w:r w:rsidR="002429B0" w:rsidRPr="002429B0">
        <w:rPr>
          <w:position w:val="-18"/>
        </w:rPr>
        <w:object w:dxaOrig="1400" w:dyaOrig="460" w14:anchorId="15C4A09B">
          <v:shape id="_x0000_i2492" type="#_x0000_t75" style="width:69.85pt;height:22.8pt" o:ole="">
            <v:imagedata r:id="rId3002" o:title=""/>
          </v:shape>
          <o:OLEObject Type="Embed" ProgID="Equation.DSMT4" ShapeID="_x0000_i2492" DrawAspect="Content" ObjectID="_1397131274" r:id="rId3003"/>
        </w:object>
      </w:r>
      <w:r>
        <w:t xml:space="preserve">. Since </w:t>
      </w:r>
      <w:r w:rsidR="002429B0" w:rsidRPr="00025957">
        <w:rPr>
          <w:position w:val="-4"/>
        </w:rPr>
        <w:object w:dxaOrig="780" w:dyaOrig="300" w14:anchorId="3A30FADD">
          <v:shape id="_x0000_i2493" type="#_x0000_t75" style="width:38.5pt;height:14.95pt" o:ole="">
            <v:imagedata r:id="rId3004" o:title=""/>
          </v:shape>
          <o:OLEObject Type="Embed" ProgID="Equation.DSMT4" ShapeID="_x0000_i2493" DrawAspect="Content" ObjectID="_1397131275" r:id="rId3005"/>
        </w:object>
      </w:r>
      <w:r>
        <w:t xml:space="preserve"> and </w:t>
      </w:r>
      <w:r w:rsidR="002429B0" w:rsidRPr="00025957">
        <w:rPr>
          <w:position w:val="-4"/>
        </w:rPr>
        <w:object w:dxaOrig="780" w:dyaOrig="300" w14:anchorId="25AD25D5">
          <v:shape id="_x0000_i2494" type="#_x0000_t75" style="width:38.5pt;height:14.95pt" o:ole="">
            <v:imagedata r:id="rId3006" o:title=""/>
          </v:shape>
          <o:OLEObject Type="Embed" ProgID="Equation.DSMT4" ShapeID="_x0000_i2494" DrawAspect="Content" ObjectID="_1397131276" r:id="rId3007"/>
        </w:object>
      </w:r>
      <w:r>
        <w:t xml:space="preserve"> in a triphasic mixture, the corresponding effective fluxes are given by </w:t>
      </w:r>
      <w:r w:rsidR="002429B0" w:rsidRPr="002429B0">
        <w:rPr>
          <w:position w:val="-12"/>
        </w:rPr>
        <w:object w:dxaOrig="2140" w:dyaOrig="380" w14:anchorId="1EAE5B9E">
          <v:shape id="_x0000_i2495" type="#_x0000_t75" style="width:106.95pt;height:18.55pt" o:ole="">
            <v:imagedata r:id="rId3008" o:title=""/>
          </v:shape>
          <o:OLEObject Type="Embed" ProgID="Equation.DSMT4" ShapeID="_x0000_i2495" DrawAspect="Content" ObjectID="_1397131277" r:id="rId3009"/>
        </w:object>
      </w:r>
      <w:r>
        <w:t xml:space="preserve"> and </w:t>
      </w:r>
      <w:r w:rsidR="002429B0" w:rsidRPr="002429B0">
        <w:rPr>
          <w:position w:val="-12"/>
        </w:rPr>
        <w:object w:dxaOrig="1140" w:dyaOrig="380" w14:anchorId="2021F91C">
          <v:shape id="_x0000_i2496" type="#_x0000_t75" style="width:57.05pt;height:18.55pt" o:ole="">
            <v:imagedata r:id="rId3010" o:title=""/>
          </v:shape>
          <o:OLEObject Type="Embed" ProgID="Equation.DSMT4" ShapeID="_x0000_i2496" DrawAspect="Content" ObjectID="_1397131278" r:id="rId3011"/>
        </w:object>
      </w:r>
      <w:r>
        <w:t>.</w:t>
      </w:r>
    </w:p>
    <w:p w14:paraId="1820FF67" w14:textId="77777777" w:rsidR="009339D1" w:rsidRDefault="009339D1" w:rsidP="009339D1">
      <w:pPr>
        <w:pStyle w:val="Heading3"/>
      </w:pPr>
      <w:bookmarkStart w:id="2007" w:name="_Toc304220052"/>
      <w:r>
        <w:lastRenderedPageBreak/>
        <w:t>Electrical Grounding</w:t>
      </w:r>
      <w:bookmarkEnd w:id="2007"/>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2008" w:name="_Ref376433627"/>
      <w:bookmarkStart w:id="2009" w:name="_Toc304220053"/>
      <w:r>
        <w:t>Understanding the Solution</w:t>
      </w:r>
      <w:bookmarkEnd w:id="2008"/>
      <w:bookmarkEnd w:id="2009"/>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2010" w:name="_Toc304220054"/>
      <w:r>
        <w:t>Mesh convergence</w:t>
      </w:r>
      <w:bookmarkEnd w:id="2010"/>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2011" w:name="_Toc304220055"/>
      <w:r>
        <w:t>Constraint enforcement</w:t>
      </w:r>
      <w:bookmarkEnd w:id="2011"/>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2012" w:name="_Toc376446466"/>
      <w:bookmarkStart w:id="2013" w:name="_Toc376446695"/>
      <w:bookmarkStart w:id="2014" w:name="_Toc376446924"/>
      <w:bookmarkStart w:id="2015" w:name="_Toc376447153"/>
      <w:bookmarkStart w:id="2016" w:name="_Toc376787098"/>
      <w:bookmarkStart w:id="2017" w:name="_Toc376787329"/>
      <w:bookmarkStart w:id="2018" w:name="_Toc376787560"/>
      <w:bookmarkStart w:id="2019" w:name="_Toc376858660"/>
      <w:bookmarkStart w:id="2020" w:name="_Toc377547140"/>
      <w:bookmarkStart w:id="2021" w:name="_Toc377547386"/>
      <w:bookmarkStart w:id="2022" w:name="_Toc388270674"/>
      <w:bookmarkStart w:id="2023" w:name="_Toc304220056"/>
      <w:bookmarkEnd w:id="2012"/>
      <w:bookmarkEnd w:id="2013"/>
      <w:bookmarkEnd w:id="2014"/>
      <w:bookmarkEnd w:id="2015"/>
      <w:bookmarkEnd w:id="2016"/>
      <w:bookmarkEnd w:id="2017"/>
      <w:bookmarkEnd w:id="2018"/>
      <w:bookmarkEnd w:id="2019"/>
      <w:bookmarkEnd w:id="2020"/>
      <w:bookmarkEnd w:id="2021"/>
      <w:bookmarkEnd w:id="2022"/>
      <w:r>
        <w:t>Limitations of FEBio</w:t>
      </w:r>
      <w:bookmarkEnd w:id="2023"/>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2024" w:name="_Toc304220057"/>
      <w:r>
        <w:t>Geometrical instabilities</w:t>
      </w:r>
      <w:bookmarkEnd w:id="2024"/>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2025" w:name="_Toc304220058"/>
      <w:r>
        <w:t>Material instabilities</w:t>
      </w:r>
      <w:bookmarkEnd w:id="2025"/>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2026" w:name="_Toc304220059"/>
      <w:r>
        <w:t>Re</w:t>
      </w:r>
      <w:r w:rsidR="0063263E">
        <w:t>me</w:t>
      </w:r>
      <w:r>
        <w:t>shing</w:t>
      </w:r>
      <w:bookmarkEnd w:id="2026"/>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2027" w:name="_Toc304220060"/>
      <w:r>
        <w:lastRenderedPageBreak/>
        <w:t>Force-driven Problems</w:t>
      </w:r>
      <w:bookmarkEnd w:id="2027"/>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2028" w:name="_Toc304220061"/>
      <w:r>
        <w:t>Solutions obtained on Multi-processor Machines</w:t>
      </w:r>
      <w:bookmarkEnd w:id="2028"/>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17CE2">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2029"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2029"/>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726C43">
        <w:fldChar w:fldCharType="begin"/>
      </w:r>
      <w:r w:rsidR="00726C43">
        <w:instrText xml:space="preserve"> HYPERLINK "http://mrlforums.sci.utah.edu/forums/forum.php" </w:instrText>
      </w:r>
      <w:ins w:id="2030" w:author="Gerard" w:date="2016-04-27T14:23:00Z"/>
      <w:r w:rsidR="00726C43">
        <w:fldChar w:fldCharType="separate"/>
      </w:r>
      <w:r w:rsidRPr="00251CA6">
        <w:rPr>
          <w:rStyle w:val="Hyperlink"/>
        </w:rPr>
        <w:t>http://mrlforums.sci.utah.edu/forums/forum.php</w:t>
      </w:r>
      <w:r w:rsidR="00726C43">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2031" w:name="_Toc304220063"/>
      <w:r>
        <w:lastRenderedPageBreak/>
        <w:t xml:space="preserve">Configuration </w:t>
      </w:r>
      <w:r w:rsidR="00E67A22">
        <w:t>F</w:t>
      </w:r>
      <w:r>
        <w:t>ile</w:t>
      </w:r>
      <w:bookmarkEnd w:id="2031"/>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17CE2">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rPr>
          <w:ins w:id="2032" w:author="Steve Maas" w:date="2016-02-06T16:53:00Z"/>
        </w:trPr>
        <w:tc>
          <w:tcPr>
            <w:tcW w:w="2448" w:type="dxa"/>
            <w:shd w:val="clear" w:color="auto" w:fill="auto"/>
          </w:tcPr>
          <w:p w14:paraId="0A5EF0D2" w14:textId="2776F2FD" w:rsidR="00E1686C" w:rsidRDefault="00E1686C" w:rsidP="006A0BC1">
            <w:pPr>
              <w:pStyle w:val="code"/>
              <w:rPr>
                <w:ins w:id="2033" w:author="Steve Maas" w:date="2016-02-06T16:53:00Z"/>
              </w:rPr>
            </w:pPr>
            <w:ins w:id="2034" w:author="Steve Maas" w:date="2016-02-06T16:53:00Z">
              <w:r>
                <w:t>set</w:t>
              </w:r>
            </w:ins>
          </w:p>
        </w:tc>
        <w:tc>
          <w:tcPr>
            <w:tcW w:w="7128" w:type="dxa"/>
            <w:shd w:val="clear" w:color="auto" w:fill="auto"/>
          </w:tcPr>
          <w:p w14:paraId="77496068" w14:textId="19549301" w:rsidR="00E1686C" w:rsidRDefault="00E1686C" w:rsidP="006A0BC1">
            <w:pPr>
              <w:rPr>
                <w:ins w:id="2035" w:author="Steve Maas" w:date="2016-02-06T16:53:00Z"/>
              </w:rPr>
            </w:pPr>
            <w:ins w:id="2036" w:author="Steve Maas" w:date="2016-02-06T16:53:00Z">
              <w:r>
                <w:t>define an alias (3)</w:t>
              </w:r>
            </w:ins>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2037" w:author="Steve Maas" w:date="2016-02-06T16:54:00Z"/>
        </w:r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ins w:id="2038" w:author="Steve Maas" w:date="2016-02-06T16:54:00Z">
        <w:r>
          <w:t xml:space="preserve">As of FEBio 2.5 the configuration file supports aliases which can be used to define plugin paths. The </w:t>
        </w:r>
        <w:r>
          <w:rPr>
            <w:i/>
          </w:rPr>
          <w:t xml:space="preserve">set </w:t>
        </w:r>
        <w:r>
          <w:t xml:space="preserve">tag defines an alias. The name of the alias is specified via the </w:t>
        </w:r>
      </w:ins>
      <w:ins w:id="2039" w:author="Steve Maas" w:date="2016-02-06T16:55:00Z">
        <w:r>
          <w:rPr>
            <w:i/>
          </w:rPr>
          <w:t xml:space="preserve">name </w:t>
        </w:r>
        <w:r>
          <w:t>attribute. Aliases are accessed using the $(</w:t>
        </w:r>
        <w:r>
          <w:rPr>
            <w:i/>
          </w:rPr>
          <w:t>name</w:t>
        </w:r>
        <w:r>
          <w:t>) syntax. See below for an example.</w:t>
        </w:r>
      </w:ins>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ins w:id="2040" w:author="Steve Maas" w:date="2016-02-06T16:56:00Z"/>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ins w:id="2041" w:author="Steve Maas" w:date="2016-02-06T16:56:00Z"/>
          <w:rFonts w:ascii="Courier New" w:hAnsi="Courier New" w:cs="Courier New"/>
          <w:sz w:val="22"/>
          <w:szCs w:val="22"/>
        </w:rPr>
      </w:pPr>
      <w:ins w:id="2042" w:author="Steve Maas" w:date="2016-02-06T16:56:00Z">
        <w:r>
          <w:rPr>
            <w:rFonts w:ascii="Courier New" w:hAnsi="Courier New" w:cs="Courier New"/>
            <w:sz w:val="22"/>
            <w:szCs w:val="22"/>
          </w:rPr>
          <w:tab/>
          <w:t>&lt;set name="PluginsDir"&gt;C:\path\to\plugins&lt;/set&gt;</w:t>
        </w:r>
      </w:ins>
    </w:p>
    <w:p w14:paraId="3FC3B3B7" w14:textId="43206BBB" w:rsidR="00E1686C" w:rsidRPr="007949F9" w:rsidRDefault="00E1686C" w:rsidP="00DA22DD">
      <w:pPr>
        <w:rPr>
          <w:rFonts w:ascii="Courier New" w:hAnsi="Courier New" w:cs="Courier New"/>
          <w:sz w:val="22"/>
          <w:szCs w:val="22"/>
        </w:rPr>
      </w:pPr>
      <w:ins w:id="2043" w:author="Steve Maas" w:date="2016-02-06T16:56:00Z">
        <w:r>
          <w:rPr>
            <w:rFonts w:ascii="Courier New" w:hAnsi="Courier New" w:cs="Courier New"/>
            <w:sz w:val="22"/>
            <w:szCs w:val="22"/>
          </w:rPr>
          <w:tab/>
          <w:t>&lt;import&gt;$(PluginsDir)\myplugin.dll&lt;/import&gt;</w:t>
        </w:r>
      </w:ins>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2044" w:name="_Toc304220064"/>
      <w:r w:rsidR="00470C94">
        <w:lastRenderedPageBreak/>
        <w:t>FEBio Plugins</w:t>
      </w:r>
      <w:bookmarkEnd w:id="2044"/>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726C43">
        <w:fldChar w:fldCharType="begin"/>
      </w:r>
      <w:r w:rsidR="00726C43">
        <w:instrText xml:space="preserve"> HYPERLINK "http://febiodoc.sci.utah.edu/doxygen/" </w:instrText>
      </w:r>
      <w:ins w:id="2045" w:author="Gerard" w:date="2016-04-27T14:23:00Z"/>
      <w:r w:rsidR="00726C4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726C43">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2046" w:name="_Toc304220065"/>
      <w:r w:rsidR="006A0BC1">
        <w:lastRenderedPageBreak/>
        <w:t>References</w:t>
      </w:r>
      <w:bookmarkEnd w:id="2046"/>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2047"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2047"/>
    </w:p>
    <w:p w14:paraId="1D30E74A" w14:textId="77777777" w:rsidR="00554341" w:rsidRPr="00554341" w:rsidRDefault="00554341" w:rsidP="00554341">
      <w:pPr>
        <w:pStyle w:val="EndNoteBibliography"/>
        <w:rPr>
          <w:noProof/>
        </w:rPr>
      </w:pPr>
      <w:bookmarkStart w:id="2048" w:name="_ENREF_2"/>
      <w:r w:rsidRPr="00554341">
        <w:rPr>
          <w:noProof/>
        </w:rPr>
        <w:t>[2]</w:t>
      </w:r>
      <w:r w:rsidRPr="00554341">
        <w:rPr>
          <w:noProof/>
        </w:rPr>
        <w:tab/>
        <w:t>Gee, M. W., Dohrmann, C. R., Key, S. W., and Wall, W. A., 2009, "A uniform nodal strain tetrahedron with isochoric stabilization," Int. J. Numer. Meth. Engng(78), pp. 429-443.</w:t>
      </w:r>
      <w:bookmarkEnd w:id="2048"/>
    </w:p>
    <w:p w14:paraId="70C50381" w14:textId="77777777" w:rsidR="00554341" w:rsidRPr="00554341" w:rsidRDefault="00554341" w:rsidP="00554341">
      <w:pPr>
        <w:pStyle w:val="EndNoteBibliography"/>
        <w:rPr>
          <w:noProof/>
        </w:rPr>
      </w:pPr>
      <w:bookmarkStart w:id="2049"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2049"/>
    </w:p>
    <w:p w14:paraId="5D6E3FD0" w14:textId="77777777" w:rsidR="00554341" w:rsidRPr="00554341" w:rsidRDefault="00554341" w:rsidP="00554341">
      <w:pPr>
        <w:pStyle w:val="EndNoteBibliography"/>
        <w:rPr>
          <w:noProof/>
        </w:rPr>
      </w:pPr>
      <w:bookmarkStart w:id="2050"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2050"/>
    </w:p>
    <w:p w14:paraId="4679EB9A" w14:textId="77777777" w:rsidR="00554341" w:rsidRPr="00554341" w:rsidRDefault="00554341" w:rsidP="00554341">
      <w:pPr>
        <w:pStyle w:val="EndNoteBibliography"/>
        <w:rPr>
          <w:noProof/>
        </w:rPr>
      </w:pPr>
      <w:bookmarkStart w:id="2051"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2051"/>
    </w:p>
    <w:p w14:paraId="3C654BEB" w14:textId="77777777" w:rsidR="00554341" w:rsidRPr="00554341" w:rsidRDefault="00554341" w:rsidP="00554341">
      <w:pPr>
        <w:pStyle w:val="EndNoteBibliography"/>
        <w:rPr>
          <w:noProof/>
        </w:rPr>
      </w:pPr>
      <w:bookmarkStart w:id="2052"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2052"/>
    </w:p>
    <w:p w14:paraId="53717336" w14:textId="77777777" w:rsidR="00554341" w:rsidRPr="00554341" w:rsidRDefault="00554341" w:rsidP="00554341">
      <w:pPr>
        <w:pStyle w:val="EndNoteBibliography"/>
        <w:rPr>
          <w:noProof/>
        </w:rPr>
      </w:pPr>
      <w:bookmarkStart w:id="2053" w:name="_ENREF_7"/>
      <w:r w:rsidRPr="00554341">
        <w:rPr>
          <w:noProof/>
        </w:rPr>
        <w:t>[7]</w:t>
      </w:r>
      <w:r w:rsidRPr="00554341">
        <w:rPr>
          <w:noProof/>
        </w:rPr>
        <w:tab/>
        <w:t>Lanir, Y., 1983, "Constitutive equations for fibrous connective tissues," J Biomech, 16(1), pp. 1-12.</w:t>
      </w:r>
      <w:bookmarkEnd w:id="2053"/>
    </w:p>
    <w:p w14:paraId="23E6EABC" w14:textId="77777777" w:rsidR="00554341" w:rsidRPr="00554341" w:rsidRDefault="00554341" w:rsidP="00554341">
      <w:pPr>
        <w:pStyle w:val="EndNoteBibliography"/>
        <w:rPr>
          <w:noProof/>
        </w:rPr>
      </w:pPr>
      <w:bookmarkStart w:id="2054"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2054"/>
    </w:p>
    <w:p w14:paraId="4C77CBBB" w14:textId="77777777" w:rsidR="00554341" w:rsidRPr="00554341" w:rsidRDefault="00554341" w:rsidP="00554341">
      <w:pPr>
        <w:pStyle w:val="EndNoteBibliography"/>
        <w:rPr>
          <w:noProof/>
        </w:rPr>
      </w:pPr>
      <w:bookmarkStart w:id="2055" w:name="_ENREF_9"/>
      <w:r w:rsidRPr="00554341">
        <w:rPr>
          <w:noProof/>
        </w:rPr>
        <w:t>[9]</w:t>
      </w:r>
      <w:r w:rsidRPr="00554341">
        <w:rPr>
          <w:noProof/>
        </w:rPr>
        <w:tab/>
        <w:t>Ateshian, G. A., 2007, "Anisotropy of fibrous tissues in relation to the distribution of tensed and buckled fibers," J Biomech Eng, 129(2), pp. 240-249.</w:t>
      </w:r>
      <w:bookmarkEnd w:id="2055"/>
    </w:p>
    <w:p w14:paraId="6FA174AB" w14:textId="77777777" w:rsidR="00554341" w:rsidRPr="00554341" w:rsidRDefault="00554341" w:rsidP="00554341">
      <w:pPr>
        <w:pStyle w:val="EndNoteBibliography"/>
        <w:rPr>
          <w:noProof/>
        </w:rPr>
      </w:pPr>
      <w:bookmarkStart w:id="2056" w:name="_ENREF_10"/>
      <w:r w:rsidRPr="00554341">
        <w:rPr>
          <w:noProof/>
        </w:rPr>
        <w:t>[10]</w:t>
      </w:r>
      <w:r w:rsidRPr="00554341">
        <w:rPr>
          <w:noProof/>
        </w:rPr>
        <w:tab/>
        <w:t>Fung, Y. C., 1993, Biomechanics : mechanical properties of living tissues, Springer-Verlag, New York.</w:t>
      </w:r>
      <w:bookmarkEnd w:id="2056"/>
    </w:p>
    <w:p w14:paraId="179CFDA9" w14:textId="77777777" w:rsidR="00554341" w:rsidRPr="00554341" w:rsidRDefault="00554341" w:rsidP="00554341">
      <w:pPr>
        <w:pStyle w:val="EndNoteBibliography"/>
        <w:rPr>
          <w:noProof/>
        </w:rPr>
      </w:pPr>
      <w:bookmarkStart w:id="2057" w:name="_ENREF_11"/>
      <w:r w:rsidRPr="00554341">
        <w:rPr>
          <w:noProof/>
        </w:rPr>
        <w:t>[11]</w:t>
      </w:r>
      <w:r w:rsidRPr="00554341">
        <w:rPr>
          <w:noProof/>
        </w:rPr>
        <w:tab/>
        <w:t>Fung, Y. C., Fronek, K., and Patitucci, P., 1979, "Pseudoelasticity of arteries and the choice of its mathematical expression," Am J Physiol, 237(5), pp. H620-631.</w:t>
      </w:r>
      <w:bookmarkEnd w:id="2057"/>
    </w:p>
    <w:p w14:paraId="0880D19A" w14:textId="77777777" w:rsidR="00554341" w:rsidRPr="00554341" w:rsidRDefault="00554341" w:rsidP="00554341">
      <w:pPr>
        <w:pStyle w:val="EndNoteBibliography"/>
        <w:rPr>
          <w:noProof/>
        </w:rPr>
      </w:pPr>
      <w:bookmarkStart w:id="2058" w:name="_ENREF_12"/>
      <w:r w:rsidRPr="00554341">
        <w:rPr>
          <w:noProof/>
        </w:rPr>
        <w:t>[12]</w:t>
      </w:r>
      <w:r w:rsidRPr="00554341">
        <w:rPr>
          <w:noProof/>
        </w:rPr>
        <w:tab/>
        <w:t>Ateshian, G. A., and Costa, K. D., 2009, "A frame-invariant formulation of Fung elasticity," J Biomech, 42(6), pp. 781-785.</w:t>
      </w:r>
      <w:bookmarkEnd w:id="2058"/>
    </w:p>
    <w:p w14:paraId="7CD547E1" w14:textId="77777777" w:rsidR="00554341" w:rsidRPr="00554341" w:rsidRDefault="00554341" w:rsidP="00554341">
      <w:pPr>
        <w:pStyle w:val="EndNoteBibliography"/>
        <w:rPr>
          <w:noProof/>
        </w:rPr>
      </w:pPr>
      <w:bookmarkStart w:id="2059" w:name="_ENREF_13"/>
      <w:r w:rsidRPr="00554341">
        <w:rPr>
          <w:noProof/>
        </w:rPr>
        <w:t>[13]</w:t>
      </w:r>
      <w:r w:rsidRPr="00554341">
        <w:rPr>
          <w:noProof/>
        </w:rPr>
        <w:tab/>
        <w:t>Blemker, S., 2004, "3D Modeling of Complex Muscle Architecture and Geometry," Stanford University, Stanford.</w:t>
      </w:r>
      <w:bookmarkEnd w:id="2059"/>
    </w:p>
    <w:p w14:paraId="5F96751F" w14:textId="77777777" w:rsidR="00554341" w:rsidRPr="00554341" w:rsidRDefault="00554341" w:rsidP="00554341">
      <w:pPr>
        <w:pStyle w:val="EndNoteBibliography"/>
        <w:rPr>
          <w:noProof/>
        </w:rPr>
      </w:pPr>
      <w:bookmarkStart w:id="2060"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2060"/>
    </w:p>
    <w:p w14:paraId="7A40C3A4" w14:textId="77777777" w:rsidR="00554341" w:rsidRPr="00554341" w:rsidRDefault="00554341" w:rsidP="00554341">
      <w:pPr>
        <w:pStyle w:val="EndNoteBibliography"/>
        <w:rPr>
          <w:noProof/>
        </w:rPr>
      </w:pPr>
      <w:bookmarkStart w:id="2061" w:name="_ENREF_15"/>
      <w:r w:rsidRPr="00554341">
        <w:rPr>
          <w:noProof/>
        </w:rPr>
        <w:t>[15]</w:t>
      </w:r>
      <w:r w:rsidRPr="00554341">
        <w:rPr>
          <w:noProof/>
        </w:rPr>
        <w:tab/>
        <w:t>Spencer, A. J. M., 1984, Continuum Theory of the Mechanics of Fibre-Reinforced Composites, Springer-Verlag, New York.</w:t>
      </w:r>
      <w:bookmarkEnd w:id="2061"/>
    </w:p>
    <w:p w14:paraId="74488EA7" w14:textId="77777777" w:rsidR="00554341" w:rsidRPr="00554341" w:rsidRDefault="00554341" w:rsidP="00554341">
      <w:pPr>
        <w:pStyle w:val="EndNoteBibliography"/>
        <w:rPr>
          <w:noProof/>
        </w:rPr>
      </w:pPr>
      <w:bookmarkStart w:id="2062"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2062"/>
    </w:p>
    <w:p w14:paraId="25F2C42D" w14:textId="77777777" w:rsidR="00554341" w:rsidRPr="00554341" w:rsidRDefault="00554341" w:rsidP="00554341">
      <w:pPr>
        <w:pStyle w:val="EndNoteBibliography"/>
        <w:rPr>
          <w:noProof/>
        </w:rPr>
      </w:pPr>
      <w:bookmarkStart w:id="2063"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2063"/>
    </w:p>
    <w:p w14:paraId="189CC6F2" w14:textId="77777777" w:rsidR="00554341" w:rsidRPr="00554341" w:rsidRDefault="00554341" w:rsidP="00554341">
      <w:pPr>
        <w:pStyle w:val="EndNoteBibliography"/>
        <w:rPr>
          <w:noProof/>
        </w:rPr>
      </w:pPr>
      <w:bookmarkStart w:id="2064" w:name="_ENREF_18"/>
      <w:r w:rsidRPr="00554341">
        <w:rPr>
          <w:noProof/>
        </w:rPr>
        <w:t>[18]</w:t>
      </w:r>
      <w:r w:rsidRPr="00554341">
        <w:rPr>
          <w:noProof/>
        </w:rPr>
        <w:tab/>
        <w:t>Quapp, K. M., and Weiss, J. A., 1998, "Material characterization of human medial collateral ligament," J Biomech Eng, 120(6), pp. 757-763.</w:t>
      </w:r>
      <w:bookmarkEnd w:id="2064"/>
    </w:p>
    <w:p w14:paraId="40480804" w14:textId="77777777" w:rsidR="00554341" w:rsidRPr="00554341" w:rsidRDefault="00554341" w:rsidP="00554341">
      <w:pPr>
        <w:pStyle w:val="EndNoteBibliography"/>
        <w:rPr>
          <w:noProof/>
        </w:rPr>
      </w:pPr>
      <w:bookmarkStart w:id="2065"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2065"/>
    </w:p>
    <w:p w14:paraId="7F8036D6" w14:textId="77777777" w:rsidR="00554341" w:rsidRPr="00554341" w:rsidRDefault="00554341" w:rsidP="00554341">
      <w:pPr>
        <w:pStyle w:val="EndNoteBibliography"/>
        <w:rPr>
          <w:noProof/>
        </w:rPr>
      </w:pPr>
      <w:bookmarkStart w:id="2066" w:name="_ENREF_20"/>
      <w:r w:rsidRPr="00554341">
        <w:rPr>
          <w:noProof/>
        </w:rPr>
        <w:t>[20]</w:t>
      </w:r>
      <w:r w:rsidRPr="00554341">
        <w:rPr>
          <w:noProof/>
        </w:rPr>
        <w:tab/>
        <w:t>Veronda, D. R., and Westmann, R. A., 1970, "Mechanical Characterization of Skin - Finite Deformations," J. Biomechanics, Vol. 3, pp. 111-124.</w:t>
      </w:r>
      <w:bookmarkEnd w:id="2066"/>
    </w:p>
    <w:p w14:paraId="60FA302C" w14:textId="77777777" w:rsidR="00554341" w:rsidRPr="00554341" w:rsidRDefault="00554341" w:rsidP="00554341">
      <w:pPr>
        <w:pStyle w:val="EndNoteBibliography"/>
        <w:rPr>
          <w:noProof/>
        </w:rPr>
      </w:pPr>
      <w:bookmarkStart w:id="2067"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2067"/>
    </w:p>
    <w:p w14:paraId="47080324" w14:textId="77777777" w:rsidR="00554341" w:rsidRPr="00554341" w:rsidRDefault="00554341" w:rsidP="00554341">
      <w:pPr>
        <w:pStyle w:val="EndNoteBibliography"/>
        <w:rPr>
          <w:noProof/>
        </w:rPr>
      </w:pPr>
      <w:bookmarkStart w:id="2068"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2068"/>
    </w:p>
    <w:p w14:paraId="13690B4B" w14:textId="77777777" w:rsidR="00554341" w:rsidRPr="00554341" w:rsidRDefault="00554341" w:rsidP="00554341">
      <w:pPr>
        <w:pStyle w:val="EndNoteBibliography"/>
        <w:rPr>
          <w:noProof/>
        </w:rPr>
      </w:pPr>
      <w:bookmarkStart w:id="2069" w:name="_ENREF_23"/>
      <w:r w:rsidRPr="00554341">
        <w:rPr>
          <w:noProof/>
        </w:rPr>
        <w:t>[23]</w:t>
      </w:r>
      <w:r w:rsidRPr="00554341">
        <w:rPr>
          <w:noProof/>
        </w:rPr>
        <w:tab/>
        <w:t>Bonet, J., and Wood, R. D., 1997, Nonlinear continuum mechanics for finite element analysis, Cambridge University Press.</w:t>
      </w:r>
      <w:bookmarkEnd w:id="2069"/>
    </w:p>
    <w:p w14:paraId="1F4765BB" w14:textId="77777777" w:rsidR="00554341" w:rsidRPr="00554341" w:rsidRDefault="00554341" w:rsidP="00554341">
      <w:pPr>
        <w:pStyle w:val="EndNoteBibliography"/>
        <w:rPr>
          <w:noProof/>
        </w:rPr>
      </w:pPr>
      <w:bookmarkStart w:id="2070" w:name="_ENREF_24"/>
      <w:r w:rsidRPr="00554341">
        <w:rPr>
          <w:noProof/>
        </w:rPr>
        <w:t>[24]</w:t>
      </w:r>
      <w:r w:rsidRPr="00554341">
        <w:rPr>
          <w:noProof/>
        </w:rPr>
        <w:tab/>
        <w:t>Carter, D. R., and Hayes, W. C., 1976, "Bone compressive strength: the influence of density and strain rate," Science, 194(4270), pp. 1174-1176.</w:t>
      </w:r>
      <w:bookmarkEnd w:id="2070"/>
    </w:p>
    <w:p w14:paraId="24EBBC16" w14:textId="77777777" w:rsidR="00554341" w:rsidRPr="00554341" w:rsidRDefault="00554341" w:rsidP="00554341">
      <w:pPr>
        <w:pStyle w:val="EndNoteBibliography"/>
        <w:rPr>
          <w:noProof/>
        </w:rPr>
      </w:pPr>
      <w:bookmarkStart w:id="2071" w:name="_ENREF_25"/>
      <w:r w:rsidRPr="00554341">
        <w:rPr>
          <w:noProof/>
        </w:rPr>
        <w:t>[25]</w:t>
      </w:r>
      <w:r w:rsidRPr="00554341">
        <w:rPr>
          <w:noProof/>
        </w:rPr>
        <w:tab/>
        <w:t>Carter, D. R., and Hayes, W. C., 1977, "The compressive behavior of bone as a two-phase porous structure," J Bone Joint Surg Am, 59(7), pp. 954-962.</w:t>
      </w:r>
      <w:bookmarkEnd w:id="2071"/>
    </w:p>
    <w:p w14:paraId="0CBB6F4D" w14:textId="77777777" w:rsidR="00554341" w:rsidRPr="00554341" w:rsidRDefault="00554341" w:rsidP="00554341">
      <w:pPr>
        <w:pStyle w:val="EndNoteBibliography"/>
        <w:rPr>
          <w:noProof/>
        </w:rPr>
      </w:pPr>
      <w:bookmarkStart w:id="2072" w:name="_ENREF_26"/>
      <w:r w:rsidRPr="00554341">
        <w:rPr>
          <w:noProof/>
        </w:rPr>
        <w:t>[26]</w:t>
      </w:r>
      <w:r w:rsidRPr="00554341">
        <w:rPr>
          <w:noProof/>
        </w:rPr>
        <w:tab/>
        <w:t>Curnier, A., Qi-Chang, H., and Zysset, P., 1995, "Conewise linear elastic materials," J Elasticity, 37(1), pp. 1-38.</w:t>
      </w:r>
      <w:bookmarkEnd w:id="2072"/>
    </w:p>
    <w:p w14:paraId="3FD4BDE5" w14:textId="77777777" w:rsidR="00554341" w:rsidRPr="00554341" w:rsidRDefault="00554341" w:rsidP="00554341">
      <w:pPr>
        <w:pStyle w:val="EndNoteBibliography"/>
        <w:rPr>
          <w:noProof/>
        </w:rPr>
      </w:pPr>
      <w:bookmarkStart w:id="2073" w:name="_ENREF_27"/>
      <w:r w:rsidRPr="00554341">
        <w:rPr>
          <w:noProof/>
        </w:rPr>
        <w:t>[27]</w:t>
      </w:r>
      <w:r w:rsidRPr="00554341">
        <w:rPr>
          <w:noProof/>
        </w:rPr>
        <w:tab/>
        <w:t>Overbeek, J. T., 1956, "The Donnan equilibrium," Prog Biophys Biophys Chem, 6, pp. 57-84.</w:t>
      </w:r>
      <w:bookmarkEnd w:id="2073"/>
    </w:p>
    <w:p w14:paraId="620EC79E" w14:textId="77777777" w:rsidR="00554341" w:rsidRPr="00554341" w:rsidRDefault="00554341" w:rsidP="00554341">
      <w:pPr>
        <w:pStyle w:val="EndNoteBibliography"/>
        <w:rPr>
          <w:noProof/>
        </w:rPr>
      </w:pPr>
      <w:bookmarkStart w:id="2074" w:name="_ENREF_28"/>
      <w:r w:rsidRPr="00554341">
        <w:rPr>
          <w:noProof/>
        </w:rPr>
        <w:t>[28]</w:t>
      </w:r>
      <w:r w:rsidRPr="00554341">
        <w:rPr>
          <w:noProof/>
        </w:rPr>
        <w:tab/>
        <w:t>Lai, W. M., Hou, J. S., and Mow, V. C., 1991, "A triphasic theory for the swelling and deformation behaviors of articular cartilage," J Biomech Eng, 113(3), pp. 245-258.</w:t>
      </w:r>
      <w:bookmarkEnd w:id="2074"/>
    </w:p>
    <w:p w14:paraId="7BDD5526" w14:textId="77777777" w:rsidR="00554341" w:rsidRPr="00554341" w:rsidRDefault="00554341" w:rsidP="00554341">
      <w:pPr>
        <w:pStyle w:val="EndNoteBibliography"/>
        <w:rPr>
          <w:noProof/>
        </w:rPr>
      </w:pPr>
      <w:bookmarkStart w:id="2075"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2075"/>
    </w:p>
    <w:p w14:paraId="49A472B8" w14:textId="77777777" w:rsidR="00554341" w:rsidRPr="00554341" w:rsidRDefault="00554341" w:rsidP="00554341">
      <w:pPr>
        <w:pStyle w:val="EndNoteBibliography"/>
        <w:rPr>
          <w:noProof/>
        </w:rPr>
      </w:pPr>
      <w:bookmarkStart w:id="2076"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2076"/>
    </w:p>
    <w:p w14:paraId="7159E436" w14:textId="77777777" w:rsidR="00554341" w:rsidRPr="00554341" w:rsidRDefault="00554341" w:rsidP="00554341">
      <w:pPr>
        <w:pStyle w:val="EndNoteBibliography"/>
        <w:rPr>
          <w:noProof/>
        </w:rPr>
      </w:pPr>
      <w:bookmarkStart w:id="2077"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2077"/>
    </w:p>
    <w:p w14:paraId="72698A65" w14:textId="77777777" w:rsidR="00554341" w:rsidRPr="00554341" w:rsidRDefault="00554341" w:rsidP="00554341">
      <w:pPr>
        <w:pStyle w:val="EndNoteBibliography"/>
        <w:rPr>
          <w:noProof/>
        </w:rPr>
      </w:pPr>
      <w:bookmarkStart w:id="2078" w:name="_ENREF_32"/>
      <w:r w:rsidRPr="00554341">
        <w:rPr>
          <w:noProof/>
        </w:rPr>
        <w:t>[32]</w:t>
      </w:r>
      <w:r w:rsidRPr="00554341">
        <w:rPr>
          <w:noProof/>
        </w:rPr>
        <w:tab/>
        <w:t>Ateshian, G. A., 2015, "Viscoelasticity using reactive constrained solid mixtures," J Biomech, 48(6), pp. 941-947.</w:t>
      </w:r>
      <w:bookmarkEnd w:id="2078"/>
    </w:p>
    <w:p w14:paraId="412972B1" w14:textId="77777777" w:rsidR="00554341" w:rsidRPr="00554341" w:rsidRDefault="00554341" w:rsidP="00554341">
      <w:pPr>
        <w:pStyle w:val="EndNoteBibliography"/>
        <w:rPr>
          <w:noProof/>
        </w:rPr>
      </w:pPr>
      <w:bookmarkStart w:id="2079"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2079"/>
    </w:p>
    <w:p w14:paraId="234E81FE" w14:textId="77777777" w:rsidR="00554341" w:rsidRPr="00554341" w:rsidRDefault="00554341" w:rsidP="00554341">
      <w:pPr>
        <w:pStyle w:val="EndNoteBibliography"/>
        <w:rPr>
          <w:noProof/>
        </w:rPr>
      </w:pPr>
      <w:bookmarkStart w:id="2080" w:name="_ENREF_34"/>
      <w:r w:rsidRPr="00554341">
        <w:rPr>
          <w:noProof/>
        </w:rPr>
        <w:t>[34]</w:t>
      </w:r>
      <w:r w:rsidRPr="00554341">
        <w:rPr>
          <w:noProof/>
        </w:rPr>
        <w:tab/>
        <w:t>Ateshian, G. A., and Ricken, T., 2010, "Multigenerational interstitial growth of biological tissues," Biomech Model Mechanobiol, 9(6), pp. 689-702.</w:t>
      </w:r>
      <w:bookmarkEnd w:id="2080"/>
    </w:p>
    <w:p w14:paraId="43DFB6D0" w14:textId="77777777" w:rsidR="00554341" w:rsidRPr="00554341" w:rsidRDefault="00554341" w:rsidP="00554341">
      <w:pPr>
        <w:pStyle w:val="EndNoteBibliography"/>
        <w:rPr>
          <w:noProof/>
        </w:rPr>
      </w:pPr>
      <w:bookmarkStart w:id="2081"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2081"/>
    </w:p>
    <w:p w14:paraId="3FF0B087" w14:textId="77777777" w:rsidR="00554341" w:rsidRPr="00554341" w:rsidRDefault="00554341" w:rsidP="00554341">
      <w:pPr>
        <w:pStyle w:val="EndNoteBibliography"/>
        <w:rPr>
          <w:noProof/>
        </w:rPr>
      </w:pPr>
      <w:bookmarkStart w:id="2082"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2082"/>
    </w:p>
    <w:p w14:paraId="492C9F2F" w14:textId="77777777" w:rsidR="00554341" w:rsidRPr="00554341" w:rsidRDefault="00554341" w:rsidP="00554341">
      <w:pPr>
        <w:pStyle w:val="EndNoteBibliography"/>
        <w:rPr>
          <w:noProof/>
        </w:rPr>
      </w:pPr>
      <w:bookmarkStart w:id="2083"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2083"/>
    </w:p>
    <w:p w14:paraId="15572EDC" w14:textId="77777777" w:rsidR="00554341" w:rsidRPr="00554341" w:rsidRDefault="00554341" w:rsidP="00554341">
      <w:pPr>
        <w:pStyle w:val="EndNoteBibliography"/>
        <w:rPr>
          <w:noProof/>
        </w:rPr>
      </w:pPr>
      <w:bookmarkStart w:id="2084" w:name="_ENREF_38"/>
      <w:r w:rsidRPr="00554341">
        <w:rPr>
          <w:noProof/>
        </w:rPr>
        <w:t>[38]</w:t>
      </w:r>
      <w:r w:rsidRPr="00554341">
        <w:rPr>
          <w:noProof/>
        </w:rPr>
        <w:tab/>
        <w:t>Weinans, H., Huiskes, R., and Grootenboer, H. J., 1992, "The behavior of adaptive bone-remodeling simulation models," J Biomech, 25(12), pp. 1425-1441.</w:t>
      </w:r>
      <w:bookmarkEnd w:id="2084"/>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77FE35" w14:textId="77777777" w:rsidR="00A4172B" w:rsidRDefault="00A4172B">
      <w:r>
        <w:separator/>
      </w:r>
    </w:p>
  </w:endnote>
  <w:endnote w:type="continuationSeparator" w:id="0">
    <w:p w14:paraId="053511A6" w14:textId="77777777" w:rsidR="00A4172B" w:rsidRDefault="00A41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AFAB17" w14:textId="77777777" w:rsidR="00A4172B" w:rsidRDefault="00A4172B">
      <w:r>
        <w:separator/>
      </w:r>
    </w:p>
  </w:footnote>
  <w:footnote w:type="continuationSeparator" w:id="0">
    <w:p w14:paraId="0FB26702" w14:textId="77777777" w:rsidR="00A4172B" w:rsidRDefault="00A4172B">
      <w:r>
        <w:continuationSeparator/>
      </w:r>
    </w:p>
  </w:footnote>
  <w:footnote w:id="1">
    <w:p w14:paraId="2EECF9A7" w14:textId="1DEABEEA" w:rsidR="00A4172B" w:rsidRDefault="00A4172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A4172B" w:rsidRDefault="00A4172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A4172B" w:rsidRDefault="00A4172B">
      <w:pPr>
        <w:pStyle w:val="FootnoteText"/>
      </w:pPr>
      <w:r>
        <w:rPr>
          <w:rStyle w:val="FootnoteReference"/>
        </w:rPr>
        <w:footnoteRef/>
      </w:r>
      <w:r>
        <w:t xml:space="preserve"> Support for apostrophes was not added until FEBio version 2.1.</w:t>
      </w:r>
    </w:p>
  </w:footnote>
  <w:footnote w:id="4">
    <w:p w14:paraId="5B9D4F51" w14:textId="321110ED" w:rsidR="00A4172B" w:rsidRDefault="00A4172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A4172B" w:rsidRDefault="00A4172B" w:rsidP="00AF04AB">
      <w:pPr>
        <w:pStyle w:val="FootnoteText"/>
      </w:pPr>
      <w:r>
        <w:rPr>
          <w:rStyle w:val="FootnoteReference"/>
        </w:rPr>
        <w:footnoteRef/>
      </w:r>
      <w:r>
        <w:t xml:space="preserve"> Supported from FEBio version 2.3 and up.</w:t>
      </w:r>
    </w:p>
  </w:footnote>
  <w:footnote w:id="6">
    <w:p w14:paraId="75238AE5" w14:textId="77777777" w:rsidR="00A4172B" w:rsidRDefault="00A4172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A4172B" w:rsidRDefault="00A4172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A4172B" w:rsidRDefault="00A4172B" w:rsidP="00B63126">
      <w:pPr>
        <w:pStyle w:val="FootnoteText"/>
      </w:pPr>
      <w:r>
        <w:rPr>
          <w:rStyle w:val="FootnoteReference"/>
        </w:rPr>
        <w:footnoteRef/>
      </w:r>
      <w:r>
        <w:t xml:space="preserve"> Supported from FEBio version 2.3 and up.</w:t>
      </w:r>
    </w:p>
  </w:footnote>
  <w:footnote w:id="9">
    <w:p w14:paraId="2FB68287" w14:textId="77777777" w:rsidR="00A4172B" w:rsidRPr="00112C98" w:rsidRDefault="00A4172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A4172B" w:rsidRPr="009339D1" w:rsidRDefault="00A4172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A4172B" w:rsidRDefault="00A4172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A4172B" w:rsidRDefault="00A4172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A4172B" w:rsidRDefault="00A4172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A4172B" w:rsidRDefault="00A4172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7CE2">
      <w:rPr>
        <w:rStyle w:val="PageNumber"/>
        <w:noProof/>
      </w:rPr>
      <w:t>233</w:t>
    </w:r>
    <w:r>
      <w:rPr>
        <w:rStyle w:val="PageNumber"/>
      </w:rPr>
      <w:fldChar w:fldCharType="end"/>
    </w:r>
  </w:p>
  <w:p w14:paraId="6F3346F0" w14:textId="77777777" w:rsidR="00A4172B" w:rsidRDefault="00A4172B"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A4172B" w:rsidRDefault="00A4172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7CE2">
      <w:rPr>
        <w:rStyle w:val="PageNumber"/>
        <w:noProof/>
      </w:rPr>
      <w:t>233</w:t>
    </w:r>
    <w:r>
      <w:rPr>
        <w:rStyle w:val="PageNumber"/>
      </w:rPr>
      <w:fldChar w:fldCharType="end"/>
    </w:r>
  </w:p>
  <w:p w14:paraId="4C9E34C0" w14:textId="77777777" w:rsidR="00A4172B" w:rsidRDefault="00A4172B"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197153"/>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86C"/>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97153"/>
    <o:shapelayout v:ext="edit">
      <o:idmap v:ext="edit" data="1,2,84,118,120,121,125,127,131,135,137,191,19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2.wmf"/><Relationship Id="rId231" Type="http://schemas.openxmlformats.org/officeDocument/2006/relationships/oleObject" Target="embeddings/oleObject109.bin"/><Relationship Id="rId232" Type="http://schemas.openxmlformats.org/officeDocument/2006/relationships/image" Target="media/image113.wmf"/><Relationship Id="rId233" Type="http://schemas.openxmlformats.org/officeDocument/2006/relationships/oleObject" Target="embeddings/oleObject110.bin"/><Relationship Id="rId234" Type="http://schemas.openxmlformats.org/officeDocument/2006/relationships/image" Target="media/image114.wmf"/><Relationship Id="rId235" Type="http://schemas.openxmlformats.org/officeDocument/2006/relationships/oleObject" Target="embeddings/oleObject111.bin"/><Relationship Id="rId236" Type="http://schemas.openxmlformats.org/officeDocument/2006/relationships/image" Target="media/image115.wmf"/><Relationship Id="rId237" Type="http://schemas.openxmlformats.org/officeDocument/2006/relationships/oleObject" Target="embeddings/oleObject112.bin"/><Relationship Id="rId238" Type="http://schemas.openxmlformats.org/officeDocument/2006/relationships/image" Target="media/image116.wmf"/><Relationship Id="rId239" Type="http://schemas.openxmlformats.org/officeDocument/2006/relationships/oleObject" Target="embeddings/oleObject113.bin"/><Relationship Id="rId1170" Type="http://schemas.openxmlformats.org/officeDocument/2006/relationships/oleObject" Target="embeddings/oleObject571.bin"/><Relationship Id="rId1171" Type="http://schemas.openxmlformats.org/officeDocument/2006/relationships/image" Target="media/image590.wmf"/><Relationship Id="rId2600" Type="http://schemas.openxmlformats.org/officeDocument/2006/relationships/image" Target="media/image1309.wmf"/><Relationship Id="rId2601" Type="http://schemas.openxmlformats.org/officeDocument/2006/relationships/oleObject" Target="embeddings/oleObject1267.bin"/><Relationship Id="rId2602" Type="http://schemas.openxmlformats.org/officeDocument/2006/relationships/image" Target="media/image1310.wmf"/><Relationship Id="rId2603" Type="http://schemas.openxmlformats.org/officeDocument/2006/relationships/oleObject" Target="embeddings/oleObject1268.bin"/><Relationship Id="rId2604" Type="http://schemas.openxmlformats.org/officeDocument/2006/relationships/image" Target="media/image1311.wmf"/><Relationship Id="rId2605" Type="http://schemas.openxmlformats.org/officeDocument/2006/relationships/oleObject" Target="embeddings/oleObject1269.bin"/><Relationship Id="rId2606" Type="http://schemas.openxmlformats.org/officeDocument/2006/relationships/image" Target="media/image1312.wmf"/><Relationship Id="rId2607" Type="http://schemas.openxmlformats.org/officeDocument/2006/relationships/oleObject" Target="embeddings/oleObject1270.bin"/><Relationship Id="rId2608" Type="http://schemas.openxmlformats.org/officeDocument/2006/relationships/image" Target="media/image1313.wmf"/><Relationship Id="rId2609" Type="http://schemas.openxmlformats.org/officeDocument/2006/relationships/oleObject" Target="embeddings/oleObject1271.bin"/><Relationship Id="rId1172" Type="http://schemas.openxmlformats.org/officeDocument/2006/relationships/oleObject" Target="embeddings/oleObject572.bin"/><Relationship Id="rId1173" Type="http://schemas.openxmlformats.org/officeDocument/2006/relationships/image" Target="media/image591.wmf"/><Relationship Id="rId1174" Type="http://schemas.openxmlformats.org/officeDocument/2006/relationships/oleObject" Target="embeddings/oleObject573.bin"/><Relationship Id="rId1175" Type="http://schemas.openxmlformats.org/officeDocument/2006/relationships/image" Target="media/image592.wmf"/><Relationship Id="rId1176" Type="http://schemas.openxmlformats.org/officeDocument/2006/relationships/oleObject" Target="embeddings/oleObject574.bin"/><Relationship Id="rId1177" Type="http://schemas.openxmlformats.org/officeDocument/2006/relationships/image" Target="media/image593.wmf"/><Relationship Id="rId1178" Type="http://schemas.openxmlformats.org/officeDocument/2006/relationships/oleObject" Target="embeddings/oleObject575.bin"/><Relationship Id="rId1179" Type="http://schemas.openxmlformats.org/officeDocument/2006/relationships/image" Target="media/image594.wmf"/><Relationship Id="rId1900" Type="http://schemas.openxmlformats.org/officeDocument/2006/relationships/image" Target="media/image959.wmf"/><Relationship Id="rId1901" Type="http://schemas.openxmlformats.org/officeDocument/2006/relationships/oleObject" Target="embeddings/oleObject917.bin"/><Relationship Id="rId1902" Type="http://schemas.openxmlformats.org/officeDocument/2006/relationships/image" Target="media/image960.wmf"/><Relationship Id="rId1903" Type="http://schemas.openxmlformats.org/officeDocument/2006/relationships/oleObject" Target="embeddings/oleObject918.bin"/><Relationship Id="rId1904" Type="http://schemas.openxmlformats.org/officeDocument/2006/relationships/image" Target="media/image961.wmf"/><Relationship Id="rId1905" Type="http://schemas.openxmlformats.org/officeDocument/2006/relationships/oleObject" Target="embeddings/oleObject919.bin"/><Relationship Id="rId1906" Type="http://schemas.openxmlformats.org/officeDocument/2006/relationships/image" Target="media/image962.wmf"/><Relationship Id="rId1907" Type="http://schemas.openxmlformats.org/officeDocument/2006/relationships/oleObject" Target="embeddings/oleObject920.bin"/><Relationship Id="rId1908" Type="http://schemas.openxmlformats.org/officeDocument/2006/relationships/image" Target="media/image963.wmf"/><Relationship Id="rId1909" Type="http://schemas.openxmlformats.org/officeDocument/2006/relationships/oleObject" Target="embeddings/oleObject921.bin"/><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240" Type="http://schemas.openxmlformats.org/officeDocument/2006/relationships/image" Target="media/image117.wmf"/><Relationship Id="rId241" Type="http://schemas.openxmlformats.org/officeDocument/2006/relationships/oleObject" Target="embeddings/oleObject114.bin"/><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180" Type="http://schemas.openxmlformats.org/officeDocument/2006/relationships/oleObject" Target="embeddings/oleObject576.bin"/><Relationship Id="rId1181" Type="http://schemas.openxmlformats.org/officeDocument/2006/relationships/image" Target="media/image595.wmf"/><Relationship Id="rId2610" Type="http://schemas.openxmlformats.org/officeDocument/2006/relationships/image" Target="media/image1314.wmf"/><Relationship Id="rId2611" Type="http://schemas.openxmlformats.org/officeDocument/2006/relationships/oleObject" Target="embeddings/oleObject1272.bin"/><Relationship Id="rId2612" Type="http://schemas.openxmlformats.org/officeDocument/2006/relationships/image" Target="media/image1315.wmf"/><Relationship Id="rId2613" Type="http://schemas.openxmlformats.org/officeDocument/2006/relationships/oleObject" Target="embeddings/oleObject1273.bin"/><Relationship Id="rId2614" Type="http://schemas.openxmlformats.org/officeDocument/2006/relationships/image" Target="media/image1316.wmf"/><Relationship Id="rId2615" Type="http://schemas.openxmlformats.org/officeDocument/2006/relationships/oleObject" Target="embeddings/oleObject1274.bin"/><Relationship Id="rId2616" Type="http://schemas.openxmlformats.org/officeDocument/2006/relationships/image" Target="media/image1317.wmf"/><Relationship Id="rId2617" Type="http://schemas.openxmlformats.org/officeDocument/2006/relationships/oleObject" Target="embeddings/oleObject1275.bin"/><Relationship Id="rId2618" Type="http://schemas.openxmlformats.org/officeDocument/2006/relationships/image" Target="media/image1318.wmf"/><Relationship Id="rId2619" Type="http://schemas.openxmlformats.org/officeDocument/2006/relationships/oleObject" Target="embeddings/oleObject1276.bin"/><Relationship Id="rId1182" Type="http://schemas.openxmlformats.org/officeDocument/2006/relationships/oleObject" Target="embeddings/oleObject577.bin"/><Relationship Id="rId1183" Type="http://schemas.openxmlformats.org/officeDocument/2006/relationships/image" Target="media/image596.wmf"/><Relationship Id="rId1184" Type="http://schemas.openxmlformats.org/officeDocument/2006/relationships/oleObject" Target="embeddings/oleObject578.bin"/><Relationship Id="rId1185" Type="http://schemas.openxmlformats.org/officeDocument/2006/relationships/image" Target="media/image597.wmf"/><Relationship Id="rId1186" Type="http://schemas.openxmlformats.org/officeDocument/2006/relationships/oleObject" Target="embeddings/oleObject579.bin"/><Relationship Id="rId1187" Type="http://schemas.openxmlformats.org/officeDocument/2006/relationships/image" Target="media/image598.wmf"/><Relationship Id="rId1188" Type="http://schemas.openxmlformats.org/officeDocument/2006/relationships/oleObject" Target="embeddings/oleObject580.bin"/><Relationship Id="rId1189" Type="http://schemas.openxmlformats.org/officeDocument/2006/relationships/image" Target="media/image599.wmf"/><Relationship Id="rId1910" Type="http://schemas.openxmlformats.org/officeDocument/2006/relationships/image" Target="media/image964.wmf"/><Relationship Id="rId1911" Type="http://schemas.openxmlformats.org/officeDocument/2006/relationships/oleObject" Target="embeddings/oleObject922.bin"/><Relationship Id="rId1912" Type="http://schemas.openxmlformats.org/officeDocument/2006/relationships/image" Target="media/image965.wmf"/><Relationship Id="rId1913" Type="http://schemas.openxmlformats.org/officeDocument/2006/relationships/oleObject" Target="embeddings/oleObject923.bin"/><Relationship Id="rId1914" Type="http://schemas.openxmlformats.org/officeDocument/2006/relationships/image" Target="media/image966.wmf"/><Relationship Id="rId1915" Type="http://schemas.openxmlformats.org/officeDocument/2006/relationships/oleObject" Target="embeddings/oleObject924.bin"/><Relationship Id="rId1916" Type="http://schemas.openxmlformats.org/officeDocument/2006/relationships/image" Target="media/image967.wmf"/><Relationship Id="rId1917" Type="http://schemas.openxmlformats.org/officeDocument/2006/relationships/oleObject" Target="embeddings/oleObject925.bin"/><Relationship Id="rId1918" Type="http://schemas.openxmlformats.org/officeDocument/2006/relationships/image" Target="media/image968.wmf"/><Relationship Id="rId1919" Type="http://schemas.openxmlformats.org/officeDocument/2006/relationships/oleObject" Target="embeddings/oleObject926.bin"/><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1190" Type="http://schemas.openxmlformats.org/officeDocument/2006/relationships/oleObject" Target="embeddings/oleObject581.bin"/><Relationship Id="rId1191" Type="http://schemas.openxmlformats.org/officeDocument/2006/relationships/image" Target="media/image600.wmf"/><Relationship Id="rId2620" Type="http://schemas.openxmlformats.org/officeDocument/2006/relationships/image" Target="media/image1319.wmf"/><Relationship Id="rId2621" Type="http://schemas.openxmlformats.org/officeDocument/2006/relationships/oleObject" Target="embeddings/oleObject1277.bin"/><Relationship Id="rId2622" Type="http://schemas.openxmlformats.org/officeDocument/2006/relationships/image" Target="media/image1320.wmf"/><Relationship Id="rId2623" Type="http://schemas.openxmlformats.org/officeDocument/2006/relationships/oleObject" Target="embeddings/oleObject1278.bin"/><Relationship Id="rId2624" Type="http://schemas.openxmlformats.org/officeDocument/2006/relationships/image" Target="media/image1321.wmf"/><Relationship Id="rId2625" Type="http://schemas.openxmlformats.org/officeDocument/2006/relationships/oleObject" Target="embeddings/oleObject1279.bin"/><Relationship Id="rId2626" Type="http://schemas.openxmlformats.org/officeDocument/2006/relationships/image" Target="media/image1322.wmf"/><Relationship Id="rId2627" Type="http://schemas.openxmlformats.org/officeDocument/2006/relationships/oleObject" Target="embeddings/oleObject1280.bin"/><Relationship Id="rId2628" Type="http://schemas.openxmlformats.org/officeDocument/2006/relationships/image" Target="media/image1323.wmf"/><Relationship Id="rId2629" Type="http://schemas.openxmlformats.org/officeDocument/2006/relationships/oleObject" Target="embeddings/oleObject1281.bin"/><Relationship Id="rId1192" Type="http://schemas.openxmlformats.org/officeDocument/2006/relationships/oleObject" Target="embeddings/oleObject582.bin"/><Relationship Id="rId1193" Type="http://schemas.openxmlformats.org/officeDocument/2006/relationships/image" Target="media/image601.wmf"/><Relationship Id="rId1194" Type="http://schemas.openxmlformats.org/officeDocument/2006/relationships/oleObject" Target="embeddings/oleObject583.bin"/><Relationship Id="rId1195" Type="http://schemas.openxmlformats.org/officeDocument/2006/relationships/image" Target="media/image602.wmf"/><Relationship Id="rId1196" Type="http://schemas.openxmlformats.org/officeDocument/2006/relationships/oleObject" Target="embeddings/oleObject584.bin"/><Relationship Id="rId1197" Type="http://schemas.openxmlformats.org/officeDocument/2006/relationships/image" Target="media/image603.wmf"/><Relationship Id="rId1198" Type="http://schemas.openxmlformats.org/officeDocument/2006/relationships/oleObject" Target="embeddings/oleObject585.bin"/><Relationship Id="rId1199" Type="http://schemas.openxmlformats.org/officeDocument/2006/relationships/image" Target="media/image604.wmf"/><Relationship Id="rId1920" Type="http://schemas.openxmlformats.org/officeDocument/2006/relationships/image" Target="media/image969.wmf"/><Relationship Id="rId1921" Type="http://schemas.openxmlformats.org/officeDocument/2006/relationships/oleObject" Target="embeddings/oleObject927.bin"/><Relationship Id="rId1922" Type="http://schemas.openxmlformats.org/officeDocument/2006/relationships/image" Target="media/image970.wmf"/><Relationship Id="rId1923" Type="http://schemas.openxmlformats.org/officeDocument/2006/relationships/oleObject" Target="embeddings/oleObject928.bin"/><Relationship Id="rId1924" Type="http://schemas.openxmlformats.org/officeDocument/2006/relationships/image" Target="media/image971.wmf"/><Relationship Id="rId1925" Type="http://schemas.openxmlformats.org/officeDocument/2006/relationships/oleObject" Target="embeddings/oleObject929.bin"/><Relationship Id="rId1926" Type="http://schemas.openxmlformats.org/officeDocument/2006/relationships/image" Target="media/image972.wmf"/><Relationship Id="rId1927" Type="http://schemas.openxmlformats.org/officeDocument/2006/relationships/oleObject" Target="embeddings/oleObject930.bin"/><Relationship Id="rId1928" Type="http://schemas.openxmlformats.org/officeDocument/2006/relationships/image" Target="media/image973.wmf"/><Relationship Id="rId1929" Type="http://schemas.openxmlformats.org/officeDocument/2006/relationships/oleObject" Target="embeddings/oleObject931.bin"/><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2630" Type="http://schemas.openxmlformats.org/officeDocument/2006/relationships/image" Target="media/image1324.wmf"/><Relationship Id="rId2631" Type="http://schemas.openxmlformats.org/officeDocument/2006/relationships/oleObject" Target="embeddings/oleObject1282.bin"/><Relationship Id="rId2632" Type="http://schemas.openxmlformats.org/officeDocument/2006/relationships/image" Target="media/image1325.wmf"/><Relationship Id="rId2633" Type="http://schemas.openxmlformats.org/officeDocument/2006/relationships/oleObject" Target="embeddings/oleObject1283.bin"/><Relationship Id="rId2634" Type="http://schemas.openxmlformats.org/officeDocument/2006/relationships/image" Target="media/image1326.wmf"/><Relationship Id="rId2635" Type="http://schemas.openxmlformats.org/officeDocument/2006/relationships/oleObject" Target="embeddings/oleObject1284.bin"/><Relationship Id="rId2636" Type="http://schemas.openxmlformats.org/officeDocument/2006/relationships/image" Target="media/image1327.wmf"/><Relationship Id="rId2637" Type="http://schemas.openxmlformats.org/officeDocument/2006/relationships/oleObject" Target="embeddings/oleObject1285.bin"/><Relationship Id="rId2638" Type="http://schemas.openxmlformats.org/officeDocument/2006/relationships/image" Target="media/image1328.wmf"/><Relationship Id="rId2639" Type="http://schemas.openxmlformats.org/officeDocument/2006/relationships/oleObject" Target="embeddings/oleObject1286.bin"/><Relationship Id="rId1930" Type="http://schemas.openxmlformats.org/officeDocument/2006/relationships/image" Target="media/image974.wmf"/><Relationship Id="rId1931" Type="http://schemas.openxmlformats.org/officeDocument/2006/relationships/oleObject" Target="embeddings/oleObject932.bin"/><Relationship Id="rId1932" Type="http://schemas.openxmlformats.org/officeDocument/2006/relationships/image" Target="media/image975.wmf"/><Relationship Id="rId1933" Type="http://schemas.openxmlformats.org/officeDocument/2006/relationships/oleObject" Target="embeddings/oleObject933.bin"/><Relationship Id="rId1934" Type="http://schemas.openxmlformats.org/officeDocument/2006/relationships/image" Target="media/image976.wmf"/><Relationship Id="rId1935" Type="http://schemas.openxmlformats.org/officeDocument/2006/relationships/oleObject" Target="embeddings/oleObject934.bin"/><Relationship Id="rId1936" Type="http://schemas.openxmlformats.org/officeDocument/2006/relationships/image" Target="media/image977.wmf"/><Relationship Id="rId1937" Type="http://schemas.openxmlformats.org/officeDocument/2006/relationships/oleObject" Target="embeddings/oleObject935.bin"/><Relationship Id="rId1938" Type="http://schemas.openxmlformats.org/officeDocument/2006/relationships/image" Target="media/image978.wmf"/><Relationship Id="rId1939" Type="http://schemas.openxmlformats.org/officeDocument/2006/relationships/oleObject" Target="embeddings/oleObject936.bin"/><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2640" Type="http://schemas.openxmlformats.org/officeDocument/2006/relationships/image" Target="media/image1329.wmf"/><Relationship Id="rId2641" Type="http://schemas.openxmlformats.org/officeDocument/2006/relationships/oleObject" Target="embeddings/oleObject1287.bin"/><Relationship Id="rId2642" Type="http://schemas.openxmlformats.org/officeDocument/2006/relationships/image" Target="media/image1330.wmf"/><Relationship Id="rId2643" Type="http://schemas.openxmlformats.org/officeDocument/2006/relationships/oleObject" Target="embeddings/oleObject1288.bin"/><Relationship Id="rId2644" Type="http://schemas.openxmlformats.org/officeDocument/2006/relationships/image" Target="media/image1331.wmf"/><Relationship Id="rId2645" Type="http://schemas.openxmlformats.org/officeDocument/2006/relationships/oleObject" Target="embeddings/oleObject1289.bin"/><Relationship Id="rId2646" Type="http://schemas.openxmlformats.org/officeDocument/2006/relationships/image" Target="media/image1332.wmf"/><Relationship Id="rId2647" Type="http://schemas.openxmlformats.org/officeDocument/2006/relationships/oleObject" Target="embeddings/oleObject1290.bin"/><Relationship Id="rId2648" Type="http://schemas.openxmlformats.org/officeDocument/2006/relationships/image" Target="media/image1333.wmf"/><Relationship Id="rId2649" Type="http://schemas.openxmlformats.org/officeDocument/2006/relationships/oleObject" Target="embeddings/oleObject1291.bin"/><Relationship Id="rId1940" Type="http://schemas.openxmlformats.org/officeDocument/2006/relationships/image" Target="media/image979.wmf"/><Relationship Id="rId1941" Type="http://schemas.openxmlformats.org/officeDocument/2006/relationships/oleObject" Target="embeddings/oleObject937.bin"/><Relationship Id="rId1942" Type="http://schemas.openxmlformats.org/officeDocument/2006/relationships/image" Target="media/image980.wmf"/><Relationship Id="rId1943" Type="http://schemas.openxmlformats.org/officeDocument/2006/relationships/oleObject" Target="embeddings/oleObject938.bin"/><Relationship Id="rId1944" Type="http://schemas.openxmlformats.org/officeDocument/2006/relationships/image" Target="media/image981.wmf"/><Relationship Id="rId1945" Type="http://schemas.openxmlformats.org/officeDocument/2006/relationships/oleObject" Target="embeddings/oleObject939.bin"/><Relationship Id="rId1946" Type="http://schemas.openxmlformats.org/officeDocument/2006/relationships/image" Target="media/image982.wmf"/><Relationship Id="rId1947" Type="http://schemas.openxmlformats.org/officeDocument/2006/relationships/oleObject" Target="embeddings/oleObject940.bin"/><Relationship Id="rId1948" Type="http://schemas.openxmlformats.org/officeDocument/2006/relationships/image" Target="media/image983.wmf"/><Relationship Id="rId1949" Type="http://schemas.openxmlformats.org/officeDocument/2006/relationships/oleObject" Target="embeddings/oleObject941.bin"/><Relationship Id="rId2100" Type="http://schemas.openxmlformats.org/officeDocument/2006/relationships/image" Target="media/image1059.wmf"/><Relationship Id="rId2101" Type="http://schemas.openxmlformats.org/officeDocument/2006/relationships/oleObject" Target="embeddings/oleObject1017.bin"/><Relationship Id="rId2102" Type="http://schemas.openxmlformats.org/officeDocument/2006/relationships/image" Target="media/image1060.wmf"/><Relationship Id="rId2103" Type="http://schemas.openxmlformats.org/officeDocument/2006/relationships/oleObject" Target="embeddings/oleObject1018.bin"/><Relationship Id="rId2104" Type="http://schemas.openxmlformats.org/officeDocument/2006/relationships/image" Target="media/image1061.wmf"/><Relationship Id="rId2105" Type="http://schemas.openxmlformats.org/officeDocument/2006/relationships/oleObject" Target="embeddings/oleObject1019.bin"/><Relationship Id="rId2106" Type="http://schemas.openxmlformats.org/officeDocument/2006/relationships/image" Target="media/image1062.emf"/><Relationship Id="rId2107" Type="http://schemas.openxmlformats.org/officeDocument/2006/relationships/oleObject" Target="embeddings/oleObject1020.bin"/><Relationship Id="rId2108" Type="http://schemas.openxmlformats.org/officeDocument/2006/relationships/image" Target="media/image1063.wmf"/><Relationship Id="rId2109" Type="http://schemas.openxmlformats.org/officeDocument/2006/relationships/oleObject" Target="embeddings/oleObject1021.bin"/><Relationship Id="rId1400" Type="http://schemas.openxmlformats.org/officeDocument/2006/relationships/oleObject" Target="embeddings/oleObject669.bin"/><Relationship Id="rId1401" Type="http://schemas.openxmlformats.org/officeDocument/2006/relationships/image" Target="media/image707.wmf"/><Relationship Id="rId1402" Type="http://schemas.openxmlformats.org/officeDocument/2006/relationships/oleObject" Target="embeddings/oleObject670.bin"/><Relationship Id="rId1403" Type="http://schemas.openxmlformats.org/officeDocument/2006/relationships/image" Target="media/image708.wmf"/><Relationship Id="rId1404" Type="http://schemas.openxmlformats.org/officeDocument/2006/relationships/oleObject" Target="embeddings/oleObject671.bin"/><Relationship Id="rId1405" Type="http://schemas.openxmlformats.org/officeDocument/2006/relationships/image" Target="media/image709.wmf"/><Relationship Id="rId1406" Type="http://schemas.openxmlformats.org/officeDocument/2006/relationships/oleObject" Target="embeddings/oleObject672.bin"/><Relationship Id="rId1407" Type="http://schemas.openxmlformats.org/officeDocument/2006/relationships/image" Target="media/image710.wmf"/><Relationship Id="rId1408" Type="http://schemas.openxmlformats.org/officeDocument/2006/relationships/oleObject" Target="embeddings/oleObject673.bin"/><Relationship Id="rId1409" Type="http://schemas.openxmlformats.org/officeDocument/2006/relationships/image" Target="media/image711.w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2650" Type="http://schemas.openxmlformats.org/officeDocument/2006/relationships/image" Target="media/image1334.wmf"/><Relationship Id="rId2651" Type="http://schemas.openxmlformats.org/officeDocument/2006/relationships/oleObject" Target="embeddings/oleObject1292.bin"/><Relationship Id="rId2652" Type="http://schemas.openxmlformats.org/officeDocument/2006/relationships/image" Target="media/image1335.wmf"/><Relationship Id="rId2653" Type="http://schemas.openxmlformats.org/officeDocument/2006/relationships/oleObject" Target="embeddings/oleObject1293.bin"/><Relationship Id="rId2654" Type="http://schemas.openxmlformats.org/officeDocument/2006/relationships/image" Target="media/image1336.wmf"/><Relationship Id="rId2655" Type="http://schemas.openxmlformats.org/officeDocument/2006/relationships/oleObject" Target="embeddings/oleObject1294.bin"/><Relationship Id="rId2656" Type="http://schemas.openxmlformats.org/officeDocument/2006/relationships/image" Target="media/image1337.wmf"/><Relationship Id="rId2657" Type="http://schemas.openxmlformats.org/officeDocument/2006/relationships/oleObject" Target="embeddings/oleObject1295.bin"/><Relationship Id="rId2658" Type="http://schemas.openxmlformats.org/officeDocument/2006/relationships/image" Target="media/image1338.wmf"/><Relationship Id="rId2659" Type="http://schemas.openxmlformats.org/officeDocument/2006/relationships/oleObject" Target="embeddings/oleObject1296.bin"/><Relationship Id="rId1950" Type="http://schemas.openxmlformats.org/officeDocument/2006/relationships/image" Target="media/image984.wmf"/><Relationship Id="rId1951" Type="http://schemas.openxmlformats.org/officeDocument/2006/relationships/oleObject" Target="embeddings/oleObject942.bin"/><Relationship Id="rId1952" Type="http://schemas.openxmlformats.org/officeDocument/2006/relationships/image" Target="media/image985.wmf"/><Relationship Id="rId1953" Type="http://schemas.openxmlformats.org/officeDocument/2006/relationships/oleObject" Target="embeddings/oleObject943.bin"/><Relationship Id="rId1954" Type="http://schemas.openxmlformats.org/officeDocument/2006/relationships/image" Target="media/image986.wmf"/><Relationship Id="rId1955" Type="http://schemas.openxmlformats.org/officeDocument/2006/relationships/oleObject" Target="embeddings/oleObject944.bin"/><Relationship Id="rId1956" Type="http://schemas.openxmlformats.org/officeDocument/2006/relationships/image" Target="media/image987.wmf"/><Relationship Id="rId1957" Type="http://schemas.openxmlformats.org/officeDocument/2006/relationships/oleObject" Target="embeddings/oleObject945.bin"/><Relationship Id="rId1958" Type="http://schemas.openxmlformats.org/officeDocument/2006/relationships/image" Target="media/image988.wmf"/><Relationship Id="rId1959" Type="http://schemas.openxmlformats.org/officeDocument/2006/relationships/oleObject" Target="embeddings/oleObject946.bin"/><Relationship Id="rId2110" Type="http://schemas.openxmlformats.org/officeDocument/2006/relationships/image" Target="media/image1064.wmf"/><Relationship Id="rId2111" Type="http://schemas.openxmlformats.org/officeDocument/2006/relationships/oleObject" Target="embeddings/oleObject1022.bin"/><Relationship Id="rId2112" Type="http://schemas.openxmlformats.org/officeDocument/2006/relationships/image" Target="media/image1065.wmf"/><Relationship Id="rId2113" Type="http://schemas.openxmlformats.org/officeDocument/2006/relationships/oleObject" Target="embeddings/oleObject1023.bin"/><Relationship Id="rId2114" Type="http://schemas.openxmlformats.org/officeDocument/2006/relationships/image" Target="media/image1066.wmf"/><Relationship Id="rId2115" Type="http://schemas.openxmlformats.org/officeDocument/2006/relationships/oleObject" Target="embeddings/oleObject1024.bin"/><Relationship Id="rId2116" Type="http://schemas.openxmlformats.org/officeDocument/2006/relationships/image" Target="media/image1067.wmf"/><Relationship Id="rId2117" Type="http://schemas.openxmlformats.org/officeDocument/2006/relationships/oleObject" Target="embeddings/oleObject1025.bin"/><Relationship Id="rId2118" Type="http://schemas.openxmlformats.org/officeDocument/2006/relationships/image" Target="media/image1068.wmf"/><Relationship Id="rId2119" Type="http://schemas.openxmlformats.org/officeDocument/2006/relationships/oleObject" Target="embeddings/oleObject1026.bin"/><Relationship Id="rId1410" Type="http://schemas.openxmlformats.org/officeDocument/2006/relationships/oleObject" Target="embeddings/oleObject674.bin"/><Relationship Id="rId1411" Type="http://schemas.openxmlformats.org/officeDocument/2006/relationships/image" Target="media/image712.wmf"/><Relationship Id="rId1412" Type="http://schemas.openxmlformats.org/officeDocument/2006/relationships/oleObject" Target="embeddings/oleObject675.bin"/><Relationship Id="rId1413" Type="http://schemas.openxmlformats.org/officeDocument/2006/relationships/image" Target="media/image713.wmf"/><Relationship Id="rId1414" Type="http://schemas.openxmlformats.org/officeDocument/2006/relationships/oleObject" Target="embeddings/oleObject676.bin"/><Relationship Id="rId1415" Type="http://schemas.openxmlformats.org/officeDocument/2006/relationships/image" Target="media/image714.wmf"/><Relationship Id="rId1416" Type="http://schemas.openxmlformats.org/officeDocument/2006/relationships/oleObject" Target="embeddings/oleObject677.bin"/><Relationship Id="rId1417" Type="http://schemas.openxmlformats.org/officeDocument/2006/relationships/image" Target="media/image715.wmf"/><Relationship Id="rId1418" Type="http://schemas.openxmlformats.org/officeDocument/2006/relationships/oleObject" Target="embeddings/oleObject678.bin"/><Relationship Id="rId1419" Type="http://schemas.openxmlformats.org/officeDocument/2006/relationships/image" Target="media/image716.wmf"/><Relationship Id="rId290" Type="http://schemas.openxmlformats.org/officeDocument/2006/relationships/image" Target="media/image142.wmf"/><Relationship Id="rId291" Type="http://schemas.openxmlformats.org/officeDocument/2006/relationships/oleObject" Target="embeddings/oleObject139.bin"/><Relationship Id="rId292" Type="http://schemas.openxmlformats.org/officeDocument/2006/relationships/image" Target="media/image143.wmf"/><Relationship Id="rId293" Type="http://schemas.openxmlformats.org/officeDocument/2006/relationships/oleObject" Target="embeddings/oleObject140.bin"/><Relationship Id="rId294" Type="http://schemas.openxmlformats.org/officeDocument/2006/relationships/image" Target="media/image144.wmf"/><Relationship Id="rId295" Type="http://schemas.openxmlformats.org/officeDocument/2006/relationships/oleObject" Target="embeddings/oleObject141.bin"/><Relationship Id="rId296" Type="http://schemas.openxmlformats.org/officeDocument/2006/relationships/image" Target="media/image145.wmf"/><Relationship Id="rId297" Type="http://schemas.openxmlformats.org/officeDocument/2006/relationships/oleObject" Target="embeddings/oleObject142.bin"/><Relationship Id="rId298" Type="http://schemas.openxmlformats.org/officeDocument/2006/relationships/image" Target="media/image146.wmf"/><Relationship Id="rId299" Type="http://schemas.openxmlformats.org/officeDocument/2006/relationships/oleObject" Target="embeddings/oleObject143.bin"/><Relationship Id="rId2660" Type="http://schemas.openxmlformats.org/officeDocument/2006/relationships/image" Target="media/image1339.wmf"/><Relationship Id="rId2661" Type="http://schemas.openxmlformats.org/officeDocument/2006/relationships/oleObject" Target="embeddings/oleObject1297.bin"/><Relationship Id="rId2662" Type="http://schemas.openxmlformats.org/officeDocument/2006/relationships/image" Target="media/image1340.wmf"/><Relationship Id="rId2663" Type="http://schemas.openxmlformats.org/officeDocument/2006/relationships/oleObject" Target="embeddings/oleObject1298.bin"/><Relationship Id="rId2664" Type="http://schemas.openxmlformats.org/officeDocument/2006/relationships/image" Target="media/image1341.wmf"/><Relationship Id="rId2665" Type="http://schemas.openxmlformats.org/officeDocument/2006/relationships/oleObject" Target="embeddings/oleObject1299.bin"/><Relationship Id="rId2666" Type="http://schemas.openxmlformats.org/officeDocument/2006/relationships/image" Target="media/image1342.wmf"/><Relationship Id="rId2667" Type="http://schemas.openxmlformats.org/officeDocument/2006/relationships/oleObject" Target="embeddings/oleObject1300.bin"/><Relationship Id="rId2668" Type="http://schemas.openxmlformats.org/officeDocument/2006/relationships/image" Target="media/image1343.wmf"/><Relationship Id="rId2669" Type="http://schemas.openxmlformats.org/officeDocument/2006/relationships/oleObject" Target="embeddings/oleObject1301.bin"/><Relationship Id="rId1960" Type="http://schemas.openxmlformats.org/officeDocument/2006/relationships/image" Target="media/image989.wmf"/><Relationship Id="rId1961" Type="http://schemas.openxmlformats.org/officeDocument/2006/relationships/oleObject" Target="embeddings/oleObject947.bin"/><Relationship Id="rId1962" Type="http://schemas.openxmlformats.org/officeDocument/2006/relationships/image" Target="media/image990.wmf"/><Relationship Id="rId1963" Type="http://schemas.openxmlformats.org/officeDocument/2006/relationships/oleObject" Target="embeddings/oleObject948.bin"/><Relationship Id="rId1964" Type="http://schemas.openxmlformats.org/officeDocument/2006/relationships/image" Target="media/image991.wmf"/><Relationship Id="rId1965" Type="http://schemas.openxmlformats.org/officeDocument/2006/relationships/oleObject" Target="embeddings/oleObject949.bin"/><Relationship Id="rId1966" Type="http://schemas.openxmlformats.org/officeDocument/2006/relationships/image" Target="media/image992.wmf"/><Relationship Id="rId1967" Type="http://schemas.openxmlformats.org/officeDocument/2006/relationships/oleObject" Target="embeddings/oleObject950.bin"/><Relationship Id="rId1968" Type="http://schemas.openxmlformats.org/officeDocument/2006/relationships/image" Target="media/image993.wmf"/><Relationship Id="rId1969" Type="http://schemas.openxmlformats.org/officeDocument/2006/relationships/oleObject" Target="embeddings/oleObject951.bin"/><Relationship Id="rId2120" Type="http://schemas.openxmlformats.org/officeDocument/2006/relationships/image" Target="media/image1069.wmf"/><Relationship Id="rId2121" Type="http://schemas.openxmlformats.org/officeDocument/2006/relationships/oleObject" Target="embeddings/oleObject1027.bin"/><Relationship Id="rId2122" Type="http://schemas.openxmlformats.org/officeDocument/2006/relationships/image" Target="media/image1070.wmf"/><Relationship Id="rId2123" Type="http://schemas.openxmlformats.org/officeDocument/2006/relationships/oleObject" Target="embeddings/oleObject1028.bin"/><Relationship Id="rId2124" Type="http://schemas.openxmlformats.org/officeDocument/2006/relationships/image" Target="media/image1071.wmf"/><Relationship Id="rId2125" Type="http://schemas.openxmlformats.org/officeDocument/2006/relationships/oleObject" Target="embeddings/oleObject1029.bin"/><Relationship Id="rId2126" Type="http://schemas.openxmlformats.org/officeDocument/2006/relationships/image" Target="media/image1072.wmf"/><Relationship Id="rId2127" Type="http://schemas.openxmlformats.org/officeDocument/2006/relationships/oleObject" Target="embeddings/oleObject1030.bin"/><Relationship Id="rId2128" Type="http://schemas.openxmlformats.org/officeDocument/2006/relationships/image" Target="media/image1073.wmf"/><Relationship Id="rId2129" Type="http://schemas.openxmlformats.org/officeDocument/2006/relationships/oleObject" Target="embeddings/oleObject1031.bin"/><Relationship Id="rId1420" Type="http://schemas.openxmlformats.org/officeDocument/2006/relationships/oleObject" Target="embeddings/oleObject679.bin"/><Relationship Id="rId1421" Type="http://schemas.openxmlformats.org/officeDocument/2006/relationships/image" Target="media/image717.wmf"/><Relationship Id="rId1422" Type="http://schemas.openxmlformats.org/officeDocument/2006/relationships/oleObject" Target="embeddings/oleObject680.bin"/><Relationship Id="rId1423" Type="http://schemas.openxmlformats.org/officeDocument/2006/relationships/image" Target="media/image718.wmf"/><Relationship Id="rId1424" Type="http://schemas.openxmlformats.org/officeDocument/2006/relationships/oleObject" Target="embeddings/oleObject681.bin"/><Relationship Id="rId1425" Type="http://schemas.openxmlformats.org/officeDocument/2006/relationships/image" Target="media/image719.wmf"/><Relationship Id="rId1426" Type="http://schemas.openxmlformats.org/officeDocument/2006/relationships/oleObject" Target="embeddings/oleObject682.bin"/><Relationship Id="rId1427" Type="http://schemas.openxmlformats.org/officeDocument/2006/relationships/image" Target="media/image720.wmf"/><Relationship Id="rId1428" Type="http://schemas.openxmlformats.org/officeDocument/2006/relationships/oleObject" Target="embeddings/oleObject683.bin"/><Relationship Id="rId1429" Type="http://schemas.openxmlformats.org/officeDocument/2006/relationships/image" Target="media/image721.wmf"/><Relationship Id="rId2670" Type="http://schemas.openxmlformats.org/officeDocument/2006/relationships/image" Target="media/image1344.wmf"/><Relationship Id="rId2671" Type="http://schemas.openxmlformats.org/officeDocument/2006/relationships/oleObject" Target="embeddings/oleObject1302.bin"/><Relationship Id="rId2672" Type="http://schemas.openxmlformats.org/officeDocument/2006/relationships/image" Target="media/image1345.wmf"/><Relationship Id="rId2673" Type="http://schemas.openxmlformats.org/officeDocument/2006/relationships/oleObject" Target="embeddings/oleObject1303.bin"/><Relationship Id="rId2674" Type="http://schemas.openxmlformats.org/officeDocument/2006/relationships/image" Target="media/image1346.wmf"/><Relationship Id="rId2675" Type="http://schemas.openxmlformats.org/officeDocument/2006/relationships/oleObject" Target="embeddings/oleObject1304.bin"/><Relationship Id="rId2676" Type="http://schemas.openxmlformats.org/officeDocument/2006/relationships/image" Target="media/image1347.wmf"/><Relationship Id="rId2677" Type="http://schemas.openxmlformats.org/officeDocument/2006/relationships/oleObject" Target="embeddings/oleObject1305.bin"/><Relationship Id="rId2678" Type="http://schemas.openxmlformats.org/officeDocument/2006/relationships/image" Target="media/image1348.wmf"/><Relationship Id="rId2679" Type="http://schemas.openxmlformats.org/officeDocument/2006/relationships/oleObject" Target="embeddings/oleObject1306.bin"/><Relationship Id="rId1970" Type="http://schemas.openxmlformats.org/officeDocument/2006/relationships/image" Target="media/image994.wmf"/><Relationship Id="rId1971" Type="http://schemas.openxmlformats.org/officeDocument/2006/relationships/oleObject" Target="embeddings/oleObject952.bin"/><Relationship Id="rId1972" Type="http://schemas.openxmlformats.org/officeDocument/2006/relationships/image" Target="media/image995.wmf"/><Relationship Id="rId1973" Type="http://schemas.openxmlformats.org/officeDocument/2006/relationships/oleObject" Target="embeddings/oleObject953.bin"/><Relationship Id="rId1974" Type="http://schemas.openxmlformats.org/officeDocument/2006/relationships/image" Target="media/image996.wmf"/><Relationship Id="rId1975" Type="http://schemas.openxmlformats.org/officeDocument/2006/relationships/oleObject" Target="embeddings/oleObject954.bin"/><Relationship Id="rId1976" Type="http://schemas.openxmlformats.org/officeDocument/2006/relationships/image" Target="media/image997.wmf"/><Relationship Id="rId1977" Type="http://schemas.openxmlformats.org/officeDocument/2006/relationships/oleObject" Target="embeddings/oleObject955.bin"/><Relationship Id="rId1978" Type="http://schemas.openxmlformats.org/officeDocument/2006/relationships/image" Target="media/image998.wmf"/><Relationship Id="rId1979" Type="http://schemas.openxmlformats.org/officeDocument/2006/relationships/oleObject" Target="embeddings/oleObject956.bin"/><Relationship Id="rId2130" Type="http://schemas.openxmlformats.org/officeDocument/2006/relationships/image" Target="media/image1074.wmf"/><Relationship Id="rId2131" Type="http://schemas.openxmlformats.org/officeDocument/2006/relationships/oleObject" Target="embeddings/oleObject1032.bin"/><Relationship Id="rId2132" Type="http://schemas.openxmlformats.org/officeDocument/2006/relationships/image" Target="media/image1075.wmf"/><Relationship Id="rId2133" Type="http://schemas.openxmlformats.org/officeDocument/2006/relationships/oleObject" Target="embeddings/oleObject1033.bin"/><Relationship Id="rId2134" Type="http://schemas.openxmlformats.org/officeDocument/2006/relationships/image" Target="media/image1076.wmf"/><Relationship Id="rId2135" Type="http://schemas.openxmlformats.org/officeDocument/2006/relationships/oleObject" Target="embeddings/oleObject1034.bin"/><Relationship Id="rId2136" Type="http://schemas.openxmlformats.org/officeDocument/2006/relationships/image" Target="media/image1077.wmf"/><Relationship Id="rId2137" Type="http://schemas.openxmlformats.org/officeDocument/2006/relationships/oleObject" Target="embeddings/oleObject1035.bin"/><Relationship Id="rId2138" Type="http://schemas.openxmlformats.org/officeDocument/2006/relationships/image" Target="media/image1078.wmf"/><Relationship Id="rId2139" Type="http://schemas.openxmlformats.org/officeDocument/2006/relationships/oleObject" Target="embeddings/oleObject1036.bin"/><Relationship Id="rId1430" Type="http://schemas.openxmlformats.org/officeDocument/2006/relationships/oleObject" Target="embeddings/oleObject684.bin"/><Relationship Id="rId1431" Type="http://schemas.openxmlformats.org/officeDocument/2006/relationships/image" Target="media/image722.wmf"/><Relationship Id="rId1432" Type="http://schemas.openxmlformats.org/officeDocument/2006/relationships/oleObject" Target="embeddings/oleObject685.bin"/><Relationship Id="rId1433" Type="http://schemas.openxmlformats.org/officeDocument/2006/relationships/image" Target="media/image723.wmf"/><Relationship Id="rId1434" Type="http://schemas.openxmlformats.org/officeDocument/2006/relationships/oleObject" Target="embeddings/oleObject686.bin"/><Relationship Id="rId1435" Type="http://schemas.openxmlformats.org/officeDocument/2006/relationships/image" Target="media/image724.wmf"/><Relationship Id="rId1436" Type="http://schemas.openxmlformats.org/officeDocument/2006/relationships/oleObject" Target="embeddings/oleObject687.bin"/><Relationship Id="rId1437" Type="http://schemas.openxmlformats.org/officeDocument/2006/relationships/image" Target="media/image725.wmf"/><Relationship Id="rId1438" Type="http://schemas.openxmlformats.org/officeDocument/2006/relationships/oleObject" Target="embeddings/oleObject688.bin"/><Relationship Id="rId1439" Type="http://schemas.openxmlformats.org/officeDocument/2006/relationships/image" Target="media/image726.wmf"/><Relationship Id="rId2680" Type="http://schemas.openxmlformats.org/officeDocument/2006/relationships/image" Target="media/image1349.wmf"/><Relationship Id="rId2681" Type="http://schemas.openxmlformats.org/officeDocument/2006/relationships/oleObject" Target="embeddings/oleObject1307.bin"/><Relationship Id="rId2682" Type="http://schemas.openxmlformats.org/officeDocument/2006/relationships/image" Target="media/image1350.wmf"/><Relationship Id="rId2683" Type="http://schemas.openxmlformats.org/officeDocument/2006/relationships/oleObject" Target="embeddings/oleObject1308.bin"/><Relationship Id="rId2684" Type="http://schemas.openxmlformats.org/officeDocument/2006/relationships/image" Target="media/image1351.wmf"/><Relationship Id="rId2685" Type="http://schemas.openxmlformats.org/officeDocument/2006/relationships/oleObject" Target="embeddings/oleObject1309.bin"/><Relationship Id="rId2686" Type="http://schemas.openxmlformats.org/officeDocument/2006/relationships/image" Target="media/image1352.wmf"/><Relationship Id="rId2687" Type="http://schemas.openxmlformats.org/officeDocument/2006/relationships/oleObject" Target="embeddings/oleObject1310.bin"/><Relationship Id="rId2688" Type="http://schemas.openxmlformats.org/officeDocument/2006/relationships/image" Target="media/image1353.wmf"/><Relationship Id="rId2689" Type="http://schemas.openxmlformats.org/officeDocument/2006/relationships/oleObject" Target="embeddings/oleObject1311.bin"/><Relationship Id="rId1980" Type="http://schemas.openxmlformats.org/officeDocument/2006/relationships/image" Target="media/image999.wmf"/><Relationship Id="rId1981" Type="http://schemas.openxmlformats.org/officeDocument/2006/relationships/oleObject" Target="embeddings/oleObject957.bin"/><Relationship Id="rId1982" Type="http://schemas.openxmlformats.org/officeDocument/2006/relationships/image" Target="media/image1000.wmf"/><Relationship Id="rId1983" Type="http://schemas.openxmlformats.org/officeDocument/2006/relationships/oleObject" Target="embeddings/oleObject958.bin"/><Relationship Id="rId1984" Type="http://schemas.openxmlformats.org/officeDocument/2006/relationships/image" Target="media/image1001.wmf"/><Relationship Id="rId1985" Type="http://schemas.openxmlformats.org/officeDocument/2006/relationships/oleObject" Target="embeddings/oleObject959.bin"/><Relationship Id="rId1986" Type="http://schemas.openxmlformats.org/officeDocument/2006/relationships/image" Target="media/image1002.wmf"/><Relationship Id="rId1987" Type="http://schemas.openxmlformats.org/officeDocument/2006/relationships/oleObject" Target="embeddings/oleObject960.bin"/><Relationship Id="rId1988" Type="http://schemas.openxmlformats.org/officeDocument/2006/relationships/image" Target="media/image1003.wmf"/><Relationship Id="rId1989" Type="http://schemas.openxmlformats.org/officeDocument/2006/relationships/oleObject" Target="embeddings/oleObject961.bin"/><Relationship Id="rId2140" Type="http://schemas.openxmlformats.org/officeDocument/2006/relationships/image" Target="media/image1079.wmf"/><Relationship Id="rId2141" Type="http://schemas.openxmlformats.org/officeDocument/2006/relationships/oleObject" Target="embeddings/oleObject1037.bin"/><Relationship Id="rId2142" Type="http://schemas.openxmlformats.org/officeDocument/2006/relationships/image" Target="media/image1080.wmf"/><Relationship Id="rId2143" Type="http://schemas.openxmlformats.org/officeDocument/2006/relationships/oleObject" Target="embeddings/oleObject1038.bin"/><Relationship Id="rId2144" Type="http://schemas.openxmlformats.org/officeDocument/2006/relationships/image" Target="media/image1081.wmf"/><Relationship Id="rId2145" Type="http://schemas.openxmlformats.org/officeDocument/2006/relationships/oleObject" Target="embeddings/oleObject1039.bin"/><Relationship Id="rId2146" Type="http://schemas.openxmlformats.org/officeDocument/2006/relationships/image" Target="media/image1082.wmf"/><Relationship Id="rId2147" Type="http://schemas.openxmlformats.org/officeDocument/2006/relationships/oleObject" Target="embeddings/oleObject1040.bin"/><Relationship Id="rId2148" Type="http://schemas.openxmlformats.org/officeDocument/2006/relationships/image" Target="media/image1083.wmf"/><Relationship Id="rId2149" Type="http://schemas.openxmlformats.org/officeDocument/2006/relationships/oleObject" Target="embeddings/oleObject1041.bin"/><Relationship Id="rId500" Type="http://schemas.openxmlformats.org/officeDocument/2006/relationships/image" Target="media/image247.wmf"/><Relationship Id="rId501" Type="http://schemas.openxmlformats.org/officeDocument/2006/relationships/oleObject" Target="embeddings/oleObject244.bin"/><Relationship Id="rId502" Type="http://schemas.openxmlformats.org/officeDocument/2006/relationships/image" Target="media/image248.wmf"/><Relationship Id="rId503" Type="http://schemas.openxmlformats.org/officeDocument/2006/relationships/oleObject" Target="embeddings/oleObject245.bin"/><Relationship Id="rId504" Type="http://schemas.openxmlformats.org/officeDocument/2006/relationships/image" Target="media/image249.wmf"/><Relationship Id="rId505" Type="http://schemas.openxmlformats.org/officeDocument/2006/relationships/oleObject" Target="embeddings/oleObject246.bin"/><Relationship Id="rId506" Type="http://schemas.openxmlformats.org/officeDocument/2006/relationships/image" Target="media/image250.wmf"/><Relationship Id="rId507" Type="http://schemas.openxmlformats.org/officeDocument/2006/relationships/oleObject" Target="embeddings/oleObject247.bin"/><Relationship Id="rId508" Type="http://schemas.openxmlformats.org/officeDocument/2006/relationships/image" Target="media/image251.wmf"/><Relationship Id="rId509" Type="http://schemas.openxmlformats.org/officeDocument/2006/relationships/oleObject" Target="embeddings/oleObject248.bin"/><Relationship Id="rId1440" Type="http://schemas.openxmlformats.org/officeDocument/2006/relationships/oleObject" Target="embeddings/oleObject689.bin"/><Relationship Id="rId1441" Type="http://schemas.openxmlformats.org/officeDocument/2006/relationships/image" Target="media/image727.wmf"/><Relationship Id="rId1442" Type="http://schemas.openxmlformats.org/officeDocument/2006/relationships/oleObject" Target="embeddings/oleObject690.bin"/><Relationship Id="rId1443" Type="http://schemas.openxmlformats.org/officeDocument/2006/relationships/image" Target="media/image728.wmf"/><Relationship Id="rId1444" Type="http://schemas.openxmlformats.org/officeDocument/2006/relationships/oleObject" Target="embeddings/oleObject691.bin"/><Relationship Id="rId1445" Type="http://schemas.openxmlformats.org/officeDocument/2006/relationships/image" Target="media/image729.wmf"/><Relationship Id="rId1446" Type="http://schemas.openxmlformats.org/officeDocument/2006/relationships/oleObject" Target="embeddings/oleObject692.bin"/><Relationship Id="rId1447" Type="http://schemas.openxmlformats.org/officeDocument/2006/relationships/image" Target="media/image730.wmf"/><Relationship Id="rId1448" Type="http://schemas.openxmlformats.org/officeDocument/2006/relationships/oleObject" Target="embeddings/oleObject693.bin"/><Relationship Id="rId1449" Type="http://schemas.openxmlformats.org/officeDocument/2006/relationships/image" Target="media/image731.wmf"/><Relationship Id="rId2690" Type="http://schemas.openxmlformats.org/officeDocument/2006/relationships/image" Target="media/image1354.wmf"/><Relationship Id="rId2691" Type="http://schemas.openxmlformats.org/officeDocument/2006/relationships/oleObject" Target="embeddings/oleObject1312.bin"/><Relationship Id="rId2692" Type="http://schemas.openxmlformats.org/officeDocument/2006/relationships/image" Target="media/image1355.wmf"/><Relationship Id="rId2693" Type="http://schemas.openxmlformats.org/officeDocument/2006/relationships/oleObject" Target="embeddings/oleObject1313.bin"/><Relationship Id="rId2694" Type="http://schemas.openxmlformats.org/officeDocument/2006/relationships/image" Target="media/image1356.wmf"/><Relationship Id="rId2695" Type="http://schemas.openxmlformats.org/officeDocument/2006/relationships/oleObject" Target="embeddings/oleObject1314.bin"/><Relationship Id="rId2696" Type="http://schemas.openxmlformats.org/officeDocument/2006/relationships/image" Target="media/image1357.wmf"/><Relationship Id="rId2697" Type="http://schemas.openxmlformats.org/officeDocument/2006/relationships/oleObject" Target="embeddings/oleObject1315.bin"/><Relationship Id="rId2698" Type="http://schemas.openxmlformats.org/officeDocument/2006/relationships/image" Target="media/image1358.wmf"/><Relationship Id="rId2699" Type="http://schemas.openxmlformats.org/officeDocument/2006/relationships/oleObject" Target="embeddings/oleObject1316.bin"/><Relationship Id="rId1990" Type="http://schemas.openxmlformats.org/officeDocument/2006/relationships/image" Target="media/image1004.wmf"/><Relationship Id="rId1991" Type="http://schemas.openxmlformats.org/officeDocument/2006/relationships/oleObject" Target="embeddings/oleObject962.bin"/><Relationship Id="rId1992" Type="http://schemas.openxmlformats.org/officeDocument/2006/relationships/image" Target="media/image1005.wmf"/><Relationship Id="rId1993" Type="http://schemas.openxmlformats.org/officeDocument/2006/relationships/oleObject" Target="embeddings/oleObject963.bin"/><Relationship Id="rId1994" Type="http://schemas.openxmlformats.org/officeDocument/2006/relationships/image" Target="media/image1006.wmf"/><Relationship Id="rId1995" Type="http://schemas.openxmlformats.org/officeDocument/2006/relationships/oleObject" Target="embeddings/oleObject964.bin"/><Relationship Id="rId1996" Type="http://schemas.openxmlformats.org/officeDocument/2006/relationships/image" Target="media/image1007.wmf"/><Relationship Id="rId1997" Type="http://schemas.openxmlformats.org/officeDocument/2006/relationships/oleObject" Target="embeddings/oleObject965.bin"/><Relationship Id="rId1998" Type="http://schemas.openxmlformats.org/officeDocument/2006/relationships/image" Target="media/image1008.wmf"/><Relationship Id="rId1999" Type="http://schemas.openxmlformats.org/officeDocument/2006/relationships/oleObject" Target="embeddings/oleObject966.bin"/><Relationship Id="rId2150" Type="http://schemas.openxmlformats.org/officeDocument/2006/relationships/image" Target="media/image1084.wmf"/><Relationship Id="rId2151" Type="http://schemas.openxmlformats.org/officeDocument/2006/relationships/oleObject" Target="embeddings/oleObject1042.bin"/><Relationship Id="rId2152" Type="http://schemas.openxmlformats.org/officeDocument/2006/relationships/image" Target="media/image1085.wmf"/><Relationship Id="rId2153" Type="http://schemas.openxmlformats.org/officeDocument/2006/relationships/oleObject" Target="embeddings/oleObject1043.bin"/><Relationship Id="rId2154" Type="http://schemas.openxmlformats.org/officeDocument/2006/relationships/image" Target="media/image1086.wmf"/><Relationship Id="rId2155" Type="http://schemas.openxmlformats.org/officeDocument/2006/relationships/oleObject" Target="embeddings/oleObject1044.bin"/><Relationship Id="rId2156" Type="http://schemas.openxmlformats.org/officeDocument/2006/relationships/image" Target="media/image1087.wmf"/><Relationship Id="rId2157" Type="http://schemas.openxmlformats.org/officeDocument/2006/relationships/oleObject" Target="embeddings/oleObject1045.bin"/><Relationship Id="rId2158" Type="http://schemas.openxmlformats.org/officeDocument/2006/relationships/image" Target="media/image1088.wmf"/><Relationship Id="rId2159" Type="http://schemas.openxmlformats.org/officeDocument/2006/relationships/oleObject" Target="embeddings/oleObject1046.bin"/><Relationship Id="rId510" Type="http://schemas.openxmlformats.org/officeDocument/2006/relationships/image" Target="media/image252.wmf"/><Relationship Id="rId511" Type="http://schemas.openxmlformats.org/officeDocument/2006/relationships/oleObject" Target="embeddings/oleObject249.bin"/><Relationship Id="rId512" Type="http://schemas.openxmlformats.org/officeDocument/2006/relationships/image" Target="media/image253.wmf"/><Relationship Id="rId513" Type="http://schemas.openxmlformats.org/officeDocument/2006/relationships/oleObject" Target="embeddings/oleObject250.bin"/><Relationship Id="rId514" Type="http://schemas.openxmlformats.org/officeDocument/2006/relationships/image" Target="media/image254.wmf"/><Relationship Id="rId515" Type="http://schemas.openxmlformats.org/officeDocument/2006/relationships/oleObject" Target="embeddings/oleObject251.bin"/><Relationship Id="rId516" Type="http://schemas.openxmlformats.org/officeDocument/2006/relationships/image" Target="media/image255.wmf"/><Relationship Id="rId517" Type="http://schemas.openxmlformats.org/officeDocument/2006/relationships/oleObject" Target="embeddings/oleObject252.bin"/><Relationship Id="rId518" Type="http://schemas.openxmlformats.org/officeDocument/2006/relationships/image" Target="media/image256.wmf"/><Relationship Id="rId519" Type="http://schemas.openxmlformats.org/officeDocument/2006/relationships/oleObject" Target="embeddings/oleObject253.bin"/><Relationship Id="rId1450" Type="http://schemas.openxmlformats.org/officeDocument/2006/relationships/oleObject" Target="embeddings/oleObject694.bin"/><Relationship Id="rId1451" Type="http://schemas.openxmlformats.org/officeDocument/2006/relationships/image" Target="media/image732.wmf"/><Relationship Id="rId1452" Type="http://schemas.openxmlformats.org/officeDocument/2006/relationships/oleObject" Target="embeddings/oleObject695.bin"/><Relationship Id="rId1453" Type="http://schemas.openxmlformats.org/officeDocument/2006/relationships/image" Target="media/image733.wmf"/><Relationship Id="rId1454" Type="http://schemas.openxmlformats.org/officeDocument/2006/relationships/oleObject" Target="embeddings/oleObject696.bin"/><Relationship Id="rId1455" Type="http://schemas.openxmlformats.org/officeDocument/2006/relationships/image" Target="media/image734.wmf"/><Relationship Id="rId1456" Type="http://schemas.openxmlformats.org/officeDocument/2006/relationships/oleObject" Target="embeddings/oleObject697.bin"/><Relationship Id="rId1457" Type="http://schemas.openxmlformats.org/officeDocument/2006/relationships/image" Target="media/image735.wmf"/><Relationship Id="rId1458" Type="http://schemas.openxmlformats.org/officeDocument/2006/relationships/oleObject" Target="embeddings/oleObject698.bin"/><Relationship Id="rId1459" Type="http://schemas.openxmlformats.org/officeDocument/2006/relationships/image" Target="media/image736.wmf"/><Relationship Id="rId2160" Type="http://schemas.openxmlformats.org/officeDocument/2006/relationships/image" Target="media/image1089.wmf"/><Relationship Id="rId2161" Type="http://schemas.openxmlformats.org/officeDocument/2006/relationships/oleObject" Target="embeddings/oleObject1047.bin"/><Relationship Id="rId2162" Type="http://schemas.openxmlformats.org/officeDocument/2006/relationships/image" Target="media/image1090.wmf"/><Relationship Id="rId2163" Type="http://schemas.openxmlformats.org/officeDocument/2006/relationships/oleObject" Target="embeddings/oleObject1048.bin"/><Relationship Id="rId2164" Type="http://schemas.openxmlformats.org/officeDocument/2006/relationships/image" Target="media/image1091.wmf"/><Relationship Id="rId2165" Type="http://schemas.openxmlformats.org/officeDocument/2006/relationships/oleObject" Target="embeddings/oleObject1049.bin"/><Relationship Id="rId2166" Type="http://schemas.openxmlformats.org/officeDocument/2006/relationships/image" Target="media/image1092.wmf"/><Relationship Id="rId2167" Type="http://schemas.openxmlformats.org/officeDocument/2006/relationships/oleObject" Target="embeddings/oleObject1050.bin"/><Relationship Id="rId2168" Type="http://schemas.openxmlformats.org/officeDocument/2006/relationships/image" Target="media/image1093.wmf"/><Relationship Id="rId2169" Type="http://schemas.openxmlformats.org/officeDocument/2006/relationships/oleObject" Target="embeddings/oleObject1051.bin"/><Relationship Id="rId520" Type="http://schemas.openxmlformats.org/officeDocument/2006/relationships/image" Target="media/image257.wmf"/><Relationship Id="rId521" Type="http://schemas.openxmlformats.org/officeDocument/2006/relationships/oleObject" Target="embeddings/oleObject254.bin"/><Relationship Id="rId522" Type="http://schemas.openxmlformats.org/officeDocument/2006/relationships/image" Target="media/image258.wmf"/><Relationship Id="rId523" Type="http://schemas.openxmlformats.org/officeDocument/2006/relationships/oleObject" Target="embeddings/oleObject255.bin"/><Relationship Id="rId524" Type="http://schemas.openxmlformats.org/officeDocument/2006/relationships/image" Target="media/image259.wmf"/><Relationship Id="rId525" Type="http://schemas.openxmlformats.org/officeDocument/2006/relationships/oleObject" Target="embeddings/oleObject256.bin"/><Relationship Id="rId526" Type="http://schemas.openxmlformats.org/officeDocument/2006/relationships/image" Target="media/image260.wmf"/><Relationship Id="rId527" Type="http://schemas.openxmlformats.org/officeDocument/2006/relationships/oleObject" Target="embeddings/oleObject257.bin"/><Relationship Id="rId528" Type="http://schemas.openxmlformats.org/officeDocument/2006/relationships/image" Target="media/image261.wmf"/><Relationship Id="rId529" Type="http://schemas.openxmlformats.org/officeDocument/2006/relationships/oleObject" Target="embeddings/oleObject258.bin"/><Relationship Id="rId1460" Type="http://schemas.openxmlformats.org/officeDocument/2006/relationships/oleObject" Target="embeddings/oleObject699.bin"/><Relationship Id="rId1461" Type="http://schemas.openxmlformats.org/officeDocument/2006/relationships/image" Target="media/image737.wmf"/><Relationship Id="rId1462" Type="http://schemas.openxmlformats.org/officeDocument/2006/relationships/oleObject" Target="embeddings/oleObject700.bin"/><Relationship Id="rId1463" Type="http://schemas.openxmlformats.org/officeDocument/2006/relationships/image" Target="media/image738.wmf"/><Relationship Id="rId1464" Type="http://schemas.openxmlformats.org/officeDocument/2006/relationships/oleObject" Target="embeddings/oleObject701.bin"/><Relationship Id="rId1465" Type="http://schemas.openxmlformats.org/officeDocument/2006/relationships/image" Target="media/image739.wmf"/><Relationship Id="rId1466" Type="http://schemas.openxmlformats.org/officeDocument/2006/relationships/oleObject" Target="embeddings/oleObject702.bin"/><Relationship Id="rId1467" Type="http://schemas.openxmlformats.org/officeDocument/2006/relationships/image" Target="media/image740.wmf"/><Relationship Id="rId1468" Type="http://schemas.openxmlformats.org/officeDocument/2006/relationships/oleObject" Target="embeddings/oleObject703.bin"/><Relationship Id="rId1469" Type="http://schemas.openxmlformats.org/officeDocument/2006/relationships/image" Target="media/image741.wmf"/><Relationship Id="rId2170" Type="http://schemas.openxmlformats.org/officeDocument/2006/relationships/image" Target="media/image1094.wmf"/><Relationship Id="rId2171" Type="http://schemas.openxmlformats.org/officeDocument/2006/relationships/oleObject" Target="embeddings/oleObject1052.bin"/><Relationship Id="rId2172" Type="http://schemas.openxmlformats.org/officeDocument/2006/relationships/image" Target="media/image1095.wmf"/><Relationship Id="rId2173" Type="http://schemas.openxmlformats.org/officeDocument/2006/relationships/oleObject" Target="embeddings/oleObject1053.bin"/><Relationship Id="rId2174" Type="http://schemas.openxmlformats.org/officeDocument/2006/relationships/image" Target="media/image1096.wmf"/><Relationship Id="rId2175" Type="http://schemas.openxmlformats.org/officeDocument/2006/relationships/oleObject" Target="embeddings/oleObject1054.bin"/><Relationship Id="rId2176" Type="http://schemas.openxmlformats.org/officeDocument/2006/relationships/image" Target="media/image1097.wmf"/><Relationship Id="rId2177" Type="http://schemas.openxmlformats.org/officeDocument/2006/relationships/oleObject" Target="embeddings/oleObject1055.bin"/><Relationship Id="rId2178" Type="http://schemas.openxmlformats.org/officeDocument/2006/relationships/image" Target="media/image1098.wmf"/><Relationship Id="rId2179" Type="http://schemas.openxmlformats.org/officeDocument/2006/relationships/oleObject" Target="embeddings/oleObject1056.bin"/><Relationship Id="rId530" Type="http://schemas.openxmlformats.org/officeDocument/2006/relationships/image" Target="media/image262.wmf"/><Relationship Id="rId531" Type="http://schemas.openxmlformats.org/officeDocument/2006/relationships/oleObject" Target="embeddings/oleObject259.bin"/><Relationship Id="rId532" Type="http://schemas.openxmlformats.org/officeDocument/2006/relationships/image" Target="media/image263.wmf"/><Relationship Id="rId533" Type="http://schemas.openxmlformats.org/officeDocument/2006/relationships/oleObject" Target="embeddings/oleObject260.bin"/><Relationship Id="rId534" Type="http://schemas.openxmlformats.org/officeDocument/2006/relationships/image" Target="media/image264.wmf"/><Relationship Id="rId535" Type="http://schemas.openxmlformats.org/officeDocument/2006/relationships/oleObject" Target="embeddings/oleObject261.bin"/><Relationship Id="rId536" Type="http://schemas.openxmlformats.org/officeDocument/2006/relationships/image" Target="media/image265.wmf"/><Relationship Id="rId537" Type="http://schemas.openxmlformats.org/officeDocument/2006/relationships/oleObject" Target="embeddings/oleObject262.bin"/><Relationship Id="rId538" Type="http://schemas.openxmlformats.org/officeDocument/2006/relationships/image" Target="media/image266.wmf"/><Relationship Id="rId539" Type="http://schemas.openxmlformats.org/officeDocument/2006/relationships/oleObject" Target="embeddings/oleObject263.bin"/><Relationship Id="rId1470" Type="http://schemas.openxmlformats.org/officeDocument/2006/relationships/oleObject" Target="embeddings/oleObject704.bin"/><Relationship Id="rId1471" Type="http://schemas.openxmlformats.org/officeDocument/2006/relationships/image" Target="media/image742.wmf"/><Relationship Id="rId1472" Type="http://schemas.openxmlformats.org/officeDocument/2006/relationships/oleObject" Target="embeddings/oleObject705.bin"/><Relationship Id="rId1473" Type="http://schemas.openxmlformats.org/officeDocument/2006/relationships/image" Target="media/image743.wmf"/><Relationship Id="rId1474" Type="http://schemas.openxmlformats.org/officeDocument/2006/relationships/oleObject" Target="embeddings/oleObject706.bin"/><Relationship Id="rId1475" Type="http://schemas.openxmlformats.org/officeDocument/2006/relationships/image" Target="media/image744.wmf"/><Relationship Id="rId1476" Type="http://schemas.openxmlformats.org/officeDocument/2006/relationships/oleObject" Target="embeddings/oleObject707.bin"/><Relationship Id="rId1477" Type="http://schemas.openxmlformats.org/officeDocument/2006/relationships/image" Target="media/image745.wmf"/><Relationship Id="rId1478" Type="http://schemas.openxmlformats.org/officeDocument/2006/relationships/oleObject" Target="embeddings/oleObject708.bin"/><Relationship Id="rId1479" Type="http://schemas.openxmlformats.org/officeDocument/2006/relationships/image" Target="media/image746.wmf"/><Relationship Id="rId2900" Type="http://schemas.openxmlformats.org/officeDocument/2006/relationships/image" Target="media/image1459.wmf"/><Relationship Id="rId2901" Type="http://schemas.openxmlformats.org/officeDocument/2006/relationships/oleObject" Target="embeddings/oleObject1417.bin"/><Relationship Id="rId2902" Type="http://schemas.openxmlformats.org/officeDocument/2006/relationships/image" Target="media/image1460.wmf"/><Relationship Id="rId2903" Type="http://schemas.openxmlformats.org/officeDocument/2006/relationships/oleObject" Target="embeddings/oleObject1418.bin"/><Relationship Id="rId2904" Type="http://schemas.openxmlformats.org/officeDocument/2006/relationships/image" Target="media/image1461.wmf"/><Relationship Id="rId2905" Type="http://schemas.openxmlformats.org/officeDocument/2006/relationships/oleObject" Target="embeddings/oleObject1419.bin"/><Relationship Id="rId2906" Type="http://schemas.openxmlformats.org/officeDocument/2006/relationships/image" Target="media/image1462.wmf"/><Relationship Id="rId2907" Type="http://schemas.openxmlformats.org/officeDocument/2006/relationships/oleObject" Target="embeddings/oleObject1420.bin"/><Relationship Id="rId2908" Type="http://schemas.openxmlformats.org/officeDocument/2006/relationships/image" Target="media/image1463.wmf"/><Relationship Id="rId2909" Type="http://schemas.openxmlformats.org/officeDocument/2006/relationships/oleObject" Target="embeddings/oleObject1421.bin"/><Relationship Id="rId2180" Type="http://schemas.openxmlformats.org/officeDocument/2006/relationships/image" Target="media/image1099.wmf"/><Relationship Id="rId2181" Type="http://schemas.openxmlformats.org/officeDocument/2006/relationships/oleObject" Target="embeddings/oleObject1057.bin"/><Relationship Id="rId2182" Type="http://schemas.openxmlformats.org/officeDocument/2006/relationships/image" Target="media/image1100.wmf"/><Relationship Id="rId2183" Type="http://schemas.openxmlformats.org/officeDocument/2006/relationships/oleObject" Target="embeddings/oleObject1058.bin"/><Relationship Id="rId2184" Type="http://schemas.openxmlformats.org/officeDocument/2006/relationships/image" Target="media/image1101.wmf"/><Relationship Id="rId2185" Type="http://schemas.openxmlformats.org/officeDocument/2006/relationships/oleObject" Target="embeddings/oleObject1059.bin"/><Relationship Id="rId2186" Type="http://schemas.openxmlformats.org/officeDocument/2006/relationships/image" Target="media/image1102.wmf"/><Relationship Id="rId2187" Type="http://schemas.openxmlformats.org/officeDocument/2006/relationships/oleObject" Target="embeddings/oleObject1060.bin"/><Relationship Id="rId2188" Type="http://schemas.openxmlformats.org/officeDocument/2006/relationships/image" Target="media/image1103.wmf"/><Relationship Id="rId2189" Type="http://schemas.openxmlformats.org/officeDocument/2006/relationships/oleObject" Target="embeddings/oleObject1061.bin"/><Relationship Id="rId540" Type="http://schemas.openxmlformats.org/officeDocument/2006/relationships/image" Target="media/image267.wmf"/><Relationship Id="rId541" Type="http://schemas.openxmlformats.org/officeDocument/2006/relationships/oleObject" Target="embeddings/oleObject264.bin"/><Relationship Id="rId542" Type="http://schemas.openxmlformats.org/officeDocument/2006/relationships/image" Target="media/image268.wmf"/><Relationship Id="rId543" Type="http://schemas.openxmlformats.org/officeDocument/2006/relationships/oleObject" Target="embeddings/oleObject265.bin"/><Relationship Id="rId544" Type="http://schemas.openxmlformats.org/officeDocument/2006/relationships/image" Target="media/image269.wmf"/><Relationship Id="rId545" Type="http://schemas.openxmlformats.org/officeDocument/2006/relationships/oleObject" Target="embeddings/oleObject266.bin"/><Relationship Id="rId546" Type="http://schemas.openxmlformats.org/officeDocument/2006/relationships/image" Target="media/image270.wmf"/><Relationship Id="rId547" Type="http://schemas.openxmlformats.org/officeDocument/2006/relationships/oleObject" Target="embeddings/oleObject267.bin"/><Relationship Id="rId548" Type="http://schemas.openxmlformats.org/officeDocument/2006/relationships/image" Target="media/image271.png"/><Relationship Id="rId549" Type="http://schemas.openxmlformats.org/officeDocument/2006/relationships/image" Target="media/image272.wmf"/><Relationship Id="rId1480" Type="http://schemas.openxmlformats.org/officeDocument/2006/relationships/oleObject" Target="embeddings/oleObject709.bin"/><Relationship Id="rId1481" Type="http://schemas.openxmlformats.org/officeDocument/2006/relationships/image" Target="media/image747.wmf"/><Relationship Id="rId1482" Type="http://schemas.openxmlformats.org/officeDocument/2006/relationships/oleObject" Target="embeddings/oleObject710.bin"/><Relationship Id="rId1483" Type="http://schemas.openxmlformats.org/officeDocument/2006/relationships/image" Target="media/image748.wmf"/><Relationship Id="rId1484" Type="http://schemas.openxmlformats.org/officeDocument/2006/relationships/oleObject" Target="embeddings/oleObject711.bin"/><Relationship Id="rId1485" Type="http://schemas.openxmlformats.org/officeDocument/2006/relationships/image" Target="media/image749.wmf"/><Relationship Id="rId1486" Type="http://schemas.openxmlformats.org/officeDocument/2006/relationships/oleObject" Target="embeddings/oleObject712.bin"/><Relationship Id="rId1487" Type="http://schemas.openxmlformats.org/officeDocument/2006/relationships/image" Target="media/image750.wmf"/><Relationship Id="rId1488" Type="http://schemas.openxmlformats.org/officeDocument/2006/relationships/oleObject" Target="embeddings/oleObject713.bin"/><Relationship Id="rId1489" Type="http://schemas.openxmlformats.org/officeDocument/2006/relationships/image" Target="media/image751.wmf"/><Relationship Id="rId2910" Type="http://schemas.openxmlformats.org/officeDocument/2006/relationships/image" Target="media/image1464.wmf"/><Relationship Id="rId2911" Type="http://schemas.openxmlformats.org/officeDocument/2006/relationships/oleObject" Target="embeddings/oleObject1422.bin"/><Relationship Id="rId2912" Type="http://schemas.openxmlformats.org/officeDocument/2006/relationships/image" Target="media/image1465.wmf"/><Relationship Id="rId2913" Type="http://schemas.openxmlformats.org/officeDocument/2006/relationships/oleObject" Target="embeddings/oleObject1423.bin"/><Relationship Id="rId2914" Type="http://schemas.openxmlformats.org/officeDocument/2006/relationships/image" Target="media/image1466.wmf"/><Relationship Id="rId2915" Type="http://schemas.openxmlformats.org/officeDocument/2006/relationships/oleObject" Target="embeddings/oleObject1424.bin"/><Relationship Id="rId2916" Type="http://schemas.openxmlformats.org/officeDocument/2006/relationships/image" Target="media/image1467.wmf"/><Relationship Id="rId2917" Type="http://schemas.openxmlformats.org/officeDocument/2006/relationships/oleObject" Target="embeddings/oleObject1425.bin"/><Relationship Id="rId2918" Type="http://schemas.openxmlformats.org/officeDocument/2006/relationships/image" Target="media/image1468.wmf"/><Relationship Id="rId2919" Type="http://schemas.openxmlformats.org/officeDocument/2006/relationships/oleObject" Target="embeddings/oleObject1426.bin"/><Relationship Id="rId2190" Type="http://schemas.openxmlformats.org/officeDocument/2006/relationships/image" Target="media/image1104.wmf"/><Relationship Id="rId2191" Type="http://schemas.openxmlformats.org/officeDocument/2006/relationships/oleObject" Target="embeddings/oleObject1062.bin"/><Relationship Id="rId2192" Type="http://schemas.openxmlformats.org/officeDocument/2006/relationships/image" Target="media/image1105.wmf"/><Relationship Id="rId2193" Type="http://schemas.openxmlformats.org/officeDocument/2006/relationships/oleObject" Target="embeddings/oleObject1063.bin"/><Relationship Id="rId2194" Type="http://schemas.openxmlformats.org/officeDocument/2006/relationships/image" Target="media/image1106.wmf"/><Relationship Id="rId2195" Type="http://schemas.openxmlformats.org/officeDocument/2006/relationships/oleObject" Target="embeddings/oleObject1064.bin"/><Relationship Id="rId2196" Type="http://schemas.openxmlformats.org/officeDocument/2006/relationships/image" Target="media/image1107.wmf"/><Relationship Id="rId2197" Type="http://schemas.openxmlformats.org/officeDocument/2006/relationships/oleObject" Target="embeddings/oleObject1065.bin"/><Relationship Id="rId2198" Type="http://schemas.openxmlformats.org/officeDocument/2006/relationships/image" Target="media/image1108.wmf"/><Relationship Id="rId2199" Type="http://schemas.openxmlformats.org/officeDocument/2006/relationships/oleObject" Target="embeddings/oleObject106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490" Type="http://schemas.openxmlformats.org/officeDocument/2006/relationships/oleObject" Target="embeddings/oleObject714.bin"/><Relationship Id="rId1491" Type="http://schemas.openxmlformats.org/officeDocument/2006/relationships/image" Target="media/image752.wmf"/><Relationship Id="rId1492" Type="http://schemas.openxmlformats.org/officeDocument/2006/relationships/oleObject" Target="embeddings/oleObject715.bin"/><Relationship Id="rId1493" Type="http://schemas.openxmlformats.org/officeDocument/2006/relationships/image" Target="media/image753.wmf"/><Relationship Id="rId1494" Type="http://schemas.openxmlformats.org/officeDocument/2006/relationships/oleObject" Target="embeddings/oleObject716.bin"/><Relationship Id="rId1495" Type="http://schemas.openxmlformats.org/officeDocument/2006/relationships/image" Target="media/image754.wmf"/><Relationship Id="rId1496" Type="http://schemas.openxmlformats.org/officeDocument/2006/relationships/oleObject" Target="embeddings/oleObject717.bin"/><Relationship Id="rId1497" Type="http://schemas.openxmlformats.org/officeDocument/2006/relationships/image" Target="media/image755.wmf"/><Relationship Id="rId1498" Type="http://schemas.openxmlformats.org/officeDocument/2006/relationships/oleObject" Target="embeddings/oleObject718.bin"/><Relationship Id="rId1499" Type="http://schemas.openxmlformats.org/officeDocument/2006/relationships/image" Target="media/image756.wmf"/><Relationship Id="rId2920" Type="http://schemas.openxmlformats.org/officeDocument/2006/relationships/image" Target="media/image1469.wmf"/><Relationship Id="rId2921" Type="http://schemas.openxmlformats.org/officeDocument/2006/relationships/oleObject" Target="embeddings/oleObject1427.bin"/><Relationship Id="rId2922" Type="http://schemas.openxmlformats.org/officeDocument/2006/relationships/image" Target="media/image1470.wmf"/><Relationship Id="rId2923" Type="http://schemas.openxmlformats.org/officeDocument/2006/relationships/oleObject" Target="embeddings/oleObject1428.bin"/><Relationship Id="rId2924" Type="http://schemas.openxmlformats.org/officeDocument/2006/relationships/image" Target="media/image1471.wmf"/><Relationship Id="rId2925" Type="http://schemas.openxmlformats.org/officeDocument/2006/relationships/oleObject" Target="embeddings/oleObject1429.bin"/><Relationship Id="rId2926" Type="http://schemas.openxmlformats.org/officeDocument/2006/relationships/image" Target="media/image1472.wmf"/><Relationship Id="rId2927" Type="http://schemas.openxmlformats.org/officeDocument/2006/relationships/oleObject" Target="embeddings/oleObject1430.bin"/><Relationship Id="rId2928" Type="http://schemas.openxmlformats.org/officeDocument/2006/relationships/image" Target="media/image1473.wmf"/><Relationship Id="rId2929" Type="http://schemas.openxmlformats.org/officeDocument/2006/relationships/oleObject" Target="embeddings/oleObject1431.bin"/><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2930" Type="http://schemas.openxmlformats.org/officeDocument/2006/relationships/image" Target="media/image1474.wmf"/><Relationship Id="rId2931" Type="http://schemas.openxmlformats.org/officeDocument/2006/relationships/oleObject" Target="embeddings/oleObject1432.bin"/><Relationship Id="rId2932" Type="http://schemas.openxmlformats.org/officeDocument/2006/relationships/image" Target="media/image1475.wmf"/><Relationship Id="rId2933" Type="http://schemas.openxmlformats.org/officeDocument/2006/relationships/oleObject" Target="embeddings/oleObject1433.bin"/><Relationship Id="rId2934" Type="http://schemas.openxmlformats.org/officeDocument/2006/relationships/image" Target="media/image1476.wmf"/><Relationship Id="rId2935" Type="http://schemas.openxmlformats.org/officeDocument/2006/relationships/oleObject" Target="embeddings/oleObject1434.bin"/><Relationship Id="rId2936" Type="http://schemas.openxmlformats.org/officeDocument/2006/relationships/image" Target="media/image1477.wmf"/><Relationship Id="rId2937" Type="http://schemas.openxmlformats.org/officeDocument/2006/relationships/oleObject" Target="embeddings/oleObject1435.bin"/><Relationship Id="rId2938" Type="http://schemas.openxmlformats.org/officeDocument/2006/relationships/image" Target="media/image1478.wmf"/><Relationship Id="rId2939" Type="http://schemas.openxmlformats.org/officeDocument/2006/relationships/oleObject" Target="embeddings/oleObject1436.bin"/><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2940" Type="http://schemas.openxmlformats.org/officeDocument/2006/relationships/image" Target="media/image1479.wmf"/><Relationship Id="rId2941" Type="http://schemas.openxmlformats.org/officeDocument/2006/relationships/oleObject" Target="embeddings/oleObject1437.bin"/><Relationship Id="rId2942" Type="http://schemas.openxmlformats.org/officeDocument/2006/relationships/image" Target="media/image1480.wmf"/><Relationship Id="rId2943" Type="http://schemas.openxmlformats.org/officeDocument/2006/relationships/oleObject" Target="embeddings/oleObject1438.bin"/><Relationship Id="rId2944" Type="http://schemas.openxmlformats.org/officeDocument/2006/relationships/image" Target="media/image1481.wmf"/><Relationship Id="rId2945" Type="http://schemas.openxmlformats.org/officeDocument/2006/relationships/oleObject" Target="embeddings/oleObject1439.bin"/><Relationship Id="rId2946" Type="http://schemas.openxmlformats.org/officeDocument/2006/relationships/image" Target="media/image1482.wmf"/><Relationship Id="rId2947" Type="http://schemas.openxmlformats.org/officeDocument/2006/relationships/oleObject" Target="embeddings/oleObject1440.bin"/><Relationship Id="rId2948" Type="http://schemas.openxmlformats.org/officeDocument/2006/relationships/image" Target="media/image1483.wmf"/><Relationship Id="rId2949" Type="http://schemas.openxmlformats.org/officeDocument/2006/relationships/oleObject" Target="embeddings/oleObject1441.bin"/><Relationship Id="rId2400" Type="http://schemas.openxmlformats.org/officeDocument/2006/relationships/image" Target="media/image1209.wmf"/><Relationship Id="rId2401" Type="http://schemas.openxmlformats.org/officeDocument/2006/relationships/oleObject" Target="embeddings/oleObject1167.bin"/><Relationship Id="rId2402" Type="http://schemas.openxmlformats.org/officeDocument/2006/relationships/image" Target="media/image1210.wmf"/><Relationship Id="rId2403" Type="http://schemas.openxmlformats.org/officeDocument/2006/relationships/oleObject" Target="embeddings/oleObject1168.bin"/><Relationship Id="rId2404" Type="http://schemas.openxmlformats.org/officeDocument/2006/relationships/image" Target="media/image1211.wmf"/><Relationship Id="rId2405" Type="http://schemas.openxmlformats.org/officeDocument/2006/relationships/oleObject" Target="embeddings/oleObject1169.bin"/><Relationship Id="rId2406" Type="http://schemas.openxmlformats.org/officeDocument/2006/relationships/image" Target="media/image1212.wmf"/><Relationship Id="rId2407" Type="http://schemas.openxmlformats.org/officeDocument/2006/relationships/oleObject" Target="embeddings/oleObject1170.bin"/><Relationship Id="rId2408" Type="http://schemas.openxmlformats.org/officeDocument/2006/relationships/image" Target="media/image1213.wmf"/><Relationship Id="rId2409" Type="http://schemas.openxmlformats.org/officeDocument/2006/relationships/oleObject" Target="embeddings/oleObject1171.bin"/><Relationship Id="rId1700" Type="http://schemas.openxmlformats.org/officeDocument/2006/relationships/oleObject" Target="embeddings/oleObject817.bin"/><Relationship Id="rId1701" Type="http://schemas.openxmlformats.org/officeDocument/2006/relationships/image" Target="media/image859.wmf"/><Relationship Id="rId1702" Type="http://schemas.openxmlformats.org/officeDocument/2006/relationships/oleObject" Target="embeddings/oleObject818.bin"/><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703" Type="http://schemas.openxmlformats.org/officeDocument/2006/relationships/image" Target="media/image860.wmf"/><Relationship Id="rId1704" Type="http://schemas.openxmlformats.org/officeDocument/2006/relationships/oleObject" Target="embeddings/oleObject819.bin"/><Relationship Id="rId1705" Type="http://schemas.openxmlformats.org/officeDocument/2006/relationships/image" Target="media/image861.wmf"/><Relationship Id="rId1706" Type="http://schemas.openxmlformats.org/officeDocument/2006/relationships/oleObject" Target="embeddings/oleObject820.bin"/><Relationship Id="rId1707" Type="http://schemas.openxmlformats.org/officeDocument/2006/relationships/image" Target="media/image862.wmf"/><Relationship Id="rId1708" Type="http://schemas.openxmlformats.org/officeDocument/2006/relationships/oleObject" Target="embeddings/oleObject821.bin"/><Relationship Id="rId1709" Type="http://schemas.openxmlformats.org/officeDocument/2006/relationships/image" Target="media/image863.emf"/><Relationship Id="rId2950" Type="http://schemas.openxmlformats.org/officeDocument/2006/relationships/image" Target="media/image1484.wmf"/><Relationship Id="rId2951" Type="http://schemas.openxmlformats.org/officeDocument/2006/relationships/oleObject" Target="embeddings/oleObject1442.bin"/><Relationship Id="rId2952" Type="http://schemas.openxmlformats.org/officeDocument/2006/relationships/image" Target="media/image1485.wmf"/><Relationship Id="rId2953" Type="http://schemas.openxmlformats.org/officeDocument/2006/relationships/oleObject" Target="embeddings/oleObject1443.bin"/><Relationship Id="rId2954" Type="http://schemas.openxmlformats.org/officeDocument/2006/relationships/image" Target="media/image1486.wmf"/><Relationship Id="rId2955" Type="http://schemas.openxmlformats.org/officeDocument/2006/relationships/oleObject" Target="embeddings/oleObject1444.bin"/><Relationship Id="rId2956" Type="http://schemas.openxmlformats.org/officeDocument/2006/relationships/image" Target="media/image1487.wmf"/><Relationship Id="rId2957" Type="http://schemas.openxmlformats.org/officeDocument/2006/relationships/oleObject" Target="embeddings/oleObject1445.bin"/><Relationship Id="rId2958" Type="http://schemas.openxmlformats.org/officeDocument/2006/relationships/image" Target="media/image1488.wmf"/><Relationship Id="rId2959" Type="http://schemas.openxmlformats.org/officeDocument/2006/relationships/oleObject" Target="embeddings/oleObject1446.bin"/><Relationship Id="rId2410" Type="http://schemas.openxmlformats.org/officeDocument/2006/relationships/image" Target="media/image1214.wmf"/><Relationship Id="rId2411" Type="http://schemas.openxmlformats.org/officeDocument/2006/relationships/oleObject" Target="embeddings/oleObject1172.bin"/><Relationship Id="rId2412" Type="http://schemas.openxmlformats.org/officeDocument/2006/relationships/image" Target="media/image1215.wmf"/><Relationship Id="rId2413" Type="http://schemas.openxmlformats.org/officeDocument/2006/relationships/oleObject" Target="embeddings/oleObject1173.bin"/><Relationship Id="rId2414" Type="http://schemas.openxmlformats.org/officeDocument/2006/relationships/image" Target="media/image1216.wmf"/><Relationship Id="rId2415" Type="http://schemas.openxmlformats.org/officeDocument/2006/relationships/oleObject" Target="embeddings/oleObject1174.bin"/><Relationship Id="rId2416" Type="http://schemas.openxmlformats.org/officeDocument/2006/relationships/image" Target="media/image1217.wmf"/><Relationship Id="rId2417" Type="http://schemas.openxmlformats.org/officeDocument/2006/relationships/oleObject" Target="embeddings/oleObject1175.bin"/><Relationship Id="rId2418" Type="http://schemas.openxmlformats.org/officeDocument/2006/relationships/image" Target="media/image1218.wmf"/><Relationship Id="rId2419" Type="http://schemas.openxmlformats.org/officeDocument/2006/relationships/oleObject" Target="embeddings/oleObject1176.bin"/><Relationship Id="rId1710" Type="http://schemas.openxmlformats.org/officeDocument/2006/relationships/image" Target="media/image864.wmf"/><Relationship Id="rId1711" Type="http://schemas.openxmlformats.org/officeDocument/2006/relationships/oleObject" Target="embeddings/oleObject822.bin"/><Relationship Id="rId1712" Type="http://schemas.openxmlformats.org/officeDocument/2006/relationships/image" Target="media/image865.w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713" Type="http://schemas.openxmlformats.org/officeDocument/2006/relationships/oleObject" Target="embeddings/oleObject823.bin"/><Relationship Id="rId1714" Type="http://schemas.openxmlformats.org/officeDocument/2006/relationships/image" Target="media/image866.wmf"/><Relationship Id="rId1715" Type="http://schemas.openxmlformats.org/officeDocument/2006/relationships/oleObject" Target="embeddings/oleObject824.bin"/><Relationship Id="rId1716" Type="http://schemas.openxmlformats.org/officeDocument/2006/relationships/image" Target="media/image867.wmf"/><Relationship Id="rId1717" Type="http://schemas.openxmlformats.org/officeDocument/2006/relationships/oleObject" Target="embeddings/oleObject825.bin"/><Relationship Id="rId1718" Type="http://schemas.openxmlformats.org/officeDocument/2006/relationships/image" Target="media/image868.wmf"/><Relationship Id="rId1719" Type="http://schemas.openxmlformats.org/officeDocument/2006/relationships/oleObject" Target="embeddings/oleObject826.bin"/><Relationship Id="rId2960" Type="http://schemas.openxmlformats.org/officeDocument/2006/relationships/image" Target="media/image1489.wmf"/><Relationship Id="rId2961" Type="http://schemas.openxmlformats.org/officeDocument/2006/relationships/oleObject" Target="embeddings/oleObject1447.bin"/><Relationship Id="rId2962" Type="http://schemas.openxmlformats.org/officeDocument/2006/relationships/image" Target="media/image1490.wmf"/><Relationship Id="rId2963" Type="http://schemas.openxmlformats.org/officeDocument/2006/relationships/oleObject" Target="embeddings/oleObject1448.bin"/><Relationship Id="rId2964" Type="http://schemas.openxmlformats.org/officeDocument/2006/relationships/image" Target="media/image1491.wmf"/><Relationship Id="rId2965" Type="http://schemas.openxmlformats.org/officeDocument/2006/relationships/oleObject" Target="embeddings/oleObject1449.bin"/><Relationship Id="rId2966" Type="http://schemas.openxmlformats.org/officeDocument/2006/relationships/image" Target="media/image1492.wmf"/><Relationship Id="rId2967" Type="http://schemas.openxmlformats.org/officeDocument/2006/relationships/oleObject" Target="embeddings/oleObject1450.bin"/><Relationship Id="rId2968" Type="http://schemas.openxmlformats.org/officeDocument/2006/relationships/image" Target="media/image1493.wmf"/><Relationship Id="rId2969" Type="http://schemas.openxmlformats.org/officeDocument/2006/relationships/oleObject" Target="embeddings/oleObject1451.bin"/><Relationship Id="rId2420" Type="http://schemas.openxmlformats.org/officeDocument/2006/relationships/image" Target="media/image1219.wmf"/><Relationship Id="rId2421" Type="http://schemas.openxmlformats.org/officeDocument/2006/relationships/oleObject" Target="embeddings/oleObject1177.bin"/><Relationship Id="rId2422" Type="http://schemas.openxmlformats.org/officeDocument/2006/relationships/image" Target="media/image1220.wmf"/><Relationship Id="rId2423" Type="http://schemas.openxmlformats.org/officeDocument/2006/relationships/oleObject" Target="embeddings/oleObject1178.bin"/><Relationship Id="rId2424" Type="http://schemas.openxmlformats.org/officeDocument/2006/relationships/image" Target="media/image1221.wmf"/><Relationship Id="rId2425" Type="http://schemas.openxmlformats.org/officeDocument/2006/relationships/oleObject" Target="embeddings/oleObject1179.bin"/><Relationship Id="rId2426" Type="http://schemas.openxmlformats.org/officeDocument/2006/relationships/image" Target="media/image1222.wmf"/><Relationship Id="rId2427" Type="http://schemas.openxmlformats.org/officeDocument/2006/relationships/oleObject" Target="embeddings/oleObject1180.bin"/><Relationship Id="rId2428" Type="http://schemas.openxmlformats.org/officeDocument/2006/relationships/image" Target="media/image1223.wmf"/><Relationship Id="rId2429" Type="http://schemas.openxmlformats.org/officeDocument/2006/relationships/oleObject" Target="embeddings/oleObject1181.bin"/><Relationship Id="rId1720" Type="http://schemas.openxmlformats.org/officeDocument/2006/relationships/image" Target="media/image869.wmf"/><Relationship Id="rId1721" Type="http://schemas.openxmlformats.org/officeDocument/2006/relationships/oleObject" Target="embeddings/oleObject827.bin"/><Relationship Id="rId1722" Type="http://schemas.openxmlformats.org/officeDocument/2006/relationships/image" Target="media/image870.wmf"/><Relationship Id="rId1723" Type="http://schemas.openxmlformats.org/officeDocument/2006/relationships/oleObject" Target="embeddings/oleObject828.bin"/><Relationship Id="rId1724" Type="http://schemas.openxmlformats.org/officeDocument/2006/relationships/image" Target="media/image871.wmf"/><Relationship Id="rId1725" Type="http://schemas.openxmlformats.org/officeDocument/2006/relationships/oleObject" Target="embeddings/oleObject829.bin"/><Relationship Id="rId1726" Type="http://schemas.openxmlformats.org/officeDocument/2006/relationships/image" Target="media/image872.wmf"/><Relationship Id="rId1727" Type="http://schemas.openxmlformats.org/officeDocument/2006/relationships/oleObject" Target="embeddings/oleObject830.bin"/><Relationship Id="rId1728" Type="http://schemas.openxmlformats.org/officeDocument/2006/relationships/image" Target="media/image873.wmf"/><Relationship Id="rId1729" Type="http://schemas.openxmlformats.org/officeDocument/2006/relationships/oleObject" Target="embeddings/oleObject831.bin"/><Relationship Id="rId2970" Type="http://schemas.openxmlformats.org/officeDocument/2006/relationships/image" Target="media/image1494.wmf"/><Relationship Id="rId2971" Type="http://schemas.openxmlformats.org/officeDocument/2006/relationships/oleObject" Target="embeddings/oleObject1452.bin"/><Relationship Id="rId2972" Type="http://schemas.openxmlformats.org/officeDocument/2006/relationships/image" Target="media/image1495.wmf"/><Relationship Id="rId2973" Type="http://schemas.openxmlformats.org/officeDocument/2006/relationships/oleObject" Target="embeddings/oleObject1453.bin"/><Relationship Id="rId2974" Type="http://schemas.openxmlformats.org/officeDocument/2006/relationships/image" Target="media/image1496.wmf"/><Relationship Id="rId2975" Type="http://schemas.openxmlformats.org/officeDocument/2006/relationships/oleObject" Target="embeddings/oleObject1454.bin"/><Relationship Id="rId2976" Type="http://schemas.openxmlformats.org/officeDocument/2006/relationships/image" Target="media/image1497.wmf"/><Relationship Id="rId2977" Type="http://schemas.openxmlformats.org/officeDocument/2006/relationships/oleObject" Target="embeddings/oleObject1455.bin"/><Relationship Id="rId2978" Type="http://schemas.openxmlformats.org/officeDocument/2006/relationships/image" Target="media/image1498.wmf"/><Relationship Id="rId2979" Type="http://schemas.openxmlformats.org/officeDocument/2006/relationships/oleObject" Target="embeddings/oleObject1456.bin"/><Relationship Id="rId2430" Type="http://schemas.openxmlformats.org/officeDocument/2006/relationships/image" Target="media/image1224.wmf"/><Relationship Id="rId2431" Type="http://schemas.openxmlformats.org/officeDocument/2006/relationships/oleObject" Target="embeddings/oleObject1182.bin"/><Relationship Id="rId2432" Type="http://schemas.openxmlformats.org/officeDocument/2006/relationships/image" Target="media/image1225.wmf"/><Relationship Id="rId2433" Type="http://schemas.openxmlformats.org/officeDocument/2006/relationships/oleObject" Target="embeddings/oleObject1183.bin"/><Relationship Id="rId2434" Type="http://schemas.openxmlformats.org/officeDocument/2006/relationships/image" Target="media/image1226.wmf"/><Relationship Id="rId2435" Type="http://schemas.openxmlformats.org/officeDocument/2006/relationships/oleObject" Target="embeddings/oleObject1184.bin"/><Relationship Id="rId2436" Type="http://schemas.openxmlformats.org/officeDocument/2006/relationships/image" Target="media/image1227.wmf"/><Relationship Id="rId2437" Type="http://schemas.openxmlformats.org/officeDocument/2006/relationships/oleObject" Target="embeddings/oleObject1185.bin"/><Relationship Id="rId2438" Type="http://schemas.openxmlformats.org/officeDocument/2006/relationships/image" Target="media/image1228.wmf"/><Relationship Id="rId2439" Type="http://schemas.openxmlformats.org/officeDocument/2006/relationships/oleObject" Target="embeddings/oleObject1186.bin"/><Relationship Id="rId1730" Type="http://schemas.openxmlformats.org/officeDocument/2006/relationships/image" Target="media/image874.wmf"/><Relationship Id="rId1731" Type="http://schemas.openxmlformats.org/officeDocument/2006/relationships/oleObject" Target="embeddings/oleObject832.bin"/><Relationship Id="rId1732" Type="http://schemas.openxmlformats.org/officeDocument/2006/relationships/image" Target="media/image875.wmf"/><Relationship Id="rId1733" Type="http://schemas.openxmlformats.org/officeDocument/2006/relationships/oleObject" Target="embeddings/oleObject833.bin"/><Relationship Id="rId1734" Type="http://schemas.openxmlformats.org/officeDocument/2006/relationships/image" Target="media/image876.wmf"/><Relationship Id="rId1735" Type="http://schemas.openxmlformats.org/officeDocument/2006/relationships/oleObject" Target="embeddings/oleObject834.bin"/><Relationship Id="rId1736" Type="http://schemas.openxmlformats.org/officeDocument/2006/relationships/image" Target="media/image877.wmf"/><Relationship Id="rId1737" Type="http://schemas.openxmlformats.org/officeDocument/2006/relationships/oleObject" Target="embeddings/oleObject835.bin"/><Relationship Id="rId1738" Type="http://schemas.openxmlformats.org/officeDocument/2006/relationships/image" Target="media/image878.wmf"/><Relationship Id="rId1739" Type="http://schemas.openxmlformats.org/officeDocument/2006/relationships/oleObject" Target="embeddings/oleObject836.bin"/><Relationship Id="rId2980" Type="http://schemas.openxmlformats.org/officeDocument/2006/relationships/image" Target="media/image1499.wmf"/><Relationship Id="rId2981" Type="http://schemas.openxmlformats.org/officeDocument/2006/relationships/oleObject" Target="embeddings/oleObject1457.bin"/><Relationship Id="rId2982" Type="http://schemas.openxmlformats.org/officeDocument/2006/relationships/image" Target="media/image1500.wmf"/><Relationship Id="rId2983" Type="http://schemas.openxmlformats.org/officeDocument/2006/relationships/oleObject" Target="embeddings/oleObject1458.bin"/><Relationship Id="rId2984" Type="http://schemas.openxmlformats.org/officeDocument/2006/relationships/image" Target="media/image1501.wmf"/><Relationship Id="rId2985" Type="http://schemas.openxmlformats.org/officeDocument/2006/relationships/oleObject" Target="embeddings/oleObject1459.bin"/><Relationship Id="rId2986" Type="http://schemas.openxmlformats.org/officeDocument/2006/relationships/image" Target="media/image1502.wmf"/><Relationship Id="rId2987" Type="http://schemas.openxmlformats.org/officeDocument/2006/relationships/oleObject" Target="embeddings/oleObject1460.bin"/><Relationship Id="rId2988" Type="http://schemas.openxmlformats.org/officeDocument/2006/relationships/image" Target="media/image1503.wmf"/><Relationship Id="rId2989" Type="http://schemas.openxmlformats.org/officeDocument/2006/relationships/oleObject" Target="embeddings/oleObject1461.bin"/><Relationship Id="rId2440" Type="http://schemas.openxmlformats.org/officeDocument/2006/relationships/image" Target="media/image1229.wmf"/><Relationship Id="rId2441" Type="http://schemas.openxmlformats.org/officeDocument/2006/relationships/oleObject" Target="embeddings/oleObject1187.bin"/><Relationship Id="rId2442" Type="http://schemas.openxmlformats.org/officeDocument/2006/relationships/image" Target="media/image1230.wmf"/><Relationship Id="rId2443" Type="http://schemas.openxmlformats.org/officeDocument/2006/relationships/oleObject" Target="embeddings/oleObject1188.bin"/><Relationship Id="rId2444" Type="http://schemas.openxmlformats.org/officeDocument/2006/relationships/image" Target="media/image1231.wmf"/><Relationship Id="rId2445" Type="http://schemas.openxmlformats.org/officeDocument/2006/relationships/oleObject" Target="embeddings/oleObject1189.bin"/><Relationship Id="rId2446" Type="http://schemas.openxmlformats.org/officeDocument/2006/relationships/image" Target="media/image1232.wmf"/><Relationship Id="rId2447" Type="http://schemas.openxmlformats.org/officeDocument/2006/relationships/oleObject" Target="embeddings/oleObject1190.bin"/><Relationship Id="rId2448" Type="http://schemas.openxmlformats.org/officeDocument/2006/relationships/image" Target="media/image1233.wmf"/><Relationship Id="rId2449" Type="http://schemas.openxmlformats.org/officeDocument/2006/relationships/oleObject" Target="embeddings/oleObject1191.bin"/><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740" Type="http://schemas.openxmlformats.org/officeDocument/2006/relationships/image" Target="media/image879.wmf"/><Relationship Id="rId1741" Type="http://schemas.openxmlformats.org/officeDocument/2006/relationships/oleObject" Target="embeddings/oleObject837.bin"/><Relationship Id="rId1742" Type="http://schemas.openxmlformats.org/officeDocument/2006/relationships/image" Target="media/image880.wmf"/><Relationship Id="rId1743" Type="http://schemas.openxmlformats.org/officeDocument/2006/relationships/oleObject" Target="embeddings/oleObject838.bin"/><Relationship Id="rId1744" Type="http://schemas.openxmlformats.org/officeDocument/2006/relationships/image" Target="media/image881.wmf"/><Relationship Id="rId1745" Type="http://schemas.openxmlformats.org/officeDocument/2006/relationships/oleObject" Target="embeddings/oleObject839.bin"/><Relationship Id="rId1746" Type="http://schemas.openxmlformats.org/officeDocument/2006/relationships/image" Target="media/image882.wmf"/><Relationship Id="rId1747" Type="http://schemas.openxmlformats.org/officeDocument/2006/relationships/oleObject" Target="embeddings/oleObject840.bin"/><Relationship Id="rId1748" Type="http://schemas.openxmlformats.org/officeDocument/2006/relationships/image" Target="media/image883.wmf"/><Relationship Id="rId1749" Type="http://schemas.openxmlformats.org/officeDocument/2006/relationships/oleObject" Target="embeddings/oleObject841.bin"/><Relationship Id="rId2990" Type="http://schemas.openxmlformats.org/officeDocument/2006/relationships/image" Target="media/image1504.wmf"/><Relationship Id="rId2991" Type="http://schemas.openxmlformats.org/officeDocument/2006/relationships/oleObject" Target="embeddings/oleObject1462.bin"/><Relationship Id="rId2992" Type="http://schemas.openxmlformats.org/officeDocument/2006/relationships/image" Target="media/image1505.wmf"/><Relationship Id="rId2993" Type="http://schemas.openxmlformats.org/officeDocument/2006/relationships/oleObject" Target="embeddings/oleObject1463.bin"/><Relationship Id="rId2994" Type="http://schemas.openxmlformats.org/officeDocument/2006/relationships/image" Target="media/image1506.wmf"/><Relationship Id="rId2995" Type="http://schemas.openxmlformats.org/officeDocument/2006/relationships/oleObject" Target="embeddings/oleObject1464.bin"/><Relationship Id="rId2996" Type="http://schemas.openxmlformats.org/officeDocument/2006/relationships/image" Target="media/image1507.wmf"/><Relationship Id="rId2997" Type="http://schemas.openxmlformats.org/officeDocument/2006/relationships/oleObject" Target="embeddings/oleObject1465.bin"/><Relationship Id="rId2998" Type="http://schemas.openxmlformats.org/officeDocument/2006/relationships/image" Target="media/image1508.wmf"/><Relationship Id="rId2999" Type="http://schemas.openxmlformats.org/officeDocument/2006/relationships/oleObject" Target="embeddings/oleObject1466.bin"/><Relationship Id="rId1200" Type="http://schemas.openxmlformats.org/officeDocument/2006/relationships/oleObject" Target="embeddings/oleObject586.bin"/><Relationship Id="rId1201" Type="http://schemas.openxmlformats.org/officeDocument/2006/relationships/image" Target="media/image605.wmf"/><Relationship Id="rId1202" Type="http://schemas.openxmlformats.org/officeDocument/2006/relationships/oleObject" Target="embeddings/oleObject587.bin"/><Relationship Id="rId1203" Type="http://schemas.openxmlformats.org/officeDocument/2006/relationships/image" Target="media/image606.wmf"/><Relationship Id="rId1204" Type="http://schemas.openxmlformats.org/officeDocument/2006/relationships/oleObject" Target="embeddings/oleObject588.bin"/><Relationship Id="rId1205" Type="http://schemas.openxmlformats.org/officeDocument/2006/relationships/image" Target="media/image607.wmf"/><Relationship Id="rId1206" Type="http://schemas.openxmlformats.org/officeDocument/2006/relationships/oleObject" Target="embeddings/oleObject589.bin"/><Relationship Id="rId1207" Type="http://schemas.openxmlformats.org/officeDocument/2006/relationships/image" Target="media/image608.wmf"/><Relationship Id="rId1208" Type="http://schemas.openxmlformats.org/officeDocument/2006/relationships/oleObject" Target="embeddings/oleObject590.bin"/><Relationship Id="rId1209" Type="http://schemas.openxmlformats.org/officeDocument/2006/relationships/image" Target="media/image609.wmf"/><Relationship Id="rId2450" Type="http://schemas.openxmlformats.org/officeDocument/2006/relationships/image" Target="media/image1234.wmf"/><Relationship Id="rId2451" Type="http://schemas.openxmlformats.org/officeDocument/2006/relationships/oleObject" Target="embeddings/oleObject1192.bin"/><Relationship Id="rId2452" Type="http://schemas.openxmlformats.org/officeDocument/2006/relationships/image" Target="media/image1235.wmf"/><Relationship Id="rId2453" Type="http://schemas.openxmlformats.org/officeDocument/2006/relationships/oleObject" Target="embeddings/oleObject1193.bin"/><Relationship Id="rId2454" Type="http://schemas.openxmlformats.org/officeDocument/2006/relationships/image" Target="media/image1236.wmf"/><Relationship Id="rId2455" Type="http://schemas.openxmlformats.org/officeDocument/2006/relationships/oleObject" Target="embeddings/oleObject1194.bin"/><Relationship Id="rId2456" Type="http://schemas.openxmlformats.org/officeDocument/2006/relationships/image" Target="media/image1237.wmf"/><Relationship Id="rId2457" Type="http://schemas.openxmlformats.org/officeDocument/2006/relationships/oleObject" Target="embeddings/oleObject1195.bin"/><Relationship Id="rId2458" Type="http://schemas.openxmlformats.org/officeDocument/2006/relationships/image" Target="media/image1238.wmf"/><Relationship Id="rId2459" Type="http://schemas.openxmlformats.org/officeDocument/2006/relationships/oleObject" Target="embeddings/oleObject1196.bin"/><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750" Type="http://schemas.openxmlformats.org/officeDocument/2006/relationships/image" Target="media/image884.wmf"/><Relationship Id="rId1751" Type="http://schemas.openxmlformats.org/officeDocument/2006/relationships/oleObject" Target="embeddings/oleObject842.bin"/><Relationship Id="rId1752" Type="http://schemas.openxmlformats.org/officeDocument/2006/relationships/image" Target="media/image885.wmf"/><Relationship Id="rId1753" Type="http://schemas.openxmlformats.org/officeDocument/2006/relationships/oleObject" Target="embeddings/oleObject843.bin"/><Relationship Id="rId1754" Type="http://schemas.openxmlformats.org/officeDocument/2006/relationships/image" Target="media/image886.wmf"/><Relationship Id="rId1755" Type="http://schemas.openxmlformats.org/officeDocument/2006/relationships/oleObject" Target="embeddings/oleObject844.bin"/><Relationship Id="rId1756" Type="http://schemas.openxmlformats.org/officeDocument/2006/relationships/image" Target="media/image887.wmf"/><Relationship Id="rId1757" Type="http://schemas.openxmlformats.org/officeDocument/2006/relationships/oleObject" Target="embeddings/oleObject845.bin"/><Relationship Id="rId1758" Type="http://schemas.openxmlformats.org/officeDocument/2006/relationships/image" Target="media/image888.wmf"/><Relationship Id="rId1759" Type="http://schemas.openxmlformats.org/officeDocument/2006/relationships/oleObject" Target="embeddings/oleObject846.bin"/><Relationship Id="rId1210" Type="http://schemas.openxmlformats.org/officeDocument/2006/relationships/oleObject" Target="embeddings/oleObject591.bin"/><Relationship Id="rId1211" Type="http://schemas.openxmlformats.org/officeDocument/2006/relationships/image" Target="media/image610.wmf"/><Relationship Id="rId1212" Type="http://schemas.openxmlformats.org/officeDocument/2006/relationships/oleObject" Target="embeddings/oleObject592.bin"/><Relationship Id="rId1213" Type="http://schemas.openxmlformats.org/officeDocument/2006/relationships/image" Target="media/image611.png"/><Relationship Id="rId1214" Type="http://schemas.openxmlformats.org/officeDocument/2006/relationships/image" Target="media/image612.wmf"/><Relationship Id="rId1215" Type="http://schemas.openxmlformats.org/officeDocument/2006/relationships/oleObject" Target="embeddings/oleObject593.bin"/><Relationship Id="rId1216" Type="http://schemas.openxmlformats.org/officeDocument/2006/relationships/image" Target="media/image613.wmf"/><Relationship Id="rId1217" Type="http://schemas.openxmlformats.org/officeDocument/2006/relationships/oleObject" Target="embeddings/oleObject594.bin"/><Relationship Id="rId1218" Type="http://schemas.openxmlformats.org/officeDocument/2006/relationships/image" Target="media/image614.wmf"/><Relationship Id="rId1219" Type="http://schemas.openxmlformats.org/officeDocument/2006/relationships/oleObject" Target="embeddings/oleObject595.bin"/><Relationship Id="rId2460" Type="http://schemas.openxmlformats.org/officeDocument/2006/relationships/image" Target="media/image1239.wmf"/><Relationship Id="rId2461" Type="http://schemas.openxmlformats.org/officeDocument/2006/relationships/oleObject" Target="embeddings/oleObject1197.bin"/><Relationship Id="rId2462" Type="http://schemas.openxmlformats.org/officeDocument/2006/relationships/image" Target="media/image1240.wmf"/><Relationship Id="rId2463" Type="http://schemas.openxmlformats.org/officeDocument/2006/relationships/oleObject" Target="embeddings/oleObject1198.bin"/><Relationship Id="rId2464" Type="http://schemas.openxmlformats.org/officeDocument/2006/relationships/image" Target="media/image1241.wmf"/><Relationship Id="rId2465" Type="http://schemas.openxmlformats.org/officeDocument/2006/relationships/oleObject" Target="embeddings/oleObject1199.bin"/><Relationship Id="rId2466" Type="http://schemas.openxmlformats.org/officeDocument/2006/relationships/image" Target="media/image1242.wmf"/><Relationship Id="rId2467" Type="http://schemas.openxmlformats.org/officeDocument/2006/relationships/oleObject" Target="embeddings/oleObject1200.bin"/><Relationship Id="rId2468" Type="http://schemas.openxmlformats.org/officeDocument/2006/relationships/image" Target="media/image1243.wmf"/><Relationship Id="rId2469" Type="http://schemas.openxmlformats.org/officeDocument/2006/relationships/oleObject" Target="embeddings/oleObject1201.bin"/><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760" Type="http://schemas.openxmlformats.org/officeDocument/2006/relationships/image" Target="media/image889.wmf"/><Relationship Id="rId1761" Type="http://schemas.openxmlformats.org/officeDocument/2006/relationships/oleObject" Target="embeddings/oleObject847.bin"/><Relationship Id="rId1762" Type="http://schemas.openxmlformats.org/officeDocument/2006/relationships/image" Target="media/image890.wmf"/><Relationship Id="rId1763" Type="http://schemas.openxmlformats.org/officeDocument/2006/relationships/oleObject" Target="embeddings/oleObject848.bin"/><Relationship Id="rId1764" Type="http://schemas.openxmlformats.org/officeDocument/2006/relationships/image" Target="media/image891.wmf"/><Relationship Id="rId1765" Type="http://schemas.openxmlformats.org/officeDocument/2006/relationships/oleObject" Target="embeddings/oleObject849.bin"/><Relationship Id="rId1766" Type="http://schemas.openxmlformats.org/officeDocument/2006/relationships/image" Target="media/image892.wmf"/><Relationship Id="rId1767" Type="http://schemas.openxmlformats.org/officeDocument/2006/relationships/oleObject" Target="embeddings/oleObject850.bin"/><Relationship Id="rId1768" Type="http://schemas.openxmlformats.org/officeDocument/2006/relationships/image" Target="media/image893.wmf"/><Relationship Id="rId1769" Type="http://schemas.openxmlformats.org/officeDocument/2006/relationships/oleObject" Target="embeddings/oleObject851.bin"/><Relationship Id="rId1220" Type="http://schemas.openxmlformats.org/officeDocument/2006/relationships/image" Target="media/image615.wmf"/><Relationship Id="rId1221" Type="http://schemas.openxmlformats.org/officeDocument/2006/relationships/oleObject" Target="embeddings/oleObject596.bin"/><Relationship Id="rId1222" Type="http://schemas.openxmlformats.org/officeDocument/2006/relationships/image" Target="media/image616.wmf"/><Relationship Id="rId1223" Type="http://schemas.openxmlformats.org/officeDocument/2006/relationships/oleObject" Target="embeddings/oleObject597.bin"/><Relationship Id="rId1224" Type="http://schemas.openxmlformats.org/officeDocument/2006/relationships/image" Target="media/image617.wmf"/><Relationship Id="rId1225" Type="http://schemas.openxmlformats.org/officeDocument/2006/relationships/oleObject" Target="embeddings/oleObject598.bin"/><Relationship Id="rId1226" Type="http://schemas.openxmlformats.org/officeDocument/2006/relationships/image" Target="media/image618.wmf"/><Relationship Id="rId1227" Type="http://schemas.openxmlformats.org/officeDocument/2006/relationships/oleObject" Target="embeddings/oleObject599.bin"/><Relationship Id="rId1228" Type="http://schemas.openxmlformats.org/officeDocument/2006/relationships/image" Target="media/image619.wmf"/><Relationship Id="rId1229" Type="http://schemas.openxmlformats.org/officeDocument/2006/relationships/oleObject" Target="embeddings/oleObject600.bin"/><Relationship Id="rId2470" Type="http://schemas.openxmlformats.org/officeDocument/2006/relationships/image" Target="media/image1244.wmf"/><Relationship Id="rId2471" Type="http://schemas.openxmlformats.org/officeDocument/2006/relationships/oleObject" Target="embeddings/oleObject1202.bin"/><Relationship Id="rId2472" Type="http://schemas.openxmlformats.org/officeDocument/2006/relationships/image" Target="media/image1245.wmf"/><Relationship Id="rId2473" Type="http://schemas.openxmlformats.org/officeDocument/2006/relationships/oleObject" Target="embeddings/oleObject1203.bin"/><Relationship Id="rId2474" Type="http://schemas.openxmlformats.org/officeDocument/2006/relationships/image" Target="media/image1246.wmf"/><Relationship Id="rId2475" Type="http://schemas.openxmlformats.org/officeDocument/2006/relationships/oleObject" Target="embeddings/oleObject1204.bin"/><Relationship Id="rId2476" Type="http://schemas.openxmlformats.org/officeDocument/2006/relationships/image" Target="media/image1247.wmf"/><Relationship Id="rId2477" Type="http://schemas.openxmlformats.org/officeDocument/2006/relationships/oleObject" Target="embeddings/oleObject1205.bin"/><Relationship Id="rId2478" Type="http://schemas.openxmlformats.org/officeDocument/2006/relationships/image" Target="media/image1248.wmf"/><Relationship Id="rId2479" Type="http://schemas.openxmlformats.org/officeDocument/2006/relationships/oleObject" Target="embeddings/oleObject1206.bin"/><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1770" Type="http://schemas.openxmlformats.org/officeDocument/2006/relationships/image" Target="media/image894.wmf"/><Relationship Id="rId1771" Type="http://schemas.openxmlformats.org/officeDocument/2006/relationships/oleObject" Target="embeddings/oleObject852.bin"/><Relationship Id="rId1772" Type="http://schemas.openxmlformats.org/officeDocument/2006/relationships/image" Target="media/image895.wmf"/><Relationship Id="rId1773" Type="http://schemas.openxmlformats.org/officeDocument/2006/relationships/oleObject" Target="embeddings/oleObject853.bin"/><Relationship Id="rId1774" Type="http://schemas.openxmlformats.org/officeDocument/2006/relationships/image" Target="media/image896.wmf"/><Relationship Id="rId1775" Type="http://schemas.openxmlformats.org/officeDocument/2006/relationships/oleObject" Target="embeddings/oleObject854.bin"/><Relationship Id="rId1776" Type="http://schemas.openxmlformats.org/officeDocument/2006/relationships/image" Target="media/image897.wmf"/><Relationship Id="rId1777" Type="http://schemas.openxmlformats.org/officeDocument/2006/relationships/oleObject" Target="embeddings/oleObject855.bin"/><Relationship Id="rId1778" Type="http://schemas.openxmlformats.org/officeDocument/2006/relationships/image" Target="media/image898.wmf"/><Relationship Id="rId1779" Type="http://schemas.openxmlformats.org/officeDocument/2006/relationships/oleObject" Target="embeddings/oleObject856.bin"/><Relationship Id="rId1230" Type="http://schemas.openxmlformats.org/officeDocument/2006/relationships/image" Target="media/image620.wmf"/><Relationship Id="rId1231" Type="http://schemas.openxmlformats.org/officeDocument/2006/relationships/oleObject" Target="embeddings/oleObject601.bin"/><Relationship Id="rId1232" Type="http://schemas.openxmlformats.org/officeDocument/2006/relationships/image" Target="media/image621.emf"/><Relationship Id="rId1233" Type="http://schemas.openxmlformats.org/officeDocument/2006/relationships/image" Target="media/image622.emf"/><Relationship Id="rId1234" Type="http://schemas.openxmlformats.org/officeDocument/2006/relationships/image" Target="media/image623.png"/><Relationship Id="rId1235" Type="http://schemas.openxmlformats.org/officeDocument/2006/relationships/image" Target="media/image612.png"/><Relationship Id="rId1236" Type="http://schemas.openxmlformats.org/officeDocument/2006/relationships/image" Target="media/image613.emf"/><Relationship Id="rId1237" Type="http://schemas.openxmlformats.org/officeDocument/2006/relationships/image" Target="media/image614.emf"/><Relationship Id="rId1238" Type="http://schemas.openxmlformats.org/officeDocument/2006/relationships/image" Target="media/image615.png"/><Relationship Id="rId1239" Type="http://schemas.openxmlformats.org/officeDocument/2006/relationships/image" Target="media/image624.wmf"/><Relationship Id="rId2480" Type="http://schemas.openxmlformats.org/officeDocument/2006/relationships/image" Target="media/image1249.wmf"/><Relationship Id="rId2481" Type="http://schemas.openxmlformats.org/officeDocument/2006/relationships/oleObject" Target="embeddings/oleObject1207.bin"/><Relationship Id="rId2482" Type="http://schemas.openxmlformats.org/officeDocument/2006/relationships/image" Target="media/image1250.wmf"/><Relationship Id="rId2483" Type="http://schemas.openxmlformats.org/officeDocument/2006/relationships/oleObject" Target="embeddings/oleObject1208.bin"/><Relationship Id="rId2484" Type="http://schemas.openxmlformats.org/officeDocument/2006/relationships/image" Target="media/image1251.wmf"/><Relationship Id="rId2485" Type="http://schemas.openxmlformats.org/officeDocument/2006/relationships/oleObject" Target="embeddings/oleObject1209.bin"/><Relationship Id="rId2486" Type="http://schemas.openxmlformats.org/officeDocument/2006/relationships/image" Target="media/image1252.wmf"/><Relationship Id="rId2487" Type="http://schemas.openxmlformats.org/officeDocument/2006/relationships/oleObject" Target="embeddings/oleObject1210.bin"/><Relationship Id="rId2488" Type="http://schemas.openxmlformats.org/officeDocument/2006/relationships/image" Target="media/image1253.wmf"/><Relationship Id="rId2489" Type="http://schemas.openxmlformats.org/officeDocument/2006/relationships/oleObject" Target="embeddings/oleObject1211.bin"/><Relationship Id="rId840" Type="http://schemas.openxmlformats.org/officeDocument/2006/relationships/oleObject" Target="embeddings/oleObject413.bin"/><Relationship Id="rId841" Type="http://schemas.openxmlformats.org/officeDocument/2006/relationships/image" Target="media/image418.wmf"/><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80" Type="http://schemas.openxmlformats.org/officeDocument/2006/relationships/image" Target="media/image899.wmf"/><Relationship Id="rId1781" Type="http://schemas.openxmlformats.org/officeDocument/2006/relationships/oleObject" Target="embeddings/oleObject857.bin"/><Relationship Id="rId1782" Type="http://schemas.openxmlformats.org/officeDocument/2006/relationships/image" Target="media/image900.wmf"/><Relationship Id="rId1783" Type="http://schemas.openxmlformats.org/officeDocument/2006/relationships/oleObject" Target="embeddings/oleObject858.bin"/><Relationship Id="rId1784" Type="http://schemas.openxmlformats.org/officeDocument/2006/relationships/image" Target="media/image901.wmf"/><Relationship Id="rId1785" Type="http://schemas.openxmlformats.org/officeDocument/2006/relationships/oleObject" Target="embeddings/oleObject859.bin"/><Relationship Id="rId1786" Type="http://schemas.openxmlformats.org/officeDocument/2006/relationships/image" Target="media/image902.wmf"/><Relationship Id="rId1787" Type="http://schemas.openxmlformats.org/officeDocument/2006/relationships/oleObject" Target="embeddings/oleObject860.bin"/><Relationship Id="rId1788" Type="http://schemas.openxmlformats.org/officeDocument/2006/relationships/image" Target="media/image903.wmf"/><Relationship Id="rId1789" Type="http://schemas.openxmlformats.org/officeDocument/2006/relationships/oleObject" Target="embeddings/oleObject861.bin"/><Relationship Id="rId300" Type="http://schemas.openxmlformats.org/officeDocument/2006/relationships/image" Target="media/image147.wmf"/><Relationship Id="rId301" Type="http://schemas.openxmlformats.org/officeDocument/2006/relationships/oleObject" Target="embeddings/oleObject144.bin"/><Relationship Id="rId302" Type="http://schemas.openxmlformats.org/officeDocument/2006/relationships/image" Target="media/image148.wmf"/><Relationship Id="rId303" Type="http://schemas.openxmlformats.org/officeDocument/2006/relationships/oleObject" Target="embeddings/oleObject145.bin"/><Relationship Id="rId304" Type="http://schemas.openxmlformats.org/officeDocument/2006/relationships/image" Target="media/image149.wmf"/><Relationship Id="rId305" Type="http://schemas.openxmlformats.org/officeDocument/2006/relationships/oleObject" Target="embeddings/oleObject146.bin"/><Relationship Id="rId306" Type="http://schemas.openxmlformats.org/officeDocument/2006/relationships/image" Target="media/image150.w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1240" Type="http://schemas.openxmlformats.org/officeDocument/2006/relationships/oleObject" Target="embeddings/oleObject602.bin"/><Relationship Id="rId1241" Type="http://schemas.openxmlformats.org/officeDocument/2006/relationships/image" Target="media/image625.wmf"/><Relationship Id="rId1242" Type="http://schemas.openxmlformats.org/officeDocument/2006/relationships/oleObject" Target="embeddings/oleObject603.bin"/><Relationship Id="rId1243" Type="http://schemas.openxmlformats.org/officeDocument/2006/relationships/image" Target="media/image626.wmf"/><Relationship Id="rId1244" Type="http://schemas.openxmlformats.org/officeDocument/2006/relationships/oleObject" Target="embeddings/oleObject604.bin"/><Relationship Id="rId1245" Type="http://schemas.openxmlformats.org/officeDocument/2006/relationships/image" Target="media/image627.wmf"/><Relationship Id="rId1246" Type="http://schemas.openxmlformats.org/officeDocument/2006/relationships/oleObject" Target="embeddings/oleObject605.bin"/><Relationship Id="rId1247" Type="http://schemas.openxmlformats.org/officeDocument/2006/relationships/image" Target="media/image628.wmf"/><Relationship Id="rId1248" Type="http://schemas.openxmlformats.org/officeDocument/2006/relationships/oleObject" Target="embeddings/oleObject606.bin"/><Relationship Id="rId1249" Type="http://schemas.openxmlformats.org/officeDocument/2006/relationships/image" Target="media/image629.wmf"/><Relationship Id="rId2490" Type="http://schemas.openxmlformats.org/officeDocument/2006/relationships/image" Target="media/image1254.wmf"/><Relationship Id="rId2491" Type="http://schemas.openxmlformats.org/officeDocument/2006/relationships/oleObject" Target="embeddings/oleObject1212.bin"/><Relationship Id="rId2492" Type="http://schemas.openxmlformats.org/officeDocument/2006/relationships/image" Target="media/image1255.wmf"/><Relationship Id="rId2493" Type="http://schemas.openxmlformats.org/officeDocument/2006/relationships/oleObject" Target="embeddings/oleObject1213.bin"/><Relationship Id="rId2494" Type="http://schemas.openxmlformats.org/officeDocument/2006/relationships/image" Target="media/image1256.wmf"/><Relationship Id="rId2495" Type="http://schemas.openxmlformats.org/officeDocument/2006/relationships/oleObject" Target="embeddings/oleObject1214.bin"/><Relationship Id="rId2496" Type="http://schemas.openxmlformats.org/officeDocument/2006/relationships/image" Target="media/image1257.wmf"/><Relationship Id="rId2497" Type="http://schemas.openxmlformats.org/officeDocument/2006/relationships/oleObject" Target="embeddings/oleObject1215.bin"/><Relationship Id="rId2498" Type="http://schemas.openxmlformats.org/officeDocument/2006/relationships/image" Target="media/image1258.wmf"/><Relationship Id="rId2499" Type="http://schemas.openxmlformats.org/officeDocument/2006/relationships/oleObject" Target="embeddings/oleObject1216.bin"/><Relationship Id="rId850" Type="http://schemas.openxmlformats.org/officeDocument/2006/relationships/oleObject" Target="embeddings/oleObject418.bin"/><Relationship Id="rId851" Type="http://schemas.openxmlformats.org/officeDocument/2006/relationships/image" Target="media/image423.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90" Type="http://schemas.openxmlformats.org/officeDocument/2006/relationships/image" Target="media/image904.wmf"/><Relationship Id="rId1791" Type="http://schemas.openxmlformats.org/officeDocument/2006/relationships/oleObject" Target="embeddings/oleObject862.bin"/><Relationship Id="rId1792" Type="http://schemas.openxmlformats.org/officeDocument/2006/relationships/image" Target="media/image905.wmf"/><Relationship Id="rId1793" Type="http://schemas.openxmlformats.org/officeDocument/2006/relationships/oleObject" Target="embeddings/oleObject863.bin"/><Relationship Id="rId1794" Type="http://schemas.openxmlformats.org/officeDocument/2006/relationships/image" Target="media/image906.wmf"/><Relationship Id="rId1795" Type="http://schemas.openxmlformats.org/officeDocument/2006/relationships/oleObject" Target="embeddings/oleObject864.bin"/><Relationship Id="rId1796" Type="http://schemas.openxmlformats.org/officeDocument/2006/relationships/image" Target="media/image907.wmf"/><Relationship Id="rId1797" Type="http://schemas.openxmlformats.org/officeDocument/2006/relationships/oleObject" Target="embeddings/oleObject865.bin"/><Relationship Id="rId1798" Type="http://schemas.openxmlformats.org/officeDocument/2006/relationships/image" Target="media/image908.wmf"/><Relationship Id="rId1799" Type="http://schemas.openxmlformats.org/officeDocument/2006/relationships/oleObject" Target="embeddings/oleObject866.bin"/><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1250" Type="http://schemas.openxmlformats.org/officeDocument/2006/relationships/oleObject" Target="embeddings/oleObject607.bin"/><Relationship Id="rId1251" Type="http://schemas.openxmlformats.org/officeDocument/2006/relationships/image" Target="media/image630.png"/><Relationship Id="rId1252" Type="http://schemas.openxmlformats.org/officeDocument/2006/relationships/image" Target="media/image631.png"/><Relationship Id="rId1253" Type="http://schemas.openxmlformats.org/officeDocument/2006/relationships/image" Target="media/image632.emf"/><Relationship Id="rId1254" Type="http://schemas.openxmlformats.org/officeDocument/2006/relationships/image" Target="media/image633.emf"/><Relationship Id="rId1255" Type="http://schemas.openxmlformats.org/officeDocument/2006/relationships/image" Target="media/image634.emf"/><Relationship Id="rId1256" Type="http://schemas.openxmlformats.org/officeDocument/2006/relationships/image" Target="media/image627.png"/><Relationship Id="rId1257" Type="http://schemas.openxmlformats.org/officeDocument/2006/relationships/image" Target="media/image628.png"/><Relationship Id="rId1258" Type="http://schemas.openxmlformats.org/officeDocument/2006/relationships/image" Target="media/image629.emf"/><Relationship Id="rId1259" Type="http://schemas.openxmlformats.org/officeDocument/2006/relationships/image" Target="media/image630.emf"/><Relationship Id="rId860" Type="http://schemas.openxmlformats.org/officeDocument/2006/relationships/oleObject" Target="embeddings/oleObject423.bin"/><Relationship Id="rId861" Type="http://schemas.openxmlformats.org/officeDocument/2006/relationships/image" Target="media/image428.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1260" Type="http://schemas.openxmlformats.org/officeDocument/2006/relationships/image" Target="media/image631.emf"/><Relationship Id="rId1261" Type="http://schemas.openxmlformats.org/officeDocument/2006/relationships/image" Target="media/image635.wmf"/><Relationship Id="rId1262" Type="http://schemas.openxmlformats.org/officeDocument/2006/relationships/oleObject" Target="embeddings/oleObject608.bin"/><Relationship Id="rId1263" Type="http://schemas.openxmlformats.org/officeDocument/2006/relationships/image" Target="media/image636.wmf"/><Relationship Id="rId1264" Type="http://schemas.openxmlformats.org/officeDocument/2006/relationships/oleObject" Target="embeddings/oleObject609.bin"/><Relationship Id="rId1265" Type="http://schemas.openxmlformats.org/officeDocument/2006/relationships/image" Target="media/image637.wmf"/><Relationship Id="rId1266" Type="http://schemas.openxmlformats.org/officeDocument/2006/relationships/oleObject" Target="embeddings/oleObject610.bin"/><Relationship Id="rId1267" Type="http://schemas.openxmlformats.org/officeDocument/2006/relationships/image" Target="media/image638.wmf"/><Relationship Id="rId1268" Type="http://schemas.openxmlformats.org/officeDocument/2006/relationships/oleObject" Target="embeddings/oleObject611.bin"/><Relationship Id="rId1269" Type="http://schemas.openxmlformats.org/officeDocument/2006/relationships/image" Target="media/image639.wmf"/><Relationship Id="rId870" Type="http://schemas.openxmlformats.org/officeDocument/2006/relationships/oleObject" Target="embeddings/oleObject428.bin"/><Relationship Id="rId871" Type="http://schemas.openxmlformats.org/officeDocument/2006/relationships/image" Target="media/image433.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1270" Type="http://schemas.openxmlformats.org/officeDocument/2006/relationships/oleObject" Target="embeddings/oleObject612.bin"/><Relationship Id="rId1271" Type="http://schemas.openxmlformats.org/officeDocument/2006/relationships/image" Target="media/image640.wmf"/><Relationship Id="rId2700" Type="http://schemas.openxmlformats.org/officeDocument/2006/relationships/image" Target="media/image1359.wmf"/><Relationship Id="rId2701" Type="http://schemas.openxmlformats.org/officeDocument/2006/relationships/oleObject" Target="embeddings/oleObject1317.bin"/><Relationship Id="rId2702" Type="http://schemas.openxmlformats.org/officeDocument/2006/relationships/image" Target="media/image1360.wmf"/><Relationship Id="rId2703" Type="http://schemas.openxmlformats.org/officeDocument/2006/relationships/oleObject" Target="embeddings/oleObject1318.bin"/><Relationship Id="rId2704" Type="http://schemas.openxmlformats.org/officeDocument/2006/relationships/image" Target="media/image1361.wmf"/><Relationship Id="rId2705" Type="http://schemas.openxmlformats.org/officeDocument/2006/relationships/oleObject" Target="embeddings/oleObject1319.bin"/><Relationship Id="rId2706" Type="http://schemas.openxmlformats.org/officeDocument/2006/relationships/image" Target="media/image1362.wmf"/><Relationship Id="rId2707" Type="http://schemas.openxmlformats.org/officeDocument/2006/relationships/oleObject" Target="embeddings/oleObject1320.bin"/><Relationship Id="rId2708" Type="http://schemas.openxmlformats.org/officeDocument/2006/relationships/image" Target="media/image1363.wmf"/><Relationship Id="rId2709" Type="http://schemas.openxmlformats.org/officeDocument/2006/relationships/oleObject" Target="embeddings/oleObject1321.bin"/><Relationship Id="rId1272" Type="http://schemas.openxmlformats.org/officeDocument/2006/relationships/oleObject" Target="embeddings/oleObject613.bin"/><Relationship Id="rId1273" Type="http://schemas.openxmlformats.org/officeDocument/2006/relationships/image" Target="media/image641.wmf"/><Relationship Id="rId1274" Type="http://schemas.openxmlformats.org/officeDocument/2006/relationships/oleObject" Target="embeddings/oleObject614.bin"/><Relationship Id="rId1275" Type="http://schemas.openxmlformats.org/officeDocument/2006/relationships/image" Target="media/image642.wmf"/><Relationship Id="rId1276" Type="http://schemas.openxmlformats.org/officeDocument/2006/relationships/oleObject" Target="embeddings/oleObject615.bin"/><Relationship Id="rId1277" Type="http://schemas.openxmlformats.org/officeDocument/2006/relationships/image" Target="media/image643.wmf"/><Relationship Id="rId1278" Type="http://schemas.openxmlformats.org/officeDocument/2006/relationships/oleObject" Target="embeddings/oleObject616.bin"/><Relationship Id="rId1279" Type="http://schemas.openxmlformats.org/officeDocument/2006/relationships/image" Target="media/image644.wmf"/><Relationship Id="rId880" Type="http://schemas.openxmlformats.org/officeDocument/2006/relationships/oleObject" Target="embeddings/oleObject433.bin"/><Relationship Id="rId881" Type="http://schemas.openxmlformats.org/officeDocument/2006/relationships/image" Target="media/image438.wmf"/><Relationship Id="rId882" Type="http://schemas.openxmlformats.org/officeDocument/2006/relationships/oleObject" Target="embeddings/oleObject434.bin"/><Relationship Id="rId883" Type="http://schemas.openxmlformats.org/officeDocument/2006/relationships/image" Target="media/image439.w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280" Type="http://schemas.openxmlformats.org/officeDocument/2006/relationships/oleObject" Target="embeddings/oleObject617.bin"/><Relationship Id="rId1281" Type="http://schemas.openxmlformats.org/officeDocument/2006/relationships/image" Target="media/image645.emf"/><Relationship Id="rId2710" Type="http://schemas.openxmlformats.org/officeDocument/2006/relationships/image" Target="media/image1364.wmf"/><Relationship Id="rId2711" Type="http://schemas.openxmlformats.org/officeDocument/2006/relationships/oleObject" Target="embeddings/oleObject1322.bin"/><Relationship Id="rId2712" Type="http://schemas.openxmlformats.org/officeDocument/2006/relationships/image" Target="media/image1365.wmf"/><Relationship Id="rId2713" Type="http://schemas.openxmlformats.org/officeDocument/2006/relationships/oleObject" Target="embeddings/oleObject1323.bin"/><Relationship Id="rId2714" Type="http://schemas.openxmlformats.org/officeDocument/2006/relationships/image" Target="media/image1366.wmf"/><Relationship Id="rId2715" Type="http://schemas.openxmlformats.org/officeDocument/2006/relationships/oleObject" Target="embeddings/oleObject1324.bin"/><Relationship Id="rId2716" Type="http://schemas.openxmlformats.org/officeDocument/2006/relationships/image" Target="media/image1367.wmf"/><Relationship Id="rId2717" Type="http://schemas.openxmlformats.org/officeDocument/2006/relationships/oleObject" Target="embeddings/oleObject1325.bin"/><Relationship Id="rId2718" Type="http://schemas.openxmlformats.org/officeDocument/2006/relationships/image" Target="media/image1368.wmf"/><Relationship Id="rId2719" Type="http://schemas.openxmlformats.org/officeDocument/2006/relationships/oleObject" Target="embeddings/oleObject1326.bin"/><Relationship Id="rId1282" Type="http://schemas.openxmlformats.org/officeDocument/2006/relationships/image" Target="media/image646.emf"/><Relationship Id="rId1283" Type="http://schemas.openxmlformats.org/officeDocument/2006/relationships/image" Target="media/image647.emf"/><Relationship Id="rId1284" Type="http://schemas.openxmlformats.org/officeDocument/2006/relationships/image" Target="media/image648.emf"/><Relationship Id="rId1285" Type="http://schemas.openxmlformats.org/officeDocument/2006/relationships/image" Target="media/image647.wmf"/><Relationship Id="rId1286" Type="http://schemas.openxmlformats.org/officeDocument/2006/relationships/oleObject" Target="embeddings/oleObject618.bin"/><Relationship Id="rId1287" Type="http://schemas.openxmlformats.org/officeDocument/2006/relationships/image" Target="media/image648.wmf"/><Relationship Id="rId1288" Type="http://schemas.openxmlformats.org/officeDocument/2006/relationships/oleObject" Target="embeddings/oleObject619.bin"/><Relationship Id="rId1289" Type="http://schemas.openxmlformats.org/officeDocument/2006/relationships/image" Target="media/image649.wmf"/><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90" Type="http://schemas.openxmlformats.org/officeDocument/2006/relationships/oleObject" Target="embeddings/oleObject620.bin"/><Relationship Id="rId1291" Type="http://schemas.openxmlformats.org/officeDocument/2006/relationships/image" Target="media/image650.wmf"/><Relationship Id="rId2720" Type="http://schemas.openxmlformats.org/officeDocument/2006/relationships/image" Target="media/image1369.wmf"/><Relationship Id="rId2721" Type="http://schemas.openxmlformats.org/officeDocument/2006/relationships/oleObject" Target="embeddings/oleObject1327.bin"/><Relationship Id="rId2722" Type="http://schemas.openxmlformats.org/officeDocument/2006/relationships/image" Target="media/image1370.wmf"/><Relationship Id="rId2723" Type="http://schemas.openxmlformats.org/officeDocument/2006/relationships/oleObject" Target="embeddings/oleObject1328.bin"/><Relationship Id="rId2724" Type="http://schemas.openxmlformats.org/officeDocument/2006/relationships/image" Target="media/image1371.wmf"/><Relationship Id="rId2725" Type="http://schemas.openxmlformats.org/officeDocument/2006/relationships/oleObject" Target="embeddings/oleObject1329.bin"/><Relationship Id="rId2726" Type="http://schemas.openxmlformats.org/officeDocument/2006/relationships/image" Target="media/image1372.wmf"/><Relationship Id="rId2727" Type="http://schemas.openxmlformats.org/officeDocument/2006/relationships/oleObject" Target="embeddings/oleObject1330.bin"/><Relationship Id="rId2728" Type="http://schemas.openxmlformats.org/officeDocument/2006/relationships/image" Target="media/image1373.wmf"/><Relationship Id="rId2729" Type="http://schemas.openxmlformats.org/officeDocument/2006/relationships/oleObject" Target="embeddings/oleObject1331.bin"/><Relationship Id="rId1292" Type="http://schemas.openxmlformats.org/officeDocument/2006/relationships/oleObject" Target="embeddings/oleObject621.bin"/><Relationship Id="rId1293" Type="http://schemas.openxmlformats.org/officeDocument/2006/relationships/image" Target="media/image651.wmf"/><Relationship Id="rId1294" Type="http://schemas.openxmlformats.org/officeDocument/2006/relationships/oleObject" Target="embeddings/oleObject622.bin"/><Relationship Id="rId1295" Type="http://schemas.openxmlformats.org/officeDocument/2006/relationships/image" Target="media/image652.wmf"/><Relationship Id="rId1296" Type="http://schemas.openxmlformats.org/officeDocument/2006/relationships/oleObject" Target="embeddings/oleObject623.bin"/><Relationship Id="rId1297" Type="http://schemas.openxmlformats.org/officeDocument/2006/relationships/image" Target="media/image653.wmf"/><Relationship Id="rId1298" Type="http://schemas.openxmlformats.org/officeDocument/2006/relationships/oleObject" Target="embeddings/oleObject624.bin"/><Relationship Id="rId1299" Type="http://schemas.openxmlformats.org/officeDocument/2006/relationships/image" Target="media/image654.e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2730" Type="http://schemas.openxmlformats.org/officeDocument/2006/relationships/image" Target="media/image1374.wmf"/><Relationship Id="rId2731" Type="http://schemas.openxmlformats.org/officeDocument/2006/relationships/oleObject" Target="embeddings/oleObject1332.bin"/><Relationship Id="rId2732" Type="http://schemas.openxmlformats.org/officeDocument/2006/relationships/image" Target="media/image1375.wmf"/><Relationship Id="rId2733" Type="http://schemas.openxmlformats.org/officeDocument/2006/relationships/oleObject" Target="embeddings/oleObject1333.bin"/><Relationship Id="rId2734" Type="http://schemas.openxmlformats.org/officeDocument/2006/relationships/image" Target="media/image1376.wmf"/><Relationship Id="rId2735" Type="http://schemas.openxmlformats.org/officeDocument/2006/relationships/oleObject" Target="embeddings/oleObject1334.bin"/><Relationship Id="rId2736" Type="http://schemas.openxmlformats.org/officeDocument/2006/relationships/image" Target="media/image1377.wmf"/><Relationship Id="rId2737" Type="http://schemas.openxmlformats.org/officeDocument/2006/relationships/oleObject" Target="embeddings/oleObject1335.bin"/><Relationship Id="rId2738" Type="http://schemas.openxmlformats.org/officeDocument/2006/relationships/image" Target="media/image1378.wmf"/><Relationship Id="rId2739" Type="http://schemas.openxmlformats.org/officeDocument/2006/relationships/oleObject" Target="embeddings/oleObject1336.bin"/><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2740" Type="http://schemas.openxmlformats.org/officeDocument/2006/relationships/image" Target="media/image1379.wmf"/><Relationship Id="rId2741" Type="http://schemas.openxmlformats.org/officeDocument/2006/relationships/oleObject" Target="embeddings/oleObject1337.bin"/><Relationship Id="rId2742" Type="http://schemas.openxmlformats.org/officeDocument/2006/relationships/image" Target="media/image1380.wmf"/><Relationship Id="rId2743" Type="http://schemas.openxmlformats.org/officeDocument/2006/relationships/oleObject" Target="embeddings/oleObject1338.bin"/><Relationship Id="rId2744" Type="http://schemas.openxmlformats.org/officeDocument/2006/relationships/image" Target="media/image1381.wmf"/><Relationship Id="rId2745" Type="http://schemas.openxmlformats.org/officeDocument/2006/relationships/oleObject" Target="embeddings/oleObject1339.bin"/><Relationship Id="rId2746" Type="http://schemas.openxmlformats.org/officeDocument/2006/relationships/image" Target="media/image1382.wmf"/><Relationship Id="rId2747" Type="http://schemas.openxmlformats.org/officeDocument/2006/relationships/oleObject" Target="embeddings/oleObject1340.bin"/><Relationship Id="rId2748" Type="http://schemas.openxmlformats.org/officeDocument/2006/relationships/image" Target="media/image1383.wmf"/><Relationship Id="rId2749" Type="http://schemas.openxmlformats.org/officeDocument/2006/relationships/oleObject" Target="embeddings/oleObject1341.bin"/><Relationship Id="rId2200" Type="http://schemas.openxmlformats.org/officeDocument/2006/relationships/image" Target="media/image1109.wmf"/><Relationship Id="rId2201" Type="http://schemas.openxmlformats.org/officeDocument/2006/relationships/oleObject" Target="embeddings/oleObject1067.bin"/><Relationship Id="rId2202" Type="http://schemas.openxmlformats.org/officeDocument/2006/relationships/image" Target="media/image1110.wmf"/><Relationship Id="rId2203" Type="http://schemas.openxmlformats.org/officeDocument/2006/relationships/oleObject" Target="embeddings/oleObject1068.bin"/><Relationship Id="rId2204" Type="http://schemas.openxmlformats.org/officeDocument/2006/relationships/image" Target="media/image1111.wmf"/><Relationship Id="rId2205" Type="http://schemas.openxmlformats.org/officeDocument/2006/relationships/oleObject" Target="embeddings/oleObject1069.bin"/><Relationship Id="rId2206" Type="http://schemas.openxmlformats.org/officeDocument/2006/relationships/image" Target="media/image1112.wmf"/><Relationship Id="rId2207" Type="http://schemas.openxmlformats.org/officeDocument/2006/relationships/oleObject" Target="embeddings/oleObject1070.bin"/><Relationship Id="rId2208" Type="http://schemas.openxmlformats.org/officeDocument/2006/relationships/image" Target="media/image1113.wmf"/><Relationship Id="rId2209" Type="http://schemas.openxmlformats.org/officeDocument/2006/relationships/oleObject" Target="embeddings/oleObject1071.bin"/><Relationship Id="rId1500" Type="http://schemas.openxmlformats.org/officeDocument/2006/relationships/oleObject" Target="embeddings/oleObject719.bin"/><Relationship Id="rId1501" Type="http://schemas.openxmlformats.org/officeDocument/2006/relationships/image" Target="media/image757.wmf"/><Relationship Id="rId1502" Type="http://schemas.openxmlformats.org/officeDocument/2006/relationships/oleObject" Target="embeddings/oleObject720.bin"/><Relationship Id="rId1503" Type="http://schemas.openxmlformats.org/officeDocument/2006/relationships/image" Target="media/image758.wmf"/><Relationship Id="rId1504" Type="http://schemas.openxmlformats.org/officeDocument/2006/relationships/oleObject" Target="embeddings/oleObject721.bin"/><Relationship Id="rId1505" Type="http://schemas.openxmlformats.org/officeDocument/2006/relationships/image" Target="media/image759.wmf"/><Relationship Id="rId1506" Type="http://schemas.openxmlformats.org/officeDocument/2006/relationships/oleObject" Target="embeddings/oleObject722.bin"/><Relationship Id="rId1507" Type="http://schemas.openxmlformats.org/officeDocument/2006/relationships/image" Target="media/image760.wmf"/><Relationship Id="rId1508" Type="http://schemas.openxmlformats.org/officeDocument/2006/relationships/oleObject" Target="embeddings/oleObject723.bin"/><Relationship Id="rId1509" Type="http://schemas.openxmlformats.org/officeDocument/2006/relationships/image" Target="media/image761.w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2750" Type="http://schemas.openxmlformats.org/officeDocument/2006/relationships/image" Target="media/image1384.wmf"/><Relationship Id="rId2751" Type="http://schemas.openxmlformats.org/officeDocument/2006/relationships/oleObject" Target="embeddings/oleObject1342.bin"/><Relationship Id="rId2752" Type="http://schemas.openxmlformats.org/officeDocument/2006/relationships/image" Target="media/image1385.wmf"/><Relationship Id="rId2753" Type="http://schemas.openxmlformats.org/officeDocument/2006/relationships/oleObject" Target="embeddings/oleObject1343.bin"/><Relationship Id="rId2754" Type="http://schemas.openxmlformats.org/officeDocument/2006/relationships/image" Target="media/image1386.wmf"/><Relationship Id="rId2755" Type="http://schemas.openxmlformats.org/officeDocument/2006/relationships/oleObject" Target="embeddings/oleObject1344.bin"/><Relationship Id="rId2756" Type="http://schemas.openxmlformats.org/officeDocument/2006/relationships/image" Target="media/image1387.wmf"/><Relationship Id="rId2757" Type="http://schemas.openxmlformats.org/officeDocument/2006/relationships/oleObject" Target="embeddings/oleObject1345.bin"/><Relationship Id="rId2758" Type="http://schemas.openxmlformats.org/officeDocument/2006/relationships/image" Target="media/image1388.wmf"/><Relationship Id="rId2759" Type="http://schemas.openxmlformats.org/officeDocument/2006/relationships/oleObject" Target="embeddings/oleObject1346.bin"/><Relationship Id="rId2210" Type="http://schemas.openxmlformats.org/officeDocument/2006/relationships/image" Target="media/image1114.wmf"/><Relationship Id="rId2211" Type="http://schemas.openxmlformats.org/officeDocument/2006/relationships/oleObject" Target="embeddings/oleObject1072.bin"/><Relationship Id="rId2212" Type="http://schemas.openxmlformats.org/officeDocument/2006/relationships/image" Target="media/image1115.wmf"/><Relationship Id="rId2213" Type="http://schemas.openxmlformats.org/officeDocument/2006/relationships/oleObject" Target="embeddings/oleObject1073.bin"/><Relationship Id="rId2214" Type="http://schemas.openxmlformats.org/officeDocument/2006/relationships/image" Target="media/image1116.wmf"/><Relationship Id="rId2215" Type="http://schemas.openxmlformats.org/officeDocument/2006/relationships/oleObject" Target="embeddings/oleObject1074.bin"/><Relationship Id="rId2216" Type="http://schemas.openxmlformats.org/officeDocument/2006/relationships/image" Target="media/image1117.wmf"/><Relationship Id="rId2217" Type="http://schemas.openxmlformats.org/officeDocument/2006/relationships/oleObject" Target="embeddings/oleObject1075.bin"/><Relationship Id="rId2218" Type="http://schemas.openxmlformats.org/officeDocument/2006/relationships/image" Target="media/image1118.wmf"/><Relationship Id="rId2219" Type="http://schemas.openxmlformats.org/officeDocument/2006/relationships/oleObject" Target="embeddings/oleObject1076.bin"/><Relationship Id="rId1510" Type="http://schemas.openxmlformats.org/officeDocument/2006/relationships/oleObject" Target="embeddings/oleObject724.bin"/><Relationship Id="rId1511" Type="http://schemas.openxmlformats.org/officeDocument/2006/relationships/image" Target="media/image762.wmf"/><Relationship Id="rId1512" Type="http://schemas.openxmlformats.org/officeDocument/2006/relationships/oleObject" Target="embeddings/oleObject725.bin"/><Relationship Id="rId1513" Type="http://schemas.openxmlformats.org/officeDocument/2006/relationships/image" Target="media/image763.wmf"/><Relationship Id="rId1514" Type="http://schemas.openxmlformats.org/officeDocument/2006/relationships/oleObject" Target="embeddings/oleObject726.bin"/><Relationship Id="rId1515" Type="http://schemas.openxmlformats.org/officeDocument/2006/relationships/image" Target="media/image764.wmf"/><Relationship Id="rId1516" Type="http://schemas.openxmlformats.org/officeDocument/2006/relationships/oleObject" Target="embeddings/oleObject727.bin"/><Relationship Id="rId1517" Type="http://schemas.openxmlformats.org/officeDocument/2006/relationships/image" Target="media/image765.wmf"/><Relationship Id="rId1518" Type="http://schemas.openxmlformats.org/officeDocument/2006/relationships/oleObject" Target="embeddings/oleObject728.bin"/><Relationship Id="rId1519" Type="http://schemas.openxmlformats.org/officeDocument/2006/relationships/image" Target="media/image766.w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2760" Type="http://schemas.openxmlformats.org/officeDocument/2006/relationships/image" Target="media/image1389.wmf"/><Relationship Id="rId2761" Type="http://schemas.openxmlformats.org/officeDocument/2006/relationships/oleObject" Target="embeddings/oleObject1347.bin"/><Relationship Id="rId2762" Type="http://schemas.openxmlformats.org/officeDocument/2006/relationships/image" Target="media/image1390.wmf"/><Relationship Id="rId2763" Type="http://schemas.openxmlformats.org/officeDocument/2006/relationships/oleObject" Target="embeddings/oleObject1348.bin"/><Relationship Id="rId2764" Type="http://schemas.openxmlformats.org/officeDocument/2006/relationships/image" Target="media/image1391.wmf"/><Relationship Id="rId2765" Type="http://schemas.openxmlformats.org/officeDocument/2006/relationships/oleObject" Target="embeddings/oleObject1349.bin"/><Relationship Id="rId2766" Type="http://schemas.openxmlformats.org/officeDocument/2006/relationships/image" Target="media/image1392.wmf"/><Relationship Id="rId2767" Type="http://schemas.openxmlformats.org/officeDocument/2006/relationships/oleObject" Target="embeddings/oleObject1350.bin"/><Relationship Id="rId2768" Type="http://schemas.openxmlformats.org/officeDocument/2006/relationships/image" Target="media/image1393.wmf"/><Relationship Id="rId2769" Type="http://schemas.openxmlformats.org/officeDocument/2006/relationships/oleObject" Target="embeddings/oleObject1351.bin"/><Relationship Id="rId2220" Type="http://schemas.openxmlformats.org/officeDocument/2006/relationships/image" Target="media/image1119.wmf"/><Relationship Id="rId2221" Type="http://schemas.openxmlformats.org/officeDocument/2006/relationships/oleObject" Target="embeddings/oleObject1077.bin"/><Relationship Id="rId2222" Type="http://schemas.openxmlformats.org/officeDocument/2006/relationships/image" Target="media/image1120.wmf"/><Relationship Id="rId2223" Type="http://schemas.openxmlformats.org/officeDocument/2006/relationships/oleObject" Target="embeddings/oleObject1078.bin"/><Relationship Id="rId2224" Type="http://schemas.openxmlformats.org/officeDocument/2006/relationships/image" Target="media/image1121.wmf"/><Relationship Id="rId2225" Type="http://schemas.openxmlformats.org/officeDocument/2006/relationships/oleObject" Target="embeddings/oleObject1079.bin"/><Relationship Id="rId2226" Type="http://schemas.openxmlformats.org/officeDocument/2006/relationships/image" Target="media/image1122.wmf"/><Relationship Id="rId2227" Type="http://schemas.openxmlformats.org/officeDocument/2006/relationships/oleObject" Target="embeddings/oleObject1080.bin"/><Relationship Id="rId2228" Type="http://schemas.openxmlformats.org/officeDocument/2006/relationships/image" Target="media/image1123.wmf"/><Relationship Id="rId2229" Type="http://schemas.openxmlformats.org/officeDocument/2006/relationships/oleObject" Target="embeddings/oleObject1081.bin"/><Relationship Id="rId1520" Type="http://schemas.openxmlformats.org/officeDocument/2006/relationships/oleObject" Target="embeddings/oleObject729.bin"/><Relationship Id="rId1521" Type="http://schemas.openxmlformats.org/officeDocument/2006/relationships/image" Target="media/image767.wmf"/><Relationship Id="rId1522" Type="http://schemas.openxmlformats.org/officeDocument/2006/relationships/oleObject" Target="embeddings/oleObject730.bin"/><Relationship Id="rId1523" Type="http://schemas.openxmlformats.org/officeDocument/2006/relationships/image" Target="media/image768.wmf"/><Relationship Id="rId1524" Type="http://schemas.openxmlformats.org/officeDocument/2006/relationships/oleObject" Target="embeddings/oleObject731.bin"/><Relationship Id="rId1525" Type="http://schemas.openxmlformats.org/officeDocument/2006/relationships/image" Target="media/image769.wmf"/><Relationship Id="rId1526" Type="http://schemas.openxmlformats.org/officeDocument/2006/relationships/oleObject" Target="embeddings/oleObject732.bin"/><Relationship Id="rId1527" Type="http://schemas.openxmlformats.org/officeDocument/2006/relationships/image" Target="media/image770.wmf"/><Relationship Id="rId1528" Type="http://schemas.openxmlformats.org/officeDocument/2006/relationships/oleObject" Target="embeddings/oleObject733.bin"/><Relationship Id="rId1529" Type="http://schemas.openxmlformats.org/officeDocument/2006/relationships/image" Target="media/image771.wmf"/><Relationship Id="rId2770" Type="http://schemas.openxmlformats.org/officeDocument/2006/relationships/image" Target="media/image1394.wmf"/><Relationship Id="rId2771" Type="http://schemas.openxmlformats.org/officeDocument/2006/relationships/oleObject" Target="embeddings/oleObject1352.bin"/><Relationship Id="rId2772" Type="http://schemas.openxmlformats.org/officeDocument/2006/relationships/image" Target="media/image1395.wmf"/><Relationship Id="rId2773" Type="http://schemas.openxmlformats.org/officeDocument/2006/relationships/oleObject" Target="embeddings/oleObject1353.bin"/><Relationship Id="rId2774" Type="http://schemas.openxmlformats.org/officeDocument/2006/relationships/image" Target="media/image1396.wmf"/><Relationship Id="rId2775" Type="http://schemas.openxmlformats.org/officeDocument/2006/relationships/oleObject" Target="embeddings/oleObject1354.bin"/><Relationship Id="rId2776" Type="http://schemas.openxmlformats.org/officeDocument/2006/relationships/image" Target="media/image1397.wmf"/><Relationship Id="rId2777" Type="http://schemas.openxmlformats.org/officeDocument/2006/relationships/oleObject" Target="embeddings/oleObject1355.bin"/><Relationship Id="rId2778" Type="http://schemas.openxmlformats.org/officeDocument/2006/relationships/image" Target="media/image1398.wmf"/><Relationship Id="rId2779" Type="http://schemas.openxmlformats.org/officeDocument/2006/relationships/oleObject" Target="embeddings/oleObject1356.bin"/><Relationship Id="rId2230" Type="http://schemas.openxmlformats.org/officeDocument/2006/relationships/image" Target="media/image1124.wmf"/><Relationship Id="rId2231" Type="http://schemas.openxmlformats.org/officeDocument/2006/relationships/oleObject" Target="embeddings/oleObject1082.bin"/><Relationship Id="rId2232" Type="http://schemas.openxmlformats.org/officeDocument/2006/relationships/image" Target="media/image1125.wmf"/><Relationship Id="rId2233" Type="http://schemas.openxmlformats.org/officeDocument/2006/relationships/oleObject" Target="embeddings/oleObject1083.bin"/><Relationship Id="rId2234" Type="http://schemas.openxmlformats.org/officeDocument/2006/relationships/image" Target="media/image1126.wmf"/><Relationship Id="rId2235" Type="http://schemas.openxmlformats.org/officeDocument/2006/relationships/oleObject" Target="embeddings/oleObject1084.bin"/><Relationship Id="rId2236" Type="http://schemas.openxmlformats.org/officeDocument/2006/relationships/image" Target="media/image1127.wmf"/><Relationship Id="rId2237" Type="http://schemas.openxmlformats.org/officeDocument/2006/relationships/oleObject" Target="embeddings/oleObject1085.bin"/><Relationship Id="rId2238" Type="http://schemas.openxmlformats.org/officeDocument/2006/relationships/image" Target="media/image1128.wmf"/><Relationship Id="rId2239" Type="http://schemas.openxmlformats.org/officeDocument/2006/relationships/oleObject" Target="embeddings/oleObject1086.bin"/><Relationship Id="rId1530" Type="http://schemas.openxmlformats.org/officeDocument/2006/relationships/oleObject" Target="embeddings/oleObject734.bin"/><Relationship Id="rId1531" Type="http://schemas.openxmlformats.org/officeDocument/2006/relationships/image" Target="media/image772.wmf"/><Relationship Id="rId1532" Type="http://schemas.openxmlformats.org/officeDocument/2006/relationships/oleObject" Target="embeddings/oleObject735.bin"/><Relationship Id="rId1533" Type="http://schemas.openxmlformats.org/officeDocument/2006/relationships/image" Target="media/image773.wmf"/><Relationship Id="rId1534" Type="http://schemas.openxmlformats.org/officeDocument/2006/relationships/oleObject" Target="embeddings/oleObject736.bin"/><Relationship Id="rId1535" Type="http://schemas.openxmlformats.org/officeDocument/2006/relationships/image" Target="media/image774.wmf"/><Relationship Id="rId1536" Type="http://schemas.openxmlformats.org/officeDocument/2006/relationships/oleObject" Target="embeddings/oleObject737.bin"/><Relationship Id="rId1537" Type="http://schemas.openxmlformats.org/officeDocument/2006/relationships/image" Target="media/image775.wmf"/><Relationship Id="rId1538" Type="http://schemas.openxmlformats.org/officeDocument/2006/relationships/oleObject" Target="embeddings/oleObject738.bin"/><Relationship Id="rId1539" Type="http://schemas.openxmlformats.org/officeDocument/2006/relationships/image" Target="media/image776.wmf"/><Relationship Id="rId2780" Type="http://schemas.openxmlformats.org/officeDocument/2006/relationships/image" Target="media/image1399.wmf"/><Relationship Id="rId2781" Type="http://schemas.openxmlformats.org/officeDocument/2006/relationships/oleObject" Target="embeddings/oleObject1357.bin"/><Relationship Id="rId2782" Type="http://schemas.openxmlformats.org/officeDocument/2006/relationships/image" Target="media/image1400.wmf"/><Relationship Id="rId2783" Type="http://schemas.openxmlformats.org/officeDocument/2006/relationships/oleObject" Target="embeddings/oleObject1358.bin"/><Relationship Id="rId2784" Type="http://schemas.openxmlformats.org/officeDocument/2006/relationships/image" Target="media/image1401.wmf"/><Relationship Id="rId2785" Type="http://schemas.openxmlformats.org/officeDocument/2006/relationships/oleObject" Target="embeddings/oleObject1359.bin"/><Relationship Id="rId2786" Type="http://schemas.openxmlformats.org/officeDocument/2006/relationships/image" Target="media/image1402.wmf"/><Relationship Id="rId2787" Type="http://schemas.openxmlformats.org/officeDocument/2006/relationships/oleObject" Target="embeddings/oleObject1360.bin"/><Relationship Id="rId2788" Type="http://schemas.openxmlformats.org/officeDocument/2006/relationships/image" Target="media/image1403.wmf"/><Relationship Id="rId2789" Type="http://schemas.openxmlformats.org/officeDocument/2006/relationships/oleObject" Target="embeddings/oleObject1361.bin"/><Relationship Id="rId2240" Type="http://schemas.openxmlformats.org/officeDocument/2006/relationships/image" Target="media/image1129.wmf"/><Relationship Id="rId2241" Type="http://schemas.openxmlformats.org/officeDocument/2006/relationships/oleObject" Target="embeddings/oleObject1087.bin"/><Relationship Id="rId2242" Type="http://schemas.openxmlformats.org/officeDocument/2006/relationships/image" Target="media/image1130.wmf"/><Relationship Id="rId2243" Type="http://schemas.openxmlformats.org/officeDocument/2006/relationships/oleObject" Target="embeddings/oleObject1088.bin"/><Relationship Id="rId2244" Type="http://schemas.openxmlformats.org/officeDocument/2006/relationships/image" Target="media/image1131.wmf"/><Relationship Id="rId2245" Type="http://schemas.openxmlformats.org/officeDocument/2006/relationships/oleObject" Target="embeddings/oleObject1089.bin"/><Relationship Id="rId2246" Type="http://schemas.openxmlformats.org/officeDocument/2006/relationships/image" Target="media/image1132.wmf"/><Relationship Id="rId2247" Type="http://schemas.openxmlformats.org/officeDocument/2006/relationships/oleObject" Target="embeddings/oleObject1090.bin"/><Relationship Id="rId2248" Type="http://schemas.openxmlformats.org/officeDocument/2006/relationships/image" Target="media/image1133.wmf"/><Relationship Id="rId2249" Type="http://schemas.openxmlformats.org/officeDocument/2006/relationships/oleObject" Target="embeddings/oleObject1091.bin"/><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1540" Type="http://schemas.openxmlformats.org/officeDocument/2006/relationships/oleObject" Target="embeddings/oleObject739.bin"/><Relationship Id="rId1541" Type="http://schemas.openxmlformats.org/officeDocument/2006/relationships/image" Target="media/image777.wmf"/><Relationship Id="rId1542" Type="http://schemas.openxmlformats.org/officeDocument/2006/relationships/oleObject" Target="embeddings/oleObject740.bin"/><Relationship Id="rId1543" Type="http://schemas.openxmlformats.org/officeDocument/2006/relationships/image" Target="media/image778.wmf"/><Relationship Id="rId1544" Type="http://schemas.openxmlformats.org/officeDocument/2006/relationships/oleObject" Target="embeddings/oleObject741.bin"/><Relationship Id="rId1545" Type="http://schemas.openxmlformats.org/officeDocument/2006/relationships/image" Target="media/image779.wmf"/><Relationship Id="rId1546" Type="http://schemas.openxmlformats.org/officeDocument/2006/relationships/oleObject" Target="embeddings/oleObject742.bin"/><Relationship Id="rId1547" Type="http://schemas.openxmlformats.org/officeDocument/2006/relationships/image" Target="media/image780.wmf"/><Relationship Id="rId1548" Type="http://schemas.openxmlformats.org/officeDocument/2006/relationships/oleObject" Target="embeddings/oleObject743.bin"/><Relationship Id="rId1549" Type="http://schemas.openxmlformats.org/officeDocument/2006/relationships/image" Target="media/image781.wmf"/><Relationship Id="rId2790" Type="http://schemas.openxmlformats.org/officeDocument/2006/relationships/image" Target="media/image1404.wmf"/><Relationship Id="rId2791" Type="http://schemas.openxmlformats.org/officeDocument/2006/relationships/oleObject" Target="embeddings/oleObject1362.bin"/><Relationship Id="rId2792" Type="http://schemas.openxmlformats.org/officeDocument/2006/relationships/image" Target="media/image1405.wmf"/><Relationship Id="rId2793" Type="http://schemas.openxmlformats.org/officeDocument/2006/relationships/oleObject" Target="embeddings/oleObject1363.bin"/><Relationship Id="rId2794" Type="http://schemas.openxmlformats.org/officeDocument/2006/relationships/image" Target="media/image1406.wmf"/><Relationship Id="rId2795" Type="http://schemas.openxmlformats.org/officeDocument/2006/relationships/oleObject" Target="embeddings/oleObject1364.bin"/><Relationship Id="rId2796" Type="http://schemas.openxmlformats.org/officeDocument/2006/relationships/image" Target="media/image1407.wmf"/><Relationship Id="rId2797" Type="http://schemas.openxmlformats.org/officeDocument/2006/relationships/oleObject" Target="embeddings/oleObject1365.bin"/><Relationship Id="rId2798" Type="http://schemas.openxmlformats.org/officeDocument/2006/relationships/image" Target="media/image1408.wmf"/><Relationship Id="rId2799" Type="http://schemas.openxmlformats.org/officeDocument/2006/relationships/oleObject" Target="embeddings/oleObject1366.bin"/><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2250" Type="http://schemas.openxmlformats.org/officeDocument/2006/relationships/image" Target="media/image1134.wmf"/><Relationship Id="rId2251" Type="http://schemas.openxmlformats.org/officeDocument/2006/relationships/oleObject" Target="embeddings/oleObject1092.bin"/><Relationship Id="rId2252" Type="http://schemas.openxmlformats.org/officeDocument/2006/relationships/image" Target="media/image1135.wmf"/><Relationship Id="rId2253" Type="http://schemas.openxmlformats.org/officeDocument/2006/relationships/oleObject" Target="embeddings/oleObject1093.bin"/><Relationship Id="rId2254" Type="http://schemas.openxmlformats.org/officeDocument/2006/relationships/image" Target="media/image1136.wmf"/><Relationship Id="rId2255" Type="http://schemas.openxmlformats.org/officeDocument/2006/relationships/oleObject" Target="embeddings/oleObject1094.bin"/><Relationship Id="rId2256" Type="http://schemas.openxmlformats.org/officeDocument/2006/relationships/image" Target="media/image1137.wmf"/><Relationship Id="rId2257" Type="http://schemas.openxmlformats.org/officeDocument/2006/relationships/oleObject" Target="embeddings/oleObject1095.bin"/><Relationship Id="rId2258" Type="http://schemas.openxmlformats.org/officeDocument/2006/relationships/image" Target="media/image1138.wmf"/><Relationship Id="rId2259" Type="http://schemas.openxmlformats.org/officeDocument/2006/relationships/oleObject" Target="embeddings/oleObject1096.bin"/><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1550" Type="http://schemas.openxmlformats.org/officeDocument/2006/relationships/oleObject" Target="embeddings/oleObject744.bin"/><Relationship Id="rId1551" Type="http://schemas.openxmlformats.org/officeDocument/2006/relationships/image" Target="media/image782.wmf"/><Relationship Id="rId1552" Type="http://schemas.openxmlformats.org/officeDocument/2006/relationships/oleObject" Target="embeddings/oleObject745.bin"/><Relationship Id="rId1553" Type="http://schemas.openxmlformats.org/officeDocument/2006/relationships/image" Target="media/image783.wmf"/><Relationship Id="rId1554" Type="http://schemas.openxmlformats.org/officeDocument/2006/relationships/oleObject" Target="embeddings/oleObject746.bin"/><Relationship Id="rId1555" Type="http://schemas.openxmlformats.org/officeDocument/2006/relationships/image" Target="media/image784.wmf"/><Relationship Id="rId1556" Type="http://schemas.openxmlformats.org/officeDocument/2006/relationships/oleObject" Target="embeddings/oleObject747.bin"/><Relationship Id="rId1557" Type="http://schemas.openxmlformats.org/officeDocument/2006/relationships/image" Target="media/image785.wmf"/><Relationship Id="rId1558" Type="http://schemas.openxmlformats.org/officeDocument/2006/relationships/oleObject" Target="embeddings/oleObject748.bin"/><Relationship Id="rId1559" Type="http://schemas.openxmlformats.org/officeDocument/2006/relationships/image" Target="media/image786.wmf"/><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2260" Type="http://schemas.openxmlformats.org/officeDocument/2006/relationships/image" Target="media/image1139.wmf"/><Relationship Id="rId2261" Type="http://schemas.openxmlformats.org/officeDocument/2006/relationships/oleObject" Target="embeddings/oleObject1097.bin"/><Relationship Id="rId2262" Type="http://schemas.openxmlformats.org/officeDocument/2006/relationships/image" Target="media/image1140.wmf"/><Relationship Id="rId2263" Type="http://schemas.openxmlformats.org/officeDocument/2006/relationships/oleObject" Target="embeddings/oleObject1098.bin"/><Relationship Id="rId2264" Type="http://schemas.openxmlformats.org/officeDocument/2006/relationships/image" Target="media/image1141.wmf"/><Relationship Id="rId2265" Type="http://schemas.openxmlformats.org/officeDocument/2006/relationships/oleObject" Target="embeddings/oleObject1099.bin"/><Relationship Id="rId2266" Type="http://schemas.openxmlformats.org/officeDocument/2006/relationships/image" Target="media/image1142.wmf"/><Relationship Id="rId2267" Type="http://schemas.openxmlformats.org/officeDocument/2006/relationships/oleObject" Target="embeddings/oleObject1100.bin"/><Relationship Id="rId2268" Type="http://schemas.openxmlformats.org/officeDocument/2006/relationships/image" Target="media/image1143.wmf"/><Relationship Id="rId2269" Type="http://schemas.openxmlformats.org/officeDocument/2006/relationships/oleObject" Target="embeddings/oleObject1101.bin"/><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1560" Type="http://schemas.openxmlformats.org/officeDocument/2006/relationships/oleObject" Target="embeddings/oleObject749.bin"/><Relationship Id="rId1561" Type="http://schemas.openxmlformats.org/officeDocument/2006/relationships/image" Target="media/image787.wmf"/><Relationship Id="rId1562" Type="http://schemas.openxmlformats.org/officeDocument/2006/relationships/oleObject" Target="embeddings/oleObject750.bin"/><Relationship Id="rId1563" Type="http://schemas.openxmlformats.org/officeDocument/2006/relationships/image" Target="media/image788.wmf"/><Relationship Id="rId1564" Type="http://schemas.openxmlformats.org/officeDocument/2006/relationships/oleObject" Target="embeddings/oleObject751.bin"/><Relationship Id="rId1565" Type="http://schemas.openxmlformats.org/officeDocument/2006/relationships/image" Target="media/image789.wmf"/><Relationship Id="rId1566" Type="http://schemas.openxmlformats.org/officeDocument/2006/relationships/oleObject" Target="embeddings/oleObject752.bin"/><Relationship Id="rId1567" Type="http://schemas.openxmlformats.org/officeDocument/2006/relationships/image" Target="media/image790.wmf"/><Relationship Id="rId1568" Type="http://schemas.openxmlformats.org/officeDocument/2006/relationships/oleObject" Target="embeddings/oleObject753.bin"/><Relationship Id="rId1569" Type="http://schemas.openxmlformats.org/officeDocument/2006/relationships/image" Target="media/image791.wmf"/><Relationship Id="rId1020" Type="http://schemas.openxmlformats.org/officeDocument/2006/relationships/oleObject" Target="embeddings/oleObject503.bin"/><Relationship Id="rId1021" Type="http://schemas.openxmlformats.org/officeDocument/2006/relationships/image" Target="media/image508.wmf"/><Relationship Id="rId1022" Type="http://schemas.openxmlformats.org/officeDocument/2006/relationships/oleObject" Target="embeddings/oleObject504.bin"/><Relationship Id="rId1023" Type="http://schemas.openxmlformats.org/officeDocument/2006/relationships/image" Target="media/image509.wmf"/><Relationship Id="rId1024" Type="http://schemas.openxmlformats.org/officeDocument/2006/relationships/oleObject" Target="embeddings/oleObject505.bin"/><Relationship Id="rId1025" Type="http://schemas.openxmlformats.org/officeDocument/2006/relationships/image" Target="media/image510.wmf"/><Relationship Id="rId1026" Type="http://schemas.openxmlformats.org/officeDocument/2006/relationships/oleObject" Target="embeddings/oleObject506.bin"/><Relationship Id="rId1027" Type="http://schemas.openxmlformats.org/officeDocument/2006/relationships/image" Target="media/image511.wmf"/><Relationship Id="rId1028" Type="http://schemas.openxmlformats.org/officeDocument/2006/relationships/oleObject" Target="embeddings/oleObject507.bin"/><Relationship Id="rId1029" Type="http://schemas.openxmlformats.org/officeDocument/2006/relationships/image" Target="media/image512.wmf"/><Relationship Id="rId2270" Type="http://schemas.openxmlformats.org/officeDocument/2006/relationships/image" Target="media/image1144.wmf"/><Relationship Id="rId2271" Type="http://schemas.openxmlformats.org/officeDocument/2006/relationships/oleObject" Target="embeddings/oleObject1102.bin"/><Relationship Id="rId2272" Type="http://schemas.openxmlformats.org/officeDocument/2006/relationships/image" Target="media/image1145.wmf"/><Relationship Id="rId2273" Type="http://schemas.openxmlformats.org/officeDocument/2006/relationships/oleObject" Target="embeddings/oleObject1103.bin"/><Relationship Id="rId2274" Type="http://schemas.openxmlformats.org/officeDocument/2006/relationships/image" Target="media/image1146.wmf"/><Relationship Id="rId2275" Type="http://schemas.openxmlformats.org/officeDocument/2006/relationships/oleObject" Target="embeddings/oleObject1104.bin"/><Relationship Id="rId2276" Type="http://schemas.openxmlformats.org/officeDocument/2006/relationships/image" Target="media/image1147.wmf"/><Relationship Id="rId2277" Type="http://schemas.openxmlformats.org/officeDocument/2006/relationships/oleObject" Target="embeddings/oleObject1105.bin"/><Relationship Id="rId2278" Type="http://schemas.openxmlformats.org/officeDocument/2006/relationships/image" Target="media/image1148.wmf"/><Relationship Id="rId2279" Type="http://schemas.openxmlformats.org/officeDocument/2006/relationships/oleObject" Target="embeddings/oleObject1106.bin"/><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1570" Type="http://schemas.openxmlformats.org/officeDocument/2006/relationships/oleObject" Target="embeddings/oleObject754.bin"/><Relationship Id="rId1571" Type="http://schemas.openxmlformats.org/officeDocument/2006/relationships/image" Target="media/image792.wmf"/><Relationship Id="rId1572" Type="http://schemas.openxmlformats.org/officeDocument/2006/relationships/oleObject" Target="embeddings/oleObject755.bin"/><Relationship Id="rId1573" Type="http://schemas.openxmlformats.org/officeDocument/2006/relationships/image" Target="media/image793.wmf"/><Relationship Id="rId1574" Type="http://schemas.openxmlformats.org/officeDocument/2006/relationships/oleObject" Target="embeddings/oleObject756.bin"/><Relationship Id="rId1575" Type="http://schemas.openxmlformats.org/officeDocument/2006/relationships/image" Target="media/image794.wmf"/><Relationship Id="rId1576" Type="http://schemas.openxmlformats.org/officeDocument/2006/relationships/oleObject" Target="embeddings/oleObject757.bin"/><Relationship Id="rId1577" Type="http://schemas.openxmlformats.org/officeDocument/2006/relationships/image" Target="media/image795.wmf"/><Relationship Id="rId1578" Type="http://schemas.openxmlformats.org/officeDocument/2006/relationships/oleObject" Target="embeddings/oleObject758.bin"/><Relationship Id="rId1579" Type="http://schemas.openxmlformats.org/officeDocument/2006/relationships/image" Target="media/image796.wmf"/><Relationship Id="rId1030" Type="http://schemas.openxmlformats.org/officeDocument/2006/relationships/oleObject" Target="embeddings/oleObject508.bin"/><Relationship Id="rId1031" Type="http://schemas.openxmlformats.org/officeDocument/2006/relationships/image" Target="media/image513.wmf"/><Relationship Id="rId1032" Type="http://schemas.openxmlformats.org/officeDocument/2006/relationships/oleObject" Target="embeddings/oleObject509.bin"/><Relationship Id="rId1033" Type="http://schemas.openxmlformats.org/officeDocument/2006/relationships/image" Target="media/image514.wmf"/><Relationship Id="rId1034" Type="http://schemas.openxmlformats.org/officeDocument/2006/relationships/oleObject" Target="embeddings/oleObject510.bin"/><Relationship Id="rId1035" Type="http://schemas.openxmlformats.org/officeDocument/2006/relationships/image" Target="media/image515.wmf"/><Relationship Id="rId1036" Type="http://schemas.openxmlformats.org/officeDocument/2006/relationships/oleObject" Target="embeddings/oleObject511.bin"/><Relationship Id="rId1037" Type="http://schemas.openxmlformats.org/officeDocument/2006/relationships/image" Target="media/image516.wmf"/><Relationship Id="rId1038" Type="http://schemas.openxmlformats.org/officeDocument/2006/relationships/oleObject" Target="embeddings/oleObject512.bin"/><Relationship Id="rId1039" Type="http://schemas.openxmlformats.org/officeDocument/2006/relationships/image" Target="media/image517.wmf"/><Relationship Id="rId2280" Type="http://schemas.openxmlformats.org/officeDocument/2006/relationships/image" Target="media/image1149.wmf"/><Relationship Id="rId2281" Type="http://schemas.openxmlformats.org/officeDocument/2006/relationships/oleObject" Target="embeddings/oleObject1107.bin"/><Relationship Id="rId2282" Type="http://schemas.openxmlformats.org/officeDocument/2006/relationships/image" Target="media/image1150.wmf"/><Relationship Id="rId2283" Type="http://schemas.openxmlformats.org/officeDocument/2006/relationships/oleObject" Target="embeddings/oleObject1108.bin"/><Relationship Id="rId2284" Type="http://schemas.openxmlformats.org/officeDocument/2006/relationships/image" Target="media/image1151.wmf"/><Relationship Id="rId2285" Type="http://schemas.openxmlformats.org/officeDocument/2006/relationships/oleObject" Target="embeddings/oleObject1109.bin"/><Relationship Id="rId2286" Type="http://schemas.openxmlformats.org/officeDocument/2006/relationships/image" Target="media/image1152.wmf"/><Relationship Id="rId2287" Type="http://schemas.openxmlformats.org/officeDocument/2006/relationships/oleObject" Target="embeddings/oleObject1110.bin"/><Relationship Id="rId2288" Type="http://schemas.openxmlformats.org/officeDocument/2006/relationships/image" Target="media/image1153.wmf"/><Relationship Id="rId2289" Type="http://schemas.openxmlformats.org/officeDocument/2006/relationships/oleObject" Target="embeddings/oleObject1111.bin"/><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1580" Type="http://schemas.openxmlformats.org/officeDocument/2006/relationships/oleObject" Target="embeddings/oleObject759.bin"/><Relationship Id="rId1581" Type="http://schemas.openxmlformats.org/officeDocument/2006/relationships/image" Target="media/image797.wmf"/><Relationship Id="rId1582" Type="http://schemas.openxmlformats.org/officeDocument/2006/relationships/oleObject" Target="embeddings/oleObject760.bin"/><Relationship Id="rId1583" Type="http://schemas.openxmlformats.org/officeDocument/2006/relationships/image" Target="media/image798.wmf"/><Relationship Id="rId1584" Type="http://schemas.openxmlformats.org/officeDocument/2006/relationships/oleObject" Target="embeddings/oleObject761.bin"/><Relationship Id="rId1585" Type="http://schemas.openxmlformats.org/officeDocument/2006/relationships/image" Target="media/image799.wmf"/><Relationship Id="rId1586" Type="http://schemas.openxmlformats.org/officeDocument/2006/relationships/oleObject" Target="embeddings/oleObject762.bin"/><Relationship Id="rId1587" Type="http://schemas.openxmlformats.org/officeDocument/2006/relationships/image" Target="media/image800.wmf"/><Relationship Id="rId1588" Type="http://schemas.openxmlformats.org/officeDocument/2006/relationships/oleObject" Target="embeddings/oleObject763.bin"/><Relationship Id="rId1589" Type="http://schemas.openxmlformats.org/officeDocument/2006/relationships/image" Target="media/image801.wmf"/><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40" Type="http://schemas.openxmlformats.org/officeDocument/2006/relationships/oleObject" Target="embeddings/oleObject513.bin"/><Relationship Id="rId1041" Type="http://schemas.openxmlformats.org/officeDocument/2006/relationships/image" Target="media/image518.wmf"/><Relationship Id="rId1042" Type="http://schemas.openxmlformats.org/officeDocument/2006/relationships/oleObject" Target="embeddings/oleObject514.bin"/><Relationship Id="rId1043" Type="http://schemas.openxmlformats.org/officeDocument/2006/relationships/image" Target="media/image519.wmf"/><Relationship Id="rId1044" Type="http://schemas.openxmlformats.org/officeDocument/2006/relationships/oleObject" Target="embeddings/oleObject515.bin"/><Relationship Id="rId1045" Type="http://schemas.openxmlformats.org/officeDocument/2006/relationships/image" Target="media/image520.wmf"/><Relationship Id="rId1046" Type="http://schemas.openxmlformats.org/officeDocument/2006/relationships/oleObject" Target="embeddings/oleObject516.bin"/><Relationship Id="rId1047" Type="http://schemas.openxmlformats.org/officeDocument/2006/relationships/image" Target="media/image521.wmf"/><Relationship Id="rId1048" Type="http://schemas.openxmlformats.org/officeDocument/2006/relationships/oleObject" Target="embeddings/oleObject517.bin"/><Relationship Id="rId1049" Type="http://schemas.openxmlformats.org/officeDocument/2006/relationships/image" Target="media/image522.wmf"/><Relationship Id="rId109" Type="http://schemas.openxmlformats.org/officeDocument/2006/relationships/image" Target="media/image51.wmf"/><Relationship Id="rId2290" Type="http://schemas.openxmlformats.org/officeDocument/2006/relationships/image" Target="media/image1154.wmf"/><Relationship Id="rId2291" Type="http://schemas.openxmlformats.org/officeDocument/2006/relationships/oleObject" Target="embeddings/oleObject1112.bin"/><Relationship Id="rId2292" Type="http://schemas.openxmlformats.org/officeDocument/2006/relationships/image" Target="media/image1155.wmf"/><Relationship Id="rId2293" Type="http://schemas.openxmlformats.org/officeDocument/2006/relationships/oleObject" Target="embeddings/oleObject1113.bin"/><Relationship Id="rId2294" Type="http://schemas.openxmlformats.org/officeDocument/2006/relationships/image" Target="media/image1156.wmf"/><Relationship Id="rId2295" Type="http://schemas.openxmlformats.org/officeDocument/2006/relationships/oleObject" Target="embeddings/oleObject1114.bin"/><Relationship Id="rId2296" Type="http://schemas.openxmlformats.org/officeDocument/2006/relationships/image" Target="media/image1157.wmf"/><Relationship Id="rId2297" Type="http://schemas.openxmlformats.org/officeDocument/2006/relationships/oleObject" Target="embeddings/oleObject1115.bin"/><Relationship Id="rId2298" Type="http://schemas.openxmlformats.org/officeDocument/2006/relationships/image" Target="media/image1158.wmf"/><Relationship Id="rId2299" Type="http://schemas.openxmlformats.org/officeDocument/2006/relationships/oleObject" Target="embeddings/oleObject1116.bin"/><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90" Type="http://schemas.openxmlformats.org/officeDocument/2006/relationships/oleObject" Target="embeddings/oleObject764.bin"/><Relationship Id="rId1591" Type="http://schemas.openxmlformats.org/officeDocument/2006/relationships/image" Target="media/image802.wmf"/><Relationship Id="rId1592" Type="http://schemas.openxmlformats.org/officeDocument/2006/relationships/oleObject" Target="embeddings/oleObject765.bin"/><Relationship Id="rId1593" Type="http://schemas.openxmlformats.org/officeDocument/2006/relationships/image" Target="media/image803.wmf"/><Relationship Id="rId1594" Type="http://schemas.openxmlformats.org/officeDocument/2006/relationships/oleObject" Target="embeddings/oleObject766.bin"/><Relationship Id="rId1595" Type="http://schemas.openxmlformats.org/officeDocument/2006/relationships/image" Target="media/image804.wmf"/><Relationship Id="rId1596" Type="http://schemas.openxmlformats.org/officeDocument/2006/relationships/oleObject" Target="embeddings/oleObject767.bin"/><Relationship Id="rId1597" Type="http://schemas.openxmlformats.org/officeDocument/2006/relationships/image" Target="media/image805.wmf"/><Relationship Id="rId1598" Type="http://schemas.openxmlformats.org/officeDocument/2006/relationships/oleObject" Target="embeddings/oleObject768.bin"/><Relationship Id="rId1599" Type="http://schemas.openxmlformats.org/officeDocument/2006/relationships/image" Target="media/image806.wmf"/><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wmf"/><Relationship Id="rId118" Type="http://schemas.openxmlformats.org/officeDocument/2006/relationships/oleObject" Target="embeddings/oleObject53.bin"/><Relationship Id="rId119" Type="http://schemas.openxmlformats.org/officeDocument/2006/relationships/image" Target="media/image56.wmf"/><Relationship Id="rId1050" Type="http://schemas.openxmlformats.org/officeDocument/2006/relationships/oleObject" Target="embeddings/oleObject518.bin"/><Relationship Id="rId1051" Type="http://schemas.openxmlformats.org/officeDocument/2006/relationships/image" Target="media/image523.wmf"/><Relationship Id="rId1052" Type="http://schemas.openxmlformats.org/officeDocument/2006/relationships/oleObject" Target="embeddings/oleObject519.bin"/><Relationship Id="rId1053" Type="http://schemas.openxmlformats.org/officeDocument/2006/relationships/image" Target="media/image524.wmf"/><Relationship Id="rId1054" Type="http://schemas.openxmlformats.org/officeDocument/2006/relationships/oleObject" Target="embeddings/oleObject520.bin"/><Relationship Id="rId1055" Type="http://schemas.openxmlformats.org/officeDocument/2006/relationships/image" Target="media/image525.wmf"/><Relationship Id="rId1056" Type="http://schemas.openxmlformats.org/officeDocument/2006/relationships/oleObject" Target="embeddings/oleObject521.bin"/><Relationship Id="rId1057" Type="http://schemas.openxmlformats.org/officeDocument/2006/relationships/image" Target="media/image526.wmf"/><Relationship Id="rId1058" Type="http://schemas.openxmlformats.org/officeDocument/2006/relationships/oleObject" Target="embeddings/oleObject522.bin"/><Relationship Id="rId1059" Type="http://schemas.openxmlformats.org/officeDocument/2006/relationships/image" Target="media/image527.wmf"/><Relationship Id="rId29" Type="http://schemas.openxmlformats.org/officeDocument/2006/relationships/image" Target="media/image11.wmf"/><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120" Type="http://schemas.openxmlformats.org/officeDocument/2006/relationships/oleObject" Target="embeddings/oleObject54.bin"/><Relationship Id="rId121" Type="http://schemas.openxmlformats.org/officeDocument/2006/relationships/image" Target="media/image57.wmf"/><Relationship Id="rId122" Type="http://schemas.openxmlformats.org/officeDocument/2006/relationships/oleObject" Target="embeddings/oleObject55.bin"/><Relationship Id="rId123" Type="http://schemas.openxmlformats.org/officeDocument/2006/relationships/image" Target="media/image58.wmf"/><Relationship Id="rId124" Type="http://schemas.openxmlformats.org/officeDocument/2006/relationships/oleObject" Target="embeddings/oleObject56.bin"/><Relationship Id="rId125" Type="http://schemas.openxmlformats.org/officeDocument/2006/relationships/image" Target="media/image59.wmf"/><Relationship Id="rId126" Type="http://schemas.openxmlformats.org/officeDocument/2006/relationships/oleObject" Target="embeddings/oleObject57.bin"/><Relationship Id="rId127" Type="http://schemas.openxmlformats.org/officeDocument/2006/relationships/image" Target="media/image60.wmf"/><Relationship Id="rId128" Type="http://schemas.openxmlformats.org/officeDocument/2006/relationships/oleObject" Target="embeddings/oleObject58.bin"/><Relationship Id="rId129" Type="http://schemas.openxmlformats.org/officeDocument/2006/relationships/image" Target="media/image61.wmf"/><Relationship Id="rId1060" Type="http://schemas.openxmlformats.org/officeDocument/2006/relationships/oleObject" Target="embeddings/oleObject523.bin"/><Relationship Id="rId1061" Type="http://schemas.openxmlformats.org/officeDocument/2006/relationships/image" Target="media/image528.wmf"/><Relationship Id="rId1062" Type="http://schemas.openxmlformats.org/officeDocument/2006/relationships/oleObject" Target="embeddings/oleObject524.bin"/><Relationship Id="rId1063" Type="http://schemas.openxmlformats.org/officeDocument/2006/relationships/image" Target="media/image529.wmf"/><Relationship Id="rId1064" Type="http://schemas.openxmlformats.org/officeDocument/2006/relationships/oleObject" Target="embeddings/oleObject525.bin"/><Relationship Id="rId1065" Type="http://schemas.openxmlformats.org/officeDocument/2006/relationships/image" Target="media/image530.wmf"/><Relationship Id="rId1066" Type="http://schemas.openxmlformats.org/officeDocument/2006/relationships/oleObject" Target="embeddings/oleObject526.bin"/><Relationship Id="rId1067" Type="http://schemas.openxmlformats.org/officeDocument/2006/relationships/image" Target="media/image531.wmf"/><Relationship Id="rId1068" Type="http://schemas.openxmlformats.org/officeDocument/2006/relationships/oleObject" Target="embeddings/oleObject527.bin"/><Relationship Id="rId1069" Type="http://schemas.openxmlformats.org/officeDocument/2006/relationships/image" Target="media/image532.wmf"/><Relationship Id="rId39" Type="http://schemas.openxmlformats.org/officeDocument/2006/relationships/image" Target="media/image16.wmf"/><Relationship Id="rId670" Type="http://schemas.openxmlformats.org/officeDocument/2006/relationships/oleObject" Target="embeddings/oleObject328.bin"/><Relationship Id="rId671" Type="http://schemas.openxmlformats.org/officeDocument/2006/relationships/image" Target="media/image333.wmf"/><Relationship Id="rId672" Type="http://schemas.openxmlformats.org/officeDocument/2006/relationships/oleObject" Target="embeddings/oleObject329.bin"/><Relationship Id="rId673" Type="http://schemas.openxmlformats.org/officeDocument/2006/relationships/image" Target="media/image334.w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130" Type="http://schemas.openxmlformats.org/officeDocument/2006/relationships/oleObject" Target="embeddings/oleObject59.bin"/><Relationship Id="rId131" Type="http://schemas.openxmlformats.org/officeDocument/2006/relationships/image" Target="media/image62.wmf"/><Relationship Id="rId132" Type="http://schemas.openxmlformats.org/officeDocument/2006/relationships/oleObject" Target="embeddings/oleObject60.bin"/><Relationship Id="rId133" Type="http://schemas.openxmlformats.org/officeDocument/2006/relationships/image" Target="media/image63.wmf"/><Relationship Id="rId134" Type="http://schemas.openxmlformats.org/officeDocument/2006/relationships/oleObject" Target="embeddings/oleObject61.bin"/><Relationship Id="rId135" Type="http://schemas.openxmlformats.org/officeDocument/2006/relationships/image" Target="media/image64.wmf"/><Relationship Id="rId136" Type="http://schemas.openxmlformats.org/officeDocument/2006/relationships/oleObject" Target="embeddings/oleObject62.bin"/><Relationship Id="rId137" Type="http://schemas.openxmlformats.org/officeDocument/2006/relationships/image" Target="media/image65.wmf"/><Relationship Id="rId138" Type="http://schemas.openxmlformats.org/officeDocument/2006/relationships/oleObject" Target="embeddings/oleObject63.bin"/><Relationship Id="rId139" Type="http://schemas.openxmlformats.org/officeDocument/2006/relationships/image" Target="media/image66.wmf"/><Relationship Id="rId1070" Type="http://schemas.openxmlformats.org/officeDocument/2006/relationships/oleObject" Target="embeddings/oleObject528.bin"/><Relationship Id="rId1071" Type="http://schemas.openxmlformats.org/officeDocument/2006/relationships/image" Target="media/image533.wmf"/><Relationship Id="rId2500" Type="http://schemas.openxmlformats.org/officeDocument/2006/relationships/image" Target="media/image1259.wmf"/><Relationship Id="rId2501" Type="http://schemas.openxmlformats.org/officeDocument/2006/relationships/oleObject" Target="embeddings/oleObject1217.bin"/><Relationship Id="rId2502" Type="http://schemas.openxmlformats.org/officeDocument/2006/relationships/image" Target="media/image1260.wmf"/><Relationship Id="rId2503" Type="http://schemas.openxmlformats.org/officeDocument/2006/relationships/oleObject" Target="embeddings/oleObject1218.bin"/><Relationship Id="rId2504" Type="http://schemas.openxmlformats.org/officeDocument/2006/relationships/image" Target="media/image1261.wmf"/><Relationship Id="rId2505" Type="http://schemas.openxmlformats.org/officeDocument/2006/relationships/oleObject" Target="embeddings/oleObject1219.bin"/><Relationship Id="rId2506" Type="http://schemas.openxmlformats.org/officeDocument/2006/relationships/image" Target="media/image1262.wmf"/><Relationship Id="rId2507" Type="http://schemas.openxmlformats.org/officeDocument/2006/relationships/oleObject" Target="embeddings/oleObject1220.bin"/><Relationship Id="rId2508" Type="http://schemas.openxmlformats.org/officeDocument/2006/relationships/image" Target="media/image1263.wmf"/><Relationship Id="rId2509" Type="http://schemas.openxmlformats.org/officeDocument/2006/relationships/oleObject" Target="embeddings/oleObject1221.bin"/><Relationship Id="rId1072" Type="http://schemas.openxmlformats.org/officeDocument/2006/relationships/oleObject" Target="embeddings/oleObject529.bin"/><Relationship Id="rId1073" Type="http://schemas.openxmlformats.org/officeDocument/2006/relationships/image" Target="media/image534.wmf"/><Relationship Id="rId1074" Type="http://schemas.openxmlformats.org/officeDocument/2006/relationships/oleObject" Target="embeddings/oleObject530.bin"/><Relationship Id="rId1075" Type="http://schemas.openxmlformats.org/officeDocument/2006/relationships/image" Target="media/image535.wmf"/><Relationship Id="rId1076" Type="http://schemas.openxmlformats.org/officeDocument/2006/relationships/oleObject" Target="embeddings/oleObject531.bin"/><Relationship Id="rId1077" Type="http://schemas.openxmlformats.org/officeDocument/2006/relationships/image" Target="media/image536.wmf"/><Relationship Id="rId1078" Type="http://schemas.openxmlformats.org/officeDocument/2006/relationships/oleObject" Target="embeddings/oleObject532.bin"/><Relationship Id="rId1079" Type="http://schemas.openxmlformats.org/officeDocument/2006/relationships/image" Target="media/image537.wmf"/><Relationship Id="rId49" Type="http://schemas.openxmlformats.org/officeDocument/2006/relationships/image" Target="media/image21.wmf"/><Relationship Id="rId1800" Type="http://schemas.openxmlformats.org/officeDocument/2006/relationships/image" Target="media/image909.wmf"/><Relationship Id="rId1801" Type="http://schemas.openxmlformats.org/officeDocument/2006/relationships/oleObject" Target="embeddings/oleObject867.bin"/><Relationship Id="rId1802" Type="http://schemas.openxmlformats.org/officeDocument/2006/relationships/image" Target="media/image910.emf"/><Relationship Id="rId1803" Type="http://schemas.openxmlformats.org/officeDocument/2006/relationships/oleObject" Target="embeddings/oleObject868.bin"/><Relationship Id="rId1804" Type="http://schemas.openxmlformats.org/officeDocument/2006/relationships/image" Target="media/image911.emf"/><Relationship Id="rId1805" Type="http://schemas.openxmlformats.org/officeDocument/2006/relationships/oleObject" Target="embeddings/oleObject869.bin"/><Relationship Id="rId1806" Type="http://schemas.openxmlformats.org/officeDocument/2006/relationships/image" Target="media/image912.emf"/><Relationship Id="rId1807" Type="http://schemas.openxmlformats.org/officeDocument/2006/relationships/oleObject" Target="embeddings/oleObject870.bin"/><Relationship Id="rId1808" Type="http://schemas.openxmlformats.org/officeDocument/2006/relationships/image" Target="media/image913.emf"/><Relationship Id="rId1809" Type="http://schemas.openxmlformats.org/officeDocument/2006/relationships/oleObject" Target="embeddings/oleObject871.bin"/><Relationship Id="rId680" Type="http://schemas.openxmlformats.org/officeDocument/2006/relationships/oleObject" Target="embeddings/oleObject333.bin"/><Relationship Id="rId681" Type="http://schemas.openxmlformats.org/officeDocument/2006/relationships/image" Target="media/image338.wmf"/><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140" Type="http://schemas.openxmlformats.org/officeDocument/2006/relationships/oleObject" Target="embeddings/oleObject64.bin"/><Relationship Id="rId141" Type="http://schemas.openxmlformats.org/officeDocument/2006/relationships/image" Target="media/image67.wmf"/><Relationship Id="rId142" Type="http://schemas.openxmlformats.org/officeDocument/2006/relationships/oleObject" Target="embeddings/oleObject65.bin"/><Relationship Id="rId143" Type="http://schemas.openxmlformats.org/officeDocument/2006/relationships/image" Target="media/image68.wmf"/><Relationship Id="rId144" Type="http://schemas.openxmlformats.org/officeDocument/2006/relationships/oleObject" Target="embeddings/oleObject66.bin"/><Relationship Id="rId145" Type="http://schemas.openxmlformats.org/officeDocument/2006/relationships/image" Target="media/image69.wmf"/><Relationship Id="rId146" Type="http://schemas.openxmlformats.org/officeDocument/2006/relationships/oleObject" Target="embeddings/oleObject67.bin"/><Relationship Id="rId147" Type="http://schemas.openxmlformats.org/officeDocument/2006/relationships/image" Target="media/image70.wmf"/><Relationship Id="rId148" Type="http://schemas.openxmlformats.org/officeDocument/2006/relationships/oleObject" Target="embeddings/oleObject68.bin"/><Relationship Id="rId149" Type="http://schemas.openxmlformats.org/officeDocument/2006/relationships/image" Target="media/image71.wmf"/><Relationship Id="rId1080" Type="http://schemas.openxmlformats.org/officeDocument/2006/relationships/oleObject" Target="embeddings/oleObject533.bin"/><Relationship Id="rId1081" Type="http://schemas.openxmlformats.org/officeDocument/2006/relationships/image" Target="media/image538.wmf"/><Relationship Id="rId2510" Type="http://schemas.openxmlformats.org/officeDocument/2006/relationships/image" Target="media/image1264.wmf"/><Relationship Id="rId2511" Type="http://schemas.openxmlformats.org/officeDocument/2006/relationships/oleObject" Target="embeddings/oleObject1222.bin"/><Relationship Id="rId2512" Type="http://schemas.openxmlformats.org/officeDocument/2006/relationships/image" Target="media/image1265.wmf"/><Relationship Id="rId2513" Type="http://schemas.openxmlformats.org/officeDocument/2006/relationships/oleObject" Target="embeddings/oleObject1223.bin"/><Relationship Id="rId2514" Type="http://schemas.openxmlformats.org/officeDocument/2006/relationships/image" Target="media/image1266.wmf"/><Relationship Id="rId2515" Type="http://schemas.openxmlformats.org/officeDocument/2006/relationships/oleObject" Target="embeddings/oleObject1224.bin"/><Relationship Id="rId2516" Type="http://schemas.openxmlformats.org/officeDocument/2006/relationships/image" Target="media/image1267.wmf"/><Relationship Id="rId2517" Type="http://schemas.openxmlformats.org/officeDocument/2006/relationships/oleObject" Target="embeddings/oleObject1225.bin"/><Relationship Id="rId2518" Type="http://schemas.openxmlformats.org/officeDocument/2006/relationships/image" Target="media/image1268.wmf"/><Relationship Id="rId2519" Type="http://schemas.openxmlformats.org/officeDocument/2006/relationships/oleObject" Target="embeddings/oleObject1226.bin"/><Relationship Id="rId1082" Type="http://schemas.openxmlformats.org/officeDocument/2006/relationships/oleObject" Target="embeddings/oleObject534.bin"/><Relationship Id="rId1083" Type="http://schemas.openxmlformats.org/officeDocument/2006/relationships/image" Target="media/image539.wmf"/><Relationship Id="rId1084" Type="http://schemas.openxmlformats.org/officeDocument/2006/relationships/oleObject" Target="embeddings/oleObject535.bin"/><Relationship Id="rId1085" Type="http://schemas.openxmlformats.org/officeDocument/2006/relationships/image" Target="media/image540.wmf"/><Relationship Id="rId1086" Type="http://schemas.openxmlformats.org/officeDocument/2006/relationships/oleObject" Target="embeddings/oleObject536.bin"/><Relationship Id="rId1087" Type="http://schemas.openxmlformats.org/officeDocument/2006/relationships/image" Target="media/image541.wmf"/><Relationship Id="rId1088" Type="http://schemas.openxmlformats.org/officeDocument/2006/relationships/oleObject" Target="embeddings/oleObject537.bin"/><Relationship Id="rId1089" Type="http://schemas.openxmlformats.org/officeDocument/2006/relationships/image" Target="media/image542.wmf"/><Relationship Id="rId59" Type="http://schemas.openxmlformats.org/officeDocument/2006/relationships/image" Target="media/image26.wmf"/><Relationship Id="rId1810" Type="http://schemas.openxmlformats.org/officeDocument/2006/relationships/image" Target="media/image914.wmf"/><Relationship Id="rId1811" Type="http://schemas.openxmlformats.org/officeDocument/2006/relationships/oleObject" Target="embeddings/oleObject872.bin"/><Relationship Id="rId1812" Type="http://schemas.openxmlformats.org/officeDocument/2006/relationships/image" Target="media/image915.wmf"/><Relationship Id="rId1813" Type="http://schemas.openxmlformats.org/officeDocument/2006/relationships/oleObject" Target="embeddings/oleObject873.bin"/><Relationship Id="rId1814" Type="http://schemas.openxmlformats.org/officeDocument/2006/relationships/image" Target="media/image916.wmf"/><Relationship Id="rId1815" Type="http://schemas.openxmlformats.org/officeDocument/2006/relationships/oleObject" Target="embeddings/oleObject874.bin"/><Relationship Id="rId1816" Type="http://schemas.openxmlformats.org/officeDocument/2006/relationships/image" Target="media/image917.wmf"/><Relationship Id="rId1817" Type="http://schemas.openxmlformats.org/officeDocument/2006/relationships/oleObject" Target="embeddings/oleObject875.bin"/><Relationship Id="rId1818" Type="http://schemas.openxmlformats.org/officeDocument/2006/relationships/image" Target="media/image918.emf"/><Relationship Id="rId1819" Type="http://schemas.openxmlformats.org/officeDocument/2006/relationships/oleObject" Target="embeddings/oleObject876.bin"/><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150" Type="http://schemas.openxmlformats.org/officeDocument/2006/relationships/oleObject" Target="embeddings/oleObject69.bin"/><Relationship Id="rId151" Type="http://schemas.openxmlformats.org/officeDocument/2006/relationships/image" Target="media/image72.wmf"/><Relationship Id="rId152" Type="http://schemas.openxmlformats.org/officeDocument/2006/relationships/oleObject" Target="embeddings/oleObject70.bin"/><Relationship Id="rId153" Type="http://schemas.openxmlformats.org/officeDocument/2006/relationships/image" Target="media/image73.wmf"/><Relationship Id="rId154" Type="http://schemas.openxmlformats.org/officeDocument/2006/relationships/oleObject" Target="embeddings/oleObject71.bin"/><Relationship Id="rId155" Type="http://schemas.openxmlformats.org/officeDocument/2006/relationships/image" Target="media/image74.wmf"/><Relationship Id="rId156" Type="http://schemas.openxmlformats.org/officeDocument/2006/relationships/oleObject" Target="embeddings/oleObject72.bin"/><Relationship Id="rId157" Type="http://schemas.openxmlformats.org/officeDocument/2006/relationships/image" Target="media/image75.wmf"/><Relationship Id="rId158" Type="http://schemas.openxmlformats.org/officeDocument/2006/relationships/oleObject" Target="embeddings/oleObject73.bin"/><Relationship Id="rId159" Type="http://schemas.openxmlformats.org/officeDocument/2006/relationships/image" Target="media/image76.emf"/><Relationship Id="rId1090" Type="http://schemas.openxmlformats.org/officeDocument/2006/relationships/oleObject" Target="embeddings/oleObject538.bin"/><Relationship Id="rId1091" Type="http://schemas.openxmlformats.org/officeDocument/2006/relationships/image" Target="media/image543.wmf"/><Relationship Id="rId2520" Type="http://schemas.openxmlformats.org/officeDocument/2006/relationships/image" Target="media/image1269.wmf"/><Relationship Id="rId2521" Type="http://schemas.openxmlformats.org/officeDocument/2006/relationships/oleObject" Target="embeddings/oleObject1227.bin"/><Relationship Id="rId2522" Type="http://schemas.openxmlformats.org/officeDocument/2006/relationships/image" Target="media/image1270.wmf"/><Relationship Id="rId2523" Type="http://schemas.openxmlformats.org/officeDocument/2006/relationships/oleObject" Target="embeddings/oleObject1228.bin"/><Relationship Id="rId2524" Type="http://schemas.openxmlformats.org/officeDocument/2006/relationships/image" Target="media/image1271.wmf"/><Relationship Id="rId2525" Type="http://schemas.openxmlformats.org/officeDocument/2006/relationships/oleObject" Target="embeddings/oleObject1229.bin"/><Relationship Id="rId2526" Type="http://schemas.openxmlformats.org/officeDocument/2006/relationships/image" Target="media/image1272.wmf"/><Relationship Id="rId2527" Type="http://schemas.openxmlformats.org/officeDocument/2006/relationships/oleObject" Target="embeddings/oleObject1230.bin"/><Relationship Id="rId2528" Type="http://schemas.openxmlformats.org/officeDocument/2006/relationships/image" Target="media/image1273.wmf"/><Relationship Id="rId2529" Type="http://schemas.openxmlformats.org/officeDocument/2006/relationships/oleObject" Target="embeddings/oleObject1231.bin"/><Relationship Id="rId1092" Type="http://schemas.openxmlformats.org/officeDocument/2006/relationships/oleObject" Target="embeddings/oleObject539.bin"/><Relationship Id="rId1093" Type="http://schemas.openxmlformats.org/officeDocument/2006/relationships/image" Target="media/image544.wmf"/><Relationship Id="rId1094" Type="http://schemas.openxmlformats.org/officeDocument/2006/relationships/oleObject" Target="embeddings/oleObject540.bin"/><Relationship Id="rId1095" Type="http://schemas.openxmlformats.org/officeDocument/2006/relationships/image" Target="media/image545.wmf"/><Relationship Id="rId1096" Type="http://schemas.openxmlformats.org/officeDocument/2006/relationships/oleObject" Target="embeddings/oleObject541.bin"/><Relationship Id="rId1097" Type="http://schemas.openxmlformats.org/officeDocument/2006/relationships/image" Target="media/image546.wmf"/><Relationship Id="rId1098" Type="http://schemas.openxmlformats.org/officeDocument/2006/relationships/oleObject" Target="embeddings/oleObject542.bin"/><Relationship Id="rId1099" Type="http://schemas.openxmlformats.org/officeDocument/2006/relationships/image" Target="media/image547.wmf"/><Relationship Id="rId69" Type="http://schemas.openxmlformats.org/officeDocument/2006/relationships/image" Target="media/image31.wmf"/><Relationship Id="rId1820" Type="http://schemas.openxmlformats.org/officeDocument/2006/relationships/image" Target="media/image919.emf"/><Relationship Id="rId1821" Type="http://schemas.openxmlformats.org/officeDocument/2006/relationships/oleObject" Target="embeddings/oleObject877.bin"/><Relationship Id="rId1822" Type="http://schemas.openxmlformats.org/officeDocument/2006/relationships/image" Target="media/image920.emf"/><Relationship Id="rId1823" Type="http://schemas.openxmlformats.org/officeDocument/2006/relationships/oleObject" Target="embeddings/oleObject878.bin"/><Relationship Id="rId1824" Type="http://schemas.openxmlformats.org/officeDocument/2006/relationships/image" Target="media/image921.wmf"/><Relationship Id="rId1825" Type="http://schemas.openxmlformats.org/officeDocument/2006/relationships/oleObject" Target="embeddings/oleObject879.bin"/><Relationship Id="rId1826" Type="http://schemas.openxmlformats.org/officeDocument/2006/relationships/image" Target="media/image922.wmf"/><Relationship Id="rId1827" Type="http://schemas.openxmlformats.org/officeDocument/2006/relationships/oleObject" Target="embeddings/oleObject880.bin"/><Relationship Id="rId1828" Type="http://schemas.openxmlformats.org/officeDocument/2006/relationships/image" Target="media/image923.wmf"/><Relationship Id="rId1829" Type="http://schemas.openxmlformats.org/officeDocument/2006/relationships/oleObject" Target="embeddings/oleObject881.bin"/><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160" Type="http://schemas.openxmlformats.org/officeDocument/2006/relationships/oleObject" Target="embeddings/oleObject74.bin"/><Relationship Id="rId161" Type="http://schemas.openxmlformats.org/officeDocument/2006/relationships/image" Target="media/image77.emf"/><Relationship Id="rId162" Type="http://schemas.openxmlformats.org/officeDocument/2006/relationships/oleObject" Target="embeddings/oleObject75.bin"/><Relationship Id="rId163" Type="http://schemas.openxmlformats.org/officeDocument/2006/relationships/image" Target="media/image78.emf"/><Relationship Id="rId164" Type="http://schemas.openxmlformats.org/officeDocument/2006/relationships/oleObject" Target="embeddings/oleObject76.bin"/><Relationship Id="rId165" Type="http://schemas.openxmlformats.org/officeDocument/2006/relationships/image" Target="media/image79.emf"/><Relationship Id="rId166" Type="http://schemas.openxmlformats.org/officeDocument/2006/relationships/oleObject" Target="embeddings/oleObject77.bin"/><Relationship Id="rId167" Type="http://schemas.openxmlformats.org/officeDocument/2006/relationships/image" Target="media/image80.emf"/><Relationship Id="rId168" Type="http://schemas.openxmlformats.org/officeDocument/2006/relationships/oleObject" Target="embeddings/oleObject78.bin"/><Relationship Id="rId169" Type="http://schemas.openxmlformats.org/officeDocument/2006/relationships/image" Target="media/image81.emf"/><Relationship Id="rId79" Type="http://schemas.openxmlformats.org/officeDocument/2006/relationships/image" Target="media/image36.wmf"/><Relationship Id="rId2530" Type="http://schemas.openxmlformats.org/officeDocument/2006/relationships/image" Target="media/image1274.wmf"/><Relationship Id="rId2531" Type="http://schemas.openxmlformats.org/officeDocument/2006/relationships/oleObject" Target="embeddings/oleObject1232.bin"/><Relationship Id="rId2532" Type="http://schemas.openxmlformats.org/officeDocument/2006/relationships/image" Target="media/image1275.wmf"/><Relationship Id="rId2533" Type="http://schemas.openxmlformats.org/officeDocument/2006/relationships/oleObject" Target="embeddings/oleObject1233.bin"/><Relationship Id="rId2534" Type="http://schemas.openxmlformats.org/officeDocument/2006/relationships/image" Target="media/image1276.wmf"/><Relationship Id="rId2535" Type="http://schemas.openxmlformats.org/officeDocument/2006/relationships/oleObject" Target="embeddings/oleObject1234.bin"/><Relationship Id="rId2536" Type="http://schemas.openxmlformats.org/officeDocument/2006/relationships/image" Target="media/image1277.wmf"/><Relationship Id="rId2537" Type="http://schemas.openxmlformats.org/officeDocument/2006/relationships/oleObject" Target="embeddings/oleObject1235.bin"/><Relationship Id="rId2538" Type="http://schemas.openxmlformats.org/officeDocument/2006/relationships/image" Target="media/image1278.wmf"/><Relationship Id="rId2539" Type="http://schemas.openxmlformats.org/officeDocument/2006/relationships/oleObject" Target="embeddings/oleObject1236.bin"/><Relationship Id="rId1830" Type="http://schemas.openxmlformats.org/officeDocument/2006/relationships/image" Target="media/image924.wmf"/><Relationship Id="rId1831" Type="http://schemas.openxmlformats.org/officeDocument/2006/relationships/oleObject" Target="embeddings/oleObject882.bin"/><Relationship Id="rId1832" Type="http://schemas.openxmlformats.org/officeDocument/2006/relationships/image" Target="media/image925.wmf"/><Relationship Id="rId1833" Type="http://schemas.openxmlformats.org/officeDocument/2006/relationships/oleObject" Target="embeddings/oleObject883.bin"/><Relationship Id="rId1834" Type="http://schemas.openxmlformats.org/officeDocument/2006/relationships/image" Target="media/image926.wmf"/><Relationship Id="rId1835" Type="http://schemas.openxmlformats.org/officeDocument/2006/relationships/oleObject" Target="embeddings/oleObject884.bin"/><Relationship Id="rId1836" Type="http://schemas.openxmlformats.org/officeDocument/2006/relationships/image" Target="media/image927.wmf"/><Relationship Id="rId1837" Type="http://schemas.openxmlformats.org/officeDocument/2006/relationships/oleObject" Target="embeddings/oleObject885.bin"/><Relationship Id="rId1838" Type="http://schemas.openxmlformats.org/officeDocument/2006/relationships/image" Target="media/image928.wmf"/><Relationship Id="rId1839" Type="http://schemas.openxmlformats.org/officeDocument/2006/relationships/oleObject" Target="embeddings/oleObject886.bin"/><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170" Type="http://schemas.openxmlformats.org/officeDocument/2006/relationships/oleObject" Target="embeddings/oleObject79.bin"/><Relationship Id="rId171" Type="http://schemas.openxmlformats.org/officeDocument/2006/relationships/image" Target="media/image82.emf"/><Relationship Id="rId172" Type="http://schemas.openxmlformats.org/officeDocument/2006/relationships/oleObject" Target="embeddings/oleObject80.bin"/><Relationship Id="rId173" Type="http://schemas.openxmlformats.org/officeDocument/2006/relationships/image" Target="media/image83.emf"/><Relationship Id="rId174" Type="http://schemas.openxmlformats.org/officeDocument/2006/relationships/oleObject" Target="embeddings/oleObject81.bin"/><Relationship Id="rId175" Type="http://schemas.openxmlformats.org/officeDocument/2006/relationships/image" Target="media/image84.emf"/><Relationship Id="rId176" Type="http://schemas.openxmlformats.org/officeDocument/2006/relationships/oleObject" Target="embeddings/oleObject82.bin"/><Relationship Id="rId177" Type="http://schemas.openxmlformats.org/officeDocument/2006/relationships/image" Target="media/image85.emf"/><Relationship Id="rId178" Type="http://schemas.openxmlformats.org/officeDocument/2006/relationships/oleObject" Target="embeddings/oleObject83.bin"/><Relationship Id="rId179" Type="http://schemas.openxmlformats.org/officeDocument/2006/relationships/image" Target="media/image86.emf"/><Relationship Id="rId89" Type="http://schemas.openxmlformats.org/officeDocument/2006/relationships/image" Target="media/image41.wmf"/><Relationship Id="rId2540" Type="http://schemas.openxmlformats.org/officeDocument/2006/relationships/image" Target="media/image1279.wmf"/><Relationship Id="rId2541" Type="http://schemas.openxmlformats.org/officeDocument/2006/relationships/oleObject" Target="embeddings/oleObject1237.bin"/><Relationship Id="rId2542" Type="http://schemas.openxmlformats.org/officeDocument/2006/relationships/image" Target="media/image1280.wmf"/><Relationship Id="rId2543" Type="http://schemas.openxmlformats.org/officeDocument/2006/relationships/oleObject" Target="embeddings/oleObject1238.bin"/><Relationship Id="rId2544" Type="http://schemas.openxmlformats.org/officeDocument/2006/relationships/image" Target="media/image1281.wmf"/><Relationship Id="rId2545" Type="http://schemas.openxmlformats.org/officeDocument/2006/relationships/oleObject" Target="embeddings/oleObject1239.bin"/><Relationship Id="rId2546" Type="http://schemas.openxmlformats.org/officeDocument/2006/relationships/image" Target="media/image1282.wmf"/><Relationship Id="rId2547" Type="http://schemas.openxmlformats.org/officeDocument/2006/relationships/oleObject" Target="embeddings/oleObject1240.bin"/><Relationship Id="rId2548" Type="http://schemas.openxmlformats.org/officeDocument/2006/relationships/image" Target="media/image1283.wmf"/><Relationship Id="rId2549" Type="http://schemas.openxmlformats.org/officeDocument/2006/relationships/oleObject" Target="embeddings/oleObject1241.bin"/><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908" Type="http://schemas.openxmlformats.org/officeDocument/2006/relationships/oleObject" Target="embeddings/oleObject447.bin"/><Relationship Id="rId909" Type="http://schemas.openxmlformats.org/officeDocument/2006/relationships/image" Target="media/image452.wmf"/><Relationship Id="rId1840" Type="http://schemas.openxmlformats.org/officeDocument/2006/relationships/image" Target="media/image929.wmf"/><Relationship Id="rId1841" Type="http://schemas.openxmlformats.org/officeDocument/2006/relationships/oleObject" Target="embeddings/oleObject887.bin"/><Relationship Id="rId1842" Type="http://schemas.openxmlformats.org/officeDocument/2006/relationships/image" Target="media/image930.wmf"/><Relationship Id="rId1843" Type="http://schemas.openxmlformats.org/officeDocument/2006/relationships/oleObject" Target="embeddings/oleObject888.bin"/><Relationship Id="rId1844" Type="http://schemas.openxmlformats.org/officeDocument/2006/relationships/image" Target="media/image931.wmf"/><Relationship Id="rId1845" Type="http://schemas.openxmlformats.org/officeDocument/2006/relationships/oleObject" Target="embeddings/oleObject889.bin"/><Relationship Id="rId1846" Type="http://schemas.openxmlformats.org/officeDocument/2006/relationships/image" Target="media/image932.wmf"/><Relationship Id="rId1847" Type="http://schemas.openxmlformats.org/officeDocument/2006/relationships/oleObject" Target="embeddings/oleObject890.bin"/><Relationship Id="rId1848" Type="http://schemas.openxmlformats.org/officeDocument/2006/relationships/image" Target="media/image933.wmf"/><Relationship Id="rId1849" Type="http://schemas.openxmlformats.org/officeDocument/2006/relationships/oleObject" Target="embeddings/oleObject891.bin"/><Relationship Id="rId2000" Type="http://schemas.openxmlformats.org/officeDocument/2006/relationships/image" Target="media/image1009.wmf"/><Relationship Id="rId2001" Type="http://schemas.openxmlformats.org/officeDocument/2006/relationships/oleObject" Target="embeddings/oleObject967.bin"/><Relationship Id="rId2002" Type="http://schemas.openxmlformats.org/officeDocument/2006/relationships/image" Target="media/image1010.wmf"/><Relationship Id="rId2003" Type="http://schemas.openxmlformats.org/officeDocument/2006/relationships/oleObject" Target="embeddings/oleObject968.bin"/><Relationship Id="rId2004" Type="http://schemas.openxmlformats.org/officeDocument/2006/relationships/image" Target="media/image1011.wmf"/><Relationship Id="rId2005" Type="http://schemas.openxmlformats.org/officeDocument/2006/relationships/oleObject" Target="embeddings/oleObject969.bin"/><Relationship Id="rId2006" Type="http://schemas.openxmlformats.org/officeDocument/2006/relationships/image" Target="media/image1012.wmf"/><Relationship Id="rId2007" Type="http://schemas.openxmlformats.org/officeDocument/2006/relationships/oleObject" Target="embeddings/oleObject970.bin"/><Relationship Id="rId2008" Type="http://schemas.openxmlformats.org/officeDocument/2006/relationships/image" Target="media/image1013.wmf"/><Relationship Id="rId2009" Type="http://schemas.openxmlformats.org/officeDocument/2006/relationships/oleObject" Target="embeddings/oleObject971.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180" Type="http://schemas.openxmlformats.org/officeDocument/2006/relationships/oleObject" Target="embeddings/oleObject84.bin"/><Relationship Id="rId181" Type="http://schemas.openxmlformats.org/officeDocument/2006/relationships/image" Target="media/image87.emf"/><Relationship Id="rId182" Type="http://schemas.openxmlformats.org/officeDocument/2006/relationships/oleObject" Target="embeddings/oleObject85.bin"/><Relationship Id="rId183" Type="http://schemas.openxmlformats.org/officeDocument/2006/relationships/image" Target="media/image88.png"/><Relationship Id="rId184" Type="http://schemas.openxmlformats.org/officeDocument/2006/relationships/image" Target="media/image89.wmf"/><Relationship Id="rId185" Type="http://schemas.openxmlformats.org/officeDocument/2006/relationships/oleObject" Target="embeddings/oleObject86.bin"/><Relationship Id="rId186" Type="http://schemas.openxmlformats.org/officeDocument/2006/relationships/image" Target="media/image90.wmf"/><Relationship Id="rId187" Type="http://schemas.openxmlformats.org/officeDocument/2006/relationships/oleObject" Target="embeddings/oleObject87.bin"/><Relationship Id="rId188" Type="http://schemas.openxmlformats.org/officeDocument/2006/relationships/image" Target="media/image91.wmf"/><Relationship Id="rId189" Type="http://schemas.openxmlformats.org/officeDocument/2006/relationships/oleObject" Target="embeddings/oleObject88.bin"/><Relationship Id="rId99" Type="http://schemas.openxmlformats.org/officeDocument/2006/relationships/image" Target="media/image46.wmf"/><Relationship Id="rId1300" Type="http://schemas.openxmlformats.org/officeDocument/2006/relationships/image" Target="media/image655.emf"/><Relationship Id="rId2550" Type="http://schemas.openxmlformats.org/officeDocument/2006/relationships/image" Target="media/image1284.wmf"/><Relationship Id="rId2551" Type="http://schemas.openxmlformats.org/officeDocument/2006/relationships/oleObject" Target="embeddings/oleObject1242.bin"/><Relationship Id="rId2552" Type="http://schemas.openxmlformats.org/officeDocument/2006/relationships/image" Target="media/image1285.wmf"/><Relationship Id="rId2553" Type="http://schemas.openxmlformats.org/officeDocument/2006/relationships/oleObject" Target="embeddings/oleObject1243.bin"/><Relationship Id="rId2554" Type="http://schemas.openxmlformats.org/officeDocument/2006/relationships/image" Target="media/image1286.wmf"/><Relationship Id="rId2555" Type="http://schemas.openxmlformats.org/officeDocument/2006/relationships/oleObject" Target="embeddings/oleObject1244.bin"/><Relationship Id="rId2556" Type="http://schemas.openxmlformats.org/officeDocument/2006/relationships/image" Target="media/image1287.wmf"/><Relationship Id="rId2557" Type="http://schemas.openxmlformats.org/officeDocument/2006/relationships/oleObject" Target="embeddings/oleObject1245.bin"/><Relationship Id="rId2558" Type="http://schemas.openxmlformats.org/officeDocument/2006/relationships/image" Target="media/image1288.wmf"/><Relationship Id="rId2559" Type="http://schemas.openxmlformats.org/officeDocument/2006/relationships/oleObject" Target="embeddings/oleObject1246.bin"/><Relationship Id="rId1301" Type="http://schemas.openxmlformats.org/officeDocument/2006/relationships/image" Target="media/image658.emf"/><Relationship Id="rId1302" Type="http://schemas.openxmlformats.org/officeDocument/2006/relationships/image" Target="media/image659.emf"/><Relationship Id="rId1303" Type="http://schemas.openxmlformats.org/officeDocument/2006/relationships/image" Target="media/image656.wmf"/><Relationship Id="rId1304" Type="http://schemas.openxmlformats.org/officeDocument/2006/relationships/oleObject" Target="embeddings/oleObject625.bin"/><Relationship Id="rId1305" Type="http://schemas.openxmlformats.org/officeDocument/2006/relationships/image" Target="media/image657.wmf"/><Relationship Id="rId1306" Type="http://schemas.openxmlformats.org/officeDocument/2006/relationships/oleObject" Target="embeddings/oleObject626.bin"/><Relationship Id="rId1307" Type="http://schemas.openxmlformats.org/officeDocument/2006/relationships/image" Target="media/image660.emf"/><Relationship Id="rId1308" Type="http://schemas.openxmlformats.org/officeDocument/2006/relationships/image" Target="media/image661.emf"/><Relationship Id="rId1309" Type="http://schemas.openxmlformats.org/officeDocument/2006/relationships/image" Target="media/image662.emf"/><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918" Type="http://schemas.openxmlformats.org/officeDocument/2006/relationships/oleObject" Target="embeddings/oleObject452.bin"/><Relationship Id="rId919" Type="http://schemas.openxmlformats.org/officeDocument/2006/relationships/image" Target="media/image457.wmf"/><Relationship Id="rId1850" Type="http://schemas.openxmlformats.org/officeDocument/2006/relationships/image" Target="media/image934.wmf"/><Relationship Id="rId1851" Type="http://schemas.openxmlformats.org/officeDocument/2006/relationships/oleObject" Target="embeddings/oleObject892.bin"/><Relationship Id="rId1852" Type="http://schemas.openxmlformats.org/officeDocument/2006/relationships/image" Target="media/image935.wmf"/><Relationship Id="rId1853" Type="http://schemas.openxmlformats.org/officeDocument/2006/relationships/oleObject" Target="embeddings/oleObject893.bin"/><Relationship Id="rId1854" Type="http://schemas.openxmlformats.org/officeDocument/2006/relationships/image" Target="media/image936.wmf"/><Relationship Id="rId1855" Type="http://schemas.openxmlformats.org/officeDocument/2006/relationships/oleObject" Target="embeddings/oleObject894.bin"/><Relationship Id="rId1856" Type="http://schemas.openxmlformats.org/officeDocument/2006/relationships/image" Target="media/image937.wmf"/><Relationship Id="rId1857" Type="http://schemas.openxmlformats.org/officeDocument/2006/relationships/oleObject" Target="embeddings/oleObject895.bin"/><Relationship Id="rId1858" Type="http://schemas.openxmlformats.org/officeDocument/2006/relationships/image" Target="media/image938.wmf"/><Relationship Id="rId1859" Type="http://schemas.openxmlformats.org/officeDocument/2006/relationships/oleObject" Target="embeddings/oleObject896.bin"/><Relationship Id="rId2010" Type="http://schemas.openxmlformats.org/officeDocument/2006/relationships/image" Target="media/image1014.wmf"/><Relationship Id="rId2011" Type="http://schemas.openxmlformats.org/officeDocument/2006/relationships/oleObject" Target="embeddings/oleObject972.bin"/><Relationship Id="rId2012" Type="http://schemas.openxmlformats.org/officeDocument/2006/relationships/image" Target="media/image1015.wmf"/><Relationship Id="rId2013" Type="http://schemas.openxmlformats.org/officeDocument/2006/relationships/oleObject" Target="embeddings/oleObject973.bin"/><Relationship Id="rId2014" Type="http://schemas.openxmlformats.org/officeDocument/2006/relationships/image" Target="media/image1016.wmf"/><Relationship Id="rId2015" Type="http://schemas.openxmlformats.org/officeDocument/2006/relationships/oleObject" Target="embeddings/oleObject974.bin"/><Relationship Id="rId2016" Type="http://schemas.openxmlformats.org/officeDocument/2006/relationships/image" Target="media/image1017.wmf"/><Relationship Id="rId2017" Type="http://schemas.openxmlformats.org/officeDocument/2006/relationships/oleObject" Target="embeddings/oleObject975.bin"/><Relationship Id="rId2018" Type="http://schemas.openxmlformats.org/officeDocument/2006/relationships/image" Target="media/image1018.wmf"/><Relationship Id="rId2019" Type="http://schemas.openxmlformats.org/officeDocument/2006/relationships/oleObject" Target="embeddings/oleObject976.bin"/><Relationship Id="rId1310" Type="http://schemas.openxmlformats.org/officeDocument/2006/relationships/image" Target="media/image663.emf"/><Relationship Id="rId1311" Type="http://schemas.openxmlformats.org/officeDocument/2006/relationships/image" Target="media/image666.emf"/><Relationship Id="rId1312" Type="http://schemas.openxmlformats.org/officeDocument/2006/relationships/image" Target="media/image667.emf"/><Relationship Id="rId190" Type="http://schemas.openxmlformats.org/officeDocument/2006/relationships/image" Target="media/image92.wmf"/><Relationship Id="rId191" Type="http://schemas.openxmlformats.org/officeDocument/2006/relationships/oleObject" Target="embeddings/oleObject89.bin"/><Relationship Id="rId192" Type="http://schemas.openxmlformats.org/officeDocument/2006/relationships/image" Target="media/image93.wmf"/><Relationship Id="rId193" Type="http://schemas.openxmlformats.org/officeDocument/2006/relationships/oleObject" Target="embeddings/oleObject90.bin"/><Relationship Id="rId194" Type="http://schemas.openxmlformats.org/officeDocument/2006/relationships/image" Target="media/image94.wmf"/><Relationship Id="rId195" Type="http://schemas.openxmlformats.org/officeDocument/2006/relationships/oleObject" Target="embeddings/oleObject91.bin"/><Relationship Id="rId196" Type="http://schemas.openxmlformats.org/officeDocument/2006/relationships/image" Target="media/image95.wmf"/><Relationship Id="rId197" Type="http://schemas.openxmlformats.org/officeDocument/2006/relationships/oleObject" Target="embeddings/oleObject92.bin"/><Relationship Id="rId198" Type="http://schemas.openxmlformats.org/officeDocument/2006/relationships/image" Target="media/image96.wmf"/><Relationship Id="rId199" Type="http://schemas.openxmlformats.org/officeDocument/2006/relationships/oleObject" Target="embeddings/oleObject93.bin"/><Relationship Id="rId1313" Type="http://schemas.openxmlformats.org/officeDocument/2006/relationships/image" Target="media/image668.emf"/><Relationship Id="rId1314" Type="http://schemas.openxmlformats.org/officeDocument/2006/relationships/image" Target="media/image669.emf"/><Relationship Id="rId2560" Type="http://schemas.openxmlformats.org/officeDocument/2006/relationships/image" Target="media/image1289.wmf"/><Relationship Id="rId2561" Type="http://schemas.openxmlformats.org/officeDocument/2006/relationships/oleObject" Target="embeddings/oleObject1247.bin"/><Relationship Id="rId2562" Type="http://schemas.openxmlformats.org/officeDocument/2006/relationships/image" Target="media/image1290.wmf"/><Relationship Id="rId2563" Type="http://schemas.openxmlformats.org/officeDocument/2006/relationships/oleObject" Target="embeddings/oleObject1248.bin"/><Relationship Id="rId2564" Type="http://schemas.openxmlformats.org/officeDocument/2006/relationships/image" Target="media/image1291.wmf"/><Relationship Id="rId2565" Type="http://schemas.openxmlformats.org/officeDocument/2006/relationships/oleObject" Target="embeddings/oleObject1249.bin"/><Relationship Id="rId2566" Type="http://schemas.openxmlformats.org/officeDocument/2006/relationships/image" Target="media/image1292.wmf"/><Relationship Id="rId2567" Type="http://schemas.openxmlformats.org/officeDocument/2006/relationships/oleObject" Target="embeddings/oleObject1250.bin"/><Relationship Id="rId2568" Type="http://schemas.openxmlformats.org/officeDocument/2006/relationships/image" Target="media/image1293.wmf"/><Relationship Id="rId2569" Type="http://schemas.openxmlformats.org/officeDocument/2006/relationships/oleObject" Target="embeddings/oleObject1251.bin"/><Relationship Id="rId1315" Type="http://schemas.openxmlformats.org/officeDocument/2006/relationships/image" Target="media/image664.wmf"/><Relationship Id="rId1316" Type="http://schemas.openxmlformats.org/officeDocument/2006/relationships/oleObject" Target="embeddings/oleObject627.bin"/><Relationship Id="rId1317" Type="http://schemas.openxmlformats.org/officeDocument/2006/relationships/image" Target="media/image665.wmf"/><Relationship Id="rId1318" Type="http://schemas.openxmlformats.org/officeDocument/2006/relationships/oleObject" Target="embeddings/oleObject628.bin"/><Relationship Id="rId1319" Type="http://schemas.openxmlformats.org/officeDocument/2006/relationships/image" Target="media/image666.wmf"/><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928" Type="http://schemas.openxmlformats.org/officeDocument/2006/relationships/oleObject" Target="embeddings/oleObject457.bin"/><Relationship Id="rId929" Type="http://schemas.openxmlformats.org/officeDocument/2006/relationships/image" Target="media/image462.wmf"/><Relationship Id="rId1860" Type="http://schemas.openxmlformats.org/officeDocument/2006/relationships/image" Target="media/image939.wmf"/><Relationship Id="rId1861" Type="http://schemas.openxmlformats.org/officeDocument/2006/relationships/oleObject" Target="embeddings/oleObject897.bin"/><Relationship Id="rId1862" Type="http://schemas.openxmlformats.org/officeDocument/2006/relationships/image" Target="media/image940.wmf"/><Relationship Id="rId1863" Type="http://schemas.openxmlformats.org/officeDocument/2006/relationships/oleObject" Target="embeddings/oleObject898.bin"/><Relationship Id="rId1864" Type="http://schemas.openxmlformats.org/officeDocument/2006/relationships/image" Target="media/image941.wmf"/><Relationship Id="rId1865" Type="http://schemas.openxmlformats.org/officeDocument/2006/relationships/oleObject" Target="embeddings/oleObject899.bin"/><Relationship Id="rId1866" Type="http://schemas.openxmlformats.org/officeDocument/2006/relationships/image" Target="media/image942.wmf"/><Relationship Id="rId1867" Type="http://schemas.openxmlformats.org/officeDocument/2006/relationships/oleObject" Target="embeddings/oleObject900.bin"/><Relationship Id="rId1868" Type="http://schemas.openxmlformats.org/officeDocument/2006/relationships/image" Target="media/image943.wmf"/><Relationship Id="rId1869" Type="http://schemas.openxmlformats.org/officeDocument/2006/relationships/oleObject" Target="embeddings/oleObject901.bin"/><Relationship Id="rId2020" Type="http://schemas.openxmlformats.org/officeDocument/2006/relationships/image" Target="media/image1019.wmf"/><Relationship Id="rId2021" Type="http://schemas.openxmlformats.org/officeDocument/2006/relationships/oleObject" Target="embeddings/oleObject977.bin"/><Relationship Id="rId2022" Type="http://schemas.openxmlformats.org/officeDocument/2006/relationships/image" Target="media/image1020.wmf"/><Relationship Id="rId2023" Type="http://schemas.openxmlformats.org/officeDocument/2006/relationships/oleObject" Target="embeddings/oleObject978.bin"/><Relationship Id="rId2024" Type="http://schemas.openxmlformats.org/officeDocument/2006/relationships/image" Target="media/image1021.wmf"/><Relationship Id="rId2025" Type="http://schemas.openxmlformats.org/officeDocument/2006/relationships/oleObject" Target="embeddings/oleObject979.bin"/><Relationship Id="rId2026" Type="http://schemas.openxmlformats.org/officeDocument/2006/relationships/image" Target="media/image1022.wmf"/><Relationship Id="rId2027" Type="http://schemas.openxmlformats.org/officeDocument/2006/relationships/oleObject" Target="embeddings/oleObject980.bin"/><Relationship Id="rId2028" Type="http://schemas.openxmlformats.org/officeDocument/2006/relationships/image" Target="media/image1023.wmf"/><Relationship Id="rId2029" Type="http://schemas.openxmlformats.org/officeDocument/2006/relationships/oleObject" Target="embeddings/oleObject981.bin"/><Relationship Id="rId1320" Type="http://schemas.openxmlformats.org/officeDocument/2006/relationships/oleObject" Target="embeddings/oleObject629.bin"/><Relationship Id="rId1321" Type="http://schemas.openxmlformats.org/officeDocument/2006/relationships/image" Target="media/image667.wmf"/><Relationship Id="rId1322" Type="http://schemas.openxmlformats.org/officeDocument/2006/relationships/oleObject" Target="embeddings/oleObject630.bin"/><Relationship Id="rId1323" Type="http://schemas.openxmlformats.org/officeDocument/2006/relationships/image" Target="media/image668.wmf"/><Relationship Id="rId1324" Type="http://schemas.openxmlformats.org/officeDocument/2006/relationships/oleObject" Target="embeddings/oleObject631.bin"/><Relationship Id="rId1325" Type="http://schemas.openxmlformats.org/officeDocument/2006/relationships/image" Target="media/image669.wmf"/><Relationship Id="rId1326" Type="http://schemas.openxmlformats.org/officeDocument/2006/relationships/oleObject" Target="embeddings/oleObject632.bin"/><Relationship Id="rId1327" Type="http://schemas.openxmlformats.org/officeDocument/2006/relationships/image" Target="media/image670.wmf"/><Relationship Id="rId1328" Type="http://schemas.openxmlformats.org/officeDocument/2006/relationships/oleObject" Target="embeddings/oleObject633.bin"/><Relationship Id="rId1329" Type="http://schemas.openxmlformats.org/officeDocument/2006/relationships/image" Target="media/image671.wmf"/><Relationship Id="rId2570" Type="http://schemas.openxmlformats.org/officeDocument/2006/relationships/image" Target="media/image1294.wmf"/><Relationship Id="rId2571" Type="http://schemas.openxmlformats.org/officeDocument/2006/relationships/oleObject" Target="embeddings/oleObject1252.bin"/><Relationship Id="rId2572" Type="http://schemas.openxmlformats.org/officeDocument/2006/relationships/image" Target="media/image1295.wmf"/><Relationship Id="rId2573" Type="http://schemas.openxmlformats.org/officeDocument/2006/relationships/oleObject" Target="embeddings/oleObject1253.bin"/><Relationship Id="rId2574" Type="http://schemas.openxmlformats.org/officeDocument/2006/relationships/image" Target="media/image1296.wmf"/><Relationship Id="rId2575" Type="http://schemas.openxmlformats.org/officeDocument/2006/relationships/oleObject" Target="embeddings/oleObject1254.bin"/><Relationship Id="rId2576" Type="http://schemas.openxmlformats.org/officeDocument/2006/relationships/image" Target="media/image1297.wmf"/><Relationship Id="rId2577" Type="http://schemas.openxmlformats.org/officeDocument/2006/relationships/oleObject" Target="embeddings/oleObject1255.bin"/><Relationship Id="rId2578" Type="http://schemas.openxmlformats.org/officeDocument/2006/relationships/image" Target="media/image1298.wmf"/><Relationship Id="rId2579" Type="http://schemas.openxmlformats.org/officeDocument/2006/relationships/oleObject" Target="embeddings/oleObject1256.bin"/><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938" Type="http://schemas.openxmlformats.org/officeDocument/2006/relationships/oleObject" Target="embeddings/oleObject462.bin"/><Relationship Id="rId939" Type="http://schemas.openxmlformats.org/officeDocument/2006/relationships/image" Target="media/image467.wmf"/><Relationship Id="rId1870" Type="http://schemas.openxmlformats.org/officeDocument/2006/relationships/image" Target="media/image944.wmf"/><Relationship Id="rId1871" Type="http://schemas.openxmlformats.org/officeDocument/2006/relationships/oleObject" Target="embeddings/oleObject902.bin"/><Relationship Id="rId1872" Type="http://schemas.openxmlformats.org/officeDocument/2006/relationships/image" Target="media/image945.wmf"/><Relationship Id="rId1873" Type="http://schemas.openxmlformats.org/officeDocument/2006/relationships/oleObject" Target="embeddings/oleObject903.bin"/><Relationship Id="rId1874" Type="http://schemas.openxmlformats.org/officeDocument/2006/relationships/image" Target="media/image946.wmf"/><Relationship Id="rId1875" Type="http://schemas.openxmlformats.org/officeDocument/2006/relationships/oleObject" Target="embeddings/oleObject904.bin"/><Relationship Id="rId1876" Type="http://schemas.openxmlformats.org/officeDocument/2006/relationships/image" Target="media/image947.wmf"/><Relationship Id="rId1877" Type="http://schemas.openxmlformats.org/officeDocument/2006/relationships/oleObject" Target="embeddings/oleObject905.bin"/><Relationship Id="rId1878" Type="http://schemas.openxmlformats.org/officeDocument/2006/relationships/image" Target="media/image948.wmf"/><Relationship Id="rId1879" Type="http://schemas.openxmlformats.org/officeDocument/2006/relationships/oleObject" Target="embeddings/oleObject906.bin"/><Relationship Id="rId2030" Type="http://schemas.openxmlformats.org/officeDocument/2006/relationships/image" Target="media/image1024.wmf"/><Relationship Id="rId2031" Type="http://schemas.openxmlformats.org/officeDocument/2006/relationships/oleObject" Target="embeddings/oleObject982.bin"/><Relationship Id="rId2032" Type="http://schemas.openxmlformats.org/officeDocument/2006/relationships/image" Target="media/image1025.wmf"/><Relationship Id="rId2033" Type="http://schemas.openxmlformats.org/officeDocument/2006/relationships/oleObject" Target="embeddings/oleObject983.bin"/><Relationship Id="rId2034" Type="http://schemas.openxmlformats.org/officeDocument/2006/relationships/image" Target="media/image1026.wmf"/><Relationship Id="rId2035" Type="http://schemas.openxmlformats.org/officeDocument/2006/relationships/oleObject" Target="embeddings/oleObject984.bin"/><Relationship Id="rId2036" Type="http://schemas.openxmlformats.org/officeDocument/2006/relationships/image" Target="media/image1027.wmf"/><Relationship Id="rId2037" Type="http://schemas.openxmlformats.org/officeDocument/2006/relationships/oleObject" Target="embeddings/oleObject985.bin"/><Relationship Id="rId2038" Type="http://schemas.openxmlformats.org/officeDocument/2006/relationships/image" Target="media/image1028.wmf"/><Relationship Id="rId2039" Type="http://schemas.openxmlformats.org/officeDocument/2006/relationships/oleObject" Target="embeddings/oleObject986.bin"/><Relationship Id="rId1330" Type="http://schemas.openxmlformats.org/officeDocument/2006/relationships/oleObject" Target="embeddings/oleObject634.bin"/><Relationship Id="rId1331" Type="http://schemas.openxmlformats.org/officeDocument/2006/relationships/image" Target="media/image672.wmf"/><Relationship Id="rId1332" Type="http://schemas.openxmlformats.org/officeDocument/2006/relationships/oleObject" Target="embeddings/oleObject635.bin"/><Relationship Id="rId1333" Type="http://schemas.openxmlformats.org/officeDocument/2006/relationships/image" Target="media/image673.wmf"/><Relationship Id="rId1334" Type="http://schemas.openxmlformats.org/officeDocument/2006/relationships/oleObject" Target="embeddings/oleObject636.bin"/><Relationship Id="rId1335" Type="http://schemas.openxmlformats.org/officeDocument/2006/relationships/image" Target="media/image674.wmf"/><Relationship Id="rId1336" Type="http://schemas.openxmlformats.org/officeDocument/2006/relationships/oleObject" Target="embeddings/oleObject637.bin"/><Relationship Id="rId1337" Type="http://schemas.openxmlformats.org/officeDocument/2006/relationships/image" Target="media/image675.wmf"/><Relationship Id="rId1338" Type="http://schemas.openxmlformats.org/officeDocument/2006/relationships/oleObject" Target="embeddings/oleObject638.bin"/><Relationship Id="rId1339" Type="http://schemas.openxmlformats.org/officeDocument/2006/relationships/image" Target="media/image676.wmf"/><Relationship Id="rId2580" Type="http://schemas.openxmlformats.org/officeDocument/2006/relationships/image" Target="media/image1299.wmf"/><Relationship Id="rId2581" Type="http://schemas.openxmlformats.org/officeDocument/2006/relationships/oleObject" Target="embeddings/oleObject1257.bin"/><Relationship Id="rId2582" Type="http://schemas.openxmlformats.org/officeDocument/2006/relationships/image" Target="media/image1300.wmf"/><Relationship Id="rId2583" Type="http://schemas.openxmlformats.org/officeDocument/2006/relationships/oleObject" Target="embeddings/oleObject1258.bin"/><Relationship Id="rId2584" Type="http://schemas.openxmlformats.org/officeDocument/2006/relationships/image" Target="media/image1301.wmf"/><Relationship Id="rId2585" Type="http://schemas.openxmlformats.org/officeDocument/2006/relationships/oleObject" Target="embeddings/oleObject1259.bin"/><Relationship Id="rId2586" Type="http://schemas.openxmlformats.org/officeDocument/2006/relationships/image" Target="media/image1302.wmf"/><Relationship Id="rId2587" Type="http://schemas.openxmlformats.org/officeDocument/2006/relationships/oleObject" Target="embeddings/oleObject1260.bin"/><Relationship Id="rId2588" Type="http://schemas.openxmlformats.org/officeDocument/2006/relationships/image" Target="media/image1303.wmf"/><Relationship Id="rId2589" Type="http://schemas.openxmlformats.org/officeDocument/2006/relationships/oleObject" Target="embeddings/oleObject1261.bin"/><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880" Type="http://schemas.openxmlformats.org/officeDocument/2006/relationships/image" Target="media/image949.wmf"/><Relationship Id="rId1881" Type="http://schemas.openxmlformats.org/officeDocument/2006/relationships/oleObject" Target="embeddings/oleObject907.bin"/><Relationship Id="rId1882" Type="http://schemas.openxmlformats.org/officeDocument/2006/relationships/image" Target="media/image950.wmf"/><Relationship Id="rId1883" Type="http://schemas.openxmlformats.org/officeDocument/2006/relationships/oleObject" Target="embeddings/oleObject908.bin"/><Relationship Id="rId1884" Type="http://schemas.openxmlformats.org/officeDocument/2006/relationships/image" Target="media/image951.wmf"/><Relationship Id="rId1885" Type="http://schemas.openxmlformats.org/officeDocument/2006/relationships/oleObject" Target="embeddings/oleObject909.bin"/><Relationship Id="rId1886" Type="http://schemas.openxmlformats.org/officeDocument/2006/relationships/image" Target="media/image952.wmf"/><Relationship Id="rId1887" Type="http://schemas.openxmlformats.org/officeDocument/2006/relationships/oleObject" Target="embeddings/oleObject910.bin"/><Relationship Id="rId1888" Type="http://schemas.openxmlformats.org/officeDocument/2006/relationships/image" Target="media/image953.wmf"/><Relationship Id="rId1889" Type="http://schemas.openxmlformats.org/officeDocument/2006/relationships/oleObject" Target="embeddings/oleObject911.bin"/><Relationship Id="rId2040" Type="http://schemas.openxmlformats.org/officeDocument/2006/relationships/image" Target="media/image1029.wmf"/><Relationship Id="rId2041" Type="http://schemas.openxmlformats.org/officeDocument/2006/relationships/oleObject" Target="embeddings/oleObject987.bin"/><Relationship Id="rId2042" Type="http://schemas.openxmlformats.org/officeDocument/2006/relationships/image" Target="media/image1030.wmf"/><Relationship Id="rId2043" Type="http://schemas.openxmlformats.org/officeDocument/2006/relationships/oleObject" Target="embeddings/oleObject988.bin"/><Relationship Id="rId2044" Type="http://schemas.openxmlformats.org/officeDocument/2006/relationships/image" Target="media/image1031.wmf"/><Relationship Id="rId2045" Type="http://schemas.openxmlformats.org/officeDocument/2006/relationships/oleObject" Target="embeddings/oleObject989.bin"/><Relationship Id="rId2046" Type="http://schemas.openxmlformats.org/officeDocument/2006/relationships/image" Target="media/image1032.wmf"/><Relationship Id="rId2047" Type="http://schemas.openxmlformats.org/officeDocument/2006/relationships/oleObject" Target="embeddings/oleObject990.bin"/><Relationship Id="rId2048" Type="http://schemas.openxmlformats.org/officeDocument/2006/relationships/image" Target="media/image1033.wmf"/><Relationship Id="rId2049" Type="http://schemas.openxmlformats.org/officeDocument/2006/relationships/oleObject" Target="embeddings/oleObject991.bin"/><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340" Type="http://schemas.openxmlformats.org/officeDocument/2006/relationships/oleObject" Target="embeddings/oleObject639.bin"/><Relationship Id="rId1341" Type="http://schemas.openxmlformats.org/officeDocument/2006/relationships/image" Target="media/image677.wmf"/><Relationship Id="rId1342" Type="http://schemas.openxmlformats.org/officeDocument/2006/relationships/oleObject" Target="embeddings/oleObject640.bin"/><Relationship Id="rId1343" Type="http://schemas.openxmlformats.org/officeDocument/2006/relationships/image" Target="media/image678.wmf"/><Relationship Id="rId1344" Type="http://schemas.openxmlformats.org/officeDocument/2006/relationships/oleObject" Target="embeddings/oleObject641.bin"/><Relationship Id="rId1345" Type="http://schemas.openxmlformats.org/officeDocument/2006/relationships/image" Target="media/image679.wmf"/><Relationship Id="rId1346" Type="http://schemas.openxmlformats.org/officeDocument/2006/relationships/oleObject" Target="embeddings/oleObject642.bin"/><Relationship Id="rId1347" Type="http://schemas.openxmlformats.org/officeDocument/2006/relationships/image" Target="media/image680.wmf"/><Relationship Id="rId1348" Type="http://schemas.openxmlformats.org/officeDocument/2006/relationships/oleObject" Target="embeddings/oleObject643.bin"/><Relationship Id="rId1349" Type="http://schemas.openxmlformats.org/officeDocument/2006/relationships/image" Target="media/image681.wmf"/><Relationship Id="rId2590" Type="http://schemas.openxmlformats.org/officeDocument/2006/relationships/image" Target="media/image1304.wmf"/><Relationship Id="rId2591" Type="http://schemas.openxmlformats.org/officeDocument/2006/relationships/oleObject" Target="embeddings/oleObject1262.bin"/><Relationship Id="rId2592" Type="http://schemas.openxmlformats.org/officeDocument/2006/relationships/image" Target="media/image1305.wmf"/><Relationship Id="rId2593" Type="http://schemas.openxmlformats.org/officeDocument/2006/relationships/oleObject" Target="embeddings/oleObject1263.bin"/><Relationship Id="rId2594" Type="http://schemas.openxmlformats.org/officeDocument/2006/relationships/image" Target="media/image1306.wmf"/><Relationship Id="rId2595" Type="http://schemas.openxmlformats.org/officeDocument/2006/relationships/oleObject" Target="embeddings/oleObject1264.bin"/><Relationship Id="rId2596" Type="http://schemas.openxmlformats.org/officeDocument/2006/relationships/image" Target="media/image1307.wmf"/><Relationship Id="rId2597" Type="http://schemas.openxmlformats.org/officeDocument/2006/relationships/oleObject" Target="embeddings/oleObject1265.bin"/><Relationship Id="rId2598" Type="http://schemas.openxmlformats.org/officeDocument/2006/relationships/image" Target="media/image1308.wmf"/><Relationship Id="rId2599" Type="http://schemas.openxmlformats.org/officeDocument/2006/relationships/oleObject" Target="embeddings/oleObject1266.bin"/><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890" Type="http://schemas.openxmlformats.org/officeDocument/2006/relationships/image" Target="media/image954.wmf"/><Relationship Id="rId1891" Type="http://schemas.openxmlformats.org/officeDocument/2006/relationships/oleObject" Target="embeddings/oleObject912.bin"/><Relationship Id="rId1892" Type="http://schemas.openxmlformats.org/officeDocument/2006/relationships/image" Target="media/image955.wmf"/><Relationship Id="rId1893" Type="http://schemas.openxmlformats.org/officeDocument/2006/relationships/oleObject" Target="embeddings/oleObject913.bin"/><Relationship Id="rId1894" Type="http://schemas.openxmlformats.org/officeDocument/2006/relationships/image" Target="media/image956.wmf"/><Relationship Id="rId1895" Type="http://schemas.openxmlformats.org/officeDocument/2006/relationships/oleObject" Target="embeddings/oleObject914.bin"/><Relationship Id="rId1896" Type="http://schemas.openxmlformats.org/officeDocument/2006/relationships/image" Target="media/image957.wmf"/><Relationship Id="rId1897" Type="http://schemas.openxmlformats.org/officeDocument/2006/relationships/oleObject" Target="embeddings/oleObject915.bin"/><Relationship Id="rId1898" Type="http://schemas.openxmlformats.org/officeDocument/2006/relationships/image" Target="media/image958.wmf"/><Relationship Id="rId1899" Type="http://schemas.openxmlformats.org/officeDocument/2006/relationships/oleObject" Target="embeddings/oleObject916.bin"/><Relationship Id="rId2050" Type="http://schemas.openxmlformats.org/officeDocument/2006/relationships/image" Target="media/image1034.wmf"/><Relationship Id="rId2051" Type="http://schemas.openxmlformats.org/officeDocument/2006/relationships/oleObject" Target="embeddings/oleObject992.bin"/><Relationship Id="rId2052" Type="http://schemas.openxmlformats.org/officeDocument/2006/relationships/image" Target="media/image1035.wmf"/><Relationship Id="rId2053" Type="http://schemas.openxmlformats.org/officeDocument/2006/relationships/oleObject" Target="embeddings/oleObject993.bin"/><Relationship Id="rId2054" Type="http://schemas.openxmlformats.org/officeDocument/2006/relationships/image" Target="media/image1036.wmf"/><Relationship Id="rId2055" Type="http://schemas.openxmlformats.org/officeDocument/2006/relationships/oleObject" Target="embeddings/oleObject994.bin"/><Relationship Id="rId2056" Type="http://schemas.openxmlformats.org/officeDocument/2006/relationships/image" Target="media/image1037.wmf"/><Relationship Id="rId2057" Type="http://schemas.openxmlformats.org/officeDocument/2006/relationships/oleObject" Target="embeddings/oleObject995.bin"/><Relationship Id="rId2058" Type="http://schemas.openxmlformats.org/officeDocument/2006/relationships/image" Target="media/image1038.wmf"/><Relationship Id="rId2059" Type="http://schemas.openxmlformats.org/officeDocument/2006/relationships/oleObject" Target="embeddings/oleObject996.bin"/><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1350" Type="http://schemas.openxmlformats.org/officeDocument/2006/relationships/oleObject" Target="embeddings/oleObject644.bin"/><Relationship Id="rId1351" Type="http://schemas.openxmlformats.org/officeDocument/2006/relationships/image" Target="media/image682.wmf"/><Relationship Id="rId1352" Type="http://schemas.openxmlformats.org/officeDocument/2006/relationships/oleObject" Target="embeddings/oleObject645.bin"/><Relationship Id="rId1353" Type="http://schemas.openxmlformats.org/officeDocument/2006/relationships/image" Target="media/image683.wmf"/><Relationship Id="rId1354" Type="http://schemas.openxmlformats.org/officeDocument/2006/relationships/oleObject" Target="embeddings/oleObject646.bin"/><Relationship Id="rId1355" Type="http://schemas.openxmlformats.org/officeDocument/2006/relationships/image" Target="media/image684.wmf"/><Relationship Id="rId1356" Type="http://schemas.openxmlformats.org/officeDocument/2006/relationships/oleObject" Target="embeddings/oleObject647.bin"/><Relationship Id="rId1357" Type="http://schemas.openxmlformats.org/officeDocument/2006/relationships/image" Target="media/image685.wmf"/><Relationship Id="rId1358" Type="http://schemas.openxmlformats.org/officeDocument/2006/relationships/oleObject" Target="embeddings/oleObject648.bin"/><Relationship Id="rId1359" Type="http://schemas.openxmlformats.org/officeDocument/2006/relationships/image" Target="media/image686.wmf"/><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2060" Type="http://schemas.openxmlformats.org/officeDocument/2006/relationships/image" Target="media/image1039.wmf"/><Relationship Id="rId2061" Type="http://schemas.openxmlformats.org/officeDocument/2006/relationships/oleObject" Target="embeddings/oleObject997.bin"/><Relationship Id="rId2062" Type="http://schemas.openxmlformats.org/officeDocument/2006/relationships/image" Target="media/image1040.wmf"/><Relationship Id="rId2063" Type="http://schemas.openxmlformats.org/officeDocument/2006/relationships/oleObject" Target="embeddings/oleObject998.bin"/><Relationship Id="rId2064" Type="http://schemas.openxmlformats.org/officeDocument/2006/relationships/image" Target="media/image1041.wmf"/><Relationship Id="rId2065" Type="http://schemas.openxmlformats.org/officeDocument/2006/relationships/oleObject" Target="embeddings/oleObject999.bin"/><Relationship Id="rId2066" Type="http://schemas.openxmlformats.org/officeDocument/2006/relationships/image" Target="media/image1042.wmf"/><Relationship Id="rId2067" Type="http://schemas.openxmlformats.org/officeDocument/2006/relationships/oleObject" Target="embeddings/oleObject1000.bin"/><Relationship Id="rId2068" Type="http://schemas.openxmlformats.org/officeDocument/2006/relationships/image" Target="media/image1043.wmf"/><Relationship Id="rId2069" Type="http://schemas.openxmlformats.org/officeDocument/2006/relationships/oleObject" Target="embeddings/oleObject1001.bin"/><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1360" Type="http://schemas.openxmlformats.org/officeDocument/2006/relationships/oleObject" Target="embeddings/oleObject649.bin"/><Relationship Id="rId1361" Type="http://schemas.openxmlformats.org/officeDocument/2006/relationships/image" Target="media/image687.wmf"/><Relationship Id="rId1362" Type="http://schemas.openxmlformats.org/officeDocument/2006/relationships/oleObject" Target="embeddings/oleObject650.bin"/><Relationship Id="rId1363" Type="http://schemas.openxmlformats.org/officeDocument/2006/relationships/image" Target="media/image688.wmf"/><Relationship Id="rId1364" Type="http://schemas.openxmlformats.org/officeDocument/2006/relationships/oleObject" Target="embeddings/oleObject651.bin"/><Relationship Id="rId1365" Type="http://schemas.openxmlformats.org/officeDocument/2006/relationships/image" Target="media/image689.wmf"/><Relationship Id="rId1366" Type="http://schemas.openxmlformats.org/officeDocument/2006/relationships/oleObject" Target="embeddings/oleObject652.bin"/><Relationship Id="rId1367" Type="http://schemas.openxmlformats.org/officeDocument/2006/relationships/image" Target="media/image690.wmf"/><Relationship Id="rId1368" Type="http://schemas.openxmlformats.org/officeDocument/2006/relationships/oleObject" Target="embeddings/oleObject653.bin"/><Relationship Id="rId1369" Type="http://schemas.openxmlformats.org/officeDocument/2006/relationships/image" Target="media/image691.wmf"/><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2070" Type="http://schemas.openxmlformats.org/officeDocument/2006/relationships/image" Target="media/image1044.wmf"/><Relationship Id="rId2071" Type="http://schemas.openxmlformats.org/officeDocument/2006/relationships/oleObject" Target="embeddings/oleObject1002.bin"/><Relationship Id="rId2072" Type="http://schemas.openxmlformats.org/officeDocument/2006/relationships/image" Target="media/image1045.wmf"/><Relationship Id="rId2073" Type="http://schemas.openxmlformats.org/officeDocument/2006/relationships/oleObject" Target="embeddings/oleObject1003.bin"/><Relationship Id="rId2074" Type="http://schemas.openxmlformats.org/officeDocument/2006/relationships/image" Target="media/image1046.wmf"/><Relationship Id="rId2075" Type="http://schemas.openxmlformats.org/officeDocument/2006/relationships/oleObject" Target="embeddings/oleObject1004.bin"/><Relationship Id="rId2076" Type="http://schemas.openxmlformats.org/officeDocument/2006/relationships/image" Target="media/image1047.wmf"/><Relationship Id="rId2077" Type="http://schemas.openxmlformats.org/officeDocument/2006/relationships/oleObject" Target="embeddings/oleObject1005.bin"/><Relationship Id="rId2078" Type="http://schemas.openxmlformats.org/officeDocument/2006/relationships/image" Target="media/image1048.wmf"/><Relationship Id="rId2079" Type="http://schemas.openxmlformats.org/officeDocument/2006/relationships/oleObject" Target="embeddings/oleObject1006.bin"/><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1370" Type="http://schemas.openxmlformats.org/officeDocument/2006/relationships/oleObject" Target="embeddings/oleObject654.bin"/><Relationship Id="rId1371" Type="http://schemas.openxmlformats.org/officeDocument/2006/relationships/image" Target="media/image692.wmf"/><Relationship Id="rId1372" Type="http://schemas.openxmlformats.org/officeDocument/2006/relationships/oleObject" Target="embeddings/oleObject655.bin"/><Relationship Id="rId1373" Type="http://schemas.openxmlformats.org/officeDocument/2006/relationships/image" Target="media/image693.wmf"/><Relationship Id="rId1374" Type="http://schemas.openxmlformats.org/officeDocument/2006/relationships/oleObject" Target="embeddings/oleObject656.bin"/><Relationship Id="rId1375" Type="http://schemas.openxmlformats.org/officeDocument/2006/relationships/image" Target="media/image694.wmf"/><Relationship Id="rId1376" Type="http://schemas.openxmlformats.org/officeDocument/2006/relationships/oleObject" Target="embeddings/oleObject657.bin"/><Relationship Id="rId1377" Type="http://schemas.openxmlformats.org/officeDocument/2006/relationships/image" Target="media/image695.wmf"/><Relationship Id="rId1378" Type="http://schemas.openxmlformats.org/officeDocument/2006/relationships/oleObject" Target="embeddings/oleObject658.bin"/><Relationship Id="rId1379" Type="http://schemas.openxmlformats.org/officeDocument/2006/relationships/image" Target="media/image696.wmf"/><Relationship Id="rId2800" Type="http://schemas.openxmlformats.org/officeDocument/2006/relationships/image" Target="media/image1409.wmf"/><Relationship Id="rId2801" Type="http://schemas.openxmlformats.org/officeDocument/2006/relationships/oleObject" Target="embeddings/oleObject1367.bin"/><Relationship Id="rId2802" Type="http://schemas.openxmlformats.org/officeDocument/2006/relationships/image" Target="media/image1410.wmf"/><Relationship Id="rId2803" Type="http://schemas.openxmlformats.org/officeDocument/2006/relationships/oleObject" Target="embeddings/oleObject1368.bin"/><Relationship Id="rId2804" Type="http://schemas.openxmlformats.org/officeDocument/2006/relationships/image" Target="media/image1411.wmf"/><Relationship Id="rId2805" Type="http://schemas.openxmlformats.org/officeDocument/2006/relationships/oleObject" Target="embeddings/oleObject1369.bin"/><Relationship Id="rId2806" Type="http://schemas.openxmlformats.org/officeDocument/2006/relationships/image" Target="media/image1412.wmf"/><Relationship Id="rId2807" Type="http://schemas.openxmlformats.org/officeDocument/2006/relationships/oleObject" Target="embeddings/oleObject1370.bin"/><Relationship Id="rId2808" Type="http://schemas.openxmlformats.org/officeDocument/2006/relationships/image" Target="media/image1413.wmf"/><Relationship Id="rId2809" Type="http://schemas.openxmlformats.org/officeDocument/2006/relationships/oleObject" Target="embeddings/oleObject1371.bin"/><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2080" Type="http://schemas.openxmlformats.org/officeDocument/2006/relationships/image" Target="media/image1049.wmf"/><Relationship Id="rId2081" Type="http://schemas.openxmlformats.org/officeDocument/2006/relationships/oleObject" Target="embeddings/oleObject1007.bin"/><Relationship Id="rId2082" Type="http://schemas.openxmlformats.org/officeDocument/2006/relationships/image" Target="media/image1050.wmf"/><Relationship Id="rId2083" Type="http://schemas.openxmlformats.org/officeDocument/2006/relationships/oleObject" Target="embeddings/oleObject1008.bin"/><Relationship Id="rId2084" Type="http://schemas.openxmlformats.org/officeDocument/2006/relationships/image" Target="media/image1051.wmf"/><Relationship Id="rId2085" Type="http://schemas.openxmlformats.org/officeDocument/2006/relationships/oleObject" Target="embeddings/oleObject1009.bin"/><Relationship Id="rId2086" Type="http://schemas.openxmlformats.org/officeDocument/2006/relationships/image" Target="media/image1052.wmf"/><Relationship Id="rId2087" Type="http://schemas.openxmlformats.org/officeDocument/2006/relationships/oleObject" Target="embeddings/oleObject1010.bin"/><Relationship Id="rId2088" Type="http://schemas.openxmlformats.org/officeDocument/2006/relationships/image" Target="media/image1053.wmf"/><Relationship Id="rId2089" Type="http://schemas.openxmlformats.org/officeDocument/2006/relationships/oleObject" Target="embeddings/oleObject1011.bin"/><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wmf"/><Relationship Id="rId449" Type="http://schemas.openxmlformats.org/officeDocument/2006/relationships/oleObject" Target="embeddings/oleObject218.bin"/><Relationship Id="rId1380" Type="http://schemas.openxmlformats.org/officeDocument/2006/relationships/oleObject" Target="embeddings/oleObject659.bin"/><Relationship Id="rId1381" Type="http://schemas.openxmlformats.org/officeDocument/2006/relationships/image" Target="media/image697.wmf"/><Relationship Id="rId1382" Type="http://schemas.openxmlformats.org/officeDocument/2006/relationships/oleObject" Target="embeddings/oleObject660.bin"/><Relationship Id="rId1383" Type="http://schemas.openxmlformats.org/officeDocument/2006/relationships/image" Target="media/image698.wmf"/><Relationship Id="rId1384" Type="http://schemas.openxmlformats.org/officeDocument/2006/relationships/oleObject" Target="embeddings/oleObject661.bin"/><Relationship Id="rId1385" Type="http://schemas.openxmlformats.org/officeDocument/2006/relationships/image" Target="media/image699.wmf"/><Relationship Id="rId1386" Type="http://schemas.openxmlformats.org/officeDocument/2006/relationships/oleObject" Target="embeddings/oleObject662.bin"/><Relationship Id="rId1387" Type="http://schemas.openxmlformats.org/officeDocument/2006/relationships/image" Target="media/image700.wmf"/><Relationship Id="rId1388" Type="http://schemas.openxmlformats.org/officeDocument/2006/relationships/oleObject" Target="embeddings/oleObject663.bin"/><Relationship Id="rId1389" Type="http://schemas.openxmlformats.org/officeDocument/2006/relationships/image" Target="media/image701.wmf"/><Relationship Id="rId2810" Type="http://schemas.openxmlformats.org/officeDocument/2006/relationships/image" Target="media/image1414.wmf"/><Relationship Id="rId2811" Type="http://schemas.openxmlformats.org/officeDocument/2006/relationships/oleObject" Target="embeddings/oleObject1372.bin"/><Relationship Id="rId2812" Type="http://schemas.openxmlformats.org/officeDocument/2006/relationships/image" Target="media/image1415.wmf"/><Relationship Id="rId2813" Type="http://schemas.openxmlformats.org/officeDocument/2006/relationships/oleObject" Target="embeddings/oleObject1373.bin"/><Relationship Id="rId2814" Type="http://schemas.openxmlformats.org/officeDocument/2006/relationships/image" Target="media/image1416.wmf"/><Relationship Id="rId2815" Type="http://schemas.openxmlformats.org/officeDocument/2006/relationships/oleObject" Target="embeddings/oleObject1374.bin"/><Relationship Id="rId2816" Type="http://schemas.openxmlformats.org/officeDocument/2006/relationships/image" Target="media/image1417.wmf"/><Relationship Id="rId2817" Type="http://schemas.openxmlformats.org/officeDocument/2006/relationships/oleObject" Target="embeddings/oleObject1375.bin"/><Relationship Id="rId2818" Type="http://schemas.openxmlformats.org/officeDocument/2006/relationships/image" Target="media/image1418.wmf"/><Relationship Id="rId2819" Type="http://schemas.openxmlformats.org/officeDocument/2006/relationships/oleObject" Target="embeddings/oleObject1376.bin"/><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2090" Type="http://schemas.openxmlformats.org/officeDocument/2006/relationships/image" Target="media/image1054.wmf"/><Relationship Id="rId2091" Type="http://schemas.openxmlformats.org/officeDocument/2006/relationships/oleObject" Target="embeddings/oleObject1012.bin"/><Relationship Id="rId2092" Type="http://schemas.openxmlformats.org/officeDocument/2006/relationships/image" Target="media/image1055.wmf"/><Relationship Id="rId2093" Type="http://schemas.openxmlformats.org/officeDocument/2006/relationships/oleObject" Target="embeddings/oleObject1013.bin"/><Relationship Id="rId2094" Type="http://schemas.openxmlformats.org/officeDocument/2006/relationships/image" Target="media/image1056.wmf"/><Relationship Id="rId2095" Type="http://schemas.openxmlformats.org/officeDocument/2006/relationships/oleObject" Target="embeddings/oleObject1014.bin"/><Relationship Id="rId2096" Type="http://schemas.openxmlformats.org/officeDocument/2006/relationships/image" Target="media/image1057.wmf"/><Relationship Id="rId2097" Type="http://schemas.openxmlformats.org/officeDocument/2006/relationships/oleObject" Target="embeddings/oleObject1015.bin"/><Relationship Id="rId2098" Type="http://schemas.openxmlformats.org/officeDocument/2006/relationships/image" Target="media/image1058.wmf"/><Relationship Id="rId2099" Type="http://schemas.openxmlformats.org/officeDocument/2006/relationships/oleObject" Target="embeddings/oleObject1016.bin"/><Relationship Id="rId450" Type="http://schemas.openxmlformats.org/officeDocument/2006/relationships/image" Target="media/image222.wmf"/><Relationship Id="rId451" Type="http://schemas.openxmlformats.org/officeDocument/2006/relationships/oleObject" Target="embeddings/oleObject219.bin"/><Relationship Id="rId452" Type="http://schemas.openxmlformats.org/officeDocument/2006/relationships/image" Target="media/image223.w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1390" Type="http://schemas.openxmlformats.org/officeDocument/2006/relationships/oleObject" Target="embeddings/oleObject664.bin"/><Relationship Id="rId1391" Type="http://schemas.openxmlformats.org/officeDocument/2006/relationships/image" Target="media/image702.wmf"/><Relationship Id="rId1392" Type="http://schemas.openxmlformats.org/officeDocument/2006/relationships/oleObject" Target="embeddings/oleObject665.bin"/><Relationship Id="rId1393" Type="http://schemas.openxmlformats.org/officeDocument/2006/relationships/image" Target="media/image703.wmf"/><Relationship Id="rId1394" Type="http://schemas.openxmlformats.org/officeDocument/2006/relationships/oleObject" Target="embeddings/oleObject666.bin"/><Relationship Id="rId1395" Type="http://schemas.openxmlformats.org/officeDocument/2006/relationships/image" Target="media/image704.wmf"/><Relationship Id="rId1396" Type="http://schemas.openxmlformats.org/officeDocument/2006/relationships/oleObject" Target="embeddings/oleObject667.bin"/><Relationship Id="rId1397" Type="http://schemas.openxmlformats.org/officeDocument/2006/relationships/image" Target="media/image705.wmf"/><Relationship Id="rId1398" Type="http://schemas.openxmlformats.org/officeDocument/2006/relationships/oleObject" Target="embeddings/oleObject668.bin"/><Relationship Id="rId1399" Type="http://schemas.openxmlformats.org/officeDocument/2006/relationships/image" Target="media/image706.wmf"/><Relationship Id="rId2820" Type="http://schemas.openxmlformats.org/officeDocument/2006/relationships/image" Target="media/image1419.wmf"/><Relationship Id="rId2821" Type="http://schemas.openxmlformats.org/officeDocument/2006/relationships/oleObject" Target="embeddings/oleObject1377.bin"/><Relationship Id="rId2822" Type="http://schemas.openxmlformats.org/officeDocument/2006/relationships/image" Target="media/image1420.wmf"/><Relationship Id="rId2823" Type="http://schemas.openxmlformats.org/officeDocument/2006/relationships/oleObject" Target="embeddings/oleObject1378.bin"/><Relationship Id="rId2824" Type="http://schemas.openxmlformats.org/officeDocument/2006/relationships/image" Target="media/image1421.wmf"/><Relationship Id="rId2825" Type="http://schemas.openxmlformats.org/officeDocument/2006/relationships/oleObject" Target="embeddings/oleObject1379.bin"/><Relationship Id="rId2826" Type="http://schemas.openxmlformats.org/officeDocument/2006/relationships/image" Target="media/image1422.wmf"/><Relationship Id="rId2827" Type="http://schemas.openxmlformats.org/officeDocument/2006/relationships/oleObject" Target="embeddings/oleObject1380.bin"/><Relationship Id="rId2828" Type="http://schemas.openxmlformats.org/officeDocument/2006/relationships/image" Target="media/image1423.wmf"/><Relationship Id="rId2829" Type="http://schemas.openxmlformats.org/officeDocument/2006/relationships/oleObject" Target="embeddings/oleObject1381.bin"/><Relationship Id="rId460" Type="http://schemas.openxmlformats.org/officeDocument/2006/relationships/image" Target="media/image227.wmf"/><Relationship Id="rId461" Type="http://schemas.openxmlformats.org/officeDocument/2006/relationships/oleObject" Target="embeddings/oleObject224.bin"/><Relationship Id="rId462" Type="http://schemas.openxmlformats.org/officeDocument/2006/relationships/image" Target="media/image228.wmf"/><Relationship Id="rId463" Type="http://schemas.openxmlformats.org/officeDocument/2006/relationships/oleObject" Target="embeddings/oleObject225.bin"/><Relationship Id="rId464" Type="http://schemas.openxmlformats.org/officeDocument/2006/relationships/image" Target="media/image229.wmf"/><Relationship Id="rId465" Type="http://schemas.openxmlformats.org/officeDocument/2006/relationships/oleObject" Target="embeddings/oleObject226.bin"/><Relationship Id="rId466" Type="http://schemas.openxmlformats.org/officeDocument/2006/relationships/image" Target="media/image230.wmf"/><Relationship Id="rId467" Type="http://schemas.openxmlformats.org/officeDocument/2006/relationships/oleObject" Target="embeddings/oleObject227.bin"/><Relationship Id="rId468" Type="http://schemas.openxmlformats.org/officeDocument/2006/relationships/image" Target="media/image231.wmf"/><Relationship Id="rId469" Type="http://schemas.openxmlformats.org/officeDocument/2006/relationships/oleObject" Target="embeddings/oleObject228.bin"/><Relationship Id="rId2830" Type="http://schemas.openxmlformats.org/officeDocument/2006/relationships/image" Target="media/image1424.wmf"/><Relationship Id="rId2831" Type="http://schemas.openxmlformats.org/officeDocument/2006/relationships/oleObject" Target="embeddings/oleObject1382.bin"/><Relationship Id="rId2832" Type="http://schemas.openxmlformats.org/officeDocument/2006/relationships/image" Target="media/image1425.wmf"/><Relationship Id="rId2833" Type="http://schemas.openxmlformats.org/officeDocument/2006/relationships/oleObject" Target="embeddings/oleObject1383.bin"/><Relationship Id="rId2834" Type="http://schemas.openxmlformats.org/officeDocument/2006/relationships/image" Target="media/image1426.wmf"/><Relationship Id="rId2835" Type="http://schemas.openxmlformats.org/officeDocument/2006/relationships/oleObject" Target="embeddings/oleObject1384.bin"/><Relationship Id="rId2836" Type="http://schemas.openxmlformats.org/officeDocument/2006/relationships/image" Target="media/image1427.wmf"/><Relationship Id="rId2837" Type="http://schemas.openxmlformats.org/officeDocument/2006/relationships/oleObject" Target="embeddings/oleObject1385.bin"/><Relationship Id="rId2838" Type="http://schemas.openxmlformats.org/officeDocument/2006/relationships/image" Target="media/image1428.wmf"/><Relationship Id="rId2839" Type="http://schemas.openxmlformats.org/officeDocument/2006/relationships/oleObject" Target="embeddings/oleObject1386.bin"/><Relationship Id="rId470" Type="http://schemas.openxmlformats.org/officeDocument/2006/relationships/image" Target="media/image232.wmf"/><Relationship Id="rId471" Type="http://schemas.openxmlformats.org/officeDocument/2006/relationships/oleObject" Target="embeddings/oleObject229.bin"/><Relationship Id="rId472" Type="http://schemas.openxmlformats.org/officeDocument/2006/relationships/image" Target="media/image233.wmf"/><Relationship Id="rId473" Type="http://schemas.openxmlformats.org/officeDocument/2006/relationships/oleObject" Target="embeddings/oleObject230.bin"/><Relationship Id="rId474" Type="http://schemas.openxmlformats.org/officeDocument/2006/relationships/image" Target="media/image234.wmf"/><Relationship Id="rId475" Type="http://schemas.openxmlformats.org/officeDocument/2006/relationships/oleObject" Target="embeddings/oleObject231.bin"/><Relationship Id="rId476" Type="http://schemas.openxmlformats.org/officeDocument/2006/relationships/image" Target="media/image235.wmf"/><Relationship Id="rId477" Type="http://schemas.openxmlformats.org/officeDocument/2006/relationships/oleObject" Target="embeddings/oleObject232.bin"/><Relationship Id="rId478" Type="http://schemas.openxmlformats.org/officeDocument/2006/relationships/image" Target="media/image236.wmf"/><Relationship Id="rId479" Type="http://schemas.openxmlformats.org/officeDocument/2006/relationships/oleObject" Target="embeddings/oleObject233.bin"/><Relationship Id="rId2840" Type="http://schemas.openxmlformats.org/officeDocument/2006/relationships/image" Target="media/image1429.wmf"/><Relationship Id="rId2841" Type="http://schemas.openxmlformats.org/officeDocument/2006/relationships/oleObject" Target="embeddings/oleObject1387.bin"/><Relationship Id="rId2842" Type="http://schemas.openxmlformats.org/officeDocument/2006/relationships/image" Target="media/image1430.wmf"/><Relationship Id="rId2843" Type="http://schemas.openxmlformats.org/officeDocument/2006/relationships/oleObject" Target="embeddings/oleObject1388.bin"/><Relationship Id="rId2844" Type="http://schemas.openxmlformats.org/officeDocument/2006/relationships/image" Target="media/image1431.wmf"/><Relationship Id="rId2845" Type="http://schemas.openxmlformats.org/officeDocument/2006/relationships/oleObject" Target="embeddings/oleObject1389.bin"/><Relationship Id="rId2846" Type="http://schemas.openxmlformats.org/officeDocument/2006/relationships/image" Target="media/image1432.wmf"/><Relationship Id="rId2847" Type="http://schemas.openxmlformats.org/officeDocument/2006/relationships/oleObject" Target="embeddings/oleObject1390.bin"/><Relationship Id="rId2848" Type="http://schemas.openxmlformats.org/officeDocument/2006/relationships/image" Target="media/image1433.wmf"/><Relationship Id="rId2849" Type="http://schemas.openxmlformats.org/officeDocument/2006/relationships/oleObject" Target="embeddings/oleObject1391.bin"/><Relationship Id="rId3000" Type="http://schemas.openxmlformats.org/officeDocument/2006/relationships/image" Target="media/image1509.wmf"/><Relationship Id="rId3001" Type="http://schemas.openxmlformats.org/officeDocument/2006/relationships/oleObject" Target="embeddings/oleObject1467.bin"/><Relationship Id="rId3002" Type="http://schemas.openxmlformats.org/officeDocument/2006/relationships/image" Target="media/image1510.wmf"/><Relationship Id="rId3003" Type="http://schemas.openxmlformats.org/officeDocument/2006/relationships/oleObject" Target="embeddings/oleObject1468.bin"/><Relationship Id="rId3004" Type="http://schemas.openxmlformats.org/officeDocument/2006/relationships/image" Target="media/image1511.wmf"/><Relationship Id="rId3005" Type="http://schemas.openxmlformats.org/officeDocument/2006/relationships/oleObject" Target="embeddings/oleObject1469.bin"/><Relationship Id="rId3006" Type="http://schemas.openxmlformats.org/officeDocument/2006/relationships/image" Target="media/image1512.wmf"/><Relationship Id="rId3007" Type="http://schemas.openxmlformats.org/officeDocument/2006/relationships/oleObject" Target="embeddings/oleObject1470.bin"/><Relationship Id="rId3008" Type="http://schemas.openxmlformats.org/officeDocument/2006/relationships/image" Target="media/image1513.wmf"/><Relationship Id="rId3009" Type="http://schemas.openxmlformats.org/officeDocument/2006/relationships/oleObject" Target="embeddings/oleObject1471.bin"/><Relationship Id="rId2300" Type="http://schemas.openxmlformats.org/officeDocument/2006/relationships/image" Target="media/image1159.wmf"/><Relationship Id="rId2301" Type="http://schemas.openxmlformats.org/officeDocument/2006/relationships/oleObject" Target="embeddings/oleObject1117.bin"/><Relationship Id="rId2302" Type="http://schemas.openxmlformats.org/officeDocument/2006/relationships/image" Target="media/image1160.wmf"/><Relationship Id="rId2303" Type="http://schemas.openxmlformats.org/officeDocument/2006/relationships/oleObject" Target="embeddings/oleObject1118.bin"/><Relationship Id="rId2304" Type="http://schemas.openxmlformats.org/officeDocument/2006/relationships/image" Target="media/image1161.wmf"/><Relationship Id="rId2305" Type="http://schemas.openxmlformats.org/officeDocument/2006/relationships/oleObject" Target="embeddings/oleObject1119.bin"/><Relationship Id="rId2306" Type="http://schemas.openxmlformats.org/officeDocument/2006/relationships/image" Target="media/image1162.wmf"/><Relationship Id="rId2307" Type="http://schemas.openxmlformats.org/officeDocument/2006/relationships/oleObject" Target="embeddings/oleObject1120.bin"/><Relationship Id="rId2308" Type="http://schemas.openxmlformats.org/officeDocument/2006/relationships/image" Target="media/image1163.wmf"/><Relationship Id="rId2309" Type="http://schemas.openxmlformats.org/officeDocument/2006/relationships/oleObject" Target="embeddings/oleObject1121.bin"/><Relationship Id="rId1600" Type="http://schemas.openxmlformats.org/officeDocument/2006/relationships/oleObject" Target="embeddings/oleObject769.bin"/><Relationship Id="rId1601" Type="http://schemas.openxmlformats.org/officeDocument/2006/relationships/image" Target="media/image807.wmf"/><Relationship Id="rId1602" Type="http://schemas.openxmlformats.org/officeDocument/2006/relationships/oleObject" Target="embeddings/oleObject770.bin"/><Relationship Id="rId1603" Type="http://schemas.openxmlformats.org/officeDocument/2006/relationships/image" Target="media/image808.wmf"/><Relationship Id="rId1604" Type="http://schemas.openxmlformats.org/officeDocument/2006/relationships/oleObject" Target="embeddings/oleObject771.bin"/><Relationship Id="rId1605" Type="http://schemas.openxmlformats.org/officeDocument/2006/relationships/image" Target="media/image809.wmf"/><Relationship Id="rId1606" Type="http://schemas.openxmlformats.org/officeDocument/2006/relationships/oleObject" Target="embeddings/oleObject772.bin"/><Relationship Id="rId1607" Type="http://schemas.openxmlformats.org/officeDocument/2006/relationships/image" Target="media/image810.wmf"/><Relationship Id="rId1608" Type="http://schemas.openxmlformats.org/officeDocument/2006/relationships/oleObject" Target="embeddings/oleObject773.bin"/><Relationship Id="rId1609" Type="http://schemas.openxmlformats.org/officeDocument/2006/relationships/image" Target="media/image811.wmf"/><Relationship Id="rId480" Type="http://schemas.openxmlformats.org/officeDocument/2006/relationships/image" Target="media/image237.wmf"/><Relationship Id="rId481" Type="http://schemas.openxmlformats.org/officeDocument/2006/relationships/oleObject" Target="embeddings/oleObject234.bin"/><Relationship Id="rId482" Type="http://schemas.openxmlformats.org/officeDocument/2006/relationships/image" Target="media/image238.wmf"/><Relationship Id="rId483" Type="http://schemas.openxmlformats.org/officeDocument/2006/relationships/oleObject" Target="embeddings/oleObject235.bin"/><Relationship Id="rId484" Type="http://schemas.openxmlformats.org/officeDocument/2006/relationships/image" Target="media/image239.wmf"/><Relationship Id="rId485" Type="http://schemas.openxmlformats.org/officeDocument/2006/relationships/oleObject" Target="embeddings/oleObject236.bin"/><Relationship Id="rId486" Type="http://schemas.openxmlformats.org/officeDocument/2006/relationships/image" Target="media/image240.wmf"/><Relationship Id="rId487" Type="http://schemas.openxmlformats.org/officeDocument/2006/relationships/oleObject" Target="embeddings/oleObject237.bin"/><Relationship Id="rId488" Type="http://schemas.openxmlformats.org/officeDocument/2006/relationships/image" Target="media/image241.wmf"/><Relationship Id="rId489" Type="http://schemas.openxmlformats.org/officeDocument/2006/relationships/oleObject" Target="embeddings/oleObject238.bin"/><Relationship Id="rId2850" Type="http://schemas.openxmlformats.org/officeDocument/2006/relationships/image" Target="media/image1434.wmf"/><Relationship Id="rId2851" Type="http://schemas.openxmlformats.org/officeDocument/2006/relationships/oleObject" Target="embeddings/oleObject1392.bin"/><Relationship Id="rId2852" Type="http://schemas.openxmlformats.org/officeDocument/2006/relationships/image" Target="media/image1435.wmf"/><Relationship Id="rId2853" Type="http://schemas.openxmlformats.org/officeDocument/2006/relationships/oleObject" Target="embeddings/oleObject1393.bin"/><Relationship Id="rId2854" Type="http://schemas.openxmlformats.org/officeDocument/2006/relationships/image" Target="media/image1436.wmf"/><Relationship Id="rId2855" Type="http://schemas.openxmlformats.org/officeDocument/2006/relationships/oleObject" Target="embeddings/oleObject1394.bin"/><Relationship Id="rId2856" Type="http://schemas.openxmlformats.org/officeDocument/2006/relationships/image" Target="media/image1437.wmf"/><Relationship Id="rId2857" Type="http://schemas.openxmlformats.org/officeDocument/2006/relationships/oleObject" Target="embeddings/oleObject1395.bin"/><Relationship Id="rId2858" Type="http://schemas.openxmlformats.org/officeDocument/2006/relationships/image" Target="media/image1438.wmf"/><Relationship Id="rId2859" Type="http://schemas.openxmlformats.org/officeDocument/2006/relationships/oleObject" Target="embeddings/oleObject1396.bin"/><Relationship Id="rId3010" Type="http://schemas.openxmlformats.org/officeDocument/2006/relationships/image" Target="media/image1514.wmf"/><Relationship Id="rId3011" Type="http://schemas.openxmlformats.org/officeDocument/2006/relationships/oleObject" Target="embeddings/oleObject1472.bin"/><Relationship Id="rId3012" Type="http://schemas.openxmlformats.org/officeDocument/2006/relationships/fontTable" Target="fontTable.xml"/><Relationship Id="rId3013" Type="http://schemas.openxmlformats.org/officeDocument/2006/relationships/theme" Target="theme/theme1.xml"/><Relationship Id="rId2310" Type="http://schemas.openxmlformats.org/officeDocument/2006/relationships/image" Target="media/image1164.wmf"/><Relationship Id="rId2311" Type="http://schemas.openxmlformats.org/officeDocument/2006/relationships/oleObject" Target="embeddings/oleObject1122.bin"/><Relationship Id="rId2312" Type="http://schemas.openxmlformats.org/officeDocument/2006/relationships/image" Target="media/image1165.wmf"/><Relationship Id="rId2313" Type="http://schemas.openxmlformats.org/officeDocument/2006/relationships/oleObject" Target="embeddings/oleObject1123.bin"/><Relationship Id="rId2314" Type="http://schemas.openxmlformats.org/officeDocument/2006/relationships/image" Target="media/image1166.wmf"/><Relationship Id="rId2315" Type="http://schemas.openxmlformats.org/officeDocument/2006/relationships/oleObject" Target="embeddings/oleObject1124.bin"/><Relationship Id="rId2316" Type="http://schemas.openxmlformats.org/officeDocument/2006/relationships/image" Target="media/image1167.wmf"/><Relationship Id="rId2317" Type="http://schemas.openxmlformats.org/officeDocument/2006/relationships/oleObject" Target="embeddings/oleObject1125.bin"/><Relationship Id="rId2318" Type="http://schemas.openxmlformats.org/officeDocument/2006/relationships/image" Target="media/image1168.wmf"/><Relationship Id="rId2319" Type="http://schemas.openxmlformats.org/officeDocument/2006/relationships/oleObject" Target="embeddings/oleObject1126.bin"/><Relationship Id="rId1610" Type="http://schemas.openxmlformats.org/officeDocument/2006/relationships/oleObject" Target="embeddings/oleObject774.bin"/><Relationship Id="rId1611" Type="http://schemas.openxmlformats.org/officeDocument/2006/relationships/image" Target="media/image812.wmf"/><Relationship Id="rId1612" Type="http://schemas.openxmlformats.org/officeDocument/2006/relationships/oleObject" Target="embeddings/oleObject775.bin"/><Relationship Id="rId1613" Type="http://schemas.openxmlformats.org/officeDocument/2006/relationships/image" Target="media/image813.wmf"/><Relationship Id="rId1614" Type="http://schemas.openxmlformats.org/officeDocument/2006/relationships/oleObject" Target="embeddings/oleObject776.bin"/><Relationship Id="rId1615" Type="http://schemas.openxmlformats.org/officeDocument/2006/relationships/image" Target="media/image814.emf"/><Relationship Id="rId1616" Type="http://schemas.openxmlformats.org/officeDocument/2006/relationships/image" Target="media/image815.wmf"/><Relationship Id="rId1617" Type="http://schemas.openxmlformats.org/officeDocument/2006/relationships/oleObject" Target="embeddings/oleObject777.bin"/><Relationship Id="rId1618" Type="http://schemas.openxmlformats.org/officeDocument/2006/relationships/image" Target="media/image816.wmf"/><Relationship Id="rId1619" Type="http://schemas.openxmlformats.org/officeDocument/2006/relationships/oleObject" Target="embeddings/oleObject778.bin"/><Relationship Id="rId490" Type="http://schemas.openxmlformats.org/officeDocument/2006/relationships/image" Target="media/image242.wmf"/><Relationship Id="rId491" Type="http://schemas.openxmlformats.org/officeDocument/2006/relationships/oleObject" Target="embeddings/oleObject239.bin"/><Relationship Id="rId492" Type="http://schemas.openxmlformats.org/officeDocument/2006/relationships/image" Target="media/image243.wmf"/><Relationship Id="rId493" Type="http://schemas.openxmlformats.org/officeDocument/2006/relationships/oleObject" Target="embeddings/oleObject240.bin"/><Relationship Id="rId494" Type="http://schemas.openxmlformats.org/officeDocument/2006/relationships/image" Target="media/image244.wmf"/><Relationship Id="rId495" Type="http://schemas.openxmlformats.org/officeDocument/2006/relationships/oleObject" Target="embeddings/oleObject241.bin"/><Relationship Id="rId496" Type="http://schemas.openxmlformats.org/officeDocument/2006/relationships/image" Target="media/image245.wmf"/><Relationship Id="rId497" Type="http://schemas.openxmlformats.org/officeDocument/2006/relationships/oleObject" Target="embeddings/oleObject242.bin"/><Relationship Id="rId498" Type="http://schemas.openxmlformats.org/officeDocument/2006/relationships/image" Target="media/image246.wmf"/><Relationship Id="rId499" Type="http://schemas.openxmlformats.org/officeDocument/2006/relationships/oleObject" Target="embeddings/oleObject243.bin"/><Relationship Id="rId2860" Type="http://schemas.openxmlformats.org/officeDocument/2006/relationships/image" Target="media/image1439.wmf"/><Relationship Id="rId2861" Type="http://schemas.openxmlformats.org/officeDocument/2006/relationships/oleObject" Target="embeddings/oleObject1397.bin"/><Relationship Id="rId2862" Type="http://schemas.openxmlformats.org/officeDocument/2006/relationships/image" Target="media/image1440.wmf"/><Relationship Id="rId2863" Type="http://schemas.openxmlformats.org/officeDocument/2006/relationships/oleObject" Target="embeddings/oleObject1398.bin"/><Relationship Id="rId2864" Type="http://schemas.openxmlformats.org/officeDocument/2006/relationships/image" Target="media/image1441.wmf"/><Relationship Id="rId2865" Type="http://schemas.openxmlformats.org/officeDocument/2006/relationships/oleObject" Target="embeddings/oleObject1399.bin"/><Relationship Id="rId2866" Type="http://schemas.openxmlformats.org/officeDocument/2006/relationships/image" Target="media/image1442.wmf"/><Relationship Id="rId2867" Type="http://schemas.openxmlformats.org/officeDocument/2006/relationships/oleObject" Target="embeddings/oleObject1400.bin"/><Relationship Id="rId2868" Type="http://schemas.openxmlformats.org/officeDocument/2006/relationships/image" Target="media/image1443.wmf"/><Relationship Id="rId2869" Type="http://schemas.openxmlformats.org/officeDocument/2006/relationships/oleObject" Target="embeddings/oleObject1401.bin"/><Relationship Id="rId2320" Type="http://schemas.openxmlformats.org/officeDocument/2006/relationships/image" Target="media/image1169.wmf"/><Relationship Id="rId2321" Type="http://schemas.openxmlformats.org/officeDocument/2006/relationships/oleObject" Target="embeddings/oleObject1127.bin"/><Relationship Id="rId2322" Type="http://schemas.openxmlformats.org/officeDocument/2006/relationships/image" Target="media/image1170.wmf"/><Relationship Id="rId2323" Type="http://schemas.openxmlformats.org/officeDocument/2006/relationships/oleObject" Target="embeddings/oleObject1128.bin"/><Relationship Id="rId2324" Type="http://schemas.openxmlformats.org/officeDocument/2006/relationships/image" Target="media/image1171.wmf"/><Relationship Id="rId2325" Type="http://schemas.openxmlformats.org/officeDocument/2006/relationships/oleObject" Target="embeddings/oleObject1129.bin"/><Relationship Id="rId2326" Type="http://schemas.openxmlformats.org/officeDocument/2006/relationships/image" Target="media/image1172.wmf"/><Relationship Id="rId2327" Type="http://schemas.openxmlformats.org/officeDocument/2006/relationships/oleObject" Target="embeddings/oleObject1130.bin"/><Relationship Id="rId2328" Type="http://schemas.openxmlformats.org/officeDocument/2006/relationships/image" Target="media/image1173.wmf"/><Relationship Id="rId2329" Type="http://schemas.openxmlformats.org/officeDocument/2006/relationships/oleObject" Target="embeddings/oleObject1131.bin"/><Relationship Id="rId1620" Type="http://schemas.openxmlformats.org/officeDocument/2006/relationships/image" Target="media/image817.wmf"/><Relationship Id="rId1621" Type="http://schemas.openxmlformats.org/officeDocument/2006/relationships/oleObject" Target="embeddings/oleObject779.bin"/><Relationship Id="rId1622" Type="http://schemas.openxmlformats.org/officeDocument/2006/relationships/image" Target="media/image818.wmf"/><Relationship Id="rId1623" Type="http://schemas.openxmlformats.org/officeDocument/2006/relationships/oleObject" Target="embeddings/oleObject780.bin"/><Relationship Id="rId1624" Type="http://schemas.openxmlformats.org/officeDocument/2006/relationships/image" Target="media/image819.wmf"/><Relationship Id="rId1625" Type="http://schemas.openxmlformats.org/officeDocument/2006/relationships/oleObject" Target="embeddings/oleObject781.bin"/><Relationship Id="rId1626" Type="http://schemas.openxmlformats.org/officeDocument/2006/relationships/image" Target="media/image820.wmf"/><Relationship Id="rId1627" Type="http://schemas.openxmlformats.org/officeDocument/2006/relationships/oleObject" Target="embeddings/oleObject782.bin"/><Relationship Id="rId1628" Type="http://schemas.openxmlformats.org/officeDocument/2006/relationships/image" Target="media/image821.wmf"/><Relationship Id="rId1629" Type="http://schemas.openxmlformats.org/officeDocument/2006/relationships/oleObject" Target="embeddings/oleObject783.bin"/><Relationship Id="rId2870" Type="http://schemas.openxmlformats.org/officeDocument/2006/relationships/image" Target="media/image1444.wmf"/><Relationship Id="rId2871" Type="http://schemas.openxmlformats.org/officeDocument/2006/relationships/oleObject" Target="embeddings/oleObject1402.bin"/><Relationship Id="rId2872" Type="http://schemas.openxmlformats.org/officeDocument/2006/relationships/image" Target="media/image1445.wmf"/><Relationship Id="rId2873" Type="http://schemas.openxmlformats.org/officeDocument/2006/relationships/oleObject" Target="embeddings/oleObject1403.bin"/><Relationship Id="rId2874" Type="http://schemas.openxmlformats.org/officeDocument/2006/relationships/image" Target="media/image1446.wmf"/><Relationship Id="rId2875" Type="http://schemas.openxmlformats.org/officeDocument/2006/relationships/oleObject" Target="embeddings/oleObject1404.bin"/><Relationship Id="rId2876" Type="http://schemas.openxmlformats.org/officeDocument/2006/relationships/image" Target="media/image1447.wmf"/><Relationship Id="rId2877" Type="http://schemas.openxmlformats.org/officeDocument/2006/relationships/oleObject" Target="embeddings/oleObject1405.bin"/><Relationship Id="rId2878" Type="http://schemas.openxmlformats.org/officeDocument/2006/relationships/image" Target="media/image1448.wmf"/><Relationship Id="rId2879" Type="http://schemas.openxmlformats.org/officeDocument/2006/relationships/oleObject" Target="embeddings/oleObject1406.bin"/><Relationship Id="rId2330" Type="http://schemas.openxmlformats.org/officeDocument/2006/relationships/image" Target="media/image1174.wmf"/><Relationship Id="rId2331" Type="http://schemas.openxmlformats.org/officeDocument/2006/relationships/oleObject" Target="embeddings/oleObject1132.bin"/><Relationship Id="rId2332" Type="http://schemas.openxmlformats.org/officeDocument/2006/relationships/image" Target="media/image1175.wmf"/><Relationship Id="rId2333" Type="http://schemas.openxmlformats.org/officeDocument/2006/relationships/oleObject" Target="embeddings/oleObject1133.bin"/><Relationship Id="rId2334" Type="http://schemas.openxmlformats.org/officeDocument/2006/relationships/image" Target="media/image1176.wmf"/><Relationship Id="rId2335" Type="http://schemas.openxmlformats.org/officeDocument/2006/relationships/oleObject" Target="embeddings/oleObject1134.bin"/><Relationship Id="rId2336" Type="http://schemas.openxmlformats.org/officeDocument/2006/relationships/image" Target="media/image1177.wmf"/><Relationship Id="rId2337" Type="http://schemas.openxmlformats.org/officeDocument/2006/relationships/oleObject" Target="embeddings/oleObject1135.bin"/><Relationship Id="rId2338" Type="http://schemas.openxmlformats.org/officeDocument/2006/relationships/image" Target="media/image1178.wmf"/><Relationship Id="rId2339" Type="http://schemas.openxmlformats.org/officeDocument/2006/relationships/oleObject" Target="embeddings/oleObject1136.bin"/><Relationship Id="rId1630" Type="http://schemas.openxmlformats.org/officeDocument/2006/relationships/image" Target="media/image822.wmf"/><Relationship Id="rId1631" Type="http://schemas.openxmlformats.org/officeDocument/2006/relationships/oleObject" Target="embeddings/oleObject784.bin"/><Relationship Id="rId1632" Type="http://schemas.openxmlformats.org/officeDocument/2006/relationships/image" Target="media/image823.wmf"/><Relationship Id="rId1633" Type="http://schemas.openxmlformats.org/officeDocument/2006/relationships/oleObject" Target="embeddings/oleObject785.bin"/><Relationship Id="rId1634" Type="http://schemas.openxmlformats.org/officeDocument/2006/relationships/image" Target="media/image824.wmf"/><Relationship Id="rId1635" Type="http://schemas.openxmlformats.org/officeDocument/2006/relationships/oleObject" Target="embeddings/oleObject786.bin"/><Relationship Id="rId1636" Type="http://schemas.openxmlformats.org/officeDocument/2006/relationships/image" Target="media/image825.wmf"/><Relationship Id="rId1637" Type="http://schemas.openxmlformats.org/officeDocument/2006/relationships/oleObject" Target="embeddings/oleObject787.bin"/><Relationship Id="rId1638" Type="http://schemas.openxmlformats.org/officeDocument/2006/relationships/image" Target="media/image826.wmf"/><Relationship Id="rId1639" Type="http://schemas.openxmlformats.org/officeDocument/2006/relationships/oleObject" Target="embeddings/oleObject788.bin"/><Relationship Id="rId2880" Type="http://schemas.openxmlformats.org/officeDocument/2006/relationships/image" Target="media/image1449.wmf"/><Relationship Id="rId2881" Type="http://schemas.openxmlformats.org/officeDocument/2006/relationships/oleObject" Target="embeddings/oleObject1407.bin"/><Relationship Id="rId2882" Type="http://schemas.openxmlformats.org/officeDocument/2006/relationships/image" Target="media/image1450.wmf"/><Relationship Id="rId2883" Type="http://schemas.openxmlformats.org/officeDocument/2006/relationships/oleObject" Target="embeddings/oleObject1408.bin"/><Relationship Id="rId2884" Type="http://schemas.openxmlformats.org/officeDocument/2006/relationships/image" Target="media/image1451.wmf"/><Relationship Id="rId2885" Type="http://schemas.openxmlformats.org/officeDocument/2006/relationships/oleObject" Target="embeddings/oleObject1409.bin"/><Relationship Id="rId2886" Type="http://schemas.openxmlformats.org/officeDocument/2006/relationships/image" Target="media/image1452.wmf"/><Relationship Id="rId2887" Type="http://schemas.openxmlformats.org/officeDocument/2006/relationships/oleObject" Target="embeddings/oleObject1410.bin"/><Relationship Id="rId2888" Type="http://schemas.openxmlformats.org/officeDocument/2006/relationships/image" Target="media/image1453.wmf"/><Relationship Id="rId2889" Type="http://schemas.openxmlformats.org/officeDocument/2006/relationships/oleObject" Target="embeddings/oleObject1411.bin"/><Relationship Id="rId2340" Type="http://schemas.openxmlformats.org/officeDocument/2006/relationships/image" Target="media/image1179.wmf"/><Relationship Id="rId2341" Type="http://schemas.openxmlformats.org/officeDocument/2006/relationships/oleObject" Target="embeddings/oleObject1137.bin"/><Relationship Id="rId2342" Type="http://schemas.openxmlformats.org/officeDocument/2006/relationships/image" Target="media/image1180.wmf"/><Relationship Id="rId2343" Type="http://schemas.openxmlformats.org/officeDocument/2006/relationships/oleObject" Target="embeddings/oleObject1138.bin"/><Relationship Id="rId2344" Type="http://schemas.openxmlformats.org/officeDocument/2006/relationships/image" Target="media/image1181.wmf"/><Relationship Id="rId2345" Type="http://schemas.openxmlformats.org/officeDocument/2006/relationships/oleObject" Target="embeddings/oleObject1139.bin"/><Relationship Id="rId2346" Type="http://schemas.openxmlformats.org/officeDocument/2006/relationships/image" Target="media/image1182.wmf"/><Relationship Id="rId2347" Type="http://schemas.openxmlformats.org/officeDocument/2006/relationships/oleObject" Target="embeddings/oleObject1140.bin"/><Relationship Id="rId2348" Type="http://schemas.openxmlformats.org/officeDocument/2006/relationships/image" Target="media/image1183.wmf"/><Relationship Id="rId2349" Type="http://schemas.openxmlformats.org/officeDocument/2006/relationships/oleObject" Target="embeddings/oleObject1141.bin"/><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640" Type="http://schemas.openxmlformats.org/officeDocument/2006/relationships/image" Target="media/image827.wmf"/><Relationship Id="rId1641" Type="http://schemas.openxmlformats.org/officeDocument/2006/relationships/oleObject" Target="embeddings/oleObject789.bin"/><Relationship Id="rId1642" Type="http://schemas.openxmlformats.org/officeDocument/2006/relationships/image" Target="media/image828.emf"/><Relationship Id="rId1643" Type="http://schemas.openxmlformats.org/officeDocument/2006/relationships/image" Target="media/image829.wmf"/><Relationship Id="rId1644" Type="http://schemas.openxmlformats.org/officeDocument/2006/relationships/oleObject" Target="embeddings/oleObject790.bin"/><Relationship Id="rId1645" Type="http://schemas.openxmlformats.org/officeDocument/2006/relationships/image" Target="media/image830.wmf"/><Relationship Id="rId1646" Type="http://schemas.openxmlformats.org/officeDocument/2006/relationships/oleObject" Target="embeddings/oleObject791.bin"/><Relationship Id="rId1647" Type="http://schemas.openxmlformats.org/officeDocument/2006/relationships/image" Target="media/image831.wmf"/><Relationship Id="rId1648" Type="http://schemas.openxmlformats.org/officeDocument/2006/relationships/oleObject" Target="embeddings/oleObject792.bin"/><Relationship Id="rId1649" Type="http://schemas.openxmlformats.org/officeDocument/2006/relationships/image" Target="media/image832.wmf"/><Relationship Id="rId2890" Type="http://schemas.openxmlformats.org/officeDocument/2006/relationships/image" Target="media/image1454.wmf"/><Relationship Id="rId2891" Type="http://schemas.openxmlformats.org/officeDocument/2006/relationships/oleObject" Target="embeddings/oleObject1412.bin"/><Relationship Id="rId2892" Type="http://schemas.openxmlformats.org/officeDocument/2006/relationships/image" Target="media/image1455.wmf"/><Relationship Id="rId2893" Type="http://schemas.openxmlformats.org/officeDocument/2006/relationships/oleObject" Target="embeddings/oleObject1413.bin"/><Relationship Id="rId2894" Type="http://schemas.openxmlformats.org/officeDocument/2006/relationships/image" Target="media/image1456.wmf"/><Relationship Id="rId2895" Type="http://schemas.openxmlformats.org/officeDocument/2006/relationships/oleObject" Target="embeddings/oleObject1414.bin"/><Relationship Id="rId2896" Type="http://schemas.openxmlformats.org/officeDocument/2006/relationships/image" Target="media/image1457.wmf"/><Relationship Id="rId2897" Type="http://schemas.openxmlformats.org/officeDocument/2006/relationships/oleObject" Target="embeddings/oleObject1415.bin"/><Relationship Id="rId2898" Type="http://schemas.openxmlformats.org/officeDocument/2006/relationships/image" Target="media/image1458.wmf"/><Relationship Id="rId2899" Type="http://schemas.openxmlformats.org/officeDocument/2006/relationships/oleObject" Target="embeddings/oleObject1416.bin"/><Relationship Id="rId1100" Type="http://schemas.openxmlformats.org/officeDocument/2006/relationships/oleObject" Target="embeddings/oleObject543.bin"/><Relationship Id="rId1101" Type="http://schemas.openxmlformats.org/officeDocument/2006/relationships/image" Target="media/image548.wmf"/><Relationship Id="rId1102" Type="http://schemas.openxmlformats.org/officeDocument/2006/relationships/oleObject" Target="embeddings/oleObject544.bin"/><Relationship Id="rId1103" Type="http://schemas.openxmlformats.org/officeDocument/2006/relationships/image" Target="media/image549.wmf"/><Relationship Id="rId1104" Type="http://schemas.openxmlformats.org/officeDocument/2006/relationships/oleObject" Target="embeddings/oleObject545.bin"/><Relationship Id="rId1105" Type="http://schemas.openxmlformats.org/officeDocument/2006/relationships/image" Target="media/image550.wmf"/><Relationship Id="rId1106" Type="http://schemas.openxmlformats.org/officeDocument/2006/relationships/oleObject" Target="embeddings/oleObject546.bin"/><Relationship Id="rId1107" Type="http://schemas.openxmlformats.org/officeDocument/2006/relationships/image" Target="media/image551.wmf"/><Relationship Id="rId1108" Type="http://schemas.openxmlformats.org/officeDocument/2006/relationships/oleObject" Target="embeddings/oleObject547.bin"/><Relationship Id="rId1109" Type="http://schemas.openxmlformats.org/officeDocument/2006/relationships/image" Target="media/image552.wmf"/><Relationship Id="rId2350" Type="http://schemas.openxmlformats.org/officeDocument/2006/relationships/image" Target="media/image1184.wmf"/><Relationship Id="rId2351" Type="http://schemas.openxmlformats.org/officeDocument/2006/relationships/oleObject" Target="embeddings/oleObject1142.bin"/><Relationship Id="rId2352" Type="http://schemas.openxmlformats.org/officeDocument/2006/relationships/image" Target="media/image1185.wmf"/><Relationship Id="rId2353" Type="http://schemas.openxmlformats.org/officeDocument/2006/relationships/oleObject" Target="embeddings/oleObject1143.bin"/><Relationship Id="rId2354" Type="http://schemas.openxmlformats.org/officeDocument/2006/relationships/image" Target="media/image1186.wmf"/><Relationship Id="rId2355" Type="http://schemas.openxmlformats.org/officeDocument/2006/relationships/oleObject" Target="embeddings/oleObject1144.bin"/><Relationship Id="rId2356" Type="http://schemas.openxmlformats.org/officeDocument/2006/relationships/image" Target="media/image1187.wmf"/><Relationship Id="rId2357" Type="http://schemas.openxmlformats.org/officeDocument/2006/relationships/oleObject" Target="embeddings/oleObject1145.bin"/><Relationship Id="rId2358" Type="http://schemas.openxmlformats.org/officeDocument/2006/relationships/image" Target="media/image1188.wmf"/><Relationship Id="rId2359" Type="http://schemas.openxmlformats.org/officeDocument/2006/relationships/oleObject" Target="embeddings/oleObject1146.bin"/><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714" Type="http://schemas.openxmlformats.org/officeDocument/2006/relationships/oleObject" Target="embeddings/oleObject350.bin"/><Relationship Id="rId715" Type="http://schemas.openxmlformats.org/officeDocument/2006/relationships/image" Target="media/image355.wmf"/><Relationship Id="rId716" Type="http://schemas.openxmlformats.org/officeDocument/2006/relationships/oleObject" Target="embeddings/oleObject351.bin"/><Relationship Id="rId717" Type="http://schemas.openxmlformats.org/officeDocument/2006/relationships/image" Target="media/image356.wmf"/><Relationship Id="rId718" Type="http://schemas.openxmlformats.org/officeDocument/2006/relationships/oleObject" Target="embeddings/oleObject352.bin"/><Relationship Id="rId719" Type="http://schemas.openxmlformats.org/officeDocument/2006/relationships/image" Target="media/image357.wmf"/><Relationship Id="rId1650" Type="http://schemas.openxmlformats.org/officeDocument/2006/relationships/oleObject" Target="embeddings/oleObject793.bin"/><Relationship Id="rId1651" Type="http://schemas.openxmlformats.org/officeDocument/2006/relationships/image" Target="media/image833.wmf"/><Relationship Id="rId1652" Type="http://schemas.openxmlformats.org/officeDocument/2006/relationships/oleObject" Target="embeddings/oleObject794.bin"/><Relationship Id="rId1653" Type="http://schemas.openxmlformats.org/officeDocument/2006/relationships/image" Target="media/image834.wmf"/><Relationship Id="rId1654" Type="http://schemas.openxmlformats.org/officeDocument/2006/relationships/oleObject" Target="embeddings/oleObject795.bin"/><Relationship Id="rId1655" Type="http://schemas.openxmlformats.org/officeDocument/2006/relationships/image" Target="media/image835.wmf"/><Relationship Id="rId1656" Type="http://schemas.openxmlformats.org/officeDocument/2006/relationships/oleObject" Target="embeddings/oleObject796.bin"/><Relationship Id="rId1657" Type="http://schemas.openxmlformats.org/officeDocument/2006/relationships/image" Target="media/image836.wmf"/><Relationship Id="rId1658" Type="http://schemas.openxmlformats.org/officeDocument/2006/relationships/oleObject" Target="embeddings/oleObject797.bin"/><Relationship Id="rId1659" Type="http://schemas.openxmlformats.org/officeDocument/2006/relationships/image" Target="media/image837.wmf"/><Relationship Id="rId1110" Type="http://schemas.openxmlformats.org/officeDocument/2006/relationships/oleObject" Target="embeddings/oleObject548.bin"/><Relationship Id="rId1111" Type="http://schemas.openxmlformats.org/officeDocument/2006/relationships/image" Target="media/image553.emf"/><Relationship Id="rId1112" Type="http://schemas.openxmlformats.org/officeDocument/2006/relationships/image" Target="media/image554.emf"/><Relationship Id="rId1113" Type="http://schemas.openxmlformats.org/officeDocument/2006/relationships/image" Target="media/image555.emf"/><Relationship Id="rId1114" Type="http://schemas.openxmlformats.org/officeDocument/2006/relationships/image" Target="media/image556.emf"/><Relationship Id="rId1115" Type="http://schemas.openxmlformats.org/officeDocument/2006/relationships/image" Target="media/image557.emf"/><Relationship Id="rId1116" Type="http://schemas.openxmlformats.org/officeDocument/2006/relationships/image" Target="media/image558.emf"/><Relationship Id="rId1117" Type="http://schemas.openxmlformats.org/officeDocument/2006/relationships/image" Target="media/image559.emf"/><Relationship Id="rId1118" Type="http://schemas.openxmlformats.org/officeDocument/2006/relationships/image" Target="media/image560.emf"/><Relationship Id="rId1119" Type="http://schemas.openxmlformats.org/officeDocument/2006/relationships/image" Target="media/image561.emf"/><Relationship Id="rId2360" Type="http://schemas.openxmlformats.org/officeDocument/2006/relationships/image" Target="media/image1189.wmf"/><Relationship Id="rId2361" Type="http://schemas.openxmlformats.org/officeDocument/2006/relationships/oleObject" Target="embeddings/oleObject1147.bin"/><Relationship Id="rId2362" Type="http://schemas.openxmlformats.org/officeDocument/2006/relationships/image" Target="media/image1190.wmf"/><Relationship Id="rId2363" Type="http://schemas.openxmlformats.org/officeDocument/2006/relationships/oleObject" Target="embeddings/oleObject1148.bin"/><Relationship Id="rId2364" Type="http://schemas.openxmlformats.org/officeDocument/2006/relationships/image" Target="media/image1191.wmf"/><Relationship Id="rId2365" Type="http://schemas.openxmlformats.org/officeDocument/2006/relationships/oleObject" Target="embeddings/oleObject1149.bin"/><Relationship Id="rId2366" Type="http://schemas.openxmlformats.org/officeDocument/2006/relationships/image" Target="media/image1192.wmf"/><Relationship Id="rId2367" Type="http://schemas.openxmlformats.org/officeDocument/2006/relationships/oleObject" Target="embeddings/oleObject1150.bin"/><Relationship Id="rId2368" Type="http://schemas.openxmlformats.org/officeDocument/2006/relationships/image" Target="media/image1193.wmf"/><Relationship Id="rId2369" Type="http://schemas.openxmlformats.org/officeDocument/2006/relationships/oleObject" Target="embeddings/oleObject1151.bin"/><Relationship Id="rId720" Type="http://schemas.openxmlformats.org/officeDocument/2006/relationships/oleObject" Target="embeddings/oleObject353.bin"/><Relationship Id="rId721" Type="http://schemas.openxmlformats.org/officeDocument/2006/relationships/image" Target="media/image358.wmf"/><Relationship Id="rId722" Type="http://schemas.openxmlformats.org/officeDocument/2006/relationships/oleObject" Target="embeddings/oleObject354.bin"/><Relationship Id="rId723" Type="http://schemas.openxmlformats.org/officeDocument/2006/relationships/image" Target="media/image359.wmf"/><Relationship Id="rId724" Type="http://schemas.openxmlformats.org/officeDocument/2006/relationships/oleObject" Target="embeddings/oleObject355.bin"/><Relationship Id="rId725" Type="http://schemas.openxmlformats.org/officeDocument/2006/relationships/image" Target="media/image360.wmf"/><Relationship Id="rId726" Type="http://schemas.openxmlformats.org/officeDocument/2006/relationships/oleObject" Target="embeddings/oleObject356.bin"/><Relationship Id="rId727" Type="http://schemas.openxmlformats.org/officeDocument/2006/relationships/image" Target="media/image361.wmf"/><Relationship Id="rId728" Type="http://schemas.openxmlformats.org/officeDocument/2006/relationships/oleObject" Target="embeddings/oleObject357.bin"/><Relationship Id="rId729" Type="http://schemas.openxmlformats.org/officeDocument/2006/relationships/image" Target="media/image362.wmf"/><Relationship Id="rId1660" Type="http://schemas.openxmlformats.org/officeDocument/2006/relationships/oleObject" Target="embeddings/oleObject798.bin"/><Relationship Id="rId1661" Type="http://schemas.openxmlformats.org/officeDocument/2006/relationships/image" Target="media/image838.wmf"/><Relationship Id="rId1662" Type="http://schemas.openxmlformats.org/officeDocument/2006/relationships/oleObject" Target="embeddings/oleObject799.bin"/><Relationship Id="rId1663" Type="http://schemas.openxmlformats.org/officeDocument/2006/relationships/image" Target="media/image839.wmf"/><Relationship Id="rId1664" Type="http://schemas.openxmlformats.org/officeDocument/2006/relationships/oleObject" Target="embeddings/oleObject800.bin"/><Relationship Id="rId1665" Type="http://schemas.openxmlformats.org/officeDocument/2006/relationships/image" Target="media/image840.wmf"/><Relationship Id="rId1666" Type="http://schemas.openxmlformats.org/officeDocument/2006/relationships/oleObject" Target="embeddings/oleObject801.bin"/><Relationship Id="rId1667" Type="http://schemas.openxmlformats.org/officeDocument/2006/relationships/image" Target="media/image841.wmf"/><Relationship Id="rId1668" Type="http://schemas.openxmlformats.org/officeDocument/2006/relationships/oleObject" Target="embeddings/oleObject802.bin"/><Relationship Id="rId1669" Type="http://schemas.openxmlformats.org/officeDocument/2006/relationships/image" Target="media/image842.wmf"/><Relationship Id="rId1120" Type="http://schemas.openxmlformats.org/officeDocument/2006/relationships/image" Target="media/image562.emf"/><Relationship Id="rId1121" Type="http://schemas.openxmlformats.org/officeDocument/2006/relationships/image" Target="media/image563.emf"/><Relationship Id="rId1122" Type="http://schemas.openxmlformats.org/officeDocument/2006/relationships/image" Target="media/image564.emf"/><Relationship Id="rId1123" Type="http://schemas.openxmlformats.org/officeDocument/2006/relationships/image" Target="media/image565.emf"/><Relationship Id="rId1124" Type="http://schemas.openxmlformats.org/officeDocument/2006/relationships/image" Target="media/image566.emf"/><Relationship Id="rId1125" Type="http://schemas.openxmlformats.org/officeDocument/2006/relationships/image" Target="media/image567.wmf"/><Relationship Id="rId1126" Type="http://schemas.openxmlformats.org/officeDocument/2006/relationships/oleObject" Target="embeddings/oleObject549.bin"/><Relationship Id="rId1127" Type="http://schemas.openxmlformats.org/officeDocument/2006/relationships/image" Target="media/image568.wmf"/><Relationship Id="rId1128" Type="http://schemas.openxmlformats.org/officeDocument/2006/relationships/oleObject" Target="embeddings/oleObject550.bin"/><Relationship Id="rId1129" Type="http://schemas.openxmlformats.org/officeDocument/2006/relationships/image" Target="media/image569.wmf"/><Relationship Id="rId2370" Type="http://schemas.openxmlformats.org/officeDocument/2006/relationships/image" Target="media/image1194.wmf"/><Relationship Id="rId2371" Type="http://schemas.openxmlformats.org/officeDocument/2006/relationships/oleObject" Target="embeddings/oleObject1152.bin"/><Relationship Id="rId2372" Type="http://schemas.openxmlformats.org/officeDocument/2006/relationships/image" Target="media/image1195.wmf"/><Relationship Id="rId2373" Type="http://schemas.openxmlformats.org/officeDocument/2006/relationships/oleObject" Target="embeddings/oleObject1153.bin"/><Relationship Id="rId2374" Type="http://schemas.openxmlformats.org/officeDocument/2006/relationships/image" Target="media/image1196.wmf"/><Relationship Id="rId2375" Type="http://schemas.openxmlformats.org/officeDocument/2006/relationships/oleObject" Target="embeddings/oleObject1154.bin"/><Relationship Id="rId2376" Type="http://schemas.openxmlformats.org/officeDocument/2006/relationships/image" Target="media/image1197.wmf"/><Relationship Id="rId2377" Type="http://schemas.openxmlformats.org/officeDocument/2006/relationships/oleObject" Target="embeddings/oleObject1155.bin"/><Relationship Id="rId2378" Type="http://schemas.openxmlformats.org/officeDocument/2006/relationships/image" Target="media/image1198.wmf"/><Relationship Id="rId2379" Type="http://schemas.openxmlformats.org/officeDocument/2006/relationships/oleObject" Target="embeddings/oleObject1156.bin"/><Relationship Id="rId730" Type="http://schemas.openxmlformats.org/officeDocument/2006/relationships/oleObject" Target="embeddings/oleObject358.bin"/><Relationship Id="rId731" Type="http://schemas.openxmlformats.org/officeDocument/2006/relationships/image" Target="media/image363.w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1670" Type="http://schemas.openxmlformats.org/officeDocument/2006/relationships/oleObject" Target="embeddings/oleObject803.bin"/><Relationship Id="rId1671" Type="http://schemas.openxmlformats.org/officeDocument/2006/relationships/image" Target="media/image843.emf"/><Relationship Id="rId1672" Type="http://schemas.openxmlformats.org/officeDocument/2006/relationships/image" Target="media/image844.wmf"/><Relationship Id="rId1673" Type="http://schemas.openxmlformats.org/officeDocument/2006/relationships/oleObject" Target="embeddings/oleObject804.bin"/><Relationship Id="rId1674" Type="http://schemas.openxmlformats.org/officeDocument/2006/relationships/image" Target="media/image845.wmf"/><Relationship Id="rId1675" Type="http://schemas.openxmlformats.org/officeDocument/2006/relationships/oleObject" Target="embeddings/oleObject805.bin"/><Relationship Id="rId1676" Type="http://schemas.openxmlformats.org/officeDocument/2006/relationships/image" Target="media/image846.wmf"/><Relationship Id="rId1677" Type="http://schemas.openxmlformats.org/officeDocument/2006/relationships/oleObject" Target="embeddings/oleObject806.bin"/><Relationship Id="rId1678" Type="http://schemas.openxmlformats.org/officeDocument/2006/relationships/image" Target="media/image847.wmf"/><Relationship Id="rId1679" Type="http://schemas.openxmlformats.org/officeDocument/2006/relationships/oleObject" Target="embeddings/oleObject807.bin"/><Relationship Id="rId1130" Type="http://schemas.openxmlformats.org/officeDocument/2006/relationships/oleObject" Target="embeddings/oleObject551.bin"/><Relationship Id="rId1131" Type="http://schemas.openxmlformats.org/officeDocument/2006/relationships/image" Target="media/image570.wmf"/><Relationship Id="rId1132" Type="http://schemas.openxmlformats.org/officeDocument/2006/relationships/oleObject" Target="embeddings/oleObject552.bin"/><Relationship Id="rId1133" Type="http://schemas.openxmlformats.org/officeDocument/2006/relationships/image" Target="media/image571.wmf"/><Relationship Id="rId1134" Type="http://schemas.openxmlformats.org/officeDocument/2006/relationships/oleObject" Target="embeddings/oleObject553.bin"/><Relationship Id="rId1135" Type="http://schemas.openxmlformats.org/officeDocument/2006/relationships/image" Target="media/image572.wmf"/><Relationship Id="rId1136" Type="http://schemas.openxmlformats.org/officeDocument/2006/relationships/oleObject" Target="embeddings/oleObject554.bin"/><Relationship Id="rId1137" Type="http://schemas.openxmlformats.org/officeDocument/2006/relationships/image" Target="media/image573.wmf"/><Relationship Id="rId1138" Type="http://schemas.openxmlformats.org/officeDocument/2006/relationships/oleObject" Target="embeddings/oleObject555.bin"/><Relationship Id="rId1139" Type="http://schemas.openxmlformats.org/officeDocument/2006/relationships/image" Target="media/image574.wmf"/><Relationship Id="rId2380" Type="http://schemas.openxmlformats.org/officeDocument/2006/relationships/image" Target="media/image1199.wmf"/><Relationship Id="rId2381" Type="http://schemas.openxmlformats.org/officeDocument/2006/relationships/oleObject" Target="embeddings/oleObject1157.bin"/><Relationship Id="rId2382" Type="http://schemas.openxmlformats.org/officeDocument/2006/relationships/image" Target="media/image1200.wmf"/><Relationship Id="rId2383" Type="http://schemas.openxmlformats.org/officeDocument/2006/relationships/oleObject" Target="embeddings/oleObject1158.bin"/><Relationship Id="rId2384" Type="http://schemas.openxmlformats.org/officeDocument/2006/relationships/image" Target="media/image1201.wmf"/><Relationship Id="rId2385" Type="http://schemas.openxmlformats.org/officeDocument/2006/relationships/oleObject" Target="embeddings/oleObject1159.bin"/><Relationship Id="rId2386" Type="http://schemas.openxmlformats.org/officeDocument/2006/relationships/image" Target="media/image1202.wmf"/><Relationship Id="rId2387" Type="http://schemas.openxmlformats.org/officeDocument/2006/relationships/oleObject" Target="embeddings/oleObject1160.bin"/><Relationship Id="rId2388" Type="http://schemas.openxmlformats.org/officeDocument/2006/relationships/image" Target="media/image1203.wmf"/><Relationship Id="rId2389" Type="http://schemas.openxmlformats.org/officeDocument/2006/relationships/oleObject" Target="embeddings/oleObject1161.bin"/><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1680" Type="http://schemas.openxmlformats.org/officeDocument/2006/relationships/image" Target="media/image848.wmf"/><Relationship Id="rId1681" Type="http://schemas.openxmlformats.org/officeDocument/2006/relationships/oleObject" Target="embeddings/oleObject808.bin"/><Relationship Id="rId1682" Type="http://schemas.openxmlformats.org/officeDocument/2006/relationships/image" Target="media/image849.wmf"/><Relationship Id="rId1683" Type="http://schemas.openxmlformats.org/officeDocument/2006/relationships/oleObject" Target="embeddings/oleObject809.bin"/><Relationship Id="rId1684" Type="http://schemas.openxmlformats.org/officeDocument/2006/relationships/image" Target="media/image850.wmf"/><Relationship Id="rId1685" Type="http://schemas.openxmlformats.org/officeDocument/2006/relationships/oleObject" Target="embeddings/oleObject810.bin"/><Relationship Id="rId1686" Type="http://schemas.openxmlformats.org/officeDocument/2006/relationships/image" Target="media/image851.wmf"/><Relationship Id="rId1687" Type="http://schemas.openxmlformats.org/officeDocument/2006/relationships/oleObject" Target="embeddings/oleObject811.bin"/><Relationship Id="rId1688" Type="http://schemas.openxmlformats.org/officeDocument/2006/relationships/image" Target="media/image852.wmf"/><Relationship Id="rId1689" Type="http://schemas.openxmlformats.org/officeDocument/2006/relationships/oleObject" Target="embeddings/oleObject812.bin"/><Relationship Id="rId200" Type="http://schemas.openxmlformats.org/officeDocument/2006/relationships/image" Target="media/image97.wmf"/><Relationship Id="rId201" Type="http://schemas.openxmlformats.org/officeDocument/2006/relationships/oleObject" Target="embeddings/oleObject94.bin"/><Relationship Id="rId202" Type="http://schemas.openxmlformats.org/officeDocument/2006/relationships/image" Target="media/image98.wmf"/><Relationship Id="rId203" Type="http://schemas.openxmlformats.org/officeDocument/2006/relationships/oleObject" Target="embeddings/oleObject95.bin"/><Relationship Id="rId204" Type="http://schemas.openxmlformats.org/officeDocument/2006/relationships/image" Target="media/image99.wmf"/><Relationship Id="rId205" Type="http://schemas.openxmlformats.org/officeDocument/2006/relationships/oleObject" Target="embeddings/oleObject96.bin"/><Relationship Id="rId206" Type="http://schemas.openxmlformats.org/officeDocument/2006/relationships/image" Target="media/image100.wmf"/><Relationship Id="rId207" Type="http://schemas.openxmlformats.org/officeDocument/2006/relationships/oleObject" Target="embeddings/oleObject97.bin"/><Relationship Id="rId208" Type="http://schemas.openxmlformats.org/officeDocument/2006/relationships/image" Target="media/image101.wmf"/><Relationship Id="rId209" Type="http://schemas.openxmlformats.org/officeDocument/2006/relationships/oleObject" Target="embeddings/oleObject98.bin"/><Relationship Id="rId1140" Type="http://schemas.openxmlformats.org/officeDocument/2006/relationships/oleObject" Target="embeddings/oleObject556.bin"/><Relationship Id="rId1141" Type="http://schemas.openxmlformats.org/officeDocument/2006/relationships/image" Target="media/image575.wmf"/><Relationship Id="rId1142" Type="http://schemas.openxmlformats.org/officeDocument/2006/relationships/oleObject" Target="embeddings/oleObject557.bin"/><Relationship Id="rId1143" Type="http://schemas.openxmlformats.org/officeDocument/2006/relationships/image" Target="media/image576.wmf"/><Relationship Id="rId1144" Type="http://schemas.openxmlformats.org/officeDocument/2006/relationships/oleObject" Target="embeddings/oleObject558.bin"/><Relationship Id="rId1145" Type="http://schemas.openxmlformats.org/officeDocument/2006/relationships/image" Target="media/image577.wmf"/><Relationship Id="rId1146" Type="http://schemas.openxmlformats.org/officeDocument/2006/relationships/oleObject" Target="embeddings/oleObject559.bin"/><Relationship Id="rId1147" Type="http://schemas.openxmlformats.org/officeDocument/2006/relationships/image" Target="media/image578.wmf"/><Relationship Id="rId1148" Type="http://schemas.openxmlformats.org/officeDocument/2006/relationships/oleObject" Target="embeddings/oleObject560.bin"/><Relationship Id="rId1149" Type="http://schemas.openxmlformats.org/officeDocument/2006/relationships/image" Target="media/image579.wmf"/><Relationship Id="rId2390" Type="http://schemas.openxmlformats.org/officeDocument/2006/relationships/image" Target="media/image1204.wmf"/><Relationship Id="rId2391" Type="http://schemas.openxmlformats.org/officeDocument/2006/relationships/oleObject" Target="embeddings/oleObject1162.bin"/><Relationship Id="rId2392" Type="http://schemas.openxmlformats.org/officeDocument/2006/relationships/image" Target="media/image1205.wmf"/><Relationship Id="rId2393" Type="http://schemas.openxmlformats.org/officeDocument/2006/relationships/oleObject" Target="embeddings/oleObject1163.bin"/><Relationship Id="rId2394" Type="http://schemas.openxmlformats.org/officeDocument/2006/relationships/image" Target="media/image1206.wmf"/><Relationship Id="rId2395" Type="http://schemas.openxmlformats.org/officeDocument/2006/relationships/oleObject" Target="embeddings/oleObject1164.bin"/><Relationship Id="rId2396" Type="http://schemas.openxmlformats.org/officeDocument/2006/relationships/image" Target="media/image1207.wmf"/><Relationship Id="rId2397" Type="http://schemas.openxmlformats.org/officeDocument/2006/relationships/oleObject" Target="embeddings/oleObject1165.bin"/><Relationship Id="rId2398" Type="http://schemas.openxmlformats.org/officeDocument/2006/relationships/image" Target="media/image1208.wmf"/><Relationship Id="rId2399" Type="http://schemas.openxmlformats.org/officeDocument/2006/relationships/oleObject" Target="embeddings/oleObject1166.bin"/><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1690" Type="http://schemas.openxmlformats.org/officeDocument/2006/relationships/image" Target="media/image853.wmf"/><Relationship Id="rId1691" Type="http://schemas.openxmlformats.org/officeDocument/2006/relationships/oleObject" Target="embeddings/oleObject813.bin"/><Relationship Id="rId1692" Type="http://schemas.openxmlformats.org/officeDocument/2006/relationships/image" Target="media/image854.wmf"/><Relationship Id="rId1693" Type="http://schemas.openxmlformats.org/officeDocument/2006/relationships/oleObject" Target="embeddings/oleObject814.bin"/><Relationship Id="rId1694" Type="http://schemas.openxmlformats.org/officeDocument/2006/relationships/image" Target="media/image855.wmf"/><Relationship Id="rId1695" Type="http://schemas.openxmlformats.org/officeDocument/2006/relationships/oleObject" Target="embeddings/oleObject815.bin"/><Relationship Id="rId1696" Type="http://schemas.openxmlformats.org/officeDocument/2006/relationships/image" Target="media/image856.wmf"/><Relationship Id="rId1697" Type="http://schemas.openxmlformats.org/officeDocument/2006/relationships/oleObject" Target="embeddings/oleObject816.bin"/><Relationship Id="rId1698" Type="http://schemas.openxmlformats.org/officeDocument/2006/relationships/image" Target="media/image857.emf"/><Relationship Id="rId1699" Type="http://schemas.openxmlformats.org/officeDocument/2006/relationships/image" Target="media/image858.wmf"/><Relationship Id="rId210" Type="http://schemas.openxmlformats.org/officeDocument/2006/relationships/image" Target="media/image102.wmf"/><Relationship Id="rId211" Type="http://schemas.openxmlformats.org/officeDocument/2006/relationships/oleObject" Target="embeddings/oleObject99.bin"/><Relationship Id="rId212" Type="http://schemas.openxmlformats.org/officeDocument/2006/relationships/image" Target="media/image103.wmf"/><Relationship Id="rId213" Type="http://schemas.openxmlformats.org/officeDocument/2006/relationships/oleObject" Target="embeddings/oleObject100.bin"/><Relationship Id="rId214" Type="http://schemas.openxmlformats.org/officeDocument/2006/relationships/image" Target="media/image104.w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oleObject102.bin"/><Relationship Id="rId218" Type="http://schemas.openxmlformats.org/officeDocument/2006/relationships/image" Target="media/image106.wmf"/><Relationship Id="rId219" Type="http://schemas.openxmlformats.org/officeDocument/2006/relationships/oleObject" Target="embeddings/oleObject103.bin"/><Relationship Id="rId1150" Type="http://schemas.openxmlformats.org/officeDocument/2006/relationships/oleObject" Target="embeddings/oleObject561.bin"/><Relationship Id="rId1151" Type="http://schemas.openxmlformats.org/officeDocument/2006/relationships/image" Target="media/image580.wmf"/><Relationship Id="rId1152" Type="http://schemas.openxmlformats.org/officeDocument/2006/relationships/oleObject" Target="embeddings/oleObject562.bin"/><Relationship Id="rId1153" Type="http://schemas.openxmlformats.org/officeDocument/2006/relationships/image" Target="media/image581.wmf"/><Relationship Id="rId1154" Type="http://schemas.openxmlformats.org/officeDocument/2006/relationships/oleObject" Target="embeddings/oleObject563.bin"/><Relationship Id="rId1155" Type="http://schemas.openxmlformats.org/officeDocument/2006/relationships/image" Target="media/image582.wmf"/><Relationship Id="rId1156" Type="http://schemas.openxmlformats.org/officeDocument/2006/relationships/oleObject" Target="embeddings/oleObject564.bin"/><Relationship Id="rId1157" Type="http://schemas.openxmlformats.org/officeDocument/2006/relationships/image" Target="media/image583.wmf"/><Relationship Id="rId1158" Type="http://schemas.openxmlformats.org/officeDocument/2006/relationships/oleObject" Target="embeddings/oleObject565.bin"/><Relationship Id="rId1159" Type="http://schemas.openxmlformats.org/officeDocument/2006/relationships/image" Target="media/image584.wmf"/><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220" Type="http://schemas.openxmlformats.org/officeDocument/2006/relationships/image" Target="media/image107.wmf"/><Relationship Id="rId221" Type="http://schemas.openxmlformats.org/officeDocument/2006/relationships/oleObject" Target="embeddings/oleObject104.bin"/><Relationship Id="rId222" Type="http://schemas.openxmlformats.org/officeDocument/2006/relationships/image" Target="media/image108.wmf"/><Relationship Id="rId223" Type="http://schemas.openxmlformats.org/officeDocument/2006/relationships/oleObject" Target="embeddings/oleObject105.bin"/><Relationship Id="rId224" Type="http://schemas.openxmlformats.org/officeDocument/2006/relationships/image" Target="media/image109.wmf"/><Relationship Id="rId225" Type="http://schemas.openxmlformats.org/officeDocument/2006/relationships/oleObject" Target="embeddings/oleObject106.bin"/><Relationship Id="rId226" Type="http://schemas.openxmlformats.org/officeDocument/2006/relationships/image" Target="media/image110.wmf"/><Relationship Id="rId227" Type="http://schemas.openxmlformats.org/officeDocument/2006/relationships/oleObject" Target="embeddings/oleObject107.bin"/><Relationship Id="rId228" Type="http://schemas.openxmlformats.org/officeDocument/2006/relationships/image" Target="media/image111.wmf"/><Relationship Id="rId229" Type="http://schemas.openxmlformats.org/officeDocument/2006/relationships/oleObject" Target="embeddings/oleObject108.bin"/><Relationship Id="rId1160" Type="http://schemas.openxmlformats.org/officeDocument/2006/relationships/oleObject" Target="embeddings/oleObject566.bin"/><Relationship Id="rId1161" Type="http://schemas.openxmlformats.org/officeDocument/2006/relationships/image" Target="media/image585.wmf"/><Relationship Id="rId1162" Type="http://schemas.openxmlformats.org/officeDocument/2006/relationships/oleObject" Target="embeddings/oleObject567.bin"/><Relationship Id="rId1163" Type="http://schemas.openxmlformats.org/officeDocument/2006/relationships/image" Target="media/image586.wmf"/><Relationship Id="rId1164" Type="http://schemas.openxmlformats.org/officeDocument/2006/relationships/oleObject" Target="embeddings/oleObject568.bin"/><Relationship Id="rId1165" Type="http://schemas.openxmlformats.org/officeDocument/2006/relationships/image" Target="media/image587.wmf"/><Relationship Id="rId1166" Type="http://schemas.openxmlformats.org/officeDocument/2006/relationships/oleObject" Target="embeddings/oleObject569.bin"/><Relationship Id="rId1167" Type="http://schemas.openxmlformats.org/officeDocument/2006/relationships/image" Target="media/image588.wmf"/><Relationship Id="rId1168" Type="http://schemas.openxmlformats.org/officeDocument/2006/relationships/oleObject" Target="embeddings/oleObject570.bin"/><Relationship Id="rId1169" Type="http://schemas.openxmlformats.org/officeDocument/2006/relationships/image" Target="media/image589.wmf"/><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AC3EFD-CF5C-2640-8B31-F3A7B980E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4642</TotalTime>
  <Pages>288</Pages>
  <Words>77517</Words>
  <Characters>441849</Characters>
  <Application>Microsoft Macintosh Word</Application>
  <DocSecurity>0</DocSecurity>
  <Lines>3682</Lines>
  <Paragraphs>1036</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518330</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111</cp:revision>
  <cp:lastPrinted>2012-01-23T17:06:00Z</cp:lastPrinted>
  <dcterms:created xsi:type="dcterms:W3CDTF">2014-08-22T16:11:00Z</dcterms:created>
  <dcterms:modified xsi:type="dcterms:W3CDTF">2016-04-27T18:26:00Z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WinEqns">
    <vt:bool>true</vt:bool>
  </property>
  <property fmtid="{D5CDD505-2E9C-101B-9397-08002B2CF9AE}" pid="11" name="MTEquationSection">
    <vt:lpwstr>1</vt:lpwstr>
  </property>
  <property fmtid="{D5CDD505-2E9C-101B-9397-08002B2CF9AE}" pid="12" name="MTEquationNumber2">
    <vt:lpwstr>(#C1.#E1)</vt:lpwstr>
  </property>
  <property fmtid="{D5CDD505-2E9C-101B-9397-08002B2CF9AE}" pid="13" name="MTMacEqns">
    <vt:bool>true</vt:bool>
  </property>
</Properties>
</file>