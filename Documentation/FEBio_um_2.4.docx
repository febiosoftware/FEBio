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082E45E8"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E8520E">
        <w:rPr>
          <w:b/>
          <w:noProof/>
        </w:rPr>
        <w:t>September 2,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B56DA9A" w14:textId="77777777" w:rsidR="00BB6F29"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BB6F29" w:rsidRPr="00242665">
        <w:rPr>
          <w:noProof/>
          <w:color w:val="000000"/>
        </w:rPr>
        <w:t>Chapter 1</w:t>
      </w:r>
      <w:r w:rsidR="00BB6F29">
        <w:rPr>
          <w:noProof/>
        </w:rPr>
        <w:t xml:space="preserve"> Introduction</w:t>
      </w:r>
      <w:r w:rsidR="00BB6F29">
        <w:rPr>
          <w:noProof/>
        </w:rPr>
        <w:tab/>
      </w:r>
      <w:r w:rsidR="00BB6F29">
        <w:rPr>
          <w:noProof/>
        </w:rPr>
        <w:fldChar w:fldCharType="begin"/>
      </w:r>
      <w:r w:rsidR="00BB6F29">
        <w:rPr>
          <w:noProof/>
        </w:rPr>
        <w:instrText xml:space="preserve"> PAGEREF _Toc302147088 \h </w:instrText>
      </w:r>
      <w:r w:rsidR="00BB6F29">
        <w:rPr>
          <w:noProof/>
        </w:rPr>
      </w:r>
      <w:r w:rsidR="00BB6F29">
        <w:rPr>
          <w:noProof/>
        </w:rPr>
        <w:fldChar w:fldCharType="separate"/>
      </w:r>
      <w:r w:rsidR="00BB6F29">
        <w:rPr>
          <w:noProof/>
        </w:rPr>
        <w:t>1</w:t>
      </w:r>
      <w:r w:rsidR="00BB6F29">
        <w:rPr>
          <w:noProof/>
        </w:rPr>
        <w:fldChar w:fldCharType="end"/>
      </w:r>
    </w:p>
    <w:p w14:paraId="2E0D3AC3"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_Toc302147089 \h </w:instrText>
      </w:r>
      <w:r>
        <w:rPr>
          <w:noProof/>
        </w:rPr>
      </w:r>
      <w:r>
        <w:rPr>
          <w:noProof/>
        </w:rPr>
        <w:fldChar w:fldCharType="separate"/>
      </w:r>
      <w:r>
        <w:rPr>
          <w:noProof/>
        </w:rPr>
        <w:t>1</w:t>
      </w:r>
      <w:r>
        <w:rPr>
          <w:noProof/>
        </w:rPr>
        <w:fldChar w:fldCharType="end"/>
      </w:r>
    </w:p>
    <w:p w14:paraId="4C940522"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_Toc302147090 \h </w:instrText>
      </w:r>
      <w:r>
        <w:rPr>
          <w:noProof/>
        </w:rPr>
      </w:r>
      <w:r>
        <w:rPr>
          <w:noProof/>
        </w:rPr>
        <w:fldChar w:fldCharType="separate"/>
      </w:r>
      <w:r>
        <w:rPr>
          <w:noProof/>
        </w:rPr>
        <w:t>2</w:t>
      </w:r>
      <w:r>
        <w:rPr>
          <w:noProof/>
        </w:rPr>
        <w:fldChar w:fldCharType="end"/>
      </w:r>
    </w:p>
    <w:p w14:paraId="6595CF5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_Toc302147091 \h </w:instrText>
      </w:r>
      <w:r>
        <w:rPr>
          <w:noProof/>
        </w:rPr>
      </w:r>
      <w:r>
        <w:rPr>
          <w:noProof/>
        </w:rPr>
        <w:fldChar w:fldCharType="separate"/>
      </w:r>
      <w:r>
        <w:rPr>
          <w:noProof/>
        </w:rPr>
        <w:t>3</w:t>
      </w:r>
      <w:r>
        <w:rPr>
          <w:noProof/>
        </w:rPr>
        <w:fldChar w:fldCharType="end"/>
      </w:r>
    </w:p>
    <w:p w14:paraId="3F3FAB86"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2</w:t>
      </w:r>
      <w:r>
        <w:rPr>
          <w:noProof/>
        </w:rPr>
        <w:t xml:space="preserve"> Running FEBio</w:t>
      </w:r>
      <w:r>
        <w:rPr>
          <w:noProof/>
        </w:rPr>
        <w:tab/>
      </w:r>
      <w:r>
        <w:rPr>
          <w:noProof/>
        </w:rPr>
        <w:fldChar w:fldCharType="begin"/>
      </w:r>
      <w:r>
        <w:rPr>
          <w:noProof/>
        </w:rPr>
        <w:instrText xml:space="preserve"> PAGEREF _Toc302147092 \h </w:instrText>
      </w:r>
      <w:r>
        <w:rPr>
          <w:noProof/>
        </w:rPr>
      </w:r>
      <w:r>
        <w:rPr>
          <w:noProof/>
        </w:rPr>
        <w:fldChar w:fldCharType="separate"/>
      </w:r>
      <w:r>
        <w:rPr>
          <w:noProof/>
        </w:rPr>
        <w:t>5</w:t>
      </w:r>
      <w:r>
        <w:rPr>
          <w:noProof/>
        </w:rPr>
        <w:fldChar w:fldCharType="end"/>
      </w:r>
    </w:p>
    <w:p w14:paraId="08A3FDA3"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_Toc302147093 \h </w:instrText>
      </w:r>
      <w:r>
        <w:rPr>
          <w:noProof/>
        </w:rPr>
      </w:r>
      <w:r>
        <w:rPr>
          <w:noProof/>
        </w:rPr>
        <w:fldChar w:fldCharType="separate"/>
      </w:r>
      <w:r>
        <w:rPr>
          <w:noProof/>
        </w:rPr>
        <w:t>5</w:t>
      </w:r>
      <w:r>
        <w:rPr>
          <w:noProof/>
        </w:rPr>
        <w:fldChar w:fldCharType="end"/>
      </w:r>
    </w:p>
    <w:p w14:paraId="1646146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2.1.1.</w:t>
      </w:r>
      <w:r>
        <w:rPr>
          <w:noProof/>
        </w:rPr>
        <w:t xml:space="preserve"> Windows XP</w:t>
      </w:r>
      <w:r>
        <w:rPr>
          <w:noProof/>
        </w:rPr>
        <w:tab/>
      </w:r>
      <w:r>
        <w:rPr>
          <w:noProof/>
        </w:rPr>
        <w:fldChar w:fldCharType="begin"/>
      </w:r>
      <w:r>
        <w:rPr>
          <w:noProof/>
        </w:rPr>
        <w:instrText xml:space="preserve"> PAGEREF _Toc302147094 \h </w:instrText>
      </w:r>
      <w:r>
        <w:rPr>
          <w:noProof/>
        </w:rPr>
      </w:r>
      <w:r>
        <w:rPr>
          <w:noProof/>
        </w:rPr>
        <w:fldChar w:fldCharType="separate"/>
      </w:r>
      <w:r>
        <w:rPr>
          <w:noProof/>
        </w:rPr>
        <w:t>5</w:t>
      </w:r>
      <w:r>
        <w:rPr>
          <w:noProof/>
        </w:rPr>
        <w:fldChar w:fldCharType="end"/>
      </w:r>
    </w:p>
    <w:p w14:paraId="1989AA7B"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2.1.2.</w:t>
      </w:r>
      <w:r>
        <w:rPr>
          <w:noProof/>
        </w:rPr>
        <w:t xml:space="preserve"> Windows 7</w:t>
      </w:r>
      <w:r>
        <w:rPr>
          <w:noProof/>
        </w:rPr>
        <w:tab/>
      </w:r>
      <w:r>
        <w:rPr>
          <w:noProof/>
        </w:rPr>
        <w:fldChar w:fldCharType="begin"/>
      </w:r>
      <w:r>
        <w:rPr>
          <w:noProof/>
        </w:rPr>
        <w:instrText xml:space="preserve"> PAGEREF _Toc302147095 \h </w:instrText>
      </w:r>
      <w:r>
        <w:rPr>
          <w:noProof/>
        </w:rPr>
      </w:r>
      <w:r>
        <w:rPr>
          <w:noProof/>
        </w:rPr>
        <w:fldChar w:fldCharType="separate"/>
      </w:r>
      <w:r>
        <w:rPr>
          <w:noProof/>
        </w:rPr>
        <w:t>5</w:t>
      </w:r>
      <w:r>
        <w:rPr>
          <w:noProof/>
        </w:rPr>
        <w:fldChar w:fldCharType="end"/>
      </w:r>
    </w:p>
    <w:p w14:paraId="515DFC3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2.1.3.</w:t>
      </w:r>
      <w:r>
        <w:rPr>
          <w:noProof/>
        </w:rPr>
        <w:t xml:space="preserve"> Running FEBio from Explorer</w:t>
      </w:r>
      <w:r>
        <w:rPr>
          <w:noProof/>
        </w:rPr>
        <w:tab/>
      </w:r>
      <w:r>
        <w:rPr>
          <w:noProof/>
        </w:rPr>
        <w:fldChar w:fldCharType="begin"/>
      </w:r>
      <w:r>
        <w:rPr>
          <w:noProof/>
        </w:rPr>
        <w:instrText xml:space="preserve"> PAGEREF _Toc302147096 \h </w:instrText>
      </w:r>
      <w:r>
        <w:rPr>
          <w:noProof/>
        </w:rPr>
      </w:r>
      <w:r>
        <w:rPr>
          <w:noProof/>
        </w:rPr>
        <w:fldChar w:fldCharType="separate"/>
      </w:r>
      <w:r>
        <w:rPr>
          <w:noProof/>
        </w:rPr>
        <w:t>6</w:t>
      </w:r>
      <w:r>
        <w:rPr>
          <w:noProof/>
        </w:rPr>
        <w:fldChar w:fldCharType="end"/>
      </w:r>
    </w:p>
    <w:p w14:paraId="1DA1810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_Toc302147097 \h </w:instrText>
      </w:r>
      <w:r>
        <w:rPr>
          <w:noProof/>
        </w:rPr>
      </w:r>
      <w:r>
        <w:rPr>
          <w:noProof/>
        </w:rPr>
        <w:fldChar w:fldCharType="separate"/>
      </w:r>
      <w:r>
        <w:rPr>
          <w:noProof/>
        </w:rPr>
        <w:t>6</w:t>
      </w:r>
      <w:r>
        <w:rPr>
          <w:noProof/>
        </w:rPr>
        <w:fldChar w:fldCharType="end"/>
      </w:r>
    </w:p>
    <w:p w14:paraId="57E0BCF8"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_Toc302147098 \h </w:instrText>
      </w:r>
      <w:r>
        <w:rPr>
          <w:noProof/>
        </w:rPr>
      </w:r>
      <w:r>
        <w:rPr>
          <w:noProof/>
        </w:rPr>
        <w:fldChar w:fldCharType="separate"/>
      </w:r>
      <w:r>
        <w:rPr>
          <w:noProof/>
        </w:rPr>
        <w:t>6</w:t>
      </w:r>
      <w:r>
        <w:rPr>
          <w:noProof/>
        </w:rPr>
        <w:fldChar w:fldCharType="end"/>
      </w:r>
    </w:p>
    <w:p w14:paraId="63BE497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_Toc302147099 \h </w:instrText>
      </w:r>
      <w:r>
        <w:rPr>
          <w:noProof/>
        </w:rPr>
      </w:r>
      <w:r>
        <w:rPr>
          <w:noProof/>
        </w:rPr>
        <w:fldChar w:fldCharType="separate"/>
      </w:r>
      <w:r>
        <w:rPr>
          <w:noProof/>
        </w:rPr>
        <w:t>9</w:t>
      </w:r>
      <w:r>
        <w:rPr>
          <w:noProof/>
        </w:rPr>
        <w:fldChar w:fldCharType="end"/>
      </w:r>
    </w:p>
    <w:p w14:paraId="1616209F"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_Toc302147100 \h </w:instrText>
      </w:r>
      <w:r>
        <w:rPr>
          <w:noProof/>
        </w:rPr>
      </w:r>
      <w:r>
        <w:rPr>
          <w:noProof/>
        </w:rPr>
        <w:fldChar w:fldCharType="separate"/>
      </w:r>
      <w:r>
        <w:rPr>
          <w:noProof/>
        </w:rPr>
        <w:t>10</w:t>
      </w:r>
      <w:r>
        <w:rPr>
          <w:noProof/>
        </w:rPr>
        <w:fldChar w:fldCharType="end"/>
      </w:r>
    </w:p>
    <w:p w14:paraId="69EE2FE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_Toc302147101 \h </w:instrText>
      </w:r>
      <w:r>
        <w:rPr>
          <w:noProof/>
        </w:rPr>
      </w:r>
      <w:r>
        <w:rPr>
          <w:noProof/>
        </w:rPr>
        <w:fldChar w:fldCharType="separate"/>
      </w:r>
      <w:r>
        <w:rPr>
          <w:noProof/>
        </w:rPr>
        <w:t>10</w:t>
      </w:r>
      <w:r>
        <w:rPr>
          <w:noProof/>
        </w:rPr>
        <w:fldChar w:fldCharType="end"/>
      </w:r>
    </w:p>
    <w:p w14:paraId="71B191D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_Toc302147102 \h </w:instrText>
      </w:r>
      <w:r>
        <w:rPr>
          <w:noProof/>
        </w:rPr>
      </w:r>
      <w:r>
        <w:rPr>
          <w:noProof/>
        </w:rPr>
        <w:fldChar w:fldCharType="separate"/>
      </w:r>
      <w:r>
        <w:rPr>
          <w:noProof/>
        </w:rPr>
        <w:t>11</w:t>
      </w:r>
      <w:r>
        <w:rPr>
          <w:noProof/>
        </w:rPr>
        <w:fldChar w:fldCharType="end"/>
      </w:r>
    </w:p>
    <w:p w14:paraId="44346016"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_Toc302147103 \h </w:instrText>
      </w:r>
      <w:r>
        <w:rPr>
          <w:noProof/>
        </w:rPr>
      </w:r>
      <w:r>
        <w:rPr>
          <w:noProof/>
        </w:rPr>
        <w:fldChar w:fldCharType="separate"/>
      </w:r>
      <w:r>
        <w:rPr>
          <w:noProof/>
        </w:rPr>
        <w:t>12</w:t>
      </w:r>
      <w:r>
        <w:rPr>
          <w:noProof/>
        </w:rPr>
        <w:fldChar w:fldCharType="end"/>
      </w:r>
    </w:p>
    <w:p w14:paraId="2856FF6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2.8.1.</w:t>
      </w:r>
      <w:r>
        <w:rPr>
          <w:noProof/>
        </w:rPr>
        <w:t xml:space="preserve"> Interrupting a Run</w:t>
      </w:r>
      <w:r>
        <w:rPr>
          <w:noProof/>
        </w:rPr>
        <w:tab/>
      </w:r>
      <w:r>
        <w:rPr>
          <w:noProof/>
        </w:rPr>
        <w:fldChar w:fldCharType="begin"/>
      </w:r>
      <w:r>
        <w:rPr>
          <w:noProof/>
        </w:rPr>
        <w:instrText xml:space="preserve"> PAGEREF _Toc302147104 \h </w:instrText>
      </w:r>
      <w:r>
        <w:rPr>
          <w:noProof/>
        </w:rPr>
      </w:r>
      <w:r>
        <w:rPr>
          <w:noProof/>
        </w:rPr>
        <w:fldChar w:fldCharType="separate"/>
      </w:r>
      <w:r>
        <w:rPr>
          <w:noProof/>
        </w:rPr>
        <w:t>12</w:t>
      </w:r>
      <w:r>
        <w:rPr>
          <w:noProof/>
        </w:rPr>
        <w:fldChar w:fldCharType="end"/>
      </w:r>
    </w:p>
    <w:p w14:paraId="2C90592D"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2.8.2.</w:t>
      </w:r>
      <w:r>
        <w:rPr>
          <w:noProof/>
        </w:rPr>
        <w:t xml:space="preserve"> Debugging a Run</w:t>
      </w:r>
      <w:r>
        <w:rPr>
          <w:noProof/>
        </w:rPr>
        <w:tab/>
      </w:r>
      <w:r>
        <w:rPr>
          <w:noProof/>
        </w:rPr>
        <w:fldChar w:fldCharType="begin"/>
      </w:r>
      <w:r>
        <w:rPr>
          <w:noProof/>
        </w:rPr>
        <w:instrText xml:space="preserve"> PAGEREF _Toc302147105 \h </w:instrText>
      </w:r>
      <w:r>
        <w:rPr>
          <w:noProof/>
        </w:rPr>
      </w:r>
      <w:r>
        <w:rPr>
          <w:noProof/>
        </w:rPr>
        <w:fldChar w:fldCharType="separate"/>
      </w:r>
      <w:r>
        <w:rPr>
          <w:noProof/>
        </w:rPr>
        <w:t>13</w:t>
      </w:r>
      <w:r>
        <w:rPr>
          <w:noProof/>
        </w:rPr>
        <w:fldChar w:fldCharType="end"/>
      </w:r>
    </w:p>
    <w:p w14:paraId="38B9CF8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2.8.3.</w:t>
      </w:r>
      <w:r>
        <w:rPr>
          <w:noProof/>
        </w:rPr>
        <w:t xml:space="preserve"> Restarting a Run</w:t>
      </w:r>
      <w:r>
        <w:rPr>
          <w:noProof/>
        </w:rPr>
        <w:tab/>
      </w:r>
      <w:r>
        <w:rPr>
          <w:noProof/>
        </w:rPr>
        <w:fldChar w:fldCharType="begin"/>
      </w:r>
      <w:r>
        <w:rPr>
          <w:noProof/>
        </w:rPr>
        <w:instrText xml:space="preserve"> PAGEREF _Toc302147106 \h </w:instrText>
      </w:r>
      <w:r>
        <w:rPr>
          <w:noProof/>
        </w:rPr>
      </w:r>
      <w:r>
        <w:rPr>
          <w:noProof/>
        </w:rPr>
        <w:fldChar w:fldCharType="separate"/>
      </w:r>
      <w:r>
        <w:rPr>
          <w:noProof/>
        </w:rPr>
        <w:t>13</w:t>
      </w:r>
      <w:r>
        <w:rPr>
          <w:noProof/>
        </w:rPr>
        <w:fldChar w:fldCharType="end"/>
      </w:r>
    </w:p>
    <w:p w14:paraId="4B5ACF52"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2.8.4.</w:t>
      </w:r>
      <w:r>
        <w:rPr>
          <w:noProof/>
        </w:rPr>
        <w:t xml:space="preserve"> Input File Checking</w:t>
      </w:r>
      <w:r>
        <w:rPr>
          <w:noProof/>
        </w:rPr>
        <w:tab/>
      </w:r>
      <w:r>
        <w:rPr>
          <w:noProof/>
        </w:rPr>
        <w:fldChar w:fldCharType="begin"/>
      </w:r>
      <w:r>
        <w:rPr>
          <w:noProof/>
        </w:rPr>
        <w:instrText xml:space="preserve"> PAGEREF _Toc302147107 \h </w:instrText>
      </w:r>
      <w:r>
        <w:rPr>
          <w:noProof/>
        </w:rPr>
      </w:r>
      <w:r>
        <w:rPr>
          <w:noProof/>
        </w:rPr>
        <w:fldChar w:fldCharType="separate"/>
      </w:r>
      <w:r>
        <w:rPr>
          <w:noProof/>
        </w:rPr>
        <w:t>13</w:t>
      </w:r>
      <w:r>
        <w:rPr>
          <w:noProof/>
        </w:rPr>
        <w:fldChar w:fldCharType="end"/>
      </w:r>
    </w:p>
    <w:p w14:paraId="75D06ADB"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3</w:t>
      </w:r>
      <w:r>
        <w:rPr>
          <w:noProof/>
        </w:rPr>
        <w:t xml:space="preserve"> Free Format Input</w:t>
      </w:r>
      <w:r>
        <w:rPr>
          <w:noProof/>
        </w:rPr>
        <w:tab/>
      </w:r>
      <w:r>
        <w:rPr>
          <w:noProof/>
        </w:rPr>
        <w:fldChar w:fldCharType="begin"/>
      </w:r>
      <w:r>
        <w:rPr>
          <w:noProof/>
        </w:rPr>
        <w:instrText xml:space="preserve"> PAGEREF _Toc302147108 \h </w:instrText>
      </w:r>
      <w:r>
        <w:rPr>
          <w:noProof/>
        </w:rPr>
      </w:r>
      <w:r>
        <w:rPr>
          <w:noProof/>
        </w:rPr>
        <w:fldChar w:fldCharType="separate"/>
      </w:r>
      <w:r>
        <w:rPr>
          <w:noProof/>
        </w:rPr>
        <w:t>14</w:t>
      </w:r>
      <w:r>
        <w:rPr>
          <w:noProof/>
        </w:rPr>
        <w:fldChar w:fldCharType="end"/>
      </w:r>
    </w:p>
    <w:p w14:paraId="57A04D3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_Toc302147109 \h </w:instrText>
      </w:r>
      <w:r>
        <w:rPr>
          <w:noProof/>
        </w:rPr>
      </w:r>
      <w:r>
        <w:rPr>
          <w:noProof/>
        </w:rPr>
        <w:fldChar w:fldCharType="separate"/>
      </w:r>
      <w:r>
        <w:rPr>
          <w:noProof/>
        </w:rPr>
        <w:t>15</w:t>
      </w:r>
      <w:r>
        <w:rPr>
          <w:noProof/>
        </w:rPr>
        <w:fldChar w:fldCharType="end"/>
      </w:r>
    </w:p>
    <w:p w14:paraId="3BC01CC3"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_Toc302147110 \h </w:instrText>
      </w:r>
      <w:r>
        <w:rPr>
          <w:noProof/>
        </w:rPr>
      </w:r>
      <w:r>
        <w:rPr>
          <w:noProof/>
        </w:rPr>
        <w:fldChar w:fldCharType="separate"/>
      </w:r>
      <w:r>
        <w:rPr>
          <w:noProof/>
        </w:rPr>
        <w:t>15</w:t>
      </w:r>
      <w:r>
        <w:rPr>
          <w:noProof/>
        </w:rPr>
        <w:fldChar w:fldCharType="end"/>
      </w:r>
    </w:p>
    <w:p w14:paraId="541C4B7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_Toc302147111 \h </w:instrText>
      </w:r>
      <w:r>
        <w:rPr>
          <w:noProof/>
        </w:rPr>
      </w:r>
      <w:r>
        <w:rPr>
          <w:noProof/>
        </w:rPr>
        <w:fldChar w:fldCharType="separate"/>
      </w:r>
      <w:r>
        <w:rPr>
          <w:noProof/>
        </w:rPr>
        <w:t>16</w:t>
      </w:r>
      <w:r>
        <w:rPr>
          <w:noProof/>
        </w:rPr>
        <w:fldChar w:fldCharType="end"/>
      </w:r>
    </w:p>
    <w:p w14:paraId="5C88F4C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3.3.1.</w:t>
      </w:r>
      <w:r>
        <w:rPr>
          <w:noProof/>
        </w:rPr>
        <w:t xml:space="preserve"> Include Keyword</w:t>
      </w:r>
      <w:r>
        <w:rPr>
          <w:noProof/>
        </w:rPr>
        <w:tab/>
      </w:r>
      <w:r>
        <w:rPr>
          <w:noProof/>
        </w:rPr>
        <w:fldChar w:fldCharType="begin"/>
      </w:r>
      <w:r>
        <w:rPr>
          <w:noProof/>
        </w:rPr>
        <w:instrText xml:space="preserve"> PAGEREF _Toc302147112 \h </w:instrText>
      </w:r>
      <w:r>
        <w:rPr>
          <w:noProof/>
        </w:rPr>
      </w:r>
      <w:r>
        <w:rPr>
          <w:noProof/>
        </w:rPr>
        <w:fldChar w:fldCharType="separate"/>
      </w:r>
      <w:r>
        <w:rPr>
          <w:noProof/>
        </w:rPr>
        <w:t>16</w:t>
      </w:r>
      <w:r>
        <w:rPr>
          <w:noProof/>
        </w:rPr>
        <w:fldChar w:fldCharType="end"/>
      </w:r>
    </w:p>
    <w:p w14:paraId="0D22F4C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3.3.2.</w:t>
      </w:r>
      <w:r>
        <w:rPr>
          <w:noProof/>
        </w:rPr>
        <w:t xml:space="preserve"> The ‘from’ Attribute</w:t>
      </w:r>
      <w:r>
        <w:rPr>
          <w:noProof/>
        </w:rPr>
        <w:tab/>
      </w:r>
      <w:r>
        <w:rPr>
          <w:noProof/>
        </w:rPr>
        <w:fldChar w:fldCharType="begin"/>
      </w:r>
      <w:r>
        <w:rPr>
          <w:noProof/>
        </w:rPr>
        <w:instrText xml:space="preserve"> PAGEREF _Toc302147113 \h </w:instrText>
      </w:r>
      <w:r>
        <w:rPr>
          <w:noProof/>
        </w:rPr>
      </w:r>
      <w:r>
        <w:rPr>
          <w:noProof/>
        </w:rPr>
        <w:fldChar w:fldCharType="separate"/>
      </w:r>
      <w:r>
        <w:rPr>
          <w:noProof/>
        </w:rPr>
        <w:t>17</w:t>
      </w:r>
      <w:r>
        <w:rPr>
          <w:noProof/>
        </w:rPr>
        <w:fldChar w:fldCharType="end"/>
      </w:r>
    </w:p>
    <w:p w14:paraId="1115F7A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_Toc302147114 \h </w:instrText>
      </w:r>
      <w:r>
        <w:rPr>
          <w:noProof/>
        </w:rPr>
      </w:r>
      <w:r>
        <w:rPr>
          <w:noProof/>
        </w:rPr>
        <w:fldChar w:fldCharType="separate"/>
      </w:r>
      <w:r>
        <w:rPr>
          <w:noProof/>
        </w:rPr>
        <w:t>18</w:t>
      </w:r>
      <w:r>
        <w:rPr>
          <w:noProof/>
        </w:rPr>
        <w:fldChar w:fldCharType="end"/>
      </w:r>
    </w:p>
    <w:p w14:paraId="12CB58DB"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_Toc302147115 \h </w:instrText>
      </w:r>
      <w:r>
        <w:rPr>
          <w:noProof/>
        </w:rPr>
      </w:r>
      <w:r>
        <w:rPr>
          <w:noProof/>
        </w:rPr>
        <w:fldChar w:fldCharType="separate"/>
      </w:r>
      <w:r>
        <w:rPr>
          <w:noProof/>
        </w:rPr>
        <w:t>19</w:t>
      </w:r>
      <w:r>
        <w:rPr>
          <w:noProof/>
        </w:rPr>
        <w:fldChar w:fldCharType="end"/>
      </w:r>
    </w:p>
    <w:p w14:paraId="1E1C751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3.5.1.</w:t>
      </w:r>
      <w:r>
        <w:rPr>
          <w:noProof/>
        </w:rPr>
        <w:t xml:space="preserve"> Common Parameters</w:t>
      </w:r>
      <w:r>
        <w:rPr>
          <w:noProof/>
        </w:rPr>
        <w:tab/>
      </w:r>
      <w:r>
        <w:rPr>
          <w:noProof/>
        </w:rPr>
        <w:fldChar w:fldCharType="begin"/>
      </w:r>
      <w:r>
        <w:rPr>
          <w:noProof/>
        </w:rPr>
        <w:instrText xml:space="preserve"> PAGEREF _Toc302147116 \h </w:instrText>
      </w:r>
      <w:r>
        <w:rPr>
          <w:noProof/>
        </w:rPr>
      </w:r>
      <w:r>
        <w:rPr>
          <w:noProof/>
        </w:rPr>
        <w:fldChar w:fldCharType="separate"/>
      </w:r>
      <w:r>
        <w:rPr>
          <w:noProof/>
        </w:rPr>
        <w:t>19</w:t>
      </w:r>
      <w:r>
        <w:rPr>
          <w:noProof/>
        </w:rPr>
        <w:fldChar w:fldCharType="end"/>
      </w:r>
    </w:p>
    <w:p w14:paraId="44C4E1A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3.5.2.</w:t>
      </w:r>
      <w:r>
        <w:rPr>
          <w:noProof/>
        </w:rPr>
        <w:t xml:space="preserve"> Parameters for </w:t>
      </w:r>
      <w:r w:rsidRPr="00242665">
        <w:rPr>
          <w:noProof/>
        </w:rPr>
        <w:t>Biphasic</w:t>
      </w:r>
      <w:r>
        <w:rPr>
          <w:noProof/>
        </w:rPr>
        <w:t xml:space="preserve"> Analysis</w:t>
      </w:r>
      <w:r>
        <w:rPr>
          <w:noProof/>
        </w:rPr>
        <w:tab/>
      </w:r>
      <w:r>
        <w:rPr>
          <w:noProof/>
        </w:rPr>
        <w:fldChar w:fldCharType="begin"/>
      </w:r>
      <w:r>
        <w:rPr>
          <w:noProof/>
        </w:rPr>
        <w:instrText xml:space="preserve"> PAGEREF _Toc302147117 \h </w:instrText>
      </w:r>
      <w:r>
        <w:rPr>
          <w:noProof/>
        </w:rPr>
      </w:r>
      <w:r>
        <w:rPr>
          <w:noProof/>
        </w:rPr>
        <w:fldChar w:fldCharType="separate"/>
      </w:r>
      <w:r>
        <w:rPr>
          <w:noProof/>
        </w:rPr>
        <w:t>26</w:t>
      </w:r>
      <w:r>
        <w:rPr>
          <w:noProof/>
        </w:rPr>
        <w:fldChar w:fldCharType="end"/>
      </w:r>
    </w:p>
    <w:p w14:paraId="5011858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3.5.3.</w:t>
      </w:r>
      <w:r>
        <w:rPr>
          <w:noProof/>
        </w:rPr>
        <w:t xml:space="preserve"> Parameters for </w:t>
      </w:r>
      <w:r w:rsidRPr="00242665">
        <w:rPr>
          <w:noProof/>
        </w:rPr>
        <w:t>Solute</w:t>
      </w:r>
      <w:r>
        <w:rPr>
          <w:noProof/>
        </w:rPr>
        <w:t xml:space="preserve"> Analysis</w:t>
      </w:r>
      <w:r>
        <w:rPr>
          <w:noProof/>
        </w:rPr>
        <w:tab/>
      </w:r>
      <w:r>
        <w:rPr>
          <w:noProof/>
        </w:rPr>
        <w:fldChar w:fldCharType="begin"/>
      </w:r>
      <w:r>
        <w:rPr>
          <w:noProof/>
        </w:rPr>
        <w:instrText xml:space="preserve"> PAGEREF _Toc302147118 \h </w:instrText>
      </w:r>
      <w:r>
        <w:rPr>
          <w:noProof/>
        </w:rPr>
      </w:r>
      <w:r>
        <w:rPr>
          <w:noProof/>
        </w:rPr>
        <w:fldChar w:fldCharType="separate"/>
      </w:r>
      <w:r>
        <w:rPr>
          <w:noProof/>
        </w:rPr>
        <w:t>26</w:t>
      </w:r>
      <w:r>
        <w:rPr>
          <w:noProof/>
        </w:rPr>
        <w:fldChar w:fldCharType="end"/>
      </w:r>
    </w:p>
    <w:p w14:paraId="4B3C7F4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3.5.4.</w:t>
      </w:r>
      <w:r>
        <w:rPr>
          <w:noProof/>
        </w:rPr>
        <w:t xml:space="preserve"> Parameters for </w:t>
      </w:r>
      <w:r w:rsidRPr="00242665">
        <w:rPr>
          <w:noProof/>
        </w:rPr>
        <w:t>Heat</w:t>
      </w:r>
      <w:r>
        <w:rPr>
          <w:noProof/>
        </w:rPr>
        <w:t xml:space="preserve"> Analysis</w:t>
      </w:r>
      <w:r>
        <w:rPr>
          <w:noProof/>
        </w:rPr>
        <w:tab/>
      </w:r>
      <w:r>
        <w:rPr>
          <w:noProof/>
        </w:rPr>
        <w:fldChar w:fldCharType="begin"/>
      </w:r>
      <w:r>
        <w:rPr>
          <w:noProof/>
        </w:rPr>
        <w:instrText xml:space="preserve"> PAGEREF _Toc302147119 \h </w:instrText>
      </w:r>
      <w:r>
        <w:rPr>
          <w:noProof/>
        </w:rPr>
      </w:r>
      <w:r>
        <w:rPr>
          <w:noProof/>
        </w:rPr>
        <w:fldChar w:fldCharType="separate"/>
      </w:r>
      <w:r>
        <w:rPr>
          <w:noProof/>
        </w:rPr>
        <w:t>26</w:t>
      </w:r>
      <w:r>
        <w:rPr>
          <w:noProof/>
        </w:rPr>
        <w:fldChar w:fldCharType="end"/>
      </w:r>
    </w:p>
    <w:p w14:paraId="6AEBD4E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_Toc302147120 \h </w:instrText>
      </w:r>
      <w:r>
        <w:rPr>
          <w:noProof/>
        </w:rPr>
      </w:r>
      <w:r>
        <w:rPr>
          <w:noProof/>
        </w:rPr>
        <w:fldChar w:fldCharType="separate"/>
      </w:r>
      <w:r>
        <w:rPr>
          <w:noProof/>
        </w:rPr>
        <w:t>27</w:t>
      </w:r>
      <w:r>
        <w:rPr>
          <w:noProof/>
        </w:rPr>
        <w:fldChar w:fldCharType="end"/>
      </w:r>
    </w:p>
    <w:p w14:paraId="74549E4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3.6.1.</w:t>
      </w:r>
      <w:r>
        <w:rPr>
          <w:noProof/>
        </w:rPr>
        <w:t xml:space="preserve"> Constants</w:t>
      </w:r>
      <w:r>
        <w:rPr>
          <w:noProof/>
        </w:rPr>
        <w:tab/>
      </w:r>
      <w:r>
        <w:rPr>
          <w:noProof/>
        </w:rPr>
        <w:fldChar w:fldCharType="begin"/>
      </w:r>
      <w:r>
        <w:rPr>
          <w:noProof/>
        </w:rPr>
        <w:instrText xml:space="preserve"> PAGEREF _Toc302147121 \h </w:instrText>
      </w:r>
      <w:r>
        <w:rPr>
          <w:noProof/>
        </w:rPr>
      </w:r>
      <w:r>
        <w:rPr>
          <w:noProof/>
        </w:rPr>
        <w:fldChar w:fldCharType="separate"/>
      </w:r>
      <w:r>
        <w:rPr>
          <w:noProof/>
        </w:rPr>
        <w:t>27</w:t>
      </w:r>
      <w:r>
        <w:rPr>
          <w:noProof/>
        </w:rPr>
        <w:fldChar w:fldCharType="end"/>
      </w:r>
    </w:p>
    <w:p w14:paraId="6D47FDC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3.6.2.</w:t>
      </w:r>
      <w:r>
        <w:rPr>
          <w:noProof/>
        </w:rPr>
        <w:t xml:space="preserve"> Solutes</w:t>
      </w:r>
      <w:r>
        <w:rPr>
          <w:noProof/>
        </w:rPr>
        <w:tab/>
      </w:r>
      <w:r>
        <w:rPr>
          <w:noProof/>
        </w:rPr>
        <w:fldChar w:fldCharType="begin"/>
      </w:r>
      <w:r>
        <w:rPr>
          <w:noProof/>
        </w:rPr>
        <w:instrText xml:space="preserve"> PAGEREF _Toc302147122 \h </w:instrText>
      </w:r>
      <w:r>
        <w:rPr>
          <w:noProof/>
        </w:rPr>
      </w:r>
      <w:r>
        <w:rPr>
          <w:noProof/>
        </w:rPr>
        <w:fldChar w:fldCharType="separate"/>
      </w:r>
      <w:r>
        <w:rPr>
          <w:noProof/>
        </w:rPr>
        <w:t>27</w:t>
      </w:r>
      <w:r>
        <w:rPr>
          <w:noProof/>
        </w:rPr>
        <w:fldChar w:fldCharType="end"/>
      </w:r>
    </w:p>
    <w:p w14:paraId="7DDE9C5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3.6.3.</w:t>
      </w:r>
      <w:r>
        <w:rPr>
          <w:noProof/>
        </w:rPr>
        <w:t xml:space="preserve"> Solid-Bound Molecules</w:t>
      </w:r>
      <w:r>
        <w:rPr>
          <w:noProof/>
        </w:rPr>
        <w:tab/>
      </w:r>
      <w:r>
        <w:rPr>
          <w:noProof/>
        </w:rPr>
        <w:fldChar w:fldCharType="begin"/>
      </w:r>
      <w:r>
        <w:rPr>
          <w:noProof/>
        </w:rPr>
        <w:instrText xml:space="preserve"> PAGEREF _Toc302147123 \h </w:instrText>
      </w:r>
      <w:r>
        <w:rPr>
          <w:noProof/>
        </w:rPr>
      </w:r>
      <w:r>
        <w:rPr>
          <w:noProof/>
        </w:rPr>
        <w:fldChar w:fldCharType="separate"/>
      </w:r>
      <w:r>
        <w:rPr>
          <w:noProof/>
        </w:rPr>
        <w:t>28</w:t>
      </w:r>
      <w:r>
        <w:rPr>
          <w:noProof/>
        </w:rPr>
        <w:fldChar w:fldCharType="end"/>
      </w:r>
    </w:p>
    <w:p w14:paraId="6021B875"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_Toc302147124 \h </w:instrText>
      </w:r>
      <w:r>
        <w:rPr>
          <w:noProof/>
        </w:rPr>
      </w:r>
      <w:r>
        <w:rPr>
          <w:noProof/>
        </w:rPr>
        <w:fldChar w:fldCharType="separate"/>
      </w:r>
      <w:r>
        <w:rPr>
          <w:noProof/>
        </w:rPr>
        <w:t>29</w:t>
      </w:r>
      <w:r>
        <w:rPr>
          <w:noProof/>
        </w:rPr>
        <w:fldChar w:fldCharType="end"/>
      </w:r>
    </w:p>
    <w:p w14:paraId="08AE598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_Toc302147125 \h </w:instrText>
      </w:r>
      <w:r>
        <w:rPr>
          <w:noProof/>
        </w:rPr>
      </w:r>
      <w:r>
        <w:rPr>
          <w:noProof/>
        </w:rPr>
        <w:fldChar w:fldCharType="separate"/>
      </w:r>
      <w:r>
        <w:rPr>
          <w:noProof/>
        </w:rPr>
        <w:t>30</w:t>
      </w:r>
      <w:r>
        <w:rPr>
          <w:noProof/>
        </w:rPr>
        <w:fldChar w:fldCharType="end"/>
      </w:r>
    </w:p>
    <w:p w14:paraId="23ACDDD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3.8.1.</w:t>
      </w:r>
      <w:r>
        <w:rPr>
          <w:noProof/>
        </w:rPr>
        <w:t xml:space="preserve"> Nodes Section</w:t>
      </w:r>
      <w:r>
        <w:rPr>
          <w:noProof/>
        </w:rPr>
        <w:tab/>
      </w:r>
      <w:r>
        <w:rPr>
          <w:noProof/>
        </w:rPr>
        <w:fldChar w:fldCharType="begin"/>
      </w:r>
      <w:r>
        <w:rPr>
          <w:noProof/>
        </w:rPr>
        <w:instrText xml:space="preserve"> PAGEREF _Toc302147126 \h </w:instrText>
      </w:r>
      <w:r>
        <w:rPr>
          <w:noProof/>
        </w:rPr>
      </w:r>
      <w:r>
        <w:rPr>
          <w:noProof/>
        </w:rPr>
        <w:fldChar w:fldCharType="separate"/>
      </w:r>
      <w:r>
        <w:rPr>
          <w:noProof/>
        </w:rPr>
        <w:t>30</w:t>
      </w:r>
      <w:r>
        <w:rPr>
          <w:noProof/>
        </w:rPr>
        <w:fldChar w:fldCharType="end"/>
      </w:r>
    </w:p>
    <w:p w14:paraId="39C7667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3.8.2.</w:t>
      </w:r>
      <w:r>
        <w:rPr>
          <w:noProof/>
        </w:rPr>
        <w:t xml:space="preserve"> Elements Section</w:t>
      </w:r>
      <w:r>
        <w:rPr>
          <w:noProof/>
        </w:rPr>
        <w:tab/>
      </w:r>
      <w:r>
        <w:rPr>
          <w:noProof/>
        </w:rPr>
        <w:fldChar w:fldCharType="begin"/>
      </w:r>
      <w:r>
        <w:rPr>
          <w:noProof/>
        </w:rPr>
        <w:instrText xml:space="preserve"> PAGEREF _Toc302147127 \h </w:instrText>
      </w:r>
      <w:r>
        <w:rPr>
          <w:noProof/>
        </w:rPr>
      </w:r>
      <w:r>
        <w:rPr>
          <w:noProof/>
        </w:rPr>
        <w:fldChar w:fldCharType="separate"/>
      </w:r>
      <w:r>
        <w:rPr>
          <w:noProof/>
        </w:rPr>
        <w:t>31</w:t>
      </w:r>
      <w:r>
        <w:rPr>
          <w:noProof/>
        </w:rPr>
        <w:fldChar w:fldCharType="end"/>
      </w:r>
    </w:p>
    <w:p w14:paraId="31B373A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_Toc302147128 \h </w:instrText>
      </w:r>
      <w:r>
        <w:rPr>
          <w:noProof/>
        </w:rPr>
      </w:r>
      <w:r>
        <w:rPr>
          <w:noProof/>
        </w:rPr>
        <w:fldChar w:fldCharType="separate"/>
      </w:r>
      <w:r>
        <w:rPr>
          <w:noProof/>
        </w:rPr>
        <w:t>31</w:t>
      </w:r>
      <w:r>
        <w:rPr>
          <w:noProof/>
        </w:rPr>
        <w:fldChar w:fldCharType="end"/>
      </w:r>
    </w:p>
    <w:p w14:paraId="4C69520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_Toc302147129 \h </w:instrText>
      </w:r>
      <w:r>
        <w:rPr>
          <w:noProof/>
        </w:rPr>
      </w:r>
      <w:r>
        <w:rPr>
          <w:noProof/>
        </w:rPr>
        <w:fldChar w:fldCharType="separate"/>
      </w:r>
      <w:r>
        <w:rPr>
          <w:noProof/>
        </w:rPr>
        <w:t>32</w:t>
      </w:r>
      <w:r>
        <w:rPr>
          <w:noProof/>
        </w:rPr>
        <w:fldChar w:fldCharType="end"/>
      </w:r>
    </w:p>
    <w:p w14:paraId="7F7D518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_Toc302147130 \h </w:instrText>
      </w:r>
      <w:r>
        <w:rPr>
          <w:noProof/>
        </w:rPr>
      </w:r>
      <w:r>
        <w:rPr>
          <w:noProof/>
        </w:rPr>
        <w:fldChar w:fldCharType="separate"/>
      </w:r>
      <w:r>
        <w:rPr>
          <w:noProof/>
        </w:rPr>
        <w:t>32</w:t>
      </w:r>
      <w:r>
        <w:rPr>
          <w:noProof/>
        </w:rPr>
        <w:fldChar w:fldCharType="end"/>
      </w:r>
    </w:p>
    <w:p w14:paraId="05AE7B1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3.8.3.</w:t>
      </w:r>
      <w:r>
        <w:rPr>
          <w:noProof/>
        </w:rPr>
        <w:t xml:space="preserve"> Element Data Section</w:t>
      </w:r>
      <w:r>
        <w:rPr>
          <w:noProof/>
        </w:rPr>
        <w:tab/>
      </w:r>
      <w:r>
        <w:rPr>
          <w:noProof/>
        </w:rPr>
        <w:fldChar w:fldCharType="begin"/>
      </w:r>
      <w:r>
        <w:rPr>
          <w:noProof/>
        </w:rPr>
        <w:instrText xml:space="preserve"> PAGEREF _Toc302147131 \h </w:instrText>
      </w:r>
      <w:r>
        <w:rPr>
          <w:noProof/>
        </w:rPr>
      </w:r>
      <w:r>
        <w:rPr>
          <w:noProof/>
        </w:rPr>
        <w:fldChar w:fldCharType="separate"/>
      </w:r>
      <w:r>
        <w:rPr>
          <w:noProof/>
        </w:rPr>
        <w:t>33</w:t>
      </w:r>
      <w:r>
        <w:rPr>
          <w:noProof/>
        </w:rPr>
        <w:fldChar w:fldCharType="end"/>
      </w:r>
    </w:p>
    <w:p w14:paraId="11B51EB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3.8.4.</w:t>
      </w:r>
      <w:r>
        <w:rPr>
          <w:noProof/>
        </w:rPr>
        <w:t xml:space="preserve"> Surface Section</w:t>
      </w:r>
      <w:r>
        <w:rPr>
          <w:noProof/>
        </w:rPr>
        <w:tab/>
      </w:r>
      <w:r>
        <w:rPr>
          <w:noProof/>
        </w:rPr>
        <w:fldChar w:fldCharType="begin"/>
      </w:r>
      <w:r>
        <w:rPr>
          <w:noProof/>
        </w:rPr>
        <w:instrText xml:space="preserve"> PAGEREF _Toc302147132 \h </w:instrText>
      </w:r>
      <w:r>
        <w:rPr>
          <w:noProof/>
        </w:rPr>
      </w:r>
      <w:r>
        <w:rPr>
          <w:noProof/>
        </w:rPr>
        <w:fldChar w:fldCharType="separate"/>
      </w:r>
      <w:r>
        <w:rPr>
          <w:noProof/>
        </w:rPr>
        <w:t>34</w:t>
      </w:r>
      <w:r>
        <w:rPr>
          <w:noProof/>
        </w:rPr>
        <w:fldChar w:fldCharType="end"/>
      </w:r>
    </w:p>
    <w:p w14:paraId="6C68018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3.8.5.</w:t>
      </w:r>
      <w:r>
        <w:rPr>
          <w:noProof/>
        </w:rPr>
        <w:t xml:space="preserve"> NodeSet Section</w:t>
      </w:r>
      <w:r>
        <w:rPr>
          <w:noProof/>
        </w:rPr>
        <w:tab/>
      </w:r>
      <w:r>
        <w:rPr>
          <w:noProof/>
        </w:rPr>
        <w:fldChar w:fldCharType="begin"/>
      </w:r>
      <w:r>
        <w:rPr>
          <w:noProof/>
        </w:rPr>
        <w:instrText xml:space="preserve"> PAGEREF _Toc302147133 \h </w:instrText>
      </w:r>
      <w:r>
        <w:rPr>
          <w:noProof/>
        </w:rPr>
      </w:r>
      <w:r>
        <w:rPr>
          <w:noProof/>
        </w:rPr>
        <w:fldChar w:fldCharType="separate"/>
      </w:r>
      <w:r>
        <w:rPr>
          <w:noProof/>
        </w:rPr>
        <w:t>34</w:t>
      </w:r>
      <w:r>
        <w:rPr>
          <w:noProof/>
        </w:rPr>
        <w:fldChar w:fldCharType="end"/>
      </w:r>
    </w:p>
    <w:p w14:paraId="6D0FC14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3.8.6.</w:t>
      </w:r>
      <w:r>
        <w:rPr>
          <w:noProof/>
        </w:rPr>
        <w:t xml:space="preserve"> ElementSet Section</w:t>
      </w:r>
      <w:r>
        <w:rPr>
          <w:noProof/>
        </w:rPr>
        <w:tab/>
      </w:r>
      <w:r>
        <w:rPr>
          <w:noProof/>
        </w:rPr>
        <w:fldChar w:fldCharType="begin"/>
      </w:r>
      <w:r>
        <w:rPr>
          <w:noProof/>
        </w:rPr>
        <w:instrText xml:space="preserve"> PAGEREF _Toc302147134 \h </w:instrText>
      </w:r>
      <w:r>
        <w:rPr>
          <w:noProof/>
        </w:rPr>
      </w:r>
      <w:r>
        <w:rPr>
          <w:noProof/>
        </w:rPr>
        <w:fldChar w:fldCharType="separate"/>
      </w:r>
      <w:r>
        <w:rPr>
          <w:noProof/>
        </w:rPr>
        <w:t>35</w:t>
      </w:r>
      <w:r>
        <w:rPr>
          <w:noProof/>
        </w:rPr>
        <w:fldChar w:fldCharType="end"/>
      </w:r>
    </w:p>
    <w:p w14:paraId="1077B3C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_Toc302147135 \h </w:instrText>
      </w:r>
      <w:r>
        <w:rPr>
          <w:noProof/>
        </w:rPr>
      </w:r>
      <w:r>
        <w:rPr>
          <w:noProof/>
        </w:rPr>
        <w:fldChar w:fldCharType="separate"/>
      </w:r>
      <w:r>
        <w:rPr>
          <w:noProof/>
        </w:rPr>
        <w:t>36</w:t>
      </w:r>
      <w:r>
        <w:rPr>
          <w:noProof/>
        </w:rPr>
        <w:fldChar w:fldCharType="end"/>
      </w:r>
    </w:p>
    <w:p w14:paraId="5B38255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3.9.1.</w:t>
      </w:r>
      <w:r>
        <w:rPr>
          <w:noProof/>
        </w:rPr>
        <w:t xml:space="preserve"> Initial Nodal Velocities</w:t>
      </w:r>
      <w:r>
        <w:rPr>
          <w:noProof/>
        </w:rPr>
        <w:tab/>
      </w:r>
      <w:r>
        <w:rPr>
          <w:noProof/>
        </w:rPr>
        <w:fldChar w:fldCharType="begin"/>
      </w:r>
      <w:r>
        <w:rPr>
          <w:noProof/>
        </w:rPr>
        <w:instrText xml:space="preserve"> PAGEREF _Toc302147136 \h </w:instrText>
      </w:r>
      <w:r>
        <w:rPr>
          <w:noProof/>
        </w:rPr>
      </w:r>
      <w:r>
        <w:rPr>
          <w:noProof/>
        </w:rPr>
        <w:fldChar w:fldCharType="separate"/>
      </w:r>
      <w:r>
        <w:rPr>
          <w:noProof/>
        </w:rPr>
        <w:t>36</w:t>
      </w:r>
      <w:r>
        <w:rPr>
          <w:noProof/>
        </w:rPr>
        <w:fldChar w:fldCharType="end"/>
      </w:r>
    </w:p>
    <w:p w14:paraId="13FE65B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_Toc302147137 \h </w:instrText>
      </w:r>
      <w:r>
        <w:rPr>
          <w:noProof/>
        </w:rPr>
      </w:r>
      <w:r>
        <w:rPr>
          <w:noProof/>
        </w:rPr>
        <w:fldChar w:fldCharType="separate"/>
      </w:r>
      <w:r>
        <w:rPr>
          <w:noProof/>
        </w:rPr>
        <w:t>36</w:t>
      </w:r>
      <w:r>
        <w:rPr>
          <w:noProof/>
        </w:rPr>
        <w:fldChar w:fldCharType="end"/>
      </w:r>
    </w:p>
    <w:p w14:paraId="2190B37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_Toc302147138 \h </w:instrText>
      </w:r>
      <w:r>
        <w:rPr>
          <w:noProof/>
        </w:rPr>
      </w:r>
      <w:r>
        <w:rPr>
          <w:noProof/>
        </w:rPr>
        <w:fldChar w:fldCharType="separate"/>
      </w:r>
      <w:r>
        <w:rPr>
          <w:noProof/>
        </w:rPr>
        <w:t>36</w:t>
      </w:r>
      <w:r>
        <w:rPr>
          <w:noProof/>
        </w:rPr>
        <w:fldChar w:fldCharType="end"/>
      </w:r>
    </w:p>
    <w:p w14:paraId="47408BA1"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_Toc302147139 \h </w:instrText>
      </w:r>
      <w:r>
        <w:rPr>
          <w:noProof/>
        </w:rPr>
      </w:r>
      <w:r>
        <w:rPr>
          <w:noProof/>
        </w:rPr>
        <w:fldChar w:fldCharType="separate"/>
      </w:r>
      <w:r>
        <w:rPr>
          <w:noProof/>
        </w:rPr>
        <w:t>37</w:t>
      </w:r>
      <w:r>
        <w:rPr>
          <w:noProof/>
        </w:rPr>
        <w:fldChar w:fldCharType="end"/>
      </w:r>
    </w:p>
    <w:p w14:paraId="12398552"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3.10.1.</w:t>
      </w:r>
      <w:r>
        <w:rPr>
          <w:noProof/>
        </w:rPr>
        <w:t xml:space="preserve"> Prescribed Nodal Degrees of Freedom</w:t>
      </w:r>
      <w:r>
        <w:rPr>
          <w:noProof/>
        </w:rPr>
        <w:tab/>
      </w:r>
      <w:r>
        <w:rPr>
          <w:noProof/>
        </w:rPr>
        <w:fldChar w:fldCharType="begin"/>
      </w:r>
      <w:r>
        <w:rPr>
          <w:noProof/>
        </w:rPr>
        <w:instrText xml:space="preserve"> PAGEREF _Toc302147140 \h </w:instrText>
      </w:r>
      <w:r>
        <w:rPr>
          <w:noProof/>
        </w:rPr>
      </w:r>
      <w:r>
        <w:rPr>
          <w:noProof/>
        </w:rPr>
        <w:fldChar w:fldCharType="separate"/>
      </w:r>
      <w:r>
        <w:rPr>
          <w:noProof/>
        </w:rPr>
        <w:t>37</w:t>
      </w:r>
      <w:r>
        <w:rPr>
          <w:noProof/>
        </w:rPr>
        <w:fldChar w:fldCharType="end"/>
      </w:r>
    </w:p>
    <w:p w14:paraId="43BC487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3.10.2.</w:t>
      </w:r>
      <w:r>
        <w:rPr>
          <w:noProof/>
        </w:rPr>
        <w:t xml:space="preserve"> Fixed Nodal Degrees of Freedom</w:t>
      </w:r>
      <w:r>
        <w:rPr>
          <w:noProof/>
        </w:rPr>
        <w:tab/>
      </w:r>
      <w:r>
        <w:rPr>
          <w:noProof/>
        </w:rPr>
        <w:fldChar w:fldCharType="begin"/>
      </w:r>
      <w:r>
        <w:rPr>
          <w:noProof/>
        </w:rPr>
        <w:instrText xml:space="preserve"> PAGEREF _Toc302147141 \h </w:instrText>
      </w:r>
      <w:r>
        <w:rPr>
          <w:noProof/>
        </w:rPr>
      </w:r>
      <w:r>
        <w:rPr>
          <w:noProof/>
        </w:rPr>
        <w:fldChar w:fldCharType="separate"/>
      </w:r>
      <w:r>
        <w:rPr>
          <w:noProof/>
        </w:rPr>
        <w:t>38</w:t>
      </w:r>
      <w:r>
        <w:rPr>
          <w:noProof/>
        </w:rPr>
        <w:fldChar w:fldCharType="end"/>
      </w:r>
    </w:p>
    <w:p w14:paraId="29360256"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_Toc302147142 \h </w:instrText>
      </w:r>
      <w:r>
        <w:rPr>
          <w:noProof/>
        </w:rPr>
      </w:r>
      <w:r>
        <w:rPr>
          <w:noProof/>
        </w:rPr>
        <w:fldChar w:fldCharType="separate"/>
      </w:r>
      <w:r>
        <w:rPr>
          <w:noProof/>
        </w:rPr>
        <w:t>39</w:t>
      </w:r>
      <w:r>
        <w:rPr>
          <w:noProof/>
        </w:rPr>
        <w:fldChar w:fldCharType="end"/>
      </w:r>
    </w:p>
    <w:p w14:paraId="18045AB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3.11.1.</w:t>
      </w:r>
      <w:r>
        <w:rPr>
          <w:noProof/>
        </w:rPr>
        <w:t xml:space="preserve"> Nodal Loads</w:t>
      </w:r>
      <w:r>
        <w:rPr>
          <w:noProof/>
        </w:rPr>
        <w:tab/>
      </w:r>
      <w:r>
        <w:rPr>
          <w:noProof/>
        </w:rPr>
        <w:fldChar w:fldCharType="begin"/>
      </w:r>
      <w:r>
        <w:rPr>
          <w:noProof/>
        </w:rPr>
        <w:instrText xml:space="preserve"> PAGEREF _Toc302147143 \h </w:instrText>
      </w:r>
      <w:r>
        <w:rPr>
          <w:noProof/>
        </w:rPr>
      </w:r>
      <w:r>
        <w:rPr>
          <w:noProof/>
        </w:rPr>
        <w:fldChar w:fldCharType="separate"/>
      </w:r>
      <w:r>
        <w:rPr>
          <w:noProof/>
        </w:rPr>
        <w:t>39</w:t>
      </w:r>
      <w:r>
        <w:rPr>
          <w:noProof/>
        </w:rPr>
        <w:fldChar w:fldCharType="end"/>
      </w:r>
    </w:p>
    <w:p w14:paraId="7A17C35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3.11.2.</w:t>
      </w:r>
      <w:r>
        <w:rPr>
          <w:noProof/>
        </w:rPr>
        <w:t xml:space="preserve"> Surface Loads</w:t>
      </w:r>
      <w:r>
        <w:rPr>
          <w:noProof/>
        </w:rPr>
        <w:tab/>
      </w:r>
      <w:r>
        <w:rPr>
          <w:noProof/>
        </w:rPr>
        <w:fldChar w:fldCharType="begin"/>
      </w:r>
      <w:r>
        <w:rPr>
          <w:noProof/>
        </w:rPr>
        <w:instrText xml:space="preserve"> PAGEREF _Toc302147144 \h </w:instrText>
      </w:r>
      <w:r>
        <w:rPr>
          <w:noProof/>
        </w:rPr>
      </w:r>
      <w:r>
        <w:rPr>
          <w:noProof/>
        </w:rPr>
        <w:fldChar w:fldCharType="separate"/>
      </w:r>
      <w:r>
        <w:rPr>
          <w:noProof/>
        </w:rPr>
        <w:t>39</w:t>
      </w:r>
      <w:r>
        <w:rPr>
          <w:noProof/>
        </w:rPr>
        <w:fldChar w:fldCharType="end"/>
      </w:r>
    </w:p>
    <w:p w14:paraId="7CACC8C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_Toc302147145 \h </w:instrText>
      </w:r>
      <w:r>
        <w:rPr>
          <w:noProof/>
        </w:rPr>
      </w:r>
      <w:r>
        <w:rPr>
          <w:noProof/>
        </w:rPr>
        <w:fldChar w:fldCharType="separate"/>
      </w:r>
      <w:r>
        <w:rPr>
          <w:noProof/>
        </w:rPr>
        <w:t>40</w:t>
      </w:r>
      <w:r>
        <w:rPr>
          <w:noProof/>
        </w:rPr>
        <w:fldChar w:fldCharType="end"/>
      </w:r>
    </w:p>
    <w:p w14:paraId="0BA03A5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_Toc302147146 \h </w:instrText>
      </w:r>
      <w:r>
        <w:rPr>
          <w:noProof/>
        </w:rPr>
      </w:r>
      <w:r>
        <w:rPr>
          <w:noProof/>
        </w:rPr>
        <w:fldChar w:fldCharType="separate"/>
      </w:r>
      <w:r>
        <w:rPr>
          <w:noProof/>
        </w:rPr>
        <w:t>40</w:t>
      </w:r>
      <w:r>
        <w:rPr>
          <w:noProof/>
        </w:rPr>
        <w:fldChar w:fldCharType="end"/>
      </w:r>
    </w:p>
    <w:p w14:paraId="1CE9E0D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_Toc302147147 \h </w:instrText>
      </w:r>
      <w:r>
        <w:rPr>
          <w:noProof/>
        </w:rPr>
      </w:r>
      <w:r>
        <w:rPr>
          <w:noProof/>
        </w:rPr>
        <w:fldChar w:fldCharType="separate"/>
      </w:r>
      <w:r>
        <w:rPr>
          <w:noProof/>
        </w:rPr>
        <w:t>41</w:t>
      </w:r>
      <w:r>
        <w:rPr>
          <w:noProof/>
        </w:rPr>
        <w:fldChar w:fldCharType="end"/>
      </w:r>
    </w:p>
    <w:p w14:paraId="5362458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_Toc302147148 \h </w:instrText>
      </w:r>
      <w:r>
        <w:rPr>
          <w:noProof/>
        </w:rPr>
      </w:r>
      <w:r>
        <w:rPr>
          <w:noProof/>
        </w:rPr>
        <w:fldChar w:fldCharType="separate"/>
      </w:r>
      <w:r>
        <w:rPr>
          <w:noProof/>
        </w:rPr>
        <w:t>42</w:t>
      </w:r>
      <w:r>
        <w:rPr>
          <w:noProof/>
        </w:rPr>
        <w:fldChar w:fldCharType="end"/>
      </w:r>
    </w:p>
    <w:p w14:paraId="7C13490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_Toc302147149 \h </w:instrText>
      </w:r>
      <w:r>
        <w:rPr>
          <w:noProof/>
        </w:rPr>
      </w:r>
      <w:r>
        <w:rPr>
          <w:noProof/>
        </w:rPr>
        <w:fldChar w:fldCharType="separate"/>
      </w:r>
      <w:r>
        <w:rPr>
          <w:noProof/>
        </w:rPr>
        <w:t>44</w:t>
      </w:r>
      <w:r>
        <w:rPr>
          <w:noProof/>
        </w:rPr>
        <w:fldChar w:fldCharType="end"/>
      </w:r>
    </w:p>
    <w:p w14:paraId="0AE66A3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_Toc302147150 \h </w:instrText>
      </w:r>
      <w:r>
        <w:rPr>
          <w:noProof/>
        </w:rPr>
      </w:r>
      <w:r>
        <w:rPr>
          <w:noProof/>
        </w:rPr>
        <w:fldChar w:fldCharType="separate"/>
      </w:r>
      <w:r>
        <w:rPr>
          <w:noProof/>
        </w:rPr>
        <w:t>44</w:t>
      </w:r>
      <w:r>
        <w:rPr>
          <w:noProof/>
        </w:rPr>
        <w:fldChar w:fldCharType="end"/>
      </w:r>
    </w:p>
    <w:p w14:paraId="4485887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_Toc302147151 \h </w:instrText>
      </w:r>
      <w:r>
        <w:rPr>
          <w:noProof/>
        </w:rPr>
      </w:r>
      <w:r>
        <w:rPr>
          <w:noProof/>
        </w:rPr>
        <w:fldChar w:fldCharType="separate"/>
      </w:r>
      <w:r>
        <w:rPr>
          <w:noProof/>
        </w:rPr>
        <w:t>45</w:t>
      </w:r>
      <w:r>
        <w:rPr>
          <w:noProof/>
        </w:rPr>
        <w:fldChar w:fldCharType="end"/>
      </w:r>
    </w:p>
    <w:p w14:paraId="51CFFCF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3.11.3.</w:t>
      </w:r>
      <w:r>
        <w:rPr>
          <w:noProof/>
        </w:rPr>
        <w:t xml:space="preserve"> Body Loads</w:t>
      </w:r>
      <w:r>
        <w:rPr>
          <w:noProof/>
        </w:rPr>
        <w:tab/>
      </w:r>
      <w:r>
        <w:rPr>
          <w:noProof/>
        </w:rPr>
        <w:fldChar w:fldCharType="begin"/>
      </w:r>
      <w:r>
        <w:rPr>
          <w:noProof/>
        </w:rPr>
        <w:instrText xml:space="preserve"> PAGEREF _Toc302147152 \h </w:instrText>
      </w:r>
      <w:r>
        <w:rPr>
          <w:noProof/>
        </w:rPr>
      </w:r>
      <w:r>
        <w:rPr>
          <w:noProof/>
        </w:rPr>
        <w:fldChar w:fldCharType="separate"/>
      </w:r>
      <w:r>
        <w:rPr>
          <w:noProof/>
        </w:rPr>
        <w:t>45</w:t>
      </w:r>
      <w:r>
        <w:rPr>
          <w:noProof/>
        </w:rPr>
        <w:fldChar w:fldCharType="end"/>
      </w:r>
    </w:p>
    <w:p w14:paraId="3328662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_Toc302147153 \h </w:instrText>
      </w:r>
      <w:r>
        <w:rPr>
          <w:noProof/>
        </w:rPr>
      </w:r>
      <w:r>
        <w:rPr>
          <w:noProof/>
        </w:rPr>
        <w:fldChar w:fldCharType="separate"/>
      </w:r>
      <w:r>
        <w:rPr>
          <w:noProof/>
        </w:rPr>
        <w:t>45</w:t>
      </w:r>
      <w:r>
        <w:rPr>
          <w:noProof/>
        </w:rPr>
        <w:fldChar w:fldCharType="end"/>
      </w:r>
    </w:p>
    <w:p w14:paraId="2FE29DA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_Toc302147154 \h </w:instrText>
      </w:r>
      <w:r>
        <w:rPr>
          <w:noProof/>
        </w:rPr>
      </w:r>
      <w:r>
        <w:rPr>
          <w:noProof/>
        </w:rPr>
        <w:fldChar w:fldCharType="separate"/>
      </w:r>
      <w:r>
        <w:rPr>
          <w:noProof/>
        </w:rPr>
        <w:t>45</w:t>
      </w:r>
      <w:r>
        <w:rPr>
          <w:noProof/>
        </w:rPr>
        <w:fldChar w:fldCharType="end"/>
      </w:r>
    </w:p>
    <w:p w14:paraId="23C7338A"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_Toc302147155 \h </w:instrText>
      </w:r>
      <w:r>
        <w:rPr>
          <w:noProof/>
        </w:rPr>
      </w:r>
      <w:r>
        <w:rPr>
          <w:noProof/>
        </w:rPr>
        <w:fldChar w:fldCharType="separate"/>
      </w:r>
      <w:r>
        <w:rPr>
          <w:noProof/>
        </w:rPr>
        <w:t>46</w:t>
      </w:r>
      <w:r>
        <w:rPr>
          <w:noProof/>
        </w:rPr>
        <w:fldChar w:fldCharType="end"/>
      </w:r>
    </w:p>
    <w:p w14:paraId="2C10F22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_Toc302147156 \h </w:instrText>
      </w:r>
      <w:r>
        <w:rPr>
          <w:noProof/>
        </w:rPr>
      </w:r>
      <w:r>
        <w:rPr>
          <w:noProof/>
        </w:rPr>
        <w:fldChar w:fldCharType="separate"/>
      </w:r>
      <w:r>
        <w:rPr>
          <w:noProof/>
        </w:rPr>
        <w:t>46</w:t>
      </w:r>
      <w:r>
        <w:rPr>
          <w:noProof/>
        </w:rPr>
        <w:fldChar w:fldCharType="end"/>
      </w:r>
    </w:p>
    <w:p w14:paraId="212589EC"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_Toc302147157 \h </w:instrText>
      </w:r>
      <w:r>
        <w:rPr>
          <w:noProof/>
        </w:rPr>
      </w:r>
      <w:r>
        <w:rPr>
          <w:noProof/>
        </w:rPr>
        <w:fldChar w:fldCharType="separate"/>
      </w:r>
      <w:r>
        <w:rPr>
          <w:noProof/>
        </w:rPr>
        <w:t>47</w:t>
      </w:r>
      <w:r>
        <w:rPr>
          <w:noProof/>
        </w:rPr>
        <w:fldChar w:fldCharType="end"/>
      </w:r>
    </w:p>
    <w:p w14:paraId="3828E37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3.12.1.</w:t>
      </w:r>
      <w:r>
        <w:rPr>
          <w:noProof/>
        </w:rPr>
        <w:t xml:space="preserve"> Sliding Interfaces</w:t>
      </w:r>
      <w:r>
        <w:rPr>
          <w:noProof/>
        </w:rPr>
        <w:tab/>
      </w:r>
      <w:r>
        <w:rPr>
          <w:noProof/>
        </w:rPr>
        <w:fldChar w:fldCharType="begin"/>
      </w:r>
      <w:r>
        <w:rPr>
          <w:noProof/>
        </w:rPr>
        <w:instrText xml:space="preserve"> PAGEREF _Toc302147158 \h </w:instrText>
      </w:r>
      <w:r>
        <w:rPr>
          <w:noProof/>
        </w:rPr>
      </w:r>
      <w:r>
        <w:rPr>
          <w:noProof/>
        </w:rPr>
        <w:fldChar w:fldCharType="separate"/>
      </w:r>
      <w:r>
        <w:rPr>
          <w:noProof/>
        </w:rPr>
        <w:t>47</w:t>
      </w:r>
      <w:r>
        <w:rPr>
          <w:noProof/>
        </w:rPr>
        <w:fldChar w:fldCharType="end"/>
      </w:r>
    </w:p>
    <w:p w14:paraId="13AB706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3.12.2.</w:t>
      </w:r>
      <w:r>
        <w:rPr>
          <w:noProof/>
        </w:rPr>
        <w:t xml:space="preserve"> Biphasic Contact</w:t>
      </w:r>
      <w:r>
        <w:rPr>
          <w:noProof/>
        </w:rPr>
        <w:tab/>
      </w:r>
      <w:r>
        <w:rPr>
          <w:noProof/>
        </w:rPr>
        <w:fldChar w:fldCharType="begin"/>
      </w:r>
      <w:r>
        <w:rPr>
          <w:noProof/>
        </w:rPr>
        <w:instrText xml:space="preserve"> PAGEREF _Toc302147159 \h </w:instrText>
      </w:r>
      <w:r>
        <w:rPr>
          <w:noProof/>
        </w:rPr>
      </w:r>
      <w:r>
        <w:rPr>
          <w:noProof/>
        </w:rPr>
        <w:fldChar w:fldCharType="separate"/>
      </w:r>
      <w:r>
        <w:rPr>
          <w:noProof/>
        </w:rPr>
        <w:t>52</w:t>
      </w:r>
      <w:r>
        <w:rPr>
          <w:noProof/>
        </w:rPr>
        <w:fldChar w:fldCharType="end"/>
      </w:r>
    </w:p>
    <w:p w14:paraId="3303D1E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_Toc302147160 \h </w:instrText>
      </w:r>
      <w:r>
        <w:rPr>
          <w:noProof/>
        </w:rPr>
      </w:r>
      <w:r>
        <w:rPr>
          <w:noProof/>
        </w:rPr>
        <w:fldChar w:fldCharType="separate"/>
      </w:r>
      <w:r>
        <w:rPr>
          <w:noProof/>
        </w:rPr>
        <w:t>53</w:t>
      </w:r>
      <w:r>
        <w:rPr>
          <w:noProof/>
        </w:rPr>
        <w:fldChar w:fldCharType="end"/>
      </w:r>
    </w:p>
    <w:p w14:paraId="34990E8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3.12.4.</w:t>
      </w:r>
      <w:r>
        <w:rPr>
          <w:noProof/>
        </w:rPr>
        <w:t xml:space="preserve"> Rigid Wall Interfaces</w:t>
      </w:r>
      <w:r>
        <w:rPr>
          <w:noProof/>
        </w:rPr>
        <w:tab/>
      </w:r>
      <w:r>
        <w:rPr>
          <w:noProof/>
        </w:rPr>
        <w:fldChar w:fldCharType="begin"/>
      </w:r>
      <w:r>
        <w:rPr>
          <w:noProof/>
        </w:rPr>
        <w:instrText xml:space="preserve"> PAGEREF _Toc302147161 \h </w:instrText>
      </w:r>
      <w:r>
        <w:rPr>
          <w:noProof/>
        </w:rPr>
      </w:r>
      <w:r>
        <w:rPr>
          <w:noProof/>
        </w:rPr>
        <w:fldChar w:fldCharType="separate"/>
      </w:r>
      <w:r>
        <w:rPr>
          <w:noProof/>
        </w:rPr>
        <w:t>54</w:t>
      </w:r>
      <w:r>
        <w:rPr>
          <w:noProof/>
        </w:rPr>
        <w:fldChar w:fldCharType="end"/>
      </w:r>
    </w:p>
    <w:p w14:paraId="6ECFD31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3.12.5.</w:t>
      </w:r>
      <w:r>
        <w:rPr>
          <w:noProof/>
        </w:rPr>
        <w:t xml:space="preserve"> Tied Interfaces</w:t>
      </w:r>
      <w:r>
        <w:rPr>
          <w:noProof/>
        </w:rPr>
        <w:tab/>
      </w:r>
      <w:r>
        <w:rPr>
          <w:noProof/>
        </w:rPr>
        <w:fldChar w:fldCharType="begin"/>
      </w:r>
      <w:r>
        <w:rPr>
          <w:noProof/>
        </w:rPr>
        <w:instrText xml:space="preserve"> PAGEREF _Toc302147162 \h </w:instrText>
      </w:r>
      <w:r>
        <w:rPr>
          <w:noProof/>
        </w:rPr>
      </w:r>
      <w:r>
        <w:rPr>
          <w:noProof/>
        </w:rPr>
        <w:fldChar w:fldCharType="separate"/>
      </w:r>
      <w:r>
        <w:rPr>
          <w:noProof/>
        </w:rPr>
        <w:t>55</w:t>
      </w:r>
      <w:r>
        <w:rPr>
          <w:noProof/>
        </w:rPr>
        <w:fldChar w:fldCharType="end"/>
      </w:r>
    </w:p>
    <w:p w14:paraId="35E22F7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3.12.6.</w:t>
      </w:r>
      <w:r>
        <w:rPr>
          <w:noProof/>
        </w:rPr>
        <w:t xml:space="preserve"> Tied Biphasic Interfaces</w:t>
      </w:r>
      <w:r>
        <w:rPr>
          <w:noProof/>
        </w:rPr>
        <w:tab/>
      </w:r>
      <w:r>
        <w:rPr>
          <w:noProof/>
        </w:rPr>
        <w:fldChar w:fldCharType="begin"/>
      </w:r>
      <w:r>
        <w:rPr>
          <w:noProof/>
        </w:rPr>
        <w:instrText xml:space="preserve"> PAGEREF _Toc302147163 \h </w:instrText>
      </w:r>
      <w:r>
        <w:rPr>
          <w:noProof/>
        </w:rPr>
      </w:r>
      <w:r>
        <w:rPr>
          <w:noProof/>
        </w:rPr>
        <w:fldChar w:fldCharType="separate"/>
      </w:r>
      <w:r>
        <w:rPr>
          <w:noProof/>
        </w:rPr>
        <w:t>55</w:t>
      </w:r>
      <w:r>
        <w:rPr>
          <w:noProof/>
        </w:rPr>
        <w:fldChar w:fldCharType="end"/>
      </w:r>
    </w:p>
    <w:p w14:paraId="4142AEE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3.12.7.</w:t>
      </w:r>
      <w:r>
        <w:rPr>
          <w:noProof/>
        </w:rPr>
        <w:t xml:space="preserve"> Sticky Interfaces</w:t>
      </w:r>
      <w:r>
        <w:rPr>
          <w:noProof/>
        </w:rPr>
        <w:tab/>
      </w:r>
      <w:r>
        <w:rPr>
          <w:noProof/>
        </w:rPr>
        <w:fldChar w:fldCharType="begin"/>
      </w:r>
      <w:r>
        <w:rPr>
          <w:noProof/>
        </w:rPr>
        <w:instrText xml:space="preserve"> PAGEREF _Toc302147164 \h </w:instrText>
      </w:r>
      <w:r>
        <w:rPr>
          <w:noProof/>
        </w:rPr>
      </w:r>
      <w:r>
        <w:rPr>
          <w:noProof/>
        </w:rPr>
        <w:fldChar w:fldCharType="separate"/>
      </w:r>
      <w:r>
        <w:rPr>
          <w:noProof/>
        </w:rPr>
        <w:t>56</w:t>
      </w:r>
      <w:r>
        <w:rPr>
          <w:noProof/>
        </w:rPr>
        <w:fldChar w:fldCharType="end"/>
      </w:r>
    </w:p>
    <w:p w14:paraId="363DD91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3.12.8.</w:t>
      </w:r>
      <w:r>
        <w:rPr>
          <w:noProof/>
        </w:rPr>
        <w:t xml:space="preserve"> Rigid Interfaces</w:t>
      </w:r>
      <w:r>
        <w:rPr>
          <w:noProof/>
        </w:rPr>
        <w:tab/>
      </w:r>
      <w:r>
        <w:rPr>
          <w:noProof/>
        </w:rPr>
        <w:fldChar w:fldCharType="begin"/>
      </w:r>
      <w:r>
        <w:rPr>
          <w:noProof/>
        </w:rPr>
        <w:instrText xml:space="preserve"> PAGEREF _Toc302147165 \h </w:instrText>
      </w:r>
      <w:r>
        <w:rPr>
          <w:noProof/>
        </w:rPr>
      </w:r>
      <w:r>
        <w:rPr>
          <w:noProof/>
        </w:rPr>
        <w:fldChar w:fldCharType="separate"/>
      </w:r>
      <w:r>
        <w:rPr>
          <w:noProof/>
        </w:rPr>
        <w:t>56</w:t>
      </w:r>
      <w:r>
        <w:rPr>
          <w:noProof/>
        </w:rPr>
        <w:fldChar w:fldCharType="end"/>
      </w:r>
    </w:p>
    <w:p w14:paraId="7DBE587D"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3.12.9.</w:t>
      </w:r>
      <w:r>
        <w:rPr>
          <w:noProof/>
        </w:rPr>
        <w:t xml:space="preserve"> Rigid Joints</w:t>
      </w:r>
      <w:r>
        <w:rPr>
          <w:noProof/>
        </w:rPr>
        <w:tab/>
      </w:r>
      <w:r>
        <w:rPr>
          <w:noProof/>
        </w:rPr>
        <w:fldChar w:fldCharType="begin"/>
      </w:r>
      <w:r>
        <w:rPr>
          <w:noProof/>
        </w:rPr>
        <w:instrText xml:space="preserve"> PAGEREF _Toc302147166 \h </w:instrText>
      </w:r>
      <w:r>
        <w:rPr>
          <w:noProof/>
        </w:rPr>
      </w:r>
      <w:r>
        <w:rPr>
          <w:noProof/>
        </w:rPr>
        <w:fldChar w:fldCharType="separate"/>
      </w:r>
      <w:r>
        <w:rPr>
          <w:noProof/>
        </w:rPr>
        <w:t>57</w:t>
      </w:r>
      <w:r>
        <w:rPr>
          <w:noProof/>
        </w:rPr>
        <w:fldChar w:fldCharType="end"/>
      </w:r>
    </w:p>
    <w:p w14:paraId="0A55AD66"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_Toc302147167 \h </w:instrText>
      </w:r>
      <w:r>
        <w:rPr>
          <w:noProof/>
        </w:rPr>
      </w:r>
      <w:r>
        <w:rPr>
          <w:noProof/>
        </w:rPr>
        <w:fldChar w:fldCharType="separate"/>
      </w:r>
      <w:r>
        <w:rPr>
          <w:noProof/>
        </w:rPr>
        <w:t>58</w:t>
      </w:r>
      <w:r>
        <w:rPr>
          <w:noProof/>
        </w:rPr>
        <w:fldChar w:fldCharType="end"/>
      </w:r>
    </w:p>
    <w:p w14:paraId="13E9CA72"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3.13.1.</w:t>
      </w:r>
      <w:r>
        <w:rPr>
          <w:noProof/>
        </w:rPr>
        <w:t xml:space="preserve"> Rigid Body Constraints</w:t>
      </w:r>
      <w:r>
        <w:rPr>
          <w:noProof/>
        </w:rPr>
        <w:tab/>
      </w:r>
      <w:r>
        <w:rPr>
          <w:noProof/>
        </w:rPr>
        <w:fldChar w:fldCharType="begin"/>
      </w:r>
      <w:r>
        <w:rPr>
          <w:noProof/>
        </w:rPr>
        <w:instrText xml:space="preserve"> PAGEREF _Toc302147168 \h </w:instrText>
      </w:r>
      <w:r>
        <w:rPr>
          <w:noProof/>
        </w:rPr>
      </w:r>
      <w:r>
        <w:rPr>
          <w:noProof/>
        </w:rPr>
        <w:fldChar w:fldCharType="separate"/>
      </w:r>
      <w:r>
        <w:rPr>
          <w:noProof/>
        </w:rPr>
        <w:t>58</w:t>
      </w:r>
      <w:r>
        <w:rPr>
          <w:noProof/>
        </w:rPr>
        <w:fldChar w:fldCharType="end"/>
      </w:r>
    </w:p>
    <w:p w14:paraId="0B082739"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Discrete Section</w:t>
      </w:r>
      <w:r>
        <w:rPr>
          <w:noProof/>
        </w:rPr>
        <w:tab/>
      </w:r>
      <w:r>
        <w:rPr>
          <w:noProof/>
        </w:rPr>
        <w:fldChar w:fldCharType="begin"/>
      </w:r>
      <w:r>
        <w:rPr>
          <w:noProof/>
        </w:rPr>
        <w:instrText xml:space="preserve"> PAGEREF _Toc302147169 \h </w:instrText>
      </w:r>
      <w:r>
        <w:rPr>
          <w:noProof/>
        </w:rPr>
      </w:r>
      <w:r>
        <w:rPr>
          <w:noProof/>
        </w:rPr>
        <w:fldChar w:fldCharType="separate"/>
      </w:r>
      <w:r>
        <w:rPr>
          <w:noProof/>
        </w:rPr>
        <w:t>60</w:t>
      </w:r>
      <w:r>
        <w:rPr>
          <w:noProof/>
        </w:rPr>
        <w:fldChar w:fldCharType="end"/>
      </w:r>
    </w:p>
    <w:p w14:paraId="52D564D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3.14.1.</w:t>
      </w:r>
      <w:r>
        <w:rPr>
          <w:noProof/>
        </w:rPr>
        <w:t xml:space="preserve"> Springs</w:t>
      </w:r>
      <w:r>
        <w:rPr>
          <w:noProof/>
        </w:rPr>
        <w:tab/>
      </w:r>
      <w:r>
        <w:rPr>
          <w:noProof/>
        </w:rPr>
        <w:fldChar w:fldCharType="begin"/>
      </w:r>
      <w:r>
        <w:rPr>
          <w:noProof/>
        </w:rPr>
        <w:instrText xml:space="preserve"> PAGEREF _Toc302147170 \h </w:instrText>
      </w:r>
      <w:r>
        <w:rPr>
          <w:noProof/>
        </w:rPr>
      </w:r>
      <w:r>
        <w:rPr>
          <w:noProof/>
        </w:rPr>
        <w:fldChar w:fldCharType="separate"/>
      </w:r>
      <w:r>
        <w:rPr>
          <w:noProof/>
        </w:rPr>
        <w:t>60</w:t>
      </w:r>
      <w:r>
        <w:rPr>
          <w:noProof/>
        </w:rPr>
        <w:fldChar w:fldCharType="end"/>
      </w:r>
    </w:p>
    <w:p w14:paraId="5F8A493F"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LoadData Section</w:t>
      </w:r>
      <w:r>
        <w:rPr>
          <w:noProof/>
        </w:rPr>
        <w:tab/>
      </w:r>
      <w:r>
        <w:rPr>
          <w:noProof/>
        </w:rPr>
        <w:fldChar w:fldCharType="begin"/>
      </w:r>
      <w:r>
        <w:rPr>
          <w:noProof/>
        </w:rPr>
        <w:instrText xml:space="preserve"> PAGEREF _Toc302147171 \h </w:instrText>
      </w:r>
      <w:r>
        <w:rPr>
          <w:noProof/>
        </w:rPr>
      </w:r>
      <w:r>
        <w:rPr>
          <w:noProof/>
        </w:rPr>
        <w:fldChar w:fldCharType="separate"/>
      </w:r>
      <w:r>
        <w:rPr>
          <w:noProof/>
        </w:rPr>
        <w:t>62</w:t>
      </w:r>
      <w:r>
        <w:rPr>
          <w:noProof/>
        </w:rPr>
        <w:fldChar w:fldCharType="end"/>
      </w:r>
    </w:p>
    <w:p w14:paraId="5728D81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Output Section</w:t>
      </w:r>
      <w:r>
        <w:rPr>
          <w:noProof/>
        </w:rPr>
        <w:tab/>
      </w:r>
      <w:r>
        <w:rPr>
          <w:noProof/>
        </w:rPr>
        <w:fldChar w:fldCharType="begin"/>
      </w:r>
      <w:r>
        <w:rPr>
          <w:noProof/>
        </w:rPr>
        <w:instrText xml:space="preserve"> PAGEREF _Toc302147172 \h </w:instrText>
      </w:r>
      <w:r>
        <w:rPr>
          <w:noProof/>
        </w:rPr>
      </w:r>
      <w:r>
        <w:rPr>
          <w:noProof/>
        </w:rPr>
        <w:fldChar w:fldCharType="separate"/>
      </w:r>
      <w:r>
        <w:rPr>
          <w:noProof/>
        </w:rPr>
        <w:t>64</w:t>
      </w:r>
      <w:r>
        <w:rPr>
          <w:noProof/>
        </w:rPr>
        <w:fldChar w:fldCharType="end"/>
      </w:r>
    </w:p>
    <w:p w14:paraId="54F7D5C2"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3.16.1.</w:t>
      </w:r>
      <w:r>
        <w:rPr>
          <w:noProof/>
        </w:rPr>
        <w:t xml:space="preserve"> Logfile</w:t>
      </w:r>
      <w:r>
        <w:rPr>
          <w:noProof/>
        </w:rPr>
        <w:tab/>
      </w:r>
      <w:r>
        <w:rPr>
          <w:noProof/>
        </w:rPr>
        <w:fldChar w:fldCharType="begin"/>
      </w:r>
      <w:r>
        <w:rPr>
          <w:noProof/>
        </w:rPr>
        <w:instrText xml:space="preserve"> PAGEREF _Toc302147173 \h </w:instrText>
      </w:r>
      <w:r>
        <w:rPr>
          <w:noProof/>
        </w:rPr>
      </w:r>
      <w:r>
        <w:rPr>
          <w:noProof/>
        </w:rPr>
        <w:fldChar w:fldCharType="separate"/>
      </w:r>
      <w:r>
        <w:rPr>
          <w:noProof/>
        </w:rPr>
        <w:t>64</w:t>
      </w:r>
      <w:r>
        <w:rPr>
          <w:noProof/>
        </w:rPr>
        <w:fldChar w:fldCharType="end"/>
      </w:r>
    </w:p>
    <w:p w14:paraId="42D04BA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3.16.1.1. Node_Data Class</w:t>
      </w:r>
      <w:r>
        <w:rPr>
          <w:noProof/>
        </w:rPr>
        <w:tab/>
      </w:r>
      <w:r>
        <w:rPr>
          <w:noProof/>
        </w:rPr>
        <w:fldChar w:fldCharType="begin"/>
      </w:r>
      <w:r>
        <w:rPr>
          <w:noProof/>
        </w:rPr>
        <w:instrText xml:space="preserve"> PAGEREF _Toc302147174 \h </w:instrText>
      </w:r>
      <w:r>
        <w:rPr>
          <w:noProof/>
        </w:rPr>
      </w:r>
      <w:r>
        <w:rPr>
          <w:noProof/>
        </w:rPr>
        <w:fldChar w:fldCharType="separate"/>
      </w:r>
      <w:r>
        <w:rPr>
          <w:noProof/>
        </w:rPr>
        <w:t>67</w:t>
      </w:r>
      <w:r>
        <w:rPr>
          <w:noProof/>
        </w:rPr>
        <w:fldChar w:fldCharType="end"/>
      </w:r>
    </w:p>
    <w:p w14:paraId="4BF3B0F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3.16.1.2. Element_Data Class</w:t>
      </w:r>
      <w:r>
        <w:rPr>
          <w:noProof/>
        </w:rPr>
        <w:tab/>
      </w:r>
      <w:r>
        <w:rPr>
          <w:noProof/>
        </w:rPr>
        <w:fldChar w:fldCharType="begin"/>
      </w:r>
      <w:r>
        <w:rPr>
          <w:noProof/>
        </w:rPr>
        <w:instrText xml:space="preserve"> PAGEREF _Toc302147175 \h </w:instrText>
      </w:r>
      <w:r>
        <w:rPr>
          <w:noProof/>
        </w:rPr>
      </w:r>
      <w:r>
        <w:rPr>
          <w:noProof/>
        </w:rPr>
        <w:fldChar w:fldCharType="separate"/>
      </w:r>
      <w:r>
        <w:rPr>
          <w:noProof/>
        </w:rPr>
        <w:t>68</w:t>
      </w:r>
      <w:r>
        <w:rPr>
          <w:noProof/>
        </w:rPr>
        <w:fldChar w:fldCharType="end"/>
      </w:r>
    </w:p>
    <w:p w14:paraId="5ED7F4E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3.16.1.3. Rigid_Body_Data Class</w:t>
      </w:r>
      <w:r>
        <w:rPr>
          <w:noProof/>
        </w:rPr>
        <w:tab/>
      </w:r>
      <w:r>
        <w:rPr>
          <w:noProof/>
        </w:rPr>
        <w:fldChar w:fldCharType="begin"/>
      </w:r>
      <w:r>
        <w:rPr>
          <w:noProof/>
        </w:rPr>
        <w:instrText xml:space="preserve"> PAGEREF _Toc302147176 \h </w:instrText>
      </w:r>
      <w:r>
        <w:rPr>
          <w:noProof/>
        </w:rPr>
      </w:r>
      <w:r>
        <w:rPr>
          <w:noProof/>
        </w:rPr>
        <w:fldChar w:fldCharType="separate"/>
      </w:r>
      <w:r>
        <w:rPr>
          <w:noProof/>
        </w:rPr>
        <w:t>70</w:t>
      </w:r>
      <w:r>
        <w:rPr>
          <w:noProof/>
        </w:rPr>
        <w:fldChar w:fldCharType="end"/>
      </w:r>
    </w:p>
    <w:p w14:paraId="1DDA21B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3.16.2.</w:t>
      </w:r>
      <w:r>
        <w:rPr>
          <w:noProof/>
        </w:rPr>
        <w:t xml:space="preserve"> Plotfile</w:t>
      </w:r>
      <w:r>
        <w:rPr>
          <w:noProof/>
        </w:rPr>
        <w:tab/>
      </w:r>
      <w:r>
        <w:rPr>
          <w:noProof/>
        </w:rPr>
        <w:fldChar w:fldCharType="begin"/>
      </w:r>
      <w:r>
        <w:rPr>
          <w:noProof/>
        </w:rPr>
        <w:instrText xml:space="preserve"> PAGEREF _Toc302147177 \h </w:instrText>
      </w:r>
      <w:r>
        <w:rPr>
          <w:noProof/>
        </w:rPr>
      </w:r>
      <w:r>
        <w:rPr>
          <w:noProof/>
        </w:rPr>
        <w:fldChar w:fldCharType="separate"/>
      </w:r>
      <w:r>
        <w:rPr>
          <w:noProof/>
        </w:rPr>
        <w:t>71</w:t>
      </w:r>
      <w:r>
        <w:rPr>
          <w:noProof/>
        </w:rPr>
        <w:fldChar w:fldCharType="end"/>
      </w:r>
    </w:p>
    <w:p w14:paraId="544C82B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3.16.2.1. Plotfile Variables</w:t>
      </w:r>
      <w:r>
        <w:rPr>
          <w:noProof/>
        </w:rPr>
        <w:tab/>
      </w:r>
      <w:r>
        <w:rPr>
          <w:noProof/>
        </w:rPr>
        <w:fldChar w:fldCharType="begin"/>
      </w:r>
      <w:r>
        <w:rPr>
          <w:noProof/>
        </w:rPr>
        <w:instrText xml:space="preserve"> PAGEREF _Toc302147178 \h </w:instrText>
      </w:r>
      <w:r>
        <w:rPr>
          <w:noProof/>
        </w:rPr>
      </w:r>
      <w:r>
        <w:rPr>
          <w:noProof/>
        </w:rPr>
        <w:fldChar w:fldCharType="separate"/>
      </w:r>
      <w:r>
        <w:rPr>
          <w:noProof/>
        </w:rPr>
        <w:t>71</w:t>
      </w:r>
      <w:r>
        <w:rPr>
          <w:noProof/>
        </w:rPr>
        <w:fldChar w:fldCharType="end"/>
      </w:r>
    </w:p>
    <w:p w14:paraId="163F450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Parameters Section</w:t>
      </w:r>
      <w:r>
        <w:rPr>
          <w:noProof/>
        </w:rPr>
        <w:tab/>
      </w:r>
      <w:r>
        <w:rPr>
          <w:noProof/>
        </w:rPr>
        <w:fldChar w:fldCharType="begin"/>
      </w:r>
      <w:r>
        <w:rPr>
          <w:noProof/>
        </w:rPr>
        <w:instrText xml:space="preserve"> PAGEREF _Toc302147179 \h </w:instrText>
      </w:r>
      <w:r>
        <w:rPr>
          <w:noProof/>
        </w:rPr>
      </w:r>
      <w:r>
        <w:rPr>
          <w:noProof/>
        </w:rPr>
        <w:fldChar w:fldCharType="separate"/>
      </w:r>
      <w:r>
        <w:rPr>
          <w:noProof/>
        </w:rPr>
        <w:t>74</w:t>
      </w:r>
      <w:r>
        <w:rPr>
          <w:noProof/>
        </w:rPr>
        <w:fldChar w:fldCharType="end"/>
      </w:r>
    </w:p>
    <w:p w14:paraId="1448E1C3"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4</w:t>
      </w:r>
      <w:r>
        <w:rPr>
          <w:noProof/>
        </w:rPr>
        <w:t xml:space="preserve"> Materials</w:t>
      </w:r>
      <w:r>
        <w:rPr>
          <w:noProof/>
        </w:rPr>
        <w:tab/>
      </w:r>
      <w:r>
        <w:rPr>
          <w:noProof/>
        </w:rPr>
        <w:fldChar w:fldCharType="begin"/>
      </w:r>
      <w:r>
        <w:rPr>
          <w:noProof/>
        </w:rPr>
        <w:instrText xml:space="preserve"> PAGEREF _Toc302147180 \h </w:instrText>
      </w:r>
      <w:r>
        <w:rPr>
          <w:noProof/>
        </w:rPr>
      </w:r>
      <w:r>
        <w:rPr>
          <w:noProof/>
        </w:rPr>
        <w:fldChar w:fldCharType="separate"/>
      </w:r>
      <w:r>
        <w:rPr>
          <w:noProof/>
        </w:rPr>
        <w:t>75</w:t>
      </w:r>
      <w:r>
        <w:rPr>
          <w:noProof/>
        </w:rPr>
        <w:fldChar w:fldCharType="end"/>
      </w:r>
    </w:p>
    <w:p w14:paraId="4B09A7B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_Toc302147181 \h </w:instrText>
      </w:r>
      <w:r>
        <w:rPr>
          <w:noProof/>
        </w:rPr>
      </w:r>
      <w:r>
        <w:rPr>
          <w:noProof/>
        </w:rPr>
        <w:fldChar w:fldCharType="separate"/>
      </w:r>
      <w:r>
        <w:rPr>
          <w:noProof/>
        </w:rPr>
        <w:t>75</w:t>
      </w:r>
      <w:r>
        <w:rPr>
          <w:noProof/>
        </w:rPr>
        <w:fldChar w:fldCharType="end"/>
      </w:r>
    </w:p>
    <w:p w14:paraId="4C74FCD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_Toc302147182 \h </w:instrText>
      </w:r>
      <w:r>
        <w:rPr>
          <w:noProof/>
        </w:rPr>
      </w:r>
      <w:r>
        <w:rPr>
          <w:noProof/>
        </w:rPr>
        <w:fldChar w:fldCharType="separate"/>
      </w:r>
      <w:r>
        <w:rPr>
          <w:noProof/>
        </w:rPr>
        <w:t>75</w:t>
      </w:r>
      <w:r>
        <w:rPr>
          <w:noProof/>
        </w:rPr>
        <w:fldChar w:fldCharType="end"/>
      </w:r>
    </w:p>
    <w:p w14:paraId="3F139AC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_Toc302147183 \h </w:instrText>
      </w:r>
      <w:r>
        <w:rPr>
          <w:noProof/>
        </w:rPr>
      </w:r>
      <w:r>
        <w:rPr>
          <w:noProof/>
        </w:rPr>
        <w:fldChar w:fldCharType="separate"/>
      </w:r>
      <w:r>
        <w:rPr>
          <w:noProof/>
        </w:rPr>
        <w:t>75</w:t>
      </w:r>
      <w:r>
        <w:rPr>
          <w:noProof/>
        </w:rPr>
        <w:fldChar w:fldCharType="end"/>
      </w:r>
    </w:p>
    <w:p w14:paraId="6E253DE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4.1.1.2. Orthotropic Materials</w:t>
      </w:r>
      <w:r>
        <w:rPr>
          <w:noProof/>
        </w:rPr>
        <w:tab/>
      </w:r>
      <w:r>
        <w:rPr>
          <w:noProof/>
        </w:rPr>
        <w:fldChar w:fldCharType="begin"/>
      </w:r>
      <w:r>
        <w:rPr>
          <w:noProof/>
        </w:rPr>
        <w:instrText xml:space="preserve"> PAGEREF _Toc302147184 \h </w:instrText>
      </w:r>
      <w:r>
        <w:rPr>
          <w:noProof/>
        </w:rPr>
      </w:r>
      <w:r>
        <w:rPr>
          <w:noProof/>
        </w:rPr>
        <w:fldChar w:fldCharType="separate"/>
      </w:r>
      <w:r>
        <w:rPr>
          <w:noProof/>
        </w:rPr>
        <w:t>78</w:t>
      </w:r>
      <w:r>
        <w:rPr>
          <w:noProof/>
        </w:rPr>
        <w:fldChar w:fldCharType="end"/>
      </w:r>
    </w:p>
    <w:p w14:paraId="25C5761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4.1.2.</w:t>
      </w:r>
      <w:r>
        <w:rPr>
          <w:noProof/>
        </w:rPr>
        <w:t xml:space="preserve"> Uncoupled Materials</w:t>
      </w:r>
      <w:r>
        <w:rPr>
          <w:noProof/>
        </w:rPr>
        <w:tab/>
      </w:r>
      <w:r>
        <w:rPr>
          <w:noProof/>
        </w:rPr>
        <w:fldChar w:fldCharType="begin"/>
      </w:r>
      <w:r>
        <w:rPr>
          <w:noProof/>
        </w:rPr>
        <w:instrText xml:space="preserve"> PAGEREF _Toc302147185 \h </w:instrText>
      </w:r>
      <w:r>
        <w:rPr>
          <w:noProof/>
        </w:rPr>
      </w:r>
      <w:r>
        <w:rPr>
          <w:noProof/>
        </w:rPr>
        <w:fldChar w:fldCharType="separate"/>
      </w:r>
      <w:r>
        <w:rPr>
          <w:noProof/>
        </w:rPr>
        <w:t>79</w:t>
      </w:r>
      <w:r>
        <w:rPr>
          <w:noProof/>
        </w:rPr>
        <w:fldChar w:fldCharType="end"/>
      </w:r>
    </w:p>
    <w:p w14:paraId="234FB41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_Toc302147186 \h </w:instrText>
      </w:r>
      <w:r>
        <w:rPr>
          <w:noProof/>
        </w:rPr>
      </w:r>
      <w:r>
        <w:rPr>
          <w:noProof/>
        </w:rPr>
        <w:fldChar w:fldCharType="separate"/>
      </w:r>
      <w:r>
        <w:rPr>
          <w:noProof/>
        </w:rPr>
        <w:t>81</w:t>
      </w:r>
      <w:r>
        <w:rPr>
          <w:noProof/>
        </w:rPr>
        <w:fldChar w:fldCharType="end"/>
      </w:r>
    </w:p>
    <w:p w14:paraId="43BD5DA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_Toc302147187 \h </w:instrText>
      </w:r>
      <w:r>
        <w:rPr>
          <w:noProof/>
        </w:rPr>
      </w:r>
      <w:r>
        <w:rPr>
          <w:noProof/>
        </w:rPr>
        <w:fldChar w:fldCharType="separate"/>
      </w:r>
      <w:r>
        <w:rPr>
          <w:noProof/>
        </w:rPr>
        <w:t>82</w:t>
      </w:r>
      <w:r>
        <w:rPr>
          <w:noProof/>
        </w:rPr>
        <w:fldChar w:fldCharType="end"/>
      </w:r>
    </w:p>
    <w:p w14:paraId="52BEB47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_Toc302147188 \h </w:instrText>
      </w:r>
      <w:r>
        <w:rPr>
          <w:noProof/>
        </w:rPr>
      </w:r>
      <w:r>
        <w:rPr>
          <w:noProof/>
        </w:rPr>
        <w:fldChar w:fldCharType="separate"/>
      </w:r>
      <w:r>
        <w:rPr>
          <w:noProof/>
        </w:rPr>
        <w:t>84</w:t>
      </w:r>
      <w:r>
        <w:rPr>
          <w:noProof/>
        </w:rPr>
        <w:fldChar w:fldCharType="end"/>
      </w:r>
    </w:p>
    <w:p w14:paraId="791D5F0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_Toc302147189 \h </w:instrText>
      </w:r>
      <w:r>
        <w:rPr>
          <w:noProof/>
        </w:rPr>
      </w:r>
      <w:r>
        <w:rPr>
          <w:noProof/>
        </w:rPr>
        <w:fldChar w:fldCharType="separate"/>
      </w:r>
      <w:r>
        <w:rPr>
          <w:noProof/>
        </w:rPr>
        <w:t>85</w:t>
      </w:r>
      <w:r>
        <w:rPr>
          <w:noProof/>
        </w:rPr>
        <w:fldChar w:fldCharType="end"/>
      </w:r>
    </w:p>
    <w:p w14:paraId="76D301FA"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_Toc302147190 \h </w:instrText>
      </w:r>
      <w:r>
        <w:rPr>
          <w:noProof/>
        </w:rPr>
      </w:r>
      <w:r>
        <w:rPr>
          <w:noProof/>
        </w:rPr>
        <w:fldChar w:fldCharType="separate"/>
      </w:r>
      <w:r>
        <w:rPr>
          <w:noProof/>
        </w:rPr>
        <w:t>86</w:t>
      </w:r>
      <w:r>
        <w:rPr>
          <w:noProof/>
        </w:rPr>
        <w:fldChar w:fldCharType="end"/>
      </w:r>
    </w:p>
    <w:p w14:paraId="17FFD8D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_Toc302147191 \h </w:instrText>
      </w:r>
      <w:r>
        <w:rPr>
          <w:noProof/>
        </w:rPr>
      </w:r>
      <w:r>
        <w:rPr>
          <w:noProof/>
        </w:rPr>
        <w:fldChar w:fldCharType="separate"/>
      </w:r>
      <w:r>
        <w:rPr>
          <w:noProof/>
        </w:rPr>
        <w:t>88</w:t>
      </w:r>
      <w:r>
        <w:rPr>
          <w:noProof/>
        </w:rPr>
        <w:fldChar w:fldCharType="end"/>
      </w:r>
    </w:p>
    <w:p w14:paraId="4D2DB3A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_Toc302147192 \h </w:instrText>
      </w:r>
      <w:r>
        <w:rPr>
          <w:noProof/>
        </w:rPr>
      </w:r>
      <w:r>
        <w:rPr>
          <w:noProof/>
        </w:rPr>
        <w:fldChar w:fldCharType="separate"/>
      </w:r>
      <w:r>
        <w:rPr>
          <w:noProof/>
        </w:rPr>
        <w:t>89</w:t>
      </w:r>
      <w:r>
        <w:rPr>
          <w:noProof/>
        </w:rPr>
        <w:fldChar w:fldCharType="end"/>
      </w:r>
    </w:p>
    <w:p w14:paraId="6D51CC7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_Toc302147193 \h </w:instrText>
      </w:r>
      <w:r>
        <w:rPr>
          <w:noProof/>
        </w:rPr>
      </w:r>
      <w:r>
        <w:rPr>
          <w:noProof/>
        </w:rPr>
        <w:fldChar w:fldCharType="separate"/>
      </w:r>
      <w:r>
        <w:rPr>
          <w:noProof/>
        </w:rPr>
        <w:t>91</w:t>
      </w:r>
      <w:r>
        <w:rPr>
          <w:noProof/>
        </w:rPr>
        <w:fldChar w:fldCharType="end"/>
      </w:r>
    </w:p>
    <w:p w14:paraId="761D869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4.1.2.9. Muscle Material</w:t>
      </w:r>
      <w:r>
        <w:rPr>
          <w:noProof/>
        </w:rPr>
        <w:tab/>
      </w:r>
      <w:r>
        <w:rPr>
          <w:noProof/>
        </w:rPr>
        <w:fldChar w:fldCharType="begin"/>
      </w:r>
      <w:r>
        <w:rPr>
          <w:noProof/>
        </w:rPr>
        <w:instrText xml:space="preserve"> PAGEREF _Toc302147194 \h </w:instrText>
      </w:r>
      <w:r>
        <w:rPr>
          <w:noProof/>
        </w:rPr>
      </w:r>
      <w:r>
        <w:rPr>
          <w:noProof/>
        </w:rPr>
        <w:fldChar w:fldCharType="separate"/>
      </w:r>
      <w:r>
        <w:rPr>
          <w:noProof/>
        </w:rPr>
        <w:t>92</w:t>
      </w:r>
      <w:r>
        <w:rPr>
          <w:noProof/>
        </w:rPr>
        <w:fldChar w:fldCharType="end"/>
      </w:r>
    </w:p>
    <w:p w14:paraId="65C0F97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_Toc302147195 \h </w:instrText>
      </w:r>
      <w:r>
        <w:rPr>
          <w:noProof/>
        </w:rPr>
      </w:r>
      <w:r>
        <w:rPr>
          <w:noProof/>
        </w:rPr>
        <w:fldChar w:fldCharType="separate"/>
      </w:r>
      <w:r>
        <w:rPr>
          <w:noProof/>
        </w:rPr>
        <w:t>94</w:t>
      </w:r>
      <w:r>
        <w:rPr>
          <w:noProof/>
        </w:rPr>
        <w:fldChar w:fldCharType="end"/>
      </w:r>
    </w:p>
    <w:p w14:paraId="373017E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_Toc302147196 \h </w:instrText>
      </w:r>
      <w:r>
        <w:rPr>
          <w:noProof/>
        </w:rPr>
      </w:r>
      <w:r>
        <w:rPr>
          <w:noProof/>
        </w:rPr>
        <w:fldChar w:fldCharType="separate"/>
      </w:r>
      <w:r>
        <w:rPr>
          <w:noProof/>
        </w:rPr>
        <w:t>95</w:t>
      </w:r>
      <w:r>
        <w:rPr>
          <w:noProof/>
        </w:rPr>
        <w:fldChar w:fldCharType="end"/>
      </w:r>
    </w:p>
    <w:p w14:paraId="4B11336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_Toc302147197 \h </w:instrText>
      </w:r>
      <w:r>
        <w:rPr>
          <w:noProof/>
        </w:rPr>
      </w:r>
      <w:r>
        <w:rPr>
          <w:noProof/>
        </w:rPr>
        <w:fldChar w:fldCharType="separate"/>
      </w:r>
      <w:r>
        <w:rPr>
          <w:noProof/>
        </w:rPr>
        <w:t>96</w:t>
      </w:r>
      <w:r>
        <w:rPr>
          <w:noProof/>
        </w:rPr>
        <w:fldChar w:fldCharType="end"/>
      </w:r>
    </w:p>
    <w:p w14:paraId="6DED213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_Toc302147198 \h </w:instrText>
      </w:r>
      <w:r>
        <w:rPr>
          <w:noProof/>
        </w:rPr>
      </w:r>
      <w:r>
        <w:rPr>
          <w:noProof/>
        </w:rPr>
        <w:fldChar w:fldCharType="separate"/>
      </w:r>
      <w:r>
        <w:rPr>
          <w:noProof/>
        </w:rPr>
        <w:t>97</w:t>
      </w:r>
      <w:r>
        <w:rPr>
          <w:noProof/>
        </w:rPr>
        <w:fldChar w:fldCharType="end"/>
      </w:r>
    </w:p>
    <w:p w14:paraId="3D2073C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_Toc302147199 \h </w:instrText>
      </w:r>
      <w:r>
        <w:rPr>
          <w:noProof/>
        </w:rPr>
      </w:r>
      <w:r>
        <w:rPr>
          <w:noProof/>
        </w:rPr>
        <w:fldChar w:fldCharType="separate"/>
      </w:r>
      <w:r>
        <w:rPr>
          <w:noProof/>
        </w:rPr>
        <w:t>99</w:t>
      </w:r>
      <w:r>
        <w:rPr>
          <w:noProof/>
        </w:rPr>
        <w:fldChar w:fldCharType="end"/>
      </w:r>
    </w:p>
    <w:p w14:paraId="21058A4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_Toc302147200 \h </w:instrText>
      </w:r>
      <w:r>
        <w:rPr>
          <w:noProof/>
        </w:rPr>
      </w:r>
      <w:r>
        <w:rPr>
          <w:noProof/>
        </w:rPr>
        <w:fldChar w:fldCharType="separate"/>
      </w:r>
      <w:r>
        <w:rPr>
          <w:noProof/>
        </w:rPr>
        <w:t>100</w:t>
      </w:r>
      <w:r>
        <w:rPr>
          <w:noProof/>
        </w:rPr>
        <w:fldChar w:fldCharType="end"/>
      </w:r>
    </w:p>
    <w:p w14:paraId="6C95C2F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_Toc302147201 \h </w:instrText>
      </w:r>
      <w:r>
        <w:rPr>
          <w:noProof/>
        </w:rPr>
      </w:r>
      <w:r>
        <w:rPr>
          <w:noProof/>
        </w:rPr>
        <w:fldChar w:fldCharType="separate"/>
      </w:r>
      <w:r>
        <w:rPr>
          <w:noProof/>
        </w:rPr>
        <w:t>101</w:t>
      </w:r>
      <w:r>
        <w:rPr>
          <w:noProof/>
        </w:rPr>
        <w:fldChar w:fldCharType="end"/>
      </w:r>
    </w:p>
    <w:p w14:paraId="4865786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_Toc302147202 \h </w:instrText>
      </w:r>
      <w:r>
        <w:rPr>
          <w:noProof/>
        </w:rPr>
      </w:r>
      <w:r>
        <w:rPr>
          <w:noProof/>
        </w:rPr>
        <w:fldChar w:fldCharType="separate"/>
      </w:r>
      <w:r>
        <w:rPr>
          <w:noProof/>
        </w:rPr>
        <w:t>102</w:t>
      </w:r>
      <w:r>
        <w:rPr>
          <w:noProof/>
        </w:rPr>
        <w:fldChar w:fldCharType="end"/>
      </w:r>
    </w:p>
    <w:p w14:paraId="77C85523"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4.1.3.</w:t>
      </w:r>
      <w:r>
        <w:rPr>
          <w:noProof/>
        </w:rPr>
        <w:t xml:space="preserve"> Compressible Materials</w:t>
      </w:r>
      <w:r>
        <w:rPr>
          <w:noProof/>
        </w:rPr>
        <w:tab/>
      </w:r>
      <w:r>
        <w:rPr>
          <w:noProof/>
        </w:rPr>
        <w:fldChar w:fldCharType="begin"/>
      </w:r>
      <w:r>
        <w:rPr>
          <w:noProof/>
        </w:rPr>
        <w:instrText xml:space="preserve"> PAGEREF _Toc302147203 \h </w:instrText>
      </w:r>
      <w:r>
        <w:rPr>
          <w:noProof/>
        </w:rPr>
      </w:r>
      <w:r>
        <w:rPr>
          <w:noProof/>
        </w:rPr>
        <w:fldChar w:fldCharType="separate"/>
      </w:r>
      <w:r>
        <w:rPr>
          <w:noProof/>
        </w:rPr>
        <w:t>105</w:t>
      </w:r>
      <w:r>
        <w:rPr>
          <w:noProof/>
        </w:rPr>
        <w:fldChar w:fldCharType="end"/>
      </w:r>
    </w:p>
    <w:p w14:paraId="5B77247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_Toc302147204 \h </w:instrText>
      </w:r>
      <w:r>
        <w:rPr>
          <w:noProof/>
        </w:rPr>
      </w:r>
      <w:r>
        <w:rPr>
          <w:noProof/>
        </w:rPr>
        <w:fldChar w:fldCharType="separate"/>
      </w:r>
      <w:r>
        <w:rPr>
          <w:noProof/>
        </w:rPr>
        <w:t>105</w:t>
      </w:r>
      <w:r>
        <w:rPr>
          <w:noProof/>
        </w:rPr>
        <w:fldChar w:fldCharType="end"/>
      </w:r>
    </w:p>
    <w:p w14:paraId="04BFA428"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_Toc302147205 \h </w:instrText>
      </w:r>
      <w:r>
        <w:rPr>
          <w:noProof/>
        </w:rPr>
      </w:r>
      <w:r>
        <w:rPr>
          <w:noProof/>
        </w:rPr>
        <w:fldChar w:fldCharType="separate"/>
      </w:r>
      <w:r>
        <w:rPr>
          <w:noProof/>
        </w:rPr>
        <w:t>107</w:t>
      </w:r>
      <w:r>
        <w:rPr>
          <w:noProof/>
        </w:rPr>
        <w:fldChar w:fldCharType="end"/>
      </w:r>
    </w:p>
    <w:p w14:paraId="470956B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_Toc302147206 \h </w:instrText>
      </w:r>
      <w:r>
        <w:rPr>
          <w:noProof/>
        </w:rPr>
      </w:r>
      <w:r>
        <w:rPr>
          <w:noProof/>
        </w:rPr>
        <w:fldChar w:fldCharType="separate"/>
      </w:r>
      <w:r>
        <w:rPr>
          <w:noProof/>
        </w:rPr>
        <w:t>109</w:t>
      </w:r>
      <w:r>
        <w:rPr>
          <w:noProof/>
        </w:rPr>
        <w:fldChar w:fldCharType="end"/>
      </w:r>
    </w:p>
    <w:p w14:paraId="4C508F8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_Toc302147207 \h </w:instrText>
      </w:r>
      <w:r>
        <w:rPr>
          <w:noProof/>
        </w:rPr>
      </w:r>
      <w:r>
        <w:rPr>
          <w:noProof/>
        </w:rPr>
        <w:fldChar w:fldCharType="separate"/>
      </w:r>
      <w:r>
        <w:rPr>
          <w:noProof/>
        </w:rPr>
        <w:t>110</w:t>
      </w:r>
      <w:r>
        <w:rPr>
          <w:noProof/>
        </w:rPr>
        <w:fldChar w:fldCharType="end"/>
      </w:r>
    </w:p>
    <w:p w14:paraId="49A03C1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_Toc302147208 \h </w:instrText>
      </w:r>
      <w:r>
        <w:rPr>
          <w:noProof/>
        </w:rPr>
      </w:r>
      <w:r>
        <w:rPr>
          <w:noProof/>
        </w:rPr>
        <w:fldChar w:fldCharType="separate"/>
      </w:r>
      <w:r>
        <w:rPr>
          <w:noProof/>
        </w:rPr>
        <w:t>112</w:t>
      </w:r>
      <w:r>
        <w:rPr>
          <w:noProof/>
        </w:rPr>
        <w:fldChar w:fldCharType="end"/>
      </w:r>
    </w:p>
    <w:p w14:paraId="232D06D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_Toc302147209 \h </w:instrText>
      </w:r>
      <w:r>
        <w:rPr>
          <w:noProof/>
        </w:rPr>
      </w:r>
      <w:r>
        <w:rPr>
          <w:noProof/>
        </w:rPr>
        <w:fldChar w:fldCharType="separate"/>
      </w:r>
      <w:r>
        <w:rPr>
          <w:noProof/>
        </w:rPr>
        <w:t>114</w:t>
      </w:r>
      <w:r>
        <w:rPr>
          <w:noProof/>
        </w:rPr>
        <w:fldChar w:fldCharType="end"/>
      </w:r>
    </w:p>
    <w:p w14:paraId="116CDF9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_Toc302147210 \h </w:instrText>
      </w:r>
      <w:r>
        <w:rPr>
          <w:noProof/>
        </w:rPr>
      </w:r>
      <w:r>
        <w:rPr>
          <w:noProof/>
        </w:rPr>
        <w:fldChar w:fldCharType="separate"/>
      </w:r>
      <w:r>
        <w:rPr>
          <w:noProof/>
        </w:rPr>
        <w:t>115</w:t>
      </w:r>
      <w:r>
        <w:rPr>
          <w:noProof/>
        </w:rPr>
        <w:fldChar w:fldCharType="end"/>
      </w:r>
    </w:p>
    <w:p w14:paraId="18CB84F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_Toc302147211 \h </w:instrText>
      </w:r>
      <w:r>
        <w:rPr>
          <w:noProof/>
        </w:rPr>
      </w:r>
      <w:r>
        <w:rPr>
          <w:noProof/>
        </w:rPr>
        <w:fldChar w:fldCharType="separate"/>
      </w:r>
      <w:r>
        <w:rPr>
          <w:noProof/>
        </w:rPr>
        <w:t>116</w:t>
      </w:r>
      <w:r>
        <w:rPr>
          <w:noProof/>
        </w:rPr>
        <w:fldChar w:fldCharType="end"/>
      </w:r>
    </w:p>
    <w:p w14:paraId="52B9E0E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_Toc302147212 \h </w:instrText>
      </w:r>
      <w:r>
        <w:rPr>
          <w:noProof/>
        </w:rPr>
      </w:r>
      <w:r>
        <w:rPr>
          <w:noProof/>
        </w:rPr>
        <w:fldChar w:fldCharType="separate"/>
      </w:r>
      <w:r>
        <w:rPr>
          <w:noProof/>
        </w:rPr>
        <w:t>118</w:t>
      </w:r>
      <w:r>
        <w:rPr>
          <w:noProof/>
        </w:rPr>
        <w:fldChar w:fldCharType="end"/>
      </w:r>
    </w:p>
    <w:p w14:paraId="3FF52B6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_Toc302147213 \h </w:instrText>
      </w:r>
      <w:r>
        <w:rPr>
          <w:noProof/>
        </w:rPr>
      </w:r>
      <w:r>
        <w:rPr>
          <w:noProof/>
        </w:rPr>
        <w:fldChar w:fldCharType="separate"/>
      </w:r>
      <w:r>
        <w:rPr>
          <w:noProof/>
        </w:rPr>
        <w:t>119</w:t>
      </w:r>
      <w:r>
        <w:rPr>
          <w:noProof/>
        </w:rPr>
        <w:fldChar w:fldCharType="end"/>
      </w:r>
    </w:p>
    <w:p w14:paraId="3B8FA89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_Toc302147214 \h </w:instrText>
      </w:r>
      <w:r>
        <w:rPr>
          <w:noProof/>
        </w:rPr>
      </w:r>
      <w:r>
        <w:rPr>
          <w:noProof/>
        </w:rPr>
        <w:fldChar w:fldCharType="separate"/>
      </w:r>
      <w:r>
        <w:rPr>
          <w:noProof/>
        </w:rPr>
        <w:t>121</w:t>
      </w:r>
      <w:r>
        <w:rPr>
          <w:noProof/>
        </w:rPr>
        <w:fldChar w:fldCharType="end"/>
      </w:r>
    </w:p>
    <w:p w14:paraId="1143D1A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_Toc302147215 \h </w:instrText>
      </w:r>
      <w:r>
        <w:rPr>
          <w:noProof/>
        </w:rPr>
      </w:r>
      <w:r>
        <w:rPr>
          <w:noProof/>
        </w:rPr>
        <w:fldChar w:fldCharType="separate"/>
      </w:r>
      <w:r>
        <w:rPr>
          <w:noProof/>
        </w:rPr>
        <w:t>122</w:t>
      </w:r>
      <w:r>
        <w:rPr>
          <w:noProof/>
        </w:rPr>
        <w:fldChar w:fldCharType="end"/>
      </w:r>
    </w:p>
    <w:p w14:paraId="71CF700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_Toc302147216 \h </w:instrText>
      </w:r>
      <w:r>
        <w:rPr>
          <w:noProof/>
        </w:rPr>
      </w:r>
      <w:r>
        <w:rPr>
          <w:noProof/>
        </w:rPr>
        <w:fldChar w:fldCharType="separate"/>
      </w:r>
      <w:r>
        <w:rPr>
          <w:noProof/>
        </w:rPr>
        <w:t>123</w:t>
      </w:r>
      <w:r>
        <w:rPr>
          <w:noProof/>
        </w:rPr>
        <w:fldChar w:fldCharType="end"/>
      </w:r>
    </w:p>
    <w:p w14:paraId="3E098D6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_Toc302147217 \h </w:instrText>
      </w:r>
      <w:r>
        <w:rPr>
          <w:noProof/>
        </w:rPr>
      </w:r>
      <w:r>
        <w:rPr>
          <w:noProof/>
        </w:rPr>
        <w:fldChar w:fldCharType="separate"/>
      </w:r>
      <w:r>
        <w:rPr>
          <w:noProof/>
        </w:rPr>
        <w:t>124</w:t>
      </w:r>
      <w:r>
        <w:rPr>
          <w:noProof/>
        </w:rPr>
        <w:fldChar w:fldCharType="end"/>
      </w:r>
    </w:p>
    <w:p w14:paraId="0F820ED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_Toc302147218 \h </w:instrText>
      </w:r>
      <w:r>
        <w:rPr>
          <w:noProof/>
        </w:rPr>
      </w:r>
      <w:r>
        <w:rPr>
          <w:noProof/>
        </w:rPr>
        <w:fldChar w:fldCharType="separate"/>
      </w:r>
      <w:r>
        <w:rPr>
          <w:noProof/>
        </w:rPr>
        <w:t>126</w:t>
      </w:r>
      <w:r>
        <w:rPr>
          <w:noProof/>
        </w:rPr>
        <w:fldChar w:fldCharType="end"/>
      </w:r>
    </w:p>
    <w:p w14:paraId="0B8136D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_Toc302147219 \h </w:instrText>
      </w:r>
      <w:r>
        <w:rPr>
          <w:noProof/>
        </w:rPr>
      </w:r>
      <w:r>
        <w:rPr>
          <w:noProof/>
        </w:rPr>
        <w:fldChar w:fldCharType="separate"/>
      </w:r>
      <w:r>
        <w:rPr>
          <w:noProof/>
        </w:rPr>
        <w:t>127</w:t>
      </w:r>
      <w:r>
        <w:rPr>
          <w:noProof/>
        </w:rPr>
        <w:fldChar w:fldCharType="end"/>
      </w:r>
    </w:p>
    <w:p w14:paraId="77208D1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_Toc302147220 \h </w:instrText>
      </w:r>
      <w:r>
        <w:rPr>
          <w:noProof/>
        </w:rPr>
      </w:r>
      <w:r>
        <w:rPr>
          <w:noProof/>
        </w:rPr>
        <w:fldChar w:fldCharType="separate"/>
      </w:r>
      <w:r>
        <w:rPr>
          <w:noProof/>
        </w:rPr>
        <w:t>128</w:t>
      </w:r>
      <w:r>
        <w:rPr>
          <w:noProof/>
        </w:rPr>
        <w:fldChar w:fldCharType="end"/>
      </w:r>
    </w:p>
    <w:p w14:paraId="36D0DEA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_Toc302147221 \h </w:instrText>
      </w:r>
      <w:r>
        <w:rPr>
          <w:noProof/>
        </w:rPr>
      </w:r>
      <w:r>
        <w:rPr>
          <w:noProof/>
        </w:rPr>
        <w:fldChar w:fldCharType="separate"/>
      </w:r>
      <w:r>
        <w:rPr>
          <w:noProof/>
        </w:rPr>
        <w:t>129</w:t>
      </w:r>
      <w:r>
        <w:rPr>
          <w:noProof/>
        </w:rPr>
        <w:fldChar w:fldCharType="end"/>
      </w:r>
    </w:p>
    <w:p w14:paraId="05F9A05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_Toc302147222 \h </w:instrText>
      </w:r>
      <w:r>
        <w:rPr>
          <w:noProof/>
        </w:rPr>
      </w:r>
      <w:r>
        <w:rPr>
          <w:noProof/>
        </w:rPr>
        <w:fldChar w:fldCharType="separate"/>
      </w:r>
      <w:r>
        <w:rPr>
          <w:noProof/>
        </w:rPr>
        <w:t>130</w:t>
      </w:r>
      <w:r>
        <w:rPr>
          <w:noProof/>
        </w:rPr>
        <w:fldChar w:fldCharType="end"/>
      </w:r>
    </w:p>
    <w:p w14:paraId="5488883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_Toc302147223 \h </w:instrText>
      </w:r>
      <w:r>
        <w:rPr>
          <w:noProof/>
        </w:rPr>
      </w:r>
      <w:r>
        <w:rPr>
          <w:noProof/>
        </w:rPr>
        <w:fldChar w:fldCharType="separate"/>
      </w:r>
      <w:r>
        <w:rPr>
          <w:noProof/>
        </w:rPr>
        <w:t>131</w:t>
      </w:r>
      <w:r>
        <w:rPr>
          <w:noProof/>
        </w:rPr>
        <w:fldChar w:fldCharType="end"/>
      </w:r>
    </w:p>
    <w:p w14:paraId="14DD72D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_Toc302147224 \h </w:instrText>
      </w:r>
      <w:r>
        <w:rPr>
          <w:noProof/>
        </w:rPr>
      </w:r>
      <w:r>
        <w:rPr>
          <w:noProof/>
        </w:rPr>
        <w:fldChar w:fldCharType="separate"/>
      </w:r>
      <w:r>
        <w:rPr>
          <w:noProof/>
        </w:rPr>
        <w:t>133</w:t>
      </w:r>
      <w:r>
        <w:rPr>
          <w:noProof/>
        </w:rPr>
        <w:fldChar w:fldCharType="end"/>
      </w:r>
    </w:p>
    <w:p w14:paraId="0E8AFD3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_Toc302147225 \h </w:instrText>
      </w:r>
      <w:r>
        <w:rPr>
          <w:noProof/>
        </w:rPr>
      </w:r>
      <w:r>
        <w:rPr>
          <w:noProof/>
        </w:rPr>
        <w:fldChar w:fldCharType="separate"/>
      </w:r>
      <w:r>
        <w:rPr>
          <w:noProof/>
        </w:rPr>
        <w:t>134</w:t>
      </w:r>
      <w:r>
        <w:rPr>
          <w:noProof/>
        </w:rPr>
        <w:fldChar w:fldCharType="end"/>
      </w:r>
    </w:p>
    <w:p w14:paraId="0521FF48"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_Toc302147226 \h </w:instrText>
      </w:r>
      <w:r>
        <w:rPr>
          <w:noProof/>
        </w:rPr>
      </w:r>
      <w:r>
        <w:rPr>
          <w:noProof/>
        </w:rPr>
        <w:fldChar w:fldCharType="separate"/>
      </w:r>
      <w:r>
        <w:rPr>
          <w:noProof/>
        </w:rPr>
        <w:t>136</w:t>
      </w:r>
      <w:r>
        <w:rPr>
          <w:noProof/>
        </w:rPr>
        <w:fldChar w:fldCharType="end"/>
      </w:r>
    </w:p>
    <w:p w14:paraId="044B12C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_Toc302147227 \h </w:instrText>
      </w:r>
      <w:r>
        <w:rPr>
          <w:noProof/>
        </w:rPr>
      </w:r>
      <w:r>
        <w:rPr>
          <w:noProof/>
        </w:rPr>
        <w:fldChar w:fldCharType="separate"/>
      </w:r>
      <w:r>
        <w:rPr>
          <w:noProof/>
        </w:rPr>
        <w:t>138</w:t>
      </w:r>
      <w:r>
        <w:rPr>
          <w:noProof/>
        </w:rPr>
        <w:fldChar w:fldCharType="end"/>
      </w:r>
    </w:p>
    <w:p w14:paraId="4F1BF07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_Toc302147228 \h </w:instrText>
      </w:r>
      <w:r>
        <w:rPr>
          <w:noProof/>
        </w:rPr>
      </w:r>
      <w:r>
        <w:rPr>
          <w:noProof/>
        </w:rPr>
        <w:fldChar w:fldCharType="separate"/>
      </w:r>
      <w:r>
        <w:rPr>
          <w:noProof/>
        </w:rPr>
        <w:t>139</w:t>
      </w:r>
      <w:r>
        <w:rPr>
          <w:noProof/>
        </w:rPr>
        <w:fldChar w:fldCharType="end"/>
      </w:r>
    </w:p>
    <w:p w14:paraId="7DE4404B"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_Toc302147229 \h </w:instrText>
      </w:r>
      <w:r>
        <w:rPr>
          <w:noProof/>
        </w:rPr>
      </w:r>
      <w:r>
        <w:rPr>
          <w:noProof/>
        </w:rPr>
        <w:fldChar w:fldCharType="separate"/>
      </w:r>
      <w:r>
        <w:rPr>
          <w:noProof/>
        </w:rPr>
        <w:t>140</w:t>
      </w:r>
      <w:r>
        <w:rPr>
          <w:noProof/>
        </w:rPr>
        <w:fldChar w:fldCharType="end"/>
      </w:r>
    </w:p>
    <w:p w14:paraId="38837941"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_Toc302147230 \h </w:instrText>
      </w:r>
      <w:r>
        <w:rPr>
          <w:noProof/>
        </w:rPr>
      </w:r>
      <w:r>
        <w:rPr>
          <w:noProof/>
        </w:rPr>
        <w:fldChar w:fldCharType="separate"/>
      </w:r>
      <w:r>
        <w:rPr>
          <w:noProof/>
        </w:rPr>
        <w:t>141</w:t>
      </w:r>
      <w:r>
        <w:rPr>
          <w:noProof/>
        </w:rPr>
        <w:fldChar w:fldCharType="end"/>
      </w:r>
    </w:p>
    <w:p w14:paraId="26CF7DC5"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_Toc302147231 \h </w:instrText>
      </w:r>
      <w:r>
        <w:rPr>
          <w:noProof/>
        </w:rPr>
      </w:r>
      <w:r>
        <w:rPr>
          <w:noProof/>
        </w:rPr>
        <w:fldChar w:fldCharType="separate"/>
      </w:r>
      <w:r>
        <w:rPr>
          <w:noProof/>
        </w:rPr>
        <w:t>142</w:t>
      </w:r>
      <w:r>
        <w:rPr>
          <w:noProof/>
        </w:rPr>
        <w:fldChar w:fldCharType="end"/>
      </w:r>
    </w:p>
    <w:p w14:paraId="0118A92A"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4.2.3.</w:t>
      </w:r>
      <w:r>
        <w:rPr>
          <w:noProof/>
        </w:rPr>
        <w:t xml:space="preserve"> Fibers</w:t>
      </w:r>
      <w:r>
        <w:rPr>
          <w:noProof/>
        </w:rPr>
        <w:tab/>
      </w:r>
      <w:r>
        <w:rPr>
          <w:noProof/>
        </w:rPr>
        <w:fldChar w:fldCharType="begin"/>
      </w:r>
      <w:r>
        <w:rPr>
          <w:noProof/>
        </w:rPr>
        <w:instrText xml:space="preserve"> PAGEREF _Toc302147232 \h </w:instrText>
      </w:r>
      <w:r>
        <w:rPr>
          <w:noProof/>
        </w:rPr>
      </w:r>
      <w:r>
        <w:rPr>
          <w:noProof/>
        </w:rPr>
        <w:fldChar w:fldCharType="separate"/>
      </w:r>
      <w:r>
        <w:rPr>
          <w:noProof/>
        </w:rPr>
        <w:t>143</w:t>
      </w:r>
      <w:r>
        <w:rPr>
          <w:noProof/>
        </w:rPr>
        <w:fldChar w:fldCharType="end"/>
      </w:r>
    </w:p>
    <w:p w14:paraId="2A1E656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_Toc302147233 \h </w:instrText>
      </w:r>
      <w:r>
        <w:rPr>
          <w:noProof/>
        </w:rPr>
      </w:r>
      <w:r>
        <w:rPr>
          <w:noProof/>
        </w:rPr>
        <w:fldChar w:fldCharType="separate"/>
      </w:r>
      <w:r>
        <w:rPr>
          <w:noProof/>
        </w:rPr>
        <w:t>144</w:t>
      </w:r>
      <w:r>
        <w:rPr>
          <w:noProof/>
        </w:rPr>
        <w:fldChar w:fldCharType="end"/>
      </w:r>
    </w:p>
    <w:p w14:paraId="6B24321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_Toc302147234 \h </w:instrText>
      </w:r>
      <w:r>
        <w:rPr>
          <w:noProof/>
        </w:rPr>
      </w:r>
      <w:r>
        <w:rPr>
          <w:noProof/>
        </w:rPr>
        <w:fldChar w:fldCharType="separate"/>
      </w:r>
      <w:r>
        <w:rPr>
          <w:noProof/>
        </w:rPr>
        <w:t>145</w:t>
      </w:r>
      <w:r>
        <w:rPr>
          <w:noProof/>
        </w:rPr>
        <w:fldChar w:fldCharType="end"/>
      </w:r>
    </w:p>
    <w:p w14:paraId="66A3CC9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_Toc302147235 \h </w:instrText>
      </w:r>
      <w:r>
        <w:rPr>
          <w:noProof/>
        </w:rPr>
      </w:r>
      <w:r>
        <w:rPr>
          <w:noProof/>
        </w:rPr>
        <w:fldChar w:fldCharType="separate"/>
      </w:r>
      <w:r>
        <w:rPr>
          <w:noProof/>
        </w:rPr>
        <w:t>146</w:t>
      </w:r>
      <w:r>
        <w:rPr>
          <w:noProof/>
        </w:rPr>
        <w:fldChar w:fldCharType="end"/>
      </w:r>
    </w:p>
    <w:p w14:paraId="34EC2EF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_Toc302147236 \h </w:instrText>
      </w:r>
      <w:r>
        <w:rPr>
          <w:noProof/>
        </w:rPr>
      </w:r>
      <w:r>
        <w:rPr>
          <w:noProof/>
        </w:rPr>
        <w:fldChar w:fldCharType="separate"/>
      </w:r>
      <w:r>
        <w:rPr>
          <w:noProof/>
        </w:rPr>
        <w:t>147</w:t>
      </w:r>
      <w:r>
        <w:rPr>
          <w:noProof/>
        </w:rPr>
        <w:fldChar w:fldCharType="end"/>
      </w:r>
    </w:p>
    <w:p w14:paraId="63D3AF5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_Toc302147237 \h </w:instrText>
      </w:r>
      <w:r>
        <w:rPr>
          <w:noProof/>
        </w:rPr>
      </w:r>
      <w:r>
        <w:rPr>
          <w:noProof/>
        </w:rPr>
        <w:fldChar w:fldCharType="separate"/>
      </w:r>
      <w:r>
        <w:rPr>
          <w:noProof/>
        </w:rPr>
        <w:t>148</w:t>
      </w:r>
      <w:r>
        <w:rPr>
          <w:noProof/>
        </w:rPr>
        <w:fldChar w:fldCharType="end"/>
      </w:r>
    </w:p>
    <w:p w14:paraId="4AF9CFF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4.2.4.</w:t>
      </w:r>
      <w:r>
        <w:rPr>
          <w:noProof/>
        </w:rPr>
        <w:t xml:space="preserve"> Distribution</w:t>
      </w:r>
      <w:r>
        <w:rPr>
          <w:noProof/>
        </w:rPr>
        <w:tab/>
      </w:r>
      <w:r>
        <w:rPr>
          <w:noProof/>
        </w:rPr>
        <w:fldChar w:fldCharType="begin"/>
      </w:r>
      <w:r>
        <w:rPr>
          <w:noProof/>
        </w:rPr>
        <w:instrText xml:space="preserve"> PAGEREF _Toc302147238 \h </w:instrText>
      </w:r>
      <w:r>
        <w:rPr>
          <w:noProof/>
        </w:rPr>
      </w:r>
      <w:r>
        <w:rPr>
          <w:noProof/>
        </w:rPr>
        <w:fldChar w:fldCharType="separate"/>
      </w:r>
      <w:r>
        <w:rPr>
          <w:noProof/>
        </w:rPr>
        <w:t>149</w:t>
      </w:r>
      <w:r>
        <w:rPr>
          <w:noProof/>
        </w:rPr>
        <w:fldChar w:fldCharType="end"/>
      </w:r>
    </w:p>
    <w:p w14:paraId="6CABA472"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_Toc302147239 \h </w:instrText>
      </w:r>
      <w:r>
        <w:rPr>
          <w:noProof/>
        </w:rPr>
      </w:r>
      <w:r>
        <w:rPr>
          <w:noProof/>
        </w:rPr>
        <w:fldChar w:fldCharType="separate"/>
      </w:r>
      <w:r>
        <w:rPr>
          <w:noProof/>
        </w:rPr>
        <w:t>150</w:t>
      </w:r>
      <w:r>
        <w:rPr>
          <w:noProof/>
        </w:rPr>
        <w:fldChar w:fldCharType="end"/>
      </w:r>
    </w:p>
    <w:p w14:paraId="0FD09D5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_Toc302147240 \h </w:instrText>
      </w:r>
      <w:r>
        <w:rPr>
          <w:noProof/>
        </w:rPr>
      </w:r>
      <w:r>
        <w:rPr>
          <w:noProof/>
        </w:rPr>
        <w:fldChar w:fldCharType="separate"/>
      </w:r>
      <w:r>
        <w:rPr>
          <w:noProof/>
        </w:rPr>
        <w:t>151</w:t>
      </w:r>
      <w:r>
        <w:rPr>
          <w:noProof/>
        </w:rPr>
        <w:fldChar w:fldCharType="end"/>
      </w:r>
    </w:p>
    <w:p w14:paraId="5130795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4.2.4.3.</w:t>
      </w:r>
      <w:r>
        <w:rPr>
          <w:rFonts w:hint="eastAsia"/>
          <w:noProof/>
        </w:rPr>
        <w:t xml:space="preserve"> π-Periodic von Mises Distribution</w:t>
      </w:r>
      <w:r>
        <w:rPr>
          <w:noProof/>
        </w:rPr>
        <w:tab/>
      </w:r>
      <w:r>
        <w:rPr>
          <w:noProof/>
        </w:rPr>
        <w:fldChar w:fldCharType="begin"/>
      </w:r>
      <w:r>
        <w:rPr>
          <w:noProof/>
        </w:rPr>
        <w:instrText xml:space="preserve"> PAGEREF _Toc302147241 \h </w:instrText>
      </w:r>
      <w:r>
        <w:rPr>
          <w:noProof/>
        </w:rPr>
      </w:r>
      <w:r>
        <w:rPr>
          <w:noProof/>
        </w:rPr>
        <w:fldChar w:fldCharType="separate"/>
      </w:r>
      <w:r>
        <w:rPr>
          <w:noProof/>
        </w:rPr>
        <w:t>152</w:t>
      </w:r>
      <w:r>
        <w:rPr>
          <w:noProof/>
        </w:rPr>
        <w:fldChar w:fldCharType="end"/>
      </w:r>
    </w:p>
    <w:p w14:paraId="4BAC69B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_Toc302147242 \h </w:instrText>
      </w:r>
      <w:r>
        <w:rPr>
          <w:noProof/>
        </w:rPr>
      </w:r>
      <w:r>
        <w:rPr>
          <w:noProof/>
        </w:rPr>
        <w:fldChar w:fldCharType="separate"/>
      </w:r>
      <w:r>
        <w:rPr>
          <w:noProof/>
        </w:rPr>
        <w:t>153</w:t>
      </w:r>
      <w:r>
        <w:rPr>
          <w:noProof/>
        </w:rPr>
        <w:fldChar w:fldCharType="end"/>
      </w:r>
    </w:p>
    <w:p w14:paraId="3061045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_Toc302147243 \h </w:instrText>
      </w:r>
      <w:r>
        <w:rPr>
          <w:noProof/>
        </w:rPr>
      </w:r>
      <w:r>
        <w:rPr>
          <w:noProof/>
        </w:rPr>
        <w:fldChar w:fldCharType="separate"/>
      </w:r>
      <w:r>
        <w:rPr>
          <w:noProof/>
        </w:rPr>
        <w:t>154</w:t>
      </w:r>
      <w:r>
        <w:rPr>
          <w:noProof/>
        </w:rPr>
        <w:fldChar w:fldCharType="end"/>
      </w:r>
    </w:p>
    <w:p w14:paraId="14EFB26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_Toc302147244 \h </w:instrText>
      </w:r>
      <w:r>
        <w:rPr>
          <w:noProof/>
        </w:rPr>
      </w:r>
      <w:r>
        <w:rPr>
          <w:noProof/>
        </w:rPr>
        <w:fldChar w:fldCharType="separate"/>
      </w:r>
      <w:r>
        <w:rPr>
          <w:noProof/>
        </w:rPr>
        <w:t>156</w:t>
      </w:r>
      <w:r>
        <w:rPr>
          <w:noProof/>
        </w:rPr>
        <w:fldChar w:fldCharType="end"/>
      </w:r>
    </w:p>
    <w:p w14:paraId="4A9AFEF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4.2.5.</w:t>
      </w:r>
      <w:r>
        <w:rPr>
          <w:noProof/>
        </w:rPr>
        <w:t xml:space="preserve"> Scheme</w:t>
      </w:r>
      <w:r>
        <w:rPr>
          <w:noProof/>
        </w:rPr>
        <w:tab/>
      </w:r>
      <w:r>
        <w:rPr>
          <w:noProof/>
        </w:rPr>
        <w:fldChar w:fldCharType="begin"/>
      </w:r>
      <w:r>
        <w:rPr>
          <w:noProof/>
        </w:rPr>
        <w:instrText xml:space="preserve"> PAGEREF _Toc302147245 \h </w:instrText>
      </w:r>
      <w:r>
        <w:rPr>
          <w:noProof/>
        </w:rPr>
      </w:r>
      <w:r>
        <w:rPr>
          <w:noProof/>
        </w:rPr>
        <w:fldChar w:fldCharType="separate"/>
      </w:r>
      <w:r>
        <w:rPr>
          <w:noProof/>
        </w:rPr>
        <w:t>157</w:t>
      </w:r>
      <w:r>
        <w:rPr>
          <w:noProof/>
        </w:rPr>
        <w:fldChar w:fldCharType="end"/>
      </w:r>
    </w:p>
    <w:p w14:paraId="3735224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_Toc302147246 \h </w:instrText>
      </w:r>
      <w:r>
        <w:rPr>
          <w:noProof/>
        </w:rPr>
      </w:r>
      <w:r>
        <w:rPr>
          <w:noProof/>
        </w:rPr>
        <w:fldChar w:fldCharType="separate"/>
      </w:r>
      <w:r>
        <w:rPr>
          <w:noProof/>
        </w:rPr>
        <w:t>158</w:t>
      </w:r>
      <w:r>
        <w:rPr>
          <w:noProof/>
        </w:rPr>
        <w:fldChar w:fldCharType="end"/>
      </w:r>
    </w:p>
    <w:p w14:paraId="0C6FD22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_Toc302147247 \h </w:instrText>
      </w:r>
      <w:r>
        <w:rPr>
          <w:noProof/>
        </w:rPr>
      </w:r>
      <w:r>
        <w:rPr>
          <w:noProof/>
        </w:rPr>
        <w:fldChar w:fldCharType="separate"/>
      </w:r>
      <w:r>
        <w:rPr>
          <w:noProof/>
        </w:rPr>
        <w:t>159</w:t>
      </w:r>
      <w:r>
        <w:rPr>
          <w:noProof/>
        </w:rPr>
        <w:fldChar w:fldCharType="end"/>
      </w:r>
    </w:p>
    <w:p w14:paraId="38DD36D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_Toc302147248 \h </w:instrText>
      </w:r>
      <w:r>
        <w:rPr>
          <w:noProof/>
        </w:rPr>
      </w:r>
      <w:r>
        <w:rPr>
          <w:noProof/>
        </w:rPr>
        <w:fldChar w:fldCharType="separate"/>
      </w:r>
      <w:r>
        <w:rPr>
          <w:noProof/>
        </w:rPr>
        <w:t>160</w:t>
      </w:r>
      <w:r>
        <w:rPr>
          <w:noProof/>
        </w:rPr>
        <w:fldChar w:fldCharType="end"/>
      </w:r>
    </w:p>
    <w:p w14:paraId="198EDEA8"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_Toc302147249 \h </w:instrText>
      </w:r>
      <w:r>
        <w:rPr>
          <w:noProof/>
        </w:rPr>
      </w:r>
      <w:r>
        <w:rPr>
          <w:noProof/>
        </w:rPr>
        <w:fldChar w:fldCharType="separate"/>
      </w:r>
      <w:r>
        <w:rPr>
          <w:noProof/>
        </w:rPr>
        <w:t>161</w:t>
      </w:r>
      <w:r>
        <w:rPr>
          <w:noProof/>
        </w:rPr>
        <w:fldChar w:fldCharType="end"/>
      </w:r>
    </w:p>
    <w:p w14:paraId="19009E1D"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4.3.1.</w:t>
      </w:r>
      <w:r>
        <w:rPr>
          <w:noProof/>
        </w:rPr>
        <w:t xml:space="preserve"> Uncoupled Viscoelastic Materials</w:t>
      </w:r>
      <w:r>
        <w:rPr>
          <w:noProof/>
        </w:rPr>
        <w:tab/>
      </w:r>
      <w:r>
        <w:rPr>
          <w:noProof/>
        </w:rPr>
        <w:fldChar w:fldCharType="begin"/>
      </w:r>
      <w:r>
        <w:rPr>
          <w:noProof/>
        </w:rPr>
        <w:instrText xml:space="preserve"> PAGEREF _Toc302147250 \h </w:instrText>
      </w:r>
      <w:r>
        <w:rPr>
          <w:noProof/>
        </w:rPr>
      </w:r>
      <w:r>
        <w:rPr>
          <w:noProof/>
        </w:rPr>
        <w:fldChar w:fldCharType="separate"/>
      </w:r>
      <w:r>
        <w:rPr>
          <w:noProof/>
        </w:rPr>
        <w:t>161</w:t>
      </w:r>
      <w:r>
        <w:rPr>
          <w:noProof/>
        </w:rPr>
        <w:fldChar w:fldCharType="end"/>
      </w:r>
    </w:p>
    <w:p w14:paraId="47BE722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4.3.2.</w:t>
      </w:r>
      <w:r>
        <w:rPr>
          <w:noProof/>
        </w:rPr>
        <w:t xml:space="preserve"> Compressible Viscoelastic Materials</w:t>
      </w:r>
      <w:r>
        <w:rPr>
          <w:noProof/>
        </w:rPr>
        <w:tab/>
      </w:r>
      <w:r>
        <w:rPr>
          <w:noProof/>
        </w:rPr>
        <w:fldChar w:fldCharType="begin"/>
      </w:r>
      <w:r>
        <w:rPr>
          <w:noProof/>
        </w:rPr>
        <w:instrText xml:space="preserve"> PAGEREF _Toc302147251 \h </w:instrText>
      </w:r>
      <w:r>
        <w:rPr>
          <w:noProof/>
        </w:rPr>
      </w:r>
      <w:r>
        <w:rPr>
          <w:noProof/>
        </w:rPr>
        <w:fldChar w:fldCharType="separate"/>
      </w:r>
      <w:r>
        <w:rPr>
          <w:noProof/>
        </w:rPr>
        <w:t>162</w:t>
      </w:r>
      <w:r>
        <w:rPr>
          <w:noProof/>
        </w:rPr>
        <w:fldChar w:fldCharType="end"/>
      </w:r>
    </w:p>
    <w:p w14:paraId="702E6E80"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_Toc302147252 \h </w:instrText>
      </w:r>
      <w:r>
        <w:rPr>
          <w:noProof/>
        </w:rPr>
      </w:r>
      <w:r>
        <w:rPr>
          <w:noProof/>
        </w:rPr>
        <w:fldChar w:fldCharType="separate"/>
      </w:r>
      <w:r>
        <w:rPr>
          <w:noProof/>
        </w:rPr>
        <w:t>163</w:t>
      </w:r>
      <w:r>
        <w:rPr>
          <w:noProof/>
        </w:rPr>
        <w:fldChar w:fldCharType="end"/>
      </w:r>
    </w:p>
    <w:p w14:paraId="40521C03"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4.4.1.</w:t>
      </w:r>
      <w:r>
        <w:rPr>
          <w:noProof/>
        </w:rPr>
        <w:t xml:space="preserve"> Relaxation Functions</w:t>
      </w:r>
      <w:r>
        <w:rPr>
          <w:noProof/>
        </w:rPr>
        <w:tab/>
      </w:r>
      <w:r>
        <w:rPr>
          <w:noProof/>
        </w:rPr>
        <w:fldChar w:fldCharType="begin"/>
      </w:r>
      <w:r>
        <w:rPr>
          <w:noProof/>
        </w:rPr>
        <w:instrText xml:space="preserve"> PAGEREF _Toc302147253 \h </w:instrText>
      </w:r>
      <w:r>
        <w:rPr>
          <w:noProof/>
        </w:rPr>
      </w:r>
      <w:r>
        <w:rPr>
          <w:noProof/>
        </w:rPr>
        <w:fldChar w:fldCharType="separate"/>
      </w:r>
      <w:r>
        <w:rPr>
          <w:noProof/>
        </w:rPr>
        <w:t>165</w:t>
      </w:r>
      <w:r>
        <w:rPr>
          <w:noProof/>
        </w:rPr>
        <w:fldChar w:fldCharType="end"/>
      </w:r>
    </w:p>
    <w:p w14:paraId="29096E2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_Toc302147254 \h </w:instrText>
      </w:r>
      <w:r>
        <w:rPr>
          <w:noProof/>
        </w:rPr>
      </w:r>
      <w:r>
        <w:rPr>
          <w:noProof/>
        </w:rPr>
        <w:fldChar w:fldCharType="separate"/>
      </w:r>
      <w:r>
        <w:rPr>
          <w:noProof/>
        </w:rPr>
        <w:t>165</w:t>
      </w:r>
      <w:r>
        <w:rPr>
          <w:noProof/>
        </w:rPr>
        <w:fldChar w:fldCharType="end"/>
      </w:r>
    </w:p>
    <w:p w14:paraId="69D326C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4.4.1.2. Exponential Distortional</w:t>
      </w:r>
      <w:r>
        <w:rPr>
          <w:noProof/>
        </w:rPr>
        <w:tab/>
      </w:r>
      <w:r>
        <w:rPr>
          <w:noProof/>
        </w:rPr>
        <w:fldChar w:fldCharType="begin"/>
      </w:r>
      <w:r>
        <w:rPr>
          <w:noProof/>
        </w:rPr>
        <w:instrText xml:space="preserve"> PAGEREF _Toc302147255 \h </w:instrText>
      </w:r>
      <w:r>
        <w:rPr>
          <w:noProof/>
        </w:rPr>
      </w:r>
      <w:r>
        <w:rPr>
          <w:noProof/>
        </w:rPr>
        <w:fldChar w:fldCharType="separate"/>
      </w:r>
      <w:r>
        <w:rPr>
          <w:noProof/>
        </w:rPr>
        <w:t>165</w:t>
      </w:r>
      <w:r>
        <w:rPr>
          <w:noProof/>
        </w:rPr>
        <w:fldChar w:fldCharType="end"/>
      </w:r>
    </w:p>
    <w:p w14:paraId="6482A57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_Toc302147256 \h </w:instrText>
      </w:r>
      <w:r>
        <w:rPr>
          <w:noProof/>
        </w:rPr>
      </w:r>
      <w:r>
        <w:rPr>
          <w:noProof/>
        </w:rPr>
        <w:fldChar w:fldCharType="separate"/>
      </w:r>
      <w:r>
        <w:rPr>
          <w:noProof/>
        </w:rPr>
        <w:t>165</w:t>
      </w:r>
      <w:r>
        <w:rPr>
          <w:noProof/>
        </w:rPr>
        <w:fldChar w:fldCharType="end"/>
      </w:r>
    </w:p>
    <w:p w14:paraId="03136B0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_Toc302147257 \h </w:instrText>
      </w:r>
      <w:r>
        <w:rPr>
          <w:noProof/>
        </w:rPr>
      </w:r>
      <w:r>
        <w:rPr>
          <w:noProof/>
        </w:rPr>
        <w:fldChar w:fldCharType="separate"/>
      </w:r>
      <w:r>
        <w:rPr>
          <w:noProof/>
        </w:rPr>
        <w:t>166</w:t>
      </w:r>
      <w:r>
        <w:rPr>
          <w:noProof/>
        </w:rPr>
        <w:fldChar w:fldCharType="end"/>
      </w:r>
    </w:p>
    <w:p w14:paraId="1AFEA5D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_Toc302147258 \h </w:instrText>
      </w:r>
      <w:r>
        <w:rPr>
          <w:noProof/>
        </w:rPr>
      </w:r>
      <w:r>
        <w:rPr>
          <w:noProof/>
        </w:rPr>
        <w:fldChar w:fldCharType="separate"/>
      </w:r>
      <w:r>
        <w:rPr>
          <w:noProof/>
        </w:rPr>
        <w:t>166</w:t>
      </w:r>
      <w:r>
        <w:rPr>
          <w:noProof/>
        </w:rPr>
        <w:fldChar w:fldCharType="end"/>
      </w:r>
    </w:p>
    <w:p w14:paraId="362E0ED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_Toc302147259 \h </w:instrText>
      </w:r>
      <w:r>
        <w:rPr>
          <w:noProof/>
        </w:rPr>
      </w:r>
      <w:r>
        <w:rPr>
          <w:noProof/>
        </w:rPr>
        <w:fldChar w:fldCharType="separate"/>
      </w:r>
      <w:r>
        <w:rPr>
          <w:noProof/>
        </w:rPr>
        <w:t>167</w:t>
      </w:r>
      <w:r>
        <w:rPr>
          <w:noProof/>
        </w:rPr>
        <w:fldChar w:fldCharType="end"/>
      </w:r>
    </w:p>
    <w:p w14:paraId="1FFB3840"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_Toc302147260 \h </w:instrText>
      </w:r>
      <w:r>
        <w:rPr>
          <w:noProof/>
        </w:rPr>
      </w:r>
      <w:r>
        <w:rPr>
          <w:noProof/>
        </w:rPr>
        <w:fldChar w:fldCharType="separate"/>
      </w:r>
      <w:r>
        <w:rPr>
          <w:noProof/>
        </w:rPr>
        <w:t>167</w:t>
      </w:r>
      <w:r>
        <w:rPr>
          <w:noProof/>
        </w:rPr>
        <w:fldChar w:fldCharType="end"/>
      </w:r>
    </w:p>
    <w:p w14:paraId="03A9BE4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_Toc302147261 \h </w:instrText>
      </w:r>
      <w:r>
        <w:rPr>
          <w:noProof/>
        </w:rPr>
      </w:r>
      <w:r>
        <w:rPr>
          <w:noProof/>
        </w:rPr>
        <w:fldChar w:fldCharType="separate"/>
      </w:r>
      <w:r>
        <w:rPr>
          <w:noProof/>
        </w:rPr>
        <w:t>168</w:t>
      </w:r>
      <w:r>
        <w:rPr>
          <w:noProof/>
        </w:rPr>
        <w:fldChar w:fldCharType="end"/>
      </w:r>
    </w:p>
    <w:p w14:paraId="21F65BA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_Toc302147262 \h </w:instrText>
      </w:r>
      <w:r>
        <w:rPr>
          <w:noProof/>
        </w:rPr>
      </w:r>
      <w:r>
        <w:rPr>
          <w:noProof/>
        </w:rPr>
        <w:fldChar w:fldCharType="separate"/>
      </w:r>
      <w:r>
        <w:rPr>
          <w:noProof/>
        </w:rPr>
        <w:t>169</w:t>
      </w:r>
      <w:r>
        <w:rPr>
          <w:noProof/>
        </w:rPr>
        <w:fldChar w:fldCharType="end"/>
      </w:r>
    </w:p>
    <w:p w14:paraId="0326DAA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4.5.2.</w:t>
      </w:r>
      <w:r>
        <w:rPr>
          <w:noProof/>
        </w:rPr>
        <w:t xml:space="preserve"> Cumulative Distribution Functions</w:t>
      </w:r>
      <w:r>
        <w:rPr>
          <w:noProof/>
        </w:rPr>
        <w:tab/>
      </w:r>
      <w:r>
        <w:rPr>
          <w:noProof/>
        </w:rPr>
        <w:fldChar w:fldCharType="begin"/>
      </w:r>
      <w:r>
        <w:rPr>
          <w:noProof/>
        </w:rPr>
        <w:instrText xml:space="preserve"> PAGEREF _Toc302147263 \h </w:instrText>
      </w:r>
      <w:r>
        <w:rPr>
          <w:noProof/>
        </w:rPr>
      </w:r>
      <w:r>
        <w:rPr>
          <w:noProof/>
        </w:rPr>
        <w:fldChar w:fldCharType="separate"/>
      </w:r>
      <w:r>
        <w:rPr>
          <w:noProof/>
        </w:rPr>
        <w:t>170</w:t>
      </w:r>
      <w:r>
        <w:rPr>
          <w:noProof/>
        </w:rPr>
        <w:fldChar w:fldCharType="end"/>
      </w:r>
    </w:p>
    <w:p w14:paraId="04A003D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_Toc302147264 \h </w:instrText>
      </w:r>
      <w:r>
        <w:rPr>
          <w:noProof/>
        </w:rPr>
      </w:r>
      <w:r>
        <w:rPr>
          <w:noProof/>
        </w:rPr>
        <w:fldChar w:fldCharType="separate"/>
      </w:r>
      <w:r>
        <w:rPr>
          <w:noProof/>
        </w:rPr>
        <w:t>171</w:t>
      </w:r>
      <w:r>
        <w:rPr>
          <w:noProof/>
        </w:rPr>
        <w:fldChar w:fldCharType="end"/>
      </w:r>
    </w:p>
    <w:p w14:paraId="09C0965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_Toc302147265 \h </w:instrText>
      </w:r>
      <w:r>
        <w:rPr>
          <w:noProof/>
        </w:rPr>
      </w:r>
      <w:r>
        <w:rPr>
          <w:noProof/>
        </w:rPr>
        <w:fldChar w:fldCharType="separate"/>
      </w:r>
      <w:r>
        <w:rPr>
          <w:noProof/>
        </w:rPr>
        <w:t>172</w:t>
      </w:r>
      <w:r>
        <w:rPr>
          <w:noProof/>
        </w:rPr>
        <w:fldChar w:fldCharType="end"/>
      </w:r>
    </w:p>
    <w:p w14:paraId="3C5477C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_Toc302147266 \h </w:instrText>
      </w:r>
      <w:r>
        <w:rPr>
          <w:noProof/>
        </w:rPr>
      </w:r>
      <w:r>
        <w:rPr>
          <w:noProof/>
        </w:rPr>
        <w:fldChar w:fldCharType="separate"/>
      </w:r>
      <w:r>
        <w:rPr>
          <w:noProof/>
        </w:rPr>
        <w:t>173</w:t>
      </w:r>
      <w:r>
        <w:rPr>
          <w:noProof/>
        </w:rPr>
        <w:fldChar w:fldCharType="end"/>
      </w:r>
    </w:p>
    <w:p w14:paraId="0F83619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_Toc302147267 \h </w:instrText>
      </w:r>
      <w:r>
        <w:rPr>
          <w:noProof/>
        </w:rPr>
      </w:r>
      <w:r>
        <w:rPr>
          <w:noProof/>
        </w:rPr>
        <w:fldChar w:fldCharType="separate"/>
      </w:r>
      <w:r>
        <w:rPr>
          <w:noProof/>
        </w:rPr>
        <w:t>174</w:t>
      </w:r>
      <w:r>
        <w:rPr>
          <w:noProof/>
        </w:rPr>
        <w:fldChar w:fldCharType="end"/>
      </w:r>
    </w:p>
    <w:p w14:paraId="3E42AF9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_Toc302147268 \h </w:instrText>
      </w:r>
      <w:r>
        <w:rPr>
          <w:noProof/>
        </w:rPr>
      </w:r>
      <w:r>
        <w:rPr>
          <w:noProof/>
        </w:rPr>
        <w:fldChar w:fldCharType="separate"/>
      </w:r>
      <w:r>
        <w:rPr>
          <w:noProof/>
        </w:rPr>
        <w:t>175</w:t>
      </w:r>
      <w:r>
        <w:rPr>
          <w:noProof/>
        </w:rPr>
        <w:fldChar w:fldCharType="end"/>
      </w:r>
    </w:p>
    <w:p w14:paraId="1F56613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4.5.3.</w:t>
      </w:r>
      <w:r>
        <w:rPr>
          <w:noProof/>
        </w:rPr>
        <w:t xml:space="preserve"> Damage Criterion</w:t>
      </w:r>
      <w:r>
        <w:rPr>
          <w:noProof/>
        </w:rPr>
        <w:tab/>
      </w:r>
      <w:r>
        <w:rPr>
          <w:noProof/>
        </w:rPr>
        <w:fldChar w:fldCharType="begin"/>
      </w:r>
      <w:r>
        <w:rPr>
          <w:noProof/>
        </w:rPr>
        <w:instrText xml:space="preserve"> PAGEREF _Toc302147269 \h </w:instrText>
      </w:r>
      <w:r>
        <w:rPr>
          <w:noProof/>
        </w:rPr>
      </w:r>
      <w:r>
        <w:rPr>
          <w:noProof/>
        </w:rPr>
        <w:fldChar w:fldCharType="separate"/>
      </w:r>
      <w:r>
        <w:rPr>
          <w:noProof/>
        </w:rPr>
        <w:t>176</w:t>
      </w:r>
      <w:r>
        <w:rPr>
          <w:noProof/>
        </w:rPr>
        <w:fldChar w:fldCharType="end"/>
      </w:r>
    </w:p>
    <w:p w14:paraId="4FDC210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_Toc302147270 \h </w:instrText>
      </w:r>
      <w:r>
        <w:rPr>
          <w:noProof/>
        </w:rPr>
      </w:r>
      <w:r>
        <w:rPr>
          <w:noProof/>
        </w:rPr>
        <w:fldChar w:fldCharType="separate"/>
      </w:r>
      <w:r>
        <w:rPr>
          <w:noProof/>
        </w:rPr>
        <w:t>176</w:t>
      </w:r>
      <w:r>
        <w:rPr>
          <w:noProof/>
        </w:rPr>
        <w:fldChar w:fldCharType="end"/>
      </w:r>
    </w:p>
    <w:p w14:paraId="4AEC875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_Toc302147271 \h </w:instrText>
      </w:r>
      <w:r>
        <w:rPr>
          <w:noProof/>
        </w:rPr>
      </w:r>
      <w:r>
        <w:rPr>
          <w:noProof/>
        </w:rPr>
        <w:fldChar w:fldCharType="separate"/>
      </w:r>
      <w:r>
        <w:rPr>
          <w:noProof/>
        </w:rPr>
        <w:t>176</w:t>
      </w:r>
      <w:r>
        <w:rPr>
          <w:noProof/>
        </w:rPr>
        <w:fldChar w:fldCharType="end"/>
      </w:r>
    </w:p>
    <w:p w14:paraId="6F105D4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_Toc302147272 \h </w:instrText>
      </w:r>
      <w:r>
        <w:rPr>
          <w:noProof/>
        </w:rPr>
      </w:r>
      <w:r>
        <w:rPr>
          <w:noProof/>
        </w:rPr>
        <w:fldChar w:fldCharType="separate"/>
      </w:r>
      <w:r>
        <w:rPr>
          <w:noProof/>
        </w:rPr>
        <w:t>176</w:t>
      </w:r>
      <w:r>
        <w:rPr>
          <w:noProof/>
        </w:rPr>
        <w:fldChar w:fldCharType="end"/>
      </w:r>
    </w:p>
    <w:p w14:paraId="61D8779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_Toc302147273 \h </w:instrText>
      </w:r>
      <w:r>
        <w:rPr>
          <w:noProof/>
        </w:rPr>
      </w:r>
      <w:r>
        <w:rPr>
          <w:noProof/>
        </w:rPr>
        <w:fldChar w:fldCharType="separate"/>
      </w:r>
      <w:r>
        <w:rPr>
          <w:noProof/>
        </w:rPr>
        <w:t>176</w:t>
      </w:r>
      <w:r>
        <w:rPr>
          <w:noProof/>
        </w:rPr>
        <w:fldChar w:fldCharType="end"/>
      </w:r>
    </w:p>
    <w:p w14:paraId="4870B83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_Toc302147274 \h </w:instrText>
      </w:r>
      <w:r>
        <w:rPr>
          <w:noProof/>
        </w:rPr>
      </w:r>
      <w:r>
        <w:rPr>
          <w:noProof/>
        </w:rPr>
        <w:fldChar w:fldCharType="separate"/>
      </w:r>
      <w:r>
        <w:rPr>
          <w:noProof/>
        </w:rPr>
        <w:t>177</w:t>
      </w:r>
      <w:r>
        <w:rPr>
          <w:noProof/>
        </w:rPr>
        <w:fldChar w:fldCharType="end"/>
      </w:r>
    </w:p>
    <w:p w14:paraId="2758FAF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_Toc302147275 \h </w:instrText>
      </w:r>
      <w:r>
        <w:rPr>
          <w:noProof/>
        </w:rPr>
      </w:r>
      <w:r>
        <w:rPr>
          <w:noProof/>
        </w:rPr>
        <w:fldChar w:fldCharType="separate"/>
      </w:r>
      <w:r>
        <w:rPr>
          <w:noProof/>
        </w:rPr>
        <w:t>177</w:t>
      </w:r>
      <w:r>
        <w:rPr>
          <w:noProof/>
        </w:rPr>
        <w:fldChar w:fldCharType="end"/>
      </w:r>
    </w:p>
    <w:p w14:paraId="1B9FAFE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_Toc302147276 \h </w:instrText>
      </w:r>
      <w:r>
        <w:rPr>
          <w:noProof/>
        </w:rPr>
      </w:r>
      <w:r>
        <w:rPr>
          <w:noProof/>
        </w:rPr>
        <w:fldChar w:fldCharType="separate"/>
      </w:r>
      <w:r>
        <w:rPr>
          <w:noProof/>
        </w:rPr>
        <w:t>177</w:t>
      </w:r>
      <w:r>
        <w:rPr>
          <w:noProof/>
        </w:rPr>
        <w:fldChar w:fldCharType="end"/>
      </w:r>
    </w:p>
    <w:p w14:paraId="582C7EF8"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_Toc302147277 \h </w:instrText>
      </w:r>
      <w:r>
        <w:rPr>
          <w:noProof/>
        </w:rPr>
      </w:r>
      <w:r>
        <w:rPr>
          <w:noProof/>
        </w:rPr>
        <w:fldChar w:fldCharType="separate"/>
      </w:r>
      <w:r>
        <w:rPr>
          <w:noProof/>
        </w:rPr>
        <w:t>178</w:t>
      </w:r>
      <w:r>
        <w:rPr>
          <w:noProof/>
        </w:rPr>
        <w:fldChar w:fldCharType="end"/>
      </w:r>
    </w:p>
    <w:p w14:paraId="3E0FDD90"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_Toc302147278 \h </w:instrText>
      </w:r>
      <w:r>
        <w:rPr>
          <w:noProof/>
        </w:rPr>
      </w:r>
      <w:r>
        <w:rPr>
          <w:noProof/>
        </w:rPr>
        <w:fldChar w:fldCharType="separate"/>
      </w:r>
      <w:r>
        <w:rPr>
          <w:noProof/>
        </w:rPr>
        <w:t>178</w:t>
      </w:r>
      <w:r>
        <w:rPr>
          <w:noProof/>
        </w:rPr>
        <w:fldChar w:fldCharType="end"/>
      </w:r>
    </w:p>
    <w:p w14:paraId="01B3C59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_Toc302147279 \h </w:instrText>
      </w:r>
      <w:r>
        <w:rPr>
          <w:noProof/>
        </w:rPr>
      </w:r>
      <w:r>
        <w:rPr>
          <w:noProof/>
        </w:rPr>
        <w:fldChar w:fldCharType="separate"/>
      </w:r>
      <w:r>
        <w:rPr>
          <w:noProof/>
        </w:rPr>
        <w:t>180</w:t>
      </w:r>
      <w:r>
        <w:rPr>
          <w:noProof/>
        </w:rPr>
        <w:fldChar w:fldCharType="end"/>
      </w:r>
    </w:p>
    <w:p w14:paraId="68B0EBE1"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_Toc302147280 \h </w:instrText>
      </w:r>
      <w:r>
        <w:rPr>
          <w:noProof/>
        </w:rPr>
      </w:r>
      <w:r>
        <w:rPr>
          <w:noProof/>
        </w:rPr>
        <w:fldChar w:fldCharType="separate"/>
      </w:r>
      <w:r>
        <w:rPr>
          <w:noProof/>
        </w:rPr>
        <w:t>181</w:t>
      </w:r>
      <w:r>
        <w:rPr>
          <w:noProof/>
        </w:rPr>
        <w:fldChar w:fldCharType="end"/>
      </w:r>
    </w:p>
    <w:p w14:paraId="6655FA65"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4.7.2.</w:t>
      </w:r>
      <w:r>
        <w:rPr>
          <w:noProof/>
        </w:rPr>
        <w:t xml:space="preserve"> Permeability Materials</w:t>
      </w:r>
      <w:r>
        <w:rPr>
          <w:noProof/>
        </w:rPr>
        <w:tab/>
      </w:r>
      <w:r>
        <w:rPr>
          <w:noProof/>
        </w:rPr>
        <w:fldChar w:fldCharType="begin"/>
      </w:r>
      <w:r>
        <w:rPr>
          <w:noProof/>
        </w:rPr>
        <w:instrText xml:space="preserve"> PAGEREF _Toc302147281 \h </w:instrText>
      </w:r>
      <w:r>
        <w:rPr>
          <w:noProof/>
        </w:rPr>
      </w:r>
      <w:r>
        <w:rPr>
          <w:noProof/>
        </w:rPr>
        <w:fldChar w:fldCharType="separate"/>
      </w:r>
      <w:r>
        <w:rPr>
          <w:noProof/>
        </w:rPr>
        <w:t>182</w:t>
      </w:r>
      <w:r>
        <w:rPr>
          <w:noProof/>
        </w:rPr>
        <w:fldChar w:fldCharType="end"/>
      </w:r>
    </w:p>
    <w:p w14:paraId="0B73D58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_Toc302147282 \h </w:instrText>
      </w:r>
      <w:r>
        <w:rPr>
          <w:noProof/>
        </w:rPr>
      </w:r>
      <w:r>
        <w:rPr>
          <w:noProof/>
        </w:rPr>
        <w:fldChar w:fldCharType="separate"/>
      </w:r>
      <w:r>
        <w:rPr>
          <w:noProof/>
        </w:rPr>
        <w:t>183</w:t>
      </w:r>
      <w:r>
        <w:rPr>
          <w:noProof/>
        </w:rPr>
        <w:fldChar w:fldCharType="end"/>
      </w:r>
    </w:p>
    <w:p w14:paraId="75D25D0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_Toc302147283 \h </w:instrText>
      </w:r>
      <w:r>
        <w:rPr>
          <w:noProof/>
        </w:rPr>
      </w:r>
      <w:r>
        <w:rPr>
          <w:noProof/>
        </w:rPr>
        <w:fldChar w:fldCharType="separate"/>
      </w:r>
      <w:r>
        <w:rPr>
          <w:noProof/>
        </w:rPr>
        <w:t>184</w:t>
      </w:r>
      <w:r>
        <w:rPr>
          <w:noProof/>
        </w:rPr>
        <w:fldChar w:fldCharType="end"/>
      </w:r>
    </w:p>
    <w:p w14:paraId="2248957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_Toc302147284 \h </w:instrText>
      </w:r>
      <w:r>
        <w:rPr>
          <w:noProof/>
        </w:rPr>
      </w:r>
      <w:r>
        <w:rPr>
          <w:noProof/>
        </w:rPr>
        <w:fldChar w:fldCharType="separate"/>
      </w:r>
      <w:r>
        <w:rPr>
          <w:noProof/>
        </w:rPr>
        <w:t>185</w:t>
      </w:r>
      <w:r>
        <w:rPr>
          <w:noProof/>
        </w:rPr>
        <w:fldChar w:fldCharType="end"/>
      </w:r>
    </w:p>
    <w:p w14:paraId="559BA74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_Toc302147285 \h </w:instrText>
      </w:r>
      <w:r>
        <w:rPr>
          <w:noProof/>
        </w:rPr>
      </w:r>
      <w:r>
        <w:rPr>
          <w:noProof/>
        </w:rPr>
        <w:fldChar w:fldCharType="separate"/>
      </w:r>
      <w:r>
        <w:rPr>
          <w:noProof/>
        </w:rPr>
        <w:t>186</w:t>
      </w:r>
      <w:r>
        <w:rPr>
          <w:noProof/>
        </w:rPr>
        <w:fldChar w:fldCharType="end"/>
      </w:r>
    </w:p>
    <w:p w14:paraId="4F6CA0C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_Toc302147286 \h </w:instrText>
      </w:r>
      <w:r>
        <w:rPr>
          <w:noProof/>
        </w:rPr>
      </w:r>
      <w:r>
        <w:rPr>
          <w:noProof/>
        </w:rPr>
        <w:fldChar w:fldCharType="separate"/>
      </w:r>
      <w:r>
        <w:rPr>
          <w:noProof/>
        </w:rPr>
        <w:t>188</w:t>
      </w:r>
      <w:r>
        <w:rPr>
          <w:noProof/>
        </w:rPr>
        <w:fldChar w:fldCharType="end"/>
      </w:r>
    </w:p>
    <w:p w14:paraId="15612AF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4.7.3.</w:t>
      </w:r>
      <w:r>
        <w:rPr>
          <w:noProof/>
        </w:rPr>
        <w:t xml:space="preserve"> Fluid Supply Materials</w:t>
      </w:r>
      <w:r>
        <w:rPr>
          <w:noProof/>
        </w:rPr>
        <w:tab/>
      </w:r>
      <w:r>
        <w:rPr>
          <w:noProof/>
        </w:rPr>
        <w:fldChar w:fldCharType="begin"/>
      </w:r>
      <w:r>
        <w:rPr>
          <w:noProof/>
        </w:rPr>
        <w:instrText xml:space="preserve"> PAGEREF _Toc302147287 \h </w:instrText>
      </w:r>
      <w:r>
        <w:rPr>
          <w:noProof/>
        </w:rPr>
      </w:r>
      <w:r>
        <w:rPr>
          <w:noProof/>
        </w:rPr>
        <w:fldChar w:fldCharType="separate"/>
      </w:r>
      <w:r>
        <w:rPr>
          <w:noProof/>
        </w:rPr>
        <w:t>190</w:t>
      </w:r>
      <w:r>
        <w:rPr>
          <w:noProof/>
        </w:rPr>
        <w:fldChar w:fldCharType="end"/>
      </w:r>
    </w:p>
    <w:p w14:paraId="4BBB224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_Toc302147288 \h </w:instrText>
      </w:r>
      <w:r>
        <w:rPr>
          <w:noProof/>
        </w:rPr>
      </w:r>
      <w:r>
        <w:rPr>
          <w:noProof/>
        </w:rPr>
        <w:fldChar w:fldCharType="separate"/>
      </w:r>
      <w:r>
        <w:rPr>
          <w:noProof/>
        </w:rPr>
        <w:t>191</w:t>
      </w:r>
      <w:r>
        <w:rPr>
          <w:noProof/>
        </w:rPr>
        <w:fldChar w:fldCharType="end"/>
      </w:r>
    </w:p>
    <w:p w14:paraId="651F9726"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_Toc302147289 \h </w:instrText>
      </w:r>
      <w:r>
        <w:rPr>
          <w:noProof/>
        </w:rPr>
      </w:r>
      <w:r>
        <w:rPr>
          <w:noProof/>
        </w:rPr>
        <w:fldChar w:fldCharType="separate"/>
      </w:r>
      <w:r>
        <w:rPr>
          <w:noProof/>
        </w:rPr>
        <w:t>192</w:t>
      </w:r>
      <w:r>
        <w:rPr>
          <w:noProof/>
        </w:rPr>
        <w:fldChar w:fldCharType="end"/>
      </w:r>
    </w:p>
    <w:p w14:paraId="07F668F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_Toc302147290 \h </w:instrText>
      </w:r>
      <w:r>
        <w:rPr>
          <w:noProof/>
        </w:rPr>
      </w:r>
      <w:r>
        <w:rPr>
          <w:noProof/>
        </w:rPr>
        <w:fldChar w:fldCharType="separate"/>
      </w:r>
      <w:r>
        <w:rPr>
          <w:noProof/>
        </w:rPr>
        <w:t>194</w:t>
      </w:r>
      <w:r>
        <w:rPr>
          <w:noProof/>
        </w:rPr>
        <w:fldChar w:fldCharType="end"/>
      </w:r>
    </w:p>
    <w:p w14:paraId="1325B59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_Toc302147291 \h </w:instrText>
      </w:r>
      <w:r>
        <w:rPr>
          <w:noProof/>
        </w:rPr>
      </w:r>
      <w:r>
        <w:rPr>
          <w:noProof/>
        </w:rPr>
        <w:fldChar w:fldCharType="separate"/>
      </w:r>
      <w:r>
        <w:rPr>
          <w:noProof/>
        </w:rPr>
        <w:t>194</w:t>
      </w:r>
      <w:r>
        <w:rPr>
          <w:noProof/>
        </w:rPr>
        <w:fldChar w:fldCharType="end"/>
      </w:r>
    </w:p>
    <w:p w14:paraId="28B4C809"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_Toc302147292 \h </w:instrText>
      </w:r>
      <w:r>
        <w:rPr>
          <w:noProof/>
        </w:rPr>
      </w:r>
      <w:r>
        <w:rPr>
          <w:noProof/>
        </w:rPr>
        <w:fldChar w:fldCharType="separate"/>
      </w:r>
      <w:r>
        <w:rPr>
          <w:noProof/>
        </w:rPr>
        <w:t>194</w:t>
      </w:r>
      <w:r>
        <w:rPr>
          <w:noProof/>
        </w:rPr>
        <w:fldChar w:fldCharType="end"/>
      </w:r>
    </w:p>
    <w:p w14:paraId="3A6ADB1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_Toc302147293 \h </w:instrText>
      </w:r>
      <w:r>
        <w:rPr>
          <w:noProof/>
        </w:rPr>
      </w:r>
      <w:r>
        <w:rPr>
          <w:noProof/>
        </w:rPr>
        <w:fldChar w:fldCharType="separate"/>
      </w:r>
      <w:r>
        <w:rPr>
          <w:noProof/>
        </w:rPr>
        <w:t>195</w:t>
      </w:r>
      <w:r>
        <w:rPr>
          <w:noProof/>
        </w:rPr>
        <w:fldChar w:fldCharType="end"/>
      </w:r>
    </w:p>
    <w:p w14:paraId="306492D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4.8.3.</w:t>
      </w:r>
      <w:r>
        <w:rPr>
          <w:noProof/>
        </w:rPr>
        <w:t xml:space="preserve"> Diffusivity Materials</w:t>
      </w:r>
      <w:r>
        <w:rPr>
          <w:noProof/>
        </w:rPr>
        <w:tab/>
      </w:r>
      <w:r>
        <w:rPr>
          <w:noProof/>
        </w:rPr>
        <w:fldChar w:fldCharType="begin"/>
      </w:r>
      <w:r>
        <w:rPr>
          <w:noProof/>
        </w:rPr>
        <w:instrText xml:space="preserve"> PAGEREF _Toc302147294 \h </w:instrText>
      </w:r>
      <w:r>
        <w:rPr>
          <w:noProof/>
        </w:rPr>
      </w:r>
      <w:r>
        <w:rPr>
          <w:noProof/>
        </w:rPr>
        <w:fldChar w:fldCharType="separate"/>
      </w:r>
      <w:r>
        <w:rPr>
          <w:noProof/>
        </w:rPr>
        <w:t>197</w:t>
      </w:r>
      <w:r>
        <w:rPr>
          <w:noProof/>
        </w:rPr>
        <w:fldChar w:fldCharType="end"/>
      </w:r>
    </w:p>
    <w:p w14:paraId="1D6241D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_Toc302147295 \h </w:instrText>
      </w:r>
      <w:r>
        <w:rPr>
          <w:noProof/>
        </w:rPr>
      </w:r>
      <w:r>
        <w:rPr>
          <w:noProof/>
        </w:rPr>
        <w:fldChar w:fldCharType="separate"/>
      </w:r>
      <w:r>
        <w:rPr>
          <w:noProof/>
        </w:rPr>
        <w:t>197</w:t>
      </w:r>
      <w:r>
        <w:rPr>
          <w:noProof/>
        </w:rPr>
        <w:fldChar w:fldCharType="end"/>
      </w:r>
    </w:p>
    <w:p w14:paraId="5D85632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_Toc302147296 \h </w:instrText>
      </w:r>
      <w:r>
        <w:rPr>
          <w:noProof/>
        </w:rPr>
      </w:r>
      <w:r>
        <w:rPr>
          <w:noProof/>
        </w:rPr>
        <w:fldChar w:fldCharType="separate"/>
      </w:r>
      <w:r>
        <w:rPr>
          <w:noProof/>
        </w:rPr>
        <w:t>198</w:t>
      </w:r>
      <w:r>
        <w:rPr>
          <w:noProof/>
        </w:rPr>
        <w:fldChar w:fldCharType="end"/>
      </w:r>
    </w:p>
    <w:p w14:paraId="6139748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_Toc302147297 \h </w:instrText>
      </w:r>
      <w:r>
        <w:rPr>
          <w:noProof/>
        </w:rPr>
      </w:r>
      <w:r>
        <w:rPr>
          <w:noProof/>
        </w:rPr>
        <w:fldChar w:fldCharType="separate"/>
      </w:r>
      <w:r>
        <w:rPr>
          <w:noProof/>
        </w:rPr>
        <w:t>199</w:t>
      </w:r>
      <w:r>
        <w:rPr>
          <w:noProof/>
        </w:rPr>
        <w:fldChar w:fldCharType="end"/>
      </w:r>
    </w:p>
    <w:p w14:paraId="74395DE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_Toc302147298 \h </w:instrText>
      </w:r>
      <w:r>
        <w:rPr>
          <w:noProof/>
        </w:rPr>
      </w:r>
      <w:r>
        <w:rPr>
          <w:noProof/>
        </w:rPr>
        <w:fldChar w:fldCharType="separate"/>
      </w:r>
      <w:r>
        <w:rPr>
          <w:noProof/>
        </w:rPr>
        <w:t>200</w:t>
      </w:r>
      <w:r>
        <w:rPr>
          <w:noProof/>
        </w:rPr>
        <w:fldChar w:fldCharType="end"/>
      </w:r>
    </w:p>
    <w:p w14:paraId="57D52DF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_Toc302147299 \h </w:instrText>
      </w:r>
      <w:r>
        <w:rPr>
          <w:noProof/>
        </w:rPr>
      </w:r>
      <w:r>
        <w:rPr>
          <w:noProof/>
        </w:rPr>
        <w:fldChar w:fldCharType="separate"/>
      </w:r>
      <w:r>
        <w:rPr>
          <w:noProof/>
        </w:rPr>
        <w:t>202</w:t>
      </w:r>
      <w:r>
        <w:rPr>
          <w:noProof/>
        </w:rPr>
        <w:fldChar w:fldCharType="end"/>
      </w:r>
    </w:p>
    <w:p w14:paraId="2851CAC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4.8.4.</w:t>
      </w:r>
      <w:r>
        <w:rPr>
          <w:noProof/>
        </w:rPr>
        <w:t xml:space="preserve"> Solubility Materials</w:t>
      </w:r>
      <w:r>
        <w:rPr>
          <w:noProof/>
        </w:rPr>
        <w:tab/>
      </w:r>
      <w:r>
        <w:rPr>
          <w:noProof/>
        </w:rPr>
        <w:fldChar w:fldCharType="begin"/>
      </w:r>
      <w:r>
        <w:rPr>
          <w:noProof/>
        </w:rPr>
        <w:instrText xml:space="preserve"> PAGEREF _Toc302147300 \h </w:instrText>
      </w:r>
      <w:r>
        <w:rPr>
          <w:noProof/>
        </w:rPr>
      </w:r>
      <w:r>
        <w:rPr>
          <w:noProof/>
        </w:rPr>
        <w:fldChar w:fldCharType="separate"/>
      </w:r>
      <w:r>
        <w:rPr>
          <w:noProof/>
        </w:rPr>
        <w:t>203</w:t>
      </w:r>
      <w:r>
        <w:rPr>
          <w:noProof/>
        </w:rPr>
        <w:fldChar w:fldCharType="end"/>
      </w:r>
    </w:p>
    <w:p w14:paraId="64DD10E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_Toc302147301 \h </w:instrText>
      </w:r>
      <w:r>
        <w:rPr>
          <w:noProof/>
        </w:rPr>
      </w:r>
      <w:r>
        <w:rPr>
          <w:noProof/>
        </w:rPr>
        <w:fldChar w:fldCharType="separate"/>
      </w:r>
      <w:r>
        <w:rPr>
          <w:noProof/>
        </w:rPr>
        <w:t>203</w:t>
      </w:r>
      <w:r>
        <w:rPr>
          <w:noProof/>
        </w:rPr>
        <w:fldChar w:fldCharType="end"/>
      </w:r>
    </w:p>
    <w:p w14:paraId="0FDE5B3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4.8.5.</w:t>
      </w:r>
      <w:r>
        <w:rPr>
          <w:noProof/>
        </w:rPr>
        <w:t xml:space="preserve"> Osmotic Coefficient Materials</w:t>
      </w:r>
      <w:r>
        <w:rPr>
          <w:noProof/>
        </w:rPr>
        <w:tab/>
      </w:r>
      <w:r>
        <w:rPr>
          <w:noProof/>
        </w:rPr>
        <w:fldChar w:fldCharType="begin"/>
      </w:r>
      <w:r>
        <w:rPr>
          <w:noProof/>
        </w:rPr>
        <w:instrText xml:space="preserve"> PAGEREF _Toc302147302 \h </w:instrText>
      </w:r>
      <w:r>
        <w:rPr>
          <w:noProof/>
        </w:rPr>
      </w:r>
      <w:r>
        <w:rPr>
          <w:noProof/>
        </w:rPr>
        <w:fldChar w:fldCharType="separate"/>
      </w:r>
      <w:r>
        <w:rPr>
          <w:noProof/>
        </w:rPr>
        <w:t>204</w:t>
      </w:r>
      <w:r>
        <w:rPr>
          <w:noProof/>
        </w:rPr>
        <w:fldChar w:fldCharType="end"/>
      </w:r>
    </w:p>
    <w:p w14:paraId="605F0D8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_Toc302147303 \h </w:instrText>
      </w:r>
      <w:r>
        <w:rPr>
          <w:noProof/>
        </w:rPr>
      </w:r>
      <w:r>
        <w:rPr>
          <w:noProof/>
        </w:rPr>
        <w:fldChar w:fldCharType="separate"/>
      </w:r>
      <w:r>
        <w:rPr>
          <w:noProof/>
        </w:rPr>
        <w:t>204</w:t>
      </w:r>
      <w:r>
        <w:rPr>
          <w:noProof/>
        </w:rPr>
        <w:fldChar w:fldCharType="end"/>
      </w:r>
    </w:p>
    <w:p w14:paraId="3996A9C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_Toc302147304 \h </w:instrText>
      </w:r>
      <w:r>
        <w:rPr>
          <w:noProof/>
        </w:rPr>
      </w:r>
      <w:r>
        <w:rPr>
          <w:noProof/>
        </w:rPr>
        <w:fldChar w:fldCharType="separate"/>
      </w:r>
      <w:r>
        <w:rPr>
          <w:noProof/>
        </w:rPr>
        <w:t>205</w:t>
      </w:r>
      <w:r>
        <w:rPr>
          <w:noProof/>
        </w:rPr>
        <w:fldChar w:fldCharType="end"/>
      </w:r>
    </w:p>
    <w:p w14:paraId="63FBA71B"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4.9.1.</w:t>
      </w:r>
      <w:r>
        <w:rPr>
          <w:noProof/>
        </w:rPr>
        <w:t xml:space="preserve"> Guidelines for Multiphasic Analyses</w:t>
      </w:r>
      <w:r>
        <w:rPr>
          <w:noProof/>
        </w:rPr>
        <w:tab/>
      </w:r>
      <w:r>
        <w:rPr>
          <w:noProof/>
        </w:rPr>
        <w:fldChar w:fldCharType="begin"/>
      </w:r>
      <w:r>
        <w:rPr>
          <w:noProof/>
        </w:rPr>
        <w:instrText xml:space="preserve"> PAGEREF _Toc302147305 \h </w:instrText>
      </w:r>
      <w:r>
        <w:rPr>
          <w:noProof/>
        </w:rPr>
      </w:r>
      <w:r>
        <w:rPr>
          <w:noProof/>
        </w:rPr>
        <w:fldChar w:fldCharType="separate"/>
      </w:r>
      <w:r>
        <w:rPr>
          <w:noProof/>
        </w:rPr>
        <w:t>209</w:t>
      </w:r>
      <w:r>
        <w:rPr>
          <w:noProof/>
        </w:rPr>
        <w:fldChar w:fldCharType="end"/>
      </w:r>
    </w:p>
    <w:p w14:paraId="4846AE0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_Toc302147306 \h </w:instrText>
      </w:r>
      <w:r>
        <w:rPr>
          <w:noProof/>
        </w:rPr>
      </w:r>
      <w:r>
        <w:rPr>
          <w:noProof/>
        </w:rPr>
        <w:fldChar w:fldCharType="separate"/>
      </w:r>
      <w:r>
        <w:rPr>
          <w:noProof/>
        </w:rPr>
        <w:t>209</w:t>
      </w:r>
      <w:r>
        <w:rPr>
          <w:noProof/>
        </w:rPr>
        <w:fldChar w:fldCharType="end"/>
      </w:r>
    </w:p>
    <w:p w14:paraId="5A8ECF48"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_Toc302147307 \h </w:instrText>
      </w:r>
      <w:r>
        <w:rPr>
          <w:noProof/>
        </w:rPr>
      </w:r>
      <w:r>
        <w:rPr>
          <w:noProof/>
        </w:rPr>
        <w:fldChar w:fldCharType="separate"/>
      </w:r>
      <w:r>
        <w:rPr>
          <w:noProof/>
        </w:rPr>
        <w:t>210</w:t>
      </w:r>
      <w:r>
        <w:rPr>
          <w:noProof/>
        </w:rPr>
        <w:fldChar w:fldCharType="end"/>
      </w:r>
    </w:p>
    <w:p w14:paraId="33B2D25A"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_Toc302147308 \h </w:instrText>
      </w:r>
      <w:r>
        <w:rPr>
          <w:noProof/>
        </w:rPr>
      </w:r>
      <w:r>
        <w:rPr>
          <w:noProof/>
        </w:rPr>
        <w:fldChar w:fldCharType="separate"/>
      </w:r>
      <w:r>
        <w:rPr>
          <w:noProof/>
        </w:rPr>
        <w:t>210</w:t>
      </w:r>
      <w:r>
        <w:rPr>
          <w:noProof/>
        </w:rPr>
        <w:fldChar w:fldCharType="end"/>
      </w:r>
    </w:p>
    <w:p w14:paraId="6E3C8E5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_Toc302147309 \h </w:instrText>
      </w:r>
      <w:r>
        <w:rPr>
          <w:noProof/>
        </w:rPr>
      </w:r>
      <w:r>
        <w:rPr>
          <w:noProof/>
        </w:rPr>
        <w:fldChar w:fldCharType="separate"/>
      </w:r>
      <w:r>
        <w:rPr>
          <w:noProof/>
        </w:rPr>
        <w:t>210</w:t>
      </w:r>
      <w:r>
        <w:rPr>
          <w:noProof/>
        </w:rPr>
        <w:fldChar w:fldCharType="end"/>
      </w:r>
    </w:p>
    <w:p w14:paraId="242CF8DF"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_Toc302147310 \h </w:instrText>
      </w:r>
      <w:r>
        <w:rPr>
          <w:noProof/>
        </w:rPr>
      </w:r>
      <w:r>
        <w:rPr>
          <w:noProof/>
        </w:rPr>
        <w:fldChar w:fldCharType="separate"/>
      </w:r>
      <w:r>
        <w:rPr>
          <w:noProof/>
        </w:rPr>
        <w:t>210</w:t>
      </w:r>
      <w:r>
        <w:rPr>
          <w:noProof/>
        </w:rPr>
        <w:fldChar w:fldCharType="end"/>
      </w:r>
    </w:p>
    <w:p w14:paraId="6C543A1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_Toc302147311 \h </w:instrText>
      </w:r>
      <w:r>
        <w:rPr>
          <w:noProof/>
        </w:rPr>
      </w:r>
      <w:r>
        <w:rPr>
          <w:noProof/>
        </w:rPr>
        <w:fldChar w:fldCharType="separate"/>
      </w:r>
      <w:r>
        <w:rPr>
          <w:noProof/>
        </w:rPr>
        <w:t>211</w:t>
      </w:r>
      <w:r>
        <w:rPr>
          <w:noProof/>
        </w:rPr>
        <w:fldChar w:fldCharType="end"/>
      </w:r>
    </w:p>
    <w:p w14:paraId="764524D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_Toc302147312 \h </w:instrText>
      </w:r>
      <w:r>
        <w:rPr>
          <w:noProof/>
        </w:rPr>
      </w:r>
      <w:r>
        <w:rPr>
          <w:noProof/>
        </w:rPr>
        <w:fldChar w:fldCharType="separate"/>
      </w:r>
      <w:r>
        <w:rPr>
          <w:noProof/>
        </w:rPr>
        <w:t>212</w:t>
      </w:r>
      <w:r>
        <w:rPr>
          <w:noProof/>
        </w:rPr>
        <w:fldChar w:fldCharType="end"/>
      </w:r>
    </w:p>
    <w:p w14:paraId="55A478EB"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4.9.3.</w:t>
      </w:r>
      <w:r>
        <w:rPr>
          <w:noProof/>
        </w:rPr>
        <w:t xml:space="preserve"> Solvent Supply Materials</w:t>
      </w:r>
      <w:r>
        <w:rPr>
          <w:noProof/>
        </w:rPr>
        <w:tab/>
      </w:r>
      <w:r>
        <w:rPr>
          <w:noProof/>
        </w:rPr>
        <w:fldChar w:fldCharType="begin"/>
      </w:r>
      <w:r>
        <w:rPr>
          <w:noProof/>
        </w:rPr>
        <w:instrText xml:space="preserve"> PAGEREF _Toc302147313 \h </w:instrText>
      </w:r>
      <w:r>
        <w:rPr>
          <w:noProof/>
        </w:rPr>
      </w:r>
      <w:r>
        <w:rPr>
          <w:noProof/>
        </w:rPr>
        <w:fldChar w:fldCharType="separate"/>
      </w:r>
      <w:r>
        <w:rPr>
          <w:noProof/>
        </w:rPr>
        <w:t>21</w:t>
      </w:r>
      <w:r>
        <w:rPr>
          <w:noProof/>
        </w:rPr>
        <w:t>6</w:t>
      </w:r>
      <w:r>
        <w:rPr>
          <w:noProof/>
        </w:rPr>
        <w:fldChar w:fldCharType="end"/>
      </w:r>
    </w:p>
    <w:p w14:paraId="21BFBD98"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_Toc302147314 \h </w:instrText>
      </w:r>
      <w:r>
        <w:rPr>
          <w:noProof/>
        </w:rPr>
      </w:r>
      <w:r>
        <w:rPr>
          <w:noProof/>
        </w:rPr>
        <w:fldChar w:fldCharType="separate"/>
      </w:r>
      <w:r>
        <w:rPr>
          <w:noProof/>
        </w:rPr>
        <w:t>217</w:t>
      </w:r>
      <w:r>
        <w:rPr>
          <w:noProof/>
        </w:rPr>
        <w:fldChar w:fldCharType="end"/>
      </w:r>
    </w:p>
    <w:p w14:paraId="53D92B1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lastRenderedPageBreak/>
        <w:t>4.10. Chemical Reactions</w:t>
      </w:r>
      <w:r>
        <w:rPr>
          <w:noProof/>
        </w:rPr>
        <w:tab/>
      </w:r>
      <w:r>
        <w:rPr>
          <w:noProof/>
        </w:rPr>
        <w:fldChar w:fldCharType="begin"/>
      </w:r>
      <w:r>
        <w:rPr>
          <w:noProof/>
        </w:rPr>
        <w:instrText xml:space="preserve"> PAGEREF _Toc302147315 \h </w:instrText>
      </w:r>
      <w:r>
        <w:rPr>
          <w:noProof/>
        </w:rPr>
      </w:r>
      <w:r>
        <w:rPr>
          <w:noProof/>
        </w:rPr>
        <w:fldChar w:fldCharType="separate"/>
      </w:r>
      <w:r>
        <w:rPr>
          <w:noProof/>
        </w:rPr>
        <w:t>218</w:t>
      </w:r>
      <w:r>
        <w:rPr>
          <w:noProof/>
        </w:rPr>
        <w:fldChar w:fldCharType="end"/>
      </w:r>
    </w:p>
    <w:p w14:paraId="4D57C88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_Toc302147316 \h </w:instrText>
      </w:r>
      <w:r>
        <w:rPr>
          <w:noProof/>
        </w:rPr>
      </w:r>
      <w:r>
        <w:rPr>
          <w:noProof/>
        </w:rPr>
        <w:fldChar w:fldCharType="separate"/>
      </w:r>
      <w:r>
        <w:rPr>
          <w:noProof/>
        </w:rPr>
        <w:t>218</w:t>
      </w:r>
      <w:r>
        <w:rPr>
          <w:noProof/>
        </w:rPr>
        <w:fldChar w:fldCharType="end"/>
      </w:r>
    </w:p>
    <w:p w14:paraId="3BB4F0C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_Toc302147317 \h </w:instrText>
      </w:r>
      <w:r>
        <w:rPr>
          <w:noProof/>
        </w:rPr>
      </w:r>
      <w:r>
        <w:rPr>
          <w:noProof/>
        </w:rPr>
        <w:fldChar w:fldCharType="separate"/>
      </w:r>
      <w:r>
        <w:rPr>
          <w:noProof/>
        </w:rPr>
        <w:t>221</w:t>
      </w:r>
      <w:r>
        <w:rPr>
          <w:noProof/>
        </w:rPr>
        <w:fldChar w:fldCharType="end"/>
      </w:r>
    </w:p>
    <w:p w14:paraId="2787022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4.10.3.</w:t>
      </w:r>
      <w:r>
        <w:rPr>
          <w:noProof/>
        </w:rPr>
        <w:t xml:space="preserve"> Chemical Reaction Materials</w:t>
      </w:r>
      <w:r>
        <w:rPr>
          <w:noProof/>
        </w:rPr>
        <w:tab/>
      </w:r>
      <w:r>
        <w:rPr>
          <w:noProof/>
        </w:rPr>
        <w:fldChar w:fldCharType="begin"/>
      </w:r>
      <w:r>
        <w:rPr>
          <w:noProof/>
        </w:rPr>
        <w:instrText xml:space="preserve"> PAGEREF _Toc302147318 \h </w:instrText>
      </w:r>
      <w:r>
        <w:rPr>
          <w:noProof/>
        </w:rPr>
      </w:r>
      <w:r>
        <w:rPr>
          <w:noProof/>
        </w:rPr>
        <w:fldChar w:fldCharType="separate"/>
      </w:r>
      <w:r>
        <w:rPr>
          <w:noProof/>
        </w:rPr>
        <w:t>222</w:t>
      </w:r>
      <w:r>
        <w:rPr>
          <w:noProof/>
        </w:rPr>
        <w:fldChar w:fldCharType="end"/>
      </w:r>
    </w:p>
    <w:p w14:paraId="016A5A8E"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_Toc302147319 \h </w:instrText>
      </w:r>
      <w:r>
        <w:rPr>
          <w:noProof/>
        </w:rPr>
      </w:r>
      <w:r>
        <w:rPr>
          <w:noProof/>
        </w:rPr>
        <w:fldChar w:fldCharType="separate"/>
      </w:r>
      <w:r>
        <w:rPr>
          <w:noProof/>
        </w:rPr>
        <w:t>2</w:t>
      </w:r>
      <w:r>
        <w:rPr>
          <w:noProof/>
        </w:rPr>
        <w:t>2</w:t>
      </w:r>
      <w:r>
        <w:rPr>
          <w:noProof/>
        </w:rPr>
        <w:t>2</w:t>
      </w:r>
      <w:r>
        <w:rPr>
          <w:noProof/>
        </w:rPr>
        <w:fldChar w:fldCharType="end"/>
      </w:r>
    </w:p>
    <w:p w14:paraId="6820988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_Toc302147320 \h </w:instrText>
      </w:r>
      <w:r>
        <w:rPr>
          <w:noProof/>
        </w:rPr>
      </w:r>
      <w:r>
        <w:rPr>
          <w:noProof/>
        </w:rPr>
        <w:fldChar w:fldCharType="separate"/>
      </w:r>
      <w:r>
        <w:rPr>
          <w:noProof/>
        </w:rPr>
        <w:t>223</w:t>
      </w:r>
      <w:r>
        <w:rPr>
          <w:noProof/>
        </w:rPr>
        <w:fldChar w:fldCharType="end"/>
      </w:r>
    </w:p>
    <w:p w14:paraId="458873E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_Toc302147321 \h </w:instrText>
      </w:r>
      <w:r>
        <w:rPr>
          <w:noProof/>
        </w:rPr>
      </w:r>
      <w:r>
        <w:rPr>
          <w:noProof/>
        </w:rPr>
        <w:fldChar w:fldCharType="separate"/>
      </w:r>
      <w:r>
        <w:rPr>
          <w:noProof/>
        </w:rPr>
        <w:t>224</w:t>
      </w:r>
      <w:r>
        <w:rPr>
          <w:noProof/>
        </w:rPr>
        <w:fldChar w:fldCharType="end"/>
      </w:r>
    </w:p>
    <w:p w14:paraId="1ED3F3D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4.10.4.</w:t>
      </w:r>
      <w:r>
        <w:rPr>
          <w:noProof/>
        </w:rPr>
        <w:t xml:space="preserve"> Specific Reaction Rate Materials</w:t>
      </w:r>
      <w:r>
        <w:rPr>
          <w:noProof/>
        </w:rPr>
        <w:tab/>
      </w:r>
      <w:r>
        <w:rPr>
          <w:noProof/>
        </w:rPr>
        <w:fldChar w:fldCharType="begin"/>
      </w:r>
      <w:r>
        <w:rPr>
          <w:noProof/>
        </w:rPr>
        <w:instrText xml:space="preserve"> PAGEREF _Toc302147322 \h </w:instrText>
      </w:r>
      <w:r>
        <w:rPr>
          <w:noProof/>
        </w:rPr>
      </w:r>
      <w:r>
        <w:rPr>
          <w:noProof/>
        </w:rPr>
        <w:fldChar w:fldCharType="separate"/>
      </w:r>
      <w:r>
        <w:rPr>
          <w:noProof/>
        </w:rPr>
        <w:t>225</w:t>
      </w:r>
      <w:r>
        <w:rPr>
          <w:noProof/>
        </w:rPr>
        <w:fldChar w:fldCharType="end"/>
      </w:r>
    </w:p>
    <w:p w14:paraId="443F119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_Toc302147323 \h </w:instrText>
      </w:r>
      <w:r>
        <w:rPr>
          <w:noProof/>
        </w:rPr>
      </w:r>
      <w:r>
        <w:rPr>
          <w:noProof/>
        </w:rPr>
        <w:fldChar w:fldCharType="separate"/>
      </w:r>
      <w:r>
        <w:rPr>
          <w:noProof/>
        </w:rPr>
        <w:t>226</w:t>
      </w:r>
      <w:r>
        <w:rPr>
          <w:noProof/>
        </w:rPr>
        <w:fldChar w:fldCharType="end"/>
      </w:r>
    </w:p>
    <w:p w14:paraId="4291CEE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_Toc302147324 \h </w:instrText>
      </w:r>
      <w:r>
        <w:rPr>
          <w:noProof/>
        </w:rPr>
      </w:r>
      <w:r>
        <w:rPr>
          <w:noProof/>
        </w:rPr>
        <w:fldChar w:fldCharType="separate"/>
      </w:r>
      <w:r>
        <w:rPr>
          <w:noProof/>
        </w:rPr>
        <w:t>227</w:t>
      </w:r>
      <w:r>
        <w:rPr>
          <w:noProof/>
        </w:rPr>
        <w:fldChar w:fldCharType="end"/>
      </w:r>
    </w:p>
    <w:p w14:paraId="6EBC3F79"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_Toc302147325 \h </w:instrText>
      </w:r>
      <w:r>
        <w:rPr>
          <w:noProof/>
        </w:rPr>
      </w:r>
      <w:r>
        <w:rPr>
          <w:noProof/>
        </w:rPr>
        <w:fldChar w:fldCharType="separate"/>
      </w:r>
      <w:r>
        <w:rPr>
          <w:noProof/>
        </w:rPr>
        <w:t>228</w:t>
      </w:r>
      <w:r>
        <w:rPr>
          <w:noProof/>
        </w:rPr>
        <w:fldChar w:fldCharType="end"/>
      </w:r>
    </w:p>
    <w:p w14:paraId="46DBFBF1"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_Toc302147326 \h </w:instrText>
      </w:r>
      <w:r>
        <w:rPr>
          <w:noProof/>
        </w:rPr>
      </w:r>
      <w:r>
        <w:rPr>
          <w:noProof/>
        </w:rPr>
        <w:fldChar w:fldCharType="separate"/>
      </w:r>
      <w:r>
        <w:rPr>
          <w:noProof/>
        </w:rPr>
        <w:t>229</w:t>
      </w:r>
      <w:r>
        <w:rPr>
          <w:noProof/>
        </w:rPr>
        <w:fldChar w:fldCharType="end"/>
      </w:r>
    </w:p>
    <w:p w14:paraId="005D377A"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_Toc302147327 \h </w:instrText>
      </w:r>
      <w:r>
        <w:rPr>
          <w:noProof/>
        </w:rPr>
      </w:r>
      <w:r>
        <w:rPr>
          <w:noProof/>
        </w:rPr>
        <w:fldChar w:fldCharType="separate"/>
      </w:r>
      <w:r>
        <w:rPr>
          <w:noProof/>
        </w:rPr>
        <w:t>229</w:t>
      </w:r>
      <w:r>
        <w:rPr>
          <w:noProof/>
        </w:rPr>
        <w:fldChar w:fldCharType="end"/>
      </w:r>
    </w:p>
    <w:p w14:paraId="1325FE84"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_Toc302147328 \h </w:instrText>
      </w:r>
      <w:r>
        <w:rPr>
          <w:noProof/>
        </w:rPr>
      </w:r>
      <w:r>
        <w:rPr>
          <w:noProof/>
        </w:rPr>
        <w:fldChar w:fldCharType="separate"/>
      </w:r>
      <w:r>
        <w:rPr>
          <w:noProof/>
        </w:rPr>
        <w:t>230</w:t>
      </w:r>
      <w:r>
        <w:rPr>
          <w:noProof/>
        </w:rPr>
        <w:fldChar w:fldCharType="end"/>
      </w:r>
    </w:p>
    <w:p w14:paraId="33A1D477"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_Toc302147329 \h </w:instrText>
      </w:r>
      <w:r>
        <w:rPr>
          <w:noProof/>
        </w:rPr>
      </w:r>
      <w:r>
        <w:rPr>
          <w:noProof/>
        </w:rPr>
        <w:fldChar w:fldCharType="separate"/>
      </w:r>
      <w:r>
        <w:rPr>
          <w:noProof/>
        </w:rPr>
        <w:t>231</w:t>
      </w:r>
      <w:r>
        <w:rPr>
          <w:noProof/>
        </w:rPr>
        <w:fldChar w:fldCharType="end"/>
      </w:r>
    </w:p>
    <w:p w14:paraId="6260982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_Toc302147330 \h </w:instrText>
      </w:r>
      <w:r>
        <w:rPr>
          <w:noProof/>
        </w:rPr>
      </w:r>
      <w:r>
        <w:rPr>
          <w:noProof/>
        </w:rPr>
        <w:fldChar w:fldCharType="separate"/>
      </w:r>
      <w:r>
        <w:rPr>
          <w:noProof/>
        </w:rPr>
        <w:t>232</w:t>
      </w:r>
      <w:r>
        <w:rPr>
          <w:noProof/>
        </w:rPr>
        <w:fldChar w:fldCharType="end"/>
      </w:r>
    </w:p>
    <w:p w14:paraId="2EB9E1B1"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_Toc302147331 \h </w:instrText>
      </w:r>
      <w:r>
        <w:rPr>
          <w:noProof/>
        </w:rPr>
      </w:r>
      <w:r>
        <w:rPr>
          <w:noProof/>
        </w:rPr>
        <w:fldChar w:fldCharType="separate"/>
      </w:r>
      <w:r>
        <w:rPr>
          <w:noProof/>
        </w:rPr>
        <w:t>233</w:t>
      </w:r>
      <w:r>
        <w:rPr>
          <w:noProof/>
        </w:rPr>
        <w:fldChar w:fldCharType="end"/>
      </w:r>
    </w:p>
    <w:p w14:paraId="2C140EC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_Toc302147332 \h </w:instrText>
      </w:r>
      <w:r>
        <w:rPr>
          <w:noProof/>
        </w:rPr>
      </w:r>
      <w:r>
        <w:rPr>
          <w:noProof/>
        </w:rPr>
        <w:fldChar w:fldCharType="separate"/>
      </w:r>
      <w:r>
        <w:rPr>
          <w:noProof/>
        </w:rPr>
        <w:t>233</w:t>
      </w:r>
      <w:r>
        <w:rPr>
          <w:noProof/>
        </w:rPr>
        <w:fldChar w:fldCharType="end"/>
      </w:r>
    </w:p>
    <w:p w14:paraId="1886D895"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_Toc302147333 \h </w:instrText>
      </w:r>
      <w:r>
        <w:rPr>
          <w:noProof/>
        </w:rPr>
      </w:r>
      <w:r>
        <w:rPr>
          <w:noProof/>
        </w:rPr>
        <w:fldChar w:fldCharType="separate"/>
      </w:r>
      <w:r>
        <w:rPr>
          <w:noProof/>
        </w:rPr>
        <w:t>234</w:t>
      </w:r>
      <w:r>
        <w:rPr>
          <w:noProof/>
        </w:rPr>
        <w:fldChar w:fldCharType="end"/>
      </w:r>
    </w:p>
    <w:p w14:paraId="082F972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_Toc302147334 \h </w:instrText>
      </w:r>
      <w:r>
        <w:rPr>
          <w:noProof/>
        </w:rPr>
      </w:r>
      <w:r>
        <w:rPr>
          <w:noProof/>
        </w:rPr>
        <w:fldChar w:fldCharType="separate"/>
      </w:r>
      <w:r>
        <w:rPr>
          <w:noProof/>
        </w:rPr>
        <w:t>235</w:t>
      </w:r>
      <w:r>
        <w:rPr>
          <w:noProof/>
        </w:rPr>
        <w:fldChar w:fldCharType="end"/>
      </w:r>
    </w:p>
    <w:p w14:paraId="24C5C660"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5</w:t>
      </w:r>
      <w:r>
        <w:rPr>
          <w:noProof/>
        </w:rPr>
        <w:t xml:space="preserve"> Restart Input file</w:t>
      </w:r>
      <w:r>
        <w:rPr>
          <w:noProof/>
        </w:rPr>
        <w:tab/>
      </w:r>
      <w:r>
        <w:rPr>
          <w:noProof/>
        </w:rPr>
        <w:fldChar w:fldCharType="begin"/>
      </w:r>
      <w:r>
        <w:rPr>
          <w:noProof/>
        </w:rPr>
        <w:instrText xml:space="preserve"> PAGEREF _Toc302147335 \h </w:instrText>
      </w:r>
      <w:r>
        <w:rPr>
          <w:noProof/>
        </w:rPr>
      </w:r>
      <w:r>
        <w:rPr>
          <w:noProof/>
        </w:rPr>
        <w:fldChar w:fldCharType="separate"/>
      </w:r>
      <w:r>
        <w:rPr>
          <w:noProof/>
        </w:rPr>
        <w:t>236</w:t>
      </w:r>
      <w:r>
        <w:rPr>
          <w:noProof/>
        </w:rPr>
        <w:fldChar w:fldCharType="end"/>
      </w:r>
    </w:p>
    <w:p w14:paraId="52580E3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_Toc302147336 \h </w:instrText>
      </w:r>
      <w:r>
        <w:rPr>
          <w:noProof/>
        </w:rPr>
      </w:r>
      <w:r>
        <w:rPr>
          <w:noProof/>
        </w:rPr>
        <w:fldChar w:fldCharType="separate"/>
      </w:r>
      <w:r>
        <w:rPr>
          <w:noProof/>
        </w:rPr>
        <w:t>236</w:t>
      </w:r>
      <w:r>
        <w:rPr>
          <w:noProof/>
        </w:rPr>
        <w:fldChar w:fldCharType="end"/>
      </w:r>
    </w:p>
    <w:p w14:paraId="1727314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_Toc302147337 \h </w:instrText>
      </w:r>
      <w:r>
        <w:rPr>
          <w:noProof/>
        </w:rPr>
      </w:r>
      <w:r>
        <w:rPr>
          <w:noProof/>
        </w:rPr>
        <w:fldChar w:fldCharType="separate"/>
      </w:r>
      <w:r>
        <w:rPr>
          <w:noProof/>
        </w:rPr>
        <w:t>237</w:t>
      </w:r>
      <w:r>
        <w:rPr>
          <w:noProof/>
        </w:rPr>
        <w:fldChar w:fldCharType="end"/>
      </w:r>
    </w:p>
    <w:p w14:paraId="559B031B"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_Toc302147338 \h </w:instrText>
      </w:r>
      <w:r>
        <w:rPr>
          <w:noProof/>
        </w:rPr>
      </w:r>
      <w:r>
        <w:rPr>
          <w:noProof/>
        </w:rPr>
        <w:fldChar w:fldCharType="separate"/>
      </w:r>
      <w:r>
        <w:rPr>
          <w:noProof/>
        </w:rPr>
        <w:t>237</w:t>
      </w:r>
      <w:r>
        <w:rPr>
          <w:noProof/>
        </w:rPr>
        <w:fldChar w:fldCharType="end"/>
      </w:r>
    </w:p>
    <w:p w14:paraId="36D2FC20"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_Toc302147339 \h </w:instrText>
      </w:r>
      <w:r>
        <w:rPr>
          <w:noProof/>
        </w:rPr>
      </w:r>
      <w:r>
        <w:rPr>
          <w:noProof/>
        </w:rPr>
        <w:fldChar w:fldCharType="separate"/>
      </w:r>
      <w:r>
        <w:rPr>
          <w:noProof/>
        </w:rPr>
        <w:t>237</w:t>
      </w:r>
      <w:r>
        <w:rPr>
          <w:noProof/>
        </w:rPr>
        <w:fldChar w:fldCharType="end"/>
      </w:r>
    </w:p>
    <w:p w14:paraId="571F1EE1"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6</w:t>
      </w:r>
      <w:r>
        <w:rPr>
          <w:noProof/>
        </w:rPr>
        <w:t xml:space="preserve"> Multi-step Analysis</w:t>
      </w:r>
      <w:r>
        <w:rPr>
          <w:noProof/>
        </w:rPr>
        <w:tab/>
      </w:r>
      <w:r>
        <w:rPr>
          <w:noProof/>
        </w:rPr>
        <w:fldChar w:fldCharType="begin"/>
      </w:r>
      <w:r>
        <w:rPr>
          <w:noProof/>
        </w:rPr>
        <w:instrText xml:space="preserve"> PAGEREF _Toc302147340 \h </w:instrText>
      </w:r>
      <w:r>
        <w:rPr>
          <w:noProof/>
        </w:rPr>
      </w:r>
      <w:r>
        <w:rPr>
          <w:noProof/>
        </w:rPr>
        <w:fldChar w:fldCharType="separate"/>
      </w:r>
      <w:r>
        <w:rPr>
          <w:noProof/>
        </w:rPr>
        <w:t>238</w:t>
      </w:r>
      <w:r>
        <w:rPr>
          <w:noProof/>
        </w:rPr>
        <w:fldChar w:fldCharType="end"/>
      </w:r>
    </w:p>
    <w:p w14:paraId="5FF093F9"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_Toc302147341 \h </w:instrText>
      </w:r>
      <w:r>
        <w:rPr>
          <w:noProof/>
        </w:rPr>
      </w:r>
      <w:r>
        <w:rPr>
          <w:noProof/>
        </w:rPr>
        <w:fldChar w:fldCharType="separate"/>
      </w:r>
      <w:r>
        <w:rPr>
          <w:noProof/>
        </w:rPr>
        <w:t>238</w:t>
      </w:r>
      <w:r>
        <w:rPr>
          <w:noProof/>
        </w:rPr>
        <w:fldChar w:fldCharType="end"/>
      </w:r>
    </w:p>
    <w:p w14:paraId="2B69A96D"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6.1.1.</w:t>
      </w:r>
      <w:r>
        <w:rPr>
          <w:noProof/>
        </w:rPr>
        <w:t xml:space="preserve"> Control Settings</w:t>
      </w:r>
      <w:r>
        <w:rPr>
          <w:noProof/>
        </w:rPr>
        <w:tab/>
      </w:r>
      <w:r>
        <w:rPr>
          <w:noProof/>
        </w:rPr>
        <w:fldChar w:fldCharType="begin"/>
      </w:r>
      <w:r>
        <w:rPr>
          <w:noProof/>
        </w:rPr>
        <w:instrText xml:space="preserve"> PAGEREF _Toc302147342 \h </w:instrText>
      </w:r>
      <w:r>
        <w:rPr>
          <w:noProof/>
        </w:rPr>
      </w:r>
      <w:r>
        <w:rPr>
          <w:noProof/>
        </w:rPr>
        <w:fldChar w:fldCharType="separate"/>
      </w:r>
      <w:r>
        <w:rPr>
          <w:noProof/>
        </w:rPr>
        <w:t>239</w:t>
      </w:r>
      <w:r>
        <w:rPr>
          <w:noProof/>
        </w:rPr>
        <w:fldChar w:fldCharType="end"/>
      </w:r>
    </w:p>
    <w:p w14:paraId="0F9578A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6.1.2.</w:t>
      </w:r>
      <w:r>
        <w:rPr>
          <w:noProof/>
        </w:rPr>
        <w:t xml:space="preserve"> Boundary Conditions</w:t>
      </w:r>
      <w:r>
        <w:rPr>
          <w:noProof/>
        </w:rPr>
        <w:tab/>
      </w:r>
      <w:r>
        <w:rPr>
          <w:noProof/>
        </w:rPr>
        <w:fldChar w:fldCharType="begin"/>
      </w:r>
      <w:r>
        <w:rPr>
          <w:noProof/>
        </w:rPr>
        <w:instrText xml:space="preserve"> PAGEREF _Toc302147343 \h </w:instrText>
      </w:r>
      <w:r>
        <w:rPr>
          <w:noProof/>
        </w:rPr>
      </w:r>
      <w:r>
        <w:rPr>
          <w:noProof/>
        </w:rPr>
        <w:fldChar w:fldCharType="separate"/>
      </w:r>
      <w:r>
        <w:rPr>
          <w:noProof/>
        </w:rPr>
        <w:t>239</w:t>
      </w:r>
      <w:r>
        <w:rPr>
          <w:noProof/>
        </w:rPr>
        <w:fldChar w:fldCharType="end"/>
      </w:r>
    </w:p>
    <w:p w14:paraId="7441EE56"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6.1.3.</w:t>
      </w:r>
      <w:r>
        <w:rPr>
          <w:noProof/>
        </w:rPr>
        <w:t xml:space="preserve"> Relative Boundary Conditions</w:t>
      </w:r>
      <w:r>
        <w:rPr>
          <w:noProof/>
        </w:rPr>
        <w:tab/>
      </w:r>
      <w:r>
        <w:rPr>
          <w:noProof/>
        </w:rPr>
        <w:fldChar w:fldCharType="begin"/>
      </w:r>
      <w:r>
        <w:rPr>
          <w:noProof/>
        </w:rPr>
        <w:instrText xml:space="preserve"> PAGEREF _Toc302147344 \h </w:instrText>
      </w:r>
      <w:r>
        <w:rPr>
          <w:noProof/>
        </w:rPr>
      </w:r>
      <w:r>
        <w:rPr>
          <w:noProof/>
        </w:rPr>
        <w:fldChar w:fldCharType="separate"/>
      </w:r>
      <w:r>
        <w:rPr>
          <w:noProof/>
        </w:rPr>
        <w:t>239</w:t>
      </w:r>
      <w:r>
        <w:rPr>
          <w:noProof/>
        </w:rPr>
        <w:fldChar w:fldCharType="end"/>
      </w:r>
    </w:p>
    <w:p w14:paraId="20615361"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_Toc302147345 \h </w:instrText>
      </w:r>
      <w:r>
        <w:rPr>
          <w:noProof/>
        </w:rPr>
      </w:r>
      <w:r>
        <w:rPr>
          <w:noProof/>
        </w:rPr>
        <w:fldChar w:fldCharType="separate"/>
      </w:r>
      <w:r>
        <w:rPr>
          <w:noProof/>
        </w:rPr>
        <w:t>239</w:t>
      </w:r>
      <w:r>
        <w:rPr>
          <w:noProof/>
        </w:rPr>
        <w:fldChar w:fldCharType="end"/>
      </w:r>
    </w:p>
    <w:p w14:paraId="50C866B6"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7</w:t>
      </w:r>
      <w:r>
        <w:rPr>
          <w:noProof/>
        </w:rPr>
        <w:t xml:space="preserve"> Parameter Optimization</w:t>
      </w:r>
      <w:r>
        <w:rPr>
          <w:noProof/>
        </w:rPr>
        <w:tab/>
      </w:r>
      <w:r>
        <w:rPr>
          <w:noProof/>
        </w:rPr>
        <w:fldChar w:fldCharType="begin"/>
      </w:r>
      <w:r>
        <w:rPr>
          <w:noProof/>
        </w:rPr>
        <w:instrText xml:space="preserve"> PAGEREF _Toc302147346 \h </w:instrText>
      </w:r>
      <w:r>
        <w:rPr>
          <w:noProof/>
        </w:rPr>
      </w:r>
      <w:r>
        <w:rPr>
          <w:noProof/>
        </w:rPr>
        <w:fldChar w:fldCharType="separate"/>
      </w:r>
      <w:r>
        <w:rPr>
          <w:noProof/>
        </w:rPr>
        <w:t>242</w:t>
      </w:r>
      <w:r>
        <w:rPr>
          <w:noProof/>
        </w:rPr>
        <w:fldChar w:fldCharType="end"/>
      </w:r>
    </w:p>
    <w:p w14:paraId="33192FFB"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_Toc302147347 \h </w:instrText>
      </w:r>
      <w:r>
        <w:rPr>
          <w:noProof/>
        </w:rPr>
      </w:r>
      <w:r>
        <w:rPr>
          <w:noProof/>
        </w:rPr>
        <w:fldChar w:fldCharType="separate"/>
      </w:r>
      <w:r>
        <w:rPr>
          <w:noProof/>
        </w:rPr>
        <w:t>242</w:t>
      </w:r>
      <w:r>
        <w:rPr>
          <w:noProof/>
        </w:rPr>
        <w:fldChar w:fldCharType="end"/>
      </w:r>
    </w:p>
    <w:p w14:paraId="68527E2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7.1.1.</w:t>
      </w:r>
      <w:r>
        <w:rPr>
          <w:noProof/>
        </w:rPr>
        <w:t xml:space="preserve"> Model Section</w:t>
      </w:r>
      <w:r>
        <w:rPr>
          <w:noProof/>
        </w:rPr>
        <w:tab/>
      </w:r>
      <w:r>
        <w:rPr>
          <w:noProof/>
        </w:rPr>
        <w:fldChar w:fldCharType="begin"/>
      </w:r>
      <w:r>
        <w:rPr>
          <w:noProof/>
        </w:rPr>
        <w:instrText xml:space="preserve"> PAGEREF _Toc302147348 \h </w:instrText>
      </w:r>
      <w:r>
        <w:rPr>
          <w:noProof/>
        </w:rPr>
      </w:r>
      <w:r>
        <w:rPr>
          <w:noProof/>
        </w:rPr>
        <w:fldChar w:fldCharType="separate"/>
      </w:r>
      <w:r>
        <w:rPr>
          <w:noProof/>
        </w:rPr>
        <w:t>242</w:t>
      </w:r>
      <w:r>
        <w:rPr>
          <w:noProof/>
        </w:rPr>
        <w:fldChar w:fldCharType="end"/>
      </w:r>
    </w:p>
    <w:p w14:paraId="3FBFAE4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7.1.2.</w:t>
      </w:r>
      <w:r>
        <w:rPr>
          <w:noProof/>
        </w:rPr>
        <w:t xml:space="preserve"> Options Section</w:t>
      </w:r>
      <w:r>
        <w:rPr>
          <w:noProof/>
        </w:rPr>
        <w:tab/>
      </w:r>
      <w:r>
        <w:rPr>
          <w:noProof/>
        </w:rPr>
        <w:fldChar w:fldCharType="begin"/>
      </w:r>
      <w:r>
        <w:rPr>
          <w:noProof/>
        </w:rPr>
        <w:instrText xml:space="preserve"> PAGEREF _Toc302147349 \h </w:instrText>
      </w:r>
      <w:r>
        <w:rPr>
          <w:noProof/>
        </w:rPr>
      </w:r>
      <w:r>
        <w:rPr>
          <w:noProof/>
        </w:rPr>
        <w:fldChar w:fldCharType="separate"/>
      </w:r>
      <w:r>
        <w:rPr>
          <w:noProof/>
        </w:rPr>
        <w:t>242</w:t>
      </w:r>
      <w:r>
        <w:rPr>
          <w:noProof/>
        </w:rPr>
        <w:fldChar w:fldCharType="end"/>
      </w:r>
    </w:p>
    <w:p w14:paraId="378DFED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7.1.3.</w:t>
      </w:r>
      <w:r>
        <w:rPr>
          <w:noProof/>
        </w:rPr>
        <w:t xml:space="preserve"> Function Section</w:t>
      </w:r>
      <w:r>
        <w:rPr>
          <w:noProof/>
        </w:rPr>
        <w:tab/>
      </w:r>
      <w:r>
        <w:rPr>
          <w:noProof/>
        </w:rPr>
        <w:fldChar w:fldCharType="begin"/>
      </w:r>
      <w:r>
        <w:rPr>
          <w:noProof/>
        </w:rPr>
        <w:instrText xml:space="preserve"> PAGEREF _Toc302147350 \h </w:instrText>
      </w:r>
      <w:r>
        <w:rPr>
          <w:noProof/>
        </w:rPr>
      </w:r>
      <w:r>
        <w:rPr>
          <w:noProof/>
        </w:rPr>
        <w:fldChar w:fldCharType="separate"/>
      </w:r>
      <w:r>
        <w:rPr>
          <w:noProof/>
        </w:rPr>
        <w:t>244</w:t>
      </w:r>
      <w:r>
        <w:rPr>
          <w:noProof/>
        </w:rPr>
        <w:fldChar w:fldCharType="end"/>
      </w:r>
    </w:p>
    <w:p w14:paraId="5D771DA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7.1.4.</w:t>
      </w:r>
      <w:r>
        <w:rPr>
          <w:noProof/>
        </w:rPr>
        <w:t xml:space="preserve"> Parameters Section</w:t>
      </w:r>
      <w:r>
        <w:rPr>
          <w:noProof/>
        </w:rPr>
        <w:tab/>
      </w:r>
      <w:r>
        <w:rPr>
          <w:noProof/>
        </w:rPr>
        <w:fldChar w:fldCharType="begin"/>
      </w:r>
      <w:r>
        <w:rPr>
          <w:noProof/>
        </w:rPr>
        <w:instrText xml:space="preserve"> PAGEREF _Toc302147351 \h </w:instrText>
      </w:r>
      <w:r>
        <w:rPr>
          <w:noProof/>
        </w:rPr>
      </w:r>
      <w:r>
        <w:rPr>
          <w:noProof/>
        </w:rPr>
        <w:fldChar w:fldCharType="separate"/>
      </w:r>
      <w:r>
        <w:rPr>
          <w:noProof/>
        </w:rPr>
        <w:t>244</w:t>
      </w:r>
      <w:r>
        <w:rPr>
          <w:noProof/>
        </w:rPr>
        <w:fldChar w:fldCharType="end"/>
      </w:r>
    </w:p>
    <w:p w14:paraId="3DBA7B4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7.1.5.</w:t>
      </w:r>
      <w:r>
        <w:rPr>
          <w:noProof/>
        </w:rPr>
        <w:t xml:space="preserve"> Constraints Section</w:t>
      </w:r>
      <w:r>
        <w:rPr>
          <w:noProof/>
        </w:rPr>
        <w:tab/>
      </w:r>
      <w:r>
        <w:rPr>
          <w:noProof/>
        </w:rPr>
        <w:fldChar w:fldCharType="begin"/>
      </w:r>
      <w:r>
        <w:rPr>
          <w:noProof/>
        </w:rPr>
        <w:instrText xml:space="preserve"> PAGEREF _Toc302147352 \h </w:instrText>
      </w:r>
      <w:r>
        <w:rPr>
          <w:noProof/>
        </w:rPr>
      </w:r>
      <w:r>
        <w:rPr>
          <w:noProof/>
        </w:rPr>
        <w:fldChar w:fldCharType="separate"/>
      </w:r>
      <w:r>
        <w:rPr>
          <w:noProof/>
        </w:rPr>
        <w:t>246</w:t>
      </w:r>
      <w:r>
        <w:rPr>
          <w:noProof/>
        </w:rPr>
        <w:fldChar w:fldCharType="end"/>
      </w:r>
    </w:p>
    <w:p w14:paraId="3618D95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7.1.6.</w:t>
      </w:r>
      <w:r>
        <w:rPr>
          <w:noProof/>
        </w:rPr>
        <w:t xml:space="preserve"> Load Data Section</w:t>
      </w:r>
      <w:r>
        <w:rPr>
          <w:noProof/>
        </w:rPr>
        <w:tab/>
      </w:r>
      <w:r>
        <w:rPr>
          <w:noProof/>
        </w:rPr>
        <w:fldChar w:fldCharType="begin"/>
      </w:r>
      <w:r>
        <w:rPr>
          <w:noProof/>
        </w:rPr>
        <w:instrText xml:space="preserve"> PAGEREF _Toc302147353 \h </w:instrText>
      </w:r>
      <w:r>
        <w:rPr>
          <w:noProof/>
        </w:rPr>
      </w:r>
      <w:r>
        <w:rPr>
          <w:noProof/>
        </w:rPr>
        <w:fldChar w:fldCharType="separate"/>
      </w:r>
      <w:r>
        <w:rPr>
          <w:noProof/>
        </w:rPr>
        <w:t>247</w:t>
      </w:r>
      <w:r>
        <w:rPr>
          <w:noProof/>
        </w:rPr>
        <w:fldChar w:fldCharType="end"/>
      </w:r>
    </w:p>
    <w:p w14:paraId="7256CA6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_Toc302147354 \h </w:instrText>
      </w:r>
      <w:r>
        <w:rPr>
          <w:noProof/>
        </w:rPr>
      </w:r>
      <w:r>
        <w:rPr>
          <w:noProof/>
        </w:rPr>
        <w:fldChar w:fldCharType="separate"/>
      </w:r>
      <w:r>
        <w:rPr>
          <w:noProof/>
        </w:rPr>
        <w:t>247</w:t>
      </w:r>
      <w:r>
        <w:rPr>
          <w:noProof/>
        </w:rPr>
        <w:fldChar w:fldCharType="end"/>
      </w:r>
    </w:p>
    <w:p w14:paraId="06A0A00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_Toc302147355 \h </w:instrText>
      </w:r>
      <w:r>
        <w:rPr>
          <w:noProof/>
        </w:rPr>
      </w:r>
      <w:r>
        <w:rPr>
          <w:noProof/>
        </w:rPr>
        <w:fldChar w:fldCharType="separate"/>
      </w:r>
      <w:r>
        <w:rPr>
          <w:noProof/>
        </w:rPr>
        <w:t>247</w:t>
      </w:r>
      <w:r>
        <w:rPr>
          <w:noProof/>
        </w:rPr>
        <w:fldChar w:fldCharType="end"/>
      </w:r>
    </w:p>
    <w:p w14:paraId="5B28CE4A"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242665">
        <w:rPr>
          <w:noProof/>
          <w:color w:val="000000"/>
        </w:rPr>
        <w:t>Chapter 8</w:t>
      </w:r>
      <w:r>
        <w:rPr>
          <w:noProof/>
        </w:rPr>
        <w:t xml:space="preserve"> Troubleshooting</w:t>
      </w:r>
      <w:r>
        <w:rPr>
          <w:noProof/>
        </w:rPr>
        <w:tab/>
      </w:r>
      <w:r>
        <w:rPr>
          <w:noProof/>
        </w:rPr>
        <w:fldChar w:fldCharType="begin"/>
      </w:r>
      <w:r>
        <w:rPr>
          <w:noProof/>
        </w:rPr>
        <w:instrText xml:space="preserve"> PAGEREF _Toc302147356 \h </w:instrText>
      </w:r>
      <w:r>
        <w:rPr>
          <w:noProof/>
        </w:rPr>
      </w:r>
      <w:r>
        <w:rPr>
          <w:noProof/>
        </w:rPr>
        <w:fldChar w:fldCharType="separate"/>
      </w:r>
      <w:r>
        <w:rPr>
          <w:noProof/>
        </w:rPr>
        <w:t>249</w:t>
      </w:r>
      <w:r>
        <w:rPr>
          <w:noProof/>
        </w:rPr>
        <w:fldChar w:fldCharType="end"/>
      </w:r>
    </w:p>
    <w:p w14:paraId="477ED63B"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_Toc302147357 \h </w:instrText>
      </w:r>
      <w:r>
        <w:rPr>
          <w:noProof/>
        </w:rPr>
      </w:r>
      <w:r>
        <w:rPr>
          <w:noProof/>
        </w:rPr>
        <w:fldChar w:fldCharType="separate"/>
      </w:r>
      <w:r>
        <w:rPr>
          <w:noProof/>
        </w:rPr>
        <w:t>249</w:t>
      </w:r>
      <w:r>
        <w:rPr>
          <w:noProof/>
        </w:rPr>
        <w:fldChar w:fldCharType="end"/>
      </w:r>
    </w:p>
    <w:p w14:paraId="67ED7E1B"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8.1.1.</w:t>
      </w:r>
      <w:r>
        <w:rPr>
          <w:noProof/>
        </w:rPr>
        <w:t xml:space="preserve"> The Finite Element Mesh</w:t>
      </w:r>
      <w:r>
        <w:rPr>
          <w:noProof/>
        </w:rPr>
        <w:tab/>
      </w:r>
      <w:r>
        <w:rPr>
          <w:noProof/>
        </w:rPr>
        <w:fldChar w:fldCharType="begin"/>
      </w:r>
      <w:r>
        <w:rPr>
          <w:noProof/>
        </w:rPr>
        <w:instrText xml:space="preserve"> PAGEREF _Toc302147358 \h </w:instrText>
      </w:r>
      <w:r>
        <w:rPr>
          <w:noProof/>
        </w:rPr>
      </w:r>
      <w:r>
        <w:rPr>
          <w:noProof/>
        </w:rPr>
        <w:fldChar w:fldCharType="separate"/>
      </w:r>
      <w:r>
        <w:rPr>
          <w:noProof/>
        </w:rPr>
        <w:t>249</w:t>
      </w:r>
      <w:r>
        <w:rPr>
          <w:noProof/>
        </w:rPr>
        <w:fldChar w:fldCharType="end"/>
      </w:r>
    </w:p>
    <w:p w14:paraId="1D0BC87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8.1.2.</w:t>
      </w:r>
      <w:r>
        <w:rPr>
          <w:noProof/>
        </w:rPr>
        <w:t xml:space="preserve"> Materials</w:t>
      </w:r>
      <w:r>
        <w:rPr>
          <w:noProof/>
        </w:rPr>
        <w:tab/>
      </w:r>
      <w:r>
        <w:rPr>
          <w:noProof/>
        </w:rPr>
        <w:fldChar w:fldCharType="begin"/>
      </w:r>
      <w:r>
        <w:rPr>
          <w:noProof/>
        </w:rPr>
        <w:instrText xml:space="preserve"> PAGEREF _Toc302147359 \h </w:instrText>
      </w:r>
      <w:r>
        <w:rPr>
          <w:noProof/>
        </w:rPr>
      </w:r>
      <w:r>
        <w:rPr>
          <w:noProof/>
        </w:rPr>
        <w:fldChar w:fldCharType="separate"/>
      </w:r>
      <w:r>
        <w:rPr>
          <w:noProof/>
        </w:rPr>
        <w:t>250</w:t>
      </w:r>
      <w:r>
        <w:rPr>
          <w:noProof/>
        </w:rPr>
        <w:fldChar w:fldCharType="end"/>
      </w:r>
    </w:p>
    <w:p w14:paraId="68177F2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8.1.3.</w:t>
      </w:r>
      <w:r>
        <w:rPr>
          <w:noProof/>
        </w:rPr>
        <w:t xml:space="preserve"> Boundary Conditions</w:t>
      </w:r>
      <w:r>
        <w:rPr>
          <w:noProof/>
        </w:rPr>
        <w:tab/>
      </w:r>
      <w:r>
        <w:rPr>
          <w:noProof/>
        </w:rPr>
        <w:fldChar w:fldCharType="begin"/>
      </w:r>
      <w:r>
        <w:rPr>
          <w:noProof/>
        </w:rPr>
        <w:instrText xml:space="preserve"> PAGEREF _Toc302147360 \h </w:instrText>
      </w:r>
      <w:r>
        <w:rPr>
          <w:noProof/>
        </w:rPr>
      </w:r>
      <w:r>
        <w:rPr>
          <w:noProof/>
        </w:rPr>
        <w:fldChar w:fldCharType="separate"/>
      </w:r>
      <w:r>
        <w:rPr>
          <w:noProof/>
        </w:rPr>
        <w:t>250</w:t>
      </w:r>
      <w:r>
        <w:rPr>
          <w:noProof/>
        </w:rPr>
        <w:fldChar w:fldCharType="end"/>
      </w:r>
    </w:p>
    <w:p w14:paraId="6877201D"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_Toc302147361 \h </w:instrText>
      </w:r>
      <w:r>
        <w:rPr>
          <w:noProof/>
        </w:rPr>
      </w:r>
      <w:r>
        <w:rPr>
          <w:noProof/>
        </w:rPr>
        <w:fldChar w:fldCharType="separate"/>
      </w:r>
      <w:r>
        <w:rPr>
          <w:noProof/>
        </w:rPr>
        <w:t>251</w:t>
      </w:r>
      <w:r>
        <w:rPr>
          <w:noProof/>
        </w:rPr>
        <w:fldChar w:fldCharType="end"/>
      </w:r>
    </w:p>
    <w:p w14:paraId="3D17E3E8"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_Toc302147362 \h </w:instrText>
      </w:r>
      <w:r>
        <w:rPr>
          <w:noProof/>
        </w:rPr>
      </w:r>
      <w:r>
        <w:rPr>
          <w:noProof/>
        </w:rPr>
        <w:fldChar w:fldCharType="separate"/>
      </w:r>
      <w:r>
        <w:rPr>
          <w:noProof/>
        </w:rPr>
        <w:t>251</w:t>
      </w:r>
      <w:r>
        <w:rPr>
          <w:noProof/>
        </w:rPr>
        <w:fldChar w:fldCharType="end"/>
      </w:r>
    </w:p>
    <w:p w14:paraId="588F204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8.3.1.</w:t>
      </w:r>
      <w:r>
        <w:rPr>
          <w:noProof/>
        </w:rPr>
        <w:t xml:space="preserve"> Inverted elements</w:t>
      </w:r>
      <w:r>
        <w:rPr>
          <w:noProof/>
        </w:rPr>
        <w:tab/>
      </w:r>
      <w:r>
        <w:rPr>
          <w:noProof/>
        </w:rPr>
        <w:fldChar w:fldCharType="begin"/>
      </w:r>
      <w:r>
        <w:rPr>
          <w:noProof/>
        </w:rPr>
        <w:instrText xml:space="preserve"> PAGEREF _Toc302147363 \h </w:instrText>
      </w:r>
      <w:r>
        <w:rPr>
          <w:noProof/>
        </w:rPr>
      </w:r>
      <w:r>
        <w:rPr>
          <w:noProof/>
        </w:rPr>
        <w:fldChar w:fldCharType="separate"/>
      </w:r>
      <w:r>
        <w:rPr>
          <w:noProof/>
        </w:rPr>
        <w:t>251</w:t>
      </w:r>
      <w:r>
        <w:rPr>
          <w:noProof/>
        </w:rPr>
        <w:fldChar w:fldCharType="end"/>
      </w:r>
    </w:p>
    <w:p w14:paraId="05D664AB"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_Toc302147364 \h </w:instrText>
      </w:r>
      <w:r>
        <w:rPr>
          <w:noProof/>
        </w:rPr>
      </w:r>
      <w:r>
        <w:rPr>
          <w:noProof/>
        </w:rPr>
        <w:fldChar w:fldCharType="separate"/>
      </w:r>
      <w:r>
        <w:rPr>
          <w:noProof/>
        </w:rPr>
        <w:t>252</w:t>
      </w:r>
      <w:r>
        <w:rPr>
          <w:noProof/>
        </w:rPr>
        <w:fldChar w:fldCharType="end"/>
      </w:r>
    </w:p>
    <w:p w14:paraId="0CE0A6E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_Toc302147365 \h </w:instrText>
      </w:r>
      <w:r>
        <w:rPr>
          <w:noProof/>
        </w:rPr>
      </w:r>
      <w:r>
        <w:rPr>
          <w:noProof/>
        </w:rPr>
        <w:fldChar w:fldCharType="separate"/>
      </w:r>
      <w:r>
        <w:rPr>
          <w:noProof/>
        </w:rPr>
        <w:t>252</w:t>
      </w:r>
      <w:r>
        <w:rPr>
          <w:noProof/>
        </w:rPr>
        <w:fldChar w:fldCharType="end"/>
      </w:r>
    </w:p>
    <w:p w14:paraId="21708B6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_Toc302147366 \h </w:instrText>
      </w:r>
      <w:r>
        <w:rPr>
          <w:noProof/>
        </w:rPr>
      </w:r>
      <w:r>
        <w:rPr>
          <w:noProof/>
        </w:rPr>
        <w:fldChar w:fldCharType="separate"/>
      </w:r>
      <w:r>
        <w:rPr>
          <w:noProof/>
        </w:rPr>
        <w:t>252</w:t>
      </w:r>
      <w:r>
        <w:rPr>
          <w:noProof/>
        </w:rPr>
        <w:fldChar w:fldCharType="end"/>
      </w:r>
    </w:p>
    <w:p w14:paraId="75A15FF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_Toc302147367 \h </w:instrText>
      </w:r>
      <w:r>
        <w:rPr>
          <w:noProof/>
        </w:rPr>
      </w:r>
      <w:r>
        <w:rPr>
          <w:noProof/>
        </w:rPr>
        <w:fldChar w:fldCharType="separate"/>
      </w:r>
      <w:r>
        <w:rPr>
          <w:noProof/>
        </w:rPr>
        <w:t>252</w:t>
      </w:r>
      <w:r>
        <w:rPr>
          <w:noProof/>
        </w:rPr>
        <w:fldChar w:fldCharType="end"/>
      </w:r>
    </w:p>
    <w:p w14:paraId="4AEC37C3"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8.3.1.5. Rigid body modes</w:t>
      </w:r>
      <w:r>
        <w:rPr>
          <w:noProof/>
        </w:rPr>
        <w:tab/>
      </w:r>
      <w:r>
        <w:rPr>
          <w:noProof/>
        </w:rPr>
        <w:fldChar w:fldCharType="begin"/>
      </w:r>
      <w:r>
        <w:rPr>
          <w:noProof/>
        </w:rPr>
        <w:instrText xml:space="preserve"> PAGEREF _Toc302147368 \h </w:instrText>
      </w:r>
      <w:r>
        <w:rPr>
          <w:noProof/>
        </w:rPr>
      </w:r>
      <w:r>
        <w:rPr>
          <w:noProof/>
        </w:rPr>
        <w:fldChar w:fldCharType="separate"/>
      </w:r>
      <w:r>
        <w:rPr>
          <w:noProof/>
        </w:rPr>
        <w:t>252</w:t>
      </w:r>
      <w:r>
        <w:rPr>
          <w:noProof/>
        </w:rPr>
        <w:fldChar w:fldCharType="end"/>
      </w:r>
    </w:p>
    <w:p w14:paraId="63241F5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8.3.2.</w:t>
      </w:r>
      <w:r>
        <w:rPr>
          <w:noProof/>
        </w:rPr>
        <w:t xml:space="preserve"> Failure to converge</w:t>
      </w:r>
      <w:r>
        <w:rPr>
          <w:noProof/>
        </w:rPr>
        <w:tab/>
      </w:r>
      <w:r>
        <w:rPr>
          <w:noProof/>
        </w:rPr>
        <w:fldChar w:fldCharType="begin"/>
      </w:r>
      <w:r>
        <w:rPr>
          <w:noProof/>
        </w:rPr>
        <w:instrText xml:space="preserve"> PAGEREF _Toc302147369 \h </w:instrText>
      </w:r>
      <w:r>
        <w:rPr>
          <w:noProof/>
        </w:rPr>
      </w:r>
      <w:r>
        <w:rPr>
          <w:noProof/>
        </w:rPr>
        <w:fldChar w:fldCharType="separate"/>
      </w:r>
      <w:r>
        <w:rPr>
          <w:noProof/>
        </w:rPr>
        <w:t>252</w:t>
      </w:r>
      <w:r>
        <w:rPr>
          <w:noProof/>
        </w:rPr>
        <w:fldChar w:fldCharType="end"/>
      </w:r>
    </w:p>
    <w:p w14:paraId="7BD3FF5C"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_Toc302147370 \h </w:instrText>
      </w:r>
      <w:r>
        <w:rPr>
          <w:noProof/>
        </w:rPr>
      </w:r>
      <w:r>
        <w:rPr>
          <w:noProof/>
        </w:rPr>
        <w:fldChar w:fldCharType="separate"/>
      </w:r>
      <w:r>
        <w:rPr>
          <w:noProof/>
        </w:rPr>
        <w:t>253</w:t>
      </w:r>
      <w:r>
        <w:rPr>
          <w:noProof/>
        </w:rPr>
        <w:fldChar w:fldCharType="end"/>
      </w:r>
    </w:p>
    <w:p w14:paraId="0EF85EB1"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_Toc302147371 \h </w:instrText>
      </w:r>
      <w:r>
        <w:rPr>
          <w:noProof/>
        </w:rPr>
      </w:r>
      <w:r>
        <w:rPr>
          <w:noProof/>
        </w:rPr>
        <w:fldChar w:fldCharType="separate"/>
      </w:r>
      <w:r>
        <w:rPr>
          <w:noProof/>
        </w:rPr>
        <w:t>253</w:t>
      </w:r>
      <w:r>
        <w:rPr>
          <w:noProof/>
        </w:rPr>
        <w:fldChar w:fldCharType="end"/>
      </w:r>
    </w:p>
    <w:p w14:paraId="69555FED"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_Toc302147372 \h </w:instrText>
      </w:r>
      <w:r>
        <w:rPr>
          <w:noProof/>
        </w:rPr>
      </w:r>
      <w:r>
        <w:rPr>
          <w:noProof/>
        </w:rPr>
        <w:fldChar w:fldCharType="separate"/>
      </w:r>
      <w:r>
        <w:rPr>
          <w:noProof/>
        </w:rPr>
        <w:t>253</w:t>
      </w:r>
      <w:r>
        <w:rPr>
          <w:noProof/>
        </w:rPr>
        <w:fldChar w:fldCharType="end"/>
      </w:r>
    </w:p>
    <w:p w14:paraId="0B4DE6B6" w14:textId="77777777" w:rsidR="00BB6F29" w:rsidRDefault="00BB6F29">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_Toc302147373 \h </w:instrText>
      </w:r>
      <w:r>
        <w:rPr>
          <w:noProof/>
        </w:rPr>
      </w:r>
      <w:r>
        <w:rPr>
          <w:noProof/>
        </w:rPr>
        <w:fldChar w:fldCharType="separate"/>
      </w:r>
      <w:r>
        <w:rPr>
          <w:noProof/>
        </w:rPr>
        <w:t>254</w:t>
      </w:r>
      <w:r>
        <w:rPr>
          <w:noProof/>
        </w:rPr>
        <w:fldChar w:fldCharType="end"/>
      </w:r>
    </w:p>
    <w:p w14:paraId="46987EE7"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_Toc302147374 \h </w:instrText>
      </w:r>
      <w:r>
        <w:rPr>
          <w:noProof/>
        </w:rPr>
      </w:r>
      <w:r>
        <w:rPr>
          <w:noProof/>
        </w:rPr>
        <w:fldChar w:fldCharType="separate"/>
      </w:r>
      <w:r>
        <w:rPr>
          <w:noProof/>
        </w:rPr>
        <w:t>254</w:t>
      </w:r>
      <w:r>
        <w:rPr>
          <w:noProof/>
        </w:rPr>
        <w:fldChar w:fldCharType="end"/>
      </w:r>
    </w:p>
    <w:p w14:paraId="634932E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8.4.1.</w:t>
      </w:r>
      <w:r>
        <w:rPr>
          <w:noProof/>
        </w:rPr>
        <w:t xml:space="preserve"> The penalty method</w:t>
      </w:r>
      <w:r>
        <w:rPr>
          <w:noProof/>
        </w:rPr>
        <w:tab/>
      </w:r>
      <w:r>
        <w:rPr>
          <w:noProof/>
        </w:rPr>
        <w:fldChar w:fldCharType="begin"/>
      </w:r>
      <w:r>
        <w:rPr>
          <w:noProof/>
        </w:rPr>
        <w:instrText xml:space="preserve"> PAGEREF _Toc302147375 \h </w:instrText>
      </w:r>
      <w:r>
        <w:rPr>
          <w:noProof/>
        </w:rPr>
      </w:r>
      <w:r>
        <w:rPr>
          <w:noProof/>
        </w:rPr>
        <w:fldChar w:fldCharType="separate"/>
      </w:r>
      <w:r>
        <w:rPr>
          <w:noProof/>
        </w:rPr>
        <w:t>254</w:t>
      </w:r>
      <w:r>
        <w:rPr>
          <w:noProof/>
        </w:rPr>
        <w:fldChar w:fldCharType="end"/>
      </w:r>
    </w:p>
    <w:p w14:paraId="0A323FE7"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8.4.2.</w:t>
      </w:r>
      <w:r>
        <w:rPr>
          <w:noProof/>
        </w:rPr>
        <w:t xml:space="preserve"> Augmented Lagrangian Method</w:t>
      </w:r>
      <w:r>
        <w:rPr>
          <w:noProof/>
        </w:rPr>
        <w:tab/>
      </w:r>
      <w:r>
        <w:rPr>
          <w:noProof/>
        </w:rPr>
        <w:fldChar w:fldCharType="begin"/>
      </w:r>
      <w:r>
        <w:rPr>
          <w:noProof/>
        </w:rPr>
        <w:instrText xml:space="preserve"> PAGEREF _Toc302147376 \h </w:instrText>
      </w:r>
      <w:r>
        <w:rPr>
          <w:noProof/>
        </w:rPr>
      </w:r>
      <w:r>
        <w:rPr>
          <w:noProof/>
        </w:rPr>
        <w:fldChar w:fldCharType="separate"/>
      </w:r>
      <w:r>
        <w:rPr>
          <w:noProof/>
        </w:rPr>
        <w:t>254</w:t>
      </w:r>
      <w:r>
        <w:rPr>
          <w:noProof/>
        </w:rPr>
        <w:fldChar w:fldCharType="end"/>
      </w:r>
    </w:p>
    <w:p w14:paraId="44CA4A0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8.4.3.</w:t>
      </w:r>
      <w:r>
        <w:rPr>
          <w:noProof/>
        </w:rPr>
        <w:t xml:space="preserve"> Initial Separation</w:t>
      </w:r>
      <w:r>
        <w:rPr>
          <w:noProof/>
        </w:rPr>
        <w:tab/>
      </w:r>
      <w:r>
        <w:rPr>
          <w:noProof/>
        </w:rPr>
        <w:fldChar w:fldCharType="begin"/>
      </w:r>
      <w:r>
        <w:rPr>
          <w:noProof/>
        </w:rPr>
        <w:instrText xml:space="preserve"> PAGEREF _Toc302147377 \h </w:instrText>
      </w:r>
      <w:r>
        <w:rPr>
          <w:noProof/>
        </w:rPr>
      </w:r>
      <w:r>
        <w:rPr>
          <w:noProof/>
        </w:rPr>
        <w:fldChar w:fldCharType="separate"/>
      </w:r>
      <w:r>
        <w:rPr>
          <w:noProof/>
        </w:rPr>
        <w:t>255</w:t>
      </w:r>
      <w:r>
        <w:rPr>
          <w:noProof/>
        </w:rPr>
        <w:fldChar w:fldCharType="end"/>
      </w:r>
    </w:p>
    <w:p w14:paraId="1F8792FE"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_Toc302147378 \h </w:instrText>
      </w:r>
      <w:r>
        <w:rPr>
          <w:noProof/>
        </w:rPr>
      </w:r>
      <w:r>
        <w:rPr>
          <w:noProof/>
        </w:rPr>
        <w:fldChar w:fldCharType="separate"/>
      </w:r>
      <w:r>
        <w:rPr>
          <w:noProof/>
        </w:rPr>
        <w:t>255</w:t>
      </w:r>
      <w:r>
        <w:rPr>
          <w:noProof/>
        </w:rPr>
        <w:fldChar w:fldCharType="end"/>
      </w:r>
    </w:p>
    <w:p w14:paraId="2F1ECB94"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8.5.1.</w:t>
      </w:r>
      <w:r>
        <w:rPr>
          <w:noProof/>
        </w:rPr>
        <w:t xml:space="preserve"> Initial State of Swelling</w:t>
      </w:r>
      <w:r>
        <w:rPr>
          <w:noProof/>
        </w:rPr>
        <w:tab/>
      </w:r>
      <w:r>
        <w:rPr>
          <w:noProof/>
        </w:rPr>
        <w:fldChar w:fldCharType="begin"/>
      </w:r>
      <w:r>
        <w:rPr>
          <w:noProof/>
        </w:rPr>
        <w:instrText xml:space="preserve"> PAGEREF _Toc302147379 \h </w:instrText>
      </w:r>
      <w:r>
        <w:rPr>
          <w:noProof/>
        </w:rPr>
      </w:r>
      <w:r>
        <w:rPr>
          <w:noProof/>
        </w:rPr>
        <w:fldChar w:fldCharType="separate"/>
      </w:r>
      <w:r>
        <w:rPr>
          <w:noProof/>
        </w:rPr>
        <w:t>255</w:t>
      </w:r>
      <w:r>
        <w:rPr>
          <w:noProof/>
        </w:rPr>
        <w:fldChar w:fldCharType="end"/>
      </w:r>
    </w:p>
    <w:p w14:paraId="4B74B42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8.5.2.</w:t>
      </w:r>
      <w:r>
        <w:rPr>
          <w:noProof/>
        </w:rPr>
        <w:t xml:space="preserve"> Prescribed Boundary Conditions</w:t>
      </w:r>
      <w:r>
        <w:rPr>
          <w:noProof/>
        </w:rPr>
        <w:tab/>
      </w:r>
      <w:r>
        <w:rPr>
          <w:noProof/>
        </w:rPr>
        <w:fldChar w:fldCharType="begin"/>
      </w:r>
      <w:r>
        <w:rPr>
          <w:noProof/>
        </w:rPr>
        <w:instrText xml:space="preserve"> PAGEREF _Toc302147380 \h </w:instrText>
      </w:r>
      <w:r>
        <w:rPr>
          <w:noProof/>
        </w:rPr>
      </w:r>
      <w:r>
        <w:rPr>
          <w:noProof/>
        </w:rPr>
        <w:fldChar w:fldCharType="separate"/>
      </w:r>
      <w:r>
        <w:rPr>
          <w:noProof/>
        </w:rPr>
        <w:t>256</w:t>
      </w:r>
      <w:r>
        <w:rPr>
          <w:noProof/>
        </w:rPr>
        <w:fldChar w:fldCharType="end"/>
      </w:r>
    </w:p>
    <w:p w14:paraId="5730D9CB"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8.5.3.</w:t>
      </w:r>
      <w:r>
        <w:rPr>
          <w:noProof/>
        </w:rPr>
        <w:t xml:space="preserve"> Prescribed Initial Conditions</w:t>
      </w:r>
      <w:r>
        <w:rPr>
          <w:noProof/>
        </w:rPr>
        <w:tab/>
      </w:r>
      <w:r>
        <w:rPr>
          <w:noProof/>
        </w:rPr>
        <w:fldChar w:fldCharType="begin"/>
      </w:r>
      <w:r>
        <w:rPr>
          <w:noProof/>
        </w:rPr>
        <w:instrText xml:space="preserve"> PAGEREF _Toc302147381 \h </w:instrText>
      </w:r>
      <w:r>
        <w:rPr>
          <w:noProof/>
        </w:rPr>
      </w:r>
      <w:r>
        <w:rPr>
          <w:noProof/>
        </w:rPr>
        <w:fldChar w:fldCharType="separate"/>
      </w:r>
      <w:r>
        <w:rPr>
          <w:noProof/>
        </w:rPr>
        <w:t>257</w:t>
      </w:r>
      <w:r>
        <w:rPr>
          <w:noProof/>
        </w:rPr>
        <w:fldChar w:fldCharType="end"/>
      </w:r>
    </w:p>
    <w:p w14:paraId="08202A7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8.5.4.</w:t>
      </w:r>
      <w:r>
        <w:rPr>
          <w:noProof/>
        </w:rPr>
        <w:t xml:space="preserve"> Prescribed Effective Solute Flux</w:t>
      </w:r>
      <w:r>
        <w:rPr>
          <w:noProof/>
        </w:rPr>
        <w:tab/>
      </w:r>
      <w:r>
        <w:rPr>
          <w:noProof/>
        </w:rPr>
        <w:fldChar w:fldCharType="begin"/>
      </w:r>
      <w:r>
        <w:rPr>
          <w:noProof/>
        </w:rPr>
        <w:instrText xml:space="preserve"> PAGEREF _Toc302147382 \h </w:instrText>
      </w:r>
      <w:r>
        <w:rPr>
          <w:noProof/>
        </w:rPr>
      </w:r>
      <w:r>
        <w:rPr>
          <w:noProof/>
        </w:rPr>
        <w:fldChar w:fldCharType="separate"/>
      </w:r>
      <w:r>
        <w:rPr>
          <w:noProof/>
        </w:rPr>
        <w:t>257</w:t>
      </w:r>
      <w:r>
        <w:rPr>
          <w:noProof/>
        </w:rPr>
        <w:fldChar w:fldCharType="end"/>
      </w:r>
    </w:p>
    <w:p w14:paraId="550A22BF"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8.5.5.</w:t>
      </w:r>
      <w:r>
        <w:rPr>
          <w:noProof/>
        </w:rPr>
        <w:t xml:space="preserve"> Prescribed Electric Current Density</w:t>
      </w:r>
      <w:r>
        <w:rPr>
          <w:noProof/>
        </w:rPr>
        <w:tab/>
      </w:r>
      <w:r>
        <w:rPr>
          <w:noProof/>
        </w:rPr>
        <w:fldChar w:fldCharType="begin"/>
      </w:r>
      <w:r>
        <w:rPr>
          <w:noProof/>
        </w:rPr>
        <w:instrText xml:space="preserve"> PAGEREF _Toc302147383 \h </w:instrText>
      </w:r>
      <w:r>
        <w:rPr>
          <w:noProof/>
        </w:rPr>
      </w:r>
      <w:r>
        <w:rPr>
          <w:noProof/>
        </w:rPr>
        <w:fldChar w:fldCharType="separate"/>
      </w:r>
      <w:r>
        <w:rPr>
          <w:noProof/>
        </w:rPr>
        <w:t>257</w:t>
      </w:r>
      <w:r>
        <w:rPr>
          <w:noProof/>
        </w:rPr>
        <w:fldChar w:fldCharType="end"/>
      </w:r>
    </w:p>
    <w:p w14:paraId="00E3DB7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8.5.6.</w:t>
      </w:r>
      <w:r>
        <w:rPr>
          <w:noProof/>
        </w:rPr>
        <w:t xml:space="preserve"> Electrical Grounding</w:t>
      </w:r>
      <w:r>
        <w:rPr>
          <w:noProof/>
        </w:rPr>
        <w:tab/>
      </w:r>
      <w:r>
        <w:rPr>
          <w:noProof/>
        </w:rPr>
        <w:fldChar w:fldCharType="begin"/>
      </w:r>
      <w:r>
        <w:rPr>
          <w:noProof/>
        </w:rPr>
        <w:instrText xml:space="preserve"> PAGEREF _Toc302147384 \h </w:instrText>
      </w:r>
      <w:r>
        <w:rPr>
          <w:noProof/>
        </w:rPr>
      </w:r>
      <w:r>
        <w:rPr>
          <w:noProof/>
        </w:rPr>
        <w:fldChar w:fldCharType="separate"/>
      </w:r>
      <w:r>
        <w:rPr>
          <w:noProof/>
        </w:rPr>
        <w:t>258</w:t>
      </w:r>
      <w:r>
        <w:rPr>
          <w:noProof/>
        </w:rPr>
        <w:fldChar w:fldCharType="end"/>
      </w:r>
    </w:p>
    <w:p w14:paraId="40675B84"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_Toc302147385 \h </w:instrText>
      </w:r>
      <w:r>
        <w:rPr>
          <w:noProof/>
        </w:rPr>
      </w:r>
      <w:r>
        <w:rPr>
          <w:noProof/>
        </w:rPr>
        <w:fldChar w:fldCharType="separate"/>
      </w:r>
      <w:r>
        <w:rPr>
          <w:noProof/>
        </w:rPr>
        <w:t>258</w:t>
      </w:r>
      <w:r>
        <w:rPr>
          <w:noProof/>
        </w:rPr>
        <w:fldChar w:fldCharType="end"/>
      </w:r>
    </w:p>
    <w:p w14:paraId="582EB763"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8.6.1.</w:t>
      </w:r>
      <w:r>
        <w:rPr>
          <w:noProof/>
        </w:rPr>
        <w:t xml:space="preserve"> Mesh convergence</w:t>
      </w:r>
      <w:r>
        <w:rPr>
          <w:noProof/>
        </w:rPr>
        <w:tab/>
      </w:r>
      <w:r>
        <w:rPr>
          <w:noProof/>
        </w:rPr>
        <w:fldChar w:fldCharType="begin"/>
      </w:r>
      <w:r>
        <w:rPr>
          <w:noProof/>
        </w:rPr>
        <w:instrText xml:space="preserve"> PAGEREF _Toc302147386 \h </w:instrText>
      </w:r>
      <w:r>
        <w:rPr>
          <w:noProof/>
        </w:rPr>
      </w:r>
      <w:r>
        <w:rPr>
          <w:noProof/>
        </w:rPr>
        <w:fldChar w:fldCharType="separate"/>
      </w:r>
      <w:r>
        <w:rPr>
          <w:noProof/>
        </w:rPr>
        <w:t>258</w:t>
      </w:r>
      <w:r>
        <w:rPr>
          <w:noProof/>
        </w:rPr>
        <w:fldChar w:fldCharType="end"/>
      </w:r>
    </w:p>
    <w:p w14:paraId="133E2D81"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8.6.2.</w:t>
      </w:r>
      <w:r>
        <w:rPr>
          <w:noProof/>
        </w:rPr>
        <w:t xml:space="preserve"> Constraint enforcement</w:t>
      </w:r>
      <w:r>
        <w:rPr>
          <w:noProof/>
        </w:rPr>
        <w:tab/>
      </w:r>
      <w:r>
        <w:rPr>
          <w:noProof/>
        </w:rPr>
        <w:fldChar w:fldCharType="begin"/>
      </w:r>
      <w:r>
        <w:rPr>
          <w:noProof/>
        </w:rPr>
        <w:instrText xml:space="preserve"> PAGEREF _Toc302147387 \h </w:instrText>
      </w:r>
      <w:r>
        <w:rPr>
          <w:noProof/>
        </w:rPr>
      </w:r>
      <w:r>
        <w:rPr>
          <w:noProof/>
        </w:rPr>
        <w:fldChar w:fldCharType="separate"/>
      </w:r>
      <w:r>
        <w:rPr>
          <w:noProof/>
        </w:rPr>
        <w:t>258</w:t>
      </w:r>
      <w:r>
        <w:rPr>
          <w:noProof/>
        </w:rPr>
        <w:fldChar w:fldCharType="end"/>
      </w:r>
    </w:p>
    <w:p w14:paraId="53646DDA"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_Toc302147388 \h </w:instrText>
      </w:r>
      <w:r>
        <w:rPr>
          <w:noProof/>
        </w:rPr>
      </w:r>
      <w:r>
        <w:rPr>
          <w:noProof/>
        </w:rPr>
        <w:fldChar w:fldCharType="separate"/>
      </w:r>
      <w:r>
        <w:rPr>
          <w:noProof/>
        </w:rPr>
        <w:t>259</w:t>
      </w:r>
      <w:r>
        <w:rPr>
          <w:noProof/>
        </w:rPr>
        <w:fldChar w:fldCharType="end"/>
      </w:r>
    </w:p>
    <w:p w14:paraId="4ED722AE"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8.7.1.</w:t>
      </w:r>
      <w:r>
        <w:rPr>
          <w:noProof/>
        </w:rPr>
        <w:t xml:space="preserve"> Geometrical instabilities</w:t>
      </w:r>
      <w:r>
        <w:rPr>
          <w:noProof/>
        </w:rPr>
        <w:tab/>
      </w:r>
      <w:r>
        <w:rPr>
          <w:noProof/>
        </w:rPr>
        <w:fldChar w:fldCharType="begin"/>
      </w:r>
      <w:r>
        <w:rPr>
          <w:noProof/>
        </w:rPr>
        <w:instrText xml:space="preserve"> PAGEREF _Toc302147389 \h </w:instrText>
      </w:r>
      <w:r>
        <w:rPr>
          <w:noProof/>
        </w:rPr>
      </w:r>
      <w:r>
        <w:rPr>
          <w:noProof/>
        </w:rPr>
        <w:fldChar w:fldCharType="separate"/>
      </w:r>
      <w:r>
        <w:rPr>
          <w:noProof/>
        </w:rPr>
        <w:t>259</w:t>
      </w:r>
      <w:r>
        <w:rPr>
          <w:noProof/>
        </w:rPr>
        <w:fldChar w:fldCharType="end"/>
      </w:r>
    </w:p>
    <w:p w14:paraId="2E5A48ED"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8.7.2.</w:t>
      </w:r>
      <w:r>
        <w:rPr>
          <w:noProof/>
        </w:rPr>
        <w:t xml:space="preserve"> Material instabilities</w:t>
      </w:r>
      <w:r>
        <w:rPr>
          <w:noProof/>
        </w:rPr>
        <w:tab/>
      </w:r>
      <w:r>
        <w:rPr>
          <w:noProof/>
        </w:rPr>
        <w:fldChar w:fldCharType="begin"/>
      </w:r>
      <w:r>
        <w:rPr>
          <w:noProof/>
        </w:rPr>
        <w:instrText xml:space="preserve"> PAGEREF _Toc302147390 \h </w:instrText>
      </w:r>
      <w:r>
        <w:rPr>
          <w:noProof/>
        </w:rPr>
      </w:r>
      <w:r>
        <w:rPr>
          <w:noProof/>
        </w:rPr>
        <w:fldChar w:fldCharType="separate"/>
      </w:r>
      <w:r>
        <w:rPr>
          <w:noProof/>
        </w:rPr>
        <w:t>259</w:t>
      </w:r>
      <w:r>
        <w:rPr>
          <w:noProof/>
        </w:rPr>
        <w:fldChar w:fldCharType="end"/>
      </w:r>
    </w:p>
    <w:p w14:paraId="58AC6C29"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8.7.3.</w:t>
      </w:r>
      <w:r>
        <w:rPr>
          <w:noProof/>
        </w:rPr>
        <w:t xml:space="preserve"> Remeshing</w:t>
      </w:r>
      <w:r>
        <w:rPr>
          <w:noProof/>
        </w:rPr>
        <w:tab/>
      </w:r>
      <w:r>
        <w:rPr>
          <w:noProof/>
        </w:rPr>
        <w:fldChar w:fldCharType="begin"/>
      </w:r>
      <w:r>
        <w:rPr>
          <w:noProof/>
        </w:rPr>
        <w:instrText xml:space="preserve"> PAGEREF _Toc302147391 \h </w:instrText>
      </w:r>
      <w:r>
        <w:rPr>
          <w:noProof/>
        </w:rPr>
      </w:r>
      <w:r>
        <w:rPr>
          <w:noProof/>
        </w:rPr>
        <w:fldChar w:fldCharType="separate"/>
      </w:r>
      <w:r>
        <w:rPr>
          <w:noProof/>
        </w:rPr>
        <w:t>259</w:t>
      </w:r>
      <w:r>
        <w:rPr>
          <w:noProof/>
        </w:rPr>
        <w:fldChar w:fldCharType="end"/>
      </w:r>
    </w:p>
    <w:p w14:paraId="69BE4658"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8.7.4.</w:t>
      </w:r>
      <w:r>
        <w:rPr>
          <w:noProof/>
        </w:rPr>
        <w:t xml:space="preserve"> Force-driven Problems</w:t>
      </w:r>
      <w:r>
        <w:rPr>
          <w:noProof/>
        </w:rPr>
        <w:tab/>
      </w:r>
      <w:r>
        <w:rPr>
          <w:noProof/>
        </w:rPr>
        <w:fldChar w:fldCharType="begin"/>
      </w:r>
      <w:r>
        <w:rPr>
          <w:noProof/>
        </w:rPr>
        <w:instrText xml:space="preserve"> PAGEREF _Toc302147392 \h </w:instrText>
      </w:r>
      <w:r>
        <w:rPr>
          <w:noProof/>
        </w:rPr>
      </w:r>
      <w:r>
        <w:rPr>
          <w:noProof/>
        </w:rPr>
        <w:fldChar w:fldCharType="separate"/>
      </w:r>
      <w:r>
        <w:rPr>
          <w:noProof/>
        </w:rPr>
        <w:t>260</w:t>
      </w:r>
      <w:r>
        <w:rPr>
          <w:noProof/>
        </w:rPr>
        <w:fldChar w:fldCharType="end"/>
      </w:r>
    </w:p>
    <w:p w14:paraId="439D9BEC" w14:textId="77777777" w:rsidR="00BB6F29" w:rsidRDefault="00BB6F29">
      <w:pPr>
        <w:pStyle w:val="TOC3"/>
        <w:tabs>
          <w:tab w:val="right" w:leader="dot" w:pos="9350"/>
        </w:tabs>
        <w:rPr>
          <w:rFonts w:asciiTheme="minorHAnsi" w:eastAsiaTheme="minorEastAsia" w:hAnsiTheme="minorHAnsi" w:cstheme="minorBidi"/>
          <w:i w:val="0"/>
          <w:iCs w:val="0"/>
          <w:noProof/>
          <w:sz w:val="24"/>
          <w:szCs w:val="24"/>
          <w:lang w:eastAsia="ja-JP"/>
        </w:rPr>
      </w:pPr>
      <w:r w:rsidRPr="00242665">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_Toc302147393 \h </w:instrText>
      </w:r>
      <w:r>
        <w:rPr>
          <w:noProof/>
        </w:rPr>
      </w:r>
      <w:r>
        <w:rPr>
          <w:noProof/>
        </w:rPr>
        <w:fldChar w:fldCharType="separate"/>
      </w:r>
      <w:r>
        <w:rPr>
          <w:noProof/>
        </w:rPr>
        <w:t>260</w:t>
      </w:r>
      <w:r>
        <w:rPr>
          <w:noProof/>
        </w:rPr>
        <w:fldChar w:fldCharType="end"/>
      </w:r>
    </w:p>
    <w:p w14:paraId="1073938A" w14:textId="77777777" w:rsidR="00BB6F29" w:rsidRDefault="00BB6F29">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_Toc302147394 \h </w:instrText>
      </w:r>
      <w:r>
        <w:rPr>
          <w:noProof/>
        </w:rPr>
      </w:r>
      <w:r>
        <w:rPr>
          <w:noProof/>
        </w:rPr>
        <w:fldChar w:fldCharType="separate"/>
      </w:r>
      <w:r>
        <w:rPr>
          <w:noProof/>
        </w:rPr>
        <w:t>260</w:t>
      </w:r>
      <w:r>
        <w:rPr>
          <w:noProof/>
        </w:rPr>
        <w:fldChar w:fldCharType="end"/>
      </w:r>
    </w:p>
    <w:p w14:paraId="3CEFD0B4"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_Toc302147395 \h </w:instrText>
      </w:r>
      <w:r>
        <w:rPr>
          <w:noProof/>
        </w:rPr>
      </w:r>
      <w:r>
        <w:rPr>
          <w:noProof/>
        </w:rPr>
        <w:fldChar w:fldCharType="separate"/>
      </w:r>
      <w:r>
        <w:rPr>
          <w:noProof/>
        </w:rPr>
        <w:t>262</w:t>
      </w:r>
      <w:r>
        <w:rPr>
          <w:noProof/>
        </w:rPr>
        <w:fldChar w:fldCharType="end"/>
      </w:r>
    </w:p>
    <w:p w14:paraId="57264C60"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_Toc302147396 \h </w:instrText>
      </w:r>
      <w:r>
        <w:rPr>
          <w:noProof/>
        </w:rPr>
      </w:r>
      <w:r>
        <w:rPr>
          <w:noProof/>
        </w:rPr>
        <w:fldChar w:fldCharType="separate"/>
      </w:r>
      <w:r>
        <w:rPr>
          <w:noProof/>
        </w:rPr>
        <w:t>263</w:t>
      </w:r>
      <w:r>
        <w:rPr>
          <w:noProof/>
        </w:rPr>
        <w:fldChar w:fldCharType="end"/>
      </w:r>
    </w:p>
    <w:p w14:paraId="734CE78C" w14:textId="77777777" w:rsidR="00BB6F29" w:rsidRDefault="00BB6F29">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_Toc302147397 \h </w:instrText>
      </w:r>
      <w:r>
        <w:rPr>
          <w:noProof/>
        </w:rPr>
      </w:r>
      <w:r>
        <w:rPr>
          <w:noProof/>
        </w:rPr>
        <w:fldChar w:fldCharType="separate"/>
      </w:r>
      <w:r>
        <w:rPr>
          <w:noProof/>
        </w:rPr>
        <w:t>264</w:t>
      </w:r>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0" w:name="_Toc302147088"/>
      <w:r>
        <w:lastRenderedPageBreak/>
        <w:t>Introduction</w:t>
      </w:r>
      <w:bookmarkEnd w:id="0"/>
    </w:p>
    <w:p w14:paraId="497FD52E" w14:textId="77777777" w:rsidR="006A0BC1" w:rsidRPr="00070A8D" w:rsidRDefault="006A0BC1" w:rsidP="006A0BC1">
      <w:pPr>
        <w:pStyle w:val="Heading2"/>
      </w:pPr>
      <w:bookmarkStart w:id="1" w:name="_Toc302147089"/>
      <w:r>
        <w:t>Overview of FEBio</w:t>
      </w:r>
      <w:bookmarkEnd w:id="1"/>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302147090"/>
      <w:r>
        <w:t>About this document</w:t>
      </w:r>
      <w:bookmarkEnd w:id="2"/>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BB6F29">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BB6F29">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BB6F29">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BB6F29">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BB6F29">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BB6F29">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3" w:name="_Toc302147091"/>
      <w:r>
        <w:t>Units in FEBio</w:t>
      </w:r>
      <w:bookmarkEnd w:id="3"/>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4" w:name="_Ref293568163"/>
      <w:bookmarkStart w:id="5" w:name="_Toc302147092"/>
      <w:r>
        <w:lastRenderedPageBreak/>
        <w:t>Running FEBio</w:t>
      </w:r>
      <w:bookmarkEnd w:id="4"/>
      <w:bookmarkEnd w:id="5"/>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6" w:name="_Toc302147093"/>
      <w:r>
        <w:t>Running FEBio on Windows</w:t>
      </w:r>
      <w:bookmarkEnd w:id="6"/>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7" w:name="_Toc302147094"/>
      <w:r>
        <w:t>Windows XP</w:t>
      </w:r>
      <w:bookmarkEnd w:id="7"/>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8" w:name="_Toc302147095"/>
      <w:r>
        <w:t>Windows 7</w:t>
      </w:r>
      <w:bookmarkEnd w:id="8"/>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9" w:name="_Toc302147096"/>
      <w:r>
        <w:t>Running FEBio from Explorer</w:t>
      </w:r>
      <w:bookmarkEnd w:id="9"/>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0" w:name="_Toc302147097"/>
      <w:r>
        <w:t>Running FEBio on Linux or MAC</w:t>
      </w:r>
      <w:bookmarkEnd w:id="10"/>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1" w:name="_Ref172430769"/>
      <w:bookmarkStart w:id="12" w:name="_Toc302147098"/>
      <w:r>
        <w:t>The Command Line</w:t>
      </w:r>
      <w:bookmarkEnd w:id="11"/>
      <w:bookmarkEnd w:id="12"/>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3" w:name="OLE_LINK1"/>
      <w:bookmarkStart w:id="14" w:name="OLE_LINK2"/>
      <w:r w:rsidRPr="00541457">
        <w:rPr>
          <w:rStyle w:val="codeChar"/>
        </w:rPr>
        <w:t>-</w:t>
      </w:r>
      <w:r>
        <w:rPr>
          <w:rStyle w:val="codeChar"/>
        </w:rPr>
        <w:t>o</w:t>
      </w:r>
      <w:r>
        <w:t>: log file name</w:t>
      </w:r>
      <w:bookmarkEnd w:id="13"/>
      <w:bookmarkEnd w:id="14"/>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5"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6" w:author="Steve Maas" w:date="2015-06-24T19:33:00Z">
        <w:r w:rsidRPr="009334EE">
          <w:rPr>
            <w:rStyle w:val="CodeChar0"/>
            <w:rPrChange w:id="17"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BB6F29">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BB6F29">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BB6F29">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BB6F29">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BB6F29">
        <w:t>2.8.3</w:t>
      </w:r>
      <w:r>
        <w:fldChar w:fldCharType="end"/>
      </w:r>
      <w:r>
        <w:t xml:space="preserve"> and </w:t>
      </w:r>
      <w:r>
        <w:fldChar w:fldCharType="begin"/>
      </w:r>
      <w:r>
        <w:instrText xml:space="preserve"> REF _Ref230581893 \r \h </w:instrText>
      </w:r>
      <w:r>
        <w:fldChar w:fldCharType="separate"/>
      </w:r>
      <w:r w:rsidR="00BB6F29">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BB6F29">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BB6F29">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BB6F29">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BB6F29">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BB6F29">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8" w:author="Steve Maas" w:date="2015-06-24T19:34:00Z"/>
        </w:rPr>
      </w:pPr>
    </w:p>
    <w:p w14:paraId="07DCC745" w14:textId="3BD5474E" w:rsidR="009334EE" w:rsidRDefault="009334EE">
      <w:pPr>
        <w:rPr>
          <w:ins w:id="19" w:author="Steve Maas" w:date="2015-06-24T19:34:00Z"/>
        </w:rPr>
        <w:pPrChange w:id="20" w:author="Steve Maas" w:date="2015-06-24T19:34:00Z">
          <w:pPr>
            <w:pStyle w:val="code"/>
          </w:pPr>
        </w:pPrChange>
      </w:pPr>
      <w:ins w:id="21" w:author="Steve Maas" w:date="2015-06-24T19:34:00Z">
        <w:r>
          <w:rPr>
            <w:b/>
          </w:rPr>
          <w:t>-break</w:t>
        </w:r>
      </w:ins>
    </w:p>
    <w:p w14:paraId="001D5FBE" w14:textId="4432125E" w:rsidR="009334EE" w:rsidRDefault="009334EE">
      <w:pPr>
        <w:rPr>
          <w:ins w:id="22" w:author="Steve Maas" w:date="2015-06-24T19:34:00Z"/>
        </w:rPr>
        <w:pPrChange w:id="23" w:author="Steve Maas" w:date="2015-06-24T19:34:00Z">
          <w:pPr>
            <w:pStyle w:val="code"/>
          </w:pPr>
        </w:pPrChange>
      </w:pPr>
      <w:ins w:id="24" w:author="Steve Maas" w:date="2015-06-24T19:34:00Z">
        <w:r>
          <w:t xml:space="preserve">With this option a break point can be set which sets a time point at which FEBio will interrupt the run and show the FEBio prompt. </w:t>
        </w:r>
      </w:ins>
      <w:ins w:id="25"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26" w:author="Steve Maas" w:date="2015-06-24T19:35:00Z"/>
        </w:rPr>
        <w:pPrChange w:id="27" w:author="Steve Maas" w:date="2015-06-24T19:34:00Z">
          <w:pPr>
            <w:pStyle w:val="code"/>
          </w:pPr>
        </w:pPrChange>
      </w:pPr>
    </w:p>
    <w:p w14:paraId="226A069F" w14:textId="2BBAF82F" w:rsidR="009334EE" w:rsidRDefault="009334EE">
      <w:pPr>
        <w:rPr>
          <w:ins w:id="28" w:author="Steve Maas" w:date="2015-06-24T19:35:00Z"/>
          <w:i/>
        </w:rPr>
        <w:pPrChange w:id="29" w:author="Steve Maas" w:date="2015-06-24T19:34:00Z">
          <w:pPr>
            <w:pStyle w:val="code"/>
          </w:pPr>
        </w:pPrChange>
      </w:pPr>
      <w:ins w:id="30" w:author="Steve Maas" w:date="2015-06-24T19:35:00Z">
        <w:r>
          <w:rPr>
            <w:i/>
          </w:rPr>
          <w:t>Example:</w:t>
        </w:r>
      </w:ins>
    </w:p>
    <w:p w14:paraId="588CC6FF" w14:textId="29C6A198" w:rsidR="009334EE" w:rsidRPr="009334EE" w:rsidRDefault="009334EE">
      <w:pPr>
        <w:pStyle w:val="Code0"/>
        <w:pPrChange w:id="31" w:author="Steve Maas" w:date="2015-06-24T19:35:00Z">
          <w:pPr>
            <w:pStyle w:val="code"/>
          </w:pPr>
        </w:pPrChange>
      </w:pPr>
      <w:ins w:id="32" w:author="Steve Maas" w:date="2015-06-24T19:35:00Z">
        <w:r>
          <w:t xml:space="preserve">&gt; </w:t>
        </w:r>
      </w:ins>
      <w:ins w:id="33" w:author="Steve Maas" w:date="2015-06-24T19:36:00Z">
        <w:r>
          <w:t>febio –i file.feb –break 1.0</w:t>
        </w:r>
      </w:ins>
    </w:p>
    <w:p w14:paraId="7C79A467" w14:textId="1675DC1E" w:rsidR="006A0BC1" w:rsidRDefault="006A0BC1" w:rsidP="006A0BC1">
      <w:pPr>
        <w:pStyle w:val="Heading2"/>
      </w:pPr>
      <w:bookmarkStart w:id="34" w:name="_Toc302147099"/>
      <w:r>
        <w:t xml:space="preserve">The FEBio </w:t>
      </w:r>
      <w:r w:rsidR="00D153DC">
        <w:t>P</w:t>
      </w:r>
      <w:r>
        <w:t>rompt</w:t>
      </w:r>
      <w:bookmarkEnd w:id="34"/>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BB6F29">
        <w:t>2.8.1</w:t>
      </w:r>
      <w:r>
        <w:fldChar w:fldCharType="end"/>
      </w:r>
      <w:r>
        <w:t xml:space="preserve"> for more details.</w:t>
      </w:r>
      <w:ins w:id="35"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36" w:name="_Ref230508346"/>
      <w:bookmarkStart w:id="37" w:name="_Toc302147100"/>
      <w:r>
        <w:t xml:space="preserve">The </w:t>
      </w:r>
      <w:r w:rsidR="00D153DC">
        <w:t>C</w:t>
      </w:r>
      <w:r w:rsidRPr="00DF311C">
        <w:t>onfiguration</w:t>
      </w:r>
      <w:r>
        <w:t xml:space="preserve"> </w:t>
      </w:r>
      <w:r w:rsidR="00D153DC">
        <w:t>F</w:t>
      </w:r>
      <w:r>
        <w:t>ile</w:t>
      </w:r>
      <w:bookmarkEnd w:id="36"/>
      <w:bookmarkEnd w:id="3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38" w:name="_Ref376446157"/>
      <w:bookmarkStart w:id="39" w:name="_Toc302147101"/>
      <w:r>
        <w:t xml:space="preserve">Using </w:t>
      </w:r>
      <w:r w:rsidR="00D153DC">
        <w:t>M</w:t>
      </w:r>
      <w:r>
        <w:t xml:space="preserve">ultiple </w:t>
      </w:r>
      <w:r w:rsidR="00D153DC">
        <w:t>P</w:t>
      </w:r>
      <w:r>
        <w:t>rocessors</w:t>
      </w:r>
      <w:bookmarkEnd w:id="38"/>
      <w:bookmarkEnd w:id="3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7" o:title=""/>
          </v:shape>
          <o:OLEObject Type="Embed" ProgID="Equation.DSMT4" ShapeID="_x0000_i1025" DrawAspect="Content" ObjectID="_1502696933"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0" w:name="_Ref250284432"/>
      <w:bookmarkStart w:id="41" w:name="_Ref250285226"/>
      <w:bookmarkStart w:id="42" w:name="_Toc302147102"/>
      <w:r>
        <w:t xml:space="preserve">FEBio </w:t>
      </w:r>
      <w:r w:rsidR="00D153DC">
        <w:t>O</w:t>
      </w:r>
      <w:r>
        <w:t>utput</w:t>
      </w:r>
      <w:bookmarkEnd w:id="40"/>
      <w:bookmarkEnd w:id="41"/>
      <w:bookmarkEnd w:id="42"/>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43" w:author="Gerard" w:date="2015-08-25T18:31:00Z">
        <w:r w:rsidR="00BB6F29">
          <w:t>4.12</w:t>
        </w:r>
      </w:ins>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BB6F29">
        <w:t>3.16</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BB6F29">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44" w:name="_Toc302147103"/>
      <w:r>
        <w:t>Advanced Options</w:t>
      </w:r>
      <w:bookmarkEnd w:id="44"/>
    </w:p>
    <w:p w14:paraId="123FE510" w14:textId="43FCB63B" w:rsidR="006A0BC1" w:rsidRDefault="006A0BC1" w:rsidP="006A0BC1">
      <w:pPr>
        <w:pStyle w:val="Heading3"/>
      </w:pPr>
      <w:bookmarkStart w:id="45" w:name="_Ref278195084"/>
      <w:bookmarkStart w:id="46" w:name="_Toc302147104"/>
      <w:r>
        <w:t xml:space="preserve">Interrupting a </w:t>
      </w:r>
      <w:r w:rsidR="00D153DC">
        <w:t>R</w:t>
      </w:r>
      <w:r>
        <w:t>un</w:t>
      </w:r>
      <w:r>
        <w:rPr>
          <w:rStyle w:val="FootnoteReference"/>
        </w:rPr>
        <w:footnoteReference w:id="2"/>
      </w:r>
      <w:bookmarkStart w:id="47" w:name="_GoBack"/>
      <w:bookmarkEnd w:id="45"/>
      <w:bookmarkEnd w:id="46"/>
      <w:bookmarkEnd w:id="47"/>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48"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BB6F29">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49" w:author="Gerard" w:date="2015-08-25T18:31:00Z">
        <w:r w:rsidR="00BB6F29">
          <w:t>4.12</w:t>
        </w:r>
      </w:ins>
      <w:del w:id="50"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51" w:name="_Ref230422001"/>
      <w:bookmarkStart w:id="52" w:name="_Toc302147105"/>
      <w:r>
        <w:t xml:space="preserve">Debugging a </w:t>
      </w:r>
      <w:r w:rsidR="00D153DC">
        <w:t>R</w:t>
      </w:r>
      <w:r>
        <w:t>un</w:t>
      </w:r>
      <w:bookmarkEnd w:id="51"/>
      <w:bookmarkEnd w:id="5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BB6F29">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3" w:name="_Ref254341727"/>
      <w:bookmarkStart w:id="54" w:name="_Ref254341812"/>
      <w:bookmarkStart w:id="55" w:name="_Toc302147106"/>
      <w:r>
        <w:t xml:space="preserve">Restarting a </w:t>
      </w:r>
      <w:r w:rsidR="00D153DC">
        <w:t>R</w:t>
      </w:r>
      <w:r>
        <w:t>un</w:t>
      </w:r>
      <w:bookmarkEnd w:id="53"/>
      <w:bookmarkEnd w:id="54"/>
      <w:bookmarkEnd w:id="55"/>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56" w:author="Gerard" w:date="2015-08-25T18:31:00Z">
        <w:r w:rsidR="00BB6F29">
          <w:t>4.12</w:t>
        </w:r>
      </w:ins>
      <w:del w:id="57"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58" w:author="Gerard" w:date="2015-08-25T18:31:00Z">
        <w:r w:rsidR="00BB6F29">
          <w:t>4.12</w:t>
        </w:r>
      </w:ins>
      <w:del w:id="59"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60" w:name="_Ref250285572"/>
      <w:bookmarkStart w:id="61" w:name="_Toc302147107"/>
      <w:r>
        <w:t xml:space="preserve">Input </w:t>
      </w:r>
      <w:r w:rsidR="00D153DC">
        <w:t>F</w:t>
      </w:r>
      <w:r>
        <w:t xml:space="preserve">ile </w:t>
      </w:r>
      <w:r w:rsidR="00D153DC">
        <w:t>C</w:t>
      </w:r>
      <w:r>
        <w:t>hecking</w:t>
      </w:r>
      <w:bookmarkEnd w:id="60"/>
      <w:bookmarkEnd w:id="61"/>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62" w:name="_Ref293568180"/>
      <w:bookmarkStart w:id="63" w:name="_Ref293568311"/>
      <w:bookmarkStart w:id="64" w:name="_Toc302147108"/>
      <w:r>
        <w:lastRenderedPageBreak/>
        <w:t>Free Format Input</w:t>
      </w:r>
      <w:bookmarkEnd w:id="62"/>
      <w:bookmarkEnd w:id="63"/>
      <w:bookmarkEnd w:id="64"/>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65" w:name="_Ref391471945"/>
      <w:bookmarkStart w:id="66" w:name="_Toc302147109"/>
      <w:r>
        <w:lastRenderedPageBreak/>
        <w:t xml:space="preserve">Free </w:t>
      </w:r>
      <w:r w:rsidR="00D153DC">
        <w:t>F</w:t>
      </w:r>
      <w:r>
        <w:t xml:space="preserve">ormat </w:t>
      </w:r>
      <w:r w:rsidR="00D153DC">
        <w:t>O</w:t>
      </w:r>
      <w:r>
        <w:t>verview</w:t>
      </w:r>
      <w:bookmarkEnd w:id="65"/>
      <w:bookmarkEnd w:id="66"/>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BB6F29">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67" w:name="_Ref374797496"/>
      <w:bookmarkStart w:id="68" w:name="_Toc302147110"/>
      <w:r>
        <w:t>Format Specification Versions</w:t>
      </w:r>
      <w:bookmarkEnd w:id="67"/>
      <w:bookmarkEnd w:id="6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69" w:name="_Toc302147111"/>
      <w:r>
        <w:t>Multiple Input Files</w:t>
      </w:r>
      <w:bookmarkEnd w:id="69"/>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70" w:name="_Toc410636261"/>
      <w:bookmarkStart w:id="71" w:name="_Toc302147112"/>
      <w:r>
        <w:t>Include Keyword</w:t>
      </w:r>
      <w:bookmarkEnd w:id="70"/>
      <w:bookmarkEnd w:id="71"/>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72" w:name="_Toc410636262"/>
      <w:bookmarkStart w:id="73" w:name="_Toc302147113"/>
      <w:r>
        <w:t>The ‘from’ Attribute</w:t>
      </w:r>
      <w:bookmarkEnd w:id="72"/>
      <w:bookmarkEnd w:id="73"/>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BB6F29">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74" w:name="_Toc302147114"/>
      <w:r>
        <w:lastRenderedPageBreak/>
        <w:t>Module Section</w:t>
      </w:r>
      <w:bookmarkEnd w:id="74"/>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75" w:name="_Toc302147115"/>
      <w:r>
        <w:lastRenderedPageBreak/>
        <w:t>Control Section</w:t>
      </w:r>
      <w:bookmarkEnd w:id="75"/>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76" w:name="_Toc293572196"/>
      <w:bookmarkStart w:id="77" w:name="_Toc293572206"/>
      <w:bookmarkStart w:id="78" w:name="_Toc293572208"/>
      <w:bookmarkStart w:id="79" w:name="_Ref250285979"/>
      <w:bookmarkStart w:id="80" w:name="_Ref292527008"/>
      <w:bookmarkStart w:id="81" w:name="_Toc302147116"/>
      <w:bookmarkEnd w:id="76"/>
      <w:bookmarkEnd w:id="77"/>
      <w:bookmarkEnd w:id="78"/>
      <w:r>
        <w:t>Common Parameters</w:t>
      </w:r>
      <w:bookmarkEnd w:id="79"/>
      <w:bookmarkEnd w:id="80"/>
      <w:bookmarkEnd w:id="81"/>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82" w:author="Steve Maas" w:date="2015-07-13T11:55:00Z"/>
        </w:trPr>
        <w:tc>
          <w:tcPr>
            <w:tcW w:w="1933" w:type="dxa"/>
            <w:shd w:val="clear" w:color="auto" w:fill="auto"/>
          </w:tcPr>
          <w:p w14:paraId="440895B3" w14:textId="35F04606" w:rsidR="001D481A" w:rsidRDefault="001D481A" w:rsidP="006A0BC1">
            <w:pPr>
              <w:pStyle w:val="code"/>
              <w:jc w:val="left"/>
              <w:rPr>
                <w:ins w:id="83" w:author="Steve Maas" w:date="2015-07-13T11:55:00Z"/>
              </w:rPr>
            </w:pPr>
            <w:ins w:id="84" w:author="Steve Maas" w:date="2015-07-13T11:55:00Z">
              <w:r>
                <w:t>output_level</w:t>
              </w:r>
            </w:ins>
          </w:p>
        </w:tc>
        <w:tc>
          <w:tcPr>
            <w:tcW w:w="5197" w:type="dxa"/>
            <w:shd w:val="clear" w:color="auto" w:fill="auto"/>
          </w:tcPr>
          <w:p w14:paraId="1863D5A9" w14:textId="5DBB3150" w:rsidR="001D481A" w:rsidRDefault="001D481A" w:rsidP="00F60C6B">
            <w:pPr>
              <w:rPr>
                <w:ins w:id="85" w:author="Steve Maas" w:date="2015-07-13T11:55:00Z"/>
              </w:rPr>
            </w:pPr>
            <w:ins w:id="86"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87" w:author="Steve Maas" w:date="2015-07-13T11:55:00Z"/>
                <w:bCs/>
                <w:iCs/>
              </w:rPr>
            </w:pPr>
            <w:ins w:id="88"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0" o:title=""/>
          </v:shape>
          <o:OLEObject Type="Embed" ProgID="Equation.DSMT4" ShapeID="_x0000_i1026" DrawAspect="Content" ObjectID="_1502696934"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2" o:title=""/>
          </v:shape>
          <o:OLEObject Type="Embed" ProgID="Equation.DSMT4" ShapeID="_x0000_i1027" DrawAspect="Content" ObjectID="_1502696935"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7pt" o:ole="">
            <v:imagedata r:id="rId34" o:title=""/>
          </v:shape>
          <o:OLEObject Type="Embed" ProgID="Equation.DSMT4" ShapeID="_x0000_i1028" DrawAspect="Content" ObjectID="_1502696936"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89"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90" w:author="Steve Maas" w:date="2015-07-13T11:57:00Z">
        <w:r>
          <w:rPr>
            <w:i/>
          </w:rPr>
          <w:tab/>
        </w:r>
      </w:ins>
      <w:del w:id="91" w:author="Steve Maas" w:date="2015-07-13T11:58:00Z">
        <w:r w:rsidR="00A73162" w:rsidDel="001D481A">
          <w:rPr>
            <w:i/>
          </w:rPr>
          <w:delText>Comments</w:delText>
        </w:r>
      </w:del>
      <w:ins w:id="92"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93"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94" w:author="Steve Maas" w:date="2015-07-13T11:58:00Z">
        <w:r w:rsidDel="001D481A">
          <w:rPr>
            <w:i/>
          </w:rPr>
          <w:delText>Comments</w:delText>
        </w:r>
      </w:del>
      <w:ins w:id="95"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96" w:author="Steve Maas" w:date="2015-07-13T11:58:00Z">
        <w:r w:rsidDel="001D481A">
          <w:delText xml:space="preserve">This </w:delText>
        </w:r>
      </w:del>
      <w:ins w:id="97"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98" w:author="Steve Maas" w:date="2015-07-13T12:00:00Z"/>
        </w:rPr>
        <w:pPrChange w:id="99" w:author="Steve Maas" w:date="2015-07-13T12:01:00Z">
          <w:pPr>
            <w:pStyle w:val="ListParagraph"/>
            <w:numPr>
              <w:numId w:val="62"/>
            </w:numPr>
            <w:ind w:hanging="360"/>
          </w:pPr>
        </w:pPrChange>
      </w:pPr>
      <w:ins w:id="100" w:author="Steve Maas" w:date="2015-07-13T11:59:00Z">
        <w:r>
          <w:t xml:space="preserve">The </w:t>
        </w:r>
        <w:r>
          <w:rPr>
            <w:i/>
          </w:rPr>
          <w:t>output_level</w:t>
        </w:r>
        <w:r>
          <w:t xml:space="preserve"> can be used to control when FEBio outputs the data files. The following values are supported.</w:t>
        </w:r>
      </w:ins>
      <w:ins w:id="101"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rPr>
          <w:ins w:id="102" w:author="Steve Maas" w:date="2015-07-13T12:00:00Z"/>
        </w:trPr>
        <w:tc>
          <w:tcPr>
            <w:tcW w:w="2160" w:type="dxa"/>
            <w:shd w:val="clear" w:color="auto" w:fill="auto"/>
          </w:tcPr>
          <w:p w14:paraId="1E653D29" w14:textId="77777777" w:rsidR="001D481A" w:rsidRPr="000B272C" w:rsidRDefault="001D481A" w:rsidP="00DA4325">
            <w:pPr>
              <w:rPr>
                <w:ins w:id="103" w:author="Steve Maas" w:date="2015-07-13T12:00:00Z"/>
                <w:b/>
              </w:rPr>
            </w:pPr>
            <w:ins w:id="104" w:author="Steve Maas" w:date="2015-07-13T12:00:00Z">
              <w:r w:rsidRPr="000B272C">
                <w:rPr>
                  <w:b/>
                </w:rPr>
                <w:t>Value</w:t>
              </w:r>
            </w:ins>
          </w:p>
        </w:tc>
        <w:tc>
          <w:tcPr>
            <w:tcW w:w="6480" w:type="dxa"/>
            <w:shd w:val="clear" w:color="auto" w:fill="auto"/>
          </w:tcPr>
          <w:p w14:paraId="2CE814DA" w14:textId="77777777" w:rsidR="001D481A" w:rsidRPr="000B272C" w:rsidRDefault="001D481A" w:rsidP="00DA4325">
            <w:pPr>
              <w:rPr>
                <w:ins w:id="105" w:author="Steve Maas" w:date="2015-07-13T12:00:00Z"/>
                <w:b/>
              </w:rPr>
            </w:pPr>
            <w:ins w:id="106" w:author="Steve Maas" w:date="2015-07-13T12:00:00Z">
              <w:r w:rsidRPr="000B272C">
                <w:rPr>
                  <w:b/>
                </w:rPr>
                <w:t>Description</w:t>
              </w:r>
            </w:ins>
          </w:p>
        </w:tc>
      </w:tr>
      <w:tr w:rsidR="001D481A" w14:paraId="21056233" w14:textId="77777777" w:rsidTr="00DA4325">
        <w:trPr>
          <w:ins w:id="107" w:author="Steve Maas" w:date="2015-07-13T12:00:00Z"/>
        </w:trPr>
        <w:tc>
          <w:tcPr>
            <w:tcW w:w="2160" w:type="dxa"/>
            <w:shd w:val="clear" w:color="auto" w:fill="auto"/>
          </w:tcPr>
          <w:p w14:paraId="41654F09" w14:textId="6D251944" w:rsidR="001D481A" w:rsidRPr="006C4072" w:rsidRDefault="001D481A" w:rsidP="00DA4325">
            <w:pPr>
              <w:pStyle w:val="code"/>
              <w:rPr>
                <w:ins w:id="108" w:author="Steve Maas" w:date="2015-07-13T12:00:00Z"/>
              </w:rPr>
            </w:pPr>
            <w:ins w:id="109" w:author="Steve Maas" w:date="2015-07-13T12:00:00Z">
              <w:r>
                <w:t>OUTPUT_NEVER</w:t>
              </w:r>
            </w:ins>
          </w:p>
        </w:tc>
        <w:tc>
          <w:tcPr>
            <w:tcW w:w="6480" w:type="dxa"/>
            <w:shd w:val="clear" w:color="auto" w:fill="auto"/>
          </w:tcPr>
          <w:p w14:paraId="6695EF2C" w14:textId="77777777" w:rsidR="001D481A" w:rsidRPr="006C4072" w:rsidRDefault="001D481A" w:rsidP="00DA4325">
            <w:pPr>
              <w:rPr>
                <w:ins w:id="110" w:author="Steve Maas" w:date="2015-07-13T12:00:00Z"/>
              </w:rPr>
            </w:pPr>
            <w:ins w:id="111" w:author="Steve Maas" w:date="2015-07-13T12:00:00Z">
              <w:r>
                <w:t>Don’t generate any output</w:t>
              </w:r>
            </w:ins>
          </w:p>
        </w:tc>
      </w:tr>
      <w:tr w:rsidR="001D481A" w14:paraId="43D03B35" w14:textId="77777777" w:rsidTr="00DA4325">
        <w:trPr>
          <w:ins w:id="112" w:author="Steve Maas" w:date="2015-07-13T12:00:00Z"/>
        </w:trPr>
        <w:tc>
          <w:tcPr>
            <w:tcW w:w="2160" w:type="dxa"/>
            <w:shd w:val="clear" w:color="auto" w:fill="auto"/>
          </w:tcPr>
          <w:p w14:paraId="6694F1A0" w14:textId="3D3D3036" w:rsidR="001D481A" w:rsidRDefault="001D481A" w:rsidP="00DA4325">
            <w:pPr>
              <w:pStyle w:val="code"/>
              <w:rPr>
                <w:ins w:id="113" w:author="Steve Maas" w:date="2015-07-13T12:00:00Z"/>
              </w:rPr>
            </w:pPr>
            <w:ins w:id="114" w:author="Steve Maas" w:date="2015-07-13T12:01:00Z">
              <w:r>
                <w:t>OUTPUT_MUST_POINTS</w:t>
              </w:r>
            </w:ins>
          </w:p>
        </w:tc>
        <w:tc>
          <w:tcPr>
            <w:tcW w:w="6480" w:type="dxa"/>
            <w:shd w:val="clear" w:color="auto" w:fill="auto"/>
          </w:tcPr>
          <w:p w14:paraId="7B0682AE" w14:textId="6B2E4EC1" w:rsidR="001D481A" w:rsidRDefault="001D481A" w:rsidP="00DA4325">
            <w:pPr>
              <w:rPr>
                <w:ins w:id="115" w:author="Steve Maas" w:date="2015-07-13T12:00:00Z"/>
              </w:rPr>
            </w:pPr>
            <w:ins w:id="116" w:author="Steve Maas" w:date="2015-07-13T12:01:00Z">
              <w:r>
                <w:t>Only output at must points</w:t>
              </w:r>
            </w:ins>
          </w:p>
        </w:tc>
      </w:tr>
      <w:tr w:rsidR="001D481A" w14:paraId="0AA76D67" w14:textId="77777777" w:rsidTr="00DA4325">
        <w:trPr>
          <w:ins w:id="117" w:author="Steve Maas" w:date="2015-07-13T12:00:00Z"/>
        </w:trPr>
        <w:tc>
          <w:tcPr>
            <w:tcW w:w="2160" w:type="dxa"/>
            <w:shd w:val="clear" w:color="auto" w:fill="auto"/>
          </w:tcPr>
          <w:p w14:paraId="267C2C9C" w14:textId="77777777" w:rsidR="001D481A" w:rsidRDefault="001D481A" w:rsidP="00DA4325">
            <w:pPr>
              <w:pStyle w:val="code"/>
              <w:rPr>
                <w:ins w:id="118" w:author="Steve Maas" w:date="2015-07-13T12:00:00Z"/>
              </w:rPr>
            </w:pPr>
            <w:ins w:id="119" w:author="Steve Maas" w:date="2015-07-13T12:00:00Z">
              <w:r>
                <w:t>PRINT_MAJOR_ITRS</w:t>
              </w:r>
            </w:ins>
          </w:p>
        </w:tc>
        <w:tc>
          <w:tcPr>
            <w:tcW w:w="6480" w:type="dxa"/>
            <w:shd w:val="clear" w:color="auto" w:fill="auto"/>
          </w:tcPr>
          <w:p w14:paraId="04C813AC" w14:textId="2FCC3E49" w:rsidR="001D481A" w:rsidRDefault="001D481A" w:rsidP="00DA4325">
            <w:pPr>
              <w:rPr>
                <w:ins w:id="120" w:author="Steve Maas" w:date="2015-07-13T12:00:00Z"/>
              </w:rPr>
            </w:pPr>
            <w:ins w:id="121" w:author="Steve Maas" w:date="2015-07-13T12:01:00Z">
              <w:r>
                <w:t>Output at end of each time step</w:t>
              </w:r>
            </w:ins>
          </w:p>
        </w:tc>
      </w:tr>
      <w:tr w:rsidR="001D481A" w14:paraId="65705210" w14:textId="77777777" w:rsidTr="00DA4325">
        <w:trPr>
          <w:ins w:id="122" w:author="Steve Maas" w:date="2015-07-13T12:00:00Z"/>
        </w:trPr>
        <w:tc>
          <w:tcPr>
            <w:tcW w:w="2160" w:type="dxa"/>
            <w:shd w:val="clear" w:color="auto" w:fill="auto"/>
          </w:tcPr>
          <w:p w14:paraId="541CB992" w14:textId="77777777" w:rsidR="001D481A" w:rsidRDefault="001D481A" w:rsidP="00DA4325">
            <w:pPr>
              <w:pStyle w:val="code"/>
              <w:rPr>
                <w:ins w:id="123" w:author="Steve Maas" w:date="2015-07-13T12:00:00Z"/>
              </w:rPr>
            </w:pPr>
            <w:ins w:id="124" w:author="Steve Maas" w:date="2015-07-13T12:00:00Z">
              <w:r>
                <w:t>PRINT_MINOR_ITRS</w:t>
              </w:r>
            </w:ins>
          </w:p>
        </w:tc>
        <w:tc>
          <w:tcPr>
            <w:tcW w:w="6480" w:type="dxa"/>
            <w:shd w:val="clear" w:color="auto" w:fill="auto"/>
          </w:tcPr>
          <w:p w14:paraId="6D07F5DF" w14:textId="32599859" w:rsidR="001D481A" w:rsidRDefault="001D481A" w:rsidP="00DA4325">
            <w:pPr>
              <w:rPr>
                <w:ins w:id="125" w:author="Steve Maas" w:date="2015-07-13T12:00:00Z"/>
              </w:rPr>
            </w:pPr>
            <w:ins w:id="126" w:author="Steve Maas" w:date="2015-07-13T12:01:00Z">
              <w:r>
                <w:t>Output at each iteration</w:t>
              </w:r>
            </w:ins>
          </w:p>
        </w:tc>
      </w:tr>
      <w:tr w:rsidR="001D481A" w14:paraId="48C2CDB1" w14:textId="77777777" w:rsidTr="00DA4325">
        <w:trPr>
          <w:ins w:id="127" w:author="Steve Maas" w:date="2015-07-13T12:00:00Z"/>
        </w:trPr>
        <w:tc>
          <w:tcPr>
            <w:tcW w:w="2160" w:type="dxa"/>
            <w:shd w:val="clear" w:color="auto" w:fill="auto"/>
          </w:tcPr>
          <w:p w14:paraId="210918F0" w14:textId="5B5FB194" w:rsidR="001D481A" w:rsidRDefault="001D481A" w:rsidP="00DA4325">
            <w:pPr>
              <w:pStyle w:val="code"/>
              <w:rPr>
                <w:ins w:id="128" w:author="Steve Maas" w:date="2015-07-13T12:00:00Z"/>
              </w:rPr>
            </w:pPr>
            <w:ins w:id="129" w:author="Steve Maas" w:date="2015-07-13T12:01:00Z">
              <w:r>
                <w:t>OUTPUT_FINAL</w:t>
              </w:r>
            </w:ins>
          </w:p>
        </w:tc>
        <w:tc>
          <w:tcPr>
            <w:tcW w:w="6480" w:type="dxa"/>
            <w:shd w:val="clear" w:color="auto" w:fill="auto"/>
          </w:tcPr>
          <w:p w14:paraId="750E82F4" w14:textId="00A02993" w:rsidR="001D481A" w:rsidRDefault="001D481A" w:rsidP="00DA4325">
            <w:pPr>
              <w:rPr>
                <w:ins w:id="130" w:author="Steve Maas" w:date="2015-07-13T12:00:00Z"/>
              </w:rPr>
            </w:pPr>
            <w:ins w:id="131"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32" w:name="_Toc302147117"/>
      <w:r>
        <w:lastRenderedPageBreak/>
        <w:t xml:space="preserve">Parameters for </w:t>
      </w:r>
      <w:r w:rsidR="00D153DC">
        <w:rPr>
          <w:i/>
        </w:rPr>
        <w:t>B</w:t>
      </w:r>
      <w:r w:rsidR="00EA184D">
        <w:rPr>
          <w:i/>
        </w:rPr>
        <w:t>iphasic</w:t>
      </w:r>
      <w:r w:rsidR="00EA184D">
        <w:t xml:space="preserve"> </w:t>
      </w:r>
      <w:r w:rsidR="00D153DC">
        <w:t>A</w:t>
      </w:r>
      <w:r>
        <w:t>nalysis</w:t>
      </w:r>
      <w:bookmarkEnd w:id="132"/>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33" w:name="_Toc302147118"/>
      <w:r>
        <w:t xml:space="preserve">Parameters for </w:t>
      </w:r>
      <w:r w:rsidR="00D153DC">
        <w:rPr>
          <w:i/>
        </w:rPr>
        <w:t>S</w:t>
      </w:r>
      <w:r w:rsidRPr="007D6F0D">
        <w:rPr>
          <w:i/>
        </w:rPr>
        <w:t>olute</w:t>
      </w:r>
      <w:r>
        <w:t xml:space="preserve"> </w:t>
      </w:r>
      <w:r w:rsidR="00D153DC">
        <w:t>A</w:t>
      </w:r>
      <w:r>
        <w:t>nalysis</w:t>
      </w:r>
      <w:bookmarkEnd w:id="133"/>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34" w:name="_Toc302147119"/>
      <w:r>
        <w:t xml:space="preserve">Parameters for </w:t>
      </w:r>
      <w:r w:rsidR="00D153DC">
        <w:rPr>
          <w:i/>
        </w:rPr>
        <w:t>H</w:t>
      </w:r>
      <w:r w:rsidRPr="007D6F0D">
        <w:rPr>
          <w:i/>
        </w:rPr>
        <w:t>eat</w:t>
      </w:r>
      <w:r>
        <w:t xml:space="preserve"> </w:t>
      </w:r>
      <w:r w:rsidR="00D153DC">
        <w:t>A</w:t>
      </w:r>
      <w:r>
        <w:t>nalysis</w:t>
      </w:r>
      <w:bookmarkEnd w:id="134"/>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BB6F29">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35" w:name="_Toc302147120"/>
      <w:r>
        <w:lastRenderedPageBreak/>
        <w:t>Globals Section</w:t>
      </w:r>
      <w:bookmarkEnd w:id="135"/>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36" w:name="_Toc302147121"/>
      <w:r>
        <w:t>Constants</w:t>
      </w:r>
      <w:bookmarkEnd w:id="136"/>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95pt;height:14.25pt" o:ole="">
            <v:imagedata r:id="rId36" o:title=""/>
          </v:shape>
          <o:OLEObject Type="Embed" ProgID="Equation.DSMT4" ShapeID="_x0000_i1029" DrawAspect="Content" ObjectID="_1502696937"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95pt" o:ole="">
            <v:imagedata r:id="rId38" o:title=""/>
          </v:shape>
          <o:OLEObject Type="Embed" ProgID="Equation.DSMT4" ShapeID="_x0000_i1030" DrawAspect="Content" ObjectID="_1502696938"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95pt;height:21.75pt" o:ole="">
            <v:imagedata r:id="rId40" o:title=""/>
          </v:shape>
          <o:OLEObject Type="Embed" ProgID="Equation.DSMT4" ShapeID="_x0000_i1031" DrawAspect="Content" ObjectID="_1502696939"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37" w:name="_Ref188932792"/>
      <w:bookmarkStart w:id="138" w:name="_Toc302147122"/>
      <w:r>
        <w:t>Solutes</w:t>
      </w:r>
      <w:bookmarkEnd w:id="137"/>
      <w:bookmarkEnd w:id="138"/>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2" o:title=""/>
          </v:shape>
          <o:OLEObject Type="Embed" ProgID="Equation.DSMT4" ShapeID="_x0000_i1032" DrawAspect="Content" ObjectID="_1502696940" r:id="rId43"/>
        </w:object>
      </w:r>
      <w:r>
        <w:t xml:space="preserve">, molar mass </w:t>
      </w:r>
      <w:r w:rsidR="006C2049" w:rsidRPr="006C2049">
        <w:rPr>
          <w:position w:val="-4"/>
        </w:rPr>
        <w:object w:dxaOrig="420" w:dyaOrig="300" w14:anchorId="1C82A89B">
          <v:shape id="_x0000_i1033" type="#_x0000_t75" style="width:21.75pt;height:14.25pt" o:ole="">
            <v:imagedata r:id="rId44" o:title=""/>
          </v:shape>
          <o:OLEObject Type="Embed" ProgID="Equation.DSMT4" ShapeID="_x0000_i1033" DrawAspect="Content" ObjectID="_1502696941" r:id="rId45"/>
        </w:object>
      </w:r>
      <w:r>
        <w:t xml:space="preserve">, and density </w:t>
      </w:r>
      <w:r w:rsidR="006C2049" w:rsidRPr="006C2049">
        <w:rPr>
          <w:position w:val="-12"/>
        </w:rPr>
        <w:object w:dxaOrig="340" w:dyaOrig="380" w14:anchorId="75CCE845">
          <v:shape id="_x0000_i1034" type="#_x0000_t75" style="width:14.25pt;height:21.75pt" o:ole="">
            <v:imagedata r:id="rId46" o:title=""/>
          </v:shape>
          <o:OLEObject Type="Embed" ProgID="Equation.DSMT4" ShapeID="_x0000_i1034" DrawAspect="Content" ObjectID="_1502696942"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39" w:author="Gerard" w:date="2015-08-25T18:31:00Z">
        <w:r w:rsidR="00BB6F29">
          <w:t>4.8.2</w:t>
        </w:r>
      </w:ins>
      <w:del w:id="140"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141" w:author="Gerard" w:date="2015-08-25T18:31:00Z">
        <w:r w:rsidR="00BB6F29">
          <w:t>4.9.2</w:t>
        </w:r>
      </w:ins>
      <w:del w:id="142"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43" w:name="_Ref240797992"/>
      <w:bookmarkStart w:id="144" w:name="_Toc302147123"/>
      <w:r>
        <w:t>Solid-Bound Molecules</w:t>
      </w:r>
      <w:bookmarkEnd w:id="143"/>
      <w:bookmarkEnd w:id="14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45" w:author="Gerard" w:date="2015-08-25T18:31:00Z">
        <w:r w:rsidR="00BB6F29">
          <w:t>4.9</w:t>
        </w:r>
      </w:ins>
      <w:del w:id="146"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47" w:name="_Ref174185715"/>
      <w:bookmarkStart w:id="148" w:name="_Toc302147124"/>
      <w:r>
        <w:lastRenderedPageBreak/>
        <w:t>Material Section</w:t>
      </w:r>
      <w:bookmarkEnd w:id="147"/>
      <w:bookmarkEnd w:id="148"/>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BB6F29">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49" w:name="_Ref178490824"/>
      <w:bookmarkStart w:id="150" w:name="_Ref178491142"/>
      <w:bookmarkStart w:id="151" w:name="_Toc302147125"/>
      <w:r>
        <w:lastRenderedPageBreak/>
        <w:t>Geometry Section</w:t>
      </w:r>
      <w:bookmarkEnd w:id="149"/>
      <w:bookmarkEnd w:id="150"/>
      <w:bookmarkEnd w:id="151"/>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52" w:name="_Toc302147126"/>
      <w:r>
        <w:t>Nodes Section</w:t>
      </w:r>
      <w:bookmarkEnd w:id="152"/>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53" w:name="_Ref376432008"/>
      <w:bookmarkStart w:id="154" w:name="_Toc302147127"/>
      <w:r w:rsidRPr="00EF5020">
        <w:lastRenderedPageBreak/>
        <w:t>Elements</w:t>
      </w:r>
      <w:r>
        <w:t xml:space="preserve"> Section</w:t>
      </w:r>
      <w:bookmarkEnd w:id="153"/>
      <w:bookmarkEnd w:id="154"/>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55" w:name="_Toc350354842"/>
      <w:bookmarkStart w:id="156" w:name="_Toc350439800"/>
      <w:bookmarkStart w:id="157" w:name="_Toc352596206"/>
      <w:bookmarkStart w:id="158" w:name="_Toc363724979"/>
      <w:bookmarkStart w:id="159" w:name="_Toc302147128"/>
      <w:bookmarkEnd w:id="155"/>
      <w:bookmarkEnd w:id="156"/>
      <w:bookmarkEnd w:id="157"/>
      <w:bookmarkEnd w:id="158"/>
      <w:r>
        <w:t>Solid Elements</w:t>
      </w:r>
      <w:bookmarkEnd w:id="159"/>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DA4325" w:rsidRDefault="00DA4325"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DA4325" w:rsidRDefault="00DA4325"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DA4325" w:rsidRDefault="00DA4325"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DA4325" w:rsidRDefault="00DA4325"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DA4325" w:rsidRDefault="00DA4325"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DA4325" w:rsidRDefault="00DA4325"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DA4325" w:rsidRDefault="00DA4325"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DA4325" w:rsidRDefault="00DA4325"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DA4325" w:rsidRDefault="00DA4325"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DA4325" w:rsidRDefault="00DA4325"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DA4325" w:rsidRDefault="00DA4325"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DA4325" w:rsidRDefault="00DA4325"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DA4325" w:rsidRDefault="00DA4325"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DA4325" w:rsidRDefault="00DA4325"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DA4325" w:rsidRDefault="00DA4325"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DA4325" w:rsidRDefault="00DA4325"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DA4325" w:rsidRDefault="00DA4325"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DA4325" w:rsidRDefault="00DA4325"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DA4325" w:rsidRDefault="00DA4325"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DA4325" w:rsidRDefault="00DA4325"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DA4325" w:rsidRDefault="00DA4325"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EA1ADB" w:rsidRDefault="00EA1AD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EA1ADB" w:rsidRDefault="00EA1AD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EA1ADB" w:rsidRDefault="00EA1AD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EA1ADB" w:rsidRDefault="00EA1AD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EA1ADB" w:rsidRDefault="00EA1AD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EA1ADB" w:rsidRDefault="00EA1AD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EA1ADB" w:rsidRDefault="00EA1AD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EA1ADB" w:rsidRDefault="00EA1AD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EA1ADB" w:rsidRDefault="00EA1AD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EA1ADB" w:rsidRDefault="00EA1AD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EA1ADB" w:rsidRDefault="00EA1AD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EA1ADB" w:rsidRDefault="00EA1AD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EA1ADB" w:rsidRDefault="00EA1AD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EA1ADB" w:rsidRDefault="00EA1AD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EA1ADB" w:rsidRDefault="00EA1AD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EA1ADB" w:rsidRDefault="00EA1AD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EA1ADB" w:rsidRDefault="00EA1AD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EA1ADB" w:rsidRDefault="00EA1AD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60" w:author="Gerard" w:date="2015-06-21T21:55:00Z">
        <w:r w:rsidR="00744BB0">
          <w:fldChar w:fldCharType="begin"/>
        </w:r>
        <w:r w:rsidR="00744BB0">
          <w:instrText xml:space="preserve"> STYLEREF 1 \s </w:instrText>
        </w:r>
      </w:ins>
      <w:r w:rsidR="00744BB0">
        <w:fldChar w:fldCharType="separate"/>
      </w:r>
      <w:r w:rsidR="00BB6F29">
        <w:rPr>
          <w:noProof/>
        </w:rPr>
        <w:t>3</w:t>
      </w:r>
      <w:ins w:id="16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62" w:author="Gerard" w:date="2015-08-25T18:31:00Z">
        <w:r w:rsidR="00BB6F29">
          <w:rPr>
            <w:noProof/>
          </w:rPr>
          <w:t>1</w:t>
        </w:r>
      </w:ins>
      <w:ins w:id="163" w:author="Gerard" w:date="2015-06-21T21:55:00Z">
        <w:r w:rsidR="00744BB0">
          <w:fldChar w:fldCharType="end"/>
        </w:r>
      </w:ins>
      <w:del w:id="16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65" w:name="_Toc302147129"/>
      <w:r>
        <w:t>Shell Elements</w:t>
      </w:r>
      <w:bookmarkEnd w:id="16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DA4325" w:rsidRDefault="00DA4325"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DA4325" w:rsidRDefault="00DA4325"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DA4325" w:rsidRDefault="00DA4325"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DA4325" w:rsidRDefault="00DA4325"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DA4325" w:rsidRDefault="00DA4325"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DA4325" w:rsidRDefault="00DA4325"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DA4325" w:rsidRDefault="00DA4325"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EA1ADB" w:rsidRDefault="00EA1AD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EA1ADB" w:rsidRDefault="00EA1AD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EA1ADB" w:rsidRDefault="00EA1AD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EA1ADB" w:rsidRDefault="00EA1AD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EA1ADB" w:rsidRDefault="00EA1AD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EA1ADB" w:rsidRDefault="00EA1AD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66" w:author="Gerard" w:date="2015-06-21T21:55:00Z">
        <w:r w:rsidR="00744BB0">
          <w:fldChar w:fldCharType="begin"/>
        </w:r>
        <w:r w:rsidR="00744BB0">
          <w:instrText xml:space="preserve"> STYLEREF 1 \s </w:instrText>
        </w:r>
      </w:ins>
      <w:r w:rsidR="00744BB0">
        <w:fldChar w:fldCharType="separate"/>
      </w:r>
      <w:r w:rsidR="00BB6F29">
        <w:rPr>
          <w:noProof/>
        </w:rPr>
        <w:t>3</w:t>
      </w:r>
      <w:ins w:id="16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68" w:author="Gerard" w:date="2015-08-25T18:31:00Z">
        <w:r w:rsidR="00BB6F29">
          <w:rPr>
            <w:noProof/>
          </w:rPr>
          <w:t>2</w:t>
        </w:r>
      </w:ins>
      <w:ins w:id="169" w:author="Gerard" w:date="2015-06-21T21:55:00Z">
        <w:r w:rsidR="00744BB0">
          <w:fldChar w:fldCharType="end"/>
        </w:r>
      </w:ins>
      <w:del w:id="17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71" w:name="_Ref376174920"/>
      <w:bookmarkStart w:id="172" w:name="_Toc302147130"/>
      <w:r w:rsidRPr="007A75DE">
        <w:t>Surface Elements</w:t>
      </w:r>
      <w:bookmarkEnd w:id="171"/>
      <w:bookmarkEnd w:id="17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73" w:name="_Ref230518438"/>
      <w:bookmarkStart w:id="174" w:name="_Toc302147131"/>
      <w:r>
        <w:t>Element</w:t>
      </w:r>
      <w:r w:rsidR="00D153DC">
        <w:t xml:space="preserve"> </w:t>
      </w:r>
      <w:r>
        <w:t>Data Section</w:t>
      </w:r>
      <w:bookmarkEnd w:id="173"/>
      <w:bookmarkEnd w:id="17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BB6F29">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75" w:name="_Ref376175517"/>
      <w:bookmarkStart w:id="176" w:name="_Toc302147132"/>
      <w:r>
        <w:t>Surface Section</w:t>
      </w:r>
      <w:bookmarkEnd w:id="175"/>
      <w:bookmarkEnd w:id="176"/>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BB6F29">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77" w:name="_Ref378149880"/>
      <w:bookmarkStart w:id="178" w:name="_Toc302147133"/>
      <w:r>
        <w:t>NodeSet Section</w:t>
      </w:r>
      <w:bookmarkEnd w:id="177"/>
      <w:bookmarkEnd w:id="178"/>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79" w:name="_Toc410636283"/>
      <w:bookmarkStart w:id="180" w:name="_Toc302147134"/>
      <w:r>
        <w:lastRenderedPageBreak/>
        <w:t>ElementSet Section</w:t>
      </w:r>
      <w:bookmarkEnd w:id="179"/>
      <w:bookmarkEnd w:id="18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81" w:name="_Toc302147135"/>
      <w:r>
        <w:lastRenderedPageBreak/>
        <w:t>Initial Section</w:t>
      </w:r>
      <w:bookmarkEnd w:id="18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82" w:name="_Toc302147136"/>
      <w:r>
        <w:t>Initial Nodal Velocities</w:t>
      </w:r>
      <w:bookmarkEnd w:id="182"/>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BB6F29">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83" w:name="_Toc302147137"/>
      <w:r>
        <w:t>Initial Nodal Effective Fluid Pressure</w:t>
      </w:r>
      <w:bookmarkEnd w:id="183"/>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84" w:name="_Toc302147138"/>
      <w:r>
        <w:t>Initial Nodal Effective Concentration</w:t>
      </w:r>
      <w:bookmarkEnd w:id="184"/>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BB6F29">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85" w:name="_Ref172095122"/>
      <w:bookmarkStart w:id="186" w:name="_Toc302147139"/>
      <w:r>
        <w:lastRenderedPageBreak/>
        <w:t>Boundary Section</w:t>
      </w:r>
      <w:bookmarkEnd w:id="185"/>
      <w:bookmarkEnd w:id="186"/>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87" w:name="_Ref172095051"/>
      <w:bookmarkStart w:id="188" w:name="_Toc302147140"/>
      <w:r>
        <w:t>Prescribed Nodal Degrees of Freedom</w:t>
      </w:r>
      <w:bookmarkEnd w:id="187"/>
      <w:bookmarkEnd w:id="188"/>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BB6F29">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BB6F29">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89" w:name="_Toc302147141"/>
      <w:r>
        <w:t>Fixed Nodal Degrees of Freedom</w:t>
      </w:r>
      <w:bookmarkEnd w:id="189"/>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BB6F29">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90" w:name="_Toc315942749"/>
      <w:bookmarkStart w:id="191" w:name="_Toc315943013"/>
      <w:bookmarkStart w:id="192" w:name="_Toc315943277"/>
      <w:bookmarkStart w:id="193" w:name="_Toc315942751"/>
      <w:bookmarkStart w:id="194" w:name="_Toc315943015"/>
      <w:bookmarkStart w:id="195" w:name="_Toc315943279"/>
      <w:bookmarkStart w:id="196" w:name="_Toc315942753"/>
      <w:bookmarkStart w:id="197" w:name="_Toc315943017"/>
      <w:bookmarkStart w:id="198" w:name="_Toc315943281"/>
      <w:bookmarkStart w:id="199" w:name="_Toc315942755"/>
      <w:bookmarkStart w:id="200" w:name="_Toc315943019"/>
      <w:bookmarkStart w:id="201" w:name="_Toc315943283"/>
      <w:bookmarkStart w:id="202" w:name="_Toc315942758"/>
      <w:bookmarkStart w:id="203" w:name="_Toc315943022"/>
      <w:bookmarkStart w:id="204" w:name="_Toc315943286"/>
      <w:bookmarkStart w:id="205" w:name="_Toc315942763"/>
      <w:bookmarkStart w:id="206" w:name="_Toc315943027"/>
      <w:bookmarkStart w:id="207" w:name="_Toc315943291"/>
      <w:bookmarkStart w:id="208" w:name="_Toc315942764"/>
      <w:bookmarkStart w:id="209" w:name="_Toc315943028"/>
      <w:bookmarkStart w:id="210" w:name="_Toc315943292"/>
      <w:bookmarkStart w:id="211" w:name="_Toc315942765"/>
      <w:bookmarkStart w:id="212" w:name="_Toc315943029"/>
      <w:bookmarkStart w:id="213" w:name="_Toc315943293"/>
      <w:bookmarkStart w:id="214" w:name="_Toc315942768"/>
      <w:bookmarkStart w:id="215" w:name="_Toc315943032"/>
      <w:bookmarkStart w:id="216" w:name="_Toc315943296"/>
      <w:bookmarkStart w:id="217" w:name="_Toc315942770"/>
      <w:bookmarkStart w:id="218" w:name="_Toc315943034"/>
      <w:bookmarkStart w:id="219" w:name="_Toc315943298"/>
      <w:bookmarkStart w:id="220" w:name="_Toc315942775"/>
      <w:bookmarkStart w:id="221" w:name="_Toc315943039"/>
      <w:bookmarkStart w:id="222" w:name="_Toc315943303"/>
      <w:bookmarkStart w:id="223" w:name="_Toc315942777"/>
      <w:bookmarkStart w:id="224" w:name="_Toc315943041"/>
      <w:bookmarkStart w:id="225" w:name="_Toc315943305"/>
      <w:bookmarkStart w:id="226" w:name="_Toc315942782"/>
      <w:bookmarkStart w:id="227" w:name="_Toc315943046"/>
      <w:bookmarkStart w:id="228" w:name="_Toc315943310"/>
      <w:bookmarkStart w:id="229" w:name="_Toc315942784"/>
      <w:bookmarkStart w:id="230" w:name="_Toc315943048"/>
      <w:bookmarkStart w:id="231" w:name="_Toc315943312"/>
      <w:bookmarkStart w:id="232" w:name="_Toc315942786"/>
      <w:bookmarkStart w:id="233" w:name="_Toc315943050"/>
      <w:bookmarkStart w:id="234" w:name="_Toc315943314"/>
      <w:bookmarkStart w:id="235" w:name="_Toc315942806"/>
      <w:bookmarkStart w:id="236" w:name="_Toc315943070"/>
      <w:bookmarkStart w:id="237" w:name="_Toc315943334"/>
      <w:bookmarkStart w:id="238" w:name="_Toc315942809"/>
      <w:bookmarkStart w:id="239" w:name="_Toc315943073"/>
      <w:bookmarkStart w:id="240" w:name="_Toc315943337"/>
      <w:bookmarkStart w:id="241" w:name="_Toc315942810"/>
      <w:bookmarkStart w:id="242" w:name="_Toc315943074"/>
      <w:bookmarkStart w:id="243" w:name="_Toc315943338"/>
      <w:bookmarkStart w:id="244" w:name="_Toc315942811"/>
      <w:bookmarkStart w:id="245" w:name="_Toc315943075"/>
      <w:bookmarkStart w:id="246" w:name="_Toc315943339"/>
      <w:bookmarkStart w:id="247" w:name="_Toc315942816"/>
      <w:bookmarkStart w:id="248" w:name="_Toc315943080"/>
      <w:bookmarkStart w:id="249" w:name="_Toc315943344"/>
      <w:bookmarkStart w:id="250" w:name="_Toc315942818"/>
      <w:bookmarkStart w:id="251" w:name="_Toc315943082"/>
      <w:bookmarkStart w:id="252" w:name="_Toc315943346"/>
      <w:bookmarkStart w:id="253" w:name="_Toc315942820"/>
      <w:bookmarkStart w:id="254" w:name="_Toc315943084"/>
      <w:bookmarkStart w:id="255" w:name="_Toc315943348"/>
      <w:bookmarkStart w:id="256" w:name="_Toc315942822"/>
      <w:bookmarkStart w:id="257" w:name="_Toc315943086"/>
      <w:bookmarkStart w:id="258" w:name="_Toc315943350"/>
      <w:bookmarkStart w:id="259" w:name="_Toc315942824"/>
      <w:bookmarkStart w:id="260" w:name="_Toc315943088"/>
      <w:bookmarkStart w:id="261" w:name="_Toc315943352"/>
      <w:bookmarkStart w:id="262" w:name="_Toc315942829"/>
      <w:bookmarkStart w:id="263" w:name="_Toc315943093"/>
      <w:bookmarkStart w:id="264" w:name="_Toc315943357"/>
      <w:bookmarkStart w:id="265" w:name="_Toc315942831"/>
      <w:bookmarkStart w:id="266" w:name="_Toc315943095"/>
      <w:bookmarkStart w:id="267" w:name="_Toc315943359"/>
      <w:bookmarkStart w:id="268" w:name="_Toc315942833"/>
      <w:bookmarkStart w:id="269" w:name="_Toc315943097"/>
      <w:bookmarkStart w:id="270" w:name="_Toc315943361"/>
      <w:bookmarkStart w:id="271" w:name="_Toc315942834"/>
      <w:bookmarkStart w:id="272" w:name="_Toc315943098"/>
      <w:bookmarkStart w:id="273" w:name="_Toc315943362"/>
      <w:bookmarkStart w:id="274" w:name="_Toc315942839"/>
      <w:bookmarkStart w:id="275" w:name="_Toc315943103"/>
      <w:bookmarkStart w:id="276" w:name="_Toc315943367"/>
      <w:bookmarkStart w:id="277" w:name="_Toc315942840"/>
      <w:bookmarkStart w:id="278" w:name="_Toc315943104"/>
      <w:bookmarkStart w:id="279" w:name="_Toc315943368"/>
      <w:bookmarkStart w:id="280" w:name="_Toc315942841"/>
      <w:bookmarkStart w:id="281" w:name="_Toc315943105"/>
      <w:bookmarkStart w:id="282" w:name="_Toc315943369"/>
      <w:bookmarkStart w:id="283" w:name="_Toc315942843"/>
      <w:bookmarkStart w:id="284" w:name="_Toc315943107"/>
      <w:bookmarkStart w:id="285" w:name="_Toc315943371"/>
      <w:bookmarkStart w:id="286" w:name="_Toc315942845"/>
      <w:bookmarkStart w:id="287" w:name="_Toc315943109"/>
      <w:bookmarkStart w:id="288" w:name="_Toc315943373"/>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br w:type="page"/>
      </w:r>
    </w:p>
    <w:p w14:paraId="4FC9CF1B" w14:textId="38A0E96E" w:rsidR="006A0BC1" w:rsidRDefault="0098023B" w:rsidP="0098023B">
      <w:pPr>
        <w:pStyle w:val="Heading2"/>
      </w:pPr>
      <w:bookmarkStart w:id="289" w:name="_Toc302147142"/>
      <w:r>
        <w:lastRenderedPageBreak/>
        <w:t>Loads Section</w:t>
      </w:r>
      <w:bookmarkEnd w:id="289"/>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90" w:name="_Toc302147143"/>
      <w:r>
        <w:t>Nodal Loads</w:t>
      </w:r>
      <w:bookmarkEnd w:id="290"/>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BB6F29">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91" w:name="_Toc302147144"/>
      <w:r>
        <w:t>Surface Loads</w:t>
      </w:r>
      <w:bookmarkEnd w:id="291"/>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BB6F29">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92" w:name="_Toc302147145"/>
      <w:r>
        <w:t xml:space="preserve">Pressure </w:t>
      </w:r>
      <w:r w:rsidR="004B0FC6">
        <w:t>Load</w:t>
      </w:r>
      <w:bookmarkEnd w:id="29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93" w:name="_Toc302147146"/>
      <w:r>
        <w:t>Traction Load</w:t>
      </w:r>
      <w:bookmarkEnd w:id="29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94" w:name="_Ref194576511"/>
      <w:bookmarkStart w:id="295" w:name="_Ref194576545"/>
      <w:bookmarkStart w:id="296" w:name="_Toc302147147"/>
      <w:r>
        <w:t>Mixture Normal Traction</w:t>
      </w:r>
      <w:bookmarkEnd w:id="294"/>
      <w:bookmarkEnd w:id="295"/>
      <w:bookmarkEnd w:id="296"/>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49" o:title=""/>
          </v:shape>
          <o:OLEObject Type="Embed" ProgID="Equation.DSMT4" ShapeID="_x0000_i1035" DrawAspect="Content" ObjectID="_1502696943"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1" o:title=""/>
          </v:shape>
          <o:OLEObject Type="Embed" ProgID="Equation.DSMT4" ShapeID="_x0000_i1036" DrawAspect="Content" ObjectID="_1502696944" r:id="rId52"/>
        </w:object>
      </w:r>
      <w:r w:rsidRPr="00C64641">
        <w:t xml:space="preserve">; thus </w:t>
      </w:r>
      <w:r w:rsidR="006C2049" w:rsidRPr="006C2049">
        <w:rPr>
          <w:position w:val="-6"/>
        </w:rPr>
        <w:object w:dxaOrig="800" w:dyaOrig="260" w14:anchorId="7E26253B">
          <v:shape id="_x0000_i1037" type="#_x0000_t75" style="width:43.45pt;height:14.25pt" o:ole="">
            <v:imagedata r:id="rId53" o:title=""/>
          </v:shape>
          <o:OLEObject Type="Embed" ProgID="Equation.DSMT4" ShapeID="_x0000_i1037" DrawAspect="Content" ObjectID="_1502696945" r:id="rId54"/>
        </w:object>
      </w:r>
      <w:r w:rsidRPr="00C64641">
        <w:t xml:space="preserve">, where </w:t>
      </w:r>
      <w:r w:rsidR="006C2049" w:rsidRPr="006C2049">
        <w:rPr>
          <w:position w:val="-4"/>
        </w:rPr>
        <w:object w:dxaOrig="200" w:dyaOrig="200" w14:anchorId="62915E31">
          <v:shape id="_x0000_i1038" type="#_x0000_t75" style="width:7.45pt;height:7.45pt" o:ole="">
            <v:imagedata r:id="rId55" o:title=""/>
          </v:shape>
          <o:OLEObject Type="Embed" ProgID="Equation.DSMT4" ShapeID="_x0000_i1038" DrawAspect="Content" ObjectID="_1502696946"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7" o:title=""/>
          </v:shape>
          <o:OLEObject Type="Embed" ProgID="Equation.DSMT4" ShapeID="_x0000_i1039" DrawAspect="Content" ObjectID="_1502696947" r:id="rId58"/>
        </w:object>
      </w:r>
      <w:r w:rsidRPr="00C64641">
        <w:t xml:space="preserve">, where </w:t>
      </w:r>
      <w:r w:rsidR="006C2049" w:rsidRPr="006C2049">
        <w:rPr>
          <w:position w:val="-10"/>
        </w:rPr>
        <w:object w:dxaOrig="240" w:dyaOrig="260" w14:anchorId="793DE6B8">
          <v:shape id="_x0000_i1040" type="#_x0000_t75" style="width:14.95pt;height:14.25pt" o:ole="">
            <v:imagedata r:id="rId59" o:title=""/>
          </v:shape>
          <o:OLEObject Type="Embed" ProgID="Equation.DSMT4" ShapeID="_x0000_i1040" DrawAspect="Content" ObjectID="_1502696948" r:id="rId60"/>
        </w:object>
      </w:r>
      <w:r w:rsidRPr="00C64641">
        <w:t xml:space="preserve"> is the fluid pressure and </w:t>
      </w:r>
      <w:r w:rsidR="006C2049" w:rsidRPr="006C2049">
        <w:rPr>
          <w:position w:val="-6"/>
        </w:rPr>
        <w:object w:dxaOrig="300" w:dyaOrig="320" w14:anchorId="2834CBFD">
          <v:shape id="_x0000_i1041" type="#_x0000_t75" style="width:14.25pt;height:14.95pt" o:ole="">
            <v:imagedata r:id="rId61" o:title=""/>
          </v:shape>
          <o:OLEObject Type="Embed" ProgID="Equation.DSMT4" ShapeID="_x0000_i1041" DrawAspect="Content" ObjectID="_1502696949"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3" o:title=""/>
          </v:shape>
          <o:OLEObject Type="Embed" ProgID="Equation.DSMT4" ShapeID="_x0000_i1042" DrawAspect="Content" ObjectID="_1502696950" r:id="rId64"/>
        </w:object>
      </w:r>
      <w:r w:rsidRPr="00C64641">
        <w:t xml:space="preserve">, where </w:t>
      </w:r>
      <w:r w:rsidR="006C2049" w:rsidRPr="006C2049">
        <w:rPr>
          <w:position w:val="-6"/>
        </w:rPr>
        <w:object w:dxaOrig="980" w:dyaOrig="320" w14:anchorId="01C7119C">
          <v:shape id="_x0000_i1043" type="#_x0000_t75" style="width:50.25pt;height:14.95pt" o:ole="">
            <v:imagedata r:id="rId65" o:title=""/>
          </v:shape>
          <o:OLEObject Type="Embed" ProgID="Equation.DSMT4" ShapeID="_x0000_i1043" DrawAspect="Content" ObjectID="_1502696951"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7" o:title=""/>
          </v:shape>
          <o:OLEObject Type="Embed" ProgID="Equation.DSMT4" ShapeID="_x0000_i1044" DrawAspect="Content" ObjectID="_1502696952" r:id="rId6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69" o:title=""/>
          </v:shape>
          <o:OLEObject Type="Embed" ProgID="Equation.DSMT4" ShapeID="_x0000_i1045" DrawAspect="Content" ObjectID="_1502696953"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95pt;height:14.25pt" o:ole="">
            <v:imagedata r:id="rId71" o:title=""/>
          </v:shape>
          <o:OLEObject Type="Embed" ProgID="Equation.DSMT4" ShapeID="_x0000_i1046" DrawAspect="Content" ObjectID="_1502696954"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3" o:title=""/>
          </v:shape>
          <o:OLEObject Type="Embed" ProgID="Equation.DSMT4" ShapeID="_x0000_i1047" DrawAspect="Content" ObjectID="_1502696955" r:id="rId74"/>
        </w:object>
      </w:r>
      <w:r w:rsidRPr="00C64641">
        <w:t xml:space="preserve">, the corresponding boundary conditions are </w:t>
      </w:r>
      <w:r w:rsidR="006C2049" w:rsidRPr="006C2049">
        <w:rPr>
          <w:position w:val="-12"/>
        </w:rPr>
        <w:object w:dxaOrig="700" w:dyaOrig="360" w14:anchorId="3C8B52AF">
          <v:shape id="_x0000_i1048" type="#_x0000_t75" style="width:36.7pt;height:21.75pt" o:ole="">
            <v:imagedata r:id="rId75" o:title=""/>
          </v:shape>
          <o:OLEObject Type="Embed" ProgID="Equation.DSMT4" ShapeID="_x0000_i1048" DrawAspect="Content" ObjectID="_1502696956" r:id="rId76"/>
        </w:object>
      </w:r>
      <w:r w:rsidRPr="00C64641">
        <w:t xml:space="preserve"> and </w:t>
      </w:r>
      <w:r w:rsidR="006C2049" w:rsidRPr="006C2049">
        <w:rPr>
          <w:position w:val="-12"/>
        </w:rPr>
        <w:object w:dxaOrig="840" w:dyaOrig="360" w14:anchorId="6CB25C27">
          <v:shape id="_x0000_i1049" type="#_x0000_t75" style="width:43.45pt;height:21.75pt" o:ole="">
            <v:imagedata r:id="rId77" o:title=""/>
          </v:shape>
          <o:OLEObject Type="Embed" ProgID="Equation.DSMT4" ShapeID="_x0000_i1049" DrawAspect="Content" ObjectID="_1502696957" r:id="rId78"/>
        </w:object>
      </w:r>
      <w:r w:rsidRPr="00C64641">
        <w:t xml:space="preserve"> (or </w:t>
      </w:r>
      <w:r w:rsidR="006C2049" w:rsidRPr="006C2049">
        <w:rPr>
          <w:position w:val="-12"/>
        </w:rPr>
        <w:object w:dxaOrig="600" w:dyaOrig="380" w14:anchorId="00DD9000">
          <v:shape id="_x0000_i1050" type="#_x0000_t75" style="width:28.55pt;height:21.75pt" o:ole="">
            <v:imagedata r:id="rId79" o:title=""/>
          </v:shape>
          <o:OLEObject Type="Embed" ProgID="Equation.DSMT4" ShapeID="_x0000_i1050" DrawAspect="Content" ObjectID="_1502696958"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97" w:name="_Toc302147148"/>
      <w:r w:rsidRPr="00C64641">
        <w:t>Fluid Flux</w:t>
      </w:r>
      <w:bookmarkEnd w:id="297"/>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1" o:title=""/>
          </v:shape>
          <o:OLEObject Type="Embed" ProgID="Equation.DSMT4" ShapeID="_x0000_i1051" DrawAspect="Content" ObjectID="_1502696959"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3" o:title=""/>
          </v:shape>
          <o:OLEObject Type="Embed" ProgID="Equation.DSMT4" ShapeID="_x0000_i1052" DrawAspect="Content" ObjectID="_1502696960"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5" o:title=""/>
          </v:shape>
          <o:OLEObject Type="Embed" ProgID="Equation.DSMT4" ShapeID="_x0000_i1053" DrawAspect="Content" ObjectID="_1502696961"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7" o:title=""/>
          </v:shape>
          <o:OLEObject Type="Embed" ProgID="Equation.DSMT4" ShapeID="_x0000_i1054" DrawAspect="Content" ObjectID="_1502696962"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9" o:title=""/>
          </v:shape>
          <o:OLEObject Type="Embed" ProgID="Equation.DSMT4" ShapeID="_x0000_i1055" DrawAspect="Content" ObjectID="_1502696963"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1" o:title=""/>
          </v:shape>
          <o:OLEObject Type="Embed" ProgID="Equation.DSMT4" ShapeID="_x0000_i1056" DrawAspect="Content" ObjectID="_1502696964" r:id="rId9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3" o:title=""/>
          </v:shape>
          <o:OLEObject Type="Embed" ProgID="Equation.DSMT4" ShapeID="_x0000_i1057" DrawAspect="Content" ObjectID="_1502696965"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7pt;height:21.75pt" o:ole="">
            <v:imagedata r:id="rId95" o:title=""/>
          </v:shape>
          <o:OLEObject Type="Embed" ProgID="Equation.DSMT4" ShapeID="_x0000_i1058" DrawAspect="Content" ObjectID="_1502696966"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7" o:title=""/>
          </v:shape>
          <o:OLEObject Type="Embed" ProgID="Equation.DSMT4" ShapeID="_x0000_i1059" DrawAspect="Content" ObjectID="_1502696967"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98" w:name="_Toc302147149"/>
      <w:r w:rsidRPr="00C64641">
        <w:lastRenderedPageBreak/>
        <w:t>Solute Flux</w:t>
      </w:r>
      <w:bookmarkEnd w:id="298"/>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95pt" o:ole="">
            <v:imagedata r:id="rId99" o:title=""/>
          </v:shape>
          <o:OLEObject Type="Embed" ProgID="Equation.DSMT4" ShapeID="_x0000_i1060" DrawAspect="Content" ObjectID="_1502696968"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95pt" o:ole="">
            <v:imagedata r:id="rId101" o:title=""/>
          </v:shape>
          <o:OLEObject Type="Embed" ProgID="Equation.DSMT4" ShapeID="_x0000_i1061" DrawAspect="Content" ObjectID="_1502696969"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3" o:title=""/>
          </v:shape>
          <o:OLEObject Type="Embed" ProgID="Equation.DSMT4" ShapeID="_x0000_i1062" DrawAspect="Content" ObjectID="_1502696970"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5" o:title=""/>
          </v:shape>
          <o:OLEObject Type="Embed" ProgID="Equation.DSMT4" ShapeID="_x0000_i1063" DrawAspect="Content" ObjectID="_1502696971"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BB6F29">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99" w:name="_Toc302147150"/>
      <w:r>
        <w:t>Heat Flux</w:t>
      </w:r>
      <w:bookmarkEnd w:id="299"/>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00" w:name="_Toc302147151"/>
      <w:r>
        <w:t>Convective Heat Flux</w:t>
      </w:r>
      <w:bookmarkEnd w:id="300"/>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01" w:name="_Toc302147152"/>
      <w:r>
        <w:t xml:space="preserve">Body </w:t>
      </w:r>
      <w:r w:rsidR="002528E9">
        <w:t>Loads</w:t>
      </w:r>
      <w:bookmarkEnd w:id="301"/>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02" w:name="_Toc302147153"/>
      <w:r>
        <w:t>Constant Body Force</w:t>
      </w:r>
      <w:bookmarkEnd w:id="302"/>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03" w:name="_Toc302147154"/>
      <w:r>
        <w:t>Non-Constant Body Force</w:t>
      </w:r>
      <w:bookmarkEnd w:id="303"/>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04" w:name="_Toc337555754"/>
      <w:bookmarkStart w:id="305" w:name="_Toc350246989"/>
      <w:bookmarkStart w:id="306" w:name="_Toc350354875"/>
      <w:bookmarkStart w:id="307" w:name="_Toc350439833"/>
      <w:bookmarkStart w:id="308" w:name="_Toc352596239"/>
      <w:bookmarkStart w:id="309" w:name="_Toc363725012"/>
      <w:bookmarkStart w:id="310" w:name="_Toc337555755"/>
      <w:bookmarkStart w:id="311" w:name="_Toc350246990"/>
      <w:bookmarkStart w:id="312" w:name="_Toc350354876"/>
      <w:bookmarkStart w:id="313" w:name="_Toc350439834"/>
      <w:bookmarkStart w:id="314" w:name="_Toc352596240"/>
      <w:bookmarkStart w:id="315" w:name="_Toc363725013"/>
      <w:bookmarkStart w:id="316" w:name="_Toc302147155"/>
      <w:bookmarkEnd w:id="304"/>
      <w:bookmarkEnd w:id="305"/>
      <w:bookmarkEnd w:id="306"/>
      <w:bookmarkEnd w:id="307"/>
      <w:bookmarkEnd w:id="308"/>
      <w:bookmarkEnd w:id="309"/>
      <w:bookmarkEnd w:id="310"/>
      <w:bookmarkEnd w:id="311"/>
      <w:bookmarkEnd w:id="312"/>
      <w:bookmarkEnd w:id="313"/>
      <w:bookmarkEnd w:id="314"/>
      <w:bookmarkEnd w:id="315"/>
      <w:r>
        <w:t>Centrifugal Force</w:t>
      </w:r>
      <w:bookmarkEnd w:id="316"/>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95pt;height:14.25pt" o:ole="">
            <v:imagedata r:id="rId107" o:title=""/>
          </v:shape>
          <o:OLEObject Type="Embed" ProgID="Equation.DSMT4" ShapeID="_x0000_i1064" DrawAspect="Content" ObjectID="_1502696972" r:id="rId108"/>
        </w:object>
      </w:r>
      <w:r>
        <w:t xml:space="preserve"> about a rotation axis directed along </w:t>
      </w:r>
      <w:r w:rsidR="006C2049" w:rsidRPr="006C2049">
        <w:rPr>
          <w:position w:val="-4"/>
        </w:rPr>
        <w:object w:dxaOrig="200" w:dyaOrig="200" w14:anchorId="47F51CE4">
          <v:shape id="_x0000_i1065" type="#_x0000_t75" style="width:7.45pt;height:7.45pt" o:ole="">
            <v:imagedata r:id="rId109" o:title=""/>
          </v:shape>
          <o:OLEObject Type="Embed" ProgID="Equation.DSMT4" ShapeID="_x0000_i1065" DrawAspect="Content" ObjectID="_1502696973" r:id="rId11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1" o:title=""/>
          </v:shape>
          <o:OLEObject Type="Embed" ProgID="Equation.DSMT4" ShapeID="_x0000_i1066" DrawAspect="Content" ObjectID="_1502696974"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17" w:name="_Toc302147156"/>
      <w:r>
        <w:t>Heat source</w:t>
      </w:r>
      <w:bookmarkEnd w:id="317"/>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18" w:name="_Toc302147157"/>
      <w:r w:rsidR="00602A42">
        <w:lastRenderedPageBreak/>
        <w:t xml:space="preserve">Contact </w:t>
      </w:r>
      <w:r w:rsidR="008826A0">
        <w:t>Section</w:t>
      </w:r>
      <w:bookmarkEnd w:id="318"/>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19" w:name="_Toc302147158"/>
      <w:r>
        <w:t>Sliding Interfaces</w:t>
      </w:r>
      <w:bookmarkEnd w:id="319"/>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BB6F29">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BB6F29">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95pt;height:21.75pt" o:ole="">
            <v:imagedata r:id="rId113" o:title=""/>
          </v:shape>
          <o:OLEObject Type="Embed" ProgID="Equation.DSMT4" ShapeID="_x0000_i1067" DrawAspect="Content" ObjectID="_1502696975"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5" o:title=""/>
          </v:shape>
          <o:OLEObject Type="Embed" ProgID="Equation.DSMT4" ShapeID="_x0000_i1068" DrawAspect="Content" ObjectID="_1502696976"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7" o:title=""/>
          </v:shape>
          <o:OLEObject Type="Embed" ProgID="Equation.DSMT4" ShapeID="_x0000_i1069" DrawAspect="Content" ObjectID="_1502696977" r:id="rId118"/>
        </w:object>
      </w:r>
      <w:r>
        <w:t xml:space="preserve">, </w:t>
      </w:r>
      <w:r w:rsidR="006C2049" w:rsidRPr="006C2049">
        <w:rPr>
          <w:position w:val="-4"/>
        </w:rPr>
        <w:object w:dxaOrig="420" w:dyaOrig="200" w14:anchorId="1447B3D1">
          <v:shape id="_x0000_i1070" type="#_x0000_t75" style="width:21.75pt;height:7.45pt" o:ole="">
            <v:imagedata r:id="rId119" o:title=""/>
          </v:shape>
          <o:OLEObject Type="Embed" ProgID="Equation.DSMT4" ShapeID="_x0000_i1070" DrawAspect="Content" ObjectID="_1502696978"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20" w:name="_Toc302147159"/>
      <w:r>
        <w:t>Biphasic Contact</w:t>
      </w:r>
      <w:bookmarkEnd w:id="320"/>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1" o:title=""/>
          </v:shape>
          <o:OLEObject Type="Embed" ProgID="Equation.DSMT4" ShapeID="_x0000_i1071" DrawAspect="Content" ObjectID="_1502696979"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21" w:name="_Toc302147160"/>
      <w:r>
        <w:t xml:space="preserve">Biphasic-Solute </w:t>
      </w:r>
      <w:r w:rsidR="00147151">
        <w:t xml:space="preserve">and Multiphasic </w:t>
      </w:r>
      <w:r>
        <w:t>Contact</w:t>
      </w:r>
      <w:bookmarkEnd w:id="321"/>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3" o:title=""/>
          </v:shape>
          <o:OLEObject Type="Embed" ProgID="Equation.DSMT4" ShapeID="_x0000_i1072" DrawAspect="Content" ObjectID="_1502696980"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95pt" o:ole="">
            <v:imagedata r:id="rId125" o:title=""/>
          </v:shape>
          <o:OLEObject Type="Embed" ProgID="Equation.DSMT4" ShapeID="_x0000_i1073" DrawAspect="Content" ObjectID="_1502696981"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95pt" o:ole="">
            <v:imagedata r:id="rId127" o:title=""/>
          </v:shape>
          <o:OLEObject Type="Embed" ProgID="Equation.DSMT4" ShapeID="_x0000_i1074" DrawAspect="Content" ObjectID="_1502696982"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22" w:name="_Toc302147161"/>
      <w:r w:rsidRPr="00793EA8">
        <w:t>Rigid Wall Interfaces</w:t>
      </w:r>
      <w:bookmarkEnd w:id="322"/>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29" o:title=""/>
          </v:shape>
          <o:OLEObject Type="Embed" ProgID="Equation.DSMT4" ShapeID="_x0000_i1075" DrawAspect="Content" ObjectID="_1502696983"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05pt;height:21.75pt" o:ole="">
            <v:imagedata r:id="rId131" o:title=""/>
          </v:shape>
          <o:OLEObject Type="Embed" ProgID="Equation.DSMT4" ShapeID="_x0000_i1076" DrawAspect="Content" ObjectID="_1502696984"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23" w:name="_Ref418602001"/>
      <w:bookmarkStart w:id="324" w:name="_Toc302147162"/>
      <w:r>
        <w:t>Tied Interfaces</w:t>
      </w:r>
      <w:bookmarkEnd w:id="323"/>
      <w:bookmarkEnd w:id="324"/>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25" w:name="_Toc302147163"/>
      <w:r>
        <w:t>Tied Biphasic Interfaces</w:t>
      </w:r>
      <w:bookmarkEnd w:id="325"/>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326" w:name="_Toc302147164"/>
      <w:r>
        <w:t>Sticky Interfaces</w:t>
      </w:r>
      <w:bookmarkEnd w:id="326"/>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BB6F29">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327" w:name="_Toc302147165"/>
      <w:r>
        <w:t>Rigid Interfaces</w:t>
      </w:r>
      <w:bookmarkEnd w:id="32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28" w:name="_Toc302147166"/>
      <w:r>
        <w:lastRenderedPageBreak/>
        <w:t>Rigid Joints</w:t>
      </w:r>
      <w:bookmarkEnd w:id="32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29" w:name="_Toc302147167"/>
      <w:r>
        <w:lastRenderedPageBreak/>
        <w:t>Constraints Section</w:t>
      </w:r>
      <w:bookmarkEnd w:id="32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30" w:name="_Ref275247132"/>
      <w:bookmarkStart w:id="331" w:name="_Toc302147168"/>
      <w:r>
        <w:t>Rigid Body Constraints</w:t>
      </w:r>
      <w:bookmarkEnd w:id="330"/>
      <w:bookmarkEnd w:id="33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32" w:name="_Toc302147169"/>
      <w:r>
        <w:lastRenderedPageBreak/>
        <w:t>Discrete Section</w:t>
      </w:r>
      <w:bookmarkEnd w:id="33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33" w:name="_Toc302147170"/>
      <w:r>
        <w:t>Springs</w:t>
      </w:r>
      <w:bookmarkEnd w:id="33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34" w:name="_Toc370461174"/>
      <w:bookmarkStart w:id="335" w:name="_Toc200951584"/>
      <w:bookmarkStart w:id="336" w:name="_Ref200951687"/>
      <w:bookmarkEnd w:id="334"/>
      <w:r>
        <w:br w:type="page"/>
      </w:r>
    </w:p>
    <w:p w14:paraId="209C028A" w14:textId="77777777" w:rsidR="006A0BC1" w:rsidRDefault="006A0BC1" w:rsidP="006A0BC1">
      <w:pPr>
        <w:pStyle w:val="Heading2"/>
      </w:pPr>
      <w:bookmarkStart w:id="337" w:name="_Toc377546984"/>
      <w:bookmarkStart w:id="338" w:name="_Toc377547230"/>
      <w:bookmarkStart w:id="339" w:name="_Toc388270517"/>
      <w:bookmarkStart w:id="340" w:name="_Toc377546985"/>
      <w:bookmarkStart w:id="341" w:name="_Toc377547231"/>
      <w:bookmarkStart w:id="342" w:name="_Toc388270518"/>
      <w:bookmarkStart w:id="343" w:name="_Toc377546986"/>
      <w:bookmarkStart w:id="344" w:name="_Toc377547232"/>
      <w:bookmarkStart w:id="345" w:name="_Toc388270519"/>
      <w:bookmarkStart w:id="346" w:name="_Toc377546987"/>
      <w:bookmarkStart w:id="347" w:name="_Toc377547233"/>
      <w:bookmarkStart w:id="348" w:name="_Toc388270520"/>
      <w:bookmarkStart w:id="349" w:name="_Toc377546988"/>
      <w:bookmarkStart w:id="350" w:name="_Toc377547234"/>
      <w:bookmarkStart w:id="351" w:name="_Toc388270521"/>
      <w:bookmarkStart w:id="352" w:name="_Toc377546989"/>
      <w:bookmarkStart w:id="353" w:name="_Toc377547235"/>
      <w:bookmarkStart w:id="354" w:name="_Toc388270522"/>
      <w:bookmarkStart w:id="355" w:name="_Toc377546990"/>
      <w:bookmarkStart w:id="356" w:name="_Toc377547236"/>
      <w:bookmarkStart w:id="357" w:name="_Toc388270523"/>
      <w:bookmarkStart w:id="358" w:name="_Toc377546991"/>
      <w:bookmarkStart w:id="359" w:name="_Toc377547237"/>
      <w:bookmarkStart w:id="360" w:name="_Toc388270524"/>
      <w:bookmarkStart w:id="361" w:name="_Toc377546992"/>
      <w:bookmarkStart w:id="362" w:name="_Toc377547238"/>
      <w:bookmarkStart w:id="363" w:name="_Toc388270525"/>
      <w:bookmarkStart w:id="364" w:name="_Toc377546993"/>
      <w:bookmarkStart w:id="365" w:name="_Toc377547239"/>
      <w:bookmarkStart w:id="366" w:name="_Toc388270526"/>
      <w:bookmarkStart w:id="367" w:name="_Toc377546994"/>
      <w:bookmarkStart w:id="368" w:name="_Toc377547240"/>
      <w:bookmarkStart w:id="369" w:name="_Toc388270527"/>
      <w:bookmarkStart w:id="370" w:name="_Ref259527079"/>
      <w:bookmarkStart w:id="371" w:name="_Toc302147171"/>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r>
        <w:lastRenderedPageBreak/>
        <w:t>LoadData Section</w:t>
      </w:r>
      <w:bookmarkEnd w:id="370"/>
      <w:bookmarkEnd w:id="37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DA4325" w:rsidRDefault="00DA4325">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DA4325" w:rsidRDefault="00DA4325">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DA4325" w:rsidRDefault="00DA4325">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DA4325" w:rsidRDefault="00DA4325">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DA4325" w:rsidRDefault="00DA4325">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DA4325" w:rsidRDefault="00DA4325">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DA4325" w:rsidRDefault="00DA4325">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72" w:name="_Ref377546765"/>
      <w:bookmarkStart w:id="373" w:name="_Toc302147172"/>
      <w:r>
        <w:lastRenderedPageBreak/>
        <w:t>Output Section</w:t>
      </w:r>
      <w:bookmarkEnd w:id="372"/>
      <w:bookmarkEnd w:id="37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74" w:name="_Toc311799480"/>
      <w:bookmarkStart w:id="375" w:name="_Toc315443351"/>
      <w:bookmarkStart w:id="376" w:name="_Toc315942869"/>
      <w:bookmarkStart w:id="377" w:name="_Toc315943133"/>
      <w:bookmarkStart w:id="378" w:name="_Toc315943397"/>
      <w:bookmarkStart w:id="379" w:name="_Toc302147173"/>
      <w:bookmarkEnd w:id="374"/>
      <w:bookmarkEnd w:id="375"/>
      <w:bookmarkEnd w:id="376"/>
      <w:bookmarkEnd w:id="377"/>
      <w:bookmarkEnd w:id="378"/>
      <w:r>
        <w:t>Logfile</w:t>
      </w:r>
      <w:bookmarkEnd w:id="37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BB6F29">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80" w:name="_Toc302147174"/>
      <w:r>
        <w:t xml:space="preserve">Node_Data </w:t>
      </w:r>
      <w:r w:rsidR="00D153DC">
        <w:t>C</w:t>
      </w:r>
      <w:r>
        <w:t>lass</w:t>
      </w:r>
      <w:bookmarkEnd w:id="38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81" w:name="_Toc302147175"/>
      <w:r>
        <w:t>Element_Data Class</w:t>
      </w:r>
      <w:bookmarkEnd w:id="381"/>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382" w:author="Gerard" w:date="2015-06-16T07:13:00Z"/>
        </w:trPr>
        <w:tc>
          <w:tcPr>
            <w:tcW w:w="2268" w:type="dxa"/>
            <w:shd w:val="clear" w:color="auto" w:fill="auto"/>
          </w:tcPr>
          <w:p w14:paraId="7C568D75" w14:textId="372989A3" w:rsidR="000707A9" w:rsidRDefault="000707A9" w:rsidP="00C258C3">
            <w:pPr>
              <w:pStyle w:val="code"/>
              <w:rPr>
                <w:ins w:id="383" w:author="Gerard" w:date="2015-06-16T07:13:00Z"/>
              </w:rPr>
            </w:pPr>
            <w:ins w:id="384" w:author="Gerard" w:date="2015-06-16T07:13:00Z">
              <w:r>
                <w:t>sed</w:t>
              </w:r>
            </w:ins>
          </w:p>
        </w:tc>
        <w:tc>
          <w:tcPr>
            <w:tcW w:w="7308" w:type="dxa"/>
            <w:shd w:val="clear" w:color="auto" w:fill="auto"/>
          </w:tcPr>
          <w:p w14:paraId="1F7DBFD6" w14:textId="747B1821" w:rsidR="000707A9" w:rsidRDefault="000707A9" w:rsidP="001F334A">
            <w:pPr>
              <w:rPr>
                <w:ins w:id="385" w:author="Gerard" w:date="2015-06-16T07:13:00Z"/>
              </w:rPr>
            </w:pPr>
            <w:ins w:id="386" w:author="Gerard" w:date="2015-06-16T07:13:00Z">
              <w:r>
                <w:t>strain energy density</w:t>
              </w:r>
            </w:ins>
          </w:p>
        </w:tc>
      </w:tr>
      <w:tr w:rsidR="000707A9" w14:paraId="574CC4DF" w14:textId="77777777" w:rsidTr="00C258C3">
        <w:trPr>
          <w:ins w:id="387" w:author="Gerard" w:date="2015-06-16T07:13:00Z"/>
        </w:trPr>
        <w:tc>
          <w:tcPr>
            <w:tcW w:w="2268" w:type="dxa"/>
            <w:shd w:val="clear" w:color="auto" w:fill="auto"/>
          </w:tcPr>
          <w:p w14:paraId="58F2DEA6" w14:textId="3159AC11" w:rsidR="000707A9" w:rsidRDefault="000707A9" w:rsidP="00C258C3">
            <w:pPr>
              <w:pStyle w:val="code"/>
              <w:rPr>
                <w:ins w:id="388" w:author="Gerard" w:date="2015-06-16T07:13:00Z"/>
              </w:rPr>
            </w:pPr>
            <w:ins w:id="389" w:author="Gerard" w:date="2015-06-16T07:13:00Z">
              <w:r>
                <w:t>devsed</w:t>
              </w:r>
            </w:ins>
          </w:p>
        </w:tc>
        <w:tc>
          <w:tcPr>
            <w:tcW w:w="7308" w:type="dxa"/>
            <w:shd w:val="clear" w:color="auto" w:fill="auto"/>
          </w:tcPr>
          <w:p w14:paraId="78545BA5" w14:textId="2AABC165" w:rsidR="000707A9" w:rsidRDefault="000707A9" w:rsidP="001F334A">
            <w:pPr>
              <w:rPr>
                <w:ins w:id="390" w:author="Gerard" w:date="2015-06-16T07:13:00Z"/>
              </w:rPr>
            </w:pPr>
            <w:ins w:id="391"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92" w:name="_Toc311799485"/>
      <w:bookmarkStart w:id="393" w:name="_Toc315443356"/>
      <w:bookmarkStart w:id="394" w:name="_Toc315942874"/>
      <w:bookmarkStart w:id="395" w:name="_Toc315943138"/>
      <w:bookmarkStart w:id="396" w:name="_Toc315943402"/>
      <w:bookmarkStart w:id="397" w:name="_Toc311799487"/>
      <w:bookmarkStart w:id="398" w:name="_Toc315443358"/>
      <w:bookmarkStart w:id="399" w:name="_Toc315942876"/>
      <w:bookmarkStart w:id="400" w:name="_Toc315943140"/>
      <w:bookmarkStart w:id="401" w:name="_Toc315943404"/>
      <w:bookmarkStart w:id="402" w:name="_Toc302147176"/>
      <w:bookmarkEnd w:id="392"/>
      <w:bookmarkEnd w:id="393"/>
      <w:bookmarkEnd w:id="394"/>
      <w:bookmarkEnd w:id="395"/>
      <w:bookmarkEnd w:id="396"/>
      <w:bookmarkEnd w:id="397"/>
      <w:bookmarkEnd w:id="398"/>
      <w:bookmarkEnd w:id="399"/>
      <w:bookmarkEnd w:id="400"/>
      <w:bookmarkEnd w:id="401"/>
      <w:r>
        <w:t>Rigid_Body_Data Class</w:t>
      </w:r>
      <w:bookmarkEnd w:id="40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rPr>
                <w:b/>
                <w:bCs/>
                <w:caps/>
              </w:rPr>
              <w:pPrChange w:id="403" w:author="Gerard" w:date="2015-06-16T07:16:00Z">
                <w:pPr>
                  <w:spacing w:before="120" w:after="120"/>
                </w:pPr>
              </w:pPrChange>
            </w:pPr>
            <w:r w:rsidRPr="000B272C">
              <w:t>x</w:t>
            </w:r>
          </w:p>
        </w:tc>
        <w:tc>
          <w:tcPr>
            <w:tcW w:w="6948" w:type="dxa"/>
            <w:shd w:val="clear" w:color="auto" w:fill="auto"/>
          </w:tcPr>
          <w:p w14:paraId="4F231B21" w14:textId="2E3DCE19" w:rsidR="006A0BC1" w:rsidRDefault="006A0BC1" w:rsidP="006A0BC1">
            <w:r>
              <w:t>x-coordinate of center of mass</w:t>
            </w:r>
            <w:ins w:id="404"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rPr>
                <w:b/>
                <w:bCs/>
                <w:caps/>
              </w:rPr>
              <w:pPrChange w:id="405" w:author="Gerard" w:date="2015-06-16T07:16:00Z">
                <w:pPr>
                  <w:spacing w:before="120" w:after="120"/>
                </w:pPr>
              </w:pPrChange>
            </w:pPr>
            <w:r w:rsidRPr="000B272C">
              <w:t>y</w:t>
            </w:r>
          </w:p>
        </w:tc>
        <w:tc>
          <w:tcPr>
            <w:tcW w:w="6948" w:type="dxa"/>
            <w:shd w:val="clear" w:color="auto" w:fill="auto"/>
          </w:tcPr>
          <w:p w14:paraId="36B6F833" w14:textId="141872AC" w:rsidR="006A0BC1" w:rsidRDefault="006A0BC1" w:rsidP="006A0BC1">
            <w:r>
              <w:t>y-coordinate of center of mass</w:t>
            </w:r>
            <w:ins w:id="406"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rPr>
                <w:b/>
                <w:bCs/>
                <w:caps/>
              </w:rPr>
              <w:pPrChange w:id="407" w:author="Gerard" w:date="2015-06-16T07:16:00Z">
                <w:pPr>
                  <w:spacing w:before="120" w:after="120"/>
                </w:pPr>
              </w:pPrChange>
            </w:pPr>
            <w:r w:rsidRPr="000B272C">
              <w:t>z</w:t>
            </w:r>
          </w:p>
        </w:tc>
        <w:tc>
          <w:tcPr>
            <w:tcW w:w="6948" w:type="dxa"/>
            <w:shd w:val="clear" w:color="auto" w:fill="auto"/>
          </w:tcPr>
          <w:p w14:paraId="0C985C4A" w14:textId="08F3DEF2" w:rsidR="006A0BC1" w:rsidRDefault="006A0BC1" w:rsidP="006A0BC1">
            <w:r>
              <w:t>z-coordinate of center of mass</w:t>
            </w:r>
            <w:ins w:id="408" w:author="Gerard" w:date="2015-06-16T07:16:00Z">
              <w:r w:rsidR="000707A9">
                <w:t xml:space="preserve"> position</w:t>
              </w:r>
            </w:ins>
          </w:p>
        </w:tc>
      </w:tr>
      <w:tr w:rsidR="000707A9" w14:paraId="2B7BE637" w14:textId="77777777">
        <w:trPr>
          <w:ins w:id="409" w:author="Gerard" w:date="2015-06-16T07:15:00Z"/>
        </w:trPr>
        <w:tc>
          <w:tcPr>
            <w:tcW w:w="2628" w:type="dxa"/>
            <w:shd w:val="clear" w:color="auto" w:fill="auto"/>
          </w:tcPr>
          <w:p w14:paraId="4BBD2A96" w14:textId="043FA962" w:rsidR="000707A9" w:rsidRPr="000B272C" w:rsidRDefault="000707A9">
            <w:pPr>
              <w:pStyle w:val="Code0"/>
              <w:rPr>
                <w:ins w:id="410" w:author="Gerard" w:date="2015-06-16T07:15:00Z"/>
              </w:rPr>
              <w:pPrChange w:id="411" w:author="Gerard" w:date="2015-06-16T07:16:00Z">
                <w:pPr/>
              </w:pPrChange>
            </w:pPr>
            <w:ins w:id="412" w:author="Gerard" w:date="2015-06-16T07:15:00Z">
              <w:r>
                <w:t>vx</w:t>
              </w:r>
            </w:ins>
          </w:p>
        </w:tc>
        <w:tc>
          <w:tcPr>
            <w:tcW w:w="6948" w:type="dxa"/>
            <w:shd w:val="clear" w:color="auto" w:fill="auto"/>
          </w:tcPr>
          <w:p w14:paraId="33179A01" w14:textId="10BBF880" w:rsidR="000707A9" w:rsidRDefault="000707A9">
            <w:pPr>
              <w:rPr>
                <w:ins w:id="413" w:author="Gerard" w:date="2015-06-16T07:15:00Z"/>
              </w:rPr>
            </w:pPr>
            <w:ins w:id="414" w:author="Gerard" w:date="2015-06-16T07:16:00Z">
              <w:r>
                <w:t>x-</w:t>
              </w:r>
            </w:ins>
            <w:ins w:id="415" w:author="Gerard" w:date="2015-06-16T07:18:00Z">
              <w:r>
                <w:t>component</w:t>
              </w:r>
            </w:ins>
            <w:ins w:id="416" w:author="Gerard" w:date="2015-06-16T07:16:00Z">
              <w:r>
                <w:t xml:space="preserve"> of center of mass velocity</w:t>
              </w:r>
            </w:ins>
          </w:p>
        </w:tc>
      </w:tr>
      <w:tr w:rsidR="000707A9" w14:paraId="05FB762D" w14:textId="77777777">
        <w:trPr>
          <w:ins w:id="417" w:author="Gerard" w:date="2015-06-16T07:15:00Z"/>
        </w:trPr>
        <w:tc>
          <w:tcPr>
            <w:tcW w:w="2628" w:type="dxa"/>
            <w:shd w:val="clear" w:color="auto" w:fill="auto"/>
          </w:tcPr>
          <w:p w14:paraId="4B3B9B41" w14:textId="1951C382" w:rsidR="000707A9" w:rsidRPr="000B272C" w:rsidRDefault="000707A9">
            <w:pPr>
              <w:pStyle w:val="Code0"/>
              <w:rPr>
                <w:ins w:id="418" w:author="Gerard" w:date="2015-06-16T07:15:00Z"/>
              </w:rPr>
              <w:pPrChange w:id="419" w:author="Gerard" w:date="2015-06-16T07:16:00Z">
                <w:pPr/>
              </w:pPrChange>
            </w:pPr>
            <w:ins w:id="420" w:author="Gerard" w:date="2015-06-16T07:15:00Z">
              <w:r>
                <w:t>vy</w:t>
              </w:r>
            </w:ins>
          </w:p>
        </w:tc>
        <w:tc>
          <w:tcPr>
            <w:tcW w:w="6948" w:type="dxa"/>
            <w:shd w:val="clear" w:color="auto" w:fill="auto"/>
          </w:tcPr>
          <w:p w14:paraId="48BFED32" w14:textId="38B28837" w:rsidR="000707A9" w:rsidRDefault="000707A9">
            <w:pPr>
              <w:rPr>
                <w:ins w:id="421" w:author="Gerard" w:date="2015-06-16T07:15:00Z"/>
              </w:rPr>
            </w:pPr>
            <w:ins w:id="422" w:author="Gerard" w:date="2015-06-16T07:16:00Z">
              <w:r>
                <w:t>y-</w:t>
              </w:r>
            </w:ins>
            <w:ins w:id="423" w:author="Gerard" w:date="2015-06-16T07:18:00Z">
              <w:r>
                <w:t xml:space="preserve">component </w:t>
              </w:r>
            </w:ins>
            <w:ins w:id="424" w:author="Gerard" w:date="2015-06-16T07:16:00Z">
              <w:r>
                <w:t>of center of mass velocity</w:t>
              </w:r>
            </w:ins>
          </w:p>
        </w:tc>
      </w:tr>
      <w:tr w:rsidR="000707A9" w14:paraId="77C3D69C" w14:textId="77777777">
        <w:trPr>
          <w:ins w:id="425" w:author="Gerard" w:date="2015-06-16T07:15:00Z"/>
        </w:trPr>
        <w:tc>
          <w:tcPr>
            <w:tcW w:w="2628" w:type="dxa"/>
            <w:shd w:val="clear" w:color="auto" w:fill="auto"/>
          </w:tcPr>
          <w:p w14:paraId="1AF15C1D" w14:textId="70C620D3" w:rsidR="000707A9" w:rsidRPr="000B272C" w:rsidRDefault="000707A9">
            <w:pPr>
              <w:pStyle w:val="Code0"/>
              <w:rPr>
                <w:ins w:id="426" w:author="Gerard" w:date="2015-06-16T07:15:00Z"/>
              </w:rPr>
              <w:pPrChange w:id="427" w:author="Gerard" w:date="2015-06-16T07:16:00Z">
                <w:pPr/>
              </w:pPrChange>
            </w:pPr>
            <w:ins w:id="428" w:author="Gerard" w:date="2015-06-16T07:15:00Z">
              <w:r>
                <w:t>vz</w:t>
              </w:r>
            </w:ins>
          </w:p>
        </w:tc>
        <w:tc>
          <w:tcPr>
            <w:tcW w:w="6948" w:type="dxa"/>
            <w:shd w:val="clear" w:color="auto" w:fill="auto"/>
          </w:tcPr>
          <w:p w14:paraId="38678E1E" w14:textId="34207D6C" w:rsidR="000707A9" w:rsidRDefault="000707A9">
            <w:pPr>
              <w:rPr>
                <w:ins w:id="429" w:author="Gerard" w:date="2015-06-16T07:15:00Z"/>
              </w:rPr>
            </w:pPr>
            <w:ins w:id="430" w:author="Gerard" w:date="2015-06-16T07:16:00Z">
              <w:r>
                <w:t>z-</w:t>
              </w:r>
            </w:ins>
            <w:ins w:id="431" w:author="Gerard" w:date="2015-06-16T07:18:00Z">
              <w:r>
                <w:t xml:space="preserve">component </w:t>
              </w:r>
            </w:ins>
            <w:ins w:id="432" w:author="Gerard" w:date="2015-06-16T07:16:00Z">
              <w:r>
                <w:t>of center of mass velocity</w:t>
              </w:r>
            </w:ins>
          </w:p>
        </w:tc>
      </w:tr>
      <w:tr w:rsidR="000707A9" w14:paraId="3B4EAC00" w14:textId="77777777">
        <w:trPr>
          <w:ins w:id="433" w:author="Gerard" w:date="2015-06-16T07:15:00Z"/>
        </w:trPr>
        <w:tc>
          <w:tcPr>
            <w:tcW w:w="2628" w:type="dxa"/>
            <w:shd w:val="clear" w:color="auto" w:fill="auto"/>
          </w:tcPr>
          <w:p w14:paraId="2F0D03FA" w14:textId="7BE62D3E" w:rsidR="000707A9" w:rsidRPr="000B272C" w:rsidRDefault="000707A9">
            <w:pPr>
              <w:pStyle w:val="Code0"/>
              <w:rPr>
                <w:ins w:id="434" w:author="Gerard" w:date="2015-06-16T07:15:00Z"/>
              </w:rPr>
              <w:pPrChange w:id="435" w:author="Gerard" w:date="2015-06-16T07:16:00Z">
                <w:pPr/>
              </w:pPrChange>
            </w:pPr>
            <w:ins w:id="436" w:author="Gerard" w:date="2015-06-16T07:15:00Z">
              <w:r>
                <w:t>ax</w:t>
              </w:r>
            </w:ins>
          </w:p>
        </w:tc>
        <w:tc>
          <w:tcPr>
            <w:tcW w:w="6948" w:type="dxa"/>
            <w:shd w:val="clear" w:color="auto" w:fill="auto"/>
          </w:tcPr>
          <w:p w14:paraId="215E577A" w14:textId="5D787119" w:rsidR="000707A9" w:rsidRDefault="000707A9">
            <w:pPr>
              <w:rPr>
                <w:ins w:id="437" w:author="Gerard" w:date="2015-06-16T07:15:00Z"/>
              </w:rPr>
            </w:pPr>
            <w:ins w:id="438" w:author="Gerard" w:date="2015-06-16T07:16:00Z">
              <w:r>
                <w:t>x-</w:t>
              </w:r>
            </w:ins>
            <w:ins w:id="439" w:author="Gerard" w:date="2015-06-16T07:18:00Z">
              <w:r>
                <w:t xml:space="preserve">component </w:t>
              </w:r>
            </w:ins>
            <w:ins w:id="440" w:author="Gerard" w:date="2015-06-16T07:16:00Z">
              <w:r>
                <w:t>of center of mass acceleration</w:t>
              </w:r>
            </w:ins>
          </w:p>
        </w:tc>
      </w:tr>
      <w:tr w:rsidR="000707A9" w14:paraId="640636F7" w14:textId="77777777">
        <w:trPr>
          <w:ins w:id="441" w:author="Gerard" w:date="2015-06-16T07:15:00Z"/>
        </w:trPr>
        <w:tc>
          <w:tcPr>
            <w:tcW w:w="2628" w:type="dxa"/>
            <w:shd w:val="clear" w:color="auto" w:fill="auto"/>
          </w:tcPr>
          <w:p w14:paraId="54295D2E" w14:textId="4862A79F" w:rsidR="000707A9" w:rsidRPr="000B272C" w:rsidRDefault="000707A9">
            <w:pPr>
              <w:pStyle w:val="Code0"/>
              <w:rPr>
                <w:ins w:id="442" w:author="Gerard" w:date="2015-06-16T07:15:00Z"/>
              </w:rPr>
              <w:pPrChange w:id="443" w:author="Gerard" w:date="2015-06-16T07:16:00Z">
                <w:pPr/>
              </w:pPrChange>
            </w:pPr>
            <w:ins w:id="444" w:author="Gerard" w:date="2015-06-16T07:15:00Z">
              <w:r>
                <w:t>ay</w:t>
              </w:r>
            </w:ins>
          </w:p>
        </w:tc>
        <w:tc>
          <w:tcPr>
            <w:tcW w:w="6948" w:type="dxa"/>
            <w:shd w:val="clear" w:color="auto" w:fill="auto"/>
          </w:tcPr>
          <w:p w14:paraId="51E89E1A" w14:textId="7097B641" w:rsidR="000707A9" w:rsidRDefault="000707A9">
            <w:pPr>
              <w:rPr>
                <w:ins w:id="445" w:author="Gerard" w:date="2015-06-16T07:15:00Z"/>
              </w:rPr>
            </w:pPr>
            <w:ins w:id="446" w:author="Gerard" w:date="2015-06-16T07:16:00Z">
              <w:r>
                <w:t>y-</w:t>
              </w:r>
            </w:ins>
            <w:ins w:id="447" w:author="Gerard" w:date="2015-06-16T07:18:00Z">
              <w:r>
                <w:t xml:space="preserve">component </w:t>
              </w:r>
            </w:ins>
            <w:ins w:id="448" w:author="Gerard" w:date="2015-06-16T07:16:00Z">
              <w:r>
                <w:t xml:space="preserve">of center of mass </w:t>
              </w:r>
            </w:ins>
            <w:ins w:id="449" w:author="Gerard" w:date="2015-06-16T07:17:00Z">
              <w:r>
                <w:t>acceleration</w:t>
              </w:r>
            </w:ins>
          </w:p>
        </w:tc>
      </w:tr>
      <w:tr w:rsidR="000707A9" w14:paraId="48F1EDE1" w14:textId="77777777">
        <w:trPr>
          <w:ins w:id="450" w:author="Gerard" w:date="2015-06-16T07:15:00Z"/>
        </w:trPr>
        <w:tc>
          <w:tcPr>
            <w:tcW w:w="2628" w:type="dxa"/>
            <w:shd w:val="clear" w:color="auto" w:fill="auto"/>
          </w:tcPr>
          <w:p w14:paraId="5D7794AB" w14:textId="0BC56198" w:rsidR="000707A9" w:rsidRPr="000B272C" w:rsidRDefault="000707A9">
            <w:pPr>
              <w:pStyle w:val="Code0"/>
              <w:rPr>
                <w:ins w:id="451" w:author="Gerard" w:date="2015-06-16T07:15:00Z"/>
              </w:rPr>
              <w:pPrChange w:id="452" w:author="Gerard" w:date="2015-06-16T07:16:00Z">
                <w:pPr/>
              </w:pPrChange>
            </w:pPr>
            <w:ins w:id="453" w:author="Gerard" w:date="2015-06-16T07:15:00Z">
              <w:r>
                <w:t>az</w:t>
              </w:r>
            </w:ins>
          </w:p>
        </w:tc>
        <w:tc>
          <w:tcPr>
            <w:tcW w:w="6948" w:type="dxa"/>
            <w:shd w:val="clear" w:color="auto" w:fill="auto"/>
          </w:tcPr>
          <w:p w14:paraId="4F8F5663" w14:textId="0737C438" w:rsidR="000707A9" w:rsidRDefault="000707A9">
            <w:pPr>
              <w:rPr>
                <w:ins w:id="454" w:author="Gerard" w:date="2015-06-16T07:15:00Z"/>
              </w:rPr>
            </w:pPr>
            <w:ins w:id="455" w:author="Gerard" w:date="2015-06-16T07:16:00Z">
              <w:r>
                <w:t>z-</w:t>
              </w:r>
            </w:ins>
            <w:ins w:id="456" w:author="Gerard" w:date="2015-06-16T07:18:00Z">
              <w:r>
                <w:t xml:space="preserve">component </w:t>
              </w:r>
            </w:ins>
            <w:ins w:id="457" w:author="Gerard" w:date="2015-06-16T07:16:00Z">
              <w:r>
                <w:t xml:space="preserve">of center of mass </w:t>
              </w:r>
            </w:ins>
            <w:ins w:id="458" w:author="Gerard" w:date="2015-06-16T07:17:00Z">
              <w:r>
                <w:t>acceleration</w:t>
              </w:r>
            </w:ins>
          </w:p>
        </w:tc>
      </w:tr>
      <w:tr w:rsidR="000707A9" w14:paraId="2AE21C81" w14:textId="77777777">
        <w:trPr>
          <w:ins w:id="459" w:author="Gerard" w:date="2015-06-16T07:17:00Z"/>
        </w:trPr>
        <w:tc>
          <w:tcPr>
            <w:tcW w:w="2628" w:type="dxa"/>
            <w:shd w:val="clear" w:color="auto" w:fill="auto"/>
          </w:tcPr>
          <w:p w14:paraId="1556208B" w14:textId="50CD1469" w:rsidR="000707A9" w:rsidRDefault="000707A9" w:rsidP="000707A9">
            <w:pPr>
              <w:pStyle w:val="Code0"/>
              <w:rPr>
                <w:ins w:id="460" w:author="Gerard" w:date="2015-06-16T07:17:00Z"/>
              </w:rPr>
            </w:pPr>
            <w:ins w:id="461" w:author="Gerard" w:date="2015-06-16T07:17:00Z">
              <w:r>
                <w:t>thx</w:t>
              </w:r>
            </w:ins>
          </w:p>
        </w:tc>
        <w:tc>
          <w:tcPr>
            <w:tcW w:w="6948" w:type="dxa"/>
            <w:shd w:val="clear" w:color="auto" w:fill="auto"/>
          </w:tcPr>
          <w:p w14:paraId="242B4426" w14:textId="016F3B57" w:rsidR="000707A9" w:rsidRDefault="000707A9" w:rsidP="000707A9">
            <w:pPr>
              <w:rPr>
                <w:ins w:id="462" w:author="Gerard" w:date="2015-06-16T07:17:00Z"/>
              </w:rPr>
            </w:pPr>
            <w:ins w:id="463" w:author="Gerard" w:date="2015-06-16T07:17:00Z">
              <w:r>
                <w:t>x-</w:t>
              </w:r>
            </w:ins>
            <w:ins w:id="464" w:author="Gerard" w:date="2015-06-16T07:18:00Z">
              <w:r>
                <w:t xml:space="preserve">component </w:t>
              </w:r>
            </w:ins>
            <w:ins w:id="465" w:author="Gerard" w:date="2015-06-16T07:17:00Z">
              <w:r>
                <w:t>of rotation pseudo-vector</w:t>
              </w:r>
            </w:ins>
          </w:p>
        </w:tc>
      </w:tr>
      <w:tr w:rsidR="000707A9" w14:paraId="148172BA" w14:textId="77777777">
        <w:trPr>
          <w:ins w:id="466" w:author="Gerard" w:date="2015-06-16T07:17:00Z"/>
        </w:trPr>
        <w:tc>
          <w:tcPr>
            <w:tcW w:w="2628" w:type="dxa"/>
            <w:shd w:val="clear" w:color="auto" w:fill="auto"/>
          </w:tcPr>
          <w:p w14:paraId="3F6C4B44" w14:textId="6694DB68" w:rsidR="000707A9" w:rsidRDefault="000707A9" w:rsidP="000707A9">
            <w:pPr>
              <w:pStyle w:val="Code0"/>
              <w:rPr>
                <w:ins w:id="467" w:author="Gerard" w:date="2015-06-16T07:17:00Z"/>
              </w:rPr>
            </w:pPr>
            <w:ins w:id="468" w:author="Gerard" w:date="2015-06-16T07:17:00Z">
              <w:r>
                <w:t>thy</w:t>
              </w:r>
            </w:ins>
          </w:p>
        </w:tc>
        <w:tc>
          <w:tcPr>
            <w:tcW w:w="6948" w:type="dxa"/>
            <w:shd w:val="clear" w:color="auto" w:fill="auto"/>
          </w:tcPr>
          <w:p w14:paraId="389057B4" w14:textId="2344256A" w:rsidR="000707A9" w:rsidRDefault="000707A9" w:rsidP="000707A9">
            <w:pPr>
              <w:rPr>
                <w:ins w:id="469" w:author="Gerard" w:date="2015-06-16T07:17:00Z"/>
              </w:rPr>
            </w:pPr>
            <w:ins w:id="470" w:author="Gerard" w:date="2015-06-16T07:18:00Z">
              <w:r>
                <w:t>y-component of rotation pseudo-vector</w:t>
              </w:r>
            </w:ins>
          </w:p>
        </w:tc>
      </w:tr>
      <w:tr w:rsidR="000707A9" w14:paraId="3F5646EB" w14:textId="77777777">
        <w:trPr>
          <w:ins w:id="471" w:author="Gerard" w:date="2015-06-16T07:17:00Z"/>
        </w:trPr>
        <w:tc>
          <w:tcPr>
            <w:tcW w:w="2628" w:type="dxa"/>
            <w:shd w:val="clear" w:color="auto" w:fill="auto"/>
          </w:tcPr>
          <w:p w14:paraId="451B1759" w14:textId="77B207C2" w:rsidR="000707A9" w:rsidRDefault="000707A9" w:rsidP="000707A9">
            <w:pPr>
              <w:pStyle w:val="Code0"/>
              <w:rPr>
                <w:ins w:id="472" w:author="Gerard" w:date="2015-06-16T07:17:00Z"/>
              </w:rPr>
            </w:pPr>
            <w:ins w:id="473" w:author="Gerard" w:date="2015-06-16T07:17:00Z">
              <w:r>
                <w:t>thz</w:t>
              </w:r>
            </w:ins>
          </w:p>
        </w:tc>
        <w:tc>
          <w:tcPr>
            <w:tcW w:w="6948" w:type="dxa"/>
            <w:shd w:val="clear" w:color="auto" w:fill="auto"/>
          </w:tcPr>
          <w:p w14:paraId="3B5B79A3" w14:textId="085C1ED1" w:rsidR="000707A9" w:rsidRDefault="000707A9" w:rsidP="000707A9">
            <w:pPr>
              <w:rPr>
                <w:ins w:id="474" w:author="Gerard" w:date="2015-06-16T07:17:00Z"/>
              </w:rPr>
            </w:pPr>
            <w:ins w:id="475" w:author="Gerard" w:date="2015-06-16T07:18:00Z">
              <w:r>
                <w:t>z-component of rotation pseudo-vector</w:t>
              </w:r>
            </w:ins>
          </w:p>
        </w:tc>
      </w:tr>
      <w:tr w:rsidR="000707A9" w14:paraId="778AC56C" w14:textId="77777777">
        <w:trPr>
          <w:ins w:id="476" w:author="Gerard" w:date="2015-06-16T07:17:00Z"/>
        </w:trPr>
        <w:tc>
          <w:tcPr>
            <w:tcW w:w="2628" w:type="dxa"/>
            <w:shd w:val="clear" w:color="auto" w:fill="auto"/>
          </w:tcPr>
          <w:p w14:paraId="6BEB8401" w14:textId="350A8250" w:rsidR="000707A9" w:rsidRDefault="000707A9" w:rsidP="000707A9">
            <w:pPr>
              <w:pStyle w:val="Code0"/>
              <w:rPr>
                <w:ins w:id="477" w:author="Gerard" w:date="2015-06-16T07:17:00Z"/>
              </w:rPr>
            </w:pPr>
            <w:ins w:id="478" w:author="Gerard" w:date="2015-06-16T07:18:00Z">
              <w:r>
                <w:t>omx</w:t>
              </w:r>
            </w:ins>
          </w:p>
        </w:tc>
        <w:tc>
          <w:tcPr>
            <w:tcW w:w="6948" w:type="dxa"/>
            <w:shd w:val="clear" w:color="auto" w:fill="auto"/>
          </w:tcPr>
          <w:p w14:paraId="45340403" w14:textId="5116E598" w:rsidR="000707A9" w:rsidRDefault="000707A9" w:rsidP="000707A9">
            <w:pPr>
              <w:rPr>
                <w:ins w:id="479" w:author="Gerard" w:date="2015-06-16T07:17:00Z"/>
              </w:rPr>
            </w:pPr>
            <w:ins w:id="480" w:author="Gerard" w:date="2015-06-16T07:18:00Z">
              <w:r>
                <w:t>x-component of angular velocity</w:t>
              </w:r>
            </w:ins>
          </w:p>
        </w:tc>
      </w:tr>
      <w:tr w:rsidR="000707A9" w14:paraId="04AF7C29" w14:textId="77777777">
        <w:trPr>
          <w:ins w:id="481" w:author="Gerard" w:date="2015-06-16T07:17:00Z"/>
        </w:trPr>
        <w:tc>
          <w:tcPr>
            <w:tcW w:w="2628" w:type="dxa"/>
            <w:shd w:val="clear" w:color="auto" w:fill="auto"/>
          </w:tcPr>
          <w:p w14:paraId="21C4B460" w14:textId="6F3611CC" w:rsidR="000707A9" w:rsidRDefault="000707A9" w:rsidP="000707A9">
            <w:pPr>
              <w:pStyle w:val="Code0"/>
              <w:rPr>
                <w:ins w:id="482" w:author="Gerard" w:date="2015-06-16T07:17:00Z"/>
              </w:rPr>
            </w:pPr>
            <w:ins w:id="483" w:author="Gerard" w:date="2015-06-16T07:18:00Z">
              <w:r>
                <w:t>omy</w:t>
              </w:r>
            </w:ins>
          </w:p>
        </w:tc>
        <w:tc>
          <w:tcPr>
            <w:tcW w:w="6948" w:type="dxa"/>
            <w:shd w:val="clear" w:color="auto" w:fill="auto"/>
          </w:tcPr>
          <w:p w14:paraId="12488F55" w14:textId="5764B4C2" w:rsidR="000707A9" w:rsidRDefault="000707A9" w:rsidP="000707A9">
            <w:pPr>
              <w:rPr>
                <w:ins w:id="484" w:author="Gerard" w:date="2015-06-16T07:17:00Z"/>
              </w:rPr>
            </w:pPr>
            <w:ins w:id="485" w:author="Gerard" w:date="2015-06-16T07:19:00Z">
              <w:r>
                <w:t>y-component of angular velocity</w:t>
              </w:r>
            </w:ins>
          </w:p>
        </w:tc>
      </w:tr>
      <w:tr w:rsidR="000707A9" w14:paraId="5EE5F77E" w14:textId="77777777">
        <w:trPr>
          <w:ins w:id="486" w:author="Gerard" w:date="2015-06-16T07:17:00Z"/>
        </w:trPr>
        <w:tc>
          <w:tcPr>
            <w:tcW w:w="2628" w:type="dxa"/>
            <w:shd w:val="clear" w:color="auto" w:fill="auto"/>
          </w:tcPr>
          <w:p w14:paraId="5B3AE0EC" w14:textId="0855BE0B" w:rsidR="000707A9" w:rsidRDefault="000707A9" w:rsidP="000707A9">
            <w:pPr>
              <w:pStyle w:val="Code0"/>
              <w:rPr>
                <w:ins w:id="487" w:author="Gerard" w:date="2015-06-16T07:17:00Z"/>
              </w:rPr>
            </w:pPr>
            <w:ins w:id="488" w:author="Gerard" w:date="2015-06-16T07:18:00Z">
              <w:r>
                <w:t>omz</w:t>
              </w:r>
            </w:ins>
          </w:p>
        </w:tc>
        <w:tc>
          <w:tcPr>
            <w:tcW w:w="6948" w:type="dxa"/>
            <w:shd w:val="clear" w:color="auto" w:fill="auto"/>
          </w:tcPr>
          <w:p w14:paraId="7CD3A821" w14:textId="77E62759" w:rsidR="000707A9" w:rsidRDefault="000707A9" w:rsidP="000707A9">
            <w:pPr>
              <w:rPr>
                <w:ins w:id="489" w:author="Gerard" w:date="2015-06-16T07:17:00Z"/>
              </w:rPr>
            </w:pPr>
            <w:ins w:id="490" w:author="Gerard" w:date="2015-06-16T07:19:00Z">
              <w:r>
                <w:t>z-component of angular velocity</w:t>
              </w:r>
            </w:ins>
          </w:p>
        </w:tc>
      </w:tr>
      <w:tr w:rsidR="000707A9" w14:paraId="560F8926" w14:textId="77777777">
        <w:trPr>
          <w:ins w:id="491" w:author="Gerard" w:date="2015-06-16T07:17:00Z"/>
        </w:trPr>
        <w:tc>
          <w:tcPr>
            <w:tcW w:w="2628" w:type="dxa"/>
            <w:shd w:val="clear" w:color="auto" w:fill="auto"/>
          </w:tcPr>
          <w:p w14:paraId="37548034" w14:textId="53808C53" w:rsidR="000707A9" w:rsidRDefault="000707A9" w:rsidP="000707A9">
            <w:pPr>
              <w:pStyle w:val="Code0"/>
              <w:rPr>
                <w:ins w:id="492" w:author="Gerard" w:date="2015-06-16T07:17:00Z"/>
              </w:rPr>
            </w:pPr>
            <w:ins w:id="493" w:author="Gerard" w:date="2015-06-16T07:19:00Z">
              <w:r>
                <w:t>alx</w:t>
              </w:r>
            </w:ins>
          </w:p>
        </w:tc>
        <w:tc>
          <w:tcPr>
            <w:tcW w:w="6948" w:type="dxa"/>
            <w:shd w:val="clear" w:color="auto" w:fill="auto"/>
          </w:tcPr>
          <w:p w14:paraId="3FC72627" w14:textId="07A54CD4" w:rsidR="000707A9" w:rsidRDefault="000707A9" w:rsidP="000707A9">
            <w:pPr>
              <w:rPr>
                <w:ins w:id="494" w:author="Gerard" w:date="2015-06-16T07:17:00Z"/>
              </w:rPr>
            </w:pPr>
            <w:ins w:id="495" w:author="Gerard" w:date="2015-06-16T07:19:00Z">
              <w:r>
                <w:t>x-component of angular acceleration</w:t>
              </w:r>
            </w:ins>
          </w:p>
        </w:tc>
      </w:tr>
      <w:tr w:rsidR="000707A9" w14:paraId="4C808460" w14:textId="77777777">
        <w:trPr>
          <w:ins w:id="496" w:author="Gerard" w:date="2015-06-16T07:17:00Z"/>
        </w:trPr>
        <w:tc>
          <w:tcPr>
            <w:tcW w:w="2628" w:type="dxa"/>
            <w:shd w:val="clear" w:color="auto" w:fill="auto"/>
          </w:tcPr>
          <w:p w14:paraId="2D0D4E9F" w14:textId="059423E6" w:rsidR="000707A9" w:rsidRDefault="000707A9" w:rsidP="000707A9">
            <w:pPr>
              <w:pStyle w:val="Code0"/>
              <w:rPr>
                <w:ins w:id="497" w:author="Gerard" w:date="2015-06-16T07:17:00Z"/>
              </w:rPr>
            </w:pPr>
            <w:ins w:id="498" w:author="Gerard" w:date="2015-06-16T07:19:00Z">
              <w:r>
                <w:t>aly</w:t>
              </w:r>
            </w:ins>
          </w:p>
        </w:tc>
        <w:tc>
          <w:tcPr>
            <w:tcW w:w="6948" w:type="dxa"/>
            <w:shd w:val="clear" w:color="auto" w:fill="auto"/>
          </w:tcPr>
          <w:p w14:paraId="728DFF1A" w14:textId="6D476198" w:rsidR="000707A9" w:rsidRDefault="000707A9" w:rsidP="000707A9">
            <w:pPr>
              <w:rPr>
                <w:ins w:id="499" w:author="Gerard" w:date="2015-06-16T07:17:00Z"/>
              </w:rPr>
            </w:pPr>
            <w:ins w:id="500" w:author="Gerard" w:date="2015-06-16T07:19:00Z">
              <w:r>
                <w:t>y-component of angular acceleration</w:t>
              </w:r>
            </w:ins>
          </w:p>
        </w:tc>
      </w:tr>
      <w:tr w:rsidR="000707A9" w14:paraId="48D28F37" w14:textId="77777777">
        <w:trPr>
          <w:ins w:id="501" w:author="Gerard" w:date="2015-06-16T07:17:00Z"/>
        </w:trPr>
        <w:tc>
          <w:tcPr>
            <w:tcW w:w="2628" w:type="dxa"/>
            <w:shd w:val="clear" w:color="auto" w:fill="auto"/>
          </w:tcPr>
          <w:p w14:paraId="7963417F" w14:textId="1F31D692" w:rsidR="000707A9" w:rsidRDefault="000707A9" w:rsidP="000707A9">
            <w:pPr>
              <w:pStyle w:val="Code0"/>
              <w:rPr>
                <w:ins w:id="502" w:author="Gerard" w:date="2015-06-16T07:17:00Z"/>
              </w:rPr>
            </w:pPr>
            <w:ins w:id="503" w:author="Gerard" w:date="2015-06-16T07:19:00Z">
              <w:r>
                <w:t>alz</w:t>
              </w:r>
            </w:ins>
          </w:p>
        </w:tc>
        <w:tc>
          <w:tcPr>
            <w:tcW w:w="6948" w:type="dxa"/>
            <w:shd w:val="clear" w:color="auto" w:fill="auto"/>
          </w:tcPr>
          <w:p w14:paraId="6FD4912E" w14:textId="20CDC8EB" w:rsidR="000707A9" w:rsidRDefault="000707A9" w:rsidP="000707A9">
            <w:pPr>
              <w:rPr>
                <w:ins w:id="504" w:author="Gerard" w:date="2015-06-16T07:17:00Z"/>
              </w:rPr>
            </w:pPr>
            <w:ins w:id="505"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rPr>
                <w:b/>
                <w:bCs/>
                <w:caps/>
              </w:rPr>
              <w:pPrChange w:id="506" w:author="Gerard" w:date="2015-06-16T07:16:00Z">
                <w:pPr>
                  <w:spacing w:before="120" w:after="120"/>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rPr>
                <w:b/>
                <w:bCs/>
                <w:caps/>
              </w:rPr>
              <w:pPrChange w:id="507" w:author="Gerard" w:date="2015-06-16T07:16:00Z">
                <w:pPr>
                  <w:spacing w:before="120" w:after="120"/>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rPr>
                <w:b/>
                <w:bCs/>
                <w:caps/>
              </w:rPr>
              <w:pPrChange w:id="508" w:author="Gerard" w:date="2015-06-16T07:16:00Z">
                <w:pPr>
                  <w:spacing w:before="120" w:after="120"/>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rPr>
                <w:b/>
                <w:bCs/>
                <w:caps/>
              </w:rPr>
              <w:pPrChange w:id="509" w:author="Gerard" w:date="2015-06-16T07:16:00Z">
                <w:pPr>
                  <w:spacing w:before="120" w:after="120"/>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rPr>
                <w:b/>
                <w:bCs/>
                <w:caps/>
              </w:rPr>
              <w:pPrChange w:id="510" w:author="Gerard" w:date="2015-06-16T07:16:00Z">
                <w:pPr>
                  <w:spacing w:before="120" w:after="120"/>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rPr>
                <w:b/>
                <w:bCs/>
                <w:caps/>
              </w:rPr>
              <w:pPrChange w:id="511" w:author="Gerard" w:date="2015-06-16T07:16:00Z">
                <w:pPr>
                  <w:spacing w:before="120" w:after="120"/>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rPr>
                <w:b/>
                <w:bCs/>
                <w:caps/>
              </w:rPr>
              <w:pPrChange w:id="512" w:author="Gerard" w:date="2015-06-16T07:16:00Z">
                <w:pPr>
                  <w:spacing w:before="120" w:after="120"/>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rPr>
                <w:b/>
                <w:bCs/>
                <w:caps/>
              </w:rPr>
              <w:pPrChange w:id="513" w:author="Gerard" w:date="2015-06-16T07:16:00Z">
                <w:pPr>
                  <w:spacing w:before="120" w:after="120"/>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rPr>
                <w:b/>
                <w:bCs/>
                <w:caps/>
              </w:rPr>
              <w:pPrChange w:id="514" w:author="Gerard" w:date="2015-06-16T07:16:00Z">
                <w:pPr>
                  <w:spacing w:before="120" w:after="120"/>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rPr>
                <w:b/>
                <w:bCs/>
                <w:caps/>
              </w:rPr>
              <w:pPrChange w:id="515" w:author="Gerard" w:date="2015-06-16T07:16:00Z">
                <w:pPr>
                  <w:spacing w:before="120" w:after="120"/>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516" w:author="Gerard" w:date="2015-06-16T07:38:00Z"/>
        </w:trPr>
        <w:tc>
          <w:tcPr>
            <w:tcW w:w="2628" w:type="dxa"/>
            <w:shd w:val="clear" w:color="auto" w:fill="auto"/>
          </w:tcPr>
          <w:p w14:paraId="13D72A0A" w14:textId="6EAF16D6" w:rsidR="002053EA" w:rsidRPr="000B272C" w:rsidRDefault="002053EA" w:rsidP="000707A9">
            <w:pPr>
              <w:pStyle w:val="Code0"/>
              <w:rPr>
                <w:ins w:id="517" w:author="Gerard" w:date="2015-06-16T07:38:00Z"/>
              </w:rPr>
            </w:pPr>
            <w:ins w:id="518" w:author="Gerard" w:date="2015-06-16T07:38:00Z">
              <w:r>
                <w:t>KE</w:t>
              </w:r>
            </w:ins>
          </w:p>
        </w:tc>
        <w:tc>
          <w:tcPr>
            <w:tcW w:w="6948" w:type="dxa"/>
            <w:shd w:val="clear" w:color="auto" w:fill="auto"/>
          </w:tcPr>
          <w:p w14:paraId="40748BBD" w14:textId="1FACD0B8" w:rsidR="002053EA" w:rsidRDefault="002053EA" w:rsidP="006A0BC1">
            <w:pPr>
              <w:rPr>
                <w:ins w:id="519" w:author="Gerard" w:date="2015-06-16T07:38:00Z"/>
              </w:rPr>
            </w:pPr>
            <w:ins w:id="520"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521" w:name="_Toc302147177"/>
      <w:r>
        <w:t>Plotfile</w:t>
      </w:r>
      <w:bookmarkEnd w:id="521"/>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522"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523" w:author="Steve Maas" w:date="2015-07-23T16:58:00Z"/>
        </w:rPr>
      </w:pPr>
    </w:p>
    <w:p w14:paraId="64FC90F5" w14:textId="79349AD2" w:rsidR="00FF1D5C" w:rsidRDefault="00FF1D5C">
      <w:pPr>
        <w:pStyle w:val="Heading4"/>
        <w:rPr>
          <w:ins w:id="524" w:author="Steve Maas" w:date="2015-07-23T16:58:00Z"/>
        </w:rPr>
        <w:pPrChange w:id="525" w:author="Steve Maas" w:date="2015-07-23T16:58:00Z">
          <w:pPr/>
        </w:pPrChange>
      </w:pPr>
      <w:bookmarkStart w:id="526" w:name="_Toc302147178"/>
      <w:ins w:id="527" w:author="Steve Maas" w:date="2015-07-23T16:58:00Z">
        <w:r>
          <w:t>Plotfile Variables</w:t>
        </w:r>
        <w:bookmarkEnd w:id="526"/>
      </w:ins>
    </w:p>
    <w:p w14:paraId="201FA61E" w14:textId="6661D68F" w:rsidR="00FF1D5C" w:rsidRPr="00FF1D5C" w:rsidRDefault="00FF1D5C">
      <w:ins w:id="528" w:author="Steve Maas" w:date="2015-07-23T16:59:00Z">
        <w:r>
          <w:t xml:space="preserve">Plotfile variables are defined using the </w:t>
        </w:r>
        <w:r>
          <w:rPr>
            <w:i/>
          </w:rPr>
          <w:t xml:space="preserve">var </w:t>
        </w:r>
        <w:r>
          <w:t xml:space="preserve">keyword. This tag takes one parameter, namely the </w:t>
        </w:r>
        <w:r w:rsidRPr="00FF1D5C">
          <w:rPr>
            <w:i/>
            <w:rPrChange w:id="529"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lastRenderedPageBreak/>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530" w:author="Steve Maas" w:date="2015-07-23T16:46:00Z"/>
        </w:rPr>
      </w:pPr>
      <w:bookmarkStart w:id="531" w:name="_Toc410636326"/>
    </w:p>
    <w:p w14:paraId="6D940947" w14:textId="77777777" w:rsidR="007021B3" w:rsidRDefault="007021B3">
      <w:pPr>
        <w:rPr>
          <w:ins w:id="532" w:author="Steve Maas" w:date="2015-07-23T17:00:00Z"/>
        </w:rPr>
        <w:pPrChange w:id="533" w:author="Steve Maas" w:date="2015-07-23T16:47:00Z">
          <w:pPr>
            <w:jc w:val="left"/>
          </w:pPr>
        </w:pPrChange>
      </w:pPr>
    </w:p>
    <w:p w14:paraId="6334D703" w14:textId="4E8E5959" w:rsidR="007021B3" w:rsidRDefault="007021B3">
      <w:pPr>
        <w:rPr>
          <w:ins w:id="534" w:author="Steve Maas" w:date="2015-07-23T17:01:00Z"/>
        </w:rPr>
        <w:pPrChange w:id="535" w:author="Steve Maas" w:date="2015-07-23T16:47:00Z">
          <w:pPr>
            <w:jc w:val="left"/>
          </w:pPr>
        </w:pPrChange>
      </w:pPr>
      <w:ins w:id="536" w:author="Steve Maas" w:date="2015-07-23T17:00:00Z">
        <w:r>
          <w:lastRenderedPageBreak/>
          <w:t xml:space="preserve">As of FEBio 2.4, additional information can be added in the type description of the variable </w:t>
        </w:r>
      </w:ins>
      <w:ins w:id="537" w:author="Steve Maas" w:date="2015-07-23T17:01:00Z">
        <w:r>
          <w:t>definition</w:t>
        </w:r>
      </w:ins>
      <w:ins w:id="538" w:author="Steve Maas" w:date="2015-07-23T17:00:00Z">
        <w:r>
          <w:t>.</w:t>
        </w:r>
      </w:ins>
      <w:ins w:id="539" w:author="Steve Maas" w:date="2015-07-23T17:01:00Z">
        <w:r>
          <w:t xml:space="preserve"> The general format is as follows.</w:t>
        </w:r>
      </w:ins>
    </w:p>
    <w:p w14:paraId="4E87E5F9" w14:textId="77777777" w:rsidR="007021B3" w:rsidRDefault="007021B3">
      <w:pPr>
        <w:rPr>
          <w:ins w:id="540" w:author="Steve Maas" w:date="2015-07-23T17:01:00Z"/>
        </w:rPr>
        <w:pPrChange w:id="541" w:author="Steve Maas" w:date="2015-07-23T16:47:00Z">
          <w:pPr>
            <w:jc w:val="left"/>
          </w:pPr>
        </w:pPrChange>
      </w:pPr>
    </w:p>
    <w:p w14:paraId="45C39DE4" w14:textId="3E62F51F" w:rsidR="007021B3" w:rsidRDefault="007021B3">
      <w:pPr>
        <w:pStyle w:val="Code0"/>
        <w:rPr>
          <w:ins w:id="542" w:author="Steve Maas" w:date="2015-07-23T17:01:00Z"/>
        </w:rPr>
        <w:pPrChange w:id="543" w:author="Steve Maas" w:date="2015-07-23T17:01:00Z">
          <w:pPr>
            <w:jc w:val="left"/>
          </w:pPr>
        </w:pPrChange>
      </w:pPr>
      <w:ins w:id="544" w:author="Steve Maas" w:date="2015-07-23T17:01:00Z">
        <w:r>
          <w:t>&lt;var type="name[filter]=alias"/&gt;</w:t>
        </w:r>
      </w:ins>
    </w:p>
    <w:p w14:paraId="63ECD875" w14:textId="77777777" w:rsidR="007021B3" w:rsidRPr="007021B3" w:rsidRDefault="007021B3">
      <w:pPr>
        <w:rPr>
          <w:ins w:id="545" w:author="Steve Maas" w:date="2015-07-23T17:00:00Z"/>
        </w:rPr>
        <w:pPrChange w:id="546" w:author="Steve Maas" w:date="2015-07-23T16:47:00Z">
          <w:pPr>
            <w:jc w:val="left"/>
          </w:pPr>
        </w:pPrChange>
      </w:pPr>
    </w:p>
    <w:p w14:paraId="7D0572BC" w14:textId="0D83D99E" w:rsidR="00F67882" w:rsidRDefault="007021B3">
      <w:pPr>
        <w:rPr>
          <w:ins w:id="547" w:author="Steve Maas" w:date="2015-07-23T16:49:00Z"/>
        </w:rPr>
        <w:pPrChange w:id="548" w:author="Steve Maas" w:date="2015-07-23T16:47:00Z">
          <w:pPr>
            <w:jc w:val="left"/>
          </w:pPr>
        </w:pPrChange>
      </w:pPr>
      <w:ins w:id="549" w:author="Steve Maas" w:date="2015-07-23T17:01:00Z">
        <w:r>
          <w:t xml:space="preserve">The plot filter is </w:t>
        </w:r>
      </w:ins>
      <w:ins w:id="550" w:author="Steve Maas" w:date="2015-07-23T16:47:00Z">
        <w:r w:rsidR="00F67882">
          <w:t>defined by appending the name of the plot variable with the filter inside square brackets.</w:t>
        </w:r>
      </w:ins>
      <w:ins w:id="551" w:author="Steve Maas" w:date="2015-07-23T16:49:00Z">
        <w:r w:rsidR="00F67882">
          <w:t xml:space="preserve"> </w:t>
        </w:r>
      </w:ins>
      <w:ins w:id="552" w:author="Steve Maas" w:date="2015-07-23T17:02:00Z">
        <w:r>
          <w:t xml:space="preserve">Some plot variables require this to resolve possible ambiguities. </w:t>
        </w:r>
      </w:ins>
      <w:ins w:id="553" w:author="Steve Maas" w:date="2015-07-23T16:49:00Z">
        <w:r w:rsidR="00F67882">
          <w:t>For example,</w:t>
        </w:r>
      </w:ins>
    </w:p>
    <w:p w14:paraId="536F0E6A" w14:textId="77777777" w:rsidR="00F67882" w:rsidRDefault="00F67882">
      <w:pPr>
        <w:rPr>
          <w:ins w:id="554" w:author="Steve Maas" w:date="2015-07-23T16:49:00Z"/>
        </w:rPr>
        <w:pPrChange w:id="555" w:author="Steve Maas" w:date="2015-07-23T16:47:00Z">
          <w:pPr>
            <w:jc w:val="left"/>
          </w:pPr>
        </w:pPrChange>
      </w:pPr>
    </w:p>
    <w:p w14:paraId="2AC688D3" w14:textId="3ED2C270" w:rsidR="00F67882" w:rsidRDefault="00F67882">
      <w:pPr>
        <w:pStyle w:val="Code0"/>
        <w:rPr>
          <w:ins w:id="556" w:author="Steve Maas" w:date="2015-07-23T16:49:00Z"/>
        </w:rPr>
        <w:pPrChange w:id="557" w:author="Steve Maas" w:date="2015-07-23T16:49:00Z">
          <w:pPr>
            <w:jc w:val="left"/>
          </w:pPr>
        </w:pPrChange>
      </w:pPr>
      <w:ins w:id="558" w:author="Steve Maas" w:date="2015-07-23T16:49:00Z">
        <w:r>
          <w:t>&lt;var type="</w:t>
        </w:r>
      </w:ins>
      <w:ins w:id="559" w:author="Steve Maas" w:date="2015-07-23T16:50:00Z">
        <w:r>
          <w:t>solute concentration[</w:t>
        </w:r>
      </w:ins>
      <w:ins w:id="560" w:author="Steve Maas" w:date="2015-07-23T16:51:00Z">
        <w:r>
          <w:t>'solute1']"/&gt;</w:t>
        </w:r>
      </w:ins>
    </w:p>
    <w:p w14:paraId="08E5938F" w14:textId="77777777" w:rsidR="00F67882" w:rsidRDefault="00F67882">
      <w:pPr>
        <w:rPr>
          <w:ins w:id="561" w:author="Steve Maas" w:date="2015-07-23T16:49:00Z"/>
        </w:rPr>
        <w:pPrChange w:id="562" w:author="Steve Maas" w:date="2015-07-23T16:47:00Z">
          <w:pPr>
            <w:jc w:val="left"/>
          </w:pPr>
        </w:pPrChange>
      </w:pPr>
    </w:p>
    <w:p w14:paraId="164048FC" w14:textId="122DEE7D" w:rsidR="007021B3" w:rsidRDefault="00A63E5B">
      <w:pPr>
        <w:rPr>
          <w:ins w:id="563" w:author="Steve Maas" w:date="2015-07-23T17:02:00Z"/>
        </w:rPr>
        <w:pPrChange w:id="564" w:author="Steve Maas" w:date="2015-07-23T16:47:00Z">
          <w:pPr>
            <w:jc w:val="left"/>
          </w:pPr>
        </w:pPrChange>
      </w:pPr>
      <w:ins w:id="565" w:author="Steve Maas" w:date="2015-07-23T16:54:00Z">
        <w:r>
          <w:t xml:space="preserve">This example will store the </w:t>
        </w:r>
      </w:ins>
      <w:ins w:id="566" w:author="Steve Maas" w:date="2015-07-23T16:55:00Z">
        <w:r>
          <w:t xml:space="preserve">solute </w:t>
        </w:r>
      </w:ins>
      <w:ins w:id="567" w:author="Steve Maas" w:date="2015-07-23T16:54:00Z">
        <w:r>
          <w:t xml:space="preserve">concentration </w:t>
        </w:r>
      </w:ins>
      <w:ins w:id="568" w:author="Steve Maas" w:date="2015-07-23T16:55:00Z">
        <w:r>
          <w:t>of a solute named ‘solute1’</w:t>
        </w:r>
      </w:ins>
      <w:ins w:id="569" w:author="Steve Maas" w:date="2015-07-23T17:04:00Z">
        <w:r w:rsidR="00294CAE">
          <w:t xml:space="preserve"> to the plot file.</w:t>
        </w:r>
      </w:ins>
    </w:p>
    <w:p w14:paraId="138D5CFB" w14:textId="3B3CA312" w:rsidR="00A63E5B" w:rsidRDefault="00A63E5B">
      <w:pPr>
        <w:rPr>
          <w:ins w:id="570" w:author="Steve Maas" w:date="2015-07-23T16:55:00Z"/>
        </w:rPr>
        <w:pPrChange w:id="571" w:author="Steve Maas" w:date="2015-07-23T16:47:00Z">
          <w:pPr>
            <w:jc w:val="left"/>
          </w:pPr>
        </w:pPrChange>
      </w:pPr>
      <w:ins w:id="572" w:author="Steve Maas" w:date="2015-07-23T16:55:00Z">
        <w:r>
          <w:t xml:space="preserve"> </w:t>
        </w:r>
      </w:ins>
    </w:p>
    <w:p w14:paraId="1D7BC7FE" w14:textId="0722EABC" w:rsidR="00F67882" w:rsidRDefault="007021B3">
      <w:pPr>
        <w:rPr>
          <w:ins w:id="573" w:author="Steve Maas" w:date="2015-07-23T16:55:00Z"/>
        </w:rPr>
        <w:pPrChange w:id="574" w:author="Steve Maas" w:date="2015-07-23T16:47:00Z">
          <w:pPr>
            <w:jc w:val="left"/>
          </w:pPr>
        </w:pPrChange>
      </w:pPr>
      <w:ins w:id="575" w:author="Steve Maas" w:date="2015-07-23T17:02:00Z">
        <w:r>
          <w:t xml:space="preserve">The </w:t>
        </w:r>
      </w:ins>
      <w:ins w:id="576" w:author="Steve Maas" w:date="2015-07-23T17:04:00Z">
        <w:r w:rsidR="00294CAE">
          <w:t xml:space="preserve">optional </w:t>
        </w:r>
      </w:ins>
      <w:ins w:id="577" w:author="Steve Maas" w:date="2015-07-23T17:02:00Z">
        <w:r>
          <w:t xml:space="preserve">alias can be used to </w:t>
        </w:r>
      </w:ins>
      <w:ins w:id="578" w:author="Steve Maas" w:date="2015-07-23T16:52:00Z">
        <w:r w:rsidR="00F67882">
          <w:t xml:space="preserve">rename </w:t>
        </w:r>
      </w:ins>
      <w:ins w:id="579" w:author="Steve Maas" w:date="2015-07-23T17:02:00Z">
        <w:r>
          <w:t>the variable</w:t>
        </w:r>
      </w:ins>
      <w:ins w:id="580" w:author="Steve Maas" w:date="2015-07-23T16:52:00Z">
        <w:r w:rsidR="00F67882">
          <w:t>.</w:t>
        </w:r>
      </w:ins>
      <w:ins w:id="581" w:author="Steve Maas" w:date="2015-07-23T17:02:00Z">
        <w:r>
          <w:t xml:space="preserve"> For example,</w:t>
        </w:r>
      </w:ins>
    </w:p>
    <w:p w14:paraId="4FB20B81" w14:textId="77777777" w:rsidR="00A63E5B" w:rsidRDefault="00A63E5B">
      <w:pPr>
        <w:rPr>
          <w:ins w:id="582" w:author="Steve Maas" w:date="2015-07-23T16:52:00Z"/>
        </w:rPr>
        <w:pPrChange w:id="583" w:author="Steve Maas" w:date="2015-07-23T16:47:00Z">
          <w:pPr>
            <w:jc w:val="left"/>
          </w:pPr>
        </w:pPrChange>
      </w:pPr>
    </w:p>
    <w:p w14:paraId="1042EC9B" w14:textId="5CE2FB0F" w:rsidR="000867B8" w:rsidRDefault="00F67882">
      <w:pPr>
        <w:pStyle w:val="Code0"/>
        <w:rPr>
          <w:ins w:id="584" w:author="Steve Maas" w:date="2015-07-23T16:52:00Z"/>
        </w:rPr>
        <w:pPrChange w:id="585" w:author="Steve Maas" w:date="2015-07-23T16:52:00Z">
          <w:pPr>
            <w:jc w:val="left"/>
          </w:pPr>
        </w:pPrChange>
      </w:pPr>
      <w:ins w:id="586" w:author="Steve Maas" w:date="2015-07-23T16:52:00Z">
        <w:r>
          <w:t>&lt;var type=</w:t>
        </w:r>
      </w:ins>
      <w:ins w:id="587" w:author="Steve Maas" w:date="2015-07-23T16:53:00Z">
        <w:r>
          <w:t>"solute concentration[</w:t>
        </w:r>
        <w:r w:rsidR="000867B8">
          <w:t>'</w:t>
        </w:r>
      </w:ins>
      <w:ins w:id="588" w:author="Steve Maas" w:date="2015-07-23T17:04:00Z">
        <w:r w:rsidR="00294CAE">
          <w:t>Na</w:t>
        </w:r>
      </w:ins>
      <w:ins w:id="589" w:author="Steve Maas" w:date="2015-07-23T16:53:00Z">
        <w:r w:rsidR="000867B8">
          <w:t>']=</w:t>
        </w:r>
      </w:ins>
      <w:ins w:id="590" w:author="Steve Maas" w:date="2015-07-23T17:04:00Z">
        <w:r w:rsidR="00294CAE">
          <w:t>Na</w:t>
        </w:r>
      </w:ins>
      <w:ins w:id="591" w:author="Steve Maas" w:date="2015-07-23T16:53:00Z">
        <w:r w:rsidR="000867B8">
          <w:t xml:space="preserve"> concentration"/&gt;</w:t>
        </w:r>
      </w:ins>
    </w:p>
    <w:p w14:paraId="6DC8660D" w14:textId="77777777" w:rsidR="00F67882" w:rsidRDefault="00F67882">
      <w:pPr>
        <w:rPr>
          <w:ins w:id="592" w:author="Steve Maas" w:date="2015-07-23T16:52:00Z"/>
        </w:rPr>
        <w:pPrChange w:id="593" w:author="Steve Maas" w:date="2015-07-23T16:47:00Z">
          <w:pPr>
            <w:jc w:val="left"/>
          </w:pPr>
        </w:pPrChange>
      </w:pPr>
    </w:p>
    <w:p w14:paraId="62E3674D" w14:textId="17726306" w:rsidR="00F67882" w:rsidRDefault="000867B8">
      <w:pPr>
        <w:rPr>
          <w:ins w:id="594" w:author="Steve Maas" w:date="2015-07-23T17:05:00Z"/>
        </w:rPr>
        <w:pPrChange w:id="595" w:author="Steve Maas" w:date="2015-07-23T17:05:00Z">
          <w:pPr>
            <w:jc w:val="left"/>
          </w:pPr>
        </w:pPrChange>
      </w:pPr>
      <w:ins w:id="596" w:author="Steve Maas" w:date="2015-07-23T16:53:00Z">
        <w:r>
          <w:t>Th</w:t>
        </w:r>
      </w:ins>
      <w:ins w:id="597" w:author="Steve Maas" w:date="2015-07-23T16:55:00Z">
        <w:r w:rsidR="00A63E5B">
          <w:t>is</w:t>
        </w:r>
      </w:ins>
      <w:ins w:id="598" w:author="Steve Maas" w:date="2015-07-23T16:53:00Z">
        <w:r>
          <w:t xml:space="preserve"> variable will </w:t>
        </w:r>
      </w:ins>
      <w:ins w:id="599" w:author="Steve Maas" w:date="2015-07-23T17:04:00Z">
        <w:r w:rsidR="00294CAE">
          <w:t>store the solut</w:t>
        </w:r>
      </w:ins>
      <w:ins w:id="600" w:author="Steve Maas" w:date="2015-07-23T17:05:00Z">
        <w:r w:rsidR="00294CAE">
          <w:t>e</w:t>
        </w:r>
      </w:ins>
      <w:ins w:id="601" w:author="Steve Maas" w:date="2015-07-23T17:04:00Z">
        <w:r w:rsidR="00294CAE">
          <w:t xml:space="preserve"> concentration of a solute named </w:t>
        </w:r>
      </w:ins>
      <w:ins w:id="602" w:author="Steve Maas" w:date="2015-07-23T17:05:00Z">
        <w:r w:rsidR="00294CAE">
          <w:t xml:space="preserve">‘Na’ to the plot file using the name </w:t>
        </w:r>
      </w:ins>
      <w:ins w:id="603" w:author="Steve Maas" w:date="2015-07-23T16:55:00Z">
        <w:r w:rsidR="00A63E5B">
          <w:t>‘</w:t>
        </w:r>
      </w:ins>
      <w:ins w:id="604" w:author="Steve Maas" w:date="2015-07-23T17:05:00Z">
        <w:r w:rsidR="00294CAE">
          <w:t xml:space="preserve">Na </w:t>
        </w:r>
      </w:ins>
      <w:ins w:id="605" w:author="Steve Maas" w:date="2015-07-23T16:55:00Z">
        <w:r w:rsidR="00A63E5B">
          <w:t>concentration’</w:t>
        </w:r>
      </w:ins>
      <w:ins w:id="606" w:author="Steve Maas" w:date="2015-07-23T16:53:00Z">
        <w:r>
          <w:t>.</w:t>
        </w:r>
      </w:ins>
      <w:ins w:id="607" w:author="Steve Maas" w:date="2015-07-23T17:03:00Z">
        <w:r w:rsidR="007021B3">
          <w:t xml:space="preserve"> This is the name that will be shown in PostView for instance.</w:t>
        </w:r>
      </w:ins>
    </w:p>
    <w:p w14:paraId="1A4D8B43" w14:textId="77777777" w:rsidR="00294CAE" w:rsidRDefault="00294CAE">
      <w:pPr>
        <w:rPr>
          <w:ins w:id="608" w:author="Steve Maas" w:date="2015-07-23T16:49:00Z"/>
        </w:rPr>
        <w:pPrChange w:id="609" w:author="Steve Maas" w:date="2015-07-23T16:47:00Z">
          <w:pPr>
            <w:jc w:val="left"/>
          </w:pPr>
        </w:pPrChange>
      </w:pPr>
    </w:p>
    <w:p w14:paraId="01546FC7" w14:textId="550F9FB7" w:rsidR="00B63126" w:rsidRDefault="00B63126">
      <w:pPr>
        <w:rPr>
          <w:rFonts w:cs="Arial"/>
          <w:b/>
          <w:bCs/>
          <w:iCs/>
          <w:sz w:val="36"/>
          <w:szCs w:val="28"/>
        </w:rPr>
        <w:pPrChange w:id="610" w:author="Steve Maas" w:date="2015-07-23T16:47:00Z">
          <w:pPr>
            <w:jc w:val="left"/>
          </w:pPr>
        </w:pPrChange>
      </w:pPr>
      <w:r>
        <w:br w:type="page"/>
      </w:r>
    </w:p>
    <w:p w14:paraId="4D150C64" w14:textId="147255DB" w:rsidR="00B63126" w:rsidRDefault="00B63126" w:rsidP="00B63126">
      <w:pPr>
        <w:pStyle w:val="Heading2"/>
      </w:pPr>
      <w:bookmarkStart w:id="611" w:name="_Toc302147179"/>
      <w:r>
        <w:lastRenderedPageBreak/>
        <w:t>Parameters Section</w:t>
      </w:r>
      <w:bookmarkEnd w:id="531"/>
      <w:bookmarkEnd w:id="611"/>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612" w:name="_Ref162343400"/>
    </w:p>
    <w:p w14:paraId="2C1DAE2B" w14:textId="77777777" w:rsidR="006A0BC1" w:rsidRPr="00552529" w:rsidRDefault="006A0BC1" w:rsidP="006A0BC1">
      <w:pPr>
        <w:pStyle w:val="Heading1"/>
      </w:pPr>
      <w:bookmarkStart w:id="613" w:name="_Ref162410857"/>
      <w:bookmarkStart w:id="614" w:name="_Toc302147180"/>
      <w:r w:rsidRPr="00552529">
        <w:lastRenderedPageBreak/>
        <w:t>Materials</w:t>
      </w:r>
      <w:bookmarkEnd w:id="612"/>
      <w:bookmarkEnd w:id="613"/>
      <w:bookmarkEnd w:id="614"/>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615" w:name="_Ref385839204"/>
      <w:bookmarkStart w:id="616" w:name="_Ref385839223"/>
      <w:bookmarkStart w:id="617" w:name="_Toc302147181"/>
      <w:r>
        <w:t>Elastic Solids</w:t>
      </w:r>
      <w:bookmarkEnd w:id="615"/>
      <w:bookmarkEnd w:id="616"/>
      <w:bookmarkEnd w:id="617"/>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618" w:name="_Ref162429694"/>
      <w:bookmarkStart w:id="619" w:name="_Toc302147182"/>
      <w:r>
        <w:t xml:space="preserve">Specifying </w:t>
      </w:r>
      <w:r w:rsidR="00D153DC">
        <w:t>F</w:t>
      </w:r>
      <w:r>
        <w:t xml:space="preserve">iber </w:t>
      </w:r>
      <w:r w:rsidR="00D153DC">
        <w:t>O</w:t>
      </w:r>
      <w:r>
        <w:t>rientation</w:t>
      </w:r>
      <w:bookmarkEnd w:id="618"/>
      <w:r w:rsidR="00A536C3">
        <w:t xml:space="preserve"> or Material Axes</w:t>
      </w:r>
      <w:bookmarkEnd w:id="619"/>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BB6F29">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620" w:name="_Toc302147183"/>
      <w:r>
        <w:t xml:space="preserve">Transversely Isotropic </w:t>
      </w:r>
      <w:r w:rsidR="00D153DC">
        <w:t>M</w:t>
      </w:r>
      <w:r>
        <w:t>aterials</w:t>
      </w:r>
      <w:bookmarkEnd w:id="620"/>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621" w:author="Gerard" w:date="2015-06-21T21:45:00Z"/>
        </w:trPr>
        <w:tc>
          <w:tcPr>
            <w:tcW w:w="1728" w:type="dxa"/>
            <w:shd w:val="clear" w:color="auto" w:fill="auto"/>
          </w:tcPr>
          <w:p w14:paraId="29034852" w14:textId="0BBA5388" w:rsidR="00E62DD1" w:rsidRDefault="00E62DD1" w:rsidP="006A0BC1">
            <w:pPr>
              <w:pStyle w:val="code"/>
              <w:rPr>
                <w:ins w:id="622" w:author="Gerard" w:date="2015-06-21T21:45:00Z"/>
              </w:rPr>
            </w:pPr>
            <w:ins w:id="623" w:author="Gerard" w:date="2015-06-21T21:45:00Z">
              <w:r>
                <w:t>angles</w:t>
              </w:r>
            </w:ins>
          </w:p>
        </w:tc>
        <w:tc>
          <w:tcPr>
            <w:tcW w:w="7848" w:type="dxa"/>
            <w:shd w:val="clear" w:color="auto" w:fill="auto"/>
          </w:tcPr>
          <w:p w14:paraId="7DFA44A8" w14:textId="0A0381AD" w:rsidR="00E62DD1" w:rsidRDefault="00E62DD1" w:rsidP="006A0BC1">
            <w:pPr>
              <w:rPr>
                <w:ins w:id="624" w:author="Gerard" w:date="2015-06-21T21:45:00Z"/>
              </w:rPr>
            </w:pPr>
            <w:ins w:id="625" w:author="Gerard" w:date="2015-06-21T21:45:00Z">
              <w:r>
                <w:t>Specifies the fiber direction using spherical angles</w:t>
              </w:r>
            </w:ins>
            <w:ins w:id="626"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DA4325" w:rsidRDefault="00DA4325"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DA4325" w:rsidRDefault="00DA4325"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DA4325" w:rsidRDefault="00DA4325"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DA4325" w:rsidRDefault="00DA4325"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EA1ADB" w:rsidRDefault="00EA1AD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EA1ADB" w:rsidRDefault="00EA1AD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EA1ADB" w:rsidRDefault="00EA1AD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627" w:author="Gerard" w:date="2015-06-21T21:55:00Z">
        <w:r w:rsidR="00744BB0">
          <w:fldChar w:fldCharType="begin"/>
        </w:r>
        <w:r w:rsidR="00744BB0">
          <w:instrText xml:space="preserve"> STYLEREF 1 \s </w:instrText>
        </w:r>
      </w:ins>
      <w:r w:rsidR="00744BB0">
        <w:fldChar w:fldCharType="separate"/>
      </w:r>
      <w:r w:rsidR="00BB6F29">
        <w:rPr>
          <w:noProof/>
        </w:rPr>
        <w:t>4</w:t>
      </w:r>
      <w:ins w:id="628"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29" w:author="Gerard" w:date="2015-08-25T18:31:00Z">
        <w:r w:rsidR="00BB6F29">
          <w:rPr>
            <w:noProof/>
          </w:rPr>
          <w:t>1</w:t>
        </w:r>
      </w:ins>
      <w:ins w:id="630" w:author="Gerard" w:date="2015-06-21T21:55:00Z">
        <w:r w:rsidR="00744BB0">
          <w:fldChar w:fldCharType="end"/>
        </w:r>
      </w:ins>
      <w:del w:id="631"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DA4325" w:rsidRDefault="00DA4325"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DA4325" w:rsidRDefault="00DA4325"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DA4325" w:rsidRDefault="00DA4325"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DA4325" w:rsidRDefault="00DA4325"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DA4325" w:rsidRPr="00FB79C6" w:rsidRDefault="00DA4325"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EA1ADB" w:rsidRDefault="00EA1AD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EA1ADB" w:rsidRDefault="00EA1AD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EA1ADB" w:rsidRDefault="00EA1AD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632" w:author="Gerard" w:date="2015-06-21T21:55:00Z">
        <w:r w:rsidR="00744BB0">
          <w:fldChar w:fldCharType="begin"/>
        </w:r>
        <w:r w:rsidR="00744BB0">
          <w:instrText xml:space="preserve"> STYLEREF 1 \s </w:instrText>
        </w:r>
      </w:ins>
      <w:r w:rsidR="00744BB0">
        <w:fldChar w:fldCharType="separate"/>
      </w:r>
      <w:r w:rsidR="00BB6F29">
        <w:rPr>
          <w:noProof/>
        </w:rPr>
        <w:t>4</w:t>
      </w:r>
      <w:ins w:id="633"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34" w:author="Gerard" w:date="2015-08-25T18:31:00Z">
        <w:r w:rsidR="00BB6F29">
          <w:rPr>
            <w:noProof/>
          </w:rPr>
          <w:t>2</w:t>
        </w:r>
      </w:ins>
      <w:ins w:id="635" w:author="Gerard" w:date="2015-06-21T21:55:00Z">
        <w:r w:rsidR="00744BB0">
          <w:fldChar w:fldCharType="end"/>
        </w:r>
      </w:ins>
      <w:del w:id="636"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DA4325" w:rsidRDefault="00DA4325"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DA4325" w:rsidRDefault="00DA4325"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DA4325" w:rsidRDefault="00DA4325"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DA4325" w:rsidRDefault="00DA4325"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DA4325" w:rsidRPr="00FB79C6" w:rsidRDefault="00DA4325"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mv="urn:schemas-microsoft-com:mac:vml" xmlns:mo="http://schemas.microsoft.com/office/mac/office/2008/main">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EA1ADB" w:rsidRDefault="00EA1AD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EA1ADB" w:rsidRDefault="00EA1AD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EA1ADB" w:rsidRDefault="00EA1AD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637" w:author="Gerard" w:date="2015-06-21T21:55:00Z">
        <w:r w:rsidR="00744BB0">
          <w:fldChar w:fldCharType="begin"/>
        </w:r>
        <w:r w:rsidR="00744BB0">
          <w:instrText xml:space="preserve"> STYLEREF 1 \s </w:instrText>
        </w:r>
      </w:ins>
      <w:r w:rsidR="00744BB0">
        <w:fldChar w:fldCharType="separate"/>
      </w:r>
      <w:r w:rsidR="00BB6F29">
        <w:rPr>
          <w:noProof/>
        </w:rPr>
        <w:t>4</w:t>
      </w:r>
      <w:ins w:id="638"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39" w:author="Gerard" w:date="2015-08-25T18:31:00Z">
        <w:r w:rsidR="00BB6F29">
          <w:rPr>
            <w:noProof/>
          </w:rPr>
          <w:t>3</w:t>
        </w:r>
      </w:ins>
      <w:ins w:id="640" w:author="Gerard" w:date="2015-06-21T21:55:00Z">
        <w:r w:rsidR="00744BB0">
          <w:fldChar w:fldCharType="end"/>
        </w:r>
      </w:ins>
      <w:del w:id="641"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642" w:author="Gerard" w:date="2015-06-21T21:46:00Z"/>
        </w:rPr>
      </w:pPr>
      <w:ins w:id="643" w:author="Gerard" w:date="2015-06-21T21:46:00Z">
        <w:r>
          <w:rPr>
            <w:i/>
          </w:rPr>
          <w:t>angles</w:t>
        </w:r>
        <w:r>
          <w:t xml:space="preserve">: This type generates a fiber orientation </w:t>
        </w:r>
      </w:ins>
      <w:ins w:id="644" w:author="Gerard" w:date="2015-06-21T21:51:00Z">
        <w:r w:rsidR="00744BB0">
          <w:t>via the specification of</w:t>
        </w:r>
      </w:ins>
      <w:ins w:id="645" w:author="Gerard" w:date="2015-06-21T21:46:00Z">
        <w:r>
          <w:t xml:space="preserve"> spherical angles</w:t>
        </w:r>
      </w:ins>
      <w:ins w:id="646" w:author="Gerard" w:date="2015-06-21T21:47:00Z">
        <w:r>
          <w:t xml:space="preserve"> (azimuth and declination)</w:t>
        </w:r>
      </w:ins>
      <w:ins w:id="647" w:author="Gerard" w:date="2015-06-21T21:49:00Z">
        <w:r>
          <w:t xml:space="preserve"> relative to the local material axes (or global coordinate system, if no local material axes are defined).</w:t>
        </w:r>
      </w:ins>
      <w:ins w:id="648"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649" w:author="Gerard" w:date="2015-06-21T21:46:00Z"/>
        </w:rPr>
      </w:pPr>
      <w:ins w:id="650" w:author="Gerard" w:date="2015-06-21T21:49:00Z">
        <w:r>
          <w:rPr>
            <w:i/>
          </w:rPr>
          <w:t>theta</w:t>
        </w:r>
      </w:ins>
      <w:ins w:id="651" w:author="Gerard" w:date="2015-06-21T21:46:00Z">
        <w:r>
          <w:rPr>
            <w:i/>
          </w:rPr>
          <w:t xml:space="preserve">: </w:t>
        </w:r>
      </w:ins>
      <w:ins w:id="652" w:author="Gerard" w:date="2015-06-21T21:49:00Z">
        <w:r>
          <w:t>azimuth angle</w:t>
        </w:r>
      </w:ins>
      <w:ins w:id="653" w:author="Gerard" w:date="2015-06-21T21:50:00Z">
        <w:r w:rsidR="005734EE">
          <w:t xml:space="preserve"> (in degrees)</w:t>
        </w:r>
      </w:ins>
    </w:p>
    <w:p w14:paraId="0C994B77" w14:textId="6D4B29DD" w:rsidR="00E62DD1" w:rsidRDefault="00E62DD1" w:rsidP="00E62DD1">
      <w:pPr>
        <w:pStyle w:val="ListParagraph"/>
        <w:numPr>
          <w:ilvl w:val="1"/>
          <w:numId w:val="21"/>
        </w:numPr>
        <w:rPr>
          <w:ins w:id="654" w:author="Gerard" w:date="2015-06-21T21:46:00Z"/>
        </w:rPr>
      </w:pPr>
      <w:ins w:id="655" w:author="Gerard" w:date="2015-06-21T21:50:00Z">
        <w:r>
          <w:rPr>
            <w:i/>
          </w:rPr>
          <w:t>phi</w:t>
        </w:r>
      </w:ins>
      <w:ins w:id="656" w:author="Gerard" w:date="2015-06-21T21:46:00Z">
        <w:r>
          <w:rPr>
            <w:i/>
          </w:rPr>
          <w:t>:</w:t>
        </w:r>
        <w:r>
          <w:t xml:space="preserve"> </w:t>
        </w:r>
      </w:ins>
      <w:ins w:id="657" w:author="Gerard" w:date="2015-06-21T21:50:00Z">
        <w:r>
          <w:t>declination angle</w:t>
        </w:r>
      </w:ins>
      <w:ins w:id="658" w:author="Gerard" w:date="2015-06-21T21:51:00Z">
        <w:r w:rsidR="005734EE">
          <w:t xml:space="preserve"> (in degrees)</w:t>
        </w:r>
      </w:ins>
    </w:p>
    <w:p w14:paraId="6C7DF642" w14:textId="77777777" w:rsidR="00744BB0" w:rsidRDefault="00744BB0" w:rsidP="00744BB0">
      <w:pPr>
        <w:jc w:val="center"/>
        <w:rPr>
          <w:ins w:id="659" w:author="Gerard" w:date="2015-06-21T21:54:00Z"/>
        </w:rPr>
      </w:pPr>
      <w:ins w:id="660"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661" w:author="Gerard" w:date="2015-06-21T21:53:00Z"/>
        </w:rPr>
        <w:pPrChange w:id="662" w:author="Gerard" w:date="2015-06-21T21:55:00Z">
          <w:pPr>
            <w:jc w:val="center"/>
          </w:pPr>
        </w:pPrChange>
      </w:pPr>
      <w:ins w:id="663" w:author="Gerard" w:date="2015-06-21T21:55:00Z">
        <w:r>
          <w:t xml:space="preserve">Figure </w:t>
        </w:r>
        <w:r>
          <w:fldChar w:fldCharType="begin"/>
        </w:r>
        <w:r>
          <w:instrText xml:space="preserve"> STYLEREF 1 \s </w:instrText>
        </w:r>
      </w:ins>
      <w:r>
        <w:fldChar w:fldCharType="separate"/>
      </w:r>
      <w:r w:rsidR="00BB6F29">
        <w:rPr>
          <w:noProof/>
        </w:rPr>
        <w:t>4</w:t>
      </w:r>
      <w:ins w:id="664" w:author="Gerard" w:date="2015-06-21T21:55:00Z">
        <w:r>
          <w:fldChar w:fldCharType="end"/>
        </w:r>
        <w:r>
          <w:noBreakHyphen/>
        </w:r>
        <w:r>
          <w:fldChar w:fldCharType="begin"/>
        </w:r>
        <w:r>
          <w:instrText xml:space="preserve"> SEQ Figure \* ARABIC \s 1 </w:instrText>
        </w:r>
      </w:ins>
      <w:r>
        <w:fldChar w:fldCharType="separate"/>
      </w:r>
      <w:ins w:id="665" w:author="Gerard" w:date="2015-08-25T18:31:00Z">
        <w:r w:rsidR="00BB6F29">
          <w:rPr>
            <w:noProof/>
          </w:rPr>
          <w:t>4</w:t>
        </w:r>
      </w:ins>
      <w:ins w:id="666" w:author="Gerard" w:date="2015-06-21T21:55:00Z">
        <w:r>
          <w:fldChar w:fldCharType="end"/>
        </w:r>
        <w:r>
          <w:t>. Spherical angles</w:t>
        </w:r>
      </w:ins>
    </w:p>
    <w:p w14:paraId="375D4241" w14:textId="77777777" w:rsidR="00744BB0" w:rsidRDefault="00744BB0" w:rsidP="00744BB0">
      <w:pPr>
        <w:tabs>
          <w:tab w:val="left" w:pos="720"/>
        </w:tabs>
        <w:ind w:left="720"/>
        <w:rPr>
          <w:ins w:id="667" w:author="Gerard" w:date="2015-06-21T21:53:00Z"/>
        </w:rPr>
      </w:pPr>
      <w:ins w:id="668" w:author="Gerard" w:date="2015-06-21T21:53:00Z">
        <w:r>
          <w:t>The fiber is oriented along</w:t>
        </w:r>
      </w:ins>
    </w:p>
    <w:p w14:paraId="0FC39042" w14:textId="77777777" w:rsidR="00744BB0" w:rsidRDefault="00744BB0" w:rsidP="00744BB0">
      <w:pPr>
        <w:pStyle w:val="MTDisplayEquation"/>
        <w:tabs>
          <w:tab w:val="left" w:pos="720"/>
        </w:tabs>
        <w:ind w:left="720"/>
        <w:rPr>
          <w:ins w:id="669" w:author="Gerard" w:date="2015-06-21T21:53:00Z"/>
        </w:rPr>
      </w:pPr>
      <w:ins w:id="670" w:author="Gerard" w:date="2015-06-21T21:53:00Z">
        <w:r>
          <w:tab/>
        </w:r>
      </w:ins>
      <w:ins w:id="671" w:author="Gerard" w:date="2015-06-21T21:53:00Z">
        <w:r w:rsidRPr="006C2049">
          <w:rPr>
            <w:position w:val="-12"/>
          </w:rPr>
          <w:object w:dxaOrig="5660" w:dyaOrig="380" w14:anchorId="68F247D7">
            <v:shape id="_x0000_i1077" type="#_x0000_t75" style="width:285.3pt;height:23.1pt" o:ole="">
              <v:imagedata r:id="rId135" o:title=""/>
            </v:shape>
            <o:OLEObject Type="Embed" ProgID="Equation.DSMT4" ShapeID="_x0000_i1077" DrawAspect="Content" ObjectID="_1502696985" r:id="rId136"/>
          </w:object>
        </w:r>
      </w:ins>
      <w:ins w:id="672" w:author="Gerard" w:date="2015-06-21T21:53:00Z">
        <w:r>
          <w:t>,</w:t>
        </w:r>
      </w:ins>
    </w:p>
    <w:p w14:paraId="05E79CE0" w14:textId="7E750B85" w:rsidR="00E62DD1" w:rsidRDefault="00744BB0" w:rsidP="00744BB0">
      <w:pPr>
        <w:tabs>
          <w:tab w:val="left" w:pos="720"/>
        </w:tabs>
        <w:ind w:left="720"/>
        <w:rPr>
          <w:ins w:id="673" w:author="Gerard" w:date="2015-06-21T21:46:00Z"/>
        </w:rPr>
      </w:pPr>
      <w:ins w:id="674" w:author="Gerard" w:date="2015-06-21T21:53:00Z">
        <w:r w:rsidRPr="000230DC">
          <w:t xml:space="preserve">where </w:t>
        </w:r>
      </w:ins>
      <w:ins w:id="675" w:author="Gerard" w:date="2015-06-21T21:53:00Z">
        <w:r w:rsidRPr="006C2049">
          <w:rPr>
            <w:position w:val="-14"/>
          </w:rPr>
          <w:object w:dxaOrig="999" w:dyaOrig="400" w14:anchorId="31BAF60C">
            <v:shape id="_x0000_i1078" type="#_x0000_t75" style="width:50.25pt;height:21.75pt" o:ole="">
              <v:imagedata r:id="rId137" o:title=""/>
            </v:shape>
            <o:OLEObject Type="Embed" ProgID="Equation.DSMT4" ShapeID="_x0000_i1078" DrawAspect="Content" ObjectID="_1502696986" r:id="rId138"/>
          </w:object>
        </w:r>
      </w:ins>
      <w:ins w:id="676" w:author="Gerard" w:date="2015-06-21T21:53:00Z">
        <w:r w:rsidRPr="000230DC">
          <w:t xml:space="preserve"> are orthonormal vectors representing the local element coordinate system</w:t>
        </w:r>
      </w:ins>
      <w:ins w:id="677" w:author="Gerard" w:date="2015-06-21T21:56:00Z">
        <w:r>
          <w:t xml:space="preserve"> (when specified, Section </w:t>
        </w:r>
        <w:r>
          <w:fldChar w:fldCharType="begin"/>
        </w:r>
        <w:r>
          <w:instrText xml:space="preserve"> REF _Ref167532051 \r \h </w:instrText>
        </w:r>
      </w:ins>
      <w:r>
        <w:fldChar w:fldCharType="separate"/>
      </w:r>
      <w:ins w:id="678" w:author="Gerard" w:date="2015-08-25T18:31:00Z">
        <w:r w:rsidR="00BB6F29">
          <w:t xml:space="preserve">4.1.1.2. </w:t>
        </w:r>
      </w:ins>
      <w:ins w:id="679" w:author="Gerard" w:date="2015-06-21T21:56:00Z">
        <w:r>
          <w:fldChar w:fldCharType="end"/>
        </w:r>
        <w:r>
          <w:t>), or global coordinate system</w:t>
        </w:r>
      </w:ins>
      <w:ins w:id="680" w:author="Gerard" w:date="2015-06-21T21:55:00Z">
        <w:r>
          <w:t>.</w:t>
        </w:r>
      </w:ins>
    </w:p>
    <w:p w14:paraId="6C127A1A" w14:textId="77777777" w:rsidR="00744BB0" w:rsidRDefault="00744BB0" w:rsidP="00E62DD1">
      <w:pPr>
        <w:pStyle w:val="code"/>
        <w:rPr>
          <w:ins w:id="681" w:author="Gerard" w:date="2015-06-21T21:54:00Z"/>
        </w:rPr>
      </w:pPr>
    </w:p>
    <w:p w14:paraId="2179E876" w14:textId="3261BE71" w:rsidR="00E62DD1" w:rsidRDefault="00E62DD1" w:rsidP="00E62DD1">
      <w:pPr>
        <w:pStyle w:val="code"/>
        <w:rPr>
          <w:ins w:id="682" w:author="Gerard" w:date="2015-06-21T21:46:00Z"/>
        </w:rPr>
      </w:pPr>
      <w:ins w:id="683" w:author="Gerard" w:date="2015-06-21T21:46:00Z">
        <w:r>
          <w:lastRenderedPageBreak/>
          <w:tab/>
          <w:t>&lt;fiber type="</w:t>
        </w:r>
      </w:ins>
      <w:ins w:id="684" w:author="Gerard" w:date="2015-06-21T21:50:00Z">
        <w:r w:rsidR="005734EE">
          <w:t>angles</w:t>
        </w:r>
      </w:ins>
      <w:ins w:id="685" w:author="Gerard" w:date="2015-06-21T21:46:00Z">
        <w:r>
          <w:t>"&gt;</w:t>
        </w:r>
      </w:ins>
    </w:p>
    <w:p w14:paraId="5CD7BB5A" w14:textId="10BBE581" w:rsidR="00E62DD1" w:rsidRDefault="00E62DD1" w:rsidP="00E62DD1">
      <w:pPr>
        <w:pStyle w:val="code"/>
        <w:rPr>
          <w:ins w:id="686" w:author="Gerard" w:date="2015-06-21T21:46:00Z"/>
        </w:rPr>
      </w:pPr>
      <w:ins w:id="687" w:author="Gerard" w:date="2015-06-21T21:46:00Z">
        <w:r>
          <w:tab/>
        </w:r>
        <w:r>
          <w:tab/>
          <w:t>&lt;</w:t>
        </w:r>
      </w:ins>
      <w:ins w:id="688" w:author="Gerard" w:date="2015-06-21T21:50:00Z">
        <w:r w:rsidR="005734EE">
          <w:t>theta</w:t>
        </w:r>
      </w:ins>
      <w:ins w:id="689" w:author="Gerard" w:date="2015-06-21T21:46:00Z">
        <w:r>
          <w:t>&gt;</w:t>
        </w:r>
      </w:ins>
      <w:ins w:id="690" w:author="Gerard" w:date="2015-06-21T21:50:00Z">
        <w:r w:rsidR="005734EE">
          <w:t>20</w:t>
        </w:r>
      </w:ins>
      <w:ins w:id="691" w:author="Gerard" w:date="2015-06-21T21:46:00Z">
        <w:r>
          <w:t>&lt;/center&gt;</w:t>
        </w:r>
      </w:ins>
    </w:p>
    <w:p w14:paraId="5B3B4648" w14:textId="7CFBF7B3" w:rsidR="00E62DD1" w:rsidRDefault="00E62DD1" w:rsidP="00E62DD1">
      <w:pPr>
        <w:pStyle w:val="code"/>
        <w:rPr>
          <w:ins w:id="692" w:author="Gerard" w:date="2015-06-21T21:46:00Z"/>
        </w:rPr>
      </w:pPr>
      <w:ins w:id="693" w:author="Gerard" w:date="2015-06-21T21:46:00Z">
        <w:r>
          <w:tab/>
        </w:r>
        <w:r>
          <w:tab/>
          <w:t>&lt;</w:t>
        </w:r>
      </w:ins>
      <w:ins w:id="694" w:author="Gerard" w:date="2015-06-21T21:51:00Z">
        <w:r w:rsidR="005734EE">
          <w:t>phi</w:t>
        </w:r>
      </w:ins>
      <w:ins w:id="695" w:author="Gerard" w:date="2015-06-21T21:46:00Z">
        <w:r>
          <w:t>&gt;</w:t>
        </w:r>
      </w:ins>
      <w:ins w:id="696" w:author="Gerard" w:date="2015-06-21T21:51:00Z">
        <w:r w:rsidR="005734EE">
          <w:t>90</w:t>
        </w:r>
      </w:ins>
      <w:ins w:id="697" w:author="Gerard" w:date="2015-06-21T21:46:00Z">
        <w:r>
          <w:t>&lt;/</w:t>
        </w:r>
      </w:ins>
      <w:ins w:id="698" w:author="Gerard" w:date="2015-06-21T21:51:00Z">
        <w:r w:rsidR="005734EE">
          <w:t>phi</w:t>
        </w:r>
      </w:ins>
      <w:ins w:id="699" w:author="Gerard" w:date="2015-06-21T21:46:00Z">
        <w:r>
          <w:t>&gt;</w:t>
        </w:r>
      </w:ins>
    </w:p>
    <w:p w14:paraId="16AB6D5A" w14:textId="77777777" w:rsidR="00E62DD1" w:rsidRDefault="00E62DD1" w:rsidP="00E62DD1">
      <w:pPr>
        <w:pStyle w:val="code"/>
        <w:rPr>
          <w:ins w:id="700" w:author="Gerard" w:date="2015-06-21T21:46:00Z"/>
        </w:rPr>
      </w:pPr>
      <w:ins w:id="701" w:author="Gerard" w:date="2015-06-21T21:46:00Z">
        <w:r>
          <w:tab/>
          <w:t>&lt;/fiber&gt;</w:t>
        </w:r>
      </w:ins>
    </w:p>
    <w:p w14:paraId="498EC14E" w14:textId="77777777" w:rsidR="00E62DD1" w:rsidRDefault="00E62DD1" w:rsidP="00E62DD1">
      <w:pPr>
        <w:rPr>
          <w:ins w:id="702"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45pt;height:14.25pt" o:ole="">
            <v:imagedata r:id="rId139" o:title=""/>
          </v:shape>
          <o:OLEObject Type="Embed" ProgID="Equation.DSMT4" ShapeID="_x0000_i1079" DrawAspect="Content" ObjectID="_1502696987" r:id="rId140"/>
        </w:object>
      </w:r>
      <w:r>
        <w:t>, FEBio generates a set of orthogonal material axes as described in Section </w:t>
      </w:r>
      <w:r>
        <w:fldChar w:fldCharType="begin"/>
      </w:r>
      <w:r>
        <w:instrText xml:space="preserve"> REF _Ref167532051 \w \h </w:instrText>
      </w:r>
      <w:r>
        <w:fldChar w:fldCharType="separate"/>
      </w:r>
      <w:r w:rsidR="00BB6F29">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55pt;height:21.75pt" o:ole="">
            <v:imagedata r:id="rId141" o:title=""/>
          </v:shape>
          <o:OLEObject Type="Embed" ProgID="Equation.DSMT4" ShapeID="_x0000_i1080" DrawAspect="Content" ObjectID="_1502696988" r:id="rId142"/>
        </w:object>
      </w:r>
      <w:r>
        <w:t>, or</w:t>
      </w:r>
      <w:r w:rsidR="00265E57">
        <w:t xml:space="preserve"> else</w:t>
      </w:r>
      <w:r>
        <w:t xml:space="preserve"> </w:t>
      </w:r>
      <w:r w:rsidR="006C2049" w:rsidRPr="006C2049">
        <w:rPr>
          <w:position w:val="-12"/>
        </w:rPr>
        <w:object w:dxaOrig="620" w:dyaOrig="360" w14:anchorId="62FDC938">
          <v:shape id="_x0000_i1081" type="#_x0000_t75" style="width:28.55pt;height:21.75pt" o:ole="">
            <v:imagedata r:id="rId143" o:title=""/>
          </v:shape>
          <o:OLEObject Type="Embed" ProgID="Equation.DSMT4" ShapeID="_x0000_i1081" DrawAspect="Content" ObjectID="_1502696989" r:id="rId144"/>
        </w:object>
      </w:r>
      <w:r>
        <w:t xml:space="preserve"> if </w:t>
      </w:r>
      <w:r w:rsidR="006C2049" w:rsidRPr="006C2049">
        <w:rPr>
          <w:position w:val="-6"/>
        </w:rPr>
        <w:object w:dxaOrig="200" w:dyaOrig="220" w14:anchorId="2BC38661">
          <v:shape id="_x0000_i1082" type="#_x0000_t75" style="width:7.45pt;height:14.25pt" o:ole="">
            <v:imagedata r:id="rId145" o:title=""/>
          </v:shape>
          <o:OLEObject Type="Embed" ProgID="Equation.DSMT4" ShapeID="_x0000_i1082" DrawAspect="Content" ObjectID="_1502696990" r:id="rId146"/>
        </w:object>
      </w:r>
      <w:r>
        <w:t xml:space="preserve"> is collinear with </w:t>
      </w:r>
      <w:r w:rsidR="006C2049" w:rsidRPr="006C2049">
        <w:rPr>
          <w:position w:val="-12"/>
        </w:rPr>
        <w:object w:dxaOrig="260" w:dyaOrig="360" w14:anchorId="0CD3EDC7">
          <v:shape id="_x0000_i1083" type="#_x0000_t75" style="width:14.25pt;height:21.75pt" o:ole="">
            <v:imagedata r:id="rId147" o:title=""/>
          </v:shape>
          <o:OLEObject Type="Embed" ProgID="Equation.DSMT4" ShapeID="_x0000_i1083" DrawAspect="Content" ObjectID="_1502696991" r:id="rId148"/>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25pt;height:21.75pt" o:ole="">
            <v:imagedata r:id="rId149" o:title=""/>
          </v:shape>
          <o:OLEObject Type="Embed" ProgID="Equation.DSMT4" ShapeID="_x0000_i1084" DrawAspect="Content" ObjectID="_1502696992" r:id="rId150"/>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703" w:author="Gerard" w:date="2015-08-25T18:31:00Z">
        <w:r w:rsidR="00BB6F29">
          <w:t xml:space="preserve">4.1.2.15. </w:t>
        </w:r>
      </w:ins>
      <w:del w:id="704"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705" w:author="Gerard" w:date="2015-08-25T18:31:00Z">
        <w:r w:rsidR="00BB6F29">
          <w:t xml:space="preserve">4.1.3.21. </w:t>
        </w:r>
      </w:ins>
      <w:del w:id="706"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707" w:name="_Ref167532051"/>
      <w:bookmarkStart w:id="708" w:name="_Toc302147184"/>
      <w:r>
        <w:t xml:space="preserve">Orthotropic </w:t>
      </w:r>
      <w:r w:rsidR="00D153DC">
        <w:t>M</w:t>
      </w:r>
      <w:r>
        <w:t>aterials</w:t>
      </w:r>
      <w:bookmarkEnd w:id="707"/>
      <w:bookmarkEnd w:id="70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45pt;height:36.7pt" o:ole="">
            <v:imagedata r:id="rId151" o:title=""/>
          </v:shape>
          <o:OLEObject Type="Embed" ProgID="Equation.DSMT4" ShapeID="_x0000_i1085" DrawAspect="Content" ObjectID="_1502696993" r:id="rId152"/>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709" w:name="_Ref167375095"/>
      <w:bookmarkStart w:id="710" w:name="_Toc302147185"/>
      <w:r>
        <w:lastRenderedPageBreak/>
        <w:t>Uncoupled</w:t>
      </w:r>
      <w:r w:rsidR="006A0BC1">
        <w:t xml:space="preserve"> Materials</w:t>
      </w:r>
      <w:bookmarkEnd w:id="709"/>
      <w:bookmarkEnd w:id="710"/>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45pt;height:21.75pt" o:ole="">
            <v:imagedata r:id="rId153" o:title=""/>
          </v:shape>
          <o:OLEObject Type="Embed" ProgID="Equation.DSMT4" ShapeID="_x0000_i1086" DrawAspect="Content" ObjectID="_1502696994" r:id="rId154"/>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25pt;height:14.25pt" o:ole="">
            <v:imagedata r:id="rId155" o:title=""/>
          </v:shape>
          <o:OLEObject Type="Embed" ProgID="Equation.DSMT4" ShapeID="_x0000_i1087" DrawAspect="Content" ObjectID="_1502696995" r:id="rId156"/>
        </w:object>
      </w:r>
      <w:r w:rsidR="00993D96">
        <w:t xml:space="preserve"> </w:t>
      </w:r>
      <w:r w:rsidRPr="000230DC">
        <w:t xml:space="preserve">and </w:t>
      </w:r>
      <w:r w:rsidR="006C2049" w:rsidRPr="006C2049">
        <w:rPr>
          <w:position w:val="-6"/>
        </w:rPr>
        <w:object w:dxaOrig="1040" w:dyaOrig="320" w14:anchorId="5613D47B">
          <v:shape id="_x0000_i1088" type="#_x0000_t75" style="width:50.25pt;height:14.95pt" o:ole="">
            <v:imagedata r:id="rId157" o:title=""/>
          </v:shape>
          <o:OLEObject Type="Embed" ProgID="Equation.DSMT4" ShapeID="_x0000_i1088" DrawAspect="Content" ObjectID="_1502696996" r:id="rId158"/>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25pt;height:21.75pt" o:ole="">
            <v:imagedata r:id="rId159" o:title=""/>
          </v:shape>
          <o:OLEObject Type="Embed" ProgID="Equation.DSMT4" ShapeID="_x0000_i1089" DrawAspect="Content" ObjectID="_1502696997" r:id="rId160"/>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25pt;height:36.7pt" o:ole="">
            <v:imagedata r:id="rId161" o:title=""/>
          </v:shape>
          <o:OLEObject Type="Embed" ProgID="Equation.DSMT4" ShapeID="_x0000_i1090" DrawAspect="Content" ObjectID="_1502696998" r:id="rId162"/>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45pt;height:28.55pt" o:ole="">
            <v:imagedata r:id="rId163" o:title=""/>
          </v:shape>
          <o:OLEObject Type="Embed" ProgID="Equation.DSMT4" ShapeID="_x0000_i1091" DrawAspect="Content" ObjectID="_1502696999" r:id="rId164"/>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7pt;height:21.75pt" o:ole="">
            <v:imagedata r:id="rId165" o:title=""/>
          </v:shape>
          <o:OLEObject Type="Embed" ProgID="Equation.DSMT4" ShapeID="_x0000_i1092" DrawAspect="Content" ObjectID="_1502697000" r:id="rId166"/>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7.6pt;height:21.75pt" o:ole="">
            <v:imagedata r:id="rId167" o:title=""/>
          </v:shape>
          <o:OLEObject Type="Embed" ProgID="Equation.DSMT4" ShapeID="_x0000_i1093" DrawAspect="Content" ObjectID="_1502697001" r:id="rId168"/>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45pt;height:14.25pt" o:ole="">
            <v:imagedata r:id="rId169" o:title=""/>
          </v:shape>
          <o:OLEObject Type="Embed" ProgID="Equation.DSMT4" ShapeID="_x0000_i1094" DrawAspect="Content" ObjectID="_1502697002" r:id="rId170"/>
        </w:object>
      </w:r>
      <w:r w:rsidRPr="000230DC">
        <w:t xml:space="preserve"> and </w:t>
      </w:r>
      <w:r w:rsidR="006C2049" w:rsidRPr="006C2049">
        <w:rPr>
          <w:position w:val="-14"/>
        </w:rPr>
        <w:object w:dxaOrig="639" w:dyaOrig="400" w14:anchorId="32AE1943">
          <v:shape id="_x0000_i1095" type="#_x0000_t75" style="width:28.55pt;height:21.75pt" o:ole="">
            <v:imagedata r:id="rId171" o:title=""/>
          </v:shape>
          <o:OLEObject Type="Embed" ProgID="Equation.DSMT4" ShapeID="_x0000_i1095" DrawAspect="Content" ObjectID="_1502697003" r:id="rId172"/>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55pt;height:21.75pt" o:ole="">
            <v:imagedata r:id="rId173" o:title=""/>
          </v:shape>
          <o:OLEObject Type="Embed" ProgID="Equation.DSMT4" ShapeID="_x0000_i1096" DrawAspect="Content" ObjectID="_1502697004" r:id="rId174"/>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55pt;height:21.75pt" o:ole="">
            <v:imagedata r:id="rId175" o:title=""/>
          </v:shape>
          <o:OLEObject Type="Embed" ProgID="Equation.DSMT4" ShapeID="_x0000_i1097" DrawAspect="Content" ObjectID="_1502697005" r:id="rId176"/>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75pt;height:21.75pt" o:ole="">
            <v:imagedata r:id="rId177" o:title=""/>
          </v:shape>
          <o:OLEObject Type="Embed" ProgID="Equation.DSMT4" ShapeID="_x0000_i1098" DrawAspect="Content" ObjectID="_1502697006" r:id="rId178"/>
        </w:object>
      </w:r>
      <w:r>
        <w:t xml:space="preserve"> to the current one </w:t>
      </w:r>
      <w:r w:rsidR="006C2049" w:rsidRPr="006C2049">
        <w:rPr>
          <w:position w:val="-14"/>
        </w:rPr>
        <w:object w:dxaOrig="580" w:dyaOrig="400" w14:anchorId="1862E71B">
          <v:shape id="_x0000_i1099" type="#_x0000_t75" style="width:28.55pt;height:21.75pt" o:ole="">
            <v:imagedata r:id="rId179" o:title=""/>
          </v:shape>
          <o:OLEObject Type="Embed" ProgID="Equation.DSMT4" ShapeID="_x0000_i1099" DrawAspect="Content" ObjectID="_1502697007" r:id="rId180"/>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45pt;height:43.45pt" o:ole="">
            <v:imagedata r:id="rId181" o:title=""/>
          </v:shape>
          <o:OLEObject Type="Embed" ProgID="Equation.DSMT4" ShapeID="_x0000_i1100" DrawAspect="Content" ObjectID="_1502697008" r:id="rId182"/>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25pt;height:14.25pt" o:ole="">
            <v:imagedata r:id="rId183" o:title=""/>
          </v:shape>
          <o:OLEObject Type="Embed" ProgID="Equation.DSMT4" ShapeID="_x0000_i1101" DrawAspect="Content" ObjectID="_1502697009" r:id="rId184"/>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25pt;height:14.25pt" o:ole="">
            <v:imagedata r:id="rId185" o:title=""/>
          </v:shape>
          <o:OLEObject Type="Embed" ProgID="Equation.DSMT4" ShapeID="_x0000_i1102" DrawAspect="Content" ObjectID="_1502697010" r:id="rId186"/>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711" w:name="_Toc302147186"/>
      <w:r>
        <w:lastRenderedPageBreak/>
        <w:t>Arruda-Boyce</w:t>
      </w:r>
      <w:bookmarkEnd w:id="711"/>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45pt;height:36.7pt" o:ole="">
            <v:imagedata r:id="rId187" o:title=""/>
          </v:shape>
          <o:OLEObject Type="Embed" ProgID="Equation.DSMT4" ShapeID="_x0000_i1103" DrawAspect="Content" ObjectID="_1502697011" r:id="rId188"/>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60.15pt;height:28.55pt" o:ole="">
            <v:imagedata r:id="rId189" o:title=""/>
          </v:shape>
          <o:OLEObject Type="Embed" ProgID="Equation.DSMT4" ShapeID="_x0000_i1104" DrawAspect="Content" ObjectID="_1502697012" r:id="rId190"/>
        </w:object>
      </w:r>
      <w:r>
        <w:t xml:space="preserve"> and </w:t>
      </w:r>
      <w:r w:rsidR="006C2049" w:rsidRPr="006C2049">
        <w:rPr>
          <w:position w:val="-12"/>
        </w:rPr>
        <w:object w:dxaOrig="220" w:dyaOrig="360" w14:anchorId="5816227B">
          <v:shape id="_x0000_i1105" type="#_x0000_t75" style="width:14.25pt;height:21.75pt" o:ole="">
            <v:imagedata r:id="rId191" o:title=""/>
          </v:shape>
          <o:OLEObject Type="Embed" ProgID="Equation.DSMT4" ShapeID="_x0000_i1105" DrawAspect="Content" ObjectID="_1502697013" r:id="rId192"/>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75pt;height:28.55pt" o:ole="">
            <v:imagedata r:id="rId193" o:title=""/>
          </v:shape>
          <o:OLEObject Type="Embed" ProgID="Equation.DSMT4" ShapeID="_x0000_i1106" DrawAspect="Content" ObjectID="_1502697014" r:id="rId194"/>
        </w:object>
      </w:r>
    </w:p>
    <w:p w14:paraId="6AFA5DBC" w14:textId="77777777" w:rsidR="006A0BC1" w:rsidRDefault="006A0BC1" w:rsidP="006A0BC1"/>
    <w:p w14:paraId="21EAF2CE" w14:textId="1B38B50D"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95pt;height:21.75pt" o:ole="">
            <v:imagedata r:id="rId195" o:title=""/>
          </v:shape>
          <o:OLEObject Type="Embed" ProgID="Equation.DSMT4" ShapeID="_x0000_i1107" DrawAspect="Content" ObjectID="_1502697015" r:id="rId196"/>
        </w:object>
      </w:r>
      <w:r>
        <w:t xml:space="preserve">, the stretch at which the chains reach their full extended state, by </w:t>
      </w:r>
      <w:r w:rsidR="006C2049" w:rsidRPr="006C2049">
        <w:rPr>
          <w:position w:val="-12"/>
        </w:rPr>
        <w:object w:dxaOrig="920" w:dyaOrig="400" w14:anchorId="49198A02">
          <v:shape id="_x0000_i1108" type="#_x0000_t75" style="width:43.45pt;height:21.75pt" o:ole="">
            <v:imagedata r:id="rId197" o:title=""/>
          </v:shape>
          <o:OLEObject Type="Embed" ProgID="Equation.DSMT4" ShapeID="_x0000_i1108" DrawAspect="Content" ObjectID="_1502697016" r:id="rId198"/>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712" w:name="_Ref167535331"/>
      <w:bookmarkStart w:id="713" w:name="_Toc302147187"/>
      <w:r w:rsidRPr="0097532C">
        <w:lastRenderedPageBreak/>
        <w:t>Ellipsoidal Fiber Distribution</w:t>
      </w:r>
      <w:bookmarkEnd w:id="712"/>
      <w:bookmarkEnd w:id="713"/>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14" w:author="Gerard" w:date="2015-08-25T18:31:00Z">
        <w:r w:rsidR="00BB6F29">
          <w:t xml:space="preserve">4.1.2.15. </w:t>
        </w:r>
      </w:ins>
      <w:del w:id="715"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75pt;height:21.75pt" o:ole="">
                  <v:imagedata r:id="rId199" o:title=""/>
                </v:shape>
                <o:OLEObject Type="Embed" ProgID="Equation.DSMT4" ShapeID="_x0000_i1109" DrawAspect="Content" ObjectID="_1502697017" r:id="rId200"/>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25pt;height:21.75pt" o:ole="">
                  <v:imagedata r:id="rId201" o:title=""/>
                </v:shape>
                <o:OLEObject Type="Embed" ProgID="Equation.DSMT4" ShapeID="_x0000_i1110" DrawAspect="Content" ObjectID="_1502697018" r:id="rId202"/>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CABD582" w:rsidR="006A0BC1" w:rsidRDefault="006A0BC1" w:rsidP="006A0BC1">
      <w:r>
        <w:t xml:space="preserve">The stress </w:t>
      </w:r>
      <w:r w:rsidR="006C2049" w:rsidRPr="006C2049">
        <w:rPr>
          <w:position w:val="-6"/>
        </w:rPr>
        <w:object w:dxaOrig="240" w:dyaOrig="340" w14:anchorId="261B6AA9">
          <v:shape id="_x0000_i1111" type="#_x0000_t75" style="width:14.95pt;height:14.25pt" o:ole="">
            <v:imagedata r:id="rId203" o:title=""/>
          </v:shape>
          <o:OLEObject Type="Embed" ProgID="Equation.DSMT4" ShapeID="_x0000_i1111" DrawAspect="Content" ObjectID="_1502697019" r:id="rId204"/>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7pt;height:28.55pt" o:ole="">
            <v:imagedata r:id="rId205" o:title=""/>
          </v:shape>
          <o:OLEObject Type="Embed" ProgID="Equation.DSMT4" ShapeID="_x0000_i1112" DrawAspect="Content" ObjectID="_1502697020" r:id="rId206"/>
        </w:object>
      </w:r>
      <w:r>
        <w:t>.</w:t>
      </w:r>
    </w:p>
    <w:p w14:paraId="3DA109C1" w14:textId="6B59DD90" w:rsidR="006A0BC1" w:rsidRDefault="006C2049" w:rsidP="006A0BC1">
      <w:r w:rsidRPr="006C2049">
        <w:rPr>
          <w:position w:val="-12"/>
        </w:rPr>
        <w:object w:dxaOrig="1760" w:dyaOrig="400" w14:anchorId="6A9C2314">
          <v:shape id="_x0000_i1113" type="#_x0000_t75" style="width:86.25pt;height:21.75pt" o:ole="">
            <v:imagedata r:id="rId207" o:title=""/>
          </v:shape>
          <o:OLEObject Type="Embed" ProgID="Equation.DSMT4" ShapeID="_x0000_i1113" DrawAspect="Content" ObjectID="_1502697021" r:id="rId208"/>
        </w:object>
      </w:r>
      <w:r w:rsidR="006A0BC1">
        <w:t xml:space="preserve"> is the square of the fiber stretch </w:t>
      </w:r>
      <w:r w:rsidRPr="006C2049">
        <w:rPr>
          <w:position w:val="-12"/>
        </w:rPr>
        <w:object w:dxaOrig="279" w:dyaOrig="400" w14:anchorId="46FD4982">
          <v:shape id="_x0000_i1114" type="#_x0000_t75" style="width:14.95pt;height:21.75pt" o:ole="">
            <v:imagedata r:id="rId209" o:title=""/>
          </v:shape>
          <o:OLEObject Type="Embed" ProgID="Equation.DSMT4" ShapeID="_x0000_i1114" DrawAspect="Content" ObjectID="_1502697022" r:id="rId210"/>
        </w:object>
      </w:r>
      <w:r w:rsidR="006A0BC1">
        <w:t xml:space="preserve">, </w:t>
      </w:r>
      <w:r w:rsidRPr="006C2049">
        <w:rPr>
          <w:position w:val="-6"/>
        </w:rPr>
        <w:object w:dxaOrig="260" w:dyaOrig="279" w14:anchorId="6A2D7CEB">
          <v:shape id="_x0000_i1115" type="#_x0000_t75" style="width:14.25pt;height:14.95pt" o:ole="">
            <v:imagedata r:id="rId211" o:title=""/>
          </v:shape>
          <o:OLEObject Type="Embed" ProgID="Equation.DSMT4" ShapeID="_x0000_i1115" DrawAspect="Content" ObjectID="_1502697023" r:id="rId212"/>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55pt;height:21.75pt" o:ole="">
            <v:imagedata r:id="rId213" o:title=""/>
          </v:shape>
          <o:OLEObject Type="Embed" ProgID="Equation.DSMT4" ShapeID="_x0000_i1116" DrawAspect="Content" ObjectID="_1502697024" r:id="rId214"/>
        </w:object>
      </w:r>
      <w:r w:rsidR="006A0BC1">
        <w:t xml:space="preserve">, </w:t>
      </w:r>
      <w:r w:rsidRPr="006C2049">
        <w:rPr>
          <w:position w:val="-12"/>
        </w:rPr>
        <w:object w:dxaOrig="1219" w:dyaOrig="400" w14:anchorId="4E92EF61">
          <v:shape id="_x0000_i1117" type="#_x0000_t75" style="width:64.55pt;height:21.75pt" o:ole="">
            <v:imagedata r:id="rId215" o:title=""/>
          </v:shape>
          <o:OLEObject Type="Embed" ProgID="Equation.DSMT4" ShapeID="_x0000_i1117" DrawAspect="Content" ObjectID="_1502697025" r:id="rId216"/>
        </w:object>
      </w:r>
      <w:r w:rsidR="006A0BC1">
        <w:t xml:space="preserve">, and </w:t>
      </w:r>
      <w:r w:rsidRPr="006C2049">
        <w:rPr>
          <w:position w:val="-14"/>
        </w:rPr>
        <w:object w:dxaOrig="540" w:dyaOrig="400" w14:anchorId="38351E69">
          <v:shape id="_x0000_i1118" type="#_x0000_t75" style="width:28.55pt;height:21.75pt" o:ole="">
            <v:imagedata r:id="rId217" o:title=""/>
          </v:shape>
          <o:OLEObject Type="Embed" ProgID="Equation.DSMT4" ShapeID="_x0000_i1118" DrawAspect="Content" ObjectID="_1502697026" r:id="rId218"/>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75pt;height:36.7pt" o:ole="">
            <v:imagedata r:id="rId219" o:title=""/>
          </v:shape>
          <o:OLEObject Type="Embed" ProgID="Equation.DSMT4" ShapeID="_x0000_i1119" DrawAspect="Content" ObjectID="_1502697027" r:id="rId220"/>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75pt;height:21.75pt" o:ole="">
            <v:imagedata r:id="rId221" o:title=""/>
          </v:shape>
          <o:OLEObject Type="Embed" ProgID="Equation.DSMT4" ShapeID="_x0000_i1120" DrawAspect="Content" ObjectID="_1502697028" r:id="rId222"/>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95pt;height:14.95pt" o:ole="">
            <v:imagedata r:id="rId223" o:title=""/>
          </v:shape>
          <o:OLEObject Type="Embed" ProgID="Equation.DSMT4" ShapeID="_x0000_i1121" DrawAspect="Content" ObjectID="_1502697029" r:id="rId224"/>
        </w:object>
      </w:r>
      <w:r>
        <w:t xml:space="preserve">and </w:t>
      </w:r>
      <w:r w:rsidR="006C2049" w:rsidRPr="006C2049">
        <w:rPr>
          <w:position w:val="-10"/>
        </w:rPr>
        <w:object w:dxaOrig="200" w:dyaOrig="320" w14:anchorId="5B272CFD">
          <v:shape id="_x0000_i1122" type="#_x0000_t75" style="width:7.45pt;height:14.95pt" o:ole="">
            <v:imagedata r:id="rId225" o:title=""/>
          </v:shape>
          <o:OLEObject Type="Embed" ProgID="Equation.DSMT4" ShapeID="_x0000_i1122" DrawAspect="Content" ObjectID="_1502697030" r:id="rId226"/>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75pt;height:79.45pt" o:ole="">
            <v:imagedata r:id="rId227" o:title=""/>
          </v:shape>
          <o:OLEObject Type="Embed" ProgID="Equation.DSMT4" ShapeID="_x0000_i1123" DrawAspect="Content" ObjectID="_1502697031" r:id="rId228"/>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BB6F29">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716" w:name="_Ref167375501"/>
      <w:bookmarkStart w:id="717" w:name="_Toc302147188"/>
      <w:r w:rsidRPr="0097532C">
        <w:lastRenderedPageBreak/>
        <w:t>Ellipsoidal Fiber Distribution Mooney-Rivlin</w:t>
      </w:r>
      <w:bookmarkEnd w:id="716"/>
      <w:bookmarkEnd w:id="717"/>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75pt;height:21.75pt" o:ole="">
                  <v:imagedata r:id="rId229" o:title=""/>
                </v:shape>
                <o:OLEObject Type="Embed" ProgID="Equation.DSMT4" ShapeID="_x0000_i1124" DrawAspect="Content" ObjectID="_1502697032" r:id="rId230"/>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25pt;height:21.75pt" o:ole="">
                  <v:imagedata r:id="rId231" o:title=""/>
                </v:shape>
                <o:OLEObject Type="Embed" ProgID="Equation.DSMT4" ShapeID="_x0000_i1125" DrawAspect="Content" ObjectID="_1502697033" r:id="rId232"/>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95pt;height:14.25pt" o:ole="">
            <v:imagedata r:id="rId233" o:title=""/>
          </v:shape>
          <o:OLEObject Type="Embed" ProgID="Equation.DSMT4" ShapeID="_x0000_i1126" DrawAspect="Content" ObjectID="_1502697034" r:id="rId234"/>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55pt;height:21.75pt" o:ole="">
            <v:imagedata r:id="rId235" o:title=""/>
          </v:shape>
          <o:OLEObject Type="Embed" ProgID="Equation.DSMT4" ShapeID="_x0000_i1127" DrawAspect="Content" ObjectID="_1502697035" r:id="rId236"/>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75pt;height:14.25pt" o:ole="">
            <v:imagedata r:id="rId237" o:title=""/>
          </v:shape>
          <o:OLEObject Type="Embed" ProgID="Equation.DSMT4" ShapeID="_x0000_i1128" DrawAspect="Content" ObjectID="_1502697036" r:id="rId238"/>
        </w:object>
      </w:r>
      <w:r>
        <w:t xml:space="preserve"> is the stress from the Mooney-Rivlin basis (Section </w:t>
      </w:r>
      <w:r>
        <w:fldChar w:fldCharType="begin"/>
      </w:r>
      <w:r>
        <w:instrText xml:space="preserve"> REF _Ref167535344 \r \h </w:instrText>
      </w:r>
      <w:r>
        <w:fldChar w:fldCharType="separate"/>
      </w:r>
      <w:ins w:id="718" w:author="Gerard" w:date="2015-08-25T18:31:00Z">
        <w:r w:rsidR="00BB6F29">
          <w:t xml:space="preserve">4.1.2.8. </w:t>
        </w:r>
      </w:ins>
      <w:del w:id="719"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25pt;height:21.75pt" o:ole="">
            <v:imagedata r:id="rId239" o:title=""/>
          </v:shape>
          <o:OLEObject Type="Embed" ProgID="Equation.DSMT4" ShapeID="_x0000_i1129" DrawAspect="Content" ObjectID="_1502697037" r:id="rId240"/>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BB6F29">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BB6F29">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720" w:name="_Toc302147189"/>
      <w:r>
        <w:lastRenderedPageBreak/>
        <w:t>Ellipsoidal Fiber Distribution Veronda-Westmann</w:t>
      </w:r>
      <w:bookmarkEnd w:id="72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75pt;height:21.75pt" o:ole="">
                  <v:imagedata r:id="rId241" o:title=""/>
                </v:shape>
                <o:OLEObject Type="Embed" ProgID="Equation.DSMT4" ShapeID="_x0000_i1130" DrawAspect="Content" ObjectID="_1502697038" r:id="rId242"/>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25pt;height:21.75pt" o:ole="">
                  <v:imagedata r:id="rId243" o:title=""/>
                </v:shape>
                <o:OLEObject Type="Embed" ProgID="Equation.DSMT4" ShapeID="_x0000_i1131" DrawAspect="Content" ObjectID="_1502697039" r:id="rId244"/>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95pt;height:14.25pt" o:ole="">
            <v:imagedata r:id="rId245" o:title=""/>
          </v:shape>
          <o:OLEObject Type="Embed" ProgID="Equation.DSMT4" ShapeID="_x0000_i1132" DrawAspect="Content" ObjectID="_1502697040" r:id="rId246"/>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75pt" o:ole="">
            <v:imagedata r:id="rId247" o:title=""/>
          </v:shape>
          <o:OLEObject Type="Embed" ProgID="Equation.DSMT4" ShapeID="_x0000_i1133" DrawAspect="Content" ObjectID="_1502697041" r:id="rId248"/>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75pt;height:14.25pt" o:ole="">
            <v:imagedata r:id="rId249" o:title=""/>
          </v:shape>
          <o:OLEObject Type="Embed" ProgID="Equation.DSMT4" ShapeID="_x0000_i1134" DrawAspect="Content" ObjectID="_1502697042" r:id="rId250"/>
        </w:object>
      </w:r>
      <w:r>
        <w:t xml:space="preserve"> is the stress from the Veronda-Westmann basis (Section </w:t>
      </w:r>
      <w:r>
        <w:fldChar w:fldCharType="begin"/>
      </w:r>
      <w:r>
        <w:instrText xml:space="preserve"> REF _Ref167535458 \r \h </w:instrText>
      </w:r>
      <w:r>
        <w:fldChar w:fldCharType="separate"/>
      </w:r>
      <w:ins w:id="721" w:author="Gerard" w:date="2015-08-25T18:31:00Z">
        <w:r w:rsidR="00BB6F29">
          <w:t xml:space="preserve">4.1.2.16. </w:t>
        </w:r>
      </w:ins>
      <w:del w:id="722"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25pt;height:21.75pt" o:ole="">
            <v:imagedata r:id="rId251" o:title=""/>
          </v:shape>
          <o:OLEObject Type="Embed" ProgID="Equation.DSMT4" ShapeID="_x0000_i1135" DrawAspect="Content" ObjectID="_1502697043" r:id="rId252"/>
        </w:object>
      </w:r>
      <w:r>
        <w:t xml:space="preserve">is the stress contribution from the ellipsoidal fiber distribution (Section </w:t>
      </w:r>
      <w:r>
        <w:fldChar w:fldCharType="begin"/>
      </w:r>
      <w:r>
        <w:instrText xml:space="preserve"> REF _Ref167375501 \r \h </w:instrText>
      </w:r>
      <w:r>
        <w:fldChar w:fldCharType="separate"/>
      </w:r>
      <w:r w:rsidR="00BB6F29">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723" w:name="_Toc302147190"/>
      <w:r>
        <w:lastRenderedPageBreak/>
        <w:t>Fiber with Exponential-Power Law, Uncoupled Formulation</w:t>
      </w:r>
      <w:bookmarkEnd w:id="723"/>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24" w:author="Gerard" w:date="2015-08-25T18:31:00Z">
        <w:r w:rsidR="00BB6F29">
          <w:t xml:space="preserve">4.1.2.15. </w:t>
        </w:r>
      </w:ins>
      <w:del w:id="725"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45pt;height:14.95pt" o:ole="">
                  <v:imagedata r:id="rId253" o:title=""/>
                </v:shape>
                <o:OLEObject Type="Embed" ProgID="Equation.DSMT4" ShapeID="_x0000_i1136" DrawAspect="Content" ObjectID="_1502697044" r:id="rId254"/>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95pt;height:14.25pt" o:ole="">
                  <v:imagedata r:id="rId255" o:title=""/>
                </v:shape>
                <o:OLEObject Type="Embed" ProgID="Equation.DSMT4" ShapeID="_x0000_i1137" DrawAspect="Content" ObjectID="_1502697045" r:id="rId256"/>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95pt;height:14.95pt" o:ole="">
                  <v:imagedata r:id="rId257" o:title=""/>
                </v:shape>
                <o:OLEObject Type="Embed" ProgID="Equation.DSMT4" ShapeID="_x0000_i1138" DrawAspect="Content" ObjectID="_1502697046" r:id="rId258"/>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45pt;height:14.95pt" o:ole="">
                  <v:imagedata r:id="rId259" o:title=""/>
                </v:shape>
                <o:OLEObject Type="Embed" ProgID="Equation.DSMT4" ShapeID="_x0000_i1139" DrawAspect="Content" ObjectID="_1502697047" r:id="rId260"/>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25pt;height:14.25pt" o:ole="">
                  <v:imagedata r:id="rId261" o:title=""/>
                </v:shape>
                <o:OLEObject Type="Embed" ProgID="Equation.DSMT4" ShapeID="_x0000_i1140" DrawAspect="Content" ObjectID="_1502697048" r:id="rId262"/>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05pt;height:21.75pt" o:ole="">
            <v:imagedata r:id="rId263" o:title=""/>
          </v:shape>
          <o:OLEObject Type="Embed" ProgID="Equation.DSMT4" ShapeID="_x0000_i1141" DrawAspect="Content" ObjectID="_1502697049" r:id="rId264"/>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25pt;height:21.75pt" o:ole="">
            <v:imagedata r:id="rId265" o:title=""/>
          </v:shape>
          <o:OLEObject Type="Embed" ProgID="Equation.DSMT4" ShapeID="_x0000_i1142" DrawAspect="Content" ObjectID="_1502697050" r:id="rId26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75pt;height:14.95pt" o:ole="">
            <v:imagedata r:id="rId267" o:title=""/>
          </v:shape>
          <o:OLEObject Type="Embed" ProgID="Equation.DSMT4" ShapeID="_x0000_i1143" DrawAspect="Content" ObjectID="_1502697051" r:id="rId268"/>
        </w:object>
      </w:r>
      <w:r w:rsidR="0099145F">
        <w:t xml:space="preserve">0° and </w:t>
      </w:r>
      <w:r w:rsidR="006C2049" w:rsidRPr="006C2049">
        <w:rPr>
          <w:position w:val="-10"/>
        </w:rPr>
        <w:object w:dxaOrig="400" w:dyaOrig="260" w14:anchorId="44505EEA">
          <v:shape id="_x0000_i1144" type="#_x0000_t75" style="width:21.75pt;height:14.25pt" o:ole="">
            <v:imagedata r:id="rId269" o:title=""/>
          </v:shape>
          <o:OLEObject Type="Embed" ProgID="Equation.DSMT4" ShapeID="_x0000_i1144" DrawAspect="Content" ObjectID="_1502697052" r:id="rId270"/>
        </w:object>
      </w:r>
      <w:r w:rsidR="0099145F">
        <w:t xml:space="preserve">90°, such that </w:t>
      </w:r>
      <w:r w:rsidR="006C2049" w:rsidRPr="006C2049">
        <w:rPr>
          <w:position w:val="-12"/>
        </w:rPr>
        <w:object w:dxaOrig="639" w:dyaOrig="360" w14:anchorId="0BB88D9D">
          <v:shape id="_x0000_i1145" type="#_x0000_t75" style="width:28.55pt;height:21.75pt" o:ole="">
            <v:imagedata r:id="rId271" o:title=""/>
          </v:shape>
          <o:OLEObject Type="Embed" ProgID="Equation.DSMT4" ShapeID="_x0000_i1145" DrawAspect="Content" ObjectID="_1502697053" r:id="rId272"/>
        </w:object>
      </w:r>
      <w:r w:rsidR="0099145F">
        <w:t xml:space="preserve">.  </w:t>
      </w:r>
      <w:r>
        <w:t xml:space="preserve">The stress </w:t>
      </w:r>
      <w:r w:rsidR="006C2049" w:rsidRPr="006C2049">
        <w:rPr>
          <w:position w:val="-6"/>
        </w:rPr>
        <w:object w:dxaOrig="240" w:dyaOrig="340" w14:anchorId="224082A1">
          <v:shape id="_x0000_i1146" type="#_x0000_t75" style="width:14.95pt;height:14.25pt" o:ole="">
            <v:imagedata r:id="rId273" o:title=""/>
          </v:shape>
          <o:OLEObject Type="Embed" ProgID="Equation.DSMT4" ShapeID="_x0000_i1146" DrawAspect="Content" ObjectID="_1502697054" r:id="rId274"/>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55pt;height:36.7pt" o:ole="">
            <v:imagedata r:id="rId275" o:title=""/>
          </v:shape>
          <o:OLEObject Type="Embed" ProgID="Equation.DSMT4" ShapeID="_x0000_i1147" DrawAspect="Content" ObjectID="_1502697055" r:id="rId276"/>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25pt;height:21.75pt" o:ole="">
            <v:imagedata r:id="rId277" o:title=""/>
          </v:shape>
          <o:OLEObject Type="Embed" ProgID="Equation.DSMT4" ShapeID="_x0000_i1148" DrawAspect="Content" ObjectID="_1502697056" r:id="rId278"/>
        </w:object>
      </w:r>
      <w:r>
        <w:t xml:space="preserve"> is the square of the fiber stretch, </w:t>
      </w:r>
      <w:r w:rsidR="006C2049" w:rsidRPr="006C2049">
        <w:rPr>
          <w:position w:val="-12"/>
        </w:rPr>
        <w:object w:dxaOrig="1219" w:dyaOrig="400" w14:anchorId="6E303EF1">
          <v:shape id="_x0000_i1149" type="#_x0000_t75" style="width:64.55pt;height:21.75pt" o:ole="">
            <v:imagedata r:id="rId279" o:title=""/>
          </v:shape>
          <o:OLEObject Type="Embed" ProgID="Equation.DSMT4" ShapeID="_x0000_i1149" DrawAspect="Content" ObjectID="_1502697057" r:id="rId280"/>
        </w:object>
      </w:r>
      <w:r>
        <w:t xml:space="preserve">, and </w:t>
      </w:r>
      <w:r w:rsidR="006C2049" w:rsidRPr="006C2049">
        <w:rPr>
          <w:position w:val="-14"/>
        </w:rPr>
        <w:object w:dxaOrig="540" w:dyaOrig="400" w14:anchorId="6392B703">
          <v:shape id="_x0000_i1150" type="#_x0000_t75" style="width:28.55pt;height:21.75pt" o:ole="">
            <v:imagedata r:id="rId281" o:title=""/>
          </v:shape>
          <o:OLEObject Type="Embed" ProgID="Equation.DSMT4" ShapeID="_x0000_i1150" DrawAspect="Content" ObjectID="_1502697058" r:id="rId282"/>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7pt" o:ole="">
            <v:imagedata r:id="rId283" o:title=""/>
          </v:shape>
          <o:OLEObject Type="Embed" ProgID="Equation.DSMT4" ShapeID="_x0000_i1151" DrawAspect="Content" ObjectID="_1502697059" r:id="rId284"/>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55pt;height:14.95pt" o:ole="">
            <v:imagedata r:id="rId285" o:title=""/>
          </v:shape>
          <o:OLEObject Type="Embed" ProgID="Equation.DSMT4" ShapeID="_x0000_i1152" DrawAspect="Content" ObjectID="_1502697060" r:id="rId286"/>
        </w:object>
      </w:r>
      <w:r w:rsidRPr="000230DC">
        <w:t xml:space="preserve">, </w:t>
      </w:r>
      <w:r w:rsidR="006C2049" w:rsidRPr="006C2049">
        <w:rPr>
          <w:position w:val="-6"/>
        </w:rPr>
        <w:object w:dxaOrig="580" w:dyaOrig="279" w14:anchorId="7C794670">
          <v:shape id="_x0000_i1153" type="#_x0000_t75" style="width:28.55pt;height:14.95pt" o:ole="">
            <v:imagedata r:id="rId287" o:title=""/>
          </v:shape>
          <o:OLEObject Type="Embed" ProgID="Equation.DSMT4" ShapeID="_x0000_i1153" DrawAspect="Content" ObjectID="_1502697061" r:id="rId288"/>
        </w:object>
      </w:r>
      <w:r w:rsidRPr="000230DC">
        <w:t xml:space="preserve">, and </w:t>
      </w:r>
      <w:r w:rsidR="006C2049" w:rsidRPr="006C2049">
        <w:rPr>
          <w:position w:val="-10"/>
        </w:rPr>
        <w:object w:dxaOrig="600" w:dyaOrig="320" w14:anchorId="6BB4832B">
          <v:shape id="_x0000_i1154" type="#_x0000_t75" style="width:28.55pt;height:14.95pt" o:ole="">
            <v:imagedata r:id="rId289" o:title=""/>
          </v:shape>
          <o:OLEObject Type="Embed" ProgID="Equation.DSMT4" ShapeID="_x0000_i1154" DrawAspect="Content" ObjectID="_1502697062" r:id="rId290"/>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7pt;height:14.95pt" o:ole="">
            <v:imagedata r:id="rId291" o:title=""/>
          </v:shape>
          <o:OLEObject Type="Embed" ProgID="Equation.DSMT4" ShapeID="_x0000_i1155" DrawAspect="Content" ObjectID="_1502697063" r:id="rId292"/>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75pt;height:36.7pt" o:ole="">
            <v:imagedata r:id="rId293" o:title=""/>
          </v:shape>
          <o:OLEObject Type="Embed" ProgID="Equation.DSMT4" ShapeID="_x0000_i1156" DrawAspect="Content" ObjectID="_1502697064" r:id="rId294"/>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55pt;height:14.95pt" o:ole="">
            <v:imagedata r:id="rId295" o:title=""/>
          </v:shape>
          <o:OLEObject Type="Embed" ProgID="Equation.DSMT4" ShapeID="_x0000_i1157" DrawAspect="Content" ObjectID="_1502697065" r:id="rId296"/>
        </w:object>
      </w:r>
      <w:r w:rsidRPr="0097532C">
        <w:t>, the fiber modulus is zero at the strain origin (</w:t>
      </w:r>
      <w:r w:rsidR="006C2049" w:rsidRPr="006C2049">
        <w:rPr>
          <w:position w:val="-12"/>
        </w:rPr>
        <w:object w:dxaOrig="580" w:dyaOrig="380" w14:anchorId="70492B06">
          <v:shape id="_x0000_i1158" type="#_x0000_t75" style="width:28.55pt;height:21.75pt" o:ole="">
            <v:imagedata r:id="rId297" o:title=""/>
          </v:shape>
          <o:OLEObject Type="Embed" ProgID="Equation.DSMT4" ShapeID="_x0000_i1158" DrawAspect="Content" ObjectID="_1502697066" r:id="rId298"/>
        </w:object>
      </w:r>
      <w:r w:rsidRPr="0097532C">
        <w:t xml:space="preserve">).  Therefore, use </w:t>
      </w:r>
      <w:r w:rsidR="006C2049" w:rsidRPr="006C2049">
        <w:rPr>
          <w:position w:val="-10"/>
        </w:rPr>
        <w:object w:dxaOrig="600" w:dyaOrig="320" w14:anchorId="77AB502F">
          <v:shape id="_x0000_i1159" type="#_x0000_t75" style="width:28.55pt;height:14.95pt" o:ole="">
            <v:imagedata r:id="rId299" o:title=""/>
          </v:shape>
          <o:OLEObject Type="Embed" ProgID="Equation.DSMT4" ShapeID="_x0000_i1159" DrawAspect="Content" ObjectID="_1502697067" r:id="rId300"/>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25pt;height:21.75pt" o:ole="">
            <v:imagedata r:id="rId301" o:title=""/>
          </v:shape>
          <o:OLEObject Type="Embed" ProgID="Equation.DSMT4" ShapeID="_x0000_i1160" DrawAspect="Content" ObjectID="_1502697068" r:id="rId302"/>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25pt;height:21.75pt" o:ole="">
            <v:imagedata r:id="rId303" o:title=""/>
          </v:shape>
          <o:OLEObject Type="Embed" ProgID="Equation.DSMT4" ShapeID="_x0000_i1161" DrawAspect="Content" ObjectID="_1502697069" r:id="rId304"/>
        </w:object>
      </w:r>
      <w:r>
        <w:t xml:space="preserve">, oriented at ±25 degrees relative to </w:t>
      </w:r>
      <w:r w:rsidR="006C2049" w:rsidRPr="006C2049">
        <w:rPr>
          <w:position w:val="-12"/>
        </w:rPr>
        <w:object w:dxaOrig="240" w:dyaOrig="360" w14:anchorId="3383D58A">
          <v:shape id="_x0000_i1162" type="#_x0000_t75" style="width:14.95pt;height:21.75pt" o:ole="">
            <v:imagedata r:id="rId305" o:title=""/>
          </v:shape>
          <o:OLEObject Type="Embed" ProgID="Equation.DSMT4" ShapeID="_x0000_i1162" DrawAspect="Content" ObjectID="_1502697070" r:id="rId306"/>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726" w:author="Gerard" w:date="2015-06-21T22:36:00Z"/>
        </w:rPr>
      </w:pPr>
      <w:ins w:id="727" w:author="Gerard" w:date="2015-06-21T22:36:00Z">
        <w:r>
          <w:br w:type="page"/>
        </w:r>
      </w:ins>
    </w:p>
    <w:p w14:paraId="1E97EC67" w14:textId="5D0C71BE" w:rsidR="008613FC" w:rsidRDefault="008613FC" w:rsidP="008613FC">
      <w:pPr>
        <w:pStyle w:val="Heading4"/>
        <w:rPr>
          <w:ins w:id="728" w:author="Gerard" w:date="2015-06-21T22:36:00Z"/>
        </w:rPr>
      </w:pPr>
      <w:bookmarkStart w:id="729" w:name="_Toc302147191"/>
      <w:ins w:id="730" w:author="Gerard" w:date="2015-06-21T22:36:00Z">
        <w:r>
          <w:lastRenderedPageBreak/>
          <w:t>Fiber with Toe-Linear Response, Uncoupled Formulation</w:t>
        </w:r>
        <w:bookmarkEnd w:id="729"/>
      </w:ins>
    </w:p>
    <w:p w14:paraId="4554EC61" w14:textId="4174772A" w:rsidR="008613FC" w:rsidRDefault="008613FC" w:rsidP="008613FC">
      <w:pPr>
        <w:rPr>
          <w:ins w:id="731" w:author="Gerard" w:date="2015-06-21T22:36:00Z"/>
        </w:rPr>
      </w:pPr>
      <w:ins w:id="732"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733"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6D2B862A" w14:textId="77777777" w:rsidTr="00DA4325">
        <w:trPr>
          <w:ins w:id="734" w:author="Gerard" w:date="2015-06-21T22:36:00Z"/>
        </w:trPr>
        <w:tc>
          <w:tcPr>
            <w:tcW w:w="0" w:type="auto"/>
            <w:shd w:val="clear" w:color="auto" w:fill="auto"/>
          </w:tcPr>
          <w:p w14:paraId="3D6413FF" w14:textId="77777777" w:rsidR="008613FC" w:rsidRDefault="008613FC" w:rsidP="00DA4325">
            <w:pPr>
              <w:pStyle w:val="code"/>
              <w:rPr>
                <w:ins w:id="735" w:author="Gerard" w:date="2015-06-21T22:36:00Z"/>
              </w:rPr>
            </w:pPr>
            <w:ins w:id="736" w:author="Gerard" w:date="2015-06-21T22:36:00Z">
              <w:r>
                <w:t>&lt;E&gt;</w:t>
              </w:r>
            </w:ins>
          </w:p>
        </w:tc>
        <w:tc>
          <w:tcPr>
            <w:tcW w:w="0" w:type="auto"/>
            <w:shd w:val="clear" w:color="auto" w:fill="auto"/>
          </w:tcPr>
          <w:p w14:paraId="435FE292" w14:textId="77777777" w:rsidR="008613FC" w:rsidRDefault="008613FC" w:rsidP="00DA4325">
            <w:pPr>
              <w:rPr>
                <w:ins w:id="737" w:author="Gerard" w:date="2015-06-21T22:36:00Z"/>
              </w:rPr>
            </w:pPr>
            <w:ins w:id="738" w:author="Gerard" w:date="2015-06-21T22:36:00Z">
              <w:r w:rsidRPr="0091641D">
                <w:rPr>
                  <w:position w:val="-4"/>
                </w:rPr>
                <w:object w:dxaOrig="240" w:dyaOrig="240" w14:anchorId="1F1FC900">
                  <v:shape id="_x0000_i1163" type="#_x0000_t75" style="width:14.95pt;height:13.6pt" o:ole="">
                    <v:imagedata r:id="rId307" o:title=""/>
                  </v:shape>
                  <o:OLEObject Type="Embed" ProgID="Equation.DSMT4" ShapeID="_x0000_i1163" DrawAspect="Content" ObjectID="_1502697071" r:id="rId308"/>
                </w:object>
              </w:r>
            </w:ins>
            <w:ins w:id="739" w:author="Gerard" w:date="2015-06-21T22:36:00Z">
              <w:r>
                <w:t>, the fiber modulus in the linear range (</w:t>
              </w:r>
            </w:ins>
            <w:ins w:id="740" w:author="Gerard" w:date="2015-06-21T22:36:00Z">
              <w:r w:rsidRPr="00EA1ADB">
                <w:rPr>
                  <w:position w:val="-4"/>
                </w:rPr>
                <w:object w:dxaOrig="600" w:dyaOrig="240" w14:anchorId="216EC657">
                  <v:shape id="_x0000_i1164" type="#_x0000_t75" style="width:29.9pt;height:11.55pt" o:ole="">
                    <v:imagedata r:id="rId309" o:title=""/>
                  </v:shape>
                  <o:OLEObject Type="Embed" ProgID="Equation.DSMT4" ShapeID="_x0000_i1164" DrawAspect="Content" ObjectID="_1502697072" r:id="rId310"/>
                </w:object>
              </w:r>
            </w:ins>
            <w:ins w:id="741" w:author="Gerard" w:date="2015-06-21T22:36:00Z">
              <w:r>
                <w:t>)</w:t>
              </w:r>
            </w:ins>
          </w:p>
        </w:tc>
        <w:tc>
          <w:tcPr>
            <w:tcW w:w="0" w:type="auto"/>
          </w:tcPr>
          <w:p w14:paraId="5083D913" w14:textId="77777777" w:rsidR="008613FC" w:rsidRPr="00AF2221" w:rsidRDefault="008613FC" w:rsidP="00DA4325">
            <w:pPr>
              <w:rPr>
                <w:ins w:id="742" w:author="Gerard" w:date="2015-06-21T22:36:00Z"/>
                <w:position w:val="-10"/>
              </w:rPr>
            </w:pPr>
            <w:ins w:id="743" w:author="Gerard" w:date="2015-06-21T22:36:00Z">
              <w:r>
                <w:rPr>
                  <w:position w:val="-10"/>
                </w:rPr>
                <w:t>[</w:t>
              </w:r>
              <w:r>
                <w:rPr>
                  <w:b/>
                  <w:position w:val="-10"/>
                </w:rPr>
                <w:t>P</w:t>
              </w:r>
              <w:r>
                <w:rPr>
                  <w:position w:val="-10"/>
                </w:rPr>
                <w:t>]</w:t>
              </w:r>
            </w:ins>
          </w:p>
        </w:tc>
      </w:tr>
      <w:tr w:rsidR="008613FC" w14:paraId="4E5051F5" w14:textId="77777777" w:rsidTr="00DA4325">
        <w:trPr>
          <w:ins w:id="744" w:author="Gerard" w:date="2015-06-21T22:36:00Z"/>
        </w:trPr>
        <w:tc>
          <w:tcPr>
            <w:tcW w:w="0" w:type="auto"/>
            <w:shd w:val="clear" w:color="auto" w:fill="auto"/>
          </w:tcPr>
          <w:p w14:paraId="39C6F869" w14:textId="77777777" w:rsidR="008613FC" w:rsidRDefault="008613FC" w:rsidP="00DA4325">
            <w:pPr>
              <w:pStyle w:val="code"/>
              <w:rPr>
                <w:ins w:id="745" w:author="Gerard" w:date="2015-06-21T22:36:00Z"/>
              </w:rPr>
            </w:pPr>
            <w:ins w:id="746" w:author="Gerard" w:date="2015-06-21T22:36:00Z">
              <w:r>
                <w:t>&lt;beta&gt;</w:t>
              </w:r>
            </w:ins>
          </w:p>
        </w:tc>
        <w:tc>
          <w:tcPr>
            <w:tcW w:w="0" w:type="auto"/>
            <w:shd w:val="clear" w:color="auto" w:fill="auto"/>
          </w:tcPr>
          <w:p w14:paraId="2134B76D" w14:textId="77777777" w:rsidR="008613FC" w:rsidRPr="00315B5A" w:rsidRDefault="008613FC" w:rsidP="00DA4325">
            <w:pPr>
              <w:rPr>
                <w:ins w:id="747" w:author="Gerard" w:date="2015-06-21T22:36:00Z"/>
              </w:rPr>
            </w:pPr>
            <w:ins w:id="748" w:author="Gerard" w:date="2015-06-21T22:36:00Z">
              <w:r w:rsidRPr="0091641D">
                <w:rPr>
                  <w:position w:val="-10"/>
                </w:rPr>
                <w:object w:dxaOrig="220" w:dyaOrig="320" w14:anchorId="31BBBA11">
                  <v:shape id="_x0000_i1165" type="#_x0000_t75" style="width:10.85pt;height:16.3pt" o:ole="">
                    <v:imagedata r:id="rId311" o:title=""/>
                  </v:shape>
                  <o:OLEObject Type="Embed" ProgID="Equation.DSMT4" ShapeID="_x0000_i1165" DrawAspect="Content" ObjectID="_1502697073" r:id="rId312"/>
                </w:object>
              </w:r>
            </w:ins>
            <w:ins w:id="749" w:author="Gerard" w:date="2015-06-21T22:36:00Z">
              <w:r>
                <w:t>, the power-law exponent in the toe region (</w:t>
              </w:r>
            </w:ins>
            <w:ins w:id="750" w:author="Gerard" w:date="2015-06-21T22:36:00Z">
              <w:r w:rsidRPr="00FC6EB7">
                <w:rPr>
                  <w:position w:val="-10"/>
                </w:rPr>
                <w:object w:dxaOrig="580" w:dyaOrig="320" w14:anchorId="09DDFC70">
                  <v:shape id="_x0000_i1166" type="#_x0000_t75" style="width:29.2pt;height:16.3pt" o:ole="">
                    <v:imagedata r:id="rId313" o:title=""/>
                  </v:shape>
                  <o:OLEObject Type="Embed" ProgID="Equation.DSMT4" ShapeID="_x0000_i1166" DrawAspect="Content" ObjectID="_1502697074" r:id="rId314"/>
                </w:object>
              </w:r>
            </w:ins>
            <w:ins w:id="751" w:author="Gerard" w:date="2015-06-21T22:36:00Z">
              <w:r>
                <w:t>)</w:t>
              </w:r>
            </w:ins>
          </w:p>
        </w:tc>
        <w:tc>
          <w:tcPr>
            <w:tcW w:w="0" w:type="auto"/>
          </w:tcPr>
          <w:p w14:paraId="7E6D9DEC" w14:textId="77777777" w:rsidR="008613FC" w:rsidRDefault="008613FC" w:rsidP="00DA4325">
            <w:pPr>
              <w:rPr>
                <w:ins w:id="752" w:author="Gerard" w:date="2015-06-21T22:36:00Z"/>
                <w:position w:val="-10"/>
              </w:rPr>
            </w:pPr>
            <w:ins w:id="753" w:author="Gerard" w:date="2015-06-21T22:36:00Z">
              <w:r>
                <w:rPr>
                  <w:position w:val="-10"/>
                </w:rPr>
                <w:t>[ ]</w:t>
              </w:r>
            </w:ins>
          </w:p>
        </w:tc>
      </w:tr>
      <w:tr w:rsidR="008613FC" w14:paraId="02C96944" w14:textId="77777777" w:rsidTr="00DA4325">
        <w:trPr>
          <w:ins w:id="754" w:author="Gerard" w:date="2015-06-21T22:36:00Z"/>
        </w:trPr>
        <w:tc>
          <w:tcPr>
            <w:tcW w:w="0" w:type="auto"/>
            <w:shd w:val="clear" w:color="auto" w:fill="auto"/>
          </w:tcPr>
          <w:p w14:paraId="7A64FB24" w14:textId="77777777" w:rsidR="008613FC" w:rsidRDefault="008613FC" w:rsidP="00DA4325">
            <w:pPr>
              <w:pStyle w:val="code"/>
              <w:rPr>
                <w:ins w:id="755" w:author="Gerard" w:date="2015-06-21T22:36:00Z"/>
              </w:rPr>
            </w:pPr>
            <w:ins w:id="756" w:author="Gerard" w:date="2015-06-21T22:36:00Z">
              <w:r>
                <w:t>&lt;lam0&gt;</w:t>
              </w:r>
            </w:ins>
          </w:p>
        </w:tc>
        <w:tc>
          <w:tcPr>
            <w:tcW w:w="0" w:type="auto"/>
            <w:shd w:val="clear" w:color="auto" w:fill="auto"/>
          </w:tcPr>
          <w:p w14:paraId="0F039DCD" w14:textId="77777777" w:rsidR="008613FC" w:rsidRPr="00315B5A" w:rsidRDefault="008613FC" w:rsidP="00DA4325">
            <w:pPr>
              <w:rPr>
                <w:ins w:id="757" w:author="Gerard" w:date="2015-06-21T22:36:00Z"/>
              </w:rPr>
            </w:pPr>
            <w:ins w:id="758" w:author="Gerard" w:date="2015-06-21T22:36:00Z">
              <w:r w:rsidRPr="0091641D">
                <w:rPr>
                  <w:position w:val="-12"/>
                </w:rPr>
                <w:object w:dxaOrig="280" w:dyaOrig="380" w14:anchorId="242A1B7F">
                  <v:shape id="_x0000_i1167" type="#_x0000_t75" style="width:13.6pt;height:19pt" o:ole="">
                    <v:imagedata r:id="rId315" o:title=""/>
                  </v:shape>
                  <o:OLEObject Type="Embed" ProgID="Equation.DSMT4" ShapeID="_x0000_i1167" DrawAspect="Content" ObjectID="_1502697075" r:id="rId316"/>
                </w:object>
              </w:r>
            </w:ins>
            <w:ins w:id="759" w:author="Gerard" w:date="2015-06-21T22:36:00Z">
              <w:r>
                <w:t>, the stretch ratio when the toe region transitions to the linear region (</w:t>
              </w:r>
            </w:ins>
            <w:ins w:id="760" w:author="Gerard" w:date="2015-06-21T22:36:00Z">
              <w:r w:rsidRPr="0091641D">
                <w:rPr>
                  <w:position w:val="-12"/>
                </w:rPr>
                <w:object w:dxaOrig="620" w:dyaOrig="380" w14:anchorId="7E6DA38F">
                  <v:shape id="_x0000_i1168" type="#_x0000_t75" style="width:31.25pt;height:19pt" o:ole="">
                    <v:imagedata r:id="rId317" o:title=""/>
                  </v:shape>
                  <o:OLEObject Type="Embed" ProgID="Equation.DSMT4" ShapeID="_x0000_i1168" DrawAspect="Content" ObjectID="_1502697076" r:id="rId318"/>
                </w:object>
              </w:r>
            </w:ins>
            <w:ins w:id="761" w:author="Gerard" w:date="2015-06-21T22:36:00Z">
              <w:r>
                <w:t>)</w:t>
              </w:r>
            </w:ins>
          </w:p>
        </w:tc>
        <w:tc>
          <w:tcPr>
            <w:tcW w:w="0" w:type="auto"/>
          </w:tcPr>
          <w:p w14:paraId="18C96F8E" w14:textId="77777777" w:rsidR="008613FC" w:rsidRDefault="008613FC" w:rsidP="00DA4325">
            <w:pPr>
              <w:rPr>
                <w:ins w:id="762" w:author="Gerard" w:date="2015-06-21T22:36:00Z"/>
                <w:position w:val="-10"/>
              </w:rPr>
            </w:pPr>
            <w:ins w:id="763" w:author="Gerard" w:date="2015-06-21T22:36:00Z">
              <w:r>
                <w:rPr>
                  <w:position w:val="-10"/>
                </w:rPr>
                <w:t>[ ]</w:t>
              </w:r>
            </w:ins>
          </w:p>
        </w:tc>
      </w:tr>
    </w:tbl>
    <w:p w14:paraId="03D7FE8B" w14:textId="77777777" w:rsidR="008613FC" w:rsidRDefault="008613FC" w:rsidP="008613FC">
      <w:pPr>
        <w:rPr>
          <w:ins w:id="764" w:author="Gerard" w:date="2015-06-21T22:36:00Z"/>
        </w:rPr>
      </w:pPr>
    </w:p>
    <w:p w14:paraId="104CCDC1" w14:textId="77777777" w:rsidR="008613FC" w:rsidRDefault="008613FC" w:rsidP="008613FC">
      <w:pPr>
        <w:rPr>
          <w:ins w:id="765" w:author="Gerard" w:date="2015-06-21T22:36:00Z"/>
        </w:rPr>
      </w:pPr>
      <w:ins w:id="766" w:author="Gerard" w:date="2015-06-21T22:36:00Z">
        <w:r>
          <w:t>The fiber strain energy density is given by</w:t>
        </w:r>
      </w:ins>
    </w:p>
    <w:p w14:paraId="6D7E1282" w14:textId="77777777" w:rsidR="008613FC" w:rsidRDefault="008613FC" w:rsidP="008613FC">
      <w:pPr>
        <w:pStyle w:val="MTDisplayEquation"/>
        <w:rPr>
          <w:ins w:id="767" w:author="Gerard" w:date="2015-06-21T22:36:00Z"/>
        </w:rPr>
      </w:pPr>
      <w:ins w:id="768" w:author="Gerard" w:date="2015-06-21T22:36:00Z">
        <w:r>
          <w:tab/>
        </w:r>
      </w:ins>
      <w:ins w:id="769" w:author="Gerard" w:date="2015-06-21T22:36:00Z">
        <w:r w:rsidRPr="00297A89">
          <w:rPr>
            <w:position w:val="-84"/>
          </w:rPr>
          <w:object w:dxaOrig="5460" w:dyaOrig="1800" w14:anchorId="4F28AFA4">
            <v:shape id="_x0000_i1169" type="#_x0000_t75" style="width:271pt;height:82.2pt" o:ole="">
              <v:imagedata r:id="rId319" o:title=""/>
            </v:shape>
            <o:OLEObject Type="Embed" ProgID="Equation.DSMT4" ShapeID="_x0000_i1169" DrawAspect="Content" ObjectID="_1502697077" r:id="rId320"/>
          </w:object>
        </w:r>
      </w:ins>
      <w:ins w:id="770" w:author="Gerard" w:date="2015-06-21T22:36:00Z">
        <w:r>
          <w:t xml:space="preserve"> ,</w:t>
        </w:r>
      </w:ins>
    </w:p>
    <w:p w14:paraId="1898F908" w14:textId="77777777" w:rsidR="008613FC" w:rsidRDefault="008613FC" w:rsidP="008613FC">
      <w:pPr>
        <w:rPr>
          <w:ins w:id="771" w:author="Gerard" w:date="2015-06-21T22:36:00Z"/>
        </w:rPr>
      </w:pPr>
      <w:ins w:id="772" w:author="Gerard" w:date="2015-06-21T22:36:00Z">
        <w:r w:rsidRPr="000230DC">
          <w:t>where</w:t>
        </w:r>
        <w:r>
          <w:t xml:space="preserve"> </w:t>
        </w:r>
      </w:ins>
      <w:ins w:id="773" w:author="Gerard" w:date="2015-06-21T22:36:00Z">
        <w:r w:rsidRPr="0091641D">
          <w:rPr>
            <w:position w:val="-12"/>
          </w:rPr>
          <w:object w:dxaOrig="740" w:dyaOrig="400" w14:anchorId="66E708CF">
            <v:shape id="_x0000_i1170" type="#_x0000_t75" style="width:37.35pt;height:20.4pt" o:ole="">
              <v:imagedata r:id="rId321" o:title=""/>
            </v:shape>
            <o:OLEObject Type="Embed" ProgID="Equation.DSMT4" ShapeID="_x0000_i1170" DrawAspect="Content" ObjectID="_1502697078" r:id="rId322"/>
          </w:object>
        </w:r>
      </w:ins>
      <w:ins w:id="774" w:author="Gerard" w:date="2015-06-21T22:36:00Z">
        <w:r>
          <w:t xml:space="preserve">, </w:t>
        </w:r>
      </w:ins>
    </w:p>
    <w:p w14:paraId="3F966413" w14:textId="77777777" w:rsidR="008613FC" w:rsidRDefault="008613FC" w:rsidP="008613FC">
      <w:pPr>
        <w:pStyle w:val="MTDisplayEquation"/>
        <w:rPr>
          <w:ins w:id="775" w:author="Gerard" w:date="2015-06-21T22:36:00Z"/>
        </w:rPr>
      </w:pPr>
      <w:ins w:id="776" w:author="Gerard" w:date="2015-06-21T22:36:00Z">
        <w:r>
          <w:tab/>
        </w:r>
      </w:ins>
      <w:ins w:id="777" w:author="Gerard" w:date="2015-06-21T22:36:00Z">
        <w:r w:rsidRPr="00297A89">
          <w:rPr>
            <w:position w:val="-36"/>
          </w:rPr>
          <w:object w:dxaOrig="6080" w:dyaOrig="840" w14:anchorId="4849CC0F">
            <v:shape id="_x0000_i1171" type="#_x0000_t75" style="width:304.3pt;height:42.1pt" o:ole="">
              <v:imagedata r:id="rId323" o:title=""/>
            </v:shape>
            <o:OLEObject Type="Embed" ProgID="Equation.DSMT4" ShapeID="_x0000_i1171" DrawAspect="Content" ObjectID="_1502697079" r:id="rId324"/>
          </w:object>
        </w:r>
      </w:ins>
      <w:ins w:id="778" w:author="Gerard" w:date="2015-06-21T22:36:00Z">
        <w:r>
          <w:t xml:space="preserve"> </w:t>
        </w:r>
      </w:ins>
    </w:p>
    <w:p w14:paraId="078A0146" w14:textId="77777777" w:rsidR="008613FC" w:rsidRDefault="008613FC" w:rsidP="008613FC">
      <w:pPr>
        <w:rPr>
          <w:ins w:id="779" w:author="Gerard" w:date="2015-06-21T22:36:00Z"/>
        </w:rPr>
      </w:pPr>
    </w:p>
    <w:p w14:paraId="545FA223" w14:textId="77777777" w:rsidR="008613FC" w:rsidRDefault="008613FC" w:rsidP="008613FC">
      <w:pPr>
        <w:rPr>
          <w:ins w:id="780" w:author="Gerard" w:date="2015-06-21T22:36:00Z"/>
        </w:rPr>
      </w:pPr>
      <w:ins w:id="781" w:author="Gerard" w:date="2015-06-21T22:36:00Z">
        <w:r>
          <w:rPr>
            <w:i/>
          </w:rPr>
          <w:t>Example</w:t>
        </w:r>
        <w:r>
          <w:t>:</w:t>
        </w:r>
      </w:ins>
    </w:p>
    <w:p w14:paraId="73DBEC08" w14:textId="126E20F6" w:rsidR="008613FC" w:rsidRPr="008A39E7" w:rsidRDefault="008613FC" w:rsidP="008613FC">
      <w:pPr>
        <w:rPr>
          <w:ins w:id="782" w:author="Gerard" w:date="2015-06-21T22:36:00Z"/>
          <w:rFonts w:ascii="Courier New" w:hAnsi="Courier New"/>
          <w:sz w:val="22"/>
        </w:rPr>
      </w:pPr>
      <w:ins w:id="783"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784" w:author="Gerard" w:date="2015-06-21T22:37:00Z">
        <w:r>
          <w:rPr>
            <w:rFonts w:ascii="Courier New" w:hAnsi="Courier New"/>
            <w:sz w:val="22"/>
          </w:rPr>
          <w:t>-uncoupled</w:t>
        </w:r>
      </w:ins>
      <w:ins w:id="785" w:author="Gerard" w:date="2015-06-21T22:36:00Z">
        <w:r w:rsidRPr="008A39E7">
          <w:rPr>
            <w:rFonts w:ascii="Courier New" w:hAnsi="Courier New"/>
            <w:sz w:val="22"/>
          </w:rPr>
          <w:t>"&gt;</w:t>
        </w:r>
      </w:ins>
    </w:p>
    <w:p w14:paraId="56FAEE82" w14:textId="77777777" w:rsidR="008613FC" w:rsidRDefault="008613FC" w:rsidP="008613FC">
      <w:pPr>
        <w:pStyle w:val="code"/>
        <w:rPr>
          <w:ins w:id="786" w:author="Gerard" w:date="2015-06-21T22:36:00Z"/>
        </w:rPr>
      </w:pPr>
      <w:ins w:id="787" w:author="Gerard" w:date="2015-06-21T22:36:00Z">
        <w:r>
          <w:tab/>
          <w:t>&lt;fiber type="angles"&gt;</w:t>
        </w:r>
      </w:ins>
    </w:p>
    <w:p w14:paraId="739CD7F3" w14:textId="77777777" w:rsidR="008613FC" w:rsidRDefault="008613FC" w:rsidP="008613FC">
      <w:pPr>
        <w:pStyle w:val="code"/>
        <w:rPr>
          <w:ins w:id="788" w:author="Gerard" w:date="2015-06-21T22:36:00Z"/>
        </w:rPr>
      </w:pPr>
      <w:ins w:id="789" w:author="Gerard" w:date="2015-06-21T22:36:00Z">
        <w:r>
          <w:tab/>
        </w:r>
        <w:r>
          <w:tab/>
          <w:t>&lt;theta&gt;20&lt;/center&gt;</w:t>
        </w:r>
      </w:ins>
    </w:p>
    <w:p w14:paraId="6315869A" w14:textId="77777777" w:rsidR="008613FC" w:rsidRDefault="008613FC" w:rsidP="008613FC">
      <w:pPr>
        <w:pStyle w:val="code"/>
        <w:rPr>
          <w:ins w:id="790" w:author="Gerard" w:date="2015-06-21T22:36:00Z"/>
        </w:rPr>
      </w:pPr>
      <w:ins w:id="791" w:author="Gerard" w:date="2015-06-21T22:36:00Z">
        <w:r>
          <w:tab/>
        </w:r>
        <w:r>
          <w:tab/>
          <w:t>&lt;phi&gt;90&lt;/phi&gt;</w:t>
        </w:r>
      </w:ins>
    </w:p>
    <w:p w14:paraId="4BD9AF91" w14:textId="77777777" w:rsidR="008613FC" w:rsidRDefault="008613FC" w:rsidP="008613FC">
      <w:pPr>
        <w:pStyle w:val="code"/>
        <w:rPr>
          <w:ins w:id="792" w:author="Gerard" w:date="2015-06-21T22:36:00Z"/>
        </w:rPr>
      </w:pPr>
      <w:ins w:id="793" w:author="Gerard" w:date="2015-06-21T22:36:00Z">
        <w:r>
          <w:tab/>
          <w:t>&lt;/fiber&gt;</w:t>
        </w:r>
      </w:ins>
    </w:p>
    <w:p w14:paraId="79311D8C" w14:textId="77777777" w:rsidR="008613FC" w:rsidRDefault="008613FC" w:rsidP="008613FC">
      <w:pPr>
        <w:rPr>
          <w:ins w:id="794" w:author="Gerard" w:date="2015-06-21T22:36:00Z"/>
          <w:rFonts w:ascii="Courier New" w:hAnsi="Courier New"/>
          <w:sz w:val="22"/>
        </w:rPr>
      </w:pPr>
      <w:ins w:id="795"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796" w:author="Gerard" w:date="2015-06-21T22:36:00Z"/>
          <w:rFonts w:ascii="Courier New" w:hAnsi="Courier New"/>
          <w:sz w:val="22"/>
        </w:rPr>
      </w:pPr>
      <w:ins w:id="797" w:author="Gerard" w:date="2015-06-21T22:36:00Z">
        <w:r>
          <w:rPr>
            <w:rFonts w:ascii="Courier New" w:hAnsi="Courier New"/>
            <w:sz w:val="22"/>
          </w:rPr>
          <w:tab/>
          <w:t>&lt;beta&gt;2.5&lt;/beta&gt;</w:t>
        </w:r>
      </w:ins>
    </w:p>
    <w:p w14:paraId="0C800422" w14:textId="77777777" w:rsidR="008613FC" w:rsidRPr="008A39E7" w:rsidRDefault="008613FC" w:rsidP="008613FC">
      <w:pPr>
        <w:rPr>
          <w:ins w:id="798" w:author="Gerard" w:date="2015-06-21T22:36:00Z"/>
          <w:rFonts w:ascii="Courier New" w:hAnsi="Courier New"/>
          <w:sz w:val="22"/>
        </w:rPr>
      </w:pPr>
      <w:ins w:id="799" w:author="Gerard" w:date="2015-06-21T22:36:00Z">
        <w:r>
          <w:rPr>
            <w:rFonts w:ascii="Courier New" w:hAnsi="Courier New"/>
            <w:sz w:val="22"/>
          </w:rPr>
          <w:tab/>
          <w:t>&lt;lam0&gt;1.06&lt;/lam0&gt;</w:t>
        </w:r>
      </w:ins>
    </w:p>
    <w:p w14:paraId="262B5628" w14:textId="77777777" w:rsidR="008613FC" w:rsidRPr="008A39E7" w:rsidRDefault="008613FC" w:rsidP="008613FC">
      <w:pPr>
        <w:rPr>
          <w:ins w:id="800" w:author="Gerard" w:date="2015-06-21T22:36:00Z"/>
          <w:rFonts w:ascii="Courier New" w:hAnsi="Courier New"/>
          <w:sz w:val="22"/>
        </w:rPr>
      </w:pPr>
      <w:ins w:id="801"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802"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803" w:name="_Toc302147192"/>
      <w:r>
        <w:lastRenderedPageBreak/>
        <w:t>Fung Orthotropic</w:t>
      </w:r>
      <w:bookmarkEnd w:id="803"/>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95pt;height:21.75pt" o:ole="">
                  <v:imagedata r:id="rId325" o:title=""/>
                </v:shape>
                <o:OLEObject Type="Embed" ProgID="Equation.DSMT4" ShapeID="_x0000_i1172" DrawAspect="Content" ObjectID="_1502697080" r:id="rId326"/>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25pt;height:21.75pt" o:ole="">
                  <v:imagedata r:id="rId327" o:title=""/>
                </v:shape>
                <o:OLEObject Type="Embed" ProgID="Equation.DSMT4" ShapeID="_x0000_i1173" DrawAspect="Content" ObjectID="_1502697081" r:id="rId328"/>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25pt;height:21.75pt" o:ole="">
                  <v:imagedata r:id="rId329" o:title=""/>
                </v:shape>
                <o:OLEObject Type="Embed" ProgID="Equation.DSMT4" ShapeID="_x0000_i1174" DrawAspect="Content" ObjectID="_1502697082" r:id="rId330"/>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75pt;height:21.75pt" o:ole="">
                  <v:imagedata r:id="rId331" o:title=""/>
                </v:shape>
                <o:OLEObject Type="Embed" ProgID="Equation.DSMT4" ShapeID="_x0000_i1175" DrawAspect="Content" ObjectID="_1502697083" r:id="rId332"/>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75pt;height:21.75pt" o:ole="">
                  <v:imagedata r:id="rId333" o:title=""/>
                </v:shape>
                <o:OLEObject Type="Embed" ProgID="Equation.DSMT4" ShapeID="_x0000_i1176" DrawAspect="Content" ObjectID="_1502697084" r:id="rId334"/>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75pt;height:21.75pt" o:ole="">
                  <v:imagedata r:id="rId335" o:title=""/>
                </v:shape>
                <o:OLEObject Type="Embed" ProgID="Equation.DSMT4" ShapeID="_x0000_i1177" DrawAspect="Content" ObjectID="_1502697085" r:id="rId336"/>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95pt;height:21.75pt" o:ole="">
                  <v:imagedata r:id="rId337" o:title=""/>
                </v:shape>
                <o:OLEObject Type="Embed" ProgID="Equation.DSMT4" ShapeID="_x0000_i1178" DrawAspect="Content" ObjectID="_1502697086" r:id="rId338"/>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95pt;height:21.75pt" o:ole="">
                  <v:imagedata r:id="rId339" o:title=""/>
                </v:shape>
                <o:OLEObject Type="Embed" ProgID="Equation.DSMT4" ShapeID="_x0000_i1179" DrawAspect="Content" ObjectID="_1502697087" r:id="rId340"/>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95pt;height:21.75pt" o:ole="">
                  <v:imagedata r:id="rId341" o:title=""/>
                </v:shape>
                <o:OLEObject Type="Embed" ProgID="Equation.DSMT4" ShapeID="_x0000_i1180" DrawAspect="Content" ObjectID="_1502697088" r:id="rId342"/>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45pt;height:14.25pt" o:ole="">
                  <v:imagedata r:id="rId343" o:title=""/>
                </v:shape>
                <o:OLEObject Type="Embed" ProgID="Equation.DSMT4" ShapeID="_x0000_i1181" DrawAspect="Content" ObjectID="_1502697089" r:id="rId344"/>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45pt;height:28.55pt" o:ole="">
            <v:imagedata r:id="rId345" o:title=""/>
          </v:shape>
          <o:OLEObject Type="Embed" ProgID="Equation.DSMT4" ShapeID="_x0000_i1182" DrawAspect="Content" ObjectID="_1502697090" r:id="rId346"/>
        </w:object>
      </w:r>
      <w:r>
        <w:t>,</w:t>
      </w:r>
      <w:r>
        <w:tab/>
      </w:r>
      <w:r>
        <w:fldChar w:fldCharType="begin"/>
      </w:r>
      <w:r>
        <w:instrText xml:space="preserve"> MACROBUTTON MTPlaceRef \* MERGEFORMAT </w:instrText>
      </w:r>
      <w:r w:rsidR="002E23A8">
        <w:fldChar w:fldCharType="begin"/>
      </w:r>
      <w:r w:rsidR="002E23A8">
        <w:instrText xml:space="preserve"> SEQ MTEqn \h \* MERGEFORMAT </w:instrText>
      </w:r>
      <w:r w:rsidR="002E23A8">
        <w:fldChar w:fldCharType="separate"/>
      </w:r>
      <w:r w:rsidR="002E23A8">
        <w:fldChar w:fldCharType="end"/>
      </w:r>
      <w:r>
        <w:instrText>(</w:instrText>
      </w:r>
      <w:r w:rsidR="002E23A8">
        <w:fldChar w:fldCharType="begin"/>
      </w:r>
      <w:r w:rsidR="002E23A8">
        <w:instrText xml:space="preserve"> SEQ MTSec \c \* Arabic \* MERGEFORMAT </w:instrText>
      </w:r>
      <w:r w:rsidR="002E23A8">
        <w:fldChar w:fldCharType="separate"/>
      </w:r>
      <w:r w:rsidR="00BB6F29">
        <w:rPr>
          <w:noProof/>
        </w:rPr>
        <w:instrText>0</w:instrText>
      </w:r>
      <w:r w:rsidR="002E23A8">
        <w:rPr>
          <w:noProof/>
        </w:rPr>
        <w:fldChar w:fldCharType="end"/>
      </w:r>
      <w:r>
        <w:instrText>.</w:instrText>
      </w:r>
      <w:r w:rsidR="002E23A8">
        <w:fldChar w:fldCharType="begin"/>
      </w:r>
      <w:r w:rsidR="002E23A8">
        <w:instrText xml:space="preserve"> SEQ MTEqn \c \* Arabic \* MERGEFORMAT </w:instrText>
      </w:r>
      <w:r w:rsidR="002E23A8">
        <w:fldChar w:fldCharType="separate"/>
      </w:r>
      <w:r w:rsidR="00BB6F29">
        <w:rPr>
          <w:noProof/>
        </w:rPr>
        <w:instrText>1</w:instrText>
      </w:r>
      <w:r w:rsidR="002E23A8">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2pt;height:36.7pt" o:ole="">
            <v:imagedata r:id="rId347" o:title=""/>
          </v:shape>
          <o:OLEObject Type="Embed" ProgID="Equation.DSMT4" ShapeID="_x0000_i1183" DrawAspect="Content" ObjectID="_1502697091" r:id="rId348"/>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75pt" o:ole="">
            <v:imagedata r:id="rId349" o:title=""/>
          </v:shape>
          <o:OLEObject Type="Embed" ProgID="Equation.DSMT4" ShapeID="_x0000_i1184" DrawAspect="Content" ObjectID="_1502697092" r:id="rId350"/>
        </w:object>
      </w:r>
      <w:r>
        <w:t xml:space="preserve"> and </w:t>
      </w:r>
      <w:r w:rsidR="006C2049" w:rsidRPr="006C2049">
        <w:rPr>
          <w:position w:val="-12"/>
        </w:rPr>
        <w:object w:dxaOrig="1400" w:dyaOrig="360" w14:anchorId="3FD9D483">
          <v:shape id="_x0000_i1185" type="#_x0000_t75" style="width:1in;height:21.75pt" o:ole="">
            <v:imagedata r:id="rId351" o:title=""/>
          </v:shape>
          <o:OLEObject Type="Embed" ProgID="Equation.DSMT4" ShapeID="_x0000_i1185" DrawAspect="Content" ObjectID="_1502697093" r:id="rId352"/>
        </w:object>
      </w:r>
      <w:r>
        <w:t xml:space="preserve">where </w:t>
      </w:r>
      <w:r w:rsidR="006C2049" w:rsidRPr="006C2049">
        <w:rPr>
          <w:position w:val="-12"/>
        </w:rPr>
        <w:object w:dxaOrig="320" w:dyaOrig="360" w14:anchorId="734EAAEE">
          <v:shape id="_x0000_i1186" type="#_x0000_t75" style="width:14.95pt;height:21.75pt" o:ole="">
            <v:imagedata r:id="rId353" o:title=""/>
          </v:shape>
          <o:OLEObject Type="Embed" ProgID="Equation.DSMT4" ShapeID="_x0000_i1186" DrawAspect="Content" ObjectID="_1502697094" r:id="rId35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BB6F29">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25pt;height:21.75pt" o:ole="">
            <v:imagedata r:id="rId355" o:title=""/>
          </v:shape>
          <o:OLEObject Type="Embed" ProgID="Equation.DSMT4" ShapeID="_x0000_i1187" DrawAspect="Content" ObjectID="_1502697095" r:id="rId356"/>
        </w:object>
      </w:r>
      <w:r w:rsidR="00F11BA7">
        <w:t xml:space="preserve"> (</w:t>
      </w:r>
      <w:r w:rsidR="006C2049" w:rsidRPr="006C2049">
        <w:rPr>
          <w:position w:val="-10"/>
        </w:rPr>
        <w:object w:dxaOrig="920" w:dyaOrig="320" w14:anchorId="1927F931">
          <v:shape id="_x0000_i1188" type="#_x0000_t75" style="width:43.45pt;height:14.95pt" o:ole="">
            <v:imagedata r:id="rId357" o:title=""/>
          </v:shape>
          <o:OLEObject Type="Embed" ProgID="Equation.DSMT4" ShapeID="_x0000_i1188" DrawAspect="Content" ObjectID="_1502697096" r:id="rId358"/>
        </w:object>
      </w:r>
      <w:r w:rsidR="00F11BA7">
        <w:t xml:space="preserve">) and </w:t>
      </w:r>
      <w:r w:rsidR="006C2049" w:rsidRPr="006C2049">
        <w:rPr>
          <w:position w:val="-12"/>
        </w:rPr>
        <w:object w:dxaOrig="340" w:dyaOrig="360" w14:anchorId="6FCAFB10">
          <v:shape id="_x0000_i1189" type="#_x0000_t75" style="width:14.25pt;height:21.75pt" o:ole="">
            <v:imagedata r:id="rId359" o:title=""/>
          </v:shape>
          <o:OLEObject Type="Embed" ProgID="Equation.DSMT4" ShapeID="_x0000_i1189" DrawAspect="Content" ObjectID="_1502697097" r:id="rId360"/>
        </w:object>
      </w:r>
      <w:r w:rsidR="00F11BA7">
        <w:t xml:space="preserve"> (</w:t>
      </w:r>
      <w:r w:rsidR="006C2049" w:rsidRPr="006C2049">
        <w:rPr>
          <w:position w:val="-10"/>
        </w:rPr>
        <w:object w:dxaOrig="1120" w:dyaOrig="320" w14:anchorId="28EA6EEE">
          <v:shape id="_x0000_i1190" type="#_x0000_t75" style="width:57.75pt;height:14.95pt" o:ole="">
            <v:imagedata r:id="rId361" o:title=""/>
          </v:shape>
          <o:OLEObject Type="Embed" ProgID="Equation.DSMT4" ShapeID="_x0000_i1190" DrawAspect="Content" ObjectID="_1502697098" r:id="rId362"/>
        </w:object>
      </w:r>
      <w:r w:rsidR="00F11BA7">
        <w:t xml:space="preserve">, </w:t>
      </w:r>
      <w:r w:rsidR="006C2049" w:rsidRPr="006C2049">
        <w:rPr>
          <w:position w:val="-12"/>
        </w:rPr>
        <w:object w:dxaOrig="880" w:dyaOrig="360" w14:anchorId="63D7A7A9">
          <v:shape id="_x0000_i1191" type="#_x0000_t75" style="width:43.45pt;height:21.75pt" o:ole="">
            <v:imagedata r:id="rId363" o:title=""/>
          </v:shape>
          <o:OLEObject Type="Embed" ProgID="Equation.DSMT4" ShapeID="_x0000_i1191" DrawAspect="Content" ObjectID="_1502697099" r:id="rId364"/>
        </w:object>
      </w:r>
      <w:r w:rsidR="00F11BA7">
        <w:t xml:space="preserve">) are related to Young’s moduli </w:t>
      </w:r>
      <w:r w:rsidR="006C2049" w:rsidRPr="006C2049">
        <w:rPr>
          <w:position w:val="-12"/>
        </w:rPr>
        <w:object w:dxaOrig="300" w:dyaOrig="360" w14:anchorId="6C76DC3A">
          <v:shape id="_x0000_i1192" type="#_x0000_t75" style="width:14.25pt;height:21.75pt" o:ole="">
            <v:imagedata r:id="rId365" o:title=""/>
          </v:shape>
          <o:OLEObject Type="Embed" ProgID="Equation.DSMT4" ShapeID="_x0000_i1192" DrawAspect="Content" ObjectID="_1502697100" r:id="rId366"/>
        </w:object>
      </w:r>
      <w:r w:rsidR="00F11BA7">
        <w:t xml:space="preserve">, shear moduli </w:t>
      </w:r>
      <w:r w:rsidR="006C2049" w:rsidRPr="006C2049">
        <w:rPr>
          <w:position w:val="-12"/>
        </w:rPr>
        <w:object w:dxaOrig="380" w:dyaOrig="360" w14:anchorId="6948CACD">
          <v:shape id="_x0000_i1193" type="#_x0000_t75" style="width:21.75pt;height:21.75pt" o:ole="">
            <v:imagedata r:id="rId367" o:title=""/>
          </v:shape>
          <o:OLEObject Type="Embed" ProgID="Equation.DSMT4" ShapeID="_x0000_i1193" DrawAspect="Content" ObjectID="_1502697101" r:id="rId368"/>
        </w:object>
      </w:r>
      <w:r w:rsidR="00F11BA7">
        <w:t xml:space="preserve"> and Poisson’s ratios </w:t>
      </w:r>
      <w:r w:rsidR="006C2049" w:rsidRPr="006C2049">
        <w:rPr>
          <w:position w:val="-12"/>
        </w:rPr>
        <w:object w:dxaOrig="340" w:dyaOrig="360" w14:anchorId="7B40C174">
          <v:shape id="_x0000_i1194" type="#_x0000_t75" style="width:14.25pt;height:21.75pt" o:ole="">
            <v:imagedata r:id="rId369" o:title=""/>
          </v:shape>
          <o:OLEObject Type="Embed" ProgID="Equation.DSMT4" ShapeID="_x0000_i1194" DrawAspect="Content" ObjectID="_1502697102" r:id="rId370"/>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55pt" o:ole="">
            <v:imagedata r:id="rId371" o:title=""/>
          </v:shape>
          <o:OLEObject Type="Embed" ProgID="Equation.DSMT4" ShapeID="_x0000_i1195" DrawAspect="Content" ObjectID="_1502697103" r:id="rId372"/>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804" w:name="_Ref167535344"/>
      <w:bookmarkStart w:id="805" w:name="_Ref299864027"/>
      <w:bookmarkStart w:id="806" w:name="_Toc302147193"/>
      <w:r>
        <w:lastRenderedPageBreak/>
        <w:t>Mooney-Rivlin</w:t>
      </w:r>
      <w:bookmarkEnd w:id="804"/>
      <w:bookmarkEnd w:id="805"/>
      <w:bookmarkEnd w:id="80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25pt;height:28.55pt" o:ole="">
            <v:imagedata r:id="rId373" o:title=""/>
          </v:shape>
          <o:OLEObject Type="Embed" ProgID="Equation.DSMT4" ShapeID="_x0000_i1196" DrawAspect="Content" ObjectID="_1502697104" r:id="rId374"/>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95pt;height:21.75pt" o:ole="">
            <v:imagedata r:id="rId375" o:title=""/>
          </v:shape>
          <o:OLEObject Type="Embed" ProgID="Equation.DSMT4" ShapeID="_x0000_i1197" DrawAspect="Content" ObjectID="_1502697105" r:id="rId376"/>
        </w:object>
      </w:r>
      <w:r w:rsidR="006A0BC1">
        <w:t>and</w:t>
      </w:r>
      <w:r w:rsidRPr="006C2049">
        <w:rPr>
          <w:position w:val="-12"/>
        </w:rPr>
        <w:object w:dxaOrig="300" w:dyaOrig="360" w14:anchorId="640D38B7">
          <v:shape id="_x0000_i1198" type="#_x0000_t75" style="width:14.25pt;height:21.75pt" o:ole="">
            <v:imagedata r:id="rId377" o:title=""/>
          </v:shape>
          <o:OLEObject Type="Embed" ProgID="Equation.DSMT4" ShapeID="_x0000_i1198" DrawAspect="Content" ObjectID="_1502697106" r:id="rId378"/>
        </w:object>
      </w:r>
      <w:r w:rsidR="006A0BC1">
        <w:t xml:space="preserve">are the Mooney-Rivlin material coefficients. The variables </w:t>
      </w:r>
      <w:r w:rsidRPr="006C2049">
        <w:rPr>
          <w:position w:val="-12"/>
        </w:rPr>
        <w:object w:dxaOrig="220" w:dyaOrig="380" w14:anchorId="269D6606">
          <v:shape id="_x0000_i1199" type="#_x0000_t75" style="width:14.25pt;height:21.75pt" o:ole="">
            <v:imagedata r:id="rId379" o:title=""/>
          </v:shape>
          <o:OLEObject Type="Embed" ProgID="Equation.DSMT4" ShapeID="_x0000_i1199" DrawAspect="Content" ObjectID="_1502697107" r:id="rId380"/>
        </w:object>
      </w:r>
      <w:r w:rsidR="006A0BC1">
        <w:t xml:space="preserve"> and </w:t>
      </w:r>
      <w:r w:rsidRPr="006C2049">
        <w:rPr>
          <w:position w:val="-12"/>
        </w:rPr>
        <w:object w:dxaOrig="240" w:dyaOrig="380" w14:anchorId="369C9EDB">
          <v:shape id="_x0000_i1200" type="#_x0000_t75" style="width:14.95pt;height:21.75pt" o:ole="">
            <v:imagedata r:id="rId381" o:title=""/>
          </v:shape>
          <o:OLEObject Type="Embed" ProgID="Equation.DSMT4" ShapeID="_x0000_i1200" DrawAspect="Content" ObjectID="_1502697108" r:id="rId382"/>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95pt;height:14.25pt" o:ole="">
            <v:imagedata r:id="rId383" o:title=""/>
          </v:shape>
          <o:OLEObject Type="Embed" ProgID="Equation.DSMT4" ShapeID="_x0000_i1201" DrawAspect="Content" ObjectID="_1502697109" r:id="rId384"/>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7pt;height:21.75pt" o:ole="">
            <v:imagedata r:id="rId385" o:title=""/>
          </v:shape>
          <o:OLEObject Type="Embed" ProgID="Equation.DSMT4" ShapeID="_x0000_i1202" DrawAspect="Content" ObjectID="_1502697110" r:id="rId386"/>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807" w:name="_Toc302147194"/>
      <w:r>
        <w:lastRenderedPageBreak/>
        <w:t>Muscle Material</w:t>
      </w:r>
      <w:bookmarkEnd w:id="807"/>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75pt" o:ole="">
            <v:imagedata r:id="rId387" o:title=""/>
          </v:shape>
          <o:OLEObject Type="Embed" ProgID="Equation.DSMT4" ShapeID="_x0000_i1203" DrawAspect="Content" ObjectID="_1502697111" r:id="rId388"/>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95pt;height:21.75pt" o:ole="">
            <v:imagedata r:id="rId389" o:title=""/>
          </v:shape>
          <o:OLEObject Type="Embed" ProgID="Equation.DSMT4" ShapeID="_x0000_i1204" DrawAspect="Content" ObjectID="_1502697112" r:id="rId390"/>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55pt;height:36.7pt" o:ole="">
            <v:imagedata r:id="rId391" o:title=""/>
          </v:shape>
          <o:OLEObject Type="Embed" ProgID="Equation.DSMT4" ShapeID="_x0000_i1205" DrawAspect="Content" ObjectID="_1502697113" r:id="rId392"/>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45pt;height:79.45pt" o:ole="">
            <v:imagedata r:id="rId393" o:title=""/>
          </v:shape>
          <o:OLEObject Type="Embed" ProgID="Equation.DSMT4" ShapeID="_x0000_i1206" DrawAspect="Content" ObjectID="_1502697114" r:id="rId394"/>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0.65pt;height:86.25pt" o:ole="">
            <v:imagedata r:id="rId395" o:title=""/>
          </v:shape>
          <o:OLEObject Type="Embed" ProgID="Equation.DSMT4" ShapeID="_x0000_i1207" DrawAspect="Content" ObjectID="_1502697115" r:id="rId396"/>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25pt;height:21.75pt" o:ole="">
            <v:imagedata r:id="rId397" o:title=""/>
          </v:shape>
          <o:OLEObject Type="Embed" ProgID="Equation.DSMT4" ShapeID="_x0000_i1208" DrawAspect="Content" ObjectID="_1502697116" r:id="rId398"/>
        </w:object>
      </w:r>
      <w:r>
        <w:t xml:space="preserve">and </w:t>
      </w:r>
      <w:r w:rsidR="006C2049" w:rsidRPr="006C2049">
        <w:rPr>
          <w:position w:val="-12"/>
        </w:rPr>
        <w:object w:dxaOrig="260" w:dyaOrig="360" w14:anchorId="33E3D59B">
          <v:shape id="_x0000_i1209" type="#_x0000_t75" style="width:14.25pt;height:21.75pt" o:ole="">
            <v:imagedata r:id="rId399" o:title=""/>
          </v:shape>
          <o:OLEObject Type="Embed" ProgID="Equation.DSMT4" ShapeID="_x0000_i1209" DrawAspect="Content" ObjectID="_1502697117" r:id="rId400"/>
        </w:object>
      </w:r>
      <w:r>
        <w:t xml:space="preserve">are determined by requiring </w:t>
      </w:r>
      <w:r w:rsidR="006C2049" w:rsidRPr="006C2049">
        <w:rPr>
          <w:position w:val="-6"/>
        </w:rPr>
        <w:object w:dxaOrig="320" w:dyaOrig="320" w14:anchorId="3C3F6DA1">
          <v:shape id="_x0000_i1210" type="#_x0000_t75" style="width:14.95pt;height:14.95pt" o:ole="">
            <v:imagedata r:id="rId401" o:title=""/>
          </v:shape>
          <o:OLEObject Type="Embed" ProgID="Equation.DSMT4" ShapeID="_x0000_i1210" DrawAspect="Content" ObjectID="_1502697118" r:id="rId402"/>
        </w:object>
      </w:r>
      <w:r>
        <w:t xml:space="preserve">and </w:t>
      </w:r>
      <w:r w:rsidR="006C2049" w:rsidRPr="006C2049">
        <w:rPr>
          <w:position w:val="-6"/>
        </w:rPr>
        <w:object w:dxaOrig="300" w:dyaOrig="320" w14:anchorId="4E9816E8">
          <v:shape id="_x0000_i1211" type="#_x0000_t75" style="width:14.25pt;height:14.95pt" o:ole="">
            <v:imagedata r:id="rId403" o:title=""/>
          </v:shape>
          <o:OLEObject Type="Embed" ProgID="Equation.DSMT4" ShapeID="_x0000_i1211" DrawAspect="Content" ObjectID="_1502697119" r:id="rId404"/>
        </w:object>
      </w:r>
      <w:r>
        <w:t xml:space="preserve">continuity at </w:t>
      </w:r>
      <w:r w:rsidR="006C2049" w:rsidRPr="006C2049">
        <w:rPr>
          <w:position w:val="-6"/>
        </w:rPr>
        <w:object w:dxaOrig="680" w:dyaOrig="320" w14:anchorId="0692B185">
          <v:shape id="_x0000_i1212" type="#_x0000_t75" style="width:36.7pt;height:14.95pt" o:ole="">
            <v:imagedata r:id="rId405" o:title=""/>
          </v:shape>
          <o:OLEObject Type="Embed" ProgID="Equation.DSMT4" ShapeID="_x0000_i1212" DrawAspect="Content" ObjectID="_1502697120" r:id="rId406"/>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95pt;height:14.25pt" o:ole="">
            <v:imagedata r:id="rId407" o:title=""/>
          </v:shape>
          <o:OLEObject Type="Embed" ProgID="Equation.DSMT4" ShapeID="_x0000_i1213" DrawAspect="Content" ObjectID="_1502697121" r:id="rId408"/>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808" w:name="_Toc302147195"/>
      <w:r>
        <w:lastRenderedPageBreak/>
        <w:t>Ogden</w:t>
      </w:r>
      <w:bookmarkEnd w:id="808"/>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45pt;height:36.7pt" o:ole="">
            <v:imagedata r:id="rId409" o:title=""/>
          </v:shape>
          <o:OLEObject Type="Embed" ProgID="Equation.DSMT4" ShapeID="_x0000_i1214" DrawAspect="Content" ObjectID="_1502697122" r:id="rId410"/>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25pt;height:21.75pt" o:ole="">
            <v:imagedata r:id="rId411" o:title=""/>
          </v:shape>
          <o:OLEObject Type="Embed" ProgID="Equation.DSMT4" ShapeID="_x0000_i1215" DrawAspect="Content" ObjectID="_1502697123" r:id="rId412"/>
        </w:object>
      </w:r>
      <w:r>
        <w:t xml:space="preserve"> are the eigenvalues of </w:t>
      </w:r>
      <w:r w:rsidR="006C2049" w:rsidRPr="006C2049">
        <w:rPr>
          <w:position w:val="-6"/>
        </w:rPr>
        <w:object w:dxaOrig="240" w:dyaOrig="340" w14:anchorId="77E27C15">
          <v:shape id="_x0000_i1216" type="#_x0000_t75" style="width:14.95pt;height:14.25pt" o:ole="">
            <v:imagedata r:id="rId413" o:title=""/>
          </v:shape>
          <o:OLEObject Type="Embed" ProgID="Equation.DSMT4" ShapeID="_x0000_i1216" DrawAspect="Content" ObjectID="_1502697124" r:id="rId414"/>
        </w:object>
      </w:r>
      <w:r>
        <w:t xml:space="preserve">, </w:t>
      </w:r>
      <w:r w:rsidR="006C2049" w:rsidRPr="006C2049">
        <w:rPr>
          <w:position w:val="-12"/>
        </w:rPr>
        <w:object w:dxaOrig="220" w:dyaOrig="360" w14:anchorId="7C9FE6B9">
          <v:shape id="_x0000_i1217" type="#_x0000_t75" style="width:14.25pt;height:21.75pt" o:ole="">
            <v:imagedata r:id="rId415" o:title=""/>
          </v:shape>
          <o:OLEObject Type="Embed" ProgID="Equation.DSMT4" ShapeID="_x0000_i1217" DrawAspect="Content" ObjectID="_1502697125" r:id="rId416"/>
        </w:object>
      </w:r>
      <w:r>
        <w:t xml:space="preserve">and </w:t>
      </w:r>
      <w:r w:rsidR="006C2049" w:rsidRPr="006C2049">
        <w:rPr>
          <w:position w:val="-12"/>
        </w:rPr>
        <w:object w:dxaOrig="279" w:dyaOrig="360" w14:anchorId="50975717">
          <v:shape id="_x0000_i1218" type="#_x0000_t75" style="width:14.95pt;height:21.75pt" o:ole="">
            <v:imagedata r:id="rId417" o:title=""/>
          </v:shape>
          <o:OLEObject Type="Embed" ProgID="Equation.DSMT4" ShapeID="_x0000_i1218" DrawAspect="Content" ObjectID="_1502697126" r:id="rId418"/>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809" w:name="_Toc302147196"/>
      <w:r>
        <w:lastRenderedPageBreak/>
        <w:t>Tendon Material</w:t>
      </w:r>
      <w:bookmarkEnd w:id="80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55pt;height:28.55pt" o:ole="">
            <v:imagedata r:id="rId419" o:title=""/>
          </v:shape>
          <o:OLEObject Type="Embed" ProgID="Equation.DSMT4" ShapeID="_x0000_i1219" DrawAspect="Content" ObjectID="_1502697127" r:id="rId420"/>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55pt;height:1in" o:ole="">
            <v:imagedata r:id="rId421" o:title=""/>
          </v:shape>
          <o:OLEObject Type="Embed" ProgID="Equation.DSMT4" ShapeID="_x0000_i1220" DrawAspect="Content" ObjectID="_1502697128" r:id="rId422"/>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95pt;height:21.75pt" o:ole="">
            <v:imagedata r:id="rId423" o:title=""/>
          </v:shape>
          <o:OLEObject Type="Embed" ProgID="Equation.DSMT4" ShapeID="_x0000_i1221" DrawAspect="Content" ObjectID="_1502697129" r:id="rId424"/>
        </w:object>
      </w:r>
      <w:r>
        <w:t xml:space="preserve">and </w:t>
      </w:r>
      <w:r w:rsidR="006C2049" w:rsidRPr="006C2049">
        <w:rPr>
          <w:position w:val="-12"/>
        </w:rPr>
        <w:object w:dxaOrig="279" w:dyaOrig="360" w14:anchorId="3AA7EF0A">
          <v:shape id="_x0000_i1222" type="#_x0000_t75" style="width:14.95pt;height:21.75pt" o:ole="">
            <v:imagedata r:id="rId425" o:title=""/>
          </v:shape>
          <o:OLEObject Type="Embed" ProgID="Equation.DSMT4" ShapeID="_x0000_i1222" DrawAspect="Content" ObjectID="_1502697130" r:id="rId426"/>
        </w:object>
      </w:r>
      <w:r>
        <w:t xml:space="preserve">are determined by requiring </w:t>
      </w:r>
      <w:r w:rsidR="006C2049" w:rsidRPr="006C2049">
        <w:rPr>
          <w:position w:val="-6"/>
        </w:rPr>
        <w:object w:dxaOrig="320" w:dyaOrig="320" w14:anchorId="2798A95E">
          <v:shape id="_x0000_i1223" type="#_x0000_t75" style="width:14.95pt;height:14.95pt" o:ole="">
            <v:imagedata r:id="rId427" o:title=""/>
          </v:shape>
          <o:OLEObject Type="Embed" ProgID="Equation.DSMT4" ShapeID="_x0000_i1223" DrawAspect="Content" ObjectID="_1502697131" r:id="rId428"/>
        </w:object>
      </w:r>
      <w:r>
        <w:t xml:space="preserve">and </w:t>
      </w:r>
      <w:r w:rsidR="006C2049" w:rsidRPr="006C2049">
        <w:rPr>
          <w:position w:val="-6"/>
        </w:rPr>
        <w:object w:dxaOrig="300" w:dyaOrig="320" w14:anchorId="2730865F">
          <v:shape id="_x0000_i1224" type="#_x0000_t75" style="width:14.25pt;height:14.95pt" o:ole="">
            <v:imagedata r:id="rId429" o:title=""/>
          </v:shape>
          <o:OLEObject Type="Embed" ProgID="Equation.DSMT4" ShapeID="_x0000_i1224" DrawAspect="Content" ObjectID="_1502697132" r:id="rId430"/>
        </w:object>
      </w:r>
      <w:r>
        <w:t xml:space="preserve">continuity at </w:t>
      </w:r>
      <w:r w:rsidR="006C2049" w:rsidRPr="006C2049">
        <w:rPr>
          <w:position w:val="-6"/>
        </w:rPr>
        <w:object w:dxaOrig="279" w:dyaOrig="320" w14:anchorId="252E27C0">
          <v:shape id="_x0000_i1225" type="#_x0000_t75" style="width:14.95pt;height:14.95pt" o:ole="">
            <v:imagedata r:id="rId431" o:title=""/>
          </v:shape>
          <o:OLEObject Type="Embed" ProgID="Equation.DSMT4" ShapeID="_x0000_i1225" DrawAspect="Content" ObjectID="_1502697133" r:id="rId432"/>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810" w:name="_Toc302147197"/>
      <w:r>
        <w:lastRenderedPageBreak/>
        <w:t>Tension-Compression Nonlinear Orthotropic</w:t>
      </w:r>
      <w:bookmarkEnd w:id="81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25pt;height:36.7pt" o:ole="">
            <v:imagedata r:id="rId433" o:title=""/>
          </v:shape>
          <o:OLEObject Type="Embed" ProgID="Equation.DSMT4" ShapeID="_x0000_i1226" DrawAspect="Content" ObjectID="_1502697134" r:id="rId434"/>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75pt;height:21.75pt" o:ole="">
            <v:imagedata r:id="rId435" o:title=""/>
          </v:shape>
          <o:OLEObject Type="Embed" ProgID="Equation.DSMT4" ShapeID="_x0000_i1227" DrawAspect="Content" ObjectID="_1502697135" r:id="rId436"/>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25pt;height:64.55pt" o:ole="">
            <v:imagedata r:id="rId437" o:title=""/>
          </v:shape>
          <o:OLEObject Type="Embed" ProgID="Equation.DSMT4" ShapeID="_x0000_i1228" DrawAspect="Content" ObjectID="_1502697136" r:id="rId438"/>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95pt;height:21.75pt" o:ole="">
            <v:imagedata r:id="rId439" o:title=""/>
          </v:shape>
          <o:OLEObject Type="Embed" ProgID="Equation.DSMT4" ShapeID="_x0000_i1229" DrawAspect="Content" ObjectID="_1502697137" r:id="rId440"/>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7.6pt;height:28.55pt" o:ole="">
            <v:imagedata r:id="rId441" o:title=""/>
          </v:shape>
          <o:OLEObject Type="Embed" ProgID="Equation.DSMT4" ShapeID="_x0000_i1230" DrawAspect="Content" ObjectID="_1502697138" r:id="rId442"/>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25pt;height:21.75pt" o:ole="">
            <v:imagedata r:id="rId443" o:title=""/>
          </v:shape>
          <o:OLEObject Type="Embed" ProgID="Equation.DSMT4" ShapeID="_x0000_i1231" DrawAspect="Content" ObjectID="_1502697139" r:id="rId444"/>
        </w:object>
      </w:r>
      <w:r>
        <w:t xml:space="preserve">. See Section </w:t>
      </w:r>
      <w:r>
        <w:fldChar w:fldCharType="begin"/>
      </w:r>
      <w:r>
        <w:instrText xml:space="preserve"> REF _Ref162429694 \r \h </w:instrText>
      </w:r>
      <w:r>
        <w:fldChar w:fldCharType="separate"/>
      </w:r>
      <w:r w:rsidR="00BB6F29">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811" w:name="_Toc302147198"/>
      <w:r>
        <w:lastRenderedPageBreak/>
        <w:t>Transversely Isotropic Mooney-Rivlin</w:t>
      </w:r>
      <w:bookmarkEnd w:id="81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55pt;height:28.55pt" o:ole="">
            <v:imagedata r:id="rId445" o:title=""/>
          </v:shape>
          <o:OLEObject Type="Embed" ProgID="Equation.DSMT4" ShapeID="_x0000_i1232" DrawAspect="Content" ObjectID="_1502697140" r:id="rId446"/>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25pt;height:21.75pt" o:ole="">
            <v:imagedata r:id="rId447" o:title=""/>
          </v:shape>
          <o:OLEObject Type="Embed" ProgID="Equation.DSMT4" ShapeID="_x0000_i1233" DrawAspect="Content" ObjectID="_1502697141" r:id="rId448"/>
        </w:object>
      </w:r>
      <w:r w:rsidR="00630A21">
        <w:t xml:space="preserve"> </w:t>
      </w:r>
      <w:r>
        <w:t>and</w:t>
      </w:r>
      <w:r w:rsidR="00630A21">
        <w:t xml:space="preserve"> </w:t>
      </w:r>
      <w:r w:rsidR="006C2049" w:rsidRPr="006C2049">
        <w:rPr>
          <w:position w:val="-12"/>
        </w:rPr>
        <w:object w:dxaOrig="260" w:dyaOrig="380" w14:anchorId="070D001A">
          <v:shape id="_x0000_i1234" type="#_x0000_t75" style="width:14.25pt;height:21.75pt" o:ole="">
            <v:imagedata r:id="rId449" o:title=""/>
          </v:shape>
          <o:OLEObject Type="Embed" ProgID="Equation.DSMT4" ShapeID="_x0000_i1234" DrawAspect="Content" ObjectID="_1502697142" r:id="rId450"/>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25pt;height:14.95pt" o:ole="">
            <v:imagedata r:id="rId451" o:title=""/>
          </v:shape>
          <o:OLEObject Type="Embed" ProgID="Equation.DSMT4" ShapeID="_x0000_i1235" DrawAspect="Content" ObjectID="_1502697143" r:id="rId452"/>
        </w:object>
      </w:r>
      <w:r>
        <w:rPr>
          <w:b/>
        </w:rPr>
        <w:t xml:space="preserve"> </w:t>
      </w:r>
      <w:r>
        <w:t xml:space="preserve">and </w:t>
      </w:r>
      <w:r w:rsidR="006C2049" w:rsidRPr="006C2049">
        <w:rPr>
          <w:position w:val="-6"/>
        </w:rPr>
        <w:object w:dxaOrig="220" w:dyaOrig="340" w14:anchorId="777BC026">
          <v:shape id="_x0000_i1236" type="#_x0000_t75" style="width:14.25pt;height:14.25pt" o:ole="">
            <v:imagedata r:id="rId453" o:title=""/>
          </v:shape>
          <o:OLEObject Type="Embed" ProgID="Equation.DSMT4" ShapeID="_x0000_i1236" DrawAspect="Content" ObjectID="_1502697144" r:id="rId454"/>
        </w:object>
      </w:r>
      <w:r>
        <w:t xml:space="preserve"> is the deviatoric part of the stretch along the fiber direction (</w:t>
      </w:r>
      <w:r w:rsidR="006C2049" w:rsidRPr="006C2049">
        <w:rPr>
          <w:position w:val="-12"/>
        </w:rPr>
        <w:object w:dxaOrig="1380" w:dyaOrig="400" w14:anchorId="6AE47935">
          <v:shape id="_x0000_i1237" type="#_x0000_t75" style="width:1in;height:21.75pt" o:ole="">
            <v:imagedata r:id="rId455" o:title=""/>
          </v:shape>
          <o:OLEObject Type="Embed" ProgID="Equation.DSMT4" ShapeID="_x0000_i1237" DrawAspect="Content" ObjectID="_1502697145" r:id="rId456"/>
        </w:object>
      </w:r>
      <w:r>
        <w:t xml:space="preserve">, where </w:t>
      </w:r>
      <w:r w:rsidR="006C2049" w:rsidRPr="006C2049">
        <w:rPr>
          <w:position w:val="-12"/>
        </w:rPr>
        <w:object w:dxaOrig="260" w:dyaOrig="360" w14:anchorId="02AE46C1">
          <v:shape id="_x0000_i1238" type="#_x0000_t75" style="width:14.25pt;height:21.75pt" o:ole="">
            <v:imagedata r:id="rId457" o:title=""/>
          </v:shape>
          <o:OLEObject Type="Embed" ProgID="Equation.DSMT4" ShapeID="_x0000_i1238" DrawAspect="Content" ObjectID="_1502697146" r:id="rId458"/>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75pt;height:21.75pt" o:ole="">
            <v:imagedata r:id="rId459" o:title=""/>
          </v:shape>
          <o:OLEObject Type="Embed" ProgID="Equation.DSMT4" ShapeID="_x0000_i1239" DrawAspect="Content" ObjectID="_1502697147" r:id="rId460"/>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25pt;height:21.75pt" o:ole="">
            <v:imagedata r:id="rId461" o:title=""/>
          </v:shape>
          <o:OLEObject Type="Embed" ProgID="Equation.DSMT4" ShapeID="_x0000_i1240" DrawAspect="Content" ObjectID="_1502697148" r:id="rId462"/>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95pt;height:21.75pt" o:ole="">
            <v:imagedata r:id="rId463" o:title=""/>
          </v:shape>
          <o:OLEObject Type="Embed" ProgID="Equation.DSMT4" ShapeID="_x0000_i1241" DrawAspect="Content" ObjectID="_1502697149" r:id="rId464"/>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4.4pt;height:79.45pt" o:ole="">
            <v:imagedata r:id="rId465" o:title=""/>
          </v:shape>
          <o:OLEObject Type="Embed" ProgID="Equation.DSMT4" ShapeID="_x0000_i1242" DrawAspect="Content" ObjectID="_1502697150" r:id="rId466"/>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55pt;height:21.75pt" o:ole="">
            <v:imagedata r:id="rId467" o:title=""/>
          </v:shape>
          <o:OLEObject Type="Embed" ProgID="Equation.DSMT4" ShapeID="_x0000_i1243" DrawAspect="Content" ObjectID="_1502697151" r:id="rId468"/>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55pt;height:100.55pt" o:ole="">
            <v:imagedata r:id="rId469" o:title=""/>
          </v:shape>
          <o:OLEObject Type="Embed" ProgID="Equation.DSMT4" ShapeID="_x0000_i1244" DrawAspect="Content" ObjectID="_1502697152" r:id="rId470"/>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95pt;height:21.75pt" o:ole="">
            <v:imagedata r:id="rId471" o:title=""/>
          </v:shape>
          <o:OLEObject Type="Embed" ProgID="Equation.DSMT4" ShapeID="_x0000_i1245" DrawAspect="Content" ObjectID="_1502697153" r:id="rId472"/>
        </w:object>
      </w:r>
      <w:r>
        <w:t xml:space="preserve"> and </w:t>
      </w:r>
      <w:r w:rsidR="006C2049" w:rsidRPr="006C2049">
        <w:rPr>
          <w:position w:val="-12"/>
        </w:rPr>
        <w:object w:dxaOrig="300" w:dyaOrig="360" w14:anchorId="524979D3">
          <v:shape id="_x0000_i1246" type="#_x0000_t75" style="width:14.25pt;height:21.75pt" o:ole="">
            <v:imagedata r:id="rId473" o:title=""/>
          </v:shape>
          <o:OLEObject Type="Embed" ProgID="Equation.DSMT4" ShapeID="_x0000_i1246" DrawAspect="Content" ObjectID="_1502697154" r:id="rId474"/>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25pt;height:21.75pt" o:ole="">
            <v:imagedata r:id="rId475" o:title=""/>
          </v:shape>
          <o:OLEObject Type="Embed" ProgID="Equation.DSMT4" ShapeID="_x0000_i1247" DrawAspect="Content" ObjectID="_1502697155" r:id="rId476"/>
        </w:object>
      </w:r>
      <w:r>
        <w:t xml:space="preserve">) is the stretch at which the fibers are straightened, </w:t>
      </w:r>
      <w:r w:rsidR="006C2049" w:rsidRPr="006C2049">
        <w:rPr>
          <w:position w:val="-12"/>
        </w:rPr>
        <w:object w:dxaOrig="300" w:dyaOrig="360" w14:anchorId="124C2BDB">
          <v:shape id="_x0000_i1248" type="#_x0000_t75" style="width:14.25pt;height:21.75pt" o:ole="">
            <v:imagedata r:id="rId477" o:title=""/>
          </v:shape>
          <o:OLEObject Type="Embed" ProgID="Equation.DSMT4" ShapeID="_x0000_i1248" DrawAspect="Content" ObjectID="_1502697156" r:id="rId478"/>
        </w:object>
      </w:r>
      <w:r>
        <w:t xml:space="preserve">scales the exponential stresses, </w:t>
      </w:r>
      <w:r w:rsidR="006C2049" w:rsidRPr="006C2049">
        <w:rPr>
          <w:position w:val="-12"/>
        </w:rPr>
        <w:object w:dxaOrig="300" w:dyaOrig="360" w14:anchorId="7B35401B">
          <v:shape id="_x0000_i1249" type="#_x0000_t75" style="width:14.25pt;height:21.75pt" o:ole="">
            <v:imagedata r:id="rId479" o:title=""/>
          </v:shape>
          <o:OLEObject Type="Embed" ProgID="Equation.DSMT4" ShapeID="_x0000_i1249" DrawAspect="Content" ObjectID="_1502697157" r:id="rId480"/>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25pt;height:21.75pt" o:ole="">
            <v:imagedata r:id="rId481" o:title=""/>
          </v:shape>
          <o:OLEObject Type="Embed" ProgID="Equation.DSMT4" ShapeID="_x0000_i1250" DrawAspect="Content" ObjectID="_1502697158" r:id="rId482"/>
        </w:object>
      </w:r>
      <w:r>
        <w:t xml:space="preserve">is the modulus of the straightened fibers. </w:t>
      </w:r>
      <w:r w:rsidR="006C2049" w:rsidRPr="006C2049">
        <w:rPr>
          <w:position w:val="-12"/>
        </w:rPr>
        <w:object w:dxaOrig="300" w:dyaOrig="360" w14:anchorId="34979F39">
          <v:shape id="_x0000_i1251" type="#_x0000_t75" style="width:14.25pt;height:21.75pt" o:ole="">
            <v:imagedata r:id="rId483" o:title=""/>
          </v:shape>
          <o:OLEObject Type="Embed" ProgID="Equation.DSMT4" ShapeID="_x0000_i1251" DrawAspect="Content" ObjectID="_1502697159" r:id="rId484"/>
        </w:object>
      </w:r>
      <w:r>
        <w:t xml:space="preserve"> is determined from the requirement that the stress is continuous at </w:t>
      </w:r>
      <w:r w:rsidR="006C2049" w:rsidRPr="006C2049">
        <w:rPr>
          <w:position w:val="-12"/>
        </w:rPr>
        <w:object w:dxaOrig="300" w:dyaOrig="360" w14:anchorId="7FB428E6">
          <v:shape id="_x0000_i1252" type="#_x0000_t75" style="width:14.25pt;height:21.75pt" o:ole="">
            <v:imagedata r:id="rId485" o:title=""/>
          </v:shape>
          <o:OLEObject Type="Embed" ProgID="Equation.DSMT4" ShapeID="_x0000_i1252" DrawAspect="Content" ObjectID="_1502697160" r:id="rId486"/>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BB6F29">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812" w:name="_Toc302147199"/>
      <w:r>
        <w:lastRenderedPageBreak/>
        <w:t>Transversely Isotropic Veronda-Westmann</w:t>
      </w:r>
      <w:bookmarkEnd w:id="81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95pt;height:21.75pt" o:ole="">
            <v:imagedata r:id="rId487" o:title=""/>
          </v:shape>
          <o:OLEObject Type="Embed" ProgID="Equation.DSMT4" ShapeID="_x0000_i1253" DrawAspect="Content" ObjectID="_1502697161" r:id="rId488"/>
        </w:object>
      </w:r>
      <w:r>
        <w:t xml:space="preserve"> and </w:t>
      </w:r>
      <w:r w:rsidR="006C2049" w:rsidRPr="006C2049">
        <w:rPr>
          <w:position w:val="-12"/>
        </w:rPr>
        <w:object w:dxaOrig="300" w:dyaOrig="360" w14:anchorId="140409CC">
          <v:shape id="_x0000_i1254" type="#_x0000_t75" style="width:14.25pt;height:21.75pt" o:ole="">
            <v:imagedata r:id="rId489" o:title=""/>
          </v:shape>
          <o:OLEObject Type="Embed" ProgID="Equation.DSMT4" ShapeID="_x0000_i1254" DrawAspect="Content" ObjectID="_1502697162" r:id="rId490"/>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BB6F29">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813" w:name="_Ref167529968"/>
      <w:bookmarkStart w:id="814" w:name="_Toc302147200"/>
      <w:r>
        <w:lastRenderedPageBreak/>
        <w:t>Uncoupled Solid Mixture</w:t>
      </w:r>
      <w:bookmarkEnd w:id="813"/>
      <w:bookmarkEnd w:id="81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BB6F29">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815" w:name="_Ref393990843"/>
      <w:bookmarkStart w:id="816" w:name="_Ref393990861"/>
      <w:bookmarkStart w:id="817" w:name="_Toc302147201"/>
      <w:bookmarkStart w:id="818" w:name="_Ref167535458"/>
      <w:r>
        <w:t>Veronda-Westmann</w:t>
      </w:r>
      <w:bookmarkEnd w:id="815"/>
      <w:bookmarkEnd w:id="816"/>
      <w:bookmarkEnd w:id="817"/>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55pt;height:28.55pt" o:ole="">
            <v:imagedata r:id="rId491" o:title=""/>
          </v:shape>
          <o:OLEObject Type="Embed" ProgID="Equation.DSMT4" ShapeID="_x0000_i1255" DrawAspect="Content" ObjectID="_1502697163" r:id="rId492"/>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819" w:name="_Toc302147202"/>
      <w:r>
        <w:lastRenderedPageBreak/>
        <w:t xml:space="preserve">Mooney-Rivlin </w:t>
      </w:r>
      <w:r w:rsidR="00B2391B">
        <w:t>V</w:t>
      </w:r>
      <w:r w:rsidR="00B2391B" w:rsidRPr="005F4027">
        <w:t>on Mises Distribut</w:t>
      </w:r>
      <w:r w:rsidR="00B2391B">
        <w:t>ed Fibers</w:t>
      </w:r>
      <w:bookmarkEnd w:id="818"/>
      <w:bookmarkEnd w:id="819"/>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45pt;height:35.3pt" o:ole="">
            <v:imagedata r:id="rId493" o:title=""/>
          </v:shape>
          <o:OLEObject Type="Embed" ProgID="Equation.DSMT4" ShapeID="_x0000_i1256" DrawAspect="Content" ObjectID="_1502697164" r:id="rId494"/>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7.6pt;height:35.3pt" o:ole="">
            <v:imagedata r:id="rId495" o:title=""/>
          </v:shape>
          <o:OLEObject Type="Embed" ProgID="Equation.DSMT4" ShapeID="_x0000_i1257" DrawAspect="Content" ObjectID="_1502697165" r:id="rId496"/>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25pt;height:36.7pt" o:ole="">
            <v:imagedata r:id="rId497" o:title=""/>
          </v:shape>
          <o:OLEObject Type="Embed" ProgID="Equation.DSMT4" ShapeID="_x0000_i1258" DrawAspect="Content" ObjectID="_1502697166" r:id="rId498"/>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95pt;height:36.7pt" o:ole="">
            <v:imagedata r:id="rId500" o:title=""/>
          </v:shape>
          <o:OLEObject Type="Embed" ProgID="Equation.DSMT4" ShapeID="_x0000_i1259" DrawAspect="Content" ObjectID="_1502697167" r:id="rId501"/>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45pt" o:ole="">
            <v:imagedata r:id="rId502" o:title=""/>
          </v:shape>
          <o:OLEObject Type="Embed" ProgID="Equation.DSMT4" ShapeID="_x0000_i1260" DrawAspect="Content" ObjectID="_1502697168" r:id="rId503"/>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820" w:name="_Ref162411714"/>
      <w:bookmarkStart w:id="821" w:name="_Ref162412566"/>
      <w:bookmarkStart w:id="822" w:name="_Toc302147203"/>
      <w:r>
        <w:lastRenderedPageBreak/>
        <w:t>Compressible Materials</w:t>
      </w:r>
      <w:bookmarkEnd w:id="820"/>
      <w:bookmarkEnd w:id="821"/>
      <w:bookmarkEnd w:id="822"/>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BB6F29">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823" w:name="_Toc302147204"/>
      <w:r>
        <w:t>Carter-Hayes</w:t>
      </w:r>
      <w:bookmarkEnd w:id="823"/>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25pt;height:21.75pt" o:ole="">
                  <v:imagedata r:id="rId504" o:title=""/>
                </v:shape>
                <o:OLEObject Type="Embed" ProgID="Equation.DSMT4" ShapeID="_x0000_i1261" DrawAspect="Content" ObjectID="_1502697169" r:id="rId505"/>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25pt;height:21.75pt" o:ole="">
                  <v:imagedata r:id="rId506" o:title=""/>
                </v:shape>
                <o:OLEObject Type="Embed" ProgID="Equation.DSMT4" ShapeID="_x0000_i1262" DrawAspect="Content" ObjectID="_1502697170" r:id="rId507"/>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45pt;height:14.25pt" o:ole="">
                  <v:imagedata r:id="rId508" o:title=""/>
                </v:shape>
                <o:OLEObject Type="Embed" ProgID="Equation.DSMT4" ShapeID="_x0000_i1263" DrawAspect="Content" ObjectID="_1502697171" r:id="rId509"/>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45pt;height:14.25pt" o:ole="">
                  <v:imagedata r:id="rId510" o:title=""/>
                </v:shape>
                <o:OLEObject Type="Embed" ProgID="Equation.DSMT4" ShapeID="_x0000_i1264" DrawAspect="Content" ObjectID="_1502697172" r:id="rId511"/>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272A37B2"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25pt;height:21.75pt" o:ole="">
            <v:imagedata r:id="rId512" o:title=""/>
          </v:shape>
          <o:OLEObject Type="Embed" ProgID="Equation.DSMT4" ShapeID="_x0000_i1265" DrawAspect="Content" ObjectID="_1502697173" r:id="rId513"/>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75pt;height:36.7pt" o:ole="">
            <v:imagedata r:id="rId514" o:title=""/>
          </v:shape>
          <o:OLEObject Type="Embed" ProgID="Equation.DSMT4" ShapeID="_x0000_i1266" DrawAspect="Content" ObjectID="_1502697174" r:id="rId515"/>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95pt;height:14.95pt" o:ole="">
            <v:imagedata r:id="rId516" o:title=""/>
          </v:shape>
          <o:OLEObject Type="Embed" ProgID="Equation.DSMT4" ShapeID="_x0000_i1267" DrawAspect="Content" ObjectID="_1502697175" r:id="rId517"/>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25pt;height:14.95pt" o:ole="">
            <v:imagedata r:id="rId518" o:title=""/>
          </v:shape>
          <o:OLEObject Type="Embed" ProgID="Equation.DSMT4" ShapeID="_x0000_i1268" DrawAspect="Content" ObjectID="_1502697176" r:id="rId519"/>
        </w:object>
      </w:r>
      <w:r w:rsidR="00327EE3">
        <w:t xml:space="preserve"> </w:t>
      </w:r>
      <w:r>
        <w:t>is the determinant of the deformation gradient tensor.</w:t>
      </w:r>
    </w:p>
    <w:p w14:paraId="704AC31D" w14:textId="77777777" w:rsidR="00183AC8" w:rsidRDefault="00183AC8" w:rsidP="00183AC8"/>
    <w:p w14:paraId="1DA59B1D" w14:textId="72D37368" w:rsidR="00327EE3" w:rsidRDefault="00327EE3" w:rsidP="00183AC8">
      <w:r>
        <w:t xml:space="preserve">Young’s modulus depends on </w:t>
      </w:r>
      <w:r w:rsidR="006C2049" w:rsidRPr="006C2049">
        <w:rPr>
          <w:position w:val="-12"/>
        </w:rPr>
        <w:object w:dxaOrig="340" w:dyaOrig="380" w14:anchorId="26E23DC3">
          <v:shape id="_x0000_i1269" type="#_x0000_t75" style="width:14.25pt;height:21.75pt" o:ole="">
            <v:imagedata r:id="rId520" o:title=""/>
          </v:shape>
          <o:OLEObject Type="Embed" ProgID="Equation.DSMT4" ShapeID="_x0000_i1269" DrawAspect="Content" ObjectID="_1502697177" r:id="rId521"/>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45pt" o:ole="">
            <v:imagedata r:id="rId522" o:title=""/>
          </v:shape>
          <o:OLEObject Type="Embed" ProgID="Equation.DSMT4" ShapeID="_x0000_i1270" DrawAspect="Content" ObjectID="_1502697178" r:id="rId523"/>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824" w:author="Gerard" w:date="2015-08-25T18:31:00Z">
        <w:r w:rsidR="00BB6F29">
          <w:t>4.9</w:t>
        </w:r>
      </w:ins>
      <w:del w:id="825"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BB6F29">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25pt;height:21.75pt" o:ole="">
            <v:imagedata r:id="rId524" o:title=""/>
          </v:shape>
          <o:OLEObject Type="Embed" ProgID="Equation.DSMT4" ShapeID="_x0000_i1271" DrawAspect="Content" ObjectID="_1502697179" r:id="rId525"/>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25pt;height:21.75pt" o:ole="">
            <v:imagedata r:id="rId526" o:title=""/>
          </v:shape>
          <o:OLEObject Type="Embed" ProgID="Equation.DSMT4" ShapeID="_x0000_i1272" DrawAspect="Content" ObjectID="_1502697180" r:id="rId527"/>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95pt;height:21.75pt" o:ole="">
            <v:imagedata r:id="rId528" o:title=""/>
          </v:shape>
          <o:OLEObject Type="Embed" ProgID="Equation.DSMT4" ShapeID="_x0000_i1273" DrawAspect="Content" ObjectID="_1502697181" r:id="rId529"/>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826" w:name="_Toc302147205"/>
      <w:r>
        <w:lastRenderedPageBreak/>
        <w:t>Cell Growth</w:t>
      </w:r>
      <w:bookmarkEnd w:id="82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25pt;height:21.75pt" o:ole="">
                  <v:imagedata r:id="rId530" o:title=""/>
                </v:shape>
                <o:OLEObject Type="Embed" ProgID="Equation.DSMT4" ShapeID="_x0000_i1274" DrawAspect="Content" ObjectID="_1502697182" r:id="rId531"/>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95pt;height:21.75pt" o:ole="">
                  <v:imagedata r:id="rId532" o:title=""/>
                </v:shape>
                <o:OLEObject Type="Embed" ProgID="Equation.DSMT4" ShapeID="_x0000_i1275" DrawAspect="Content" ObjectID="_1502697183" r:id="rId533"/>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95pt;height:21.75pt" o:ole="">
                  <v:imagedata r:id="rId534" o:title=""/>
                </v:shape>
                <o:OLEObject Type="Embed" ProgID="Equation.DSMT4" ShapeID="_x0000_i1276" DrawAspect="Content" ObjectID="_1502697184" r:id="rId535"/>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45pt;height:14.95pt" o:ole="">
            <v:imagedata r:id="rId536" o:title=""/>
          </v:shape>
          <o:OLEObject Type="Embed" ProgID="Equation.DSMT4" ShapeID="_x0000_i1277" DrawAspect="Content" ObjectID="_1502697185" r:id="rId537"/>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25pt;height:14.25pt" o:ole="">
            <v:imagedata r:id="rId538" o:title=""/>
          </v:shape>
          <o:OLEObject Type="Embed" ProgID="Equation.DSMT4" ShapeID="_x0000_i1278" DrawAspect="Content" ObjectID="_1502697186" r:id="rId539"/>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55pt;height:35.3pt" o:ole="">
            <v:imagedata r:id="rId540" o:title=""/>
          </v:shape>
          <o:OLEObject Type="Embed" ProgID="Equation.DSMT4" ShapeID="_x0000_i1279" DrawAspect="Content" ObjectID="_1502697187" r:id="rId541"/>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25pt;height:14.95pt" o:ole="">
            <v:imagedata r:id="rId542" o:title=""/>
          </v:shape>
          <o:OLEObject Type="Embed" ProgID="Equation.DSMT4" ShapeID="_x0000_i1280" DrawAspect="Content" ObjectID="_1502697188" r:id="rId543"/>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95pt;height:14.25pt" o:ole="">
            <v:imagedata r:id="rId544" o:title=""/>
          </v:shape>
          <o:OLEObject Type="Embed" ProgID="Equation.DSMT4" ShapeID="_x0000_i1281" DrawAspect="Content" ObjectID="_1502697189" r:id="rId545"/>
        </w:object>
      </w:r>
      <w:r w:rsidRPr="006D6D0D">
        <w:t xml:space="preserve"> and absolute temperature </w:t>
      </w:r>
      <w:r w:rsidR="006C2049" w:rsidRPr="006C2049">
        <w:rPr>
          <w:position w:val="-4"/>
        </w:rPr>
        <w:object w:dxaOrig="220" w:dyaOrig="260" w14:anchorId="66695EF8">
          <v:shape id="_x0000_i1282" type="#_x0000_t75" style="width:14.25pt;height:14.25pt" o:ole="">
            <v:imagedata r:id="rId546" o:title=""/>
          </v:shape>
          <o:OLEObject Type="Embed" ProgID="Equation.DSMT4" ShapeID="_x0000_i1282" DrawAspect="Content" ObjectID="_1502697190" r:id="rId547"/>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25pt;height:21.75pt" o:ole="">
            <v:imagedata r:id="rId548" o:title=""/>
          </v:shape>
          <o:OLEObject Type="Embed" ProgID="Equation.DSMT4" ShapeID="_x0000_i1283" DrawAspect="Content" ObjectID="_1502697191" r:id="rId549"/>
        </w:object>
      </w:r>
      <w:r>
        <w:t xml:space="preserve"> and </w:t>
      </w:r>
      <w:r w:rsidR="006C2049" w:rsidRPr="006C2049">
        <w:rPr>
          <w:position w:val="-12"/>
        </w:rPr>
        <w:object w:dxaOrig="240" w:dyaOrig="360" w14:anchorId="72A6B0EC">
          <v:shape id="_x0000_i1284" type="#_x0000_t75" style="width:14.95pt;height:21.75pt" o:ole="">
            <v:imagedata r:id="rId550" o:title=""/>
          </v:shape>
          <o:OLEObject Type="Embed" ProgID="Equation.DSMT4" ShapeID="_x0000_i1284" DrawAspect="Content" ObjectID="_1502697192" r:id="rId551"/>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25pt;height:21.75pt" o:ole="">
            <v:imagedata r:id="rId552" o:title=""/>
          </v:shape>
          <o:OLEObject Type="Embed" ProgID="Equation.DSMT4" ShapeID="_x0000_i1285" DrawAspect="Content" ObjectID="_1502697193" r:id="rId553"/>
        </w:object>
      </w:r>
      <w:r>
        <w:t xml:space="preserve"> and </w:t>
      </w:r>
      <w:r w:rsidR="006C2049" w:rsidRPr="006C2049">
        <w:rPr>
          <w:position w:val="-12"/>
        </w:rPr>
        <w:object w:dxaOrig="240" w:dyaOrig="360" w14:anchorId="3ADADDEC">
          <v:shape id="_x0000_i1286" type="#_x0000_t75" style="width:14.95pt;height:21.75pt" o:ole="">
            <v:imagedata r:id="rId554" o:title=""/>
          </v:shape>
          <o:OLEObject Type="Embed" ProgID="Equation.DSMT4" ShapeID="_x0000_i1286" DrawAspect="Content" ObjectID="_1502697194" r:id="rId555"/>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75pt" o:ole="">
            <v:imagedata r:id="rId556" o:title=""/>
          </v:shape>
          <o:OLEObject Type="Embed" ProgID="Equation.DSMT4" ShapeID="_x0000_i1287" DrawAspect="Content" ObjectID="_1502697195" r:id="rId557"/>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lastRenderedPageBreak/>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827" w:name="_Toc302147206"/>
      <w:bookmarkStart w:id="828" w:name="_Ref167527013"/>
      <w:r>
        <w:lastRenderedPageBreak/>
        <w:t>Cubic CLE</w:t>
      </w:r>
      <w:bookmarkEnd w:id="82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7"/>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829" w:name="MTBlankEqn"/>
            <w:r w:rsidRPr="00315B5A">
              <w:rPr>
                <w:position w:val="-12"/>
              </w:rPr>
              <w:object w:dxaOrig="340" w:dyaOrig="360" w14:anchorId="58C42613">
                <v:shape id="_x0000_i1288" type="#_x0000_t75" style="width:14.25pt;height:21.75pt" o:ole="">
                  <v:imagedata r:id="rId558" o:title=""/>
                </v:shape>
                <o:OLEObject Type="Embed" ProgID="Equation.DSMT4" ShapeID="_x0000_i1288" DrawAspect="Content" ObjectID="_1502697196" r:id="rId559"/>
              </w:object>
            </w:r>
            <w:bookmarkEnd w:id="829"/>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25pt;height:21.75pt" o:ole="">
                  <v:imagedata r:id="rId560" o:title=""/>
                </v:shape>
                <o:OLEObject Type="Embed" ProgID="Equation.DSMT4" ShapeID="_x0000_i1289" DrawAspect="Content" ObjectID="_1502697197" r:id="rId561"/>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95pt;height:21.75pt" o:ole="">
                  <v:imagedata r:id="rId562" o:title=""/>
                </v:shape>
                <o:OLEObject Type="Embed" ProgID="Equation.DSMT4" ShapeID="_x0000_i1290" DrawAspect="Content" ObjectID="_1502697198" r:id="rId563"/>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95pt;height:14.25pt" o:ole="">
                  <v:imagedata r:id="rId564" o:title=""/>
                </v:shape>
                <o:OLEObject Type="Embed" ProgID="Equation.DSMT4" ShapeID="_x0000_i1291" DrawAspect="Content" ObjectID="_1502697199" r:id="rId565"/>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15pt;height:50.25pt" o:ole="">
            <v:imagedata r:id="rId566" o:title=""/>
          </v:shape>
          <o:OLEObject Type="Embed" ProgID="Equation.DSMT4" ShapeID="_x0000_i1292" DrawAspect="Content" ObjectID="_1502697200" r:id="rId567"/>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25pt" o:ole="">
            <v:imagedata r:id="rId568" o:title=""/>
          </v:shape>
          <o:OLEObject Type="Embed" ProgID="Equation.DSMT4" ShapeID="_x0000_i1293" DrawAspect="Content" ObjectID="_1502697201" r:id="rId569"/>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95pt;height:14.25pt" o:ole="">
            <v:imagedata r:id="rId570" o:title=""/>
          </v:shape>
          <o:OLEObject Type="Embed" ProgID="Equation.DSMT4" ShapeID="_x0000_i1294" DrawAspect="Content" ObjectID="_1502697202" r:id="rId571"/>
        </w:object>
      </w:r>
      <w:r>
        <w:t xml:space="preserve"> is the Lagrangian strain tensor and </w:t>
      </w:r>
      <w:r w:rsidRPr="00315B5A">
        <w:rPr>
          <w:position w:val="-12"/>
        </w:rPr>
        <w:object w:dxaOrig="1280" w:dyaOrig="380" w14:anchorId="679F6316">
          <v:shape id="_x0000_i1295" type="#_x0000_t75" style="width:64.55pt;height:21.75pt" o:ole="">
            <v:imagedata r:id="rId572" o:title=""/>
          </v:shape>
          <o:OLEObject Type="Embed" ProgID="Equation.DSMT4" ShapeID="_x0000_i1295" DrawAspect="Content" ObjectID="_1502697203" r:id="rId573"/>
        </w:object>
      </w:r>
      <w:r>
        <w:t xml:space="preserve">, where </w:t>
      </w:r>
      <w:r w:rsidRPr="00315B5A">
        <w:rPr>
          <w:position w:val="-12"/>
        </w:rPr>
        <w:object w:dxaOrig="279" w:dyaOrig="380" w14:anchorId="68A9369B">
          <v:shape id="_x0000_i1296" type="#_x0000_t75" style="width:14.95pt;height:21.75pt" o:ole="">
            <v:imagedata r:id="rId574" o:title=""/>
          </v:shape>
          <o:OLEObject Type="Embed" ProgID="Equation.DSMT4" ShapeID="_x0000_i1296" DrawAspect="Content" ObjectID="_1502697204" r:id="rId575"/>
        </w:object>
      </w:r>
      <w:r>
        <w:t xml:space="preserve"> (</w:t>
      </w:r>
      <w:r w:rsidRPr="00315B5A">
        <w:rPr>
          <w:position w:val="-10"/>
        </w:rPr>
        <w:object w:dxaOrig="920" w:dyaOrig="320" w14:anchorId="3EA0BC90">
          <v:shape id="_x0000_i1297" type="#_x0000_t75" style="width:43.45pt;height:14.95pt" o:ole="">
            <v:imagedata r:id="rId576" o:title=""/>
          </v:shape>
          <o:OLEObject Type="Embed" ProgID="Equation.DSMT4" ShapeID="_x0000_i1297" DrawAspect="Content" ObjectID="_1502697205" r:id="rId577"/>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830" w:name="_Toc302147207"/>
      <w:r w:rsidRPr="0097532C">
        <w:lastRenderedPageBreak/>
        <w:t>Donnan Equilibrium Swelling</w:t>
      </w:r>
      <w:bookmarkEnd w:id="828"/>
      <w:bookmarkEnd w:id="830"/>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831" w:author="Gerard" w:date="2015-08-25T18:31:00Z">
        <w:r w:rsidR="00BB6F29">
          <w:t xml:space="preserve">4.1.3.21. </w:t>
        </w:r>
      </w:ins>
      <w:del w:id="83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95pt;height:21.75pt" o:ole="">
                  <v:imagedata r:id="rId578" o:title=""/>
                </v:shape>
                <o:OLEObject Type="Embed" ProgID="Equation.DSMT4" ShapeID="_x0000_i1298" DrawAspect="Content" ObjectID="_1502697206" r:id="rId579"/>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25pt;height:21.75pt" o:ole="">
                  <v:imagedata r:id="rId580" o:title=""/>
                </v:shape>
                <o:OLEObject Type="Embed" ProgID="Equation.DSMT4" ShapeID="_x0000_i1299" DrawAspect="Content" ObjectID="_1502697207" r:id="rId581"/>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95pt;height:14.95pt" o:ole="">
                  <v:imagedata r:id="rId582" o:title=""/>
                </v:shape>
                <o:OLEObject Type="Embed" ProgID="Equation.DSMT4" ShapeID="_x0000_i1300" DrawAspect="Content" ObjectID="_1502697208" r:id="rId583"/>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45pt;height:14.95pt" o:ole="">
            <v:imagedata r:id="rId584" o:title=""/>
          </v:shape>
          <o:OLEObject Type="Embed" ProgID="Equation.DSMT4" ShapeID="_x0000_i1301" DrawAspect="Content" ObjectID="_1502697209" r:id="rId585"/>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25pt;height:14.25pt" o:ole="">
            <v:imagedata r:id="rId586" o:title=""/>
          </v:shape>
          <o:OLEObject Type="Embed" ProgID="Equation.DSMT4" ShapeID="_x0000_i1302" DrawAspect="Content" ObjectID="_1502697210" r:id="rId587"/>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7pt" o:ole="">
            <v:imagedata r:id="rId588" o:title=""/>
          </v:shape>
          <o:OLEObject Type="Embed" ProgID="Equation.DSMT4" ShapeID="_x0000_i1303" DrawAspect="Content" ObjectID="_1502697211" r:id="rId589"/>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25pt;height:14.95pt" o:ole="">
            <v:imagedata r:id="rId590" o:title=""/>
          </v:shape>
          <o:OLEObject Type="Embed" ProgID="Equation.DSMT4" ShapeID="_x0000_i1304" DrawAspect="Content" ObjectID="_1502697212" r:id="rId591"/>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7.6pt;height:36.7pt" o:ole="">
            <v:imagedata r:id="rId592" o:title=""/>
          </v:shape>
          <o:OLEObject Type="Embed" ProgID="Equation.DSMT4" ShapeID="_x0000_i1305" DrawAspect="Content" ObjectID="_1502697213" r:id="rId593"/>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25pt;height:14.95pt" o:ole="">
            <v:imagedata r:id="rId594" o:title=""/>
          </v:shape>
          <o:OLEObject Type="Embed" ProgID="Equation.DSMT4" ShapeID="_x0000_i1306" DrawAspect="Content" ObjectID="_1502697214" r:id="rId595"/>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95pt;height:14.25pt" o:ole="">
            <v:imagedata r:id="rId596" o:title=""/>
          </v:shape>
          <o:OLEObject Type="Embed" ProgID="Equation.DSMT4" ShapeID="_x0000_i1307" DrawAspect="Content" ObjectID="_1502697215" r:id="rId597"/>
        </w:object>
      </w:r>
      <w:r w:rsidRPr="006D6D0D">
        <w:t xml:space="preserve"> and absolute temperature </w:t>
      </w:r>
      <w:r w:rsidR="006C2049" w:rsidRPr="006C2049">
        <w:rPr>
          <w:position w:val="-4"/>
        </w:rPr>
        <w:object w:dxaOrig="220" w:dyaOrig="260" w14:anchorId="4A4009BF">
          <v:shape id="_x0000_i1308" type="#_x0000_t75" style="width:14.25pt;height:14.25pt" o:ole="">
            <v:imagedata r:id="rId598" o:title=""/>
          </v:shape>
          <o:OLEObject Type="Embed" ProgID="Equation.DSMT4" ShapeID="_x0000_i1308" DrawAspect="Content" ObjectID="_1502697216" r:id="rId599"/>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25pt;height:21.75pt" o:ole="">
            <v:imagedata r:id="rId600" o:title=""/>
          </v:shape>
          <o:OLEObject Type="Embed" ProgID="Equation.DSMT4" ShapeID="_x0000_i1309" DrawAspect="Content" ObjectID="_1502697217" r:id="rId601"/>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25pt;height:21.75pt" o:ole="">
            <v:imagedata r:id="rId602" o:title=""/>
          </v:shape>
          <o:OLEObject Type="Embed" ProgID="Equation.DSMT4" ShapeID="_x0000_i1310" DrawAspect="Content" ObjectID="_1502697218" r:id="rId603"/>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9"/>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95pt;height:14.25pt" o:ole="">
                  <v:imagedata r:id="rId604" o:title=""/>
                </v:shape>
                <o:OLEObject Type="Embed" ProgID="Equation.DSMT4" ShapeID="_x0000_i1311" DrawAspect="Content" ObjectID="_1502697219" r:id="rId605"/>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25pt;height:14.25pt" o:ole="">
                  <v:imagedata r:id="rId606" o:title=""/>
                </v:shape>
                <o:OLEObject Type="Embed" ProgID="Equation.DSMT4" ShapeID="_x0000_i1312" DrawAspect="Content" ObjectID="_1502697220" r:id="rId607"/>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25pt;height:21.75pt" o:ole="">
                  <v:imagedata r:id="rId608" o:title=""/>
                </v:shape>
                <o:OLEObject Type="Embed" ProgID="Equation.DSMT4" ShapeID="_x0000_i1313" DrawAspect="Content" ObjectID="_1502697221" r:id="rId609"/>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95pt;height:14.95pt" o:ole="">
                  <v:imagedata r:id="rId610" o:title=""/>
                </v:shape>
                <o:OLEObject Type="Embed" ProgID="Equation.DSMT4" ShapeID="_x0000_i1314" DrawAspect="Content" ObjectID="_1502697222" r:id="rId611"/>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95pt;height:21.75pt" o:ole="">
                  <v:imagedata r:id="rId612" o:title=""/>
                </v:shape>
                <o:OLEObject Type="Embed" ProgID="Equation.DSMT4" ShapeID="_x0000_i1315" DrawAspect="Content" ObjectID="_1502697223" r:id="rId613"/>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25pt;height:14.25pt" o:ole="">
                  <v:imagedata r:id="rId614" o:title=""/>
                </v:shape>
                <o:OLEObject Type="Embed" ProgID="Equation.DSMT4" ShapeID="_x0000_i1316" DrawAspect="Content" ObjectID="_1502697224" r:id="rId615"/>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833" w:author="Gerard" w:date="2015-08-25T18:31:00Z">
        <w:r w:rsidR="00BB6F29">
          <w:t>4.7</w:t>
        </w:r>
      </w:ins>
      <w:del w:id="834"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7pt;height:21.75pt" o:ole="">
            <v:imagedata r:id="rId616" o:title=""/>
          </v:shape>
          <o:OLEObject Type="Embed" ProgID="Equation.DSMT4" ShapeID="_x0000_i1317" DrawAspect="Content" ObjectID="_1502697225" r:id="rId617"/>
        </w:object>
      </w:r>
      <w:r>
        <w:t xml:space="preserve"> or </w:t>
      </w:r>
      <w:r w:rsidR="006C2049" w:rsidRPr="006C2049">
        <w:rPr>
          <w:position w:val="-6"/>
        </w:rPr>
        <w:object w:dxaOrig="800" w:dyaOrig="320" w14:anchorId="418CEDFE">
          <v:shape id="_x0000_i1318" type="#_x0000_t75" style="width:43.45pt;height:14.95pt" o:ole="">
            <v:imagedata r:id="rId618" o:title=""/>
          </v:shape>
          <o:OLEObject Type="Embed" ProgID="Equation.DSMT4" ShapeID="_x0000_i1318" DrawAspect="Content" ObjectID="_1502697226" r:id="rId619"/>
        </w:object>
      </w:r>
      <w:r>
        <w:t xml:space="preserve">.  Therefore, entering any other values for </w:t>
      </w:r>
      <w:r w:rsidR="006C2049" w:rsidRPr="006C2049">
        <w:rPr>
          <w:position w:val="-12"/>
        </w:rPr>
        <w:object w:dxaOrig="300" w:dyaOrig="380" w14:anchorId="720F4247">
          <v:shape id="_x0000_i1319" type="#_x0000_t75" style="width:14.25pt;height:21.75pt" o:ole="">
            <v:imagedata r:id="rId620" o:title=""/>
          </v:shape>
          <o:OLEObject Type="Embed" ProgID="Equation.DSMT4" ShapeID="_x0000_i1319" DrawAspect="Content" ObjectID="_1502697227" r:id="rId621"/>
        </w:object>
      </w:r>
      <w:r>
        <w:t xml:space="preserve"> and </w:t>
      </w:r>
      <w:r w:rsidR="006C2049" w:rsidRPr="006C2049">
        <w:rPr>
          <w:position w:val="-6"/>
        </w:rPr>
        <w:object w:dxaOrig="279" w:dyaOrig="320" w14:anchorId="16217D82">
          <v:shape id="_x0000_i1320" type="#_x0000_t75" style="width:14.95pt;height:14.95pt" o:ole="">
            <v:imagedata r:id="rId622" o:title=""/>
          </v:shape>
          <o:OLEObject Type="Embed" ProgID="Equation.DSMT4" ShapeID="_x0000_i1320" DrawAspect="Content" ObjectID="_1502697228" r:id="rId623"/>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835" w:name="_Ref167525631"/>
      <w:bookmarkStart w:id="836" w:name="_Toc302147208"/>
      <w:r w:rsidRPr="0097532C">
        <w:lastRenderedPageBreak/>
        <w:t>Ellipsoidal Fiber Distribution</w:t>
      </w:r>
      <w:bookmarkEnd w:id="835"/>
      <w:bookmarkEnd w:id="836"/>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837" w:author="Gerard" w:date="2015-08-25T18:31:00Z">
        <w:r w:rsidR="00BB6F29">
          <w:t xml:space="preserve">4.1.3.21. </w:t>
        </w:r>
      </w:ins>
      <w:del w:id="83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75pt;height:21.75pt" o:ole="">
                  <v:imagedata r:id="rId624" o:title=""/>
                </v:shape>
                <o:OLEObject Type="Embed" ProgID="Equation.DSMT4" ShapeID="_x0000_i1321" DrawAspect="Content" ObjectID="_1502697229" r:id="rId625"/>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25pt;height:21.75pt" o:ole="">
                  <v:imagedata r:id="rId626" o:title=""/>
                </v:shape>
                <o:OLEObject Type="Embed" ProgID="Equation.DSMT4" ShapeID="_x0000_i1322" DrawAspect="Content" ObjectID="_1502697230" r:id="rId627"/>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3pt;height:28.55pt" o:ole="">
            <v:imagedata r:id="rId628" o:title=""/>
          </v:shape>
          <o:OLEObject Type="Embed" ProgID="Equation.DSMT4" ShapeID="_x0000_i1323" DrawAspect="Content" ObjectID="_1502697231" r:id="rId629"/>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25pt;height:21.75pt" o:ole="">
            <v:imagedata r:id="rId630" o:title=""/>
          </v:shape>
          <o:OLEObject Type="Embed" ProgID="Equation.DSMT4" ShapeID="_x0000_i1324" DrawAspect="Content" ObjectID="_1502697232" r:id="rId631"/>
        </w:object>
      </w:r>
      <w:r>
        <w:t xml:space="preserve"> is the square of the fiber stretch </w:t>
      </w:r>
      <w:r w:rsidR="006C2049" w:rsidRPr="006C2049">
        <w:rPr>
          <w:position w:val="-12"/>
        </w:rPr>
        <w:object w:dxaOrig="279" w:dyaOrig="360" w14:anchorId="75DFB7A0">
          <v:shape id="_x0000_i1325" type="#_x0000_t75" style="width:14.95pt;height:21.75pt" o:ole="">
            <v:imagedata r:id="rId632" o:title=""/>
          </v:shape>
          <o:OLEObject Type="Embed" ProgID="Equation.DSMT4" ShapeID="_x0000_i1325" DrawAspect="Content" ObjectID="_1502697233" r:id="rId633"/>
        </w:object>
      </w:r>
      <w:r>
        <w:t xml:space="preserve">, </w:t>
      </w:r>
      <w:r w:rsidR="006C2049" w:rsidRPr="006C2049">
        <w:rPr>
          <w:position w:val="-6"/>
        </w:rPr>
        <w:object w:dxaOrig="260" w:dyaOrig="279" w14:anchorId="76E23346">
          <v:shape id="_x0000_i1326" type="#_x0000_t75" style="width:14.25pt;height:14.95pt" o:ole="">
            <v:imagedata r:id="rId634" o:title=""/>
          </v:shape>
          <o:OLEObject Type="Embed" ProgID="Equation.DSMT4" ShapeID="_x0000_i1326" DrawAspect="Content" ObjectID="_1502697234" r:id="rId63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55pt;height:21.75pt" o:ole="">
            <v:imagedata r:id="rId636" o:title=""/>
          </v:shape>
          <o:OLEObject Type="Embed" ProgID="Equation.DSMT4" ShapeID="_x0000_i1327" DrawAspect="Content" ObjectID="_1502697235" r:id="rId637"/>
        </w:object>
      </w:r>
      <w:r>
        <w:t xml:space="preserve">, </w:t>
      </w:r>
      <w:r w:rsidR="006C2049" w:rsidRPr="006C2049">
        <w:rPr>
          <w:position w:val="-12"/>
        </w:rPr>
        <w:object w:dxaOrig="1200" w:dyaOrig="360" w14:anchorId="171A74EB">
          <v:shape id="_x0000_i1328" type="#_x0000_t75" style="width:57.75pt;height:21.75pt" o:ole="">
            <v:imagedata r:id="rId638" o:title=""/>
          </v:shape>
          <o:OLEObject Type="Embed" ProgID="Equation.DSMT4" ShapeID="_x0000_i1328" DrawAspect="Content" ObjectID="_1502697236" r:id="rId639"/>
        </w:object>
      </w:r>
      <w:r>
        <w:t xml:space="preserve">, and </w:t>
      </w:r>
      <w:r w:rsidR="006C2049" w:rsidRPr="006C2049">
        <w:rPr>
          <w:position w:val="-14"/>
        </w:rPr>
        <w:object w:dxaOrig="540" w:dyaOrig="400" w14:anchorId="5B7E2EF3">
          <v:shape id="_x0000_i1329" type="#_x0000_t75" style="width:28.55pt;height:21.75pt" o:ole="">
            <v:imagedata r:id="rId640" o:title=""/>
          </v:shape>
          <o:OLEObject Type="Embed" ProgID="Equation.DSMT4" ShapeID="_x0000_i1329" DrawAspect="Content" ObjectID="_1502697237" r:id="rId641"/>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75pt;height:36.7pt" o:ole="">
            <v:imagedata r:id="rId642" o:title=""/>
          </v:shape>
          <o:OLEObject Type="Embed" ProgID="Equation.DSMT4" ShapeID="_x0000_i1330" DrawAspect="Content" ObjectID="_1502697238" r:id="rId643"/>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75pt;height:21.75pt" o:ole="">
            <v:imagedata r:id="rId644" o:title=""/>
          </v:shape>
          <o:OLEObject Type="Embed" ProgID="Equation.DSMT4" ShapeID="_x0000_i1331" DrawAspect="Content" ObjectID="_1502697239" r:id="rId645"/>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95pt;height:14.95pt" o:ole="">
            <v:imagedata r:id="rId646" o:title=""/>
          </v:shape>
          <o:OLEObject Type="Embed" ProgID="Equation.DSMT4" ShapeID="_x0000_i1332" DrawAspect="Content" ObjectID="_1502697240" r:id="rId647"/>
        </w:object>
      </w:r>
      <w:r>
        <w:t xml:space="preserve">and </w:t>
      </w:r>
      <w:r w:rsidR="006C2049" w:rsidRPr="006C2049">
        <w:rPr>
          <w:position w:val="-10"/>
        </w:rPr>
        <w:object w:dxaOrig="200" w:dyaOrig="320" w14:anchorId="0F2B1D8A">
          <v:shape id="_x0000_i1333" type="#_x0000_t75" style="width:7.45pt;height:14.95pt" o:ole="">
            <v:imagedata r:id="rId648" o:title=""/>
          </v:shape>
          <o:OLEObject Type="Embed" ProgID="Equation.DSMT4" ShapeID="_x0000_i1333" DrawAspect="Content" ObjectID="_1502697241" r:id="rId649"/>
        </w:object>
      </w:r>
      <w:r>
        <w:t xml:space="preserve">are assumed to vary ellipsoidally with </w:t>
      </w:r>
      <w:r w:rsidR="006C2049" w:rsidRPr="006C2049">
        <w:rPr>
          <w:position w:val="-4"/>
        </w:rPr>
        <w:object w:dxaOrig="200" w:dyaOrig="200" w14:anchorId="55AA8980">
          <v:shape id="_x0000_i1334" type="#_x0000_t75" style="width:7.45pt;height:7.45pt" o:ole="">
            <v:imagedata r:id="rId650" o:title=""/>
          </v:shape>
          <o:OLEObject Type="Embed" ProgID="Equation.DSMT4" ShapeID="_x0000_i1334" DrawAspect="Content" ObjectID="_1502697242" r:id="rId651"/>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75pt;height:79.45pt" o:ole="">
            <v:imagedata r:id="rId652" o:title=""/>
          </v:shape>
          <o:OLEObject Type="Embed" ProgID="Equation.DSMT4" ShapeID="_x0000_i1335" DrawAspect="Content" ObjectID="_1502697243" r:id="rId653"/>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BB6F29">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839" w:name="_Toc302147209"/>
      <w:r>
        <w:lastRenderedPageBreak/>
        <w:t>Ellipsoidal Fiber Distribution Neo-Hookean</w:t>
      </w:r>
      <w:bookmarkEnd w:id="83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75pt;height:21.75pt" o:ole="">
                  <v:imagedata r:id="rId654" o:title=""/>
                </v:shape>
                <o:OLEObject Type="Embed" ProgID="Equation.DSMT4" ShapeID="_x0000_i1336" DrawAspect="Content" ObjectID="_1502697244" r:id="rId655"/>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25pt;height:21.75pt" o:ole="">
                  <v:imagedata r:id="rId656" o:title=""/>
                </v:shape>
                <o:OLEObject Type="Embed" ProgID="Equation.DSMT4" ShapeID="_x0000_i1337" DrawAspect="Content" ObjectID="_1502697245" r:id="rId657"/>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55pt;height:21.75pt" o:ole="">
            <v:imagedata r:id="rId658" o:title=""/>
          </v:shape>
          <o:OLEObject Type="Embed" ProgID="Equation.DSMT4" ShapeID="_x0000_i1338" DrawAspect="Content" ObjectID="_1502697246" r:id="rId659"/>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75pt;height:21.75pt" o:ole="">
            <v:imagedata r:id="rId660" o:title=""/>
          </v:shape>
          <o:OLEObject Type="Embed" ProgID="Equation.DSMT4" ShapeID="_x0000_i1339" DrawAspect="Content" ObjectID="_1502697247" r:id="rId661"/>
        </w:object>
      </w:r>
      <w:r>
        <w:t xml:space="preserve"> is the stress from the Neo-Hookean basis (Section </w:t>
      </w:r>
      <w:r>
        <w:fldChar w:fldCharType="begin"/>
      </w:r>
      <w:r>
        <w:instrText xml:space="preserve"> REF _Ref167525595 \r \h </w:instrText>
      </w:r>
      <w:r>
        <w:fldChar w:fldCharType="separate"/>
      </w:r>
      <w:ins w:id="840" w:author="Gerard" w:date="2015-08-25T18:31:00Z">
        <w:r w:rsidR="00BB6F29">
          <w:t xml:space="preserve">4.1.3.14. </w:t>
        </w:r>
      </w:ins>
      <w:del w:id="841"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25pt;height:21.75pt" o:ole="">
            <v:imagedata r:id="rId662" o:title=""/>
          </v:shape>
          <o:OLEObject Type="Embed" ProgID="Equation.DSMT4" ShapeID="_x0000_i1340" DrawAspect="Content" ObjectID="_1502697248" r:id="rId663"/>
        </w:object>
      </w:r>
      <w:r w:rsidR="00630A21">
        <w:t xml:space="preserve"> </w:t>
      </w:r>
      <w:r>
        <w:t>is the stress contribution from the fibers (Section </w:t>
      </w:r>
      <w:r>
        <w:fldChar w:fldCharType="begin"/>
      </w:r>
      <w:r>
        <w:instrText xml:space="preserve"> REF _Ref167525631 \r \h </w:instrText>
      </w:r>
      <w:r>
        <w:fldChar w:fldCharType="separate"/>
      </w:r>
      <w:r w:rsidR="00BB6F29">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842" w:name="_Toc302147210"/>
      <w:r>
        <w:lastRenderedPageBreak/>
        <w:t>Ellipsoidal Fiber Distribution with Donnan Equilibrium Swelling</w:t>
      </w:r>
      <w:bookmarkEnd w:id="84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95pt;height:21.75pt" o:ole="">
                  <v:imagedata r:id="rId664" o:title=""/>
                </v:shape>
                <o:OLEObject Type="Embed" ProgID="Equation.DSMT4" ShapeID="_x0000_i1341" DrawAspect="Content" ObjectID="_1502697249" r:id="rId665"/>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25pt;height:21.75pt" o:ole="">
                  <v:imagedata r:id="rId666" o:title=""/>
                </v:shape>
                <o:OLEObject Type="Embed" ProgID="Equation.DSMT4" ShapeID="_x0000_i1342" DrawAspect="Content" ObjectID="_1502697250" r:id="rId667"/>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95pt;height:14.95pt" o:ole="">
                  <v:imagedata r:id="rId668" o:title=""/>
                </v:shape>
                <o:OLEObject Type="Embed" ProgID="Equation.DSMT4" ShapeID="_x0000_i1343" DrawAspect="Content" ObjectID="_1502697251" r:id="rId669"/>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75pt;height:21.75pt" o:ole="">
                  <v:imagedata r:id="rId670" o:title=""/>
                </v:shape>
                <o:OLEObject Type="Embed" ProgID="Equation.DSMT4" ShapeID="_x0000_i1344" DrawAspect="Content" ObjectID="_1502697252" r:id="rId671"/>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25pt;height:21.75pt" o:ole="">
                  <v:imagedata r:id="rId672" o:title=""/>
                </v:shape>
                <o:OLEObject Type="Embed" ProgID="Equation.DSMT4" ShapeID="_x0000_i1345" DrawAspect="Content" ObjectID="_1502697253" r:id="rId673"/>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55pt;height:21.75pt" o:ole="">
            <v:imagedata r:id="rId674" o:title=""/>
          </v:shape>
          <o:OLEObject Type="Embed" ProgID="Equation.DSMT4" ShapeID="_x0000_i1346" DrawAspect="Content" ObjectID="_1502697254" r:id="rId675"/>
        </w:object>
      </w:r>
      <w:r>
        <w:t>.</w:t>
      </w:r>
    </w:p>
    <w:p w14:paraId="770D789D" w14:textId="4BE2E7E0" w:rsidR="006A0BC1" w:rsidRDefault="006C2049" w:rsidP="006A0BC1">
      <w:r w:rsidRPr="006C2049">
        <w:rPr>
          <w:position w:val="-14"/>
        </w:rPr>
        <w:object w:dxaOrig="340" w:dyaOrig="380" w14:anchorId="76DC943E">
          <v:shape id="_x0000_i1347" type="#_x0000_t75" style="width:14.25pt;height:21.75pt" o:ole="">
            <v:imagedata r:id="rId676" o:title=""/>
          </v:shape>
          <o:OLEObject Type="Embed" ProgID="Equation.DSMT4" ShapeID="_x0000_i1347" DrawAspect="Content" ObjectID="_1502697255" r:id="rId677"/>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BB6F29">
        <w:t>4.1.1</w:t>
      </w:r>
      <w:r w:rsidR="006A0BC1">
        <w:fldChar w:fldCharType="end"/>
      </w:r>
      <w:r w:rsidR="006A0BC1">
        <w:t xml:space="preserve">.  </w:t>
      </w:r>
      <w:r w:rsidRPr="006C2049">
        <w:rPr>
          <w:position w:val="-12"/>
        </w:rPr>
        <w:object w:dxaOrig="440" w:dyaOrig="360" w14:anchorId="78F4CE87">
          <v:shape id="_x0000_i1348" type="#_x0000_t75" style="width:21.75pt;height:21.75pt" o:ole="">
            <v:imagedata r:id="rId678" o:title=""/>
          </v:shape>
          <o:OLEObject Type="Embed" ProgID="Equation.DSMT4" ShapeID="_x0000_i1348" DrawAspect="Content" ObjectID="_1502697256" r:id="rId679"/>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BB6F29">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843" w:name="_Toc302147211"/>
      <w:r>
        <w:lastRenderedPageBreak/>
        <w:t>Fiber with Exponential-Power Law</w:t>
      </w:r>
      <w:bookmarkEnd w:id="84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844" w:author="Gerard" w:date="2015-08-25T18:31:00Z">
        <w:r w:rsidR="00BB6F29">
          <w:t xml:space="preserve">4.1.3.21. </w:t>
        </w:r>
      </w:ins>
      <w:del w:id="84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45pt;height:14.95pt" o:ole="">
                  <v:imagedata r:id="rId680" o:title=""/>
                </v:shape>
                <o:OLEObject Type="Embed" ProgID="Equation.DSMT4" ShapeID="_x0000_i1349" DrawAspect="Content" ObjectID="_1502697257" r:id="rId681"/>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95pt;height:14.25pt" o:ole="">
                  <v:imagedata r:id="rId682" o:title=""/>
                </v:shape>
                <o:OLEObject Type="Embed" ProgID="Equation.DSMT4" ShapeID="_x0000_i1350" DrawAspect="Content" ObjectID="_1502697258" r:id="rId683"/>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95pt;height:14.95pt" o:ole="">
                  <v:imagedata r:id="rId684" o:title=""/>
                </v:shape>
                <o:OLEObject Type="Embed" ProgID="Equation.DSMT4" ShapeID="_x0000_i1351" DrawAspect="Content" ObjectID="_1502697259" r:id="rId685"/>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45pt;height:14.95pt" o:ole="">
                  <v:imagedata r:id="rId686" o:title=""/>
                </v:shape>
                <o:OLEObject Type="Embed" ProgID="Equation.DSMT4" ShapeID="_x0000_i1352" DrawAspect="Content" ObjectID="_1502697260" r:id="rId687"/>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25pt;height:14.25pt" o:ole="">
                  <v:imagedata r:id="rId688" o:title=""/>
                </v:shape>
                <o:OLEObject Type="Embed" ProgID="Equation.DSMT4" ShapeID="_x0000_i1353" DrawAspect="Content" ObjectID="_1502697261" r:id="rId689"/>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0.6pt;height:23.1pt" o:ole="">
            <v:imagedata r:id="rId690" o:title=""/>
          </v:shape>
          <o:OLEObject Type="Embed" ProgID="Equation.DSMT4" ShapeID="_x0000_i1354" DrawAspect="Content" ObjectID="_1502697262" r:id="rId691"/>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25pt;height:21.75pt" o:ole="">
            <v:imagedata r:id="rId137" o:title=""/>
          </v:shape>
          <o:OLEObject Type="Embed" ProgID="Equation.DSMT4" ShapeID="_x0000_i1355" DrawAspect="Content" ObjectID="_1502697263" r:id="rId69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75pt;height:14.95pt" o:ole="">
            <v:imagedata r:id="rId693" o:title=""/>
          </v:shape>
          <o:OLEObject Type="Embed" ProgID="Equation.DSMT4" ShapeID="_x0000_i1356" DrawAspect="Content" ObjectID="_1502697264" r:id="rId694"/>
        </w:object>
      </w:r>
      <w:r w:rsidR="0099145F">
        <w:t xml:space="preserve">0° and </w:t>
      </w:r>
      <w:r w:rsidR="006C2049" w:rsidRPr="006C2049">
        <w:rPr>
          <w:position w:val="-10"/>
        </w:rPr>
        <w:object w:dxaOrig="400" w:dyaOrig="260" w14:anchorId="4C0F5592">
          <v:shape id="_x0000_i1357" type="#_x0000_t75" style="width:21.75pt;height:14.25pt" o:ole="">
            <v:imagedata r:id="rId695" o:title=""/>
          </v:shape>
          <o:OLEObject Type="Embed" ProgID="Equation.DSMT4" ShapeID="_x0000_i1357" DrawAspect="Content" ObjectID="_1502697265" r:id="rId696"/>
        </w:object>
      </w:r>
      <w:r w:rsidR="0099145F">
        <w:t xml:space="preserve">90°, such that </w:t>
      </w:r>
      <w:r w:rsidR="00744BB0" w:rsidRPr="006C2049">
        <w:rPr>
          <w:position w:val="-12"/>
        </w:rPr>
        <w:object w:dxaOrig="660" w:dyaOrig="380" w14:anchorId="7BD647BF">
          <v:shape id="_x0000_i1358" type="#_x0000_t75" style="width:29.2pt;height:23.1pt" o:ole="">
            <v:imagedata r:id="rId697" o:title=""/>
          </v:shape>
          <o:OLEObject Type="Embed" ProgID="Equation.DSMT4" ShapeID="_x0000_i1358" DrawAspect="Content" ObjectID="_1502697266" r:id="rId698"/>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55pt;height:36.7pt" o:ole="">
            <v:imagedata r:id="rId699" o:title=""/>
          </v:shape>
          <o:OLEObject Type="Embed" ProgID="Equation.DSMT4" ShapeID="_x0000_i1359" DrawAspect="Content" ObjectID="_1502697267" r:id="rId70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25pt;height:21.75pt" o:ole="">
            <v:imagedata r:id="rId701" o:title=""/>
          </v:shape>
          <o:OLEObject Type="Embed" ProgID="Equation.DSMT4" ShapeID="_x0000_i1360" DrawAspect="Content" ObjectID="_1502697268" r:id="rId702"/>
        </w:object>
      </w:r>
      <w:r>
        <w:t xml:space="preserve"> is the square of the fiber stretch, </w:t>
      </w:r>
      <w:r w:rsidR="006C2049" w:rsidRPr="006C2049">
        <w:rPr>
          <w:position w:val="-12"/>
        </w:rPr>
        <w:object w:dxaOrig="1200" w:dyaOrig="360" w14:anchorId="6BEC64BF">
          <v:shape id="_x0000_i1361" type="#_x0000_t75" style="width:57.75pt;height:21.75pt" o:ole="">
            <v:imagedata r:id="rId703" o:title=""/>
          </v:shape>
          <o:OLEObject Type="Embed" ProgID="Equation.DSMT4" ShapeID="_x0000_i1361" DrawAspect="Content" ObjectID="_1502697269" r:id="rId704"/>
        </w:object>
      </w:r>
      <w:r>
        <w:t xml:space="preserve">, and </w:t>
      </w:r>
      <w:r w:rsidR="006C2049" w:rsidRPr="006C2049">
        <w:rPr>
          <w:position w:val="-14"/>
        </w:rPr>
        <w:object w:dxaOrig="540" w:dyaOrig="400" w14:anchorId="482E6118">
          <v:shape id="_x0000_i1362" type="#_x0000_t75" style="width:28.55pt;height:21.75pt" o:ole="">
            <v:imagedata r:id="rId705" o:title=""/>
          </v:shape>
          <o:OLEObject Type="Embed" ProgID="Equation.DSMT4" ShapeID="_x0000_i1362" DrawAspect="Content" ObjectID="_1502697270" r:id="rId70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7pt" o:ole="">
            <v:imagedata r:id="rId707" o:title=""/>
          </v:shape>
          <o:OLEObject Type="Embed" ProgID="Equation.DSMT4" ShapeID="_x0000_i1363" DrawAspect="Content" ObjectID="_1502697271" r:id="rId70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55pt;height:14.95pt" o:ole="">
            <v:imagedata r:id="rId709" o:title=""/>
          </v:shape>
          <o:OLEObject Type="Embed" ProgID="Equation.DSMT4" ShapeID="_x0000_i1364" DrawAspect="Content" ObjectID="_1502697272" r:id="rId710"/>
        </w:object>
      </w:r>
      <w:r w:rsidRPr="000230DC">
        <w:t xml:space="preserve">, </w:t>
      </w:r>
      <w:r w:rsidR="006C2049" w:rsidRPr="006C2049">
        <w:rPr>
          <w:position w:val="-6"/>
        </w:rPr>
        <w:object w:dxaOrig="580" w:dyaOrig="279" w14:anchorId="727BB5BF">
          <v:shape id="_x0000_i1365" type="#_x0000_t75" style="width:28.55pt;height:14.95pt" o:ole="">
            <v:imagedata r:id="rId711" o:title=""/>
          </v:shape>
          <o:OLEObject Type="Embed" ProgID="Equation.DSMT4" ShapeID="_x0000_i1365" DrawAspect="Content" ObjectID="_1502697273" r:id="rId712"/>
        </w:object>
      </w:r>
      <w:r w:rsidRPr="000230DC">
        <w:t xml:space="preserve">, and </w:t>
      </w:r>
      <w:r w:rsidR="006C2049" w:rsidRPr="006C2049">
        <w:rPr>
          <w:position w:val="-10"/>
        </w:rPr>
        <w:object w:dxaOrig="600" w:dyaOrig="320" w14:anchorId="1D35C060">
          <v:shape id="_x0000_i1366" type="#_x0000_t75" style="width:28.55pt;height:14.95pt" o:ole="">
            <v:imagedata r:id="rId713" o:title=""/>
          </v:shape>
          <o:OLEObject Type="Embed" ProgID="Equation.DSMT4" ShapeID="_x0000_i1366" DrawAspect="Content" ObjectID="_1502697274" r:id="rId71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7pt;height:14.95pt" o:ole="">
            <v:imagedata r:id="rId715" o:title=""/>
          </v:shape>
          <o:OLEObject Type="Embed" ProgID="Equation.DSMT4" ShapeID="_x0000_i1367" DrawAspect="Content" ObjectID="_1502697275" r:id="rId71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75pt;height:36.7pt" o:ole="">
            <v:imagedata r:id="rId717" o:title=""/>
          </v:shape>
          <o:OLEObject Type="Embed" ProgID="Equation.DSMT4" ShapeID="_x0000_i1368" DrawAspect="Content" ObjectID="_1502697276" r:id="rId71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55pt;height:14.95pt" o:ole="">
            <v:imagedata r:id="rId719" o:title=""/>
          </v:shape>
          <o:OLEObject Type="Embed" ProgID="Equation.DSMT4" ShapeID="_x0000_i1369" DrawAspect="Content" ObjectID="_1502697277" r:id="rId720"/>
        </w:object>
      </w:r>
      <w:r w:rsidRPr="0097532C">
        <w:t>, the fiber modulus is zero at the strain origin (</w:t>
      </w:r>
      <w:r w:rsidR="006C2049" w:rsidRPr="006C2049">
        <w:rPr>
          <w:position w:val="-12"/>
        </w:rPr>
        <w:object w:dxaOrig="600" w:dyaOrig="360" w14:anchorId="09E23512">
          <v:shape id="_x0000_i1370" type="#_x0000_t75" style="width:28.55pt;height:21.75pt" o:ole="">
            <v:imagedata r:id="rId721" o:title=""/>
          </v:shape>
          <o:OLEObject Type="Embed" ProgID="Equation.DSMT4" ShapeID="_x0000_i1370" DrawAspect="Content" ObjectID="_1502697278" r:id="rId722"/>
        </w:object>
      </w:r>
      <w:r w:rsidRPr="0097532C">
        <w:t xml:space="preserve">).  Therefore, use </w:t>
      </w:r>
      <w:r w:rsidR="006C2049" w:rsidRPr="006C2049">
        <w:rPr>
          <w:position w:val="-10"/>
        </w:rPr>
        <w:object w:dxaOrig="600" w:dyaOrig="320" w14:anchorId="32B93C4B">
          <v:shape id="_x0000_i1371" type="#_x0000_t75" style="width:28.55pt;height:14.95pt" o:ole="">
            <v:imagedata r:id="rId723" o:title=""/>
          </v:shape>
          <o:OLEObject Type="Embed" ProgID="Equation.DSMT4" ShapeID="_x0000_i1371" DrawAspect="Content" ObjectID="_1502697279" r:id="rId72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25pt;height:21.75pt" o:ole="">
            <v:imagedata r:id="rId725" o:title=""/>
          </v:shape>
          <o:OLEObject Type="Embed" ProgID="Equation.DSMT4" ShapeID="_x0000_i1372" DrawAspect="Content" ObjectID="_1502697280" r:id="rId72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25pt;height:21.75pt" o:ole="">
            <v:imagedata r:id="rId727" o:title=""/>
          </v:shape>
          <o:OLEObject Type="Embed" ProgID="Equation.DSMT4" ShapeID="_x0000_i1373" DrawAspect="Content" ObjectID="_1502697281" r:id="rId728"/>
        </w:object>
      </w:r>
      <w:r>
        <w:t xml:space="preserve">, oriented at ±25 degrees relative to </w:t>
      </w:r>
      <w:r w:rsidR="006C2049" w:rsidRPr="006C2049">
        <w:rPr>
          <w:position w:val="-12"/>
        </w:rPr>
        <w:object w:dxaOrig="240" w:dyaOrig="360" w14:anchorId="6B10A7E0">
          <v:shape id="_x0000_i1374" type="#_x0000_t75" style="width:14.95pt;height:21.75pt" o:ole="">
            <v:imagedata r:id="rId729" o:title=""/>
          </v:shape>
          <o:OLEObject Type="Embed" ProgID="Equation.DSMT4" ShapeID="_x0000_i1374" DrawAspect="Content" ObjectID="_1502697282" r:id="rId73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846" w:author="Gerard" w:date="2015-06-21T22:33:00Z"/>
        </w:rPr>
      </w:pPr>
      <w:ins w:id="847" w:author="Gerard" w:date="2015-06-21T22:33:00Z">
        <w:r>
          <w:br w:type="page"/>
        </w:r>
      </w:ins>
    </w:p>
    <w:p w14:paraId="6992C80D" w14:textId="77777777" w:rsidR="008613FC" w:rsidRDefault="008613FC" w:rsidP="008613FC">
      <w:pPr>
        <w:pStyle w:val="Heading4"/>
        <w:rPr>
          <w:ins w:id="848" w:author="Gerard" w:date="2015-06-21T22:33:00Z"/>
        </w:rPr>
      </w:pPr>
      <w:bookmarkStart w:id="849" w:name="_Toc302147212"/>
      <w:ins w:id="850" w:author="Gerard" w:date="2015-06-21T22:33:00Z">
        <w:r>
          <w:lastRenderedPageBreak/>
          <w:t>Fiber with Toe-Linear Response</w:t>
        </w:r>
        <w:bookmarkEnd w:id="849"/>
      </w:ins>
    </w:p>
    <w:p w14:paraId="3F118100" w14:textId="34CA124F" w:rsidR="008613FC" w:rsidRDefault="008613FC" w:rsidP="008613FC">
      <w:pPr>
        <w:rPr>
          <w:ins w:id="851" w:author="Gerard" w:date="2015-06-21T22:33:00Z"/>
        </w:rPr>
      </w:pPr>
      <w:ins w:id="852"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853"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E4E00C9" w14:textId="77777777" w:rsidTr="00DA4325">
        <w:trPr>
          <w:ins w:id="854" w:author="Gerard" w:date="2015-06-21T22:33:00Z"/>
        </w:trPr>
        <w:tc>
          <w:tcPr>
            <w:tcW w:w="0" w:type="auto"/>
            <w:shd w:val="clear" w:color="auto" w:fill="auto"/>
          </w:tcPr>
          <w:p w14:paraId="06B00BCA" w14:textId="77777777" w:rsidR="008613FC" w:rsidRDefault="008613FC" w:rsidP="00DA4325">
            <w:pPr>
              <w:pStyle w:val="code"/>
              <w:rPr>
                <w:ins w:id="855" w:author="Gerard" w:date="2015-06-21T22:33:00Z"/>
              </w:rPr>
            </w:pPr>
            <w:ins w:id="856" w:author="Gerard" w:date="2015-06-21T22:33:00Z">
              <w:r>
                <w:t>&lt;E&gt;</w:t>
              </w:r>
            </w:ins>
          </w:p>
        </w:tc>
        <w:tc>
          <w:tcPr>
            <w:tcW w:w="0" w:type="auto"/>
            <w:shd w:val="clear" w:color="auto" w:fill="auto"/>
          </w:tcPr>
          <w:p w14:paraId="2AC10413" w14:textId="77777777" w:rsidR="008613FC" w:rsidRDefault="008613FC" w:rsidP="00DA4325">
            <w:pPr>
              <w:rPr>
                <w:ins w:id="857" w:author="Gerard" w:date="2015-06-21T22:33:00Z"/>
              </w:rPr>
            </w:pPr>
            <w:ins w:id="858" w:author="Gerard" w:date="2015-06-21T22:33:00Z">
              <w:r w:rsidRPr="0091641D">
                <w:rPr>
                  <w:position w:val="-4"/>
                </w:rPr>
                <w:object w:dxaOrig="240" w:dyaOrig="240" w14:anchorId="2BD938EA">
                  <v:shape id="_x0000_i1375" type="#_x0000_t75" style="width:14.95pt;height:13.6pt" o:ole="">
                    <v:imagedata r:id="rId307" o:title=""/>
                  </v:shape>
                  <o:OLEObject Type="Embed" ProgID="Equation.DSMT4" ShapeID="_x0000_i1375" DrawAspect="Content" ObjectID="_1502697283" r:id="rId731"/>
                </w:object>
              </w:r>
            </w:ins>
            <w:ins w:id="859" w:author="Gerard" w:date="2015-06-21T22:33:00Z">
              <w:r>
                <w:t>, the fiber modulus in the linear range (</w:t>
              </w:r>
            </w:ins>
            <w:ins w:id="860" w:author="Gerard" w:date="2015-06-21T22:33:00Z">
              <w:r w:rsidRPr="00EA1ADB">
                <w:rPr>
                  <w:position w:val="-4"/>
                </w:rPr>
                <w:object w:dxaOrig="600" w:dyaOrig="240" w14:anchorId="4769289F">
                  <v:shape id="_x0000_i1376" type="#_x0000_t75" style="width:29.9pt;height:11.55pt" o:ole="">
                    <v:imagedata r:id="rId309" o:title=""/>
                  </v:shape>
                  <o:OLEObject Type="Embed" ProgID="Equation.DSMT4" ShapeID="_x0000_i1376" DrawAspect="Content" ObjectID="_1502697284" r:id="rId732"/>
                </w:object>
              </w:r>
            </w:ins>
            <w:ins w:id="861" w:author="Gerard" w:date="2015-06-21T22:33:00Z">
              <w:r>
                <w:t>)</w:t>
              </w:r>
            </w:ins>
          </w:p>
        </w:tc>
        <w:tc>
          <w:tcPr>
            <w:tcW w:w="0" w:type="auto"/>
          </w:tcPr>
          <w:p w14:paraId="49C60F83" w14:textId="77777777" w:rsidR="008613FC" w:rsidRPr="00AF2221" w:rsidRDefault="008613FC" w:rsidP="00DA4325">
            <w:pPr>
              <w:rPr>
                <w:ins w:id="862" w:author="Gerard" w:date="2015-06-21T22:33:00Z"/>
                <w:position w:val="-10"/>
              </w:rPr>
            </w:pPr>
            <w:ins w:id="863" w:author="Gerard" w:date="2015-06-21T22:33:00Z">
              <w:r>
                <w:rPr>
                  <w:position w:val="-10"/>
                </w:rPr>
                <w:t>[</w:t>
              </w:r>
              <w:r>
                <w:rPr>
                  <w:b/>
                  <w:position w:val="-10"/>
                </w:rPr>
                <w:t>P</w:t>
              </w:r>
              <w:r>
                <w:rPr>
                  <w:position w:val="-10"/>
                </w:rPr>
                <w:t>]</w:t>
              </w:r>
            </w:ins>
          </w:p>
        </w:tc>
      </w:tr>
      <w:tr w:rsidR="008613FC" w14:paraId="159055FC" w14:textId="77777777" w:rsidTr="00DA4325">
        <w:trPr>
          <w:ins w:id="864" w:author="Gerard" w:date="2015-06-21T22:33:00Z"/>
        </w:trPr>
        <w:tc>
          <w:tcPr>
            <w:tcW w:w="0" w:type="auto"/>
            <w:shd w:val="clear" w:color="auto" w:fill="auto"/>
          </w:tcPr>
          <w:p w14:paraId="218103F3" w14:textId="77777777" w:rsidR="008613FC" w:rsidRDefault="008613FC" w:rsidP="00DA4325">
            <w:pPr>
              <w:pStyle w:val="code"/>
              <w:rPr>
                <w:ins w:id="865" w:author="Gerard" w:date="2015-06-21T22:33:00Z"/>
              </w:rPr>
            </w:pPr>
            <w:ins w:id="866" w:author="Gerard" w:date="2015-06-21T22:33:00Z">
              <w:r>
                <w:t>&lt;beta&gt;</w:t>
              </w:r>
            </w:ins>
          </w:p>
        </w:tc>
        <w:tc>
          <w:tcPr>
            <w:tcW w:w="0" w:type="auto"/>
            <w:shd w:val="clear" w:color="auto" w:fill="auto"/>
          </w:tcPr>
          <w:p w14:paraId="6D814E73" w14:textId="77777777" w:rsidR="008613FC" w:rsidRPr="00315B5A" w:rsidRDefault="008613FC" w:rsidP="00DA4325">
            <w:pPr>
              <w:rPr>
                <w:ins w:id="867" w:author="Gerard" w:date="2015-06-21T22:33:00Z"/>
              </w:rPr>
            </w:pPr>
            <w:ins w:id="868" w:author="Gerard" w:date="2015-06-21T22:33:00Z">
              <w:r w:rsidRPr="0091641D">
                <w:rPr>
                  <w:position w:val="-10"/>
                </w:rPr>
                <w:object w:dxaOrig="220" w:dyaOrig="320" w14:anchorId="28483DC5">
                  <v:shape id="_x0000_i1377" type="#_x0000_t75" style="width:10.85pt;height:16.3pt" o:ole="">
                    <v:imagedata r:id="rId311" o:title=""/>
                  </v:shape>
                  <o:OLEObject Type="Embed" ProgID="Equation.DSMT4" ShapeID="_x0000_i1377" DrawAspect="Content" ObjectID="_1502697285" r:id="rId733"/>
                </w:object>
              </w:r>
            </w:ins>
            <w:ins w:id="869" w:author="Gerard" w:date="2015-06-21T22:33:00Z">
              <w:r>
                <w:t>, the power-law exponent in the toe region (</w:t>
              </w:r>
            </w:ins>
            <w:ins w:id="870" w:author="Gerard" w:date="2015-06-21T22:33:00Z">
              <w:r w:rsidRPr="00FC6EB7">
                <w:rPr>
                  <w:position w:val="-10"/>
                </w:rPr>
                <w:object w:dxaOrig="580" w:dyaOrig="320" w14:anchorId="76767885">
                  <v:shape id="_x0000_i1378" type="#_x0000_t75" style="width:29.2pt;height:16.3pt" o:ole="">
                    <v:imagedata r:id="rId313" o:title=""/>
                  </v:shape>
                  <o:OLEObject Type="Embed" ProgID="Equation.DSMT4" ShapeID="_x0000_i1378" DrawAspect="Content" ObjectID="_1502697286" r:id="rId734"/>
                </w:object>
              </w:r>
            </w:ins>
            <w:ins w:id="871" w:author="Gerard" w:date="2015-06-21T22:33:00Z">
              <w:r>
                <w:t>)</w:t>
              </w:r>
            </w:ins>
          </w:p>
        </w:tc>
        <w:tc>
          <w:tcPr>
            <w:tcW w:w="0" w:type="auto"/>
          </w:tcPr>
          <w:p w14:paraId="14AB956E" w14:textId="77777777" w:rsidR="008613FC" w:rsidRDefault="008613FC" w:rsidP="00DA4325">
            <w:pPr>
              <w:rPr>
                <w:ins w:id="872" w:author="Gerard" w:date="2015-06-21T22:33:00Z"/>
                <w:position w:val="-10"/>
              </w:rPr>
            </w:pPr>
            <w:ins w:id="873" w:author="Gerard" w:date="2015-06-21T22:33:00Z">
              <w:r>
                <w:rPr>
                  <w:position w:val="-10"/>
                </w:rPr>
                <w:t>[ ]</w:t>
              </w:r>
            </w:ins>
          </w:p>
        </w:tc>
      </w:tr>
      <w:tr w:rsidR="008613FC" w14:paraId="7C014B70" w14:textId="77777777" w:rsidTr="00DA4325">
        <w:trPr>
          <w:ins w:id="874" w:author="Gerard" w:date="2015-06-21T22:33:00Z"/>
        </w:trPr>
        <w:tc>
          <w:tcPr>
            <w:tcW w:w="0" w:type="auto"/>
            <w:shd w:val="clear" w:color="auto" w:fill="auto"/>
          </w:tcPr>
          <w:p w14:paraId="5D3F60CA" w14:textId="77777777" w:rsidR="008613FC" w:rsidRDefault="008613FC" w:rsidP="00DA4325">
            <w:pPr>
              <w:pStyle w:val="code"/>
              <w:rPr>
                <w:ins w:id="875" w:author="Gerard" w:date="2015-06-21T22:33:00Z"/>
              </w:rPr>
            </w:pPr>
            <w:ins w:id="876" w:author="Gerard" w:date="2015-06-21T22:33:00Z">
              <w:r>
                <w:t>&lt;lam0&gt;</w:t>
              </w:r>
            </w:ins>
          </w:p>
        </w:tc>
        <w:tc>
          <w:tcPr>
            <w:tcW w:w="0" w:type="auto"/>
            <w:shd w:val="clear" w:color="auto" w:fill="auto"/>
          </w:tcPr>
          <w:p w14:paraId="637100B8" w14:textId="77777777" w:rsidR="008613FC" w:rsidRPr="00315B5A" w:rsidRDefault="008613FC" w:rsidP="00DA4325">
            <w:pPr>
              <w:rPr>
                <w:ins w:id="877" w:author="Gerard" w:date="2015-06-21T22:33:00Z"/>
              </w:rPr>
            </w:pPr>
            <w:ins w:id="878" w:author="Gerard" w:date="2015-06-21T22:33:00Z">
              <w:r w:rsidRPr="0091641D">
                <w:rPr>
                  <w:position w:val="-12"/>
                </w:rPr>
                <w:object w:dxaOrig="280" w:dyaOrig="380" w14:anchorId="39FA6ADF">
                  <v:shape id="_x0000_i1379" type="#_x0000_t75" style="width:13.6pt;height:19pt" o:ole="">
                    <v:imagedata r:id="rId315" o:title=""/>
                  </v:shape>
                  <o:OLEObject Type="Embed" ProgID="Equation.DSMT4" ShapeID="_x0000_i1379" DrawAspect="Content" ObjectID="_1502697287" r:id="rId735"/>
                </w:object>
              </w:r>
            </w:ins>
            <w:ins w:id="879" w:author="Gerard" w:date="2015-06-21T22:33:00Z">
              <w:r>
                <w:t>, the stretch ratio when the toe region transitions to the linear region (</w:t>
              </w:r>
            </w:ins>
            <w:ins w:id="880" w:author="Gerard" w:date="2015-06-21T22:33:00Z">
              <w:r w:rsidRPr="0091641D">
                <w:rPr>
                  <w:position w:val="-12"/>
                </w:rPr>
                <w:object w:dxaOrig="620" w:dyaOrig="380" w14:anchorId="56E2BDDC">
                  <v:shape id="_x0000_i1380" type="#_x0000_t75" style="width:31.25pt;height:19pt" o:ole="">
                    <v:imagedata r:id="rId317" o:title=""/>
                  </v:shape>
                  <o:OLEObject Type="Embed" ProgID="Equation.DSMT4" ShapeID="_x0000_i1380" DrawAspect="Content" ObjectID="_1502697288" r:id="rId736"/>
                </w:object>
              </w:r>
            </w:ins>
            <w:ins w:id="881" w:author="Gerard" w:date="2015-06-21T22:33:00Z">
              <w:r>
                <w:t>)</w:t>
              </w:r>
            </w:ins>
          </w:p>
        </w:tc>
        <w:tc>
          <w:tcPr>
            <w:tcW w:w="0" w:type="auto"/>
          </w:tcPr>
          <w:p w14:paraId="01357CCC" w14:textId="77777777" w:rsidR="008613FC" w:rsidRDefault="008613FC" w:rsidP="00DA4325">
            <w:pPr>
              <w:rPr>
                <w:ins w:id="882" w:author="Gerard" w:date="2015-06-21T22:33:00Z"/>
                <w:position w:val="-10"/>
              </w:rPr>
            </w:pPr>
            <w:ins w:id="883" w:author="Gerard" w:date="2015-06-21T22:33:00Z">
              <w:r>
                <w:rPr>
                  <w:position w:val="-10"/>
                </w:rPr>
                <w:t>[ ]</w:t>
              </w:r>
            </w:ins>
          </w:p>
        </w:tc>
      </w:tr>
    </w:tbl>
    <w:p w14:paraId="58B803C5" w14:textId="77777777" w:rsidR="008613FC" w:rsidRDefault="008613FC" w:rsidP="008613FC">
      <w:pPr>
        <w:rPr>
          <w:ins w:id="884" w:author="Gerard" w:date="2015-06-21T22:33:00Z"/>
        </w:rPr>
      </w:pPr>
    </w:p>
    <w:p w14:paraId="26757A27" w14:textId="77777777" w:rsidR="008613FC" w:rsidRDefault="008613FC" w:rsidP="008613FC">
      <w:pPr>
        <w:rPr>
          <w:ins w:id="885" w:author="Gerard" w:date="2015-06-21T22:33:00Z"/>
        </w:rPr>
      </w:pPr>
      <w:ins w:id="886" w:author="Gerard" w:date="2015-06-21T22:33:00Z">
        <w:r>
          <w:t>The fiber strain energy density is given by</w:t>
        </w:r>
      </w:ins>
    </w:p>
    <w:p w14:paraId="03DBFEFE" w14:textId="77777777" w:rsidR="008613FC" w:rsidRDefault="008613FC" w:rsidP="008613FC">
      <w:pPr>
        <w:pStyle w:val="MTDisplayEquation"/>
        <w:rPr>
          <w:ins w:id="887" w:author="Gerard" w:date="2015-06-21T22:33:00Z"/>
        </w:rPr>
      </w:pPr>
      <w:ins w:id="888" w:author="Gerard" w:date="2015-06-21T22:33:00Z">
        <w:r>
          <w:tab/>
        </w:r>
      </w:ins>
      <w:ins w:id="889" w:author="Gerard" w:date="2015-06-21T22:33:00Z">
        <w:r w:rsidRPr="00297A89">
          <w:rPr>
            <w:position w:val="-84"/>
          </w:rPr>
          <w:object w:dxaOrig="5460" w:dyaOrig="1800" w14:anchorId="539A7A63">
            <v:shape id="_x0000_i1381" type="#_x0000_t75" style="width:271pt;height:82.2pt" o:ole="">
              <v:imagedata r:id="rId737" o:title=""/>
            </v:shape>
            <o:OLEObject Type="Embed" ProgID="Equation.DSMT4" ShapeID="_x0000_i1381" DrawAspect="Content" ObjectID="_1502697289" r:id="rId738"/>
          </w:object>
        </w:r>
      </w:ins>
      <w:ins w:id="890" w:author="Gerard" w:date="2015-06-21T22:33:00Z">
        <w:r>
          <w:t xml:space="preserve"> ,</w:t>
        </w:r>
      </w:ins>
    </w:p>
    <w:p w14:paraId="29D1FB11" w14:textId="77777777" w:rsidR="008613FC" w:rsidRDefault="008613FC" w:rsidP="008613FC">
      <w:pPr>
        <w:rPr>
          <w:ins w:id="891" w:author="Gerard" w:date="2015-06-21T22:33:00Z"/>
        </w:rPr>
      </w:pPr>
      <w:ins w:id="892" w:author="Gerard" w:date="2015-06-21T22:33:00Z">
        <w:r w:rsidRPr="000230DC">
          <w:t>where</w:t>
        </w:r>
        <w:r>
          <w:t xml:space="preserve"> </w:t>
        </w:r>
      </w:ins>
      <w:ins w:id="893" w:author="Gerard" w:date="2015-06-21T22:33:00Z">
        <w:r w:rsidRPr="0091641D">
          <w:rPr>
            <w:position w:val="-12"/>
          </w:rPr>
          <w:object w:dxaOrig="740" w:dyaOrig="400" w14:anchorId="6855FD28">
            <v:shape id="_x0000_i1382" type="#_x0000_t75" style="width:37.35pt;height:20.4pt" o:ole="">
              <v:imagedata r:id="rId321" o:title=""/>
            </v:shape>
            <o:OLEObject Type="Embed" ProgID="Equation.DSMT4" ShapeID="_x0000_i1382" DrawAspect="Content" ObjectID="_1502697290" r:id="rId739"/>
          </w:object>
        </w:r>
      </w:ins>
      <w:ins w:id="894" w:author="Gerard" w:date="2015-06-21T22:33:00Z">
        <w:r>
          <w:t xml:space="preserve">, </w:t>
        </w:r>
      </w:ins>
    </w:p>
    <w:p w14:paraId="779975C4" w14:textId="77777777" w:rsidR="008613FC" w:rsidRDefault="008613FC" w:rsidP="008613FC">
      <w:pPr>
        <w:pStyle w:val="MTDisplayEquation"/>
        <w:rPr>
          <w:ins w:id="895" w:author="Gerard" w:date="2015-06-21T22:33:00Z"/>
        </w:rPr>
      </w:pPr>
      <w:ins w:id="896" w:author="Gerard" w:date="2015-06-21T22:33:00Z">
        <w:r>
          <w:tab/>
        </w:r>
      </w:ins>
      <w:ins w:id="897" w:author="Gerard" w:date="2015-06-21T22:33:00Z">
        <w:r w:rsidRPr="00297A89">
          <w:rPr>
            <w:position w:val="-36"/>
          </w:rPr>
          <w:object w:dxaOrig="6080" w:dyaOrig="840" w14:anchorId="45DDD587">
            <v:shape id="_x0000_i1383" type="#_x0000_t75" style="width:304.3pt;height:42.1pt" o:ole="">
              <v:imagedata r:id="rId740" o:title=""/>
            </v:shape>
            <o:OLEObject Type="Embed" ProgID="Equation.DSMT4" ShapeID="_x0000_i1383" DrawAspect="Content" ObjectID="_1502697291" r:id="rId741"/>
          </w:object>
        </w:r>
      </w:ins>
      <w:ins w:id="898" w:author="Gerard" w:date="2015-06-21T22:33:00Z">
        <w:r>
          <w:t xml:space="preserve"> </w:t>
        </w:r>
      </w:ins>
    </w:p>
    <w:p w14:paraId="5547E20E" w14:textId="77777777" w:rsidR="008613FC" w:rsidRDefault="008613FC" w:rsidP="008613FC">
      <w:pPr>
        <w:rPr>
          <w:ins w:id="899" w:author="Gerard" w:date="2015-06-21T22:33:00Z"/>
        </w:rPr>
      </w:pPr>
    </w:p>
    <w:p w14:paraId="41B804AF" w14:textId="77777777" w:rsidR="008613FC" w:rsidRDefault="008613FC" w:rsidP="008613FC">
      <w:pPr>
        <w:rPr>
          <w:ins w:id="900" w:author="Gerard" w:date="2015-06-21T22:33:00Z"/>
        </w:rPr>
      </w:pPr>
      <w:ins w:id="901" w:author="Gerard" w:date="2015-06-21T22:33:00Z">
        <w:r>
          <w:rPr>
            <w:i/>
          </w:rPr>
          <w:t>Example</w:t>
        </w:r>
        <w:r>
          <w:t>:</w:t>
        </w:r>
      </w:ins>
    </w:p>
    <w:p w14:paraId="4B987FFF" w14:textId="2926801B" w:rsidR="008613FC" w:rsidRPr="008A39E7" w:rsidRDefault="008613FC" w:rsidP="008613FC">
      <w:pPr>
        <w:rPr>
          <w:ins w:id="902" w:author="Gerard" w:date="2015-06-21T22:33:00Z"/>
          <w:rFonts w:ascii="Courier New" w:hAnsi="Courier New"/>
          <w:sz w:val="22"/>
        </w:rPr>
      </w:pPr>
      <w:ins w:id="903" w:author="Gerard" w:date="2015-06-21T22:33:00Z">
        <w:r w:rsidRPr="008A39E7">
          <w:rPr>
            <w:rFonts w:ascii="Courier New" w:hAnsi="Courier New"/>
            <w:sz w:val="22"/>
          </w:rPr>
          <w:t>&lt;</w:t>
        </w:r>
      </w:ins>
      <w:ins w:id="904" w:author="Gerard" w:date="2015-06-21T22:34:00Z">
        <w:r>
          <w:rPr>
            <w:rFonts w:ascii="Courier New" w:hAnsi="Courier New"/>
            <w:sz w:val="22"/>
          </w:rPr>
          <w:t>material</w:t>
        </w:r>
      </w:ins>
      <w:ins w:id="905"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906" w:author="Gerard" w:date="2015-06-21T22:35:00Z"/>
        </w:rPr>
      </w:pPr>
      <w:ins w:id="907" w:author="Gerard" w:date="2015-06-21T22:35:00Z">
        <w:r>
          <w:tab/>
          <w:t>&lt;fiber type="angles"&gt;</w:t>
        </w:r>
      </w:ins>
    </w:p>
    <w:p w14:paraId="4A03E7DD" w14:textId="77777777" w:rsidR="008613FC" w:rsidRDefault="008613FC" w:rsidP="008613FC">
      <w:pPr>
        <w:pStyle w:val="code"/>
        <w:rPr>
          <w:ins w:id="908" w:author="Gerard" w:date="2015-06-21T22:35:00Z"/>
        </w:rPr>
      </w:pPr>
      <w:ins w:id="909" w:author="Gerard" w:date="2015-06-21T22:35:00Z">
        <w:r>
          <w:tab/>
        </w:r>
        <w:r>
          <w:tab/>
          <w:t>&lt;theta&gt;20&lt;/center&gt;</w:t>
        </w:r>
      </w:ins>
    </w:p>
    <w:p w14:paraId="12E2D33E" w14:textId="77777777" w:rsidR="008613FC" w:rsidRDefault="008613FC" w:rsidP="008613FC">
      <w:pPr>
        <w:pStyle w:val="code"/>
        <w:rPr>
          <w:ins w:id="910" w:author="Gerard" w:date="2015-06-21T22:35:00Z"/>
        </w:rPr>
      </w:pPr>
      <w:ins w:id="911" w:author="Gerard" w:date="2015-06-21T22:35:00Z">
        <w:r>
          <w:tab/>
        </w:r>
        <w:r>
          <w:tab/>
          <w:t>&lt;phi&gt;90&lt;/phi&gt;</w:t>
        </w:r>
      </w:ins>
    </w:p>
    <w:p w14:paraId="22CEAFB7" w14:textId="77777777" w:rsidR="008613FC" w:rsidRDefault="008613FC" w:rsidP="008613FC">
      <w:pPr>
        <w:pStyle w:val="code"/>
        <w:rPr>
          <w:ins w:id="912" w:author="Gerard" w:date="2015-06-21T22:35:00Z"/>
        </w:rPr>
      </w:pPr>
      <w:ins w:id="913" w:author="Gerard" w:date="2015-06-21T22:35:00Z">
        <w:r>
          <w:tab/>
          <w:t>&lt;/fiber&gt;</w:t>
        </w:r>
      </w:ins>
    </w:p>
    <w:p w14:paraId="34732BFC" w14:textId="77777777" w:rsidR="008613FC" w:rsidRDefault="008613FC" w:rsidP="008613FC">
      <w:pPr>
        <w:rPr>
          <w:ins w:id="914" w:author="Gerard" w:date="2015-06-21T22:33:00Z"/>
          <w:rFonts w:ascii="Courier New" w:hAnsi="Courier New"/>
          <w:sz w:val="22"/>
        </w:rPr>
      </w:pPr>
      <w:ins w:id="915"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916" w:author="Gerard" w:date="2015-06-21T22:33:00Z"/>
          <w:rFonts w:ascii="Courier New" w:hAnsi="Courier New"/>
          <w:sz w:val="22"/>
        </w:rPr>
      </w:pPr>
      <w:ins w:id="917" w:author="Gerard" w:date="2015-06-21T22:33:00Z">
        <w:r>
          <w:rPr>
            <w:rFonts w:ascii="Courier New" w:hAnsi="Courier New"/>
            <w:sz w:val="22"/>
          </w:rPr>
          <w:tab/>
          <w:t>&lt;beta&gt;2.5&lt;/beta&gt;</w:t>
        </w:r>
      </w:ins>
    </w:p>
    <w:p w14:paraId="47CDAC99" w14:textId="77777777" w:rsidR="008613FC" w:rsidRPr="008A39E7" w:rsidRDefault="008613FC" w:rsidP="008613FC">
      <w:pPr>
        <w:rPr>
          <w:ins w:id="918" w:author="Gerard" w:date="2015-06-21T22:33:00Z"/>
          <w:rFonts w:ascii="Courier New" w:hAnsi="Courier New"/>
          <w:sz w:val="22"/>
        </w:rPr>
      </w:pPr>
      <w:ins w:id="919" w:author="Gerard" w:date="2015-06-21T22:33:00Z">
        <w:r>
          <w:rPr>
            <w:rFonts w:ascii="Courier New" w:hAnsi="Courier New"/>
            <w:sz w:val="22"/>
          </w:rPr>
          <w:tab/>
          <w:t>&lt;lam0&gt;1.06&lt;/lam0&gt;</w:t>
        </w:r>
      </w:ins>
    </w:p>
    <w:p w14:paraId="386338B5" w14:textId="2AD107B5" w:rsidR="008613FC" w:rsidRPr="008A39E7" w:rsidRDefault="008613FC" w:rsidP="008613FC">
      <w:pPr>
        <w:rPr>
          <w:ins w:id="920" w:author="Gerard" w:date="2015-06-21T22:33:00Z"/>
          <w:rFonts w:ascii="Courier New" w:hAnsi="Courier New"/>
          <w:sz w:val="22"/>
        </w:rPr>
      </w:pPr>
      <w:ins w:id="921" w:author="Gerard" w:date="2015-06-21T22:33:00Z">
        <w:r w:rsidRPr="008A39E7">
          <w:rPr>
            <w:rFonts w:ascii="Courier New" w:hAnsi="Courier New"/>
            <w:sz w:val="22"/>
          </w:rPr>
          <w:t>&lt;/</w:t>
        </w:r>
      </w:ins>
      <w:ins w:id="922" w:author="Gerard" w:date="2015-06-21T22:34:00Z">
        <w:r>
          <w:rPr>
            <w:rFonts w:ascii="Courier New" w:hAnsi="Courier New"/>
            <w:sz w:val="22"/>
          </w:rPr>
          <w:t>material</w:t>
        </w:r>
      </w:ins>
      <w:ins w:id="923" w:author="Gerard" w:date="2015-06-21T22:33:00Z">
        <w:r w:rsidRPr="008A39E7">
          <w:rPr>
            <w:rFonts w:ascii="Courier New" w:hAnsi="Courier New"/>
            <w:sz w:val="22"/>
          </w:rPr>
          <w:t>&gt;</w:t>
        </w:r>
      </w:ins>
    </w:p>
    <w:p w14:paraId="51834A66" w14:textId="77777777" w:rsidR="008613FC" w:rsidRDefault="008613FC" w:rsidP="008613FC">
      <w:pPr>
        <w:rPr>
          <w:ins w:id="924"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925" w:name="_Ref173929189"/>
    </w:p>
    <w:p w14:paraId="18ED4B7F" w14:textId="20D59176" w:rsidR="00F11BA7" w:rsidRDefault="00F11BA7" w:rsidP="00F11BA7">
      <w:pPr>
        <w:pStyle w:val="Heading4"/>
      </w:pPr>
      <w:bookmarkStart w:id="926" w:name="_Toc302147213"/>
      <w:r>
        <w:t>Fung Orthotropic Compressible</w:t>
      </w:r>
      <w:bookmarkEnd w:id="926"/>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95pt;height:21.75pt" o:ole="">
                  <v:imagedata r:id="rId742" o:title=""/>
                </v:shape>
                <o:OLEObject Type="Embed" ProgID="Equation.DSMT4" ShapeID="_x0000_i1384" DrawAspect="Content" ObjectID="_1502697292" r:id="rId74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25pt;height:21.75pt" o:ole="">
                  <v:imagedata r:id="rId744" o:title=""/>
                </v:shape>
                <o:OLEObject Type="Embed" ProgID="Equation.DSMT4" ShapeID="_x0000_i1385" DrawAspect="Content" ObjectID="_1502697293" r:id="rId74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25pt;height:21.75pt" o:ole="">
                  <v:imagedata r:id="rId746" o:title=""/>
                </v:shape>
                <o:OLEObject Type="Embed" ProgID="Equation.DSMT4" ShapeID="_x0000_i1386" DrawAspect="Content" ObjectID="_1502697294" r:id="rId74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75pt;height:21.75pt" o:ole="">
                  <v:imagedata r:id="rId748" o:title=""/>
                </v:shape>
                <o:OLEObject Type="Embed" ProgID="Equation.DSMT4" ShapeID="_x0000_i1387" DrawAspect="Content" ObjectID="_1502697295" r:id="rId74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75pt;height:21.75pt" o:ole="">
                  <v:imagedata r:id="rId750" o:title=""/>
                </v:shape>
                <o:OLEObject Type="Embed" ProgID="Equation.DSMT4" ShapeID="_x0000_i1388" DrawAspect="Content" ObjectID="_1502697296" r:id="rId75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75pt;height:21.75pt" o:ole="">
                  <v:imagedata r:id="rId752" o:title=""/>
                </v:shape>
                <o:OLEObject Type="Embed" ProgID="Equation.DSMT4" ShapeID="_x0000_i1389" DrawAspect="Content" ObjectID="_1502697297" r:id="rId75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95pt;height:21.75pt" o:ole="">
                  <v:imagedata r:id="rId754" o:title=""/>
                </v:shape>
                <o:OLEObject Type="Embed" ProgID="Equation.DSMT4" ShapeID="_x0000_i1390" DrawAspect="Content" ObjectID="_1502697298" r:id="rId75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95pt;height:21.75pt" o:ole="">
                  <v:imagedata r:id="rId756" o:title=""/>
                </v:shape>
                <o:OLEObject Type="Embed" ProgID="Equation.DSMT4" ShapeID="_x0000_i1391" DrawAspect="Content" ObjectID="_1502697299" r:id="rId75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95pt;height:21.75pt" o:ole="">
                  <v:imagedata r:id="rId758" o:title=""/>
                </v:shape>
                <o:OLEObject Type="Embed" ProgID="Equation.DSMT4" ShapeID="_x0000_i1392" DrawAspect="Content" ObjectID="_1502697300" r:id="rId75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45pt;height:14.25pt" o:ole="">
                  <v:imagedata r:id="rId760" o:title=""/>
                </v:shape>
                <o:OLEObject Type="Embed" ProgID="Equation.DSMT4" ShapeID="_x0000_i1393" DrawAspect="Content" ObjectID="_1502697301" r:id="rId76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25pt;height:7.45pt" o:ole="">
                  <v:imagedata r:id="rId762" o:title=""/>
                </v:shape>
                <o:OLEObject Type="Embed" ProgID="Equation.DSMT4" ShapeID="_x0000_i1394" DrawAspect="Content" ObjectID="_1502697302" r:id="rId76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45pt;height:28.55pt" o:ole="">
            <v:imagedata r:id="rId764" o:title=""/>
          </v:shape>
          <o:OLEObject Type="Embed" ProgID="Equation.DSMT4" ShapeID="_x0000_i1395" DrawAspect="Content" ObjectID="_1502697303" r:id="rId765"/>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2pt;height:36.7pt" o:ole="">
            <v:imagedata r:id="rId766" o:title=""/>
          </v:shape>
          <o:OLEObject Type="Embed" ProgID="Equation.DSMT4" ShapeID="_x0000_i1396" DrawAspect="Content" ObjectID="_1502697304" r:id="rId767"/>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95pt;height:28.55pt" o:ole="">
            <v:imagedata r:id="rId768" o:title=""/>
          </v:shape>
          <o:OLEObject Type="Embed" ProgID="Equation.DSMT4" ShapeID="_x0000_i1397" DrawAspect="Content" ObjectID="_1502697305" r:id="rId769"/>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55pt;height:21.75pt" o:ole="">
            <v:imagedata r:id="rId770" o:title=""/>
          </v:shape>
          <o:OLEObject Type="Embed" ProgID="Equation.DSMT4" ShapeID="_x0000_i1398" DrawAspect="Content" ObjectID="_1502697306" r:id="rId771"/>
        </w:object>
      </w:r>
      <w:r>
        <w:t xml:space="preserve"> and </w:t>
      </w:r>
      <w:r w:rsidR="006C2049" w:rsidRPr="006C2049">
        <w:rPr>
          <w:position w:val="-12"/>
        </w:rPr>
        <w:object w:dxaOrig="1400" w:dyaOrig="360" w14:anchorId="3A889E29">
          <v:shape id="_x0000_i1399" type="#_x0000_t75" style="width:1in;height:21.75pt" o:ole="">
            <v:imagedata r:id="rId772" o:title=""/>
          </v:shape>
          <o:OLEObject Type="Embed" ProgID="Equation.DSMT4" ShapeID="_x0000_i1399" DrawAspect="Content" ObjectID="_1502697307" r:id="rId773"/>
        </w:object>
      </w:r>
      <w:r>
        <w:t xml:space="preserve">where </w:t>
      </w:r>
      <w:r w:rsidR="006C2049" w:rsidRPr="006C2049">
        <w:rPr>
          <w:position w:val="-12"/>
        </w:rPr>
        <w:object w:dxaOrig="320" w:dyaOrig="360" w14:anchorId="1B1B5975">
          <v:shape id="_x0000_i1400" type="#_x0000_t75" style="width:14.95pt;height:21.75pt" o:ole="">
            <v:imagedata r:id="rId774" o:title=""/>
          </v:shape>
          <o:OLEObject Type="Embed" ProgID="Equation.DSMT4" ShapeID="_x0000_i1400" DrawAspect="Content" ObjectID="_1502697308" r:id="rId77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BB6F29">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25pt;height:21.75pt" o:ole="">
            <v:imagedata r:id="rId776" o:title=""/>
          </v:shape>
          <o:OLEObject Type="Embed" ProgID="Equation.DSMT4" ShapeID="_x0000_i1401" DrawAspect="Content" ObjectID="_1502697309" r:id="rId777"/>
        </w:object>
      </w:r>
      <w:r>
        <w:t xml:space="preserve"> (</w:t>
      </w:r>
      <w:r w:rsidR="006C2049" w:rsidRPr="006C2049">
        <w:rPr>
          <w:position w:val="-10"/>
        </w:rPr>
        <w:object w:dxaOrig="920" w:dyaOrig="320" w14:anchorId="47906850">
          <v:shape id="_x0000_i1402" type="#_x0000_t75" style="width:43.45pt;height:14.95pt" o:ole="">
            <v:imagedata r:id="rId778" o:title=""/>
          </v:shape>
          <o:OLEObject Type="Embed" ProgID="Equation.DSMT4" ShapeID="_x0000_i1402" DrawAspect="Content" ObjectID="_1502697310" r:id="rId779"/>
        </w:object>
      </w:r>
      <w:r>
        <w:t xml:space="preserve">) and </w:t>
      </w:r>
      <w:r w:rsidR="006C2049" w:rsidRPr="006C2049">
        <w:rPr>
          <w:position w:val="-12"/>
        </w:rPr>
        <w:object w:dxaOrig="340" w:dyaOrig="360" w14:anchorId="29B6127E">
          <v:shape id="_x0000_i1403" type="#_x0000_t75" style="width:14.25pt;height:21.75pt" o:ole="">
            <v:imagedata r:id="rId780" o:title=""/>
          </v:shape>
          <o:OLEObject Type="Embed" ProgID="Equation.DSMT4" ShapeID="_x0000_i1403" DrawAspect="Content" ObjectID="_1502697311" r:id="rId781"/>
        </w:object>
      </w:r>
      <w:r>
        <w:t xml:space="preserve"> (</w:t>
      </w:r>
      <w:r w:rsidR="006C2049" w:rsidRPr="006C2049">
        <w:rPr>
          <w:position w:val="-10"/>
        </w:rPr>
        <w:object w:dxaOrig="1120" w:dyaOrig="320" w14:anchorId="13DE4574">
          <v:shape id="_x0000_i1404" type="#_x0000_t75" style="width:57.75pt;height:14.95pt" o:ole="">
            <v:imagedata r:id="rId782" o:title=""/>
          </v:shape>
          <o:OLEObject Type="Embed" ProgID="Equation.DSMT4" ShapeID="_x0000_i1404" DrawAspect="Content" ObjectID="_1502697312" r:id="rId783"/>
        </w:object>
      </w:r>
      <w:r>
        <w:t xml:space="preserve">, </w:t>
      </w:r>
      <w:r w:rsidR="006C2049" w:rsidRPr="006C2049">
        <w:rPr>
          <w:position w:val="-12"/>
        </w:rPr>
        <w:object w:dxaOrig="880" w:dyaOrig="360" w14:anchorId="265F9CEB">
          <v:shape id="_x0000_i1405" type="#_x0000_t75" style="width:43.45pt;height:21.75pt" o:ole="">
            <v:imagedata r:id="rId784" o:title=""/>
          </v:shape>
          <o:OLEObject Type="Embed" ProgID="Equation.DSMT4" ShapeID="_x0000_i1405" DrawAspect="Content" ObjectID="_1502697313" r:id="rId785"/>
        </w:object>
      </w:r>
      <w:r>
        <w:t xml:space="preserve">) are related to Young’s moduli </w:t>
      </w:r>
      <w:r w:rsidR="006C2049" w:rsidRPr="006C2049">
        <w:rPr>
          <w:position w:val="-12"/>
        </w:rPr>
        <w:object w:dxaOrig="300" w:dyaOrig="360" w14:anchorId="575F0D1A">
          <v:shape id="_x0000_i1406" type="#_x0000_t75" style="width:14.25pt;height:21.75pt" o:ole="">
            <v:imagedata r:id="rId786" o:title=""/>
          </v:shape>
          <o:OLEObject Type="Embed" ProgID="Equation.DSMT4" ShapeID="_x0000_i1406" DrawAspect="Content" ObjectID="_1502697314" r:id="rId787"/>
        </w:object>
      </w:r>
      <w:r>
        <w:t xml:space="preserve">, shear moduli </w:t>
      </w:r>
      <w:r w:rsidR="006C2049" w:rsidRPr="006C2049">
        <w:rPr>
          <w:position w:val="-12"/>
        </w:rPr>
        <w:object w:dxaOrig="380" w:dyaOrig="360" w14:anchorId="11B43313">
          <v:shape id="_x0000_i1407" type="#_x0000_t75" style="width:21.75pt;height:21.75pt" o:ole="">
            <v:imagedata r:id="rId788" o:title=""/>
          </v:shape>
          <o:OLEObject Type="Embed" ProgID="Equation.DSMT4" ShapeID="_x0000_i1407" DrawAspect="Content" ObjectID="_1502697315" r:id="rId789"/>
        </w:object>
      </w:r>
      <w:r>
        <w:t xml:space="preserve"> and Poisson’s ratios </w:t>
      </w:r>
      <w:r w:rsidR="006C2049" w:rsidRPr="006C2049">
        <w:rPr>
          <w:position w:val="-12"/>
        </w:rPr>
        <w:object w:dxaOrig="340" w:dyaOrig="360" w14:anchorId="687BD3FD">
          <v:shape id="_x0000_i1408" type="#_x0000_t75" style="width:14.25pt;height:21.75pt" o:ole="">
            <v:imagedata r:id="rId790" o:title=""/>
          </v:shape>
          <o:OLEObject Type="Embed" ProgID="Equation.DSMT4" ShapeID="_x0000_i1408" DrawAspect="Content" ObjectID="_1502697316" r:id="rId791"/>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55pt" o:ole="">
            <v:imagedata r:id="rId792" o:title=""/>
          </v:shape>
          <o:OLEObject Type="Embed" ProgID="Equation.DSMT4" ShapeID="_x0000_i1409" DrawAspect="Content" ObjectID="_1502697317" r:id="rId79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927" w:name="_Ref271791198"/>
      <w:bookmarkStart w:id="928" w:name="_Toc302147214"/>
      <w:r>
        <w:lastRenderedPageBreak/>
        <w:t>Holmes-Mow</w:t>
      </w:r>
      <w:bookmarkEnd w:id="925"/>
      <w:bookmarkEnd w:id="927"/>
      <w:bookmarkEnd w:id="928"/>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25pt;height:28.55pt" o:ole="">
            <v:imagedata r:id="rId794" o:title=""/>
          </v:shape>
          <o:OLEObject Type="Embed" ProgID="Equation.DSMT4" ShapeID="_x0000_i1410" DrawAspect="Content" ObjectID="_1502697318" r:id="rId795"/>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25pt;height:21.75pt" o:ole="">
            <v:imagedata r:id="rId796" o:title=""/>
          </v:shape>
          <o:OLEObject Type="Embed" ProgID="Equation.DSMT4" ShapeID="_x0000_i1411" DrawAspect="Content" ObjectID="_1502697319" r:id="rId797"/>
        </w:object>
      </w:r>
      <w:r w:rsidR="00A62945">
        <w:t xml:space="preserve"> </w:t>
      </w:r>
      <w:r>
        <w:t xml:space="preserve">and </w:t>
      </w:r>
      <w:r w:rsidR="006C2049" w:rsidRPr="006C2049">
        <w:rPr>
          <w:position w:val="-12"/>
        </w:rPr>
        <w:object w:dxaOrig="240" w:dyaOrig="360" w14:anchorId="00AA763B">
          <v:shape id="_x0000_i1412" type="#_x0000_t75" style="width:14.95pt;height:21.75pt" o:ole="">
            <v:imagedata r:id="rId798" o:title=""/>
          </v:shape>
          <o:OLEObject Type="Embed" ProgID="Equation.DSMT4" ShapeID="_x0000_i1412" DrawAspect="Content" ObjectID="_1502697320" r:id="rId79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55pt;height:64.55pt" o:ole="">
            <v:imagedata r:id="rId800" o:title=""/>
          </v:shape>
          <o:OLEObject Type="Embed" ProgID="Equation.DSMT4" ShapeID="_x0000_i1413" DrawAspect="Content" ObjectID="_1502697321" r:id="rId801"/>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25pt;height:14.95pt" o:ole="">
            <v:imagedata r:id="rId802" o:title=""/>
          </v:shape>
          <o:OLEObject Type="Embed" ProgID="Equation.DSMT4" ShapeID="_x0000_i1414" DrawAspect="Content" ObjectID="_1502697322" r:id="rId803"/>
        </w:object>
      </w:r>
      <w:r w:rsidR="00A62945">
        <w:t xml:space="preserve"> </w:t>
      </w:r>
      <w:r>
        <w:t xml:space="preserve">and </w:t>
      </w:r>
      <w:r w:rsidR="006C2049" w:rsidRPr="006C2049">
        <w:rPr>
          <w:position w:val="-10"/>
        </w:rPr>
        <w:object w:dxaOrig="240" w:dyaOrig="260" w14:anchorId="5B437E99">
          <v:shape id="_x0000_i1415" type="#_x0000_t75" style="width:14.95pt;height:14.25pt" o:ole="">
            <v:imagedata r:id="rId804" o:title=""/>
          </v:shape>
          <o:OLEObject Type="Embed" ProgID="Equation.DSMT4" ShapeID="_x0000_i1415" DrawAspect="Content" ObjectID="_1502697323" r:id="rId80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75pt;height:1in" o:ole="">
            <v:imagedata r:id="rId806" o:title=""/>
          </v:shape>
          <o:OLEObject Type="Embed" ProgID="Equation.DSMT4" ShapeID="_x0000_i1416" DrawAspect="Content" ObjectID="_1502697324" r:id="rId80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929" w:name="_Toc302147215"/>
      <w:r>
        <w:lastRenderedPageBreak/>
        <w:t>Isotropic Elastic</w:t>
      </w:r>
      <w:bookmarkEnd w:id="929"/>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45pt;height:28.55pt" o:ole="">
            <v:imagedata r:id="rId808" o:title=""/>
          </v:shape>
          <o:OLEObject Type="Embed" ProgID="Equation.DSMT4" ShapeID="_x0000_i1417" DrawAspect="Content" ObjectID="_1502697325" r:id="rId809"/>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25pt;height:14.95pt" o:ole="">
            <v:imagedata r:id="rId810" o:title=""/>
          </v:shape>
          <o:OLEObject Type="Embed" ProgID="Equation.DSMT4" ShapeID="_x0000_i1418" DrawAspect="Content" ObjectID="_1502697326" r:id="rId811"/>
        </w:object>
      </w:r>
      <w:r>
        <w:t xml:space="preserve">and </w:t>
      </w:r>
      <w:r w:rsidR="006C2049" w:rsidRPr="006C2049">
        <w:rPr>
          <w:position w:val="-10"/>
        </w:rPr>
        <w:object w:dxaOrig="240" w:dyaOrig="260" w14:anchorId="22911B12">
          <v:shape id="_x0000_i1419" type="#_x0000_t75" style="width:14.95pt;height:14.25pt" o:ole="">
            <v:imagedata r:id="rId812" o:title=""/>
          </v:shape>
          <o:OLEObject Type="Embed" ProgID="Equation.DSMT4" ShapeID="_x0000_i1419" DrawAspect="Content" ObjectID="_1502697327" r:id="rId813"/>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45pt;height:14.25pt" o:ole="">
            <v:imagedata r:id="rId814" o:title=""/>
          </v:shape>
          <o:OLEObject Type="Embed" ProgID="Equation.DSMT4" ShapeID="_x0000_i1420" DrawAspect="Content" ObjectID="_1502697328" r:id="rId815"/>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1.85pt;height:36.7pt" o:ole="">
            <v:imagedata r:id="rId816" o:title=""/>
          </v:shape>
          <o:OLEObject Type="Embed" ProgID="Equation.DSMT4" ShapeID="_x0000_i1421" DrawAspect="Content" ObjectID="_1502697329" r:id="rId81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55pt;height:28.55pt" o:ole="">
            <v:imagedata r:id="rId818" o:title=""/>
          </v:shape>
          <o:OLEObject Type="Embed" ProgID="Equation.DSMT4" ShapeID="_x0000_i1422" DrawAspect="Content" ObjectID="_1502697330" r:id="rId819"/>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930" w:author="Gerard" w:date="2015-08-25T18:31:00Z">
        <w:r w:rsidR="00BB6F29">
          <w:t xml:space="preserve">4.1.3.11. </w:t>
        </w:r>
      </w:ins>
      <w:del w:id="931"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932" w:author="Gerard" w:date="2015-08-25T18:31:00Z">
        <w:r w:rsidR="00BB6F29">
          <w:t xml:space="preserve">4.1.3.14. </w:t>
        </w:r>
      </w:ins>
      <w:del w:id="933"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934" w:author="Gerard" w:date="2015-08-25T18:31:00Z">
        <w:r w:rsidR="00BB6F29">
          <w:t xml:space="preserve">4.1.3.19. </w:t>
        </w:r>
      </w:ins>
      <w:del w:id="935"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936" w:name="_Toc302147216"/>
      <w:r>
        <w:lastRenderedPageBreak/>
        <w:t>Orthotropic</w:t>
      </w:r>
      <w:r w:rsidR="00D51B77">
        <w:t xml:space="preserve"> Elastic</w:t>
      </w:r>
      <w:bookmarkEnd w:id="936"/>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45pt;height:122.25pt" o:ole="">
            <v:imagedata r:id="rId820" o:title=""/>
          </v:shape>
          <o:OLEObject Type="Embed" ProgID="Equation.DSMT4" ShapeID="_x0000_i1423" DrawAspect="Content" ObjectID="_1502697331" r:id="rId82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BB6F29">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937" w:name="_Toc302147217"/>
      <w:bookmarkStart w:id="938" w:name="_Ref167525595"/>
      <w:r>
        <w:lastRenderedPageBreak/>
        <w:t>Orthotropic CLE</w:t>
      </w:r>
      <w:bookmarkEnd w:id="937"/>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8"/>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75pt;height:21.75pt" o:ole="">
                  <v:imagedata r:id="rId822" o:title=""/>
                </v:shape>
                <o:OLEObject Type="Embed" ProgID="Equation.DSMT4" ShapeID="_x0000_i1424" DrawAspect="Content" ObjectID="_1502697332" r:id="rId82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75pt;height:21.75pt" o:ole="">
                  <v:imagedata r:id="rId824" o:title=""/>
                </v:shape>
                <o:OLEObject Type="Embed" ProgID="Equation.DSMT4" ShapeID="_x0000_i1425" DrawAspect="Content" ObjectID="_1502697333" r:id="rId82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75pt;height:21.75pt" o:ole="">
                  <v:imagedata r:id="rId826" o:title=""/>
                </v:shape>
                <o:OLEObject Type="Embed" ProgID="Equation.DSMT4" ShapeID="_x0000_i1426" DrawAspect="Content" ObjectID="_1502697334" r:id="rId82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75pt;height:21.75pt" o:ole="">
                  <v:imagedata r:id="rId828" o:title=""/>
                </v:shape>
                <o:OLEObject Type="Embed" ProgID="Equation.DSMT4" ShapeID="_x0000_i1427" DrawAspect="Content" ObjectID="_1502697335" r:id="rId82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75pt;height:21.75pt" o:ole="">
                  <v:imagedata r:id="rId830" o:title=""/>
                </v:shape>
                <o:OLEObject Type="Embed" ProgID="Equation.DSMT4" ShapeID="_x0000_i1428" DrawAspect="Content" ObjectID="_1502697336" r:id="rId83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75pt;height:21.75pt" o:ole="">
                  <v:imagedata r:id="rId832" o:title=""/>
                </v:shape>
                <o:OLEObject Type="Embed" ProgID="Equation.DSMT4" ShapeID="_x0000_i1429" DrawAspect="Content" ObjectID="_1502697337" r:id="rId83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95pt;height:21.75pt" o:ole="">
                  <v:imagedata r:id="rId834" o:title=""/>
                </v:shape>
                <o:OLEObject Type="Embed" ProgID="Equation.DSMT4" ShapeID="_x0000_i1430" DrawAspect="Content" ObjectID="_1502697338" r:id="rId83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25pt;height:21.75pt" o:ole="">
                  <v:imagedata r:id="rId836" o:title=""/>
                </v:shape>
                <o:OLEObject Type="Embed" ProgID="Equation.DSMT4" ShapeID="_x0000_i1431" DrawAspect="Content" ObjectID="_1502697339" r:id="rId83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95pt;height:21.75pt" o:ole="">
                  <v:imagedata r:id="rId838" o:title=""/>
                </v:shape>
                <o:OLEObject Type="Embed" ProgID="Equation.DSMT4" ShapeID="_x0000_i1432" DrawAspect="Content" ObjectID="_1502697340" r:id="rId83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95pt;height:21.75pt" o:ole="">
                  <v:imagedata r:id="rId840" o:title=""/>
                </v:shape>
                <o:OLEObject Type="Embed" ProgID="Equation.DSMT4" ShapeID="_x0000_i1433" DrawAspect="Content" ObjectID="_1502697341" r:id="rId84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25pt;height:21.75pt" o:ole="">
                  <v:imagedata r:id="rId842" o:title=""/>
                </v:shape>
                <o:OLEObject Type="Embed" ProgID="Equation.DSMT4" ShapeID="_x0000_i1434" DrawAspect="Content" ObjectID="_1502697342" r:id="rId84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95pt;height:21.75pt" o:ole="">
                  <v:imagedata r:id="rId844" o:title=""/>
                </v:shape>
                <o:OLEObject Type="Embed" ProgID="Equation.DSMT4" ShapeID="_x0000_i1435" DrawAspect="Content" ObjectID="_1502697343" r:id="rId84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25pt;height:50.25pt" o:ole="">
            <v:imagedata r:id="rId846" o:title=""/>
          </v:shape>
          <o:OLEObject Type="Embed" ProgID="Equation.DSMT4" ShapeID="_x0000_i1436" DrawAspect="Content" ObjectID="_1502697344" r:id="rId847"/>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45pt;height:21.75pt" o:ole="">
            <v:imagedata r:id="rId848" o:title=""/>
          </v:shape>
          <o:OLEObject Type="Embed" ProgID="Equation.DSMT4" ShapeID="_x0000_i1437" DrawAspect="Content" ObjectID="_1502697345" r:id="rId849"/>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25pt" o:ole="">
            <v:imagedata r:id="rId850" o:title=""/>
          </v:shape>
          <o:OLEObject Type="Embed" ProgID="Equation.DSMT4" ShapeID="_x0000_i1438" DrawAspect="Content" ObjectID="_1502697346" r:id="rId851"/>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95pt;height:14.25pt" o:ole="">
            <v:imagedata r:id="rId852" o:title=""/>
          </v:shape>
          <o:OLEObject Type="Embed" ProgID="Equation.DSMT4" ShapeID="_x0000_i1439" DrawAspect="Content" ObjectID="_1502697347" r:id="rId853"/>
        </w:object>
      </w:r>
      <w:r>
        <w:t xml:space="preserve"> is the Lagrangian strain tensor and </w:t>
      </w:r>
      <w:r w:rsidRPr="00315B5A">
        <w:rPr>
          <w:position w:val="-12"/>
        </w:rPr>
        <w:object w:dxaOrig="1280" w:dyaOrig="380" w14:anchorId="5F804ABB">
          <v:shape id="_x0000_i1440" type="#_x0000_t75" style="width:64.55pt;height:21.75pt" o:ole="">
            <v:imagedata r:id="rId854" o:title=""/>
          </v:shape>
          <o:OLEObject Type="Embed" ProgID="Equation.DSMT4" ShapeID="_x0000_i1440" DrawAspect="Content" ObjectID="_1502697348" r:id="rId855"/>
        </w:object>
      </w:r>
      <w:r>
        <w:t xml:space="preserve">, where </w:t>
      </w:r>
      <w:r w:rsidRPr="00315B5A">
        <w:rPr>
          <w:position w:val="-12"/>
        </w:rPr>
        <w:object w:dxaOrig="279" w:dyaOrig="380" w14:anchorId="57BFE271">
          <v:shape id="_x0000_i1441" type="#_x0000_t75" style="width:14.95pt;height:21.75pt" o:ole="">
            <v:imagedata r:id="rId856" o:title=""/>
          </v:shape>
          <o:OLEObject Type="Embed" ProgID="Equation.DSMT4" ShapeID="_x0000_i1441" DrawAspect="Content" ObjectID="_1502697349" r:id="rId857"/>
        </w:object>
      </w:r>
      <w:r>
        <w:t xml:space="preserve"> (</w:t>
      </w:r>
      <w:r w:rsidRPr="00315B5A">
        <w:rPr>
          <w:position w:val="-10"/>
        </w:rPr>
        <w:object w:dxaOrig="920" w:dyaOrig="320" w14:anchorId="775EE236">
          <v:shape id="_x0000_i1442" type="#_x0000_t75" style="width:43.45pt;height:14.95pt" o:ole="">
            <v:imagedata r:id="rId858" o:title=""/>
          </v:shape>
          <o:OLEObject Type="Embed" ProgID="Equation.DSMT4" ShapeID="_x0000_i1442" DrawAspect="Content" ObjectID="_1502697350" r:id="rId85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939" w:name="_Toc410636361"/>
      <w:bookmarkStart w:id="940" w:name="_Toc302147218"/>
      <w:r>
        <w:lastRenderedPageBreak/>
        <w:t>Osmotic Pressure from Virial Expansion</w:t>
      </w:r>
      <w:bookmarkEnd w:id="939"/>
      <w:bookmarkEnd w:id="94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95pt;height:21.75pt" o:ole="">
                  <v:imagedata r:id="rId860" o:title=""/>
                </v:shape>
                <o:OLEObject Type="Embed" ProgID="Equation.DSMT4" ShapeID="_x0000_i1443" DrawAspect="Content" ObjectID="_1502697351" r:id="rId86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95pt;height:21.75pt" o:ole="">
                  <v:imagedata r:id="rId862" o:title=""/>
                </v:shape>
                <o:OLEObject Type="Embed" ProgID="Equation.DSMT4" ShapeID="_x0000_i1444" DrawAspect="Content" ObjectID="_1502697352" r:id="rId86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25pt;height:21.75pt" o:ole="">
                  <v:imagedata r:id="rId864" o:title=""/>
                </v:shape>
                <o:OLEObject Type="Embed" ProgID="Equation.DSMT4" ShapeID="_x0000_i1445" DrawAspect="Content" ObjectID="_1502697353" r:id="rId86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95pt;height:21.75pt" o:ole="">
                  <v:imagedata r:id="rId866" o:title=""/>
                </v:shape>
                <o:OLEObject Type="Embed" ProgID="Equation.DSMT4" ShapeID="_x0000_i1446" DrawAspect="Content" ObjectID="_1502697354" r:id="rId86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95pt;height:21.75pt" o:ole="">
                  <v:imagedata r:id="rId868" o:title=""/>
                </v:shape>
                <o:OLEObject Type="Embed" ProgID="Equation.DSMT4" ShapeID="_x0000_i1447" DrawAspect="Content" ObjectID="_1502697355" r:id="rId86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45pt;height:14.95pt" o:ole="">
            <v:imagedata r:id="rId870" o:title=""/>
          </v:shape>
          <o:OLEObject Type="Embed" ProgID="Equation.DSMT4" ShapeID="_x0000_i1448" DrawAspect="Content" ObjectID="_1502697356" r:id="rId871"/>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25pt;height:14.25pt" o:ole="">
            <v:imagedata r:id="rId872" o:title=""/>
          </v:shape>
          <o:OLEObject Type="Embed" ProgID="Equation.DSMT4" ShapeID="_x0000_i1449" DrawAspect="Content" ObjectID="_1502697357" r:id="rId873"/>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55pt;height:36.7pt" o:ole="">
            <v:imagedata r:id="rId874" o:title=""/>
          </v:shape>
          <o:OLEObject Type="Embed" ProgID="Equation.DSMT4" ShapeID="_x0000_i1450" DrawAspect="Content" ObjectID="_1502697358" r:id="rId875"/>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45pt;height:14.25pt" o:ole="">
            <v:imagedata r:id="rId876" o:title=""/>
          </v:shape>
          <o:OLEObject Type="Embed" ProgID="Equation.DSMT4" ShapeID="_x0000_i1451" DrawAspect="Content" ObjectID="_1502697359" r:id="rId877"/>
        </w:object>
      </w:r>
      <w:r>
        <w:t xml:space="preserve"> is the solute concentration in the current configuration, and </w:t>
      </w:r>
      <w:r w:rsidRPr="00315B5A">
        <w:rPr>
          <w:position w:val="-6"/>
        </w:rPr>
        <w:object w:dxaOrig="940" w:dyaOrig="279" w14:anchorId="549ACF8B">
          <v:shape id="_x0000_i1452" type="#_x0000_t75" style="width:50.25pt;height:14.95pt" o:ole="">
            <v:imagedata r:id="rId878" o:title=""/>
          </v:shape>
          <o:OLEObject Type="Embed" ProgID="Equation.DSMT4" ShapeID="_x0000_i1452" DrawAspect="Content" ObjectID="_1502697360" r:id="rId879"/>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941" w:name="_Toc302147219"/>
      <w:r w:rsidR="006A0BC1" w:rsidRPr="008A7ED7">
        <w:lastRenderedPageBreak/>
        <w:t>Neo</w:t>
      </w:r>
      <w:r w:rsidR="006A0BC1">
        <w:t>-Hookean</w:t>
      </w:r>
      <w:bookmarkEnd w:id="938"/>
      <w:bookmarkEnd w:id="94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75pt;height:28.55pt" o:ole="">
            <v:imagedata r:id="rId880" o:title=""/>
          </v:shape>
          <o:OLEObject Type="Embed" ProgID="Equation.DSMT4" ShapeID="_x0000_i1453" DrawAspect="Content" ObjectID="_1502697361" r:id="rId881"/>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25pt;height:21.75pt" o:ole="">
            <v:imagedata r:id="rId882" o:title=""/>
          </v:shape>
          <o:OLEObject Type="Embed" ProgID="Equation.DSMT4" ShapeID="_x0000_i1454" DrawAspect="Content" ObjectID="_1502697362" r:id="rId883"/>
        </w:object>
      </w:r>
      <w:r w:rsidR="00A62945">
        <w:t xml:space="preserve"> </w:t>
      </w:r>
      <w:r>
        <w:t xml:space="preserve">and </w:t>
      </w:r>
      <w:r w:rsidR="006C2049" w:rsidRPr="006C2049">
        <w:rPr>
          <w:position w:val="-12"/>
        </w:rPr>
        <w:object w:dxaOrig="240" w:dyaOrig="360" w14:anchorId="025D4858">
          <v:shape id="_x0000_i1455" type="#_x0000_t75" style="width:14.95pt;height:21.75pt" o:ole="">
            <v:imagedata r:id="rId884" o:title=""/>
          </v:shape>
          <o:OLEObject Type="Embed" ProgID="Equation.DSMT4" ShapeID="_x0000_i1455" DrawAspect="Content" ObjectID="_1502697363" r:id="rId88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942" w:author="Gerard" w:date="2015-08-25T18:31:00Z">
        <w:r w:rsidR="00BB6F29">
          <w:t xml:space="preserve">4.1.2.8. </w:t>
        </w:r>
      </w:ins>
      <w:del w:id="943"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944" w:name="_Toc302147220"/>
      <w:r>
        <w:lastRenderedPageBreak/>
        <w:t>Coupled Mooney-Rivlin</w:t>
      </w:r>
      <w:bookmarkEnd w:id="944"/>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pt;height:28.55pt" o:ole="">
            <v:imagedata r:id="rId886" o:title=""/>
          </v:shape>
          <o:OLEObject Type="Embed" ProgID="Equation.DSMT4" ShapeID="_x0000_i1456" DrawAspect="Content" ObjectID="_1502697364" r:id="rId887"/>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25pt;height:21.75pt" o:ole="">
            <v:imagedata r:id="rId888" o:title=""/>
          </v:shape>
          <o:OLEObject Type="Embed" ProgID="Equation.DSMT4" ShapeID="_x0000_i1457" DrawAspect="Content" ObjectID="_1502697365" r:id="rId889"/>
        </w:object>
      </w:r>
      <w:r>
        <w:t xml:space="preserve"> and </w:t>
      </w:r>
      <w:r w:rsidR="006C2049" w:rsidRPr="006C2049">
        <w:rPr>
          <w:position w:val="-12"/>
        </w:rPr>
        <w:object w:dxaOrig="240" w:dyaOrig="360" w14:anchorId="397281D7">
          <v:shape id="_x0000_i1458" type="#_x0000_t75" style="width:14.95pt;height:21.75pt" o:ole="">
            <v:imagedata r:id="rId890" o:title=""/>
          </v:shape>
          <o:OLEObject Type="Embed" ProgID="Equation.DSMT4" ShapeID="_x0000_i1458" DrawAspect="Content" ObjectID="_1502697366" r:id="rId89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945" w:author="Gerard" w:date="2015-08-25T18:31:00Z">
        <w:r w:rsidR="00BB6F29">
          <w:t xml:space="preserve">4.1.2.8. </w:t>
        </w:r>
      </w:ins>
      <w:del w:id="946"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947" w:name="_Toc302147221"/>
      <w:r>
        <w:lastRenderedPageBreak/>
        <w:t>Coupled Veronda-Westmann</w:t>
      </w:r>
      <w:bookmarkEnd w:id="947"/>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2pt;height:36.7pt" o:ole="">
            <v:imagedata r:id="rId892" o:title=""/>
          </v:shape>
          <o:OLEObject Type="Embed" ProgID="Equation.DSMT4" ShapeID="_x0000_i1459" DrawAspect="Content" ObjectID="_1502697367" r:id="rId893"/>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25pt;height:21.75pt" o:ole="">
            <v:imagedata r:id="rId894" o:title=""/>
          </v:shape>
          <o:OLEObject Type="Embed" ProgID="Equation.DSMT4" ShapeID="_x0000_i1460" DrawAspect="Content" ObjectID="_1502697368" r:id="rId895"/>
        </w:object>
      </w:r>
      <w:r>
        <w:t xml:space="preserve"> and </w:t>
      </w:r>
      <w:r w:rsidR="006C2049" w:rsidRPr="006C2049">
        <w:rPr>
          <w:position w:val="-12"/>
        </w:rPr>
        <w:object w:dxaOrig="240" w:dyaOrig="360" w14:anchorId="2D7EBB3C">
          <v:shape id="_x0000_i1461" type="#_x0000_t75" style="width:14.95pt;height:21.75pt" o:ole="">
            <v:imagedata r:id="rId896" o:title=""/>
          </v:shape>
          <o:OLEObject Type="Embed" ProgID="Equation.DSMT4" ShapeID="_x0000_i1461" DrawAspect="Content" ObjectID="_1502697369" r:id="rId89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948" w:author="Gerard" w:date="2015-08-25T18:31:00Z">
        <w:r w:rsidR="00BB6F29">
          <w:t xml:space="preserve">4.1.2.8. </w:t>
        </w:r>
      </w:ins>
      <w:del w:id="949"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950" w:name="_Ref173929713"/>
      <w:bookmarkStart w:id="951" w:name="_Toc302147222"/>
      <w:r>
        <w:lastRenderedPageBreak/>
        <w:t>Ogden Unconstrained</w:t>
      </w:r>
      <w:bookmarkEnd w:id="950"/>
      <w:bookmarkEnd w:id="951"/>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55pt;height:36.7pt" o:ole="">
            <v:imagedata r:id="rId898" o:title=""/>
          </v:shape>
          <o:OLEObject Type="Embed" ProgID="Equation.DSMT4" ShapeID="_x0000_i1462" DrawAspect="Content" ObjectID="_1502697370" r:id="rId899"/>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25pt;height:21.75pt" o:ole="">
            <v:imagedata r:id="rId900" o:title=""/>
          </v:shape>
          <o:OLEObject Type="Embed" ProgID="Equation.DSMT4" ShapeID="_x0000_i1463" DrawAspect="Content" ObjectID="_1502697371" r:id="rId901"/>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95pt;height:21.75pt" o:ole="">
            <v:imagedata r:id="rId902" o:title=""/>
          </v:shape>
          <o:OLEObject Type="Embed" ProgID="Equation.DSMT4" ShapeID="_x0000_i1464" DrawAspect="Content" ObjectID="_1502697372" r:id="rId903"/>
        </w:object>
      </w:r>
      <w:r>
        <w:t xml:space="preserve">, </w:t>
      </w:r>
      <w:r w:rsidR="006C2049" w:rsidRPr="006C2049">
        <w:rPr>
          <w:position w:val="-12"/>
        </w:rPr>
        <w:object w:dxaOrig="220" w:dyaOrig="360" w14:anchorId="4DBAD98A">
          <v:shape id="_x0000_i1465" type="#_x0000_t75" style="width:14.25pt;height:21.75pt" o:ole="">
            <v:imagedata r:id="rId904" o:title=""/>
          </v:shape>
          <o:OLEObject Type="Embed" ProgID="Equation.DSMT4" ShapeID="_x0000_i1465" DrawAspect="Content" ObjectID="_1502697373" r:id="rId905"/>
        </w:object>
      </w:r>
      <w:r w:rsidR="00A62945">
        <w:t xml:space="preserve"> </w:t>
      </w:r>
      <w:r>
        <w:t xml:space="preserve">and </w:t>
      </w:r>
      <w:r w:rsidR="006C2049" w:rsidRPr="006C2049">
        <w:rPr>
          <w:position w:val="-12"/>
        </w:rPr>
        <w:object w:dxaOrig="279" w:dyaOrig="360" w14:anchorId="4B3EEDC8">
          <v:shape id="_x0000_i1466" type="#_x0000_t75" style="width:14.95pt;height:21.75pt" o:ole="">
            <v:imagedata r:id="rId906" o:title=""/>
          </v:shape>
          <o:OLEObject Type="Embed" ProgID="Equation.DSMT4" ShapeID="_x0000_i1466" DrawAspect="Content" ObjectID="_1502697374" r:id="rId907"/>
        </w:object>
      </w:r>
      <w:r>
        <w:t xml:space="preserve">are material coefficients and </w:t>
      </w:r>
      <w:r w:rsidR="006C2049" w:rsidRPr="006C2049">
        <w:rPr>
          <w:position w:val="-6"/>
        </w:rPr>
        <w:object w:dxaOrig="279" w:dyaOrig="279" w14:anchorId="312DF980">
          <v:shape id="_x0000_i1467" type="#_x0000_t75" style="width:14.95pt;height:14.95pt" o:ole="">
            <v:imagedata r:id="rId908" o:title=""/>
          </v:shape>
          <o:OLEObject Type="Embed" ProgID="Equation.DSMT4" ShapeID="_x0000_i1467" DrawAspect="Content" ObjectID="_1502697375" r:id="rId90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952" w:name="_Ref167525452"/>
    </w:p>
    <w:p w14:paraId="09C7EB17" w14:textId="77777777" w:rsidR="00F304F2" w:rsidRDefault="00F304F2" w:rsidP="007E6082">
      <w:pPr>
        <w:pStyle w:val="Heading4"/>
      </w:pPr>
      <w:bookmarkStart w:id="953" w:name="_Toc302147223"/>
      <w:r>
        <w:lastRenderedPageBreak/>
        <w:t>Perfect Osmometer Equilibrium Osmotic Pressure</w:t>
      </w:r>
      <w:bookmarkEnd w:id="953"/>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954" w:author="Gerard" w:date="2015-08-25T18:31:00Z">
        <w:r w:rsidR="00BB6F29">
          <w:t xml:space="preserve">4.1.3.21. </w:t>
        </w:r>
      </w:ins>
      <w:del w:id="955"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95pt;height:21.75pt" o:ole="">
                  <v:imagedata r:id="rId910" o:title=""/>
                </v:shape>
                <o:OLEObject Type="Embed" ProgID="Equation.DSMT4" ShapeID="_x0000_i1468" DrawAspect="Content" ObjectID="_1502697376" r:id="rId91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95pt;height:21.75pt" o:ole="">
                  <v:imagedata r:id="rId912" o:title=""/>
                </v:shape>
                <o:OLEObject Type="Embed" ProgID="Equation.DSMT4" ShapeID="_x0000_i1469" DrawAspect="Content" ObjectID="_1502697377" r:id="rId91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95pt;height:14.95pt" o:ole="">
                  <v:imagedata r:id="rId914" o:title=""/>
                </v:shape>
                <o:OLEObject Type="Embed" ProgID="Equation.DSMT4" ShapeID="_x0000_i1470" DrawAspect="Content" ObjectID="_1502697378" r:id="rId91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45pt;height:14.95pt" o:ole="">
            <v:imagedata r:id="rId916" o:title=""/>
          </v:shape>
          <o:OLEObject Type="Embed" ProgID="Equation.DSMT4" ShapeID="_x0000_i1471" DrawAspect="Content" ObjectID="_1502697379" r:id="rId917"/>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25pt;height:14.25pt" o:ole="">
            <v:imagedata r:id="rId918" o:title=""/>
          </v:shape>
          <o:OLEObject Type="Embed" ProgID="Equation.DSMT4" ShapeID="_x0000_i1472" DrawAspect="Content" ObjectID="_1502697380" r:id="rId919"/>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45pt;height:21.75pt" o:ole="">
            <v:imagedata r:id="rId920" o:title=""/>
          </v:shape>
          <o:OLEObject Type="Embed" ProgID="Equation.DSMT4" ShapeID="_x0000_i1473" DrawAspect="Content" ObjectID="_1502697381" r:id="rId921"/>
        </w:object>
      </w:r>
      <w:r>
        <w:t>.</w:t>
      </w:r>
    </w:p>
    <w:p w14:paraId="6C920C73" w14:textId="7D9A8F7C" w:rsidR="00F304F2" w:rsidRDefault="006C2049" w:rsidP="00F304F2">
      <w:r w:rsidRPr="006C2049">
        <w:rPr>
          <w:position w:val="-6"/>
        </w:rPr>
        <w:object w:dxaOrig="220" w:dyaOrig="260" w14:anchorId="7B63B4AB">
          <v:shape id="_x0000_i1474" type="#_x0000_t75" style="width:14.25pt;height:14.25pt" o:ole="">
            <v:imagedata r:id="rId922" o:title=""/>
          </v:shape>
          <o:OLEObject Type="Embed" ProgID="Equation.DSMT4" ShapeID="_x0000_i1474" DrawAspect="Content" ObjectID="_1502697382" r:id="rId923"/>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45pt;height:36.7pt" o:ole="">
            <v:imagedata r:id="rId924" o:title=""/>
          </v:shape>
          <o:OLEObject Type="Embed" ProgID="Equation.DSMT4" ShapeID="_x0000_i1475" DrawAspect="Content" ObjectID="_1502697383" r:id="rId925"/>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25pt;height:14.95pt" o:ole="">
            <v:imagedata r:id="rId926" o:title=""/>
          </v:shape>
          <o:OLEObject Type="Embed" ProgID="Equation.DSMT4" ShapeID="_x0000_i1476" DrawAspect="Content" ObjectID="_1502697384" r:id="rId927"/>
        </w:object>
      </w:r>
      <w:r>
        <w:t xml:space="preserve"> is the relative volume.  The values of the universal gas constant </w:t>
      </w:r>
      <w:r w:rsidR="006C2049" w:rsidRPr="006C2049">
        <w:rPr>
          <w:position w:val="-4"/>
        </w:rPr>
        <w:object w:dxaOrig="240" w:dyaOrig="260" w14:anchorId="42070A51">
          <v:shape id="_x0000_i1477" type="#_x0000_t75" style="width:14.95pt;height:14.25pt" o:ole="">
            <v:imagedata r:id="rId928" o:title=""/>
          </v:shape>
          <o:OLEObject Type="Embed" ProgID="Equation.DSMT4" ShapeID="_x0000_i1477" DrawAspect="Content" ObjectID="_1502697385" r:id="rId929"/>
        </w:object>
      </w:r>
      <w:r>
        <w:t xml:space="preserve"> and absolute temperature </w:t>
      </w:r>
      <w:r w:rsidR="006C2049" w:rsidRPr="006C2049">
        <w:rPr>
          <w:position w:val="-4"/>
        </w:rPr>
        <w:object w:dxaOrig="220" w:dyaOrig="260" w14:anchorId="5886AF2B">
          <v:shape id="_x0000_i1478" type="#_x0000_t75" style="width:14.25pt;height:14.25pt" o:ole="">
            <v:imagedata r:id="rId930" o:title=""/>
          </v:shape>
          <o:OLEObject Type="Embed" ProgID="Equation.DSMT4" ShapeID="_x0000_i1478" DrawAspect="Content" ObjectID="_1502697386" r:id="rId931"/>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956" w:author="Gerard" w:date="2015-08-25T18:31:00Z">
        <w:r w:rsidR="00BB6F29">
          <w:t>4.7</w:t>
        </w:r>
      </w:ins>
      <w:del w:id="957"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958" w:name="_Ref173928732"/>
      <w:bookmarkStart w:id="959" w:name="_Ref173928733"/>
      <w:bookmarkStart w:id="960" w:name="_Ref173928734"/>
      <w:bookmarkStart w:id="961" w:name="_Ref173928735"/>
      <w:bookmarkStart w:id="962" w:name="_Toc302147224"/>
      <w:r>
        <w:lastRenderedPageBreak/>
        <w:t>Solid Mixture</w:t>
      </w:r>
      <w:bookmarkEnd w:id="952"/>
      <w:bookmarkEnd w:id="958"/>
      <w:bookmarkEnd w:id="959"/>
      <w:bookmarkEnd w:id="960"/>
      <w:bookmarkEnd w:id="961"/>
      <w:bookmarkEnd w:id="962"/>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BB6F29">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963" w:name="_Toc302147225"/>
      <w:r>
        <w:lastRenderedPageBreak/>
        <w:t>Spherical</w:t>
      </w:r>
      <w:r w:rsidRPr="0097532C">
        <w:t xml:space="preserve"> Fiber Distribution</w:t>
      </w:r>
      <w:bookmarkEnd w:id="963"/>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64" w:author="Gerard" w:date="2015-08-25T18:31:00Z">
        <w:r w:rsidR="00BB6F29">
          <w:t xml:space="preserve">4.1.3.21. </w:t>
        </w:r>
      </w:ins>
      <w:del w:id="965"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95pt;height:14.25pt" o:ole="">
                  <v:imagedata r:id="rId932" o:title=""/>
                </v:shape>
                <o:OLEObject Type="Embed" ProgID="Equation.DSMT4" ShapeID="_x0000_i1479" DrawAspect="Content" ObjectID="_1502697387" r:id="rId93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95pt;height:14.95pt" o:ole="">
                  <v:imagedata r:id="rId934" o:title=""/>
                </v:shape>
                <o:OLEObject Type="Embed" ProgID="Equation.DSMT4" ShapeID="_x0000_i1480" DrawAspect="Content" ObjectID="_1502697388" r:id="rId93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45pt;height:14.95pt" o:ole="">
                  <v:imagedata r:id="rId936" o:title=""/>
                </v:shape>
                <o:OLEObject Type="Embed" ProgID="Equation.DSMT4" ShapeID="_x0000_i1481" DrawAspect="Content" ObjectID="_1502697389" r:id="rId93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3pt;height:28.55pt" o:ole="">
            <v:imagedata r:id="rId938" o:title=""/>
          </v:shape>
          <o:OLEObject Type="Embed" ProgID="Equation.DSMT4" ShapeID="_x0000_i1482" DrawAspect="Content" ObjectID="_1502697390" r:id="rId939"/>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25pt;height:21.75pt" o:ole="">
            <v:imagedata r:id="rId940" o:title=""/>
          </v:shape>
          <o:OLEObject Type="Embed" ProgID="Equation.DSMT4" ShapeID="_x0000_i1483" DrawAspect="Content" ObjectID="_1502697391" r:id="rId941"/>
        </w:object>
      </w:r>
      <w:r>
        <w:t xml:space="preserve"> is the square of the fiber stretch </w:t>
      </w:r>
      <w:r w:rsidR="006C2049" w:rsidRPr="006C2049">
        <w:rPr>
          <w:position w:val="-12"/>
        </w:rPr>
        <w:object w:dxaOrig="279" w:dyaOrig="360" w14:anchorId="3C7B4FD9">
          <v:shape id="_x0000_i1484" type="#_x0000_t75" style="width:14.95pt;height:21.75pt" o:ole="">
            <v:imagedata r:id="rId942" o:title=""/>
          </v:shape>
          <o:OLEObject Type="Embed" ProgID="Equation.DSMT4" ShapeID="_x0000_i1484" DrawAspect="Content" ObjectID="_1502697392" r:id="rId943"/>
        </w:object>
      </w:r>
      <w:r>
        <w:t xml:space="preserve">, </w:t>
      </w:r>
      <w:r w:rsidR="006C2049" w:rsidRPr="006C2049">
        <w:rPr>
          <w:position w:val="-6"/>
        </w:rPr>
        <w:object w:dxaOrig="260" w:dyaOrig="279" w14:anchorId="468A96F0">
          <v:shape id="_x0000_i1485" type="#_x0000_t75" style="width:14.25pt;height:14.95pt" o:ole="">
            <v:imagedata r:id="rId944" o:title=""/>
          </v:shape>
          <o:OLEObject Type="Embed" ProgID="Equation.DSMT4" ShapeID="_x0000_i1485" DrawAspect="Content" ObjectID="_1502697393" r:id="rId94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55pt;height:21.75pt" o:ole="">
            <v:imagedata r:id="rId946" o:title=""/>
          </v:shape>
          <o:OLEObject Type="Embed" ProgID="Equation.DSMT4" ShapeID="_x0000_i1486" DrawAspect="Content" ObjectID="_1502697394" r:id="rId947"/>
        </w:object>
      </w:r>
      <w:r>
        <w:t xml:space="preserve">, </w:t>
      </w:r>
      <w:r w:rsidR="006C2049" w:rsidRPr="006C2049">
        <w:rPr>
          <w:position w:val="-12"/>
        </w:rPr>
        <w:object w:dxaOrig="1340" w:dyaOrig="360" w14:anchorId="1D100BDF">
          <v:shape id="_x0000_i1487" type="#_x0000_t75" style="width:64.55pt;height:21.75pt" o:ole="">
            <v:imagedata r:id="rId948" o:title=""/>
          </v:shape>
          <o:OLEObject Type="Embed" ProgID="Equation.DSMT4" ShapeID="_x0000_i1487" DrawAspect="Content" ObjectID="_1502697395" r:id="rId949"/>
        </w:object>
      </w:r>
      <w:r>
        <w:t xml:space="preserve">, and </w:t>
      </w:r>
      <w:r w:rsidR="006C2049" w:rsidRPr="006C2049">
        <w:rPr>
          <w:position w:val="-14"/>
        </w:rPr>
        <w:object w:dxaOrig="540" w:dyaOrig="400" w14:anchorId="195B3648">
          <v:shape id="_x0000_i1488" type="#_x0000_t75" style="width:28.55pt;height:21.75pt" o:ole="">
            <v:imagedata r:id="rId950" o:title=""/>
          </v:shape>
          <o:OLEObject Type="Embed" ProgID="Equation.DSMT4" ShapeID="_x0000_i1488" DrawAspect="Content" ObjectID="_1502697396" r:id="rId95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75pt;height:36.7pt" o:ole="">
            <v:imagedata r:id="rId952" o:title=""/>
          </v:shape>
          <o:OLEObject Type="Embed" ProgID="Equation.DSMT4" ShapeID="_x0000_i1489" DrawAspect="Content" ObjectID="_1502697397" r:id="rId95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55pt;height:28.55pt" o:ole="">
            <v:imagedata r:id="rId954" o:title=""/>
          </v:shape>
          <o:OLEObject Type="Embed" ProgID="Equation.DSMT4" ShapeID="_x0000_i1490" DrawAspect="Content" ObjectID="_1502697398" r:id="rId955"/>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55pt;height:14.95pt" o:ole="">
            <v:imagedata r:id="rId956" o:title=""/>
          </v:shape>
          <o:OLEObject Type="Embed" ProgID="Equation.DSMT4" ShapeID="_x0000_i1491" DrawAspect="Content" ObjectID="_1502697399" r:id="rId957"/>
        </w:object>
      </w:r>
      <w:r w:rsidRPr="000230DC">
        <w:t xml:space="preserve">, </w:t>
      </w:r>
      <w:r w:rsidR="006C2049" w:rsidRPr="006C2049">
        <w:rPr>
          <w:position w:val="-6"/>
        </w:rPr>
        <w:object w:dxaOrig="580" w:dyaOrig="279" w14:anchorId="42205098">
          <v:shape id="_x0000_i1492" type="#_x0000_t75" style="width:28.55pt;height:14.95pt" o:ole="">
            <v:imagedata r:id="rId958" o:title=""/>
          </v:shape>
          <o:OLEObject Type="Embed" ProgID="Equation.DSMT4" ShapeID="_x0000_i1492" DrawAspect="Content" ObjectID="_1502697400" r:id="rId959"/>
        </w:object>
      </w:r>
      <w:r w:rsidRPr="000230DC">
        <w:t xml:space="preserve">, and </w:t>
      </w:r>
      <w:r w:rsidR="006C2049" w:rsidRPr="006C2049">
        <w:rPr>
          <w:position w:val="-10"/>
        </w:rPr>
        <w:object w:dxaOrig="600" w:dyaOrig="320" w14:anchorId="12723B6B">
          <v:shape id="_x0000_i1493" type="#_x0000_t75" style="width:28.55pt;height:14.95pt" o:ole="">
            <v:imagedata r:id="rId960" o:title=""/>
          </v:shape>
          <o:OLEObject Type="Embed" ProgID="Equation.DSMT4" ShapeID="_x0000_i1493" DrawAspect="Content" ObjectID="_1502697401" r:id="rId961"/>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7pt;height:14.95pt" o:ole="">
            <v:imagedata r:id="rId962" o:title=""/>
          </v:shape>
          <o:OLEObject Type="Embed" ProgID="Equation.DSMT4" ShapeID="_x0000_i1494" DrawAspect="Content" ObjectID="_1502697402" r:id="rId963"/>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75pt;height:21.75pt" o:ole="">
            <v:imagedata r:id="rId964" o:title=""/>
          </v:shape>
          <o:OLEObject Type="Embed" ProgID="Equation.DSMT4" ShapeID="_x0000_i1495" DrawAspect="Content" ObjectID="_1502697403" r:id="rId965"/>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55pt;height:14.95pt" o:ole="">
            <v:imagedata r:id="rId966" o:title=""/>
          </v:shape>
          <o:OLEObject Type="Embed" ProgID="Equation.DSMT4" ShapeID="_x0000_i1496" DrawAspect="Content" ObjectID="_1502697404" r:id="rId967"/>
        </w:object>
      </w:r>
      <w:r w:rsidRPr="0097532C">
        <w:t>, the fiber modulus is zero at the strain origin (</w:t>
      </w:r>
      <w:r w:rsidR="006C2049" w:rsidRPr="006C2049">
        <w:rPr>
          <w:position w:val="-12"/>
        </w:rPr>
        <w:object w:dxaOrig="600" w:dyaOrig="360" w14:anchorId="000EE61A">
          <v:shape id="_x0000_i1497" type="#_x0000_t75" style="width:28.55pt;height:21.75pt" o:ole="">
            <v:imagedata r:id="rId968" o:title=""/>
          </v:shape>
          <o:OLEObject Type="Embed" ProgID="Equation.DSMT4" ShapeID="_x0000_i1497" DrawAspect="Content" ObjectID="_1502697405" r:id="rId969"/>
        </w:object>
      </w:r>
      <w:r w:rsidRPr="0097532C">
        <w:t xml:space="preserve">).  Therefore, use </w:t>
      </w:r>
      <w:r w:rsidR="006C2049" w:rsidRPr="006C2049">
        <w:rPr>
          <w:position w:val="-10"/>
        </w:rPr>
        <w:object w:dxaOrig="600" w:dyaOrig="320" w14:anchorId="03AD44BB">
          <v:shape id="_x0000_i1498" type="#_x0000_t75" style="width:28.55pt;height:14.95pt" o:ole="">
            <v:imagedata r:id="rId970" o:title=""/>
          </v:shape>
          <o:OLEObject Type="Embed" ProgID="Equation.DSMT4" ShapeID="_x0000_i1498" DrawAspect="Content" ObjectID="_1502697406" r:id="rId971"/>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55pt;height:21.75pt" o:ole="">
            <v:imagedata r:id="rId972" o:title=""/>
          </v:shape>
          <o:OLEObject Type="Embed" ProgID="Equation.DSMT4" ShapeID="_x0000_i1499" DrawAspect="Content" ObjectID="_1502697407" r:id="rId97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966" w:name="_Toc302147226"/>
      <w:r>
        <w:t>Spherical</w:t>
      </w:r>
      <w:r w:rsidRPr="0097532C">
        <w:t xml:space="preserve"> Fiber Distribution</w:t>
      </w:r>
      <w:r>
        <w:t xml:space="preserve"> from Solid-Bound Molecule</w:t>
      </w:r>
      <w:bookmarkEnd w:id="966"/>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67" w:author="Gerard" w:date="2015-08-25T18:31:00Z">
        <w:r w:rsidR="00BB6F29">
          <w:t xml:space="preserve">4.1.3.21. </w:t>
        </w:r>
      </w:ins>
      <w:del w:id="968"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95pt;height:14.25pt" o:ole="">
                  <v:imagedata r:id="rId974" o:title=""/>
                </v:shape>
                <o:OLEObject Type="Embed" ProgID="Equation.DSMT4" ShapeID="_x0000_i1500" DrawAspect="Content" ObjectID="_1502697408" r:id="rId97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95pt;height:14.95pt" o:ole="">
                  <v:imagedata r:id="rId976" o:title=""/>
                </v:shape>
                <o:OLEObject Type="Embed" ProgID="Equation.DSMT4" ShapeID="_x0000_i1501" DrawAspect="Content" ObjectID="_1502697409" r:id="rId97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25pt;height:21.75pt" o:ole="">
                  <v:imagedata r:id="rId978" o:title=""/>
                </v:shape>
                <o:OLEObject Type="Embed" ProgID="Equation.DSMT4" ShapeID="_x0000_i1502" DrawAspect="Content" ObjectID="_1502697410" r:id="rId97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45pt;height:14.25pt" o:ole="">
                  <v:imagedata r:id="rId980" o:title=""/>
                </v:shape>
                <o:OLEObject Type="Embed" ProgID="Equation.DSMT4" ShapeID="_x0000_i1503" DrawAspect="Content" ObjectID="_1502697411" r:id="rId98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25pt;height:21.75pt" o:ole="">
                  <v:imagedata r:id="rId982" o:title=""/>
                </v:shape>
                <o:OLEObject Type="Embed" ProgID="Equation.DSMT4" ShapeID="_x0000_i1504" DrawAspect="Content" ObjectID="_1502697412" r:id="rId98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95pt;height:14.25pt" o:ole="">
                  <v:imagedata r:id="rId984" o:title=""/>
                </v:shape>
                <o:OLEObject Type="Embed" ProgID="Equation.DSMT4" ShapeID="_x0000_i1505" DrawAspect="Content" ObjectID="_1502697413" r:id="rId98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3pt;height:28.55pt" o:ole="">
            <v:imagedata r:id="rId986" o:title=""/>
          </v:shape>
          <o:OLEObject Type="Embed" ProgID="Equation.DSMT4" ShapeID="_x0000_i1506" DrawAspect="Content" ObjectID="_1502697414" r:id="rId987"/>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25pt;height:21.75pt" o:ole="">
            <v:imagedata r:id="rId988" o:title=""/>
          </v:shape>
          <o:OLEObject Type="Embed" ProgID="Equation.DSMT4" ShapeID="_x0000_i1507" DrawAspect="Content" ObjectID="_1502697415" r:id="rId989"/>
        </w:object>
      </w:r>
      <w:r>
        <w:t xml:space="preserve"> is the square of the fiber stretch </w:t>
      </w:r>
      <w:r w:rsidR="006C2049" w:rsidRPr="006C2049">
        <w:rPr>
          <w:position w:val="-12"/>
        </w:rPr>
        <w:object w:dxaOrig="279" w:dyaOrig="360" w14:anchorId="62EE15F7">
          <v:shape id="_x0000_i1508" type="#_x0000_t75" style="width:14.95pt;height:21.75pt" o:ole="">
            <v:imagedata r:id="rId990" o:title=""/>
          </v:shape>
          <o:OLEObject Type="Embed" ProgID="Equation.DSMT4" ShapeID="_x0000_i1508" DrawAspect="Content" ObjectID="_1502697416" r:id="rId991"/>
        </w:object>
      </w:r>
      <w:r>
        <w:t xml:space="preserve">, </w:t>
      </w:r>
      <w:r w:rsidR="006C2049" w:rsidRPr="006C2049">
        <w:rPr>
          <w:position w:val="-6"/>
        </w:rPr>
        <w:object w:dxaOrig="260" w:dyaOrig="279" w14:anchorId="641B81D3">
          <v:shape id="_x0000_i1509" type="#_x0000_t75" style="width:14.25pt;height:14.95pt" o:ole="">
            <v:imagedata r:id="rId992" o:title=""/>
          </v:shape>
          <o:OLEObject Type="Embed" ProgID="Equation.DSMT4" ShapeID="_x0000_i1509" DrawAspect="Content" ObjectID="_1502697417" r:id="rId99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55pt;height:21.75pt" o:ole="">
            <v:imagedata r:id="rId994" o:title=""/>
          </v:shape>
          <o:OLEObject Type="Embed" ProgID="Equation.DSMT4" ShapeID="_x0000_i1510" DrawAspect="Content" ObjectID="_1502697418" r:id="rId995"/>
        </w:object>
      </w:r>
      <w:r>
        <w:t xml:space="preserve">, </w:t>
      </w:r>
      <w:r w:rsidR="006C2049" w:rsidRPr="006C2049">
        <w:rPr>
          <w:position w:val="-12"/>
        </w:rPr>
        <w:object w:dxaOrig="1340" w:dyaOrig="360" w14:anchorId="5C85717E">
          <v:shape id="_x0000_i1511" type="#_x0000_t75" style="width:64.55pt;height:21.75pt" o:ole="">
            <v:imagedata r:id="rId996" o:title=""/>
          </v:shape>
          <o:OLEObject Type="Embed" ProgID="Equation.DSMT4" ShapeID="_x0000_i1511" DrawAspect="Content" ObjectID="_1502697419" r:id="rId997"/>
        </w:object>
      </w:r>
      <w:r>
        <w:t xml:space="preserve">, and </w:t>
      </w:r>
      <w:r w:rsidR="006C2049" w:rsidRPr="006C2049">
        <w:rPr>
          <w:position w:val="-14"/>
        </w:rPr>
        <w:object w:dxaOrig="540" w:dyaOrig="400" w14:anchorId="24D28F83">
          <v:shape id="_x0000_i1512" type="#_x0000_t75" style="width:28.55pt;height:21.75pt" o:ole="">
            <v:imagedata r:id="rId998" o:title=""/>
          </v:shape>
          <o:OLEObject Type="Embed" ProgID="Equation.DSMT4" ShapeID="_x0000_i1512" DrawAspect="Content" ObjectID="_1502697420" r:id="rId99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75pt;height:36.7pt" o:ole="">
            <v:imagedata r:id="rId1000" o:title=""/>
          </v:shape>
          <o:OLEObject Type="Embed" ProgID="Equation.DSMT4" ShapeID="_x0000_i1513" DrawAspect="Content" ObjectID="_1502697421" r:id="rId100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55pt;height:28.55pt" o:ole="">
            <v:imagedata r:id="rId1002" o:title=""/>
          </v:shape>
          <o:OLEObject Type="Embed" ProgID="Equation.DSMT4" ShapeID="_x0000_i1514" DrawAspect="Content" ObjectID="_1502697422" r:id="rId1003"/>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55pt;height:14.95pt" o:ole="">
            <v:imagedata r:id="rId1004" o:title=""/>
          </v:shape>
          <o:OLEObject Type="Embed" ProgID="Equation.DSMT4" ShapeID="_x0000_i1515" DrawAspect="Content" ObjectID="_1502697423" r:id="rId1005"/>
        </w:object>
      </w:r>
      <w:r w:rsidRPr="000230DC">
        <w:t xml:space="preserve">, </w:t>
      </w:r>
      <w:r w:rsidR="006C2049" w:rsidRPr="006C2049">
        <w:rPr>
          <w:position w:val="-6"/>
        </w:rPr>
        <w:object w:dxaOrig="580" w:dyaOrig="279" w14:anchorId="30A7D703">
          <v:shape id="_x0000_i1516" type="#_x0000_t75" style="width:28.55pt;height:14.95pt" o:ole="">
            <v:imagedata r:id="rId1006" o:title=""/>
          </v:shape>
          <o:OLEObject Type="Embed" ProgID="Equation.DSMT4" ShapeID="_x0000_i1516" DrawAspect="Content" ObjectID="_1502697424" r:id="rId1007"/>
        </w:object>
      </w:r>
      <w:r w:rsidRPr="000230DC">
        <w:t xml:space="preserve">, and </w:t>
      </w:r>
      <w:r w:rsidR="006C2049" w:rsidRPr="006C2049">
        <w:rPr>
          <w:position w:val="-10"/>
        </w:rPr>
        <w:object w:dxaOrig="600" w:dyaOrig="320" w14:anchorId="2702DC82">
          <v:shape id="_x0000_i1517" type="#_x0000_t75" style="width:28.55pt;height:14.95pt" o:ole="">
            <v:imagedata r:id="rId1008" o:title=""/>
          </v:shape>
          <o:OLEObject Type="Embed" ProgID="Equation.DSMT4" ShapeID="_x0000_i1517" DrawAspect="Content" ObjectID="_1502697425" r:id="rId1009"/>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25pt;height:21.75pt" o:ole="">
            <v:imagedata r:id="rId1010" o:title=""/>
          </v:shape>
          <o:OLEObject Type="Embed" ProgID="Equation.DSMT4" ShapeID="_x0000_i1518" DrawAspect="Content" ObjectID="_1502697426" r:id="rId1011"/>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55pt;height:43.45pt" o:ole="">
            <v:imagedata r:id="rId1012" o:title=""/>
          </v:shape>
          <o:OLEObject Type="Embed" ProgID="Equation.DSMT4" ShapeID="_x0000_i1519" DrawAspect="Content" ObjectID="_1502697427" r:id="rId1013"/>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25pt;height:21.75pt" o:ole="">
            <v:imagedata r:id="rId1014" o:title=""/>
          </v:shape>
          <o:OLEObject Type="Embed" ProgID="Equation.DSMT4" ShapeID="_x0000_i1520" DrawAspect="Content" ObjectID="_1502697428" r:id="rId1015"/>
        </w:object>
      </w:r>
      <w:r>
        <w:t xml:space="preserve"> is the density at which </w:t>
      </w:r>
      <w:r w:rsidR="006C2049" w:rsidRPr="006C2049">
        <w:rPr>
          <w:position w:val="-12"/>
        </w:rPr>
        <w:object w:dxaOrig="639" w:dyaOrig="360" w14:anchorId="2F4513C5">
          <v:shape id="_x0000_i1521" type="#_x0000_t75" style="width:28.55pt;height:21.75pt" o:ole="">
            <v:imagedata r:id="rId1016" o:title=""/>
          </v:shape>
          <o:OLEObject Type="Embed" ProgID="Equation.DSMT4" ShapeID="_x0000_i1521" DrawAspect="Content" ObjectID="_1502697429" r:id="rId1017"/>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969" w:author="Gerard" w:date="2015-08-25T18:31:00Z">
        <w:r w:rsidR="00BB6F29">
          <w:t>4.9</w:t>
        </w:r>
      </w:ins>
      <w:del w:id="970"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BB6F29">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25pt;height:21.75pt" o:ole="">
            <v:imagedata r:id="rId1018" o:title=""/>
          </v:shape>
          <o:OLEObject Type="Embed" ProgID="Equation.DSMT4" ShapeID="_x0000_i1522" DrawAspect="Content" ObjectID="_1502697430" r:id="rId1019"/>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25pt;height:21.75pt" o:ole="">
            <v:imagedata r:id="rId1020" o:title=""/>
          </v:shape>
          <o:OLEObject Type="Embed" ProgID="Equation.DSMT4" ShapeID="_x0000_i1523" DrawAspect="Content" ObjectID="_1502697431" r:id="rId1021"/>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45pt;height:14.95pt" o:ole="">
            <v:imagedata r:id="rId1022" o:title=""/>
          </v:shape>
          <o:OLEObject Type="Embed" ProgID="Equation.DSMT4" ShapeID="_x0000_i1524" DrawAspect="Content" ObjectID="_1502697432" r:id="rId1023"/>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7pt;height:14.95pt" o:ole="">
            <v:imagedata r:id="rId1024" o:title=""/>
          </v:shape>
          <o:OLEObject Type="Embed" ProgID="Equation.DSMT4" ShapeID="_x0000_i1525" DrawAspect="Content" ObjectID="_1502697433" r:id="rId1025"/>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95pt;height:14.25pt" o:ole="">
            <v:imagedata r:id="rId1026" o:title=""/>
          </v:shape>
          <o:OLEObject Type="Embed" ProgID="Equation.DSMT4" ShapeID="_x0000_i1526" DrawAspect="Content" ObjectID="_1502697434" r:id="rId1027"/>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75pt;height:21.75pt" o:ole="">
            <v:imagedata r:id="rId1028" o:title=""/>
          </v:shape>
          <o:OLEObject Type="Embed" ProgID="Equation.DSMT4" ShapeID="_x0000_i1527" DrawAspect="Content" ObjectID="_1502697435" r:id="rId1029"/>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55pt;height:14.95pt" o:ole="">
            <v:imagedata r:id="rId1030" o:title=""/>
          </v:shape>
          <o:OLEObject Type="Embed" ProgID="Equation.DSMT4" ShapeID="_x0000_i1528" DrawAspect="Content" ObjectID="_1502697436" r:id="rId1031"/>
        </w:object>
      </w:r>
      <w:r w:rsidRPr="0097532C">
        <w:t>, the fiber modulus is zero at the strain origin (</w:t>
      </w:r>
      <w:r w:rsidR="006C2049" w:rsidRPr="006C2049">
        <w:rPr>
          <w:position w:val="-12"/>
        </w:rPr>
        <w:object w:dxaOrig="600" w:dyaOrig="360" w14:anchorId="0793792D">
          <v:shape id="_x0000_i1529" type="#_x0000_t75" style="width:28.55pt;height:21.75pt" o:ole="">
            <v:imagedata r:id="rId1032" o:title=""/>
          </v:shape>
          <o:OLEObject Type="Embed" ProgID="Equation.DSMT4" ShapeID="_x0000_i1529" DrawAspect="Content" ObjectID="_1502697437" r:id="rId1033"/>
        </w:object>
      </w:r>
      <w:r w:rsidRPr="0097532C">
        <w:t xml:space="preserve">).  Therefore, use </w:t>
      </w:r>
      <w:r w:rsidR="006C2049" w:rsidRPr="006C2049">
        <w:rPr>
          <w:position w:val="-10"/>
        </w:rPr>
        <w:object w:dxaOrig="600" w:dyaOrig="320" w14:anchorId="2ADEDFF2">
          <v:shape id="_x0000_i1530" type="#_x0000_t75" style="width:28.55pt;height:14.95pt" o:ole="">
            <v:imagedata r:id="rId1034" o:title=""/>
          </v:shape>
          <o:OLEObject Type="Embed" ProgID="Equation.DSMT4" ShapeID="_x0000_i1530" DrawAspect="Content" ObjectID="_1502697438" r:id="rId1035"/>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55pt;height:21.75pt" o:ole="">
            <v:imagedata r:id="rId1036" o:title=""/>
          </v:shape>
          <o:OLEObject Type="Embed" ProgID="Equation.DSMT4" ShapeID="_x0000_i1531" DrawAspect="Content" ObjectID="_1502697439" r:id="rId103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971" w:name="_Toc302147227"/>
      <w:r>
        <w:lastRenderedPageBreak/>
        <w:t>Coupled Transversely Isotropic Mooney-Rivlin</w:t>
      </w:r>
      <w:bookmarkEnd w:id="971"/>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25pt;height:21.75pt" o:ole="">
            <v:imagedata r:id="rId1038" o:title=""/>
          </v:shape>
          <o:OLEObject Type="Embed" ProgID="Equation.DSMT4" ShapeID="_x0000_i1532" DrawAspect="Content" ObjectID="_1502697440" r:id="rId1039"/>
        </w:object>
      </w:r>
    </w:p>
    <w:p w14:paraId="49B54FD1" w14:textId="24460279"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25pt;height:14.95pt" o:ole="">
            <v:imagedata r:id="rId1040" o:title=""/>
          </v:shape>
          <o:OLEObject Type="Embed" ProgID="Equation.DSMT4" ShapeID="_x0000_i1533" DrawAspect="Content" ObjectID="_1502697441" r:id="rId1041"/>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75pt;height:28.55pt" o:ole="">
            <v:imagedata r:id="rId1042" o:title=""/>
          </v:shape>
          <o:OLEObject Type="Embed" ProgID="Equation.DSMT4" ShapeID="_x0000_i1534" DrawAspect="Content" ObjectID="_1502697442" r:id="rId1043"/>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25pt;height:14.95pt" o:ole="">
            <v:imagedata r:id="rId1044" o:title=""/>
          </v:shape>
          <o:OLEObject Type="Embed" ProgID="Equation.DSMT4" ShapeID="_x0000_i1535" DrawAspect="Content" ObjectID="_1502697443" r:id="rId104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972" w:name="_Toc302147228"/>
      <w:r>
        <w:lastRenderedPageBreak/>
        <w:t>Coupled Transversely Isotropic Veronda-Westmann</w:t>
      </w:r>
      <w:bookmarkEnd w:id="972"/>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75pt;height:36.7pt" o:ole="">
            <v:imagedata r:id="rId1046" o:title=""/>
          </v:shape>
          <o:OLEObject Type="Embed" ProgID="Equation.DSMT4" ShapeID="_x0000_i1536" DrawAspect="Content" ObjectID="_1502697444" r:id="rId1047"/>
        </w:object>
      </w:r>
    </w:p>
    <w:p w14:paraId="04C16060" w14:textId="6A209760"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25pt;height:14.95pt" o:ole="">
            <v:imagedata r:id="rId1048" o:title=""/>
          </v:shape>
          <o:OLEObject Type="Embed" ProgID="Equation.DSMT4" ShapeID="_x0000_i1537" DrawAspect="Content" ObjectID="_1502697445" r:id="rId1049"/>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75pt;height:28.55pt" o:ole="">
            <v:imagedata r:id="rId1050" o:title=""/>
          </v:shape>
          <o:OLEObject Type="Embed" ProgID="Equation.DSMT4" ShapeID="_x0000_i1538" DrawAspect="Content" ObjectID="_1502697446" r:id="rId1051"/>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25pt;height:14.95pt" o:ole="">
            <v:imagedata r:id="rId1052" o:title=""/>
          </v:shape>
          <o:OLEObject Type="Embed" ProgID="Equation.DSMT4" ShapeID="_x0000_i1539" DrawAspect="Content" ObjectID="_1502697447" r:id="rId105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973" w:name="_Toc410636372"/>
      <w:bookmarkStart w:id="974" w:name="_Toc302147229"/>
      <w:r>
        <w:lastRenderedPageBreak/>
        <w:t>Continuous Fiber Distribution</w:t>
      </w:r>
      <w:bookmarkEnd w:id="973"/>
      <w:bookmarkEnd w:id="97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975" w:name="_Toc410636373"/>
      <w:bookmarkStart w:id="976" w:name="_Toc302147230"/>
      <w:r>
        <w:lastRenderedPageBreak/>
        <w:t>Compressible Continuous Fiber Distribution</w:t>
      </w:r>
      <w:bookmarkEnd w:id="975"/>
      <w:bookmarkEnd w:id="97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45pt;height:21.75pt" o:ole="">
                  <v:imagedata r:id="rId1068" o:title=""/>
                </v:shape>
                <o:OLEObject Type="Embed" ProgID="Equation.DSMT4" ShapeID="_x0000_i1540" DrawAspect="Content" ObjectID="_1502697448" r:id="rId106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55pt;height:21.75pt" o:ole="">
                  <v:imagedata r:id="rId1070" o:title=""/>
                </v:shape>
                <o:OLEObject Type="Embed" ProgID="Equation.DSMT4" ShapeID="_x0000_i1541" DrawAspect="Content" ObjectID="_1502697449" r:id="rId107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BB6F2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BB6F2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BB6F29">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977" w:name="_Toc410636374"/>
      <w:bookmarkStart w:id="978" w:name="_Toc302147231"/>
      <w:bookmarkStart w:id="979" w:name="_Ref280606960"/>
      <w:r>
        <w:lastRenderedPageBreak/>
        <w:t>Uncoupled Continuous Fiber Distribution</w:t>
      </w:r>
      <w:bookmarkEnd w:id="977"/>
      <w:bookmarkEnd w:id="978"/>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45pt;height:21.75pt" o:ole="">
                  <v:imagedata r:id="rId1072" o:title=""/>
                </v:shape>
                <o:OLEObject Type="Embed" ProgID="Equation.DSMT4" ShapeID="_x0000_i1542" DrawAspect="Content" ObjectID="_1502697450" r:id="rId107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55pt;height:21.75pt" o:ole="">
                  <v:imagedata r:id="rId1074" o:title=""/>
                </v:shape>
                <o:OLEObject Type="Embed" ProgID="Equation.DSMT4" ShapeID="_x0000_i1543" DrawAspect="Content" ObjectID="_1502697451" r:id="rId107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BB6F2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BB6F2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BB6F29">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980" w:name="_Toc410636375"/>
      <w:bookmarkStart w:id="981" w:name="_Toc302147232"/>
      <w:r>
        <w:lastRenderedPageBreak/>
        <w:t>Fibers</w:t>
      </w:r>
      <w:bookmarkEnd w:id="979"/>
      <w:bookmarkEnd w:id="980"/>
      <w:bookmarkEnd w:id="98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982" w:name="_Toc410636376"/>
      <w:bookmarkStart w:id="983" w:name="_Toc302147233"/>
      <w:r>
        <w:lastRenderedPageBreak/>
        <w:t>Fiber with Exponential-Power Law</w:t>
      </w:r>
      <w:bookmarkEnd w:id="982"/>
      <w:bookmarkEnd w:id="98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45pt;height:14.95pt" o:ole="">
                  <v:imagedata r:id="rId1076" o:title=""/>
                </v:shape>
                <o:OLEObject Type="Embed" ProgID="Equation.DSMT4" ShapeID="_x0000_i1544" DrawAspect="Content" ObjectID="_1502697452" r:id="rId1077"/>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95pt;height:14.25pt" o:ole="">
                  <v:imagedata r:id="rId1078" o:title=""/>
                </v:shape>
                <o:OLEObject Type="Embed" ProgID="Equation.DSMT4" ShapeID="_x0000_i1545" DrawAspect="Content" ObjectID="_1502697453" r:id="rId1079"/>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95pt;height:14.95pt" o:ole="">
                  <v:imagedata r:id="rId1080" o:title=""/>
                </v:shape>
                <o:OLEObject Type="Embed" ProgID="Equation.DSMT4" ShapeID="_x0000_i1546" DrawAspect="Content" ObjectID="_1502697454" r:id="rId1081"/>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55pt;height:36.7pt" o:ole="">
            <v:imagedata r:id="rId1082" o:title=""/>
          </v:shape>
          <o:OLEObject Type="Embed" ProgID="Equation.DSMT4" ShapeID="_x0000_i1547" DrawAspect="Content" ObjectID="_1502697455" r:id="rId1083"/>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55pt;height:14.95pt" o:ole="">
            <v:imagedata r:id="rId1084" o:title=""/>
          </v:shape>
          <o:OLEObject Type="Embed" ProgID="Equation.DSMT4" ShapeID="_x0000_i1548" DrawAspect="Content" ObjectID="_1502697456" r:id="rId1085"/>
        </w:object>
      </w:r>
      <w:r w:rsidRPr="000230DC">
        <w:t xml:space="preserve">, </w:t>
      </w:r>
      <w:r w:rsidRPr="00315B5A">
        <w:rPr>
          <w:position w:val="-6"/>
        </w:rPr>
        <w:object w:dxaOrig="580" w:dyaOrig="279" w14:anchorId="62E35749">
          <v:shape id="_x0000_i1549" type="#_x0000_t75" style="width:28.55pt;height:14.95pt" o:ole="">
            <v:imagedata r:id="rId1086" o:title=""/>
          </v:shape>
          <o:OLEObject Type="Embed" ProgID="Equation.DSMT4" ShapeID="_x0000_i1549" DrawAspect="Content" ObjectID="_1502697457" r:id="rId1087"/>
        </w:object>
      </w:r>
      <w:r w:rsidRPr="000230DC">
        <w:t xml:space="preserve">, and </w:t>
      </w:r>
      <w:r w:rsidRPr="00315B5A">
        <w:rPr>
          <w:position w:val="-10"/>
        </w:rPr>
        <w:object w:dxaOrig="600" w:dyaOrig="320" w14:anchorId="4698679B">
          <v:shape id="_x0000_i1550" type="#_x0000_t75" style="width:28.55pt;height:14.95pt" o:ole="">
            <v:imagedata r:id="rId1088" o:title=""/>
          </v:shape>
          <o:OLEObject Type="Embed" ProgID="Equation.DSMT4" ShapeID="_x0000_i1550" DrawAspect="Content" ObjectID="_1502697458" r:id="rId1089"/>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7pt;height:14.95pt" o:ole="">
            <v:imagedata r:id="rId1090" o:title=""/>
          </v:shape>
          <o:OLEObject Type="Embed" ProgID="Equation.DSMT4" ShapeID="_x0000_i1551" DrawAspect="Content" ObjectID="_1502697459" r:id="rId1091"/>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25pt;height:36.7pt" o:ole="">
            <v:imagedata r:id="rId1092" o:title=""/>
          </v:shape>
          <o:OLEObject Type="Embed" ProgID="Equation.DSMT4" ShapeID="_x0000_i1552" DrawAspect="Content" ObjectID="_1502697460" r:id="rId1093"/>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55pt;height:14.95pt" o:ole="">
            <v:imagedata r:id="rId1094" o:title=""/>
          </v:shape>
          <o:OLEObject Type="Embed" ProgID="Equation.DSMT4" ShapeID="_x0000_i1553" DrawAspect="Content" ObjectID="_1502697461" r:id="rId1095"/>
        </w:object>
      </w:r>
      <w:r w:rsidRPr="0097532C">
        <w:t>, the fiber modulus is zero at the strain origin (</w:t>
      </w:r>
      <w:r w:rsidRPr="00315B5A">
        <w:rPr>
          <w:position w:val="-12"/>
        </w:rPr>
        <w:object w:dxaOrig="580" w:dyaOrig="360" w14:anchorId="53E04FE0">
          <v:shape id="_x0000_i1554" type="#_x0000_t75" style="width:28.55pt;height:21.75pt" o:ole="">
            <v:imagedata r:id="rId1096" o:title=""/>
          </v:shape>
          <o:OLEObject Type="Embed" ProgID="Equation.DSMT4" ShapeID="_x0000_i1554" DrawAspect="Content" ObjectID="_1502697462" r:id="rId1097"/>
        </w:object>
      </w:r>
      <w:r w:rsidRPr="0097532C">
        <w:t xml:space="preserve">).  Therefore, use </w:t>
      </w:r>
      <w:r w:rsidRPr="00315B5A">
        <w:rPr>
          <w:position w:val="-10"/>
        </w:rPr>
        <w:object w:dxaOrig="600" w:dyaOrig="320" w14:anchorId="5F65325E">
          <v:shape id="_x0000_i1555" type="#_x0000_t75" style="width:28.55pt;height:14.95pt" o:ole="">
            <v:imagedata r:id="rId1098" o:title=""/>
          </v:shape>
          <o:OLEObject Type="Embed" ProgID="Equation.DSMT4" ShapeID="_x0000_i1555" DrawAspect="Content" ObjectID="_1502697463" r:id="rId109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984" w:name="_Toc410636377"/>
      <w:bookmarkStart w:id="985" w:name="_Toc302147234"/>
      <w:r>
        <w:lastRenderedPageBreak/>
        <w:t>Fiber with Neo-Hookean Law</w:t>
      </w:r>
      <w:bookmarkEnd w:id="984"/>
      <w:bookmarkEnd w:id="98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95pt;height:14.25pt" o:ole="">
                  <v:imagedata r:id="rId1100" o:title=""/>
                </v:shape>
                <o:OLEObject Type="Embed" ProgID="Equation.DSMT4" ShapeID="_x0000_i1556" DrawAspect="Content" ObjectID="_1502697464" r:id="rId1101"/>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55pt;height:28.55pt" o:ole="">
            <v:imagedata r:id="rId1102" o:title=""/>
          </v:shape>
          <o:OLEObject Type="Embed" ProgID="Equation.DSMT4" ShapeID="_x0000_i1557" DrawAspect="Content" ObjectID="_1502697465" r:id="rId1103"/>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55pt;height:14.95pt" o:ole="">
            <v:imagedata r:id="rId1104" o:title=""/>
          </v:shape>
          <o:OLEObject Type="Embed" ProgID="Equation.DSMT4" ShapeID="_x0000_i1558" DrawAspect="Content" ObjectID="_1502697466" r:id="rId110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986" w:author="Gerard" w:date="2015-06-21T22:32:00Z"/>
        </w:rPr>
      </w:pPr>
    </w:p>
    <w:p w14:paraId="1DAC7407" w14:textId="77777777" w:rsidR="008613FC" w:rsidRDefault="008613FC" w:rsidP="008613FC">
      <w:pPr>
        <w:jc w:val="left"/>
        <w:rPr>
          <w:ins w:id="987" w:author="Gerard" w:date="2015-06-21T22:32:00Z"/>
        </w:rPr>
      </w:pPr>
      <w:ins w:id="988" w:author="Gerard" w:date="2015-06-21T22:32:00Z">
        <w:r>
          <w:br w:type="page"/>
        </w:r>
      </w:ins>
    </w:p>
    <w:p w14:paraId="7BEBEC55" w14:textId="77777777" w:rsidR="008613FC" w:rsidRDefault="008613FC" w:rsidP="008613FC">
      <w:pPr>
        <w:pStyle w:val="Heading4"/>
        <w:rPr>
          <w:ins w:id="989" w:author="Gerard" w:date="2015-06-21T22:32:00Z"/>
        </w:rPr>
      </w:pPr>
      <w:bookmarkStart w:id="990" w:name="_Toc302147235"/>
      <w:ins w:id="991" w:author="Gerard" w:date="2015-06-21T22:32:00Z">
        <w:r>
          <w:lastRenderedPageBreak/>
          <w:t>Fiber with Toe-Linear Response</w:t>
        </w:r>
        <w:bookmarkEnd w:id="990"/>
      </w:ins>
    </w:p>
    <w:p w14:paraId="24D67723" w14:textId="77777777" w:rsidR="008613FC" w:rsidRDefault="008613FC" w:rsidP="008613FC">
      <w:pPr>
        <w:rPr>
          <w:ins w:id="992" w:author="Gerard" w:date="2015-06-21T22:32:00Z"/>
        </w:rPr>
      </w:pPr>
      <w:ins w:id="993"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994"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6598566" w14:textId="77777777" w:rsidTr="00DA4325">
        <w:trPr>
          <w:ins w:id="995" w:author="Gerard" w:date="2015-06-21T22:32:00Z"/>
        </w:trPr>
        <w:tc>
          <w:tcPr>
            <w:tcW w:w="0" w:type="auto"/>
            <w:shd w:val="clear" w:color="auto" w:fill="auto"/>
          </w:tcPr>
          <w:p w14:paraId="26253E14" w14:textId="77777777" w:rsidR="008613FC" w:rsidRDefault="008613FC" w:rsidP="00DA4325">
            <w:pPr>
              <w:pStyle w:val="code"/>
              <w:rPr>
                <w:ins w:id="996" w:author="Gerard" w:date="2015-06-21T22:32:00Z"/>
              </w:rPr>
            </w:pPr>
            <w:ins w:id="997" w:author="Gerard" w:date="2015-06-21T22:32:00Z">
              <w:r>
                <w:t>&lt;E&gt;</w:t>
              </w:r>
            </w:ins>
          </w:p>
        </w:tc>
        <w:tc>
          <w:tcPr>
            <w:tcW w:w="0" w:type="auto"/>
            <w:shd w:val="clear" w:color="auto" w:fill="auto"/>
          </w:tcPr>
          <w:p w14:paraId="7DCB45A0" w14:textId="77777777" w:rsidR="008613FC" w:rsidRDefault="008613FC" w:rsidP="00DA4325">
            <w:pPr>
              <w:rPr>
                <w:ins w:id="998" w:author="Gerard" w:date="2015-06-21T22:32:00Z"/>
              </w:rPr>
            </w:pPr>
            <w:ins w:id="999" w:author="Gerard" w:date="2015-06-21T22:32:00Z">
              <w:r w:rsidRPr="0091641D">
                <w:rPr>
                  <w:position w:val="-4"/>
                </w:rPr>
                <w:object w:dxaOrig="240" w:dyaOrig="240" w14:anchorId="327F6B04">
                  <v:shape id="_x0000_i1559" type="#_x0000_t75" style="width:14.95pt;height:13.6pt" o:ole="">
                    <v:imagedata r:id="rId307" o:title=""/>
                  </v:shape>
                  <o:OLEObject Type="Embed" ProgID="Equation.DSMT4" ShapeID="_x0000_i1559" DrawAspect="Content" ObjectID="_1502697467" r:id="rId1106"/>
                </w:object>
              </w:r>
            </w:ins>
            <w:ins w:id="1000" w:author="Gerard" w:date="2015-06-21T22:32:00Z">
              <w:r>
                <w:t>, the fiber modulus in the linear range (</w:t>
              </w:r>
            </w:ins>
            <w:ins w:id="1001" w:author="Gerard" w:date="2015-06-21T22:32:00Z">
              <w:r w:rsidRPr="00EA1ADB">
                <w:rPr>
                  <w:position w:val="-4"/>
                </w:rPr>
                <w:object w:dxaOrig="600" w:dyaOrig="240" w14:anchorId="5D395450">
                  <v:shape id="_x0000_i1560" type="#_x0000_t75" style="width:29.9pt;height:11.55pt" o:ole="">
                    <v:imagedata r:id="rId309" o:title=""/>
                  </v:shape>
                  <o:OLEObject Type="Embed" ProgID="Equation.DSMT4" ShapeID="_x0000_i1560" DrawAspect="Content" ObjectID="_1502697468" r:id="rId1107"/>
                </w:object>
              </w:r>
            </w:ins>
            <w:ins w:id="1002" w:author="Gerard" w:date="2015-06-21T22:32:00Z">
              <w:r>
                <w:t>)</w:t>
              </w:r>
            </w:ins>
          </w:p>
        </w:tc>
        <w:tc>
          <w:tcPr>
            <w:tcW w:w="0" w:type="auto"/>
          </w:tcPr>
          <w:p w14:paraId="7A3B0C73" w14:textId="77777777" w:rsidR="008613FC" w:rsidRPr="00AF2221" w:rsidRDefault="008613FC" w:rsidP="00DA4325">
            <w:pPr>
              <w:rPr>
                <w:ins w:id="1003" w:author="Gerard" w:date="2015-06-21T22:32:00Z"/>
                <w:position w:val="-10"/>
              </w:rPr>
            </w:pPr>
            <w:ins w:id="1004" w:author="Gerard" w:date="2015-06-21T22:32:00Z">
              <w:r>
                <w:rPr>
                  <w:position w:val="-10"/>
                </w:rPr>
                <w:t>[</w:t>
              </w:r>
              <w:r>
                <w:rPr>
                  <w:b/>
                  <w:position w:val="-10"/>
                </w:rPr>
                <w:t>P</w:t>
              </w:r>
              <w:r>
                <w:rPr>
                  <w:position w:val="-10"/>
                </w:rPr>
                <w:t>]</w:t>
              </w:r>
            </w:ins>
          </w:p>
        </w:tc>
      </w:tr>
      <w:tr w:rsidR="008613FC" w14:paraId="3800CC0D" w14:textId="77777777" w:rsidTr="00DA4325">
        <w:trPr>
          <w:ins w:id="1005" w:author="Gerard" w:date="2015-06-21T22:32:00Z"/>
        </w:trPr>
        <w:tc>
          <w:tcPr>
            <w:tcW w:w="0" w:type="auto"/>
            <w:shd w:val="clear" w:color="auto" w:fill="auto"/>
          </w:tcPr>
          <w:p w14:paraId="735F6A00" w14:textId="77777777" w:rsidR="008613FC" w:rsidRDefault="008613FC" w:rsidP="00DA4325">
            <w:pPr>
              <w:pStyle w:val="code"/>
              <w:rPr>
                <w:ins w:id="1006" w:author="Gerard" w:date="2015-06-21T22:32:00Z"/>
              </w:rPr>
            </w:pPr>
            <w:ins w:id="1007" w:author="Gerard" w:date="2015-06-21T22:32:00Z">
              <w:r>
                <w:t>&lt;beta&gt;</w:t>
              </w:r>
            </w:ins>
          </w:p>
        </w:tc>
        <w:tc>
          <w:tcPr>
            <w:tcW w:w="0" w:type="auto"/>
            <w:shd w:val="clear" w:color="auto" w:fill="auto"/>
          </w:tcPr>
          <w:p w14:paraId="2E727AF0" w14:textId="77777777" w:rsidR="008613FC" w:rsidRPr="00315B5A" w:rsidRDefault="008613FC" w:rsidP="00DA4325">
            <w:pPr>
              <w:rPr>
                <w:ins w:id="1008" w:author="Gerard" w:date="2015-06-21T22:32:00Z"/>
              </w:rPr>
            </w:pPr>
            <w:ins w:id="1009" w:author="Gerard" w:date="2015-06-21T22:32:00Z">
              <w:r w:rsidRPr="0091641D">
                <w:rPr>
                  <w:position w:val="-10"/>
                </w:rPr>
                <w:object w:dxaOrig="220" w:dyaOrig="320" w14:anchorId="7B64756C">
                  <v:shape id="_x0000_i1561" type="#_x0000_t75" style="width:10.85pt;height:16.3pt" o:ole="">
                    <v:imagedata r:id="rId311" o:title=""/>
                  </v:shape>
                  <o:OLEObject Type="Embed" ProgID="Equation.DSMT4" ShapeID="_x0000_i1561" DrawAspect="Content" ObjectID="_1502697469" r:id="rId1108"/>
                </w:object>
              </w:r>
            </w:ins>
            <w:ins w:id="1010" w:author="Gerard" w:date="2015-06-21T22:32:00Z">
              <w:r>
                <w:t>, the power-law exponent in the toe region (</w:t>
              </w:r>
            </w:ins>
            <w:ins w:id="1011" w:author="Gerard" w:date="2015-06-21T22:32:00Z">
              <w:r w:rsidRPr="00FC6EB7">
                <w:rPr>
                  <w:position w:val="-10"/>
                </w:rPr>
                <w:object w:dxaOrig="580" w:dyaOrig="320" w14:anchorId="57F9B3CF">
                  <v:shape id="_x0000_i1562" type="#_x0000_t75" style="width:29.2pt;height:16.3pt" o:ole="">
                    <v:imagedata r:id="rId313" o:title=""/>
                  </v:shape>
                  <o:OLEObject Type="Embed" ProgID="Equation.DSMT4" ShapeID="_x0000_i1562" DrawAspect="Content" ObjectID="_1502697470" r:id="rId1109"/>
                </w:object>
              </w:r>
            </w:ins>
            <w:ins w:id="1012" w:author="Gerard" w:date="2015-06-21T22:32:00Z">
              <w:r>
                <w:t>)</w:t>
              </w:r>
            </w:ins>
          </w:p>
        </w:tc>
        <w:tc>
          <w:tcPr>
            <w:tcW w:w="0" w:type="auto"/>
          </w:tcPr>
          <w:p w14:paraId="78E30341" w14:textId="77777777" w:rsidR="008613FC" w:rsidRDefault="008613FC" w:rsidP="00DA4325">
            <w:pPr>
              <w:rPr>
                <w:ins w:id="1013" w:author="Gerard" w:date="2015-06-21T22:32:00Z"/>
                <w:position w:val="-10"/>
              </w:rPr>
            </w:pPr>
            <w:ins w:id="1014" w:author="Gerard" w:date="2015-06-21T22:32:00Z">
              <w:r>
                <w:rPr>
                  <w:position w:val="-10"/>
                </w:rPr>
                <w:t>[ ]</w:t>
              </w:r>
            </w:ins>
          </w:p>
        </w:tc>
      </w:tr>
      <w:tr w:rsidR="008613FC" w14:paraId="4858568F" w14:textId="77777777" w:rsidTr="00DA4325">
        <w:trPr>
          <w:ins w:id="1015" w:author="Gerard" w:date="2015-06-21T22:32:00Z"/>
        </w:trPr>
        <w:tc>
          <w:tcPr>
            <w:tcW w:w="0" w:type="auto"/>
            <w:shd w:val="clear" w:color="auto" w:fill="auto"/>
          </w:tcPr>
          <w:p w14:paraId="11A0D6E2" w14:textId="77777777" w:rsidR="008613FC" w:rsidRDefault="008613FC" w:rsidP="00DA4325">
            <w:pPr>
              <w:pStyle w:val="code"/>
              <w:rPr>
                <w:ins w:id="1016" w:author="Gerard" w:date="2015-06-21T22:32:00Z"/>
              </w:rPr>
            </w:pPr>
            <w:ins w:id="1017" w:author="Gerard" w:date="2015-06-21T22:32:00Z">
              <w:r>
                <w:t>&lt;lam0&gt;</w:t>
              </w:r>
            </w:ins>
          </w:p>
        </w:tc>
        <w:tc>
          <w:tcPr>
            <w:tcW w:w="0" w:type="auto"/>
            <w:shd w:val="clear" w:color="auto" w:fill="auto"/>
          </w:tcPr>
          <w:p w14:paraId="62604C81" w14:textId="77777777" w:rsidR="008613FC" w:rsidRPr="00315B5A" w:rsidRDefault="008613FC" w:rsidP="00DA4325">
            <w:pPr>
              <w:rPr>
                <w:ins w:id="1018" w:author="Gerard" w:date="2015-06-21T22:32:00Z"/>
              </w:rPr>
            </w:pPr>
            <w:ins w:id="1019" w:author="Gerard" w:date="2015-06-21T22:32:00Z">
              <w:r w:rsidRPr="0091641D">
                <w:rPr>
                  <w:position w:val="-12"/>
                </w:rPr>
                <w:object w:dxaOrig="280" w:dyaOrig="380" w14:anchorId="2173E48B">
                  <v:shape id="_x0000_i1563" type="#_x0000_t75" style="width:13.6pt;height:19pt" o:ole="">
                    <v:imagedata r:id="rId315" o:title=""/>
                  </v:shape>
                  <o:OLEObject Type="Embed" ProgID="Equation.DSMT4" ShapeID="_x0000_i1563" DrawAspect="Content" ObjectID="_1502697471" r:id="rId1110"/>
                </w:object>
              </w:r>
            </w:ins>
            <w:ins w:id="1020" w:author="Gerard" w:date="2015-06-21T22:32:00Z">
              <w:r>
                <w:t>, the stretch ratio when the toe region transitions to the linear region (</w:t>
              </w:r>
            </w:ins>
            <w:ins w:id="1021" w:author="Gerard" w:date="2015-06-21T22:32:00Z">
              <w:r w:rsidRPr="0091641D">
                <w:rPr>
                  <w:position w:val="-12"/>
                </w:rPr>
                <w:object w:dxaOrig="620" w:dyaOrig="380" w14:anchorId="761361E3">
                  <v:shape id="_x0000_i1564" type="#_x0000_t75" style="width:31.25pt;height:19pt" o:ole="">
                    <v:imagedata r:id="rId317" o:title=""/>
                  </v:shape>
                  <o:OLEObject Type="Embed" ProgID="Equation.DSMT4" ShapeID="_x0000_i1564" DrawAspect="Content" ObjectID="_1502697472" r:id="rId1111"/>
                </w:object>
              </w:r>
            </w:ins>
            <w:ins w:id="1022" w:author="Gerard" w:date="2015-06-21T22:32:00Z">
              <w:r>
                <w:t>)</w:t>
              </w:r>
            </w:ins>
          </w:p>
        </w:tc>
        <w:tc>
          <w:tcPr>
            <w:tcW w:w="0" w:type="auto"/>
          </w:tcPr>
          <w:p w14:paraId="2363D7BE" w14:textId="77777777" w:rsidR="008613FC" w:rsidRDefault="008613FC" w:rsidP="00DA4325">
            <w:pPr>
              <w:rPr>
                <w:ins w:id="1023" w:author="Gerard" w:date="2015-06-21T22:32:00Z"/>
                <w:position w:val="-10"/>
              </w:rPr>
            </w:pPr>
            <w:ins w:id="1024" w:author="Gerard" w:date="2015-06-21T22:32:00Z">
              <w:r>
                <w:rPr>
                  <w:position w:val="-10"/>
                </w:rPr>
                <w:t>[ ]</w:t>
              </w:r>
            </w:ins>
          </w:p>
        </w:tc>
      </w:tr>
    </w:tbl>
    <w:p w14:paraId="7FFD912C" w14:textId="77777777" w:rsidR="008613FC" w:rsidRDefault="008613FC" w:rsidP="008613FC">
      <w:pPr>
        <w:rPr>
          <w:ins w:id="1025" w:author="Gerard" w:date="2015-06-21T22:32:00Z"/>
        </w:rPr>
      </w:pPr>
    </w:p>
    <w:p w14:paraId="3DB75466" w14:textId="77777777" w:rsidR="008613FC" w:rsidRDefault="008613FC" w:rsidP="008613FC">
      <w:pPr>
        <w:rPr>
          <w:ins w:id="1026" w:author="Gerard" w:date="2015-06-21T22:32:00Z"/>
        </w:rPr>
      </w:pPr>
      <w:ins w:id="1027" w:author="Gerard" w:date="2015-06-21T22:32:00Z">
        <w:r>
          <w:t>The fiber strain energy density is given by</w:t>
        </w:r>
      </w:ins>
    </w:p>
    <w:p w14:paraId="3D2D9A02" w14:textId="77777777" w:rsidR="008613FC" w:rsidRDefault="008613FC" w:rsidP="008613FC">
      <w:pPr>
        <w:pStyle w:val="MTDisplayEquation"/>
        <w:rPr>
          <w:ins w:id="1028" w:author="Gerard" w:date="2015-06-21T22:32:00Z"/>
        </w:rPr>
      </w:pPr>
      <w:ins w:id="1029" w:author="Gerard" w:date="2015-06-21T22:32:00Z">
        <w:r>
          <w:tab/>
        </w:r>
      </w:ins>
      <w:ins w:id="1030" w:author="Gerard" w:date="2015-06-21T22:32:00Z">
        <w:r w:rsidRPr="00297A89">
          <w:rPr>
            <w:position w:val="-84"/>
          </w:rPr>
          <w:object w:dxaOrig="5460" w:dyaOrig="1800" w14:anchorId="609F46E9">
            <v:shape id="_x0000_i1565" type="#_x0000_t75" style="width:271pt;height:82.2pt" o:ole="">
              <v:imagedata r:id="rId737" o:title=""/>
            </v:shape>
            <o:OLEObject Type="Embed" ProgID="Equation.DSMT4" ShapeID="_x0000_i1565" DrawAspect="Content" ObjectID="_1502697473" r:id="rId1112"/>
          </w:object>
        </w:r>
      </w:ins>
      <w:ins w:id="1031" w:author="Gerard" w:date="2015-06-21T22:32:00Z">
        <w:r>
          <w:t xml:space="preserve"> ,</w:t>
        </w:r>
      </w:ins>
    </w:p>
    <w:p w14:paraId="197A071C" w14:textId="77777777" w:rsidR="008613FC" w:rsidRDefault="008613FC" w:rsidP="008613FC">
      <w:pPr>
        <w:rPr>
          <w:ins w:id="1032" w:author="Gerard" w:date="2015-06-21T22:32:00Z"/>
        </w:rPr>
      </w:pPr>
      <w:ins w:id="1033" w:author="Gerard" w:date="2015-06-21T22:32:00Z">
        <w:r w:rsidRPr="000230DC">
          <w:t>where</w:t>
        </w:r>
        <w:r>
          <w:t xml:space="preserve"> </w:t>
        </w:r>
      </w:ins>
      <w:ins w:id="1034" w:author="Gerard" w:date="2015-06-21T22:32:00Z">
        <w:r w:rsidRPr="0091641D">
          <w:rPr>
            <w:position w:val="-12"/>
          </w:rPr>
          <w:object w:dxaOrig="740" w:dyaOrig="400" w14:anchorId="597045D0">
            <v:shape id="_x0000_i1566" type="#_x0000_t75" style="width:37.35pt;height:20.4pt" o:ole="">
              <v:imagedata r:id="rId321" o:title=""/>
            </v:shape>
            <o:OLEObject Type="Embed" ProgID="Equation.DSMT4" ShapeID="_x0000_i1566" DrawAspect="Content" ObjectID="_1502697474" r:id="rId1113"/>
          </w:object>
        </w:r>
      </w:ins>
      <w:ins w:id="1035" w:author="Gerard" w:date="2015-06-21T22:32:00Z">
        <w:r>
          <w:t xml:space="preserve">, </w:t>
        </w:r>
      </w:ins>
    </w:p>
    <w:p w14:paraId="796F827A" w14:textId="77777777" w:rsidR="008613FC" w:rsidRDefault="008613FC" w:rsidP="008613FC">
      <w:pPr>
        <w:pStyle w:val="MTDisplayEquation"/>
        <w:rPr>
          <w:ins w:id="1036" w:author="Gerard" w:date="2015-06-21T22:32:00Z"/>
        </w:rPr>
      </w:pPr>
      <w:ins w:id="1037" w:author="Gerard" w:date="2015-06-21T22:32:00Z">
        <w:r>
          <w:tab/>
        </w:r>
      </w:ins>
      <w:ins w:id="1038" w:author="Gerard" w:date="2015-06-21T22:32:00Z">
        <w:r w:rsidRPr="00297A89">
          <w:rPr>
            <w:position w:val="-36"/>
          </w:rPr>
          <w:object w:dxaOrig="6080" w:dyaOrig="840" w14:anchorId="43332F5A">
            <v:shape id="_x0000_i1567" type="#_x0000_t75" style="width:304.3pt;height:42.1pt" o:ole="">
              <v:imagedata r:id="rId740" o:title=""/>
            </v:shape>
            <o:OLEObject Type="Embed" ProgID="Equation.DSMT4" ShapeID="_x0000_i1567" DrawAspect="Content" ObjectID="_1502697475" r:id="rId1114"/>
          </w:object>
        </w:r>
      </w:ins>
      <w:ins w:id="1039" w:author="Gerard" w:date="2015-06-21T22:32:00Z">
        <w:r>
          <w:t xml:space="preserve"> </w:t>
        </w:r>
      </w:ins>
    </w:p>
    <w:p w14:paraId="45ED8332" w14:textId="77777777" w:rsidR="008613FC" w:rsidRDefault="008613FC" w:rsidP="008613FC">
      <w:pPr>
        <w:rPr>
          <w:ins w:id="1040" w:author="Gerard" w:date="2015-06-21T22:32:00Z"/>
        </w:rPr>
      </w:pPr>
    </w:p>
    <w:p w14:paraId="43CEFF30" w14:textId="77777777" w:rsidR="008613FC" w:rsidRDefault="008613FC" w:rsidP="008613FC">
      <w:pPr>
        <w:rPr>
          <w:ins w:id="1041" w:author="Gerard" w:date="2015-06-21T22:32:00Z"/>
        </w:rPr>
      </w:pPr>
      <w:ins w:id="1042" w:author="Gerard" w:date="2015-06-21T22:32:00Z">
        <w:r>
          <w:rPr>
            <w:i/>
          </w:rPr>
          <w:t>Example</w:t>
        </w:r>
        <w:r>
          <w:t>:</w:t>
        </w:r>
      </w:ins>
    </w:p>
    <w:p w14:paraId="7720AF19" w14:textId="77777777" w:rsidR="008613FC" w:rsidRPr="008A39E7" w:rsidRDefault="008613FC" w:rsidP="008613FC">
      <w:pPr>
        <w:rPr>
          <w:ins w:id="1043" w:author="Gerard" w:date="2015-06-21T22:32:00Z"/>
          <w:rFonts w:ascii="Courier New" w:hAnsi="Courier New"/>
          <w:sz w:val="22"/>
        </w:rPr>
      </w:pPr>
      <w:ins w:id="1044"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1045" w:author="Gerard" w:date="2015-06-21T22:32:00Z"/>
          <w:rFonts w:ascii="Courier New" w:hAnsi="Courier New"/>
          <w:sz w:val="22"/>
        </w:rPr>
      </w:pPr>
      <w:ins w:id="1046"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1047" w:author="Gerard" w:date="2015-06-21T22:32:00Z"/>
          <w:rFonts w:ascii="Courier New" w:hAnsi="Courier New"/>
          <w:sz w:val="22"/>
        </w:rPr>
      </w:pPr>
      <w:ins w:id="1048" w:author="Gerard" w:date="2015-06-21T22:32:00Z">
        <w:r>
          <w:rPr>
            <w:rFonts w:ascii="Courier New" w:hAnsi="Courier New"/>
            <w:sz w:val="22"/>
          </w:rPr>
          <w:tab/>
          <w:t>&lt;beta&gt;2.5&lt;/beta&gt;</w:t>
        </w:r>
      </w:ins>
    </w:p>
    <w:p w14:paraId="4EC76D16" w14:textId="77777777" w:rsidR="008613FC" w:rsidRPr="008A39E7" w:rsidRDefault="008613FC" w:rsidP="008613FC">
      <w:pPr>
        <w:rPr>
          <w:ins w:id="1049" w:author="Gerard" w:date="2015-06-21T22:32:00Z"/>
          <w:rFonts w:ascii="Courier New" w:hAnsi="Courier New"/>
          <w:sz w:val="22"/>
        </w:rPr>
      </w:pPr>
      <w:ins w:id="1050" w:author="Gerard" w:date="2015-06-21T22:32:00Z">
        <w:r>
          <w:rPr>
            <w:rFonts w:ascii="Courier New" w:hAnsi="Courier New"/>
            <w:sz w:val="22"/>
          </w:rPr>
          <w:tab/>
          <w:t>&lt;lam0&gt;1.06&lt;/lam0&gt;</w:t>
        </w:r>
      </w:ins>
    </w:p>
    <w:p w14:paraId="53B0D29D" w14:textId="77777777" w:rsidR="008613FC" w:rsidRPr="008A39E7" w:rsidRDefault="008613FC" w:rsidP="008613FC">
      <w:pPr>
        <w:rPr>
          <w:ins w:id="1051" w:author="Gerard" w:date="2015-06-21T22:32:00Z"/>
          <w:rFonts w:ascii="Courier New" w:hAnsi="Courier New"/>
          <w:sz w:val="22"/>
        </w:rPr>
      </w:pPr>
      <w:ins w:id="1052"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053" w:name="_Toc410636378"/>
      <w:bookmarkStart w:id="1054" w:name="_Toc302147236"/>
      <w:r>
        <w:lastRenderedPageBreak/>
        <w:t>Fiber with Exponential-Power Law Uncoupled</w:t>
      </w:r>
      <w:bookmarkEnd w:id="1053"/>
      <w:bookmarkEnd w:id="105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45pt;height:14.95pt" o:ole="">
                  <v:imagedata r:id="rId1115" o:title=""/>
                </v:shape>
                <o:OLEObject Type="Embed" ProgID="Equation.DSMT4" ShapeID="_x0000_i1568" DrawAspect="Content" ObjectID="_1502697476"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95pt;height:14.25pt" o:ole="">
                  <v:imagedata r:id="rId1117" o:title=""/>
                </v:shape>
                <o:OLEObject Type="Embed" ProgID="Equation.DSMT4" ShapeID="_x0000_i1569" DrawAspect="Content" ObjectID="_1502697477"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95pt;height:14.95pt" o:ole="">
                  <v:imagedata r:id="rId1119" o:title=""/>
                </v:shape>
                <o:OLEObject Type="Embed" ProgID="Equation.DSMT4" ShapeID="_x0000_i1570" DrawAspect="Content" ObjectID="_1502697478"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1.85pt;height:36.7pt" o:ole="">
            <v:imagedata r:id="rId1121" o:title=""/>
          </v:shape>
          <o:OLEObject Type="Embed" ProgID="Equation.DSMT4" ShapeID="_x0000_i1571" DrawAspect="Content" ObjectID="_1502697479"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55pt;height:14.95pt" o:ole="">
            <v:imagedata r:id="rId1123" o:title=""/>
          </v:shape>
          <o:OLEObject Type="Embed" ProgID="Equation.DSMT4" ShapeID="_x0000_i1572" DrawAspect="Content" ObjectID="_1502697480" r:id="rId1124"/>
        </w:object>
      </w:r>
      <w:r w:rsidRPr="000230DC">
        <w:t xml:space="preserve">, </w:t>
      </w:r>
      <w:r w:rsidRPr="00315B5A">
        <w:rPr>
          <w:position w:val="-6"/>
        </w:rPr>
        <w:object w:dxaOrig="580" w:dyaOrig="279" w14:anchorId="2F01A4EB">
          <v:shape id="_x0000_i1573" type="#_x0000_t75" style="width:28.55pt;height:14.95pt" o:ole="">
            <v:imagedata r:id="rId1125" o:title=""/>
          </v:shape>
          <o:OLEObject Type="Embed" ProgID="Equation.DSMT4" ShapeID="_x0000_i1573" DrawAspect="Content" ObjectID="_1502697481" r:id="rId1126"/>
        </w:object>
      </w:r>
      <w:r w:rsidRPr="000230DC">
        <w:t xml:space="preserve">, and </w:t>
      </w:r>
      <w:r w:rsidRPr="00315B5A">
        <w:rPr>
          <w:position w:val="-10"/>
        </w:rPr>
        <w:object w:dxaOrig="600" w:dyaOrig="320" w14:anchorId="6D20A732">
          <v:shape id="_x0000_i1574" type="#_x0000_t75" style="width:28.55pt;height:14.95pt" o:ole="">
            <v:imagedata r:id="rId1127" o:title=""/>
          </v:shape>
          <o:OLEObject Type="Embed" ProgID="Equation.DSMT4" ShapeID="_x0000_i1574" DrawAspect="Content" ObjectID="_1502697482"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7pt;height:14.95pt" o:ole="">
            <v:imagedata r:id="rId1129" o:title=""/>
          </v:shape>
          <o:OLEObject Type="Embed" ProgID="Equation.DSMT4" ShapeID="_x0000_i1575" DrawAspect="Content" ObjectID="_1502697483"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25pt;height:36.7pt" o:ole="">
            <v:imagedata r:id="rId1131" o:title=""/>
          </v:shape>
          <o:OLEObject Type="Embed" ProgID="Equation.DSMT4" ShapeID="_x0000_i1576" DrawAspect="Content" ObjectID="_1502697484"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55pt;height:14.95pt" o:ole="">
            <v:imagedata r:id="rId1133" o:title=""/>
          </v:shape>
          <o:OLEObject Type="Embed" ProgID="Equation.DSMT4" ShapeID="_x0000_i1577" DrawAspect="Content" ObjectID="_1502697485" r:id="rId1134"/>
        </w:object>
      </w:r>
      <w:r w:rsidRPr="0097532C">
        <w:t>, the fiber modulus is zero at the strain origin (</w:t>
      </w:r>
      <w:r w:rsidRPr="00315B5A">
        <w:rPr>
          <w:position w:val="-12"/>
        </w:rPr>
        <w:object w:dxaOrig="580" w:dyaOrig="380" w14:anchorId="07819843">
          <v:shape id="_x0000_i1578" type="#_x0000_t75" style="width:28.55pt;height:21.75pt" o:ole="">
            <v:imagedata r:id="rId1135" o:title=""/>
          </v:shape>
          <o:OLEObject Type="Embed" ProgID="Equation.DSMT4" ShapeID="_x0000_i1578" DrawAspect="Content" ObjectID="_1502697486" r:id="rId1136"/>
        </w:object>
      </w:r>
      <w:r w:rsidRPr="0097532C">
        <w:t xml:space="preserve">).  Therefore, use </w:t>
      </w:r>
      <w:r w:rsidRPr="00315B5A">
        <w:rPr>
          <w:position w:val="-10"/>
        </w:rPr>
        <w:object w:dxaOrig="600" w:dyaOrig="320" w14:anchorId="11BAEB68">
          <v:shape id="_x0000_i1579" type="#_x0000_t75" style="width:28.55pt;height:14.95pt" o:ole="">
            <v:imagedata r:id="rId1137" o:title=""/>
          </v:shape>
          <o:OLEObject Type="Embed" ProgID="Equation.DSMT4" ShapeID="_x0000_i1579" DrawAspect="Content" ObjectID="_1502697487"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055" w:name="_Toc410636379"/>
      <w:bookmarkStart w:id="1056" w:name="_Toc302147237"/>
      <w:r>
        <w:lastRenderedPageBreak/>
        <w:t>Fiber with Neo-Hookean Law Uncoupled</w:t>
      </w:r>
      <w:bookmarkEnd w:id="1055"/>
      <w:bookmarkEnd w:id="105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95pt;height:14.25pt" o:ole="">
                  <v:imagedata r:id="rId1139" o:title=""/>
                </v:shape>
                <o:OLEObject Type="Embed" ProgID="Equation.DSMT4" ShapeID="_x0000_i1580" DrawAspect="Content" ObjectID="_1502697488"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55pt;height:28.55pt" o:ole="">
            <v:imagedata r:id="rId1141" o:title=""/>
          </v:shape>
          <o:OLEObject Type="Embed" ProgID="Equation.DSMT4" ShapeID="_x0000_i1581" DrawAspect="Content" ObjectID="_1502697489"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55pt;height:14.95pt" o:ole="">
            <v:imagedata r:id="rId1143" o:title=""/>
          </v:shape>
          <o:OLEObject Type="Embed" ProgID="Equation.DSMT4" ShapeID="_x0000_i1582" DrawAspect="Content" ObjectID="_1502697490"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057" w:name="_Ref280612869"/>
      <w:bookmarkStart w:id="1058" w:name="_Toc410636380"/>
      <w:bookmarkStart w:id="1059" w:name="_Toc302147238"/>
      <w:r>
        <w:lastRenderedPageBreak/>
        <w:t>Distribution</w:t>
      </w:r>
      <w:bookmarkEnd w:id="1057"/>
      <w:bookmarkEnd w:id="1058"/>
      <w:bookmarkEnd w:id="105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060" w:name="_Toc410636381"/>
      <w:bookmarkStart w:id="1061" w:name="_Toc302147239"/>
      <w:r>
        <w:lastRenderedPageBreak/>
        <w:t>Spherical</w:t>
      </w:r>
      <w:bookmarkEnd w:id="1060"/>
      <w:bookmarkEnd w:id="106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55pt;height:21.75pt" o:ole="">
            <v:imagedata r:id="rId1145" o:title=""/>
          </v:shape>
          <o:OLEObject Type="Embed" ProgID="Equation.DSMT4" ShapeID="_x0000_i1583" DrawAspect="Content" ObjectID="_1502697491"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062" w:name="_Toc410636382"/>
      <w:bookmarkStart w:id="1063" w:name="_Toc302147240"/>
      <w:r>
        <w:lastRenderedPageBreak/>
        <w:t>Ellipsoidal</w:t>
      </w:r>
      <w:bookmarkEnd w:id="1062"/>
      <w:bookmarkEnd w:id="106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25pt;height:43.45pt" o:ole="">
            <v:imagedata r:id="rId1148" o:title=""/>
          </v:shape>
          <o:OLEObject Type="Embed" ProgID="Equation.DSMT4" ShapeID="_x0000_i1584" DrawAspect="Content" ObjectID="_1502697492"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25pt;height:21.75pt" o:ole="">
            <v:imagedata r:id="rId1150" o:title=""/>
          </v:shape>
          <o:OLEObject Type="Embed" ProgID="Equation.DSMT4" ShapeID="_x0000_i1585" DrawAspect="Content" ObjectID="_1502697493" r:id="rId1151"/>
        </w:object>
      </w:r>
      <w:r>
        <w:t xml:space="preserve"> are the components of </w:t>
      </w:r>
      <w:r w:rsidRPr="00025957">
        <w:rPr>
          <w:position w:val="-4"/>
        </w:rPr>
        <w:object w:dxaOrig="200" w:dyaOrig="200" w14:anchorId="105B2652">
          <v:shape id="_x0000_i1586" type="#_x0000_t75" style="width:7.45pt;height:7.45pt" o:ole="">
            <v:imagedata r:id="rId1152" o:title=""/>
          </v:shape>
          <o:OLEObject Type="Embed" ProgID="Equation.DSMT4" ShapeID="_x0000_i1586" DrawAspect="Content" ObjectID="_1502697494" r:id="rId1153"/>
        </w:object>
      </w:r>
      <w:r>
        <w:t xml:space="preserve"> and </w:t>
      </w:r>
      <w:r w:rsidRPr="00315B5A">
        <w:rPr>
          <w:position w:val="-6"/>
        </w:rPr>
        <w:object w:dxaOrig="240" w:dyaOrig="279" w14:anchorId="13D9CF50">
          <v:shape id="_x0000_i1587" type="#_x0000_t75" style="width:14.95pt;height:14.95pt" o:ole="">
            <v:imagedata r:id="rId1154" o:title=""/>
          </v:shape>
          <o:OLEObject Type="Embed" ProgID="Equation.DSMT4" ShapeID="_x0000_i1587" DrawAspect="Content" ObjectID="_1502697495" r:id="rId1155"/>
        </w:object>
      </w:r>
      <w:r>
        <w:t xml:space="preserve"> is calculated to satisfy the integration constraint on </w:t>
      </w:r>
      <w:r w:rsidRPr="00315B5A">
        <w:rPr>
          <w:position w:val="-14"/>
        </w:rPr>
        <w:object w:dxaOrig="580" w:dyaOrig="400" w14:anchorId="25F2FA65">
          <v:shape id="_x0000_i1588" type="#_x0000_t75" style="width:28.55pt;height:21.75pt" o:ole="">
            <v:imagedata r:id="rId1156" o:title=""/>
          </v:shape>
          <o:OLEObject Type="Embed" ProgID="Equation.DSMT4" ShapeID="_x0000_i1588" DrawAspect="Content" ObjectID="_1502697496" r:id="rId1157"/>
        </w:object>
      </w:r>
      <w:r>
        <w:t xml:space="preserve">.  The parameters </w:t>
      </w:r>
      <w:r w:rsidRPr="00315B5A">
        <w:rPr>
          <w:position w:val="-14"/>
        </w:rPr>
        <w:object w:dxaOrig="780" w:dyaOrig="400" w14:anchorId="757CAF5B">
          <v:shape id="_x0000_i1589" type="#_x0000_t75" style="width:35.3pt;height:21.75pt" o:ole="">
            <v:imagedata r:id="rId1158" o:title=""/>
          </v:shape>
          <o:OLEObject Type="Embed" ProgID="Equation.DSMT4" ShapeID="_x0000_i1589" DrawAspect="Content" ObjectID="_1502697497"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3"/>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3pt;height:21.75pt" o:ole="">
                  <v:imagedata r:id="rId1160" o:title=""/>
                </v:shape>
                <o:OLEObject Type="Embed" ProgID="Equation.DSMT4" ShapeID="_x0000_i1590" DrawAspect="Content" ObjectID="_1502697498"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95pt;height:14.95pt" o:ole="">
            <v:imagedata r:id="rId1162" o:title=""/>
          </v:shape>
          <o:OLEObject Type="Embed" ProgID="Equation.DSMT4" ShapeID="_x0000_i1591" DrawAspect="Content" ObjectID="_1502697499" r:id="rId1163"/>
        </w:object>
      </w:r>
      <w:r>
        <w:t xml:space="preserve"> is automatically adjusted to account for the values of the semi-principal axes </w:t>
      </w:r>
      <w:r w:rsidRPr="00315B5A">
        <w:rPr>
          <w:position w:val="-14"/>
        </w:rPr>
        <w:object w:dxaOrig="780" w:dyaOrig="400" w14:anchorId="6112EFA5">
          <v:shape id="_x0000_i1592" type="#_x0000_t75" style="width:35.3pt;height:21.75pt" o:ole="">
            <v:imagedata r:id="rId1164" o:title=""/>
          </v:shape>
          <o:OLEObject Type="Embed" ProgID="Equation.DSMT4" ShapeID="_x0000_i1592" DrawAspect="Content" ObjectID="_1502697500"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064" w:name="_Toc410636383"/>
      <w:bookmarkStart w:id="1065" w:name="_Toc302147241"/>
      <w:r>
        <w:lastRenderedPageBreak/>
        <w:t>π-Periodic von Mises Distribution</w:t>
      </w:r>
      <w:bookmarkEnd w:id="1064"/>
      <w:bookmarkEnd w:id="106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75pt;height:43.45pt" o:ole="">
            <v:imagedata r:id="rId1173" o:title=""/>
          </v:shape>
          <o:OLEObject Type="Embed" ProgID="Equation.DSMT4" ShapeID="_x0000_i1593" DrawAspect="Content" ObjectID="_1502697501"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25pt;height:21.75pt" o:ole="">
            <v:imagedata r:id="rId1175" o:title=""/>
          </v:shape>
          <o:OLEObject Type="Embed" ProgID="Equation.DSMT4" ShapeID="_x0000_i1594" DrawAspect="Content" ObjectID="_1502697502" r:id="rId1176"/>
        </w:object>
      </w:r>
      <w:r>
        <w:t xml:space="preserve"> are the components of </w:t>
      </w:r>
      <w:r w:rsidRPr="00025957">
        <w:rPr>
          <w:position w:val="-4"/>
        </w:rPr>
        <w:object w:dxaOrig="200" w:dyaOrig="200" w14:anchorId="45032203">
          <v:shape id="_x0000_i1595" type="#_x0000_t75" style="width:7.45pt;height:7.45pt" o:ole="">
            <v:imagedata r:id="rId1177" o:title=""/>
          </v:shape>
          <o:OLEObject Type="Embed" ProgID="Equation.DSMT4" ShapeID="_x0000_i1595" DrawAspect="Content" ObjectID="_1502697503" r:id="rId1178"/>
        </w:object>
      </w:r>
      <w:r>
        <w:t xml:space="preserve"> and </w:t>
      </w:r>
      <w:r w:rsidRPr="00315B5A">
        <w:rPr>
          <w:position w:val="-6"/>
        </w:rPr>
        <w:object w:dxaOrig="200" w:dyaOrig="279" w14:anchorId="243C9C5E">
          <v:shape id="_x0000_i1596" type="#_x0000_t75" style="width:7.45pt;height:14.95pt" o:ole="">
            <v:imagedata r:id="rId1179" o:title=""/>
          </v:shape>
          <o:OLEObject Type="Embed" ProgID="Equation.DSMT4" ShapeID="_x0000_i1596" DrawAspect="Content" ObjectID="_1502697504" r:id="rId1180"/>
        </w:object>
      </w:r>
      <w:r>
        <w:t xml:space="preserve"> is the concentration parameter (</w:t>
      </w:r>
      <w:r w:rsidRPr="00315B5A">
        <w:rPr>
          <w:position w:val="-6"/>
        </w:rPr>
        <w:object w:dxaOrig="540" w:dyaOrig="279" w14:anchorId="44477C5E">
          <v:shape id="_x0000_i1597" type="#_x0000_t75" style="width:28.55pt;height:14.95pt" o:ole="">
            <v:imagedata r:id="rId1181" o:title=""/>
          </v:shape>
          <o:OLEObject Type="Embed" ProgID="Equation.DSMT4" ShapeID="_x0000_i1597" DrawAspect="Content" ObjectID="_1502697505"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45pt;height:14.95pt" o:ole="">
                  <v:imagedata r:id="rId1183" o:title=""/>
                </v:shape>
                <o:OLEObject Type="Embed" ProgID="Equation.DSMT4" ShapeID="_x0000_i1598" DrawAspect="Content" ObjectID="_1502697506"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066" w:name="_Toc410636384"/>
      <w:bookmarkStart w:id="1067" w:name="_Toc302147242"/>
      <w:r>
        <w:lastRenderedPageBreak/>
        <w:t>Circular</w:t>
      </w:r>
      <w:bookmarkEnd w:id="1066"/>
      <w:bookmarkEnd w:id="106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55pt;height:21.75pt" o:ole="">
            <v:imagedata r:id="rId1195" o:title=""/>
          </v:shape>
          <o:OLEObject Type="Embed" ProgID="Equation.DSMT4" ShapeID="_x0000_i1599" DrawAspect="Content" ObjectID="_1502697507"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068" w:name="_Toc410636385"/>
      <w:bookmarkStart w:id="1069" w:name="_Toc302147243"/>
      <w:r>
        <w:lastRenderedPageBreak/>
        <w:t>Elliptical</w:t>
      </w:r>
      <w:bookmarkEnd w:id="1068"/>
      <w:bookmarkEnd w:id="106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45pt;height:43.45pt" o:ole="">
            <v:imagedata r:id="rId1197" o:title=""/>
          </v:shape>
          <o:OLEObject Type="Embed" ProgID="Equation.DSMT4" ShapeID="_x0000_i1600" DrawAspect="Content" ObjectID="_1502697508"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25pt;height:21.75pt" o:ole="">
            <v:imagedata r:id="rId1199" o:title=""/>
          </v:shape>
          <o:OLEObject Type="Embed" ProgID="Equation.DSMT4" ShapeID="_x0000_i1601" DrawAspect="Content" ObjectID="_1502697509" r:id="rId1200"/>
        </w:object>
      </w:r>
      <w:r>
        <w:t xml:space="preserve">  are the components of </w:t>
      </w:r>
      <w:r w:rsidRPr="00025957">
        <w:rPr>
          <w:position w:val="-4"/>
        </w:rPr>
        <w:object w:dxaOrig="200" w:dyaOrig="200" w14:anchorId="1498DFB6">
          <v:shape id="_x0000_i1602" type="#_x0000_t75" style="width:7.45pt;height:7.45pt" o:ole="">
            <v:imagedata r:id="rId1201" o:title=""/>
          </v:shape>
          <o:OLEObject Type="Embed" ProgID="Equation.DSMT4" ShapeID="_x0000_i1602" DrawAspect="Content" ObjectID="_1502697510" r:id="rId1202"/>
        </w:object>
      </w:r>
      <w:r>
        <w:t xml:space="preserve"> and </w:t>
      </w:r>
      <w:r w:rsidRPr="00315B5A">
        <w:rPr>
          <w:position w:val="-14"/>
        </w:rPr>
        <w:object w:dxaOrig="580" w:dyaOrig="400" w14:anchorId="47CB12C6">
          <v:shape id="_x0000_i1603" type="#_x0000_t75" style="width:28.55pt;height:21.75pt" o:ole="">
            <v:imagedata r:id="rId1203" o:title=""/>
          </v:shape>
          <o:OLEObject Type="Embed" ProgID="Equation.DSMT4" ShapeID="_x0000_i1603" DrawAspect="Content" ObjectID="_1502697511" r:id="rId1204"/>
        </w:object>
      </w:r>
      <w:r>
        <w:t xml:space="preserve"> are the semi-principal axes of the ellipse.  Here, </w:t>
      </w:r>
      <w:r w:rsidRPr="00315B5A">
        <w:rPr>
          <w:position w:val="-14"/>
        </w:rPr>
        <w:object w:dxaOrig="1219" w:dyaOrig="400" w14:anchorId="549BFE9C">
          <v:shape id="_x0000_i1604" type="#_x0000_t75" style="width:57.75pt;height:21.75pt" o:ole="">
            <v:imagedata r:id="rId1205" o:title=""/>
          </v:shape>
          <o:OLEObject Type="Embed" ProgID="Equation.DSMT4" ShapeID="_x0000_i1604" DrawAspect="Content" ObjectID="_1502697512" r:id="rId1206"/>
        </w:object>
      </w:r>
      <w:r>
        <w:t xml:space="preserve"> where </w:t>
      </w:r>
      <w:r w:rsidRPr="00025957">
        <w:rPr>
          <w:position w:val="-4"/>
        </w:rPr>
        <w:object w:dxaOrig="260" w:dyaOrig="260" w14:anchorId="7F8387DA">
          <v:shape id="_x0000_i1605" type="#_x0000_t75" style="width:14.25pt;height:14.25pt" o:ole="">
            <v:imagedata r:id="rId1207" o:title=""/>
          </v:shape>
          <o:OLEObject Type="Embed" ProgID="Equation.DSMT4" ShapeID="_x0000_i1605" DrawAspect="Content" ObjectID="_1502697513"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75pt;height:36.7pt" o:ole="">
            <v:imagedata r:id="rId1209" o:title=""/>
          </v:shape>
          <o:OLEObject Type="Embed" ProgID="Equation.DSMT4" ShapeID="_x0000_i1606" DrawAspect="Content" ObjectID="_1502697514"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8"/>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45pt;height:14.25pt" o:ole="">
                  <v:imagedata r:id="rId1211" o:title=""/>
                </v:shape>
                <o:OLEObject Type="Embed" ProgID="Equation.DSMT4" ShapeID="_x0000_i1607" DrawAspect="Content" ObjectID="_1502697515"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45pt;height:14.95pt" o:ole="">
                  <v:imagedata r:id="rId1213" o:title=""/>
                </v:shape>
                <o:OLEObject Type="Embed" ProgID="Equation.DSMT4" ShapeID="_x0000_i1608" DrawAspect="Content" ObjectID="_1502697516"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DA4325" w:rsidRDefault="00DA4325"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DA4325" w:rsidRDefault="00DA4325"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mv="urn:schemas-microsoft-com:mac:vml" xmlns:mo="http://schemas.microsoft.com/office/mac/office/2008/main">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17"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18"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070" w:name="_Toc410636386"/>
      <w:bookmarkStart w:id="1071" w:name="_Toc302147244"/>
      <w:r>
        <w:lastRenderedPageBreak/>
        <w:t>von Mises Distribution</w:t>
      </w:r>
      <w:bookmarkEnd w:id="1070"/>
      <w:bookmarkEnd w:id="107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25pt;height:43.45pt" o:ole="">
            <v:imagedata r:id="rId1219" o:title=""/>
          </v:shape>
          <o:OLEObject Type="Embed" ProgID="Equation.DSMT4" ShapeID="_x0000_i1609" DrawAspect="Content" ObjectID="_1502697517"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25pt;height:21.75pt" o:ole="">
            <v:imagedata r:id="rId1221" o:title=""/>
          </v:shape>
          <o:OLEObject Type="Embed" ProgID="Equation.DSMT4" ShapeID="_x0000_i1610" DrawAspect="Content" ObjectID="_1502697518" r:id="rId1222"/>
        </w:object>
      </w:r>
      <w:r>
        <w:t xml:space="preserve"> are the components of </w:t>
      </w:r>
      <w:r w:rsidRPr="00025957">
        <w:rPr>
          <w:position w:val="-4"/>
        </w:rPr>
        <w:object w:dxaOrig="200" w:dyaOrig="200" w14:anchorId="4161E461">
          <v:shape id="_x0000_i1611" type="#_x0000_t75" style="width:7.45pt;height:7.45pt" o:ole="">
            <v:imagedata r:id="rId1223" o:title=""/>
          </v:shape>
          <o:OLEObject Type="Embed" ProgID="Equation.DSMT4" ShapeID="_x0000_i1611" DrawAspect="Content" ObjectID="_1502697519" r:id="rId1224"/>
        </w:object>
      </w:r>
      <w:r>
        <w:t xml:space="preserve"> and </w:t>
      </w:r>
      <w:r w:rsidRPr="00315B5A">
        <w:rPr>
          <w:position w:val="-6"/>
        </w:rPr>
        <w:object w:dxaOrig="200" w:dyaOrig="279" w14:anchorId="63832EFC">
          <v:shape id="_x0000_i1612" type="#_x0000_t75" style="width:7.45pt;height:14.95pt" o:ole="">
            <v:imagedata r:id="rId1225" o:title=""/>
          </v:shape>
          <o:OLEObject Type="Embed" ProgID="Equation.DSMT4" ShapeID="_x0000_i1612" DrawAspect="Content" ObjectID="_1502697520" r:id="rId1226"/>
        </w:object>
      </w:r>
      <w:r>
        <w:t xml:space="preserve"> is the concentration parameter (</w:t>
      </w:r>
      <w:r w:rsidRPr="00315B5A">
        <w:rPr>
          <w:position w:val="-6"/>
        </w:rPr>
        <w:object w:dxaOrig="540" w:dyaOrig="279" w14:anchorId="3AAE59E8">
          <v:shape id="_x0000_i1613" type="#_x0000_t75" style="width:28.55pt;height:14.95pt" o:ole="">
            <v:imagedata r:id="rId1227" o:title=""/>
          </v:shape>
          <o:OLEObject Type="Embed" ProgID="Equation.DSMT4" ShapeID="_x0000_i1613" DrawAspect="Content" ObjectID="_1502697521" r:id="rId1228"/>
        </w:object>
      </w:r>
      <w:r>
        <w:t xml:space="preserve">).  </w:t>
      </w:r>
      <w:r w:rsidRPr="00315B5A">
        <w:rPr>
          <w:position w:val="-12"/>
        </w:rPr>
        <w:object w:dxaOrig="240" w:dyaOrig="360" w14:anchorId="4DBBE363">
          <v:shape id="_x0000_i1614" type="#_x0000_t75" style="width:14.95pt;height:21.75pt" o:ole="">
            <v:imagedata r:id="rId1229" o:title=""/>
          </v:shape>
          <o:OLEObject Type="Embed" ProgID="Equation.DSMT4" ShapeID="_x0000_i1614" DrawAspect="Content" ObjectID="_1502697522"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45pt;height:14.95pt" o:ole="">
                  <v:imagedata r:id="rId1231" o:title=""/>
                </v:shape>
                <o:OLEObject Type="Embed" ProgID="Equation.DSMT4" ShapeID="_x0000_i1615" DrawAspect="Content" ObjectID="_1502697523"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DA4325" w:rsidRDefault="00DA4325"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DA4325" w:rsidRDefault="00DA4325"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mv="urn:schemas-microsoft-com:mac:vml" xmlns:mo="http://schemas.microsoft.com/office/mac/office/2008/main">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235"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236"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072" w:name="_Ref280622817"/>
      <w:bookmarkStart w:id="1073" w:name="_Ref280622818"/>
      <w:bookmarkStart w:id="1074" w:name="_Toc410636387"/>
      <w:bookmarkStart w:id="1075" w:name="_Toc302147245"/>
      <w:r>
        <w:lastRenderedPageBreak/>
        <w:t>Scheme</w:t>
      </w:r>
      <w:bookmarkEnd w:id="1072"/>
      <w:bookmarkEnd w:id="1073"/>
      <w:bookmarkEnd w:id="1074"/>
      <w:bookmarkEnd w:id="107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076" w:name="_Toc410636388"/>
      <w:bookmarkStart w:id="1077" w:name="_Toc302147246"/>
      <w:r>
        <w:lastRenderedPageBreak/>
        <w:t>Gauss-Kronrod Trapezoidal Rule</w:t>
      </w:r>
      <w:bookmarkEnd w:id="1076"/>
      <w:bookmarkEnd w:id="107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078" w:name="_Toc410636389"/>
      <w:bookmarkStart w:id="1079" w:name="_Toc302147247"/>
      <w:r>
        <w:lastRenderedPageBreak/>
        <w:t>Finite Element Integration Rule</w:t>
      </w:r>
      <w:bookmarkEnd w:id="1078"/>
      <w:bookmarkEnd w:id="1079"/>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45pt;height:7.45pt" o:ole="">
            <v:imagedata r:id="rId1237" o:title=""/>
          </v:shape>
          <o:OLEObject Type="Embed" ProgID="Equation.DSMT4" ShapeID="_x0000_i1616" DrawAspect="Content" ObjectID="_1502697524"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45pt;height:7.45pt" o:ole="">
            <v:imagedata r:id="rId1239" o:title=""/>
          </v:shape>
          <o:OLEObject Type="Embed" ProgID="Equation.DSMT4" ShapeID="_x0000_i1617" DrawAspect="Content" ObjectID="_1502697525"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DA4325" w:rsidRDefault="00DA4325"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mv="urn:schemas-microsoft-com:mac:vml" xmlns:mo="http://schemas.microsoft.com/office/mac/office/2008/main">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245"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246"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247"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EA1ADB" w:rsidRDefault="00EA1AD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248"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080" w:name="_Toc410636390"/>
      <w:bookmarkStart w:id="1081" w:name="_Toc302147248"/>
      <w:r>
        <w:lastRenderedPageBreak/>
        <w:t>Trapezoidal Rule</w:t>
      </w:r>
      <w:bookmarkEnd w:id="1080"/>
      <w:bookmarkEnd w:id="1081"/>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45pt;height:7.45pt" o:ole="">
            <v:imagedata r:id="rId1249" o:title=""/>
          </v:shape>
          <o:OLEObject Type="Embed" ProgID="Equation.DSMT4" ShapeID="_x0000_i1618" DrawAspect="Content" ObjectID="_1502697526"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45pt;height:7.45pt" o:ole="">
            <v:imagedata r:id="rId1251" o:title=""/>
          </v:shape>
          <o:OLEObject Type="Embed" ProgID="Equation.DSMT4" ShapeID="_x0000_i1619" DrawAspect="Content" ObjectID="_1502697527"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082" w:name="_Toc302147249"/>
      <w:r w:rsidRPr="005A3C4B">
        <w:lastRenderedPageBreak/>
        <w:t>Viscoelastic Solids</w:t>
      </w:r>
      <w:bookmarkEnd w:id="1082"/>
    </w:p>
    <w:p w14:paraId="059EB5C5" w14:textId="77777777" w:rsidR="006A0BC1" w:rsidRPr="0097532C" w:rsidRDefault="0095496A" w:rsidP="006A0BC1">
      <w:pPr>
        <w:pStyle w:val="Heading3"/>
      </w:pPr>
      <w:bookmarkStart w:id="1083" w:name="_Toc302147250"/>
      <w:r>
        <w:t>Uncoupled</w:t>
      </w:r>
      <w:r w:rsidR="006A0BC1" w:rsidRPr="0097532C">
        <w:t xml:space="preserve"> Viscoelastic Materials</w:t>
      </w:r>
      <w:bookmarkEnd w:id="108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BB6F29">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57E4201" w:rsidR="009F2D41" w:rsidRPr="00690318" w:rsidRDefault="006C2049" w:rsidP="009F2D41">
      <w:r w:rsidRPr="006C2049">
        <w:rPr>
          <w:position w:val="-30"/>
        </w:rPr>
        <w:object w:dxaOrig="2400" w:dyaOrig="720" w14:anchorId="034963E4">
          <v:shape id="_x0000_i1620" type="#_x0000_t75" style="width:122.25pt;height:36.7pt" o:ole="">
            <v:imagedata r:id="rId1253" o:title=""/>
          </v:shape>
          <o:OLEObject Type="Embed" ProgID="Equation.DSMT4" ShapeID="_x0000_i1620" DrawAspect="Content" ObjectID="_1502697528" r:id="rId1254"/>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1.6pt;height:43.45pt" o:ole="">
            <v:imagedata r:id="rId1255" o:title=""/>
          </v:shape>
          <o:OLEObject Type="Embed" ProgID="Equation.DSMT4" ShapeID="_x0000_i1621" DrawAspect="Content" ObjectID="_1502697529"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95pt;height:14.95pt" o:ole="">
            <v:imagedata r:id="rId1257" o:title=""/>
          </v:shape>
          <o:OLEObject Type="Embed" ProgID="Equation.DSMT4" ShapeID="_x0000_i1622" DrawAspect="Content" ObjectID="_1502697530" r:id="rId1258"/>
        </w:object>
      </w:r>
      <w:r w:rsidR="006C2049" w:rsidRPr="006C2049">
        <w:rPr>
          <w:position w:val="-6"/>
        </w:rPr>
        <w:object w:dxaOrig="279" w:dyaOrig="340" w14:anchorId="311F73C8">
          <v:shape id="_x0000_i1623" type="#_x0000_t75" style="width:14.95pt;height:14.25pt" o:ole="">
            <v:imagedata r:id="rId1259" o:title=""/>
          </v:shape>
          <o:OLEObject Type="Embed" ProgID="Equation.DSMT4" ShapeID="_x0000_i1623" DrawAspect="Content" ObjectID="_1502697531" r:id="rId1260"/>
        </w:object>
      </w:r>
      <w:r w:rsidRPr="00690318">
        <w:t xml:space="preserve"> is the elastic stress derived from </w:t>
      </w:r>
      <w:r w:rsidR="006C2049" w:rsidRPr="006C2049">
        <w:rPr>
          <w:position w:val="-18"/>
        </w:rPr>
        <w:object w:dxaOrig="660" w:dyaOrig="480" w14:anchorId="5F5AC2B1">
          <v:shape id="_x0000_i1624" type="#_x0000_t75" style="width:36.7pt;height:21.75pt" o:ole="">
            <v:imagedata r:id="rId1261" o:title=""/>
          </v:shape>
          <o:OLEObject Type="Embed" ProgID="Equation.DSMT4" ShapeID="_x0000_i1624" DrawAspect="Content" ObjectID="_1502697532" r:id="rId1262"/>
        </w:object>
      </w:r>
      <w:r w:rsidRPr="00690318">
        <w:t xml:space="preserve"> (see Section </w:t>
      </w:r>
      <w:r w:rsidRPr="00690318">
        <w:fldChar w:fldCharType="begin"/>
      </w:r>
      <w:r w:rsidRPr="00690318">
        <w:instrText xml:space="preserve"> REF _Ref167375095 \r \h </w:instrText>
      </w:r>
      <w:r w:rsidRPr="00690318">
        <w:fldChar w:fldCharType="separate"/>
      </w:r>
      <w:r w:rsidR="00BB6F29">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8.4pt;height:36.7pt" o:ole="">
            <v:imagedata r:id="rId1263" o:title=""/>
          </v:shape>
          <o:OLEObject Type="Embed" ProgID="Equation.DSMT4" ShapeID="_x0000_i1625" DrawAspect="Content" ObjectID="_1502697533"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25pt;height:21.75pt" o:ole="">
            <v:imagedata r:id="rId1265" o:title=""/>
          </v:shape>
          <o:OLEObject Type="Embed" ProgID="Equation.DSMT4" ShapeID="_x0000_i1626" DrawAspect="Content" ObjectID="_1502697534" r:id="rId1266"/>
        </w:object>
      </w:r>
      <w:r w:rsidRPr="00690318">
        <w:t xml:space="preserve"> and </w:t>
      </w:r>
      <w:r w:rsidR="006C2049" w:rsidRPr="006C2049">
        <w:rPr>
          <w:position w:val="-12"/>
        </w:rPr>
        <w:object w:dxaOrig="240" w:dyaOrig="360" w14:anchorId="248404C7">
          <v:shape id="_x0000_i1627" type="#_x0000_t75" style="width:14.95pt;height:21.75pt" o:ole="">
            <v:imagedata r:id="rId1267" o:title=""/>
          </v:shape>
          <o:OLEObject Type="Embed" ProgID="Equation.DSMT4" ShapeID="_x0000_i1627" DrawAspect="Content" ObjectID="_1502697535"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25pt;height:21.75pt" o:ole="">
            <v:imagedata r:id="rId1269" o:title=""/>
          </v:shape>
          <o:OLEObject Type="Embed" ProgID="Equation.DSMT4" ShapeID="_x0000_i1628" DrawAspect="Content" ObjectID="_1502697536" r:id="rId1270"/>
        </w:object>
      </w:r>
      <w:r w:rsidRPr="00690318">
        <w:t xml:space="preserve">, </w:t>
      </w:r>
      <w:r w:rsidR="006C2049" w:rsidRPr="006C2049">
        <w:rPr>
          <w:position w:val="-12"/>
        </w:rPr>
        <w:object w:dxaOrig="260" w:dyaOrig="360" w14:anchorId="66FB8A23">
          <v:shape id="_x0000_i1629" type="#_x0000_t75" style="width:14.25pt;height:21.75pt" o:ole="">
            <v:imagedata r:id="rId1271" o:title=""/>
          </v:shape>
          <o:OLEObject Type="Embed" ProgID="Equation.DSMT4" ShapeID="_x0000_i1629" DrawAspect="Content" ObjectID="_1502697537" r:id="rId1272"/>
        </w:object>
      </w:r>
      <w:r w:rsidRPr="00690318">
        <w:t xml:space="preserve">, </w:t>
      </w:r>
      <w:r w:rsidR="006C2049" w:rsidRPr="006C2049">
        <w:rPr>
          <w:position w:val="-12"/>
        </w:rPr>
        <w:object w:dxaOrig="240" w:dyaOrig="360" w14:anchorId="5BC5A9DF">
          <v:shape id="_x0000_i1630" type="#_x0000_t75" style="width:14.95pt;height:21.75pt" o:ole="">
            <v:imagedata r:id="rId1273" o:title=""/>
          </v:shape>
          <o:OLEObject Type="Embed" ProgID="Equation.DSMT4" ShapeID="_x0000_i1630" DrawAspect="Content" ObjectID="_1502697538" r:id="rId1274"/>
        </w:object>
      </w:r>
      <w:r w:rsidRPr="00690318">
        <w:t xml:space="preserve"> and </w:t>
      </w:r>
      <w:r w:rsidR="006C2049" w:rsidRPr="006C2049">
        <w:rPr>
          <w:position w:val="-12"/>
        </w:rPr>
        <w:object w:dxaOrig="260" w:dyaOrig="360" w14:anchorId="58D3B16E">
          <v:shape id="_x0000_i1631" type="#_x0000_t75" style="width:14.25pt;height:21.75pt" o:ole="">
            <v:imagedata r:id="rId1275" o:title=""/>
          </v:shape>
          <o:OLEObject Type="Embed" ProgID="Equation.DSMT4" ShapeID="_x0000_i1631" DrawAspect="Content" ObjectID="_1502697539"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BB6F29">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084" w:name="_Toc337555811"/>
      <w:bookmarkStart w:id="1085" w:name="_Toc350247046"/>
      <w:bookmarkStart w:id="1086" w:name="_Toc350354932"/>
      <w:bookmarkStart w:id="1087" w:name="_Toc350439890"/>
      <w:bookmarkStart w:id="1088" w:name="_Toc352596296"/>
      <w:bookmarkStart w:id="1089" w:name="_Toc363725069"/>
      <w:bookmarkStart w:id="1090" w:name="_Toc337555812"/>
      <w:bookmarkStart w:id="1091" w:name="_Toc350247047"/>
      <w:bookmarkStart w:id="1092" w:name="_Toc350354933"/>
      <w:bookmarkStart w:id="1093" w:name="_Toc350439891"/>
      <w:bookmarkStart w:id="1094" w:name="_Toc352596297"/>
      <w:bookmarkStart w:id="1095" w:name="_Toc363725070"/>
      <w:bookmarkStart w:id="1096" w:name="_Toc200951632"/>
      <w:bookmarkStart w:id="1097" w:name="_Toc302147251"/>
      <w:bookmarkEnd w:id="1084"/>
      <w:bookmarkEnd w:id="1085"/>
      <w:bookmarkEnd w:id="1086"/>
      <w:bookmarkEnd w:id="1087"/>
      <w:bookmarkEnd w:id="1088"/>
      <w:bookmarkEnd w:id="1089"/>
      <w:bookmarkEnd w:id="1090"/>
      <w:bookmarkEnd w:id="1091"/>
      <w:bookmarkEnd w:id="1092"/>
      <w:bookmarkEnd w:id="1093"/>
      <w:bookmarkEnd w:id="1094"/>
      <w:bookmarkEnd w:id="1095"/>
      <w:r w:rsidRPr="00690318">
        <w:lastRenderedPageBreak/>
        <w:t>Compressible Viscoelastic Materials</w:t>
      </w:r>
      <w:bookmarkEnd w:id="1096"/>
      <w:bookmarkEnd w:id="109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25pt;height:36.7pt" o:ole="">
            <v:imagedata r:id="rId1277" o:title=""/>
          </v:shape>
          <o:OLEObject Type="Embed" ProgID="Equation.DSMT4" ShapeID="_x0000_i1632" DrawAspect="Content" ObjectID="_1502697540"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95pt;height:14.95pt" o:ole="">
            <v:imagedata r:id="rId1279" o:title=""/>
          </v:shape>
          <o:OLEObject Type="Embed" ProgID="Equation.DSMT4" ShapeID="_x0000_i1633" DrawAspect="Content" ObjectID="_1502697541"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8.4pt;height:36.7pt" o:ole="">
            <v:imagedata r:id="rId1281" o:title=""/>
          </v:shape>
          <o:OLEObject Type="Embed" ProgID="Equation.DSMT4" ShapeID="_x0000_i1634" DrawAspect="Content" ObjectID="_1502697542"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25pt;height:21.75pt" o:ole="">
            <v:imagedata r:id="rId1283" o:title=""/>
          </v:shape>
          <o:OLEObject Type="Embed" ProgID="Equation.DSMT4" ShapeID="_x0000_i1635" DrawAspect="Content" ObjectID="_1502697543" r:id="rId1284"/>
        </w:object>
      </w:r>
      <w:r w:rsidRPr="00690318">
        <w:t xml:space="preserve"> and </w:t>
      </w:r>
      <w:r w:rsidR="006C2049" w:rsidRPr="006C2049">
        <w:rPr>
          <w:position w:val="-12"/>
        </w:rPr>
        <w:object w:dxaOrig="240" w:dyaOrig="360" w14:anchorId="0B2E8E41">
          <v:shape id="_x0000_i1636" type="#_x0000_t75" style="width:14.95pt;height:21.75pt" o:ole="">
            <v:imagedata r:id="rId1285" o:title=""/>
          </v:shape>
          <o:OLEObject Type="Embed" ProgID="Equation.DSMT4" ShapeID="_x0000_i1636" DrawAspect="Content" ObjectID="_1502697544"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25pt;height:21.75pt" o:ole="">
            <v:imagedata r:id="rId1287" o:title=""/>
          </v:shape>
          <o:OLEObject Type="Embed" ProgID="Equation.DSMT4" ShapeID="_x0000_i1637" DrawAspect="Content" ObjectID="_1502697545" r:id="rId1288"/>
        </w:object>
      </w:r>
      <w:r w:rsidRPr="00690318">
        <w:t xml:space="preserve">, </w:t>
      </w:r>
      <w:r w:rsidR="006C2049" w:rsidRPr="006C2049">
        <w:rPr>
          <w:position w:val="-12"/>
        </w:rPr>
        <w:object w:dxaOrig="260" w:dyaOrig="360" w14:anchorId="52C94B67">
          <v:shape id="_x0000_i1638" type="#_x0000_t75" style="width:14.25pt;height:21.75pt" o:ole="">
            <v:imagedata r:id="rId1289" o:title=""/>
          </v:shape>
          <o:OLEObject Type="Embed" ProgID="Equation.DSMT4" ShapeID="_x0000_i1638" DrawAspect="Content" ObjectID="_1502697546" r:id="rId1290"/>
        </w:object>
      </w:r>
      <w:r w:rsidRPr="00690318">
        <w:t xml:space="preserve">, </w:t>
      </w:r>
      <w:r w:rsidR="006C2049" w:rsidRPr="006C2049">
        <w:rPr>
          <w:position w:val="-12"/>
        </w:rPr>
        <w:object w:dxaOrig="240" w:dyaOrig="360" w14:anchorId="21F832DD">
          <v:shape id="_x0000_i1639" type="#_x0000_t75" style="width:14.95pt;height:21.75pt" o:ole="">
            <v:imagedata r:id="rId1291" o:title=""/>
          </v:shape>
          <o:OLEObject Type="Embed" ProgID="Equation.DSMT4" ShapeID="_x0000_i1639" DrawAspect="Content" ObjectID="_1502697547" r:id="rId1292"/>
        </w:object>
      </w:r>
      <w:r w:rsidRPr="00690318">
        <w:t xml:space="preserve"> and </w:t>
      </w:r>
      <w:r w:rsidR="006C2049" w:rsidRPr="006C2049">
        <w:rPr>
          <w:position w:val="-12"/>
        </w:rPr>
        <w:object w:dxaOrig="260" w:dyaOrig="360" w14:anchorId="01C032C1">
          <v:shape id="_x0000_i1640" type="#_x0000_t75" style="width:14.25pt;height:21.75pt" o:ole="">
            <v:imagedata r:id="rId1293" o:title=""/>
          </v:shape>
          <o:OLEObject Type="Embed" ProgID="Equation.DSMT4" ShapeID="_x0000_i1640" DrawAspect="Content" ObjectID="_1502697548"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BB6F29">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098" w:name="_Ref290146534"/>
      <w:bookmarkStart w:id="1099" w:name="_Toc302147252"/>
      <w:r>
        <w:lastRenderedPageBreak/>
        <w:t>Reactive Viscoelastic Solid</w:t>
      </w:r>
      <w:bookmarkEnd w:id="1098"/>
      <w:bookmarkEnd w:id="1099"/>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del w:id="1100"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45pt;height:28.55pt" o:ole="">
            <v:imagedata r:id="rId1295" o:title=""/>
          </v:shape>
          <o:OLEObject Type="Embed" ProgID="Equation.DSMT4" ShapeID="_x0000_i1641" DrawAspect="Content" ObjectID="_1502697549"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25pt;height:21.75pt" o:ole="">
            <v:imagedata r:id="rId1297" o:title=""/>
          </v:shape>
          <o:OLEObject Type="Embed" ProgID="Equation.DSMT4" ShapeID="_x0000_i1642" DrawAspect="Content" ObjectID="_1502697550" r:id="rId1298"/>
        </w:object>
      </w:r>
      <w:r>
        <w:t xml:space="preserve"> is the strain energy density of strong bonds and </w:t>
      </w:r>
      <w:r w:rsidRPr="007E2473">
        <w:rPr>
          <w:position w:val="-12"/>
        </w:rPr>
        <w:object w:dxaOrig="360" w:dyaOrig="400" w14:anchorId="7C136F39">
          <v:shape id="_x0000_i1643" type="#_x0000_t75" style="width:21.75pt;height:21.75pt" o:ole="">
            <v:imagedata r:id="rId1299" o:title=""/>
          </v:shape>
          <o:OLEObject Type="Embed" ProgID="Equation.DSMT4" ShapeID="_x0000_i1643" DrawAspect="Content" ObjectID="_1502697551"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25pt;height:14.95pt" o:ole="">
            <v:imagedata r:id="rId1301" o:title=""/>
          </v:shape>
          <o:OLEObject Type="Embed" ProgID="Equation.DSMT4" ShapeID="_x0000_i1644" DrawAspect="Content" ObjectID="_1502697552"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25pt;height:14.95pt" o:ole="">
            <v:imagedata r:id="rId1303" o:title=""/>
          </v:shape>
          <o:OLEObject Type="Embed" ProgID="Equation.DSMT4" ShapeID="_x0000_i1645" DrawAspect="Content" ObjectID="_1502697553" r:id="rId1304"/>
        </w:object>
      </w:r>
      <w:r>
        <w:t xml:space="preserve"> is the relative deformation gradient for the </w:t>
      </w:r>
      <w:r w:rsidRPr="0082021A">
        <w:rPr>
          <w:position w:val="-4"/>
        </w:rPr>
        <w:object w:dxaOrig="380" w:dyaOrig="200" w14:anchorId="72E9610A">
          <v:shape id="_x0000_i1646" type="#_x0000_t75" style="width:21.75pt;height:7.45pt" o:ole="">
            <v:imagedata r:id="rId1305" o:title=""/>
          </v:shape>
          <o:OLEObject Type="Embed" ProgID="Equation.DSMT4" ShapeID="_x0000_i1646" DrawAspect="Content" ObjectID="_1502697554" r:id="rId1306"/>
        </w:object>
      </w:r>
      <w:r>
        <w:t xml:space="preserve">generation weak bonds, such that </w:t>
      </w:r>
      <w:r w:rsidRPr="0082021A">
        <w:rPr>
          <w:position w:val="-4"/>
        </w:rPr>
        <w:object w:dxaOrig="660" w:dyaOrig="320" w14:anchorId="44307B36">
          <v:shape id="_x0000_i1647" type="#_x0000_t75" style="width:36.7pt;height:14.95pt" o:ole="">
            <v:imagedata r:id="rId1307" o:title=""/>
          </v:shape>
          <o:OLEObject Type="Embed" ProgID="Equation.DSMT4" ShapeID="_x0000_i1647" DrawAspect="Content" ObjectID="_1502697555" r:id="rId1308"/>
        </w:object>
      </w:r>
      <w:r>
        <w:t xml:space="preserve"> at time </w:t>
      </w:r>
      <w:r w:rsidRPr="0082021A">
        <w:rPr>
          <w:position w:val="-4"/>
        </w:rPr>
        <w:object w:dxaOrig="200" w:dyaOrig="200" w14:anchorId="0CB00C37">
          <v:shape id="_x0000_i1648" type="#_x0000_t75" style="width:7.45pt;height:7.45pt" o:ole="">
            <v:imagedata r:id="rId1309" o:title=""/>
          </v:shape>
          <o:OLEObject Type="Embed" ProgID="Equation.DSMT4" ShapeID="_x0000_i1648" DrawAspect="Content" ObjectID="_1502697556" r:id="rId1310"/>
        </w:object>
      </w:r>
      <w:r>
        <w:t xml:space="preserve">.  In this expression, </w:t>
      </w:r>
      <w:r w:rsidRPr="006A2D15">
        <w:rPr>
          <w:position w:val="-14"/>
        </w:rPr>
        <w:object w:dxaOrig="860" w:dyaOrig="420" w14:anchorId="26F5389A">
          <v:shape id="_x0000_i1649" type="#_x0000_t75" style="width:43.45pt;height:21.75pt" o:ole="">
            <v:imagedata r:id="rId1311" o:title=""/>
          </v:shape>
          <o:OLEObject Type="Embed" ProgID="Equation.DSMT4" ShapeID="_x0000_i1649" DrawAspect="Content" ObjectID="_1502697557" r:id="rId1312"/>
        </w:object>
      </w:r>
      <w:r>
        <w:t xml:space="preserve"> is the mass fraction of </w:t>
      </w:r>
      <w:r w:rsidRPr="008F4FC8">
        <w:rPr>
          <w:position w:val="-4"/>
        </w:rPr>
        <w:object w:dxaOrig="380" w:dyaOrig="200" w14:anchorId="4A89F337">
          <v:shape id="_x0000_i1650" type="#_x0000_t75" style="width:21.75pt;height:7.45pt" o:ole="">
            <v:imagedata r:id="rId1313" o:title=""/>
          </v:shape>
          <o:OLEObject Type="Embed" ProgID="Equation.DSMT4" ShapeID="_x0000_i1650" DrawAspect="Content" ObjectID="_1502697558"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45pt;height:7.45pt" o:ole="">
            <v:imagedata r:id="rId1315" o:title=""/>
          </v:shape>
          <o:OLEObject Type="Embed" ProgID="Equation.DSMT4" ShapeID="_x0000_i1651" DrawAspect="Content" ObjectID="_1502697559" r:id="rId1316"/>
        </w:object>
      </w:r>
      <w:r>
        <w:t xml:space="preserve"> that were created prior to the current time </w:t>
      </w:r>
      <w:r w:rsidRPr="008F4FC8">
        <w:rPr>
          <w:position w:val="-4"/>
        </w:rPr>
        <w:object w:dxaOrig="140" w:dyaOrig="220" w14:anchorId="68758E03">
          <v:shape id="_x0000_i1652" type="#_x0000_t75" style="width:7.45pt;height:7.45pt" o:ole="">
            <v:imagedata r:id="rId1317" o:title=""/>
          </v:shape>
          <o:OLEObject Type="Embed" ProgID="Equation.DSMT4" ShapeID="_x0000_i1652" DrawAspect="Content" ObjectID="_1502697560"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95pt;height:14.95pt" o:ole="">
            <v:imagedata r:id="rId1319" o:title=""/>
          </v:shape>
          <o:OLEObject Type="Embed" ProgID="Equation.DSMT4" ShapeID="_x0000_i1653" DrawAspect="Content" ObjectID="_1502697561" r:id="rId1320"/>
        </w:object>
      </w:r>
      <w:r>
        <w:t xml:space="preserve">, based on constitutive assumptions for the weak bond mass fraction supply </w:t>
      </w:r>
      <w:r w:rsidRPr="00731A28">
        <w:rPr>
          <w:position w:val="-4"/>
        </w:rPr>
        <w:object w:dxaOrig="320" w:dyaOrig="320" w14:anchorId="6650B957">
          <v:shape id="_x0000_i1654" type="#_x0000_t75" style="width:14.95pt;height:14.95pt" o:ole="">
            <v:imagedata r:id="rId1321" o:title=""/>
          </v:shape>
          <o:OLEObject Type="Embed" ProgID="Equation.DSMT4" ShapeID="_x0000_i1654" DrawAspect="Content" ObjectID="_1502697562" r:id="rId1322"/>
        </w:object>
      </w:r>
      <w:r>
        <w:t xml:space="preserve">.  In particular, for </w:t>
      </w:r>
      <w:r w:rsidRPr="00731A28">
        <w:rPr>
          <w:position w:val="-4"/>
        </w:rPr>
        <w:object w:dxaOrig="380" w:dyaOrig="200" w14:anchorId="43A78A13">
          <v:shape id="_x0000_i1655" type="#_x0000_t75" style="width:21.75pt;height:7.45pt" o:ole="">
            <v:imagedata r:id="rId1323" o:title=""/>
          </v:shape>
          <o:OLEObject Type="Embed" ProgID="Equation.DSMT4" ShapeID="_x0000_i1655" DrawAspect="Content" ObjectID="_1502697563" r:id="rId1324"/>
        </w:object>
      </w:r>
      <w:r>
        <w:t xml:space="preserve">generation bonds reforming in an unloaded state during the time interval </w:t>
      </w:r>
      <w:r w:rsidRPr="00731A28">
        <w:rPr>
          <w:position w:val="-4"/>
        </w:rPr>
        <w:object w:dxaOrig="860" w:dyaOrig="240" w14:anchorId="1BE85A4E">
          <v:shape id="_x0000_i1656" type="#_x0000_t75" style="width:43.45pt;height:14.95pt" o:ole="">
            <v:imagedata r:id="rId1325" o:title=""/>
          </v:shape>
          <o:OLEObject Type="Embed" ProgID="Equation.DSMT4" ShapeID="_x0000_i1656" DrawAspect="Content" ObjectID="_1502697564" r:id="rId1326"/>
        </w:object>
      </w:r>
      <w:r>
        <w:t xml:space="preserve">, and subsequently breaking in response to loading at </w:t>
      </w:r>
      <w:r w:rsidRPr="00731A28">
        <w:rPr>
          <w:position w:val="-4"/>
        </w:rPr>
        <w:object w:dxaOrig="500" w:dyaOrig="220" w14:anchorId="30BC8D7A">
          <v:shape id="_x0000_i1657" type="#_x0000_t75" style="width:28.55pt;height:7.45pt" o:ole="">
            <v:imagedata r:id="rId1327" o:title=""/>
          </v:shape>
          <o:OLEObject Type="Embed" ProgID="Equation.DSMT4" ShapeID="_x0000_i1657" DrawAspect="Content" ObjectID="_1502697565"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3.35pt;height:79.45pt" o:ole="">
            <v:imagedata r:id="rId1329" o:title=""/>
          </v:shape>
          <o:OLEObject Type="Embed" ProgID="Equation.DSMT4" ShapeID="_x0000_i1658" DrawAspect="Content" ObjectID="_1502697566"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25pt;height:28.55pt" o:ole="">
            <v:imagedata r:id="rId1331" o:title=""/>
          </v:shape>
          <o:OLEObject Type="Embed" ProgID="Equation.DSMT4" ShapeID="_x0000_i1659" DrawAspect="Content" ObjectID="_1502697567"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25pt;height:21.75pt" o:ole="">
            <v:imagedata r:id="rId1333" o:title=""/>
          </v:shape>
          <o:OLEObject Type="Embed" ProgID="Equation.DSMT4" ShapeID="_x0000_i1660" DrawAspect="Content" ObjectID="_1502697568"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75pt;height:21.75pt" o:ole="">
            <v:imagedata r:id="rId1335" o:title=""/>
          </v:shape>
          <o:OLEObject Type="Embed" ProgID="Equation.DSMT4" ShapeID="_x0000_i1661" DrawAspect="Content" ObjectID="_1502697569" r:id="rId1336"/>
        </w:object>
      </w:r>
      <w:r>
        <w:t xml:space="preserve"> satisfies </w:t>
      </w:r>
      <w:r w:rsidRPr="007E2473">
        <w:rPr>
          <w:position w:val="-14"/>
        </w:rPr>
        <w:object w:dxaOrig="840" w:dyaOrig="420" w14:anchorId="03987B12">
          <v:shape id="_x0000_i1662" type="#_x0000_t75" style="width:43.45pt;height:21.75pt" o:ole="">
            <v:imagedata r:id="rId1337" o:title=""/>
          </v:shape>
          <o:OLEObject Type="Embed" ProgID="Equation.DSMT4" ShapeID="_x0000_i1662" DrawAspect="Content" ObjectID="_1502697570" r:id="rId1338"/>
        </w:object>
      </w:r>
      <w:r>
        <w:t xml:space="preserve"> and </w:t>
      </w:r>
      <w:r w:rsidRPr="007E2473">
        <w:rPr>
          <w:position w:val="-14"/>
        </w:rPr>
        <w:object w:dxaOrig="1340" w:dyaOrig="420" w14:anchorId="60B3B859">
          <v:shape id="_x0000_i1663" type="#_x0000_t75" style="width:64.55pt;height:21.75pt" o:ole="">
            <v:imagedata r:id="rId1339" o:title=""/>
          </v:shape>
          <o:OLEObject Type="Embed" ProgID="Equation.DSMT4" ShapeID="_x0000_i1663" DrawAspect="Content" ObjectID="_1502697571" r:id="rId1340"/>
        </w:object>
      </w:r>
      <w:r>
        <w:t xml:space="preserve">, and decreases monotonically with </w:t>
      </w:r>
      <w:r w:rsidRPr="003D7647">
        <w:rPr>
          <w:position w:val="-4"/>
        </w:rPr>
        <w:object w:dxaOrig="140" w:dyaOrig="220" w14:anchorId="68B0F617">
          <v:shape id="_x0000_i1664" type="#_x0000_t75" style="width:7.45pt;height:7.45pt" o:ole="">
            <v:imagedata r:id="rId1341" o:title=""/>
          </v:shape>
          <o:OLEObject Type="Embed" ProgID="Equation.DSMT4" ShapeID="_x0000_i1664" DrawAspect="Content" ObjectID="_1502697572" r:id="rId1342"/>
        </w:object>
      </w:r>
      <w:r>
        <w:t xml:space="preserve">.) In particular, </w:t>
      </w:r>
      <w:r w:rsidRPr="007E2473">
        <w:rPr>
          <w:position w:val="-10"/>
        </w:rPr>
        <w:object w:dxaOrig="220" w:dyaOrig="260" w14:anchorId="39CA6AD3">
          <v:shape id="_x0000_i1665" type="#_x0000_t75" style="width:7.45pt;height:14.25pt" o:ole="">
            <v:imagedata r:id="rId1343" o:title=""/>
          </v:shape>
          <o:OLEObject Type="Embed" ProgID="Equation.DSMT4" ShapeID="_x0000_i1665" DrawAspect="Content" ObjectID="_1502697573" r:id="rId1344"/>
        </w:object>
      </w:r>
      <w:r>
        <w:t xml:space="preserve"> may depend on the strain at time </w:t>
      </w:r>
      <w:r w:rsidRPr="00541E56">
        <w:rPr>
          <w:position w:val="-4"/>
        </w:rPr>
        <w:object w:dxaOrig="180" w:dyaOrig="200" w14:anchorId="494213AF">
          <v:shape id="_x0000_i1666" type="#_x0000_t75" style="width:7.45pt;height:7.45pt" o:ole="">
            <v:imagedata r:id="rId1345" o:title=""/>
          </v:shape>
          <o:OLEObject Type="Embed" ProgID="Equation.DSMT4" ShapeID="_x0000_i1666" DrawAspect="Content" ObjectID="_1502697574" r:id="rId1346"/>
        </w:object>
      </w:r>
      <w:r>
        <w:t xml:space="preserve"> relative to the reference configuration of the </w:t>
      </w:r>
      <w:r w:rsidRPr="00541E56">
        <w:rPr>
          <w:position w:val="-4"/>
        </w:rPr>
        <w:object w:dxaOrig="380" w:dyaOrig="200" w14:anchorId="793F8451">
          <v:shape id="_x0000_i1667" type="#_x0000_t75" style="width:21.75pt;height:7.45pt" o:ole="">
            <v:imagedata r:id="rId1347" o:title=""/>
          </v:shape>
          <o:OLEObject Type="Embed" ProgID="Equation.DSMT4" ShapeID="_x0000_i1667" DrawAspect="Content" ObjectID="_1502697575" r:id="rId1348"/>
        </w:object>
      </w:r>
      <w:r>
        <w:t xml:space="preserve">generation.  In the recursive expression above, the earliest generation </w:t>
      </w:r>
      <w:r w:rsidRPr="00541E56">
        <w:rPr>
          <w:position w:val="-4"/>
        </w:rPr>
        <w:object w:dxaOrig="740" w:dyaOrig="200" w14:anchorId="13CB2167">
          <v:shape id="_x0000_i1668" type="#_x0000_t75" style="width:36.7pt;height:7.45pt" o:ole="">
            <v:imagedata r:id="rId1349" o:title=""/>
          </v:shape>
          <o:OLEObject Type="Embed" ProgID="Equation.DSMT4" ShapeID="_x0000_i1668" DrawAspect="Content" ObjectID="_1502697576" r:id="rId1350"/>
        </w:object>
      </w:r>
      <w:r>
        <w:t xml:space="preserve">, which is initially at rest, produces </w:t>
      </w:r>
      <w:r w:rsidRPr="007E2473">
        <w:rPr>
          <w:position w:val="-14"/>
        </w:rPr>
        <w:object w:dxaOrig="920" w:dyaOrig="420" w14:anchorId="7638CE83">
          <v:shape id="_x0000_i1669" type="#_x0000_t75" style="width:43.45pt;height:21.75pt" o:ole="">
            <v:imagedata r:id="rId1351" o:title=""/>
          </v:shape>
          <o:OLEObject Type="Embed" ProgID="Equation.DSMT4" ShapeID="_x0000_i1669" DrawAspect="Content" ObjectID="_1502697577" r:id="rId1352"/>
        </w:object>
      </w:r>
      <w:r>
        <w:t xml:space="preserve"> for </w:t>
      </w:r>
      <w:r w:rsidRPr="00541E56">
        <w:rPr>
          <w:position w:val="-4"/>
        </w:rPr>
        <w:object w:dxaOrig="500" w:dyaOrig="220" w14:anchorId="03552B7C">
          <v:shape id="_x0000_i1670" type="#_x0000_t75" style="width:28.55pt;height:7.45pt" o:ole="">
            <v:imagedata r:id="rId1353" o:title=""/>
          </v:shape>
          <o:OLEObject Type="Embed" ProgID="Equation.DSMT4" ShapeID="_x0000_i1670" DrawAspect="Content" ObjectID="_1502697578" r:id="rId1354"/>
        </w:object>
      </w:r>
      <w:r>
        <w:t xml:space="preserve"> and </w:t>
      </w:r>
      <w:r w:rsidRPr="007E2473">
        <w:rPr>
          <w:position w:val="-18"/>
        </w:rPr>
        <w:object w:dxaOrig="2480" w:dyaOrig="480" w14:anchorId="774EF063">
          <v:shape id="_x0000_i1671" type="#_x0000_t75" style="width:122.25pt;height:21.75pt" o:ole="">
            <v:imagedata r:id="rId1355" o:title=""/>
          </v:shape>
          <o:OLEObject Type="Embed" ProgID="Equation.DSMT4" ShapeID="_x0000_i1671" DrawAspect="Content" ObjectID="_1502697579" r:id="rId1356"/>
        </w:object>
      </w:r>
      <w:r>
        <w:t xml:space="preserve"> for </w:t>
      </w:r>
      <w:r w:rsidRPr="00541E56">
        <w:rPr>
          <w:position w:val="-4"/>
        </w:rPr>
        <w:object w:dxaOrig="500" w:dyaOrig="240" w14:anchorId="7C876E30">
          <v:shape id="_x0000_i1672" type="#_x0000_t75" style="width:28.55pt;height:14.95pt" o:ole="">
            <v:imagedata r:id="rId1357" o:title=""/>
          </v:shape>
          <o:OLEObject Type="Embed" ProgID="Equation.DSMT4" ShapeID="_x0000_i1672" DrawAspect="Content" ObjectID="_1502697580"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45pt;height:14.25pt" o:ole="">
            <v:imagedata r:id="rId1359" o:title=""/>
          </v:shape>
          <o:OLEObject Type="Embed" ProgID="Equation.DSMT4" ShapeID="_x0000_i1673" DrawAspect="Content" ObjectID="_1502697581" r:id="rId1360"/>
        </w:object>
      </w:r>
      <w:r>
        <w:t xml:space="preserve"> suffices to produce the solution for all bond generations </w:t>
      </w:r>
      <w:r w:rsidRPr="00541E56">
        <w:rPr>
          <w:position w:val="-4"/>
        </w:rPr>
        <w:object w:dxaOrig="200" w:dyaOrig="200" w14:anchorId="23AD50D1">
          <v:shape id="_x0000_i1674" type="#_x0000_t75" style="width:7.45pt;height:7.45pt" o:ole="">
            <v:imagedata r:id="rId1361" o:title=""/>
          </v:shape>
          <o:OLEObject Type="Embed" ProgID="Equation.DSMT4" ShapeID="_x0000_i1674" DrawAspect="Content" ObjectID="_1502697582"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25pt;height:1in" o:ole="">
            <v:imagedata r:id="rId1363" o:title=""/>
          </v:shape>
          <o:OLEObject Type="Embed" ProgID="Equation.DSMT4" ShapeID="_x0000_i1675" DrawAspect="Content" ObjectID="_1502697583"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45pt;height:14.25pt" o:ole="">
            <v:imagedata r:id="rId1365" o:title=""/>
          </v:shape>
          <o:OLEObject Type="Embed" ProgID="Equation.DSMT4" ShapeID="_x0000_i1676" DrawAspect="Content" ObjectID="_1502697584"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25pt;height:14.95pt" o:ole="">
            <v:imagedata r:id="rId1367" o:title=""/>
          </v:shape>
          <o:OLEObject Type="Embed" ProgID="Equation.DSMT4" ShapeID="_x0000_i1677" DrawAspect="Content" ObjectID="_1502697585"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pt;height:28.55pt" o:ole="">
            <v:imagedata r:id="rId1369" o:title=""/>
          </v:shape>
          <o:OLEObject Type="Embed" ProgID="Equation.DSMT4" ShapeID="_x0000_i1678" DrawAspect="Content" ObjectID="_1502697586"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25pt;height:14.95pt" o:ole="">
            <v:imagedata r:id="rId1371" o:title=""/>
          </v:shape>
          <o:OLEObject Type="Embed" ProgID="Equation.DSMT4" ShapeID="_x0000_i1679" DrawAspect="Content" ObjectID="_1502697587"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BB6F29">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BB6F29">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BB6F29">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101" w:name="_Ref290146557"/>
      <w:bookmarkStart w:id="1102" w:name="_Toc302147253"/>
      <w:r>
        <w:t>Relaxation Functions</w:t>
      </w:r>
      <w:bookmarkEnd w:id="1101"/>
      <w:bookmarkEnd w:id="1102"/>
    </w:p>
    <w:p w14:paraId="5E4B5142" w14:textId="6920FAEB" w:rsidR="007E7104" w:rsidRDefault="007E7104" w:rsidP="007949F9">
      <w:pPr>
        <w:pStyle w:val="Heading4"/>
      </w:pPr>
      <w:bookmarkStart w:id="1103" w:name="_Toc302147254"/>
      <w:r>
        <w:t>Exponential</w:t>
      </w:r>
      <w:bookmarkEnd w:id="1103"/>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45pt;height:14.25pt" o:ole="">
                  <v:imagedata r:id="rId1373" o:title=""/>
                </v:shape>
                <o:OLEObject Type="Embed" ProgID="Equation.DSMT4" ShapeID="_x0000_i1680" DrawAspect="Content" ObjectID="_1502697588"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75pt;height:21.75pt" o:ole="">
            <v:imagedata r:id="rId1375" o:title=""/>
          </v:shape>
          <o:OLEObject Type="Embed" ProgID="Equation.DSMT4" ShapeID="_x0000_i1681" DrawAspect="Content" ObjectID="_1502697589" r:id="rId1376"/>
        </w:object>
      </w:r>
      <w:r>
        <w:t xml:space="preserve"> </w:t>
      </w:r>
    </w:p>
    <w:p w14:paraId="089B7DFD" w14:textId="5C432F35" w:rsidR="007E7104" w:rsidRDefault="007E7104" w:rsidP="007E7104">
      <w:pPr>
        <w:pStyle w:val="Heading4"/>
      </w:pPr>
      <w:bookmarkStart w:id="1104" w:name="_Ref290148935"/>
      <w:bookmarkStart w:id="1105" w:name="_Toc302147255"/>
      <w:r>
        <w:t>Exponential Distortional</w:t>
      </w:r>
      <w:bookmarkEnd w:id="1104"/>
      <w:bookmarkEnd w:id="1105"/>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25pt;height:21.75pt" o:ole="">
                  <v:imagedata r:id="rId1377" o:title=""/>
                </v:shape>
                <o:OLEObject Type="Embed" ProgID="Equation.DSMT4" ShapeID="_x0000_i1682" DrawAspect="Content" ObjectID="_1502697590"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95pt;height:21.75pt" o:ole="">
                  <v:imagedata r:id="rId1379" o:title=""/>
                </v:shape>
                <o:OLEObject Type="Embed" ProgID="Equation.DSMT4" ShapeID="_x0000_i1683" DrawAspect="Content" ObjectID="_1502697591"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95pt;height:14.25pt" o:ole="">
                  <v:imagedata r:id="rId1381" o:title=""/>
                </v:shape>
                <o:OLEObject Type="Embed" ProgID="Equation.DSMT4" ShapeID="_x0000_i1684" DrawAspect="Content" ObjectID="_1502697592"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55pt" o:ole="">
            <v:imagedata r:id="rId1383" o:title=""/>
          </v:shape>
          <o:OLEObject Type="Embed" ProgID="Equation.DSMT4" ShapeID="_x0000_i1685" DrawAspect="Content" ObjectID="_1502697593"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55pt" o:ole="">
            <v:imagedata r:id="rId1385" o:title=""/>
          </v:shape>
          <o:OLEObject Type="Embed" ProgID="Equation.DSMT4" ShapeID="_x0000_i1686" DrawAspect="Content" ObjectID="_1502697594"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75pt;height:21.75pt" o:ole="">
            <v:imagedata r:id="rId1387" o:title=""/>
          </v:shape>
          <o:OLEObject Type="Embed" ProgID="Equation.DSMT4" ShapeID="_x0000_i1687" DrawAspect="Content" ObjectID="_1502697595" r:id="rId1388"/>
        </w:object>
      </w:r>
      <w:r>
        <w:t xml:space="preserve"> where </w:t>
      </w:r>
      <w:r w:rsidRPr="00CA4B57">
        <w:rPr>
          <w:position w:val="-10"/>
        </w:rPr>
        <w:object w:dxaOrig="860" w:dyaOrig="320" w14:anchorId="438FE538">
          <v:shape id="_x0000_i1688" type="#_x0000_t75" style="width:43.45pt;height:14.95pt" o:ole="">
            <v:imagedata r:id="rId1389" o:title=""/>
          </v:shape>
          <o:OLEObject Type="Embed" ProgID="Equation.DSMT4" ShapeID="_x0000_i1688" DrawAspect="Content" ObjectID="_1502697596" r:id="rId1390"/>
        </w:object>
      </w:r>
      <w:r>
        <w:t xml:space="preserve"> is the spatial natural (Hencky) strain tensor and </w:t>
      </w:r>
      <w:r w:rsidRPr="00CA4B57">
        <w:rPr>
          <w:position w:val="-6"/>
        </w:rPr>
        <w:object w:dxaOrig="260" w:dyaOrig="260" w14:anchorId="02597302">
          <v:shape id="_x0000_i1689" type="#_x0000_t75" style="width:14.25pt;height:14.25pt" o:ole="">
            <v:imagedata r:id="rId1391" o:title=""/>
          </v:shape>
          <o:OLEObject Type="Embed" ProgID="Equation.DSMT4" ShapeID="_x0000_i1689" DrawAspect="Content" ObjectID="_1502697597"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75pt;height:21.75pt" o:ole="">
            <v:imagedata r:id="rId1393" o:title=""/>
          </v:shape>
          <o:OLEObject Type="Embed" ProgID="Equation.DSMT4" ShapeID="_x0000_i1690" DrawAspect="Content" ObjectID="_1502697598"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25pt;height:14.95pt" o:ole="">
            <v:imagedata r:id="rId1395" o:title=""/>
          </v:shape>
          <o:OLEObject Type="Embed" ProgID="Equation.DSMT4" ShapeID="_x0000_i1691" DrawAspect="Content" ObjectID="_1502697599" r:id="rId1396"/>
        </w:object>
      </w:r>
      <w:r w:rsidR="0063128F">
        <w:t>.</w:t>
      </w:r>
      <w:r>
        <w:t xml:space="preserve">  </w:t>
      </w:r>
      <w:r w:rsidRPr="000B062D">
        <w:rPr>
          <w:position w:val="-12"/>
        </w:rPr>
        <w:object w:dxaOrig="360" w:dyaOrig="400" w14:anchorId="70B75881">
          <v:shape id="_x0000_i1692" type="#_x0000_t75" style="width:21.75pt;height:21.75pt" o:ole="">
            <v:imagedata r:id="rId1397" o:title=""/>
          </v:shape>
          <o:OLEObject Type="Embed" ProgID="Equation.DSMT4" ShapeID="_x0000_i1692" DrawAspect="Content" ObjectID="_1502697600" r:id="rId1398"/>
        </w:object>
      </w:r>
      <w:r>
        <w:t xml:space="preserve"> is evaluated at the time </w:t>
      </w:r>
      <w:r w:rsidRPr="009E4B4B">
        <w:rPr>
          <w:position w:val="-4"/>
        </w:rPr>
        <w:object w:dxaOrig="180" w:dyaOrig="200" w14:anchorId="10D25055">
          <v:shape id="_x0000_i1693" type="#_x0000_t75" style="width:7.45pt;height:7.45pt" o:ole="">
            <v:imagedata r:id="rId1399" o:title=""/>
          </v:shape>
          <o:OLEObject Type="Embed" ProgID="Equation.DSMT4" ShapeID="_x0000_i1693" DrawAspect="Content" ObjectID="_1502697601" r:id="rId1400"/>
        </w:object>
      </w:r>
      <w:r>
        <w:t xml:space="preserve"> when weak bonds from the </w:t>
      </w:r>
      <w:r w:rsidRPr="009E4B4B">
        <w:rPr>
          <w:position w:val="-4"/>
        </w:rPr>
        <w:object w:dxaOrig="380" w:dyaOrig="200" w14:anchorId="780F0400">
          <v:shape id="_x0000_i1694" type="#_x0000_t75" style="width:21.75pt;height:7.45pt" o:ole="">
            <v:imagedata r:id="rId1401" o:title=""/>
          </v:shape>
          <o:OLEObject Type="Embed" ProgID="Equation.DSMT4" ShapeID="_x0000_i1694" DrawAspect="Content" ObjectID="_1502697602" r:id="rId1402"/>
        </w:object>
      </w:r>
      <w:r>
        <w:t>generation start breaking.</w:t>
      </w:r>
    </w:p>
    <w:p w14:paraId="11B59B90" w14:textId="2274A809" w:rsidR="009E4B4B" w:rsidRDefault="009E4B4B" w:rsidP="009E4B4B">
      <w:pPr>
        <w:pStyle w:val="Heading4"/>
      </w:pPr>
      <w:bookmarkStart w:id="1106" w:name="_Toc302147256"/>
      <w:r>
        <w:t>Fung</w:t>
      </w:r>
      <w:bookmarkEnd w:id="1106"/>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95pt;height:21.75pt" o:ole="">
                  <v:imagedata r:id="rId1403" o:title=""/>
                </v:shape>
                <o:OLEObject Type="Embed" ProgID="Equation.DSMT4" ShapeID="_x0000_i1695" DrawAspect="Content" ObjectID="_1502697603"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25pt;height:21.75pt" o:ole="">
                  <v:imagedata r:id="rId1405" o:title=""/>
                </v:shape>
                <o:OLEObject Type="Embed" ProgID="Equation.DSMT4" ShapeID="_x0000_i1696" DrawAspect="Content" ObjectID="_1502697604"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75pt;height:43.45pt" o:ole="">
            <v:imagedata r:id="rId1407" o:title=""/>
          </v:shape>
          <o:OLEObject Type="Embed" ProgID="Equation.DSMT4" ShapeID="_x0000_i1697" DrawAspect="Content" ObjectID="_1502697605"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55pt;height:21.75pt" o:ole="">
            <v:imagedata r:id="rId1409" o:title=""/>
          </v:shape>
          <o:OLEObject Type="Embed" ProgID="Equation.DSMT4" ShapeID="_x0000_i1698" DrawAspect="Content" ObjectID="_1502697606" r:id="rId1410"/>
        </w:object>
      </w:r>
      <w:r>
        <w:t xml:space="preserve"> </w:t>
      </w:r>
      <w:r w:rsidR="00DE2D89">
        <w:t>is the exponential integral function.</w:t>
      </w:r>
    </w:p>
    <w:p w14:paraId="47931AD1" w14:textId="68685243" w:rsidR="00DE2D89" w:rsidRDefault="00DE2D89" w:rsidP="00DE2D89">
      <w:pPr>
        <w:pStyle w:val="Heading4"/>
      </w:pPr>
      <w:bookmarkStart w:id="1107" w:name="_Toc302147257"/>
      <w:r>
        <w:t>Park</w:t>
      </w:r>
      <w:bookmarkEnd w:id="1107"/>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45pt;height:14.25pt" o:ole="">
                  <v:imagedata r:id="rId1411" o:title=""/>
                </v:shape>
                <o:OLEObject Type="Embed" ProgID="Equation.DSMT4" ShapeID="_x0000_i1699" DrawAspect="Content" ObjectID="_1502697607"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25pt;height:14.95pt" o:ole="">
                  <v:imagedata r:id="rId1413" o:title=""/>
                </v:shape>
                <o:OLEObject Type="Embed" ProgID="Equation.DSMT4" ShapeID="_x0000_i1700" DrawAspect="Content" ObjectID="_1502697608"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45pt;height:57.75pt" o:ole="">
            <v:imagedata r:id="rId1415" o:title=""/>
          </v:shape>
          <o:OLEObject Type="Embed" ProgID="Equation.DSMT4" ShapeID="_x0000_i1701" DrawAspect="Content" ObjectID="_1502697609" r:id="rId1416"/>
        </w:object>
      </w:r>
      <w:r>
        <w:t xml:space="preserve"> </w:t>
      </w:r>
    </w:p>
    <w:p w14:paraId="7E68B24E" w14:textId="5E0C995B" w:rsidR="00DE2D89" w:rsidRDefault="00DE2D89" w:rsidP="00DE2D89">
      <w:pPr>
        <w:pStyle w:val="Heading4"/>
      </w:pPr>
      <w:bookmarkStart w:id="1108" w:name="_Toc302147258"/>
      <w:r>
        <w:t>Park Distortional</w:t>
      </w:r>
      <w:bookmarkEnd w:id="1108"/>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25pt;height:21.75pt" o:ole="">
                  <v:imagedata r:id="rId1417" o:title=""/>
                </v:shape>
                <o:OLEObject Type="Embed" ProgID="Equation.DSMT4" ShapeID="_x0000_i1702" DrawAspect="Content" ObjectID="_1502697610"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25pt;height:21.75pt" o:ole="">
                  <v:imagedata r:id="rId1419" o:title=""/>
                </v:shape>
                <o:OLEObject Type="Embed" ProgID="Equation.DSMT4" ShapeID="_x0000_i1703" DrawAspect="Content" ObjectID="_1502697611"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95pt;height:21.75pt" o:ole="">
                  <v:imagedata r:id="rId1421" o:title=""/>
                </v:shape>
                <o:OLEObject Type="Embed" ProgID="Equation.DSMT4" ShapeID="_x0000_i1704" DrawAspect="Content" ObjectID="_1502697612"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25pt;height:21.75pt" o:ole="">
                  <v:imagedata r:id="rId1423" o:title=""/>
                </v:shape>
                <o:OLEObject Type="Embed" ProgID="Equation.DSMT4" ShapeID="_x0000_i1705" DrawAspect="Content" ObjectID="_1502697613"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95pt;height:14.25pt" o:ole="">
                  <v:imagedata r:id="rId1425" o:title=""/>
                </v:shape>
                <o:OLEObject Type="Embed" ProgID="Equation.DSMT4" ShapeID="_x0000_i1706" DrawAspect="Content" ObjectID="_1502697614"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75pt" o:ole="">
            <v:imagedata r:id="rId1427" o:title=""/>
          </v:shape>
          <o:OLEObject Type="Embed" ProgID="Equation.DSMT4" ShapeID="_x0000_i1707" DrawAspect="Content" ObjectID="_1502697615"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55pt;height:28.55pt" o:ole="">
            <v:imagedata r:id="rId1429" o:title=""/>
          </v:shape>
          <o:OLEObject Type="Embed" ProgID="Equation.DSMT4" ShapeID="_x0000_i1708" DrawAspect="Content" ObjectID="_1502697616" r:id="rId1430"/>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709" type="#_x0000_t75" style="width:108.7pt;height:28.55pt" o:ole="">
            <v:imagedata r:id="rId1431" o:title=""/>
          </v:shape>
          <o:OLEObject Type="Embed" ProgID="Equation.DSMT4" ShapeID="_x0000_i1709" DrawAspect="Content" ObjectID="_1502697617"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7pt;height:21.75pt" o:ole="">
            <v:imagedata r:id="rId1433" o:title=""/>
          </v:shape>
          <o:OLEObject Type="Embed" ProgID="Equation.DSMT4" ShapeID="_x0000_i1710" DrawAspect="Content" ObjectID="_1502697618" r:id="rId1434"/>
        </w:object>
      </w:r>
      <w:r>
        <w:t xml:space="preserve"> is given in Section </w:t>
      </w:r>
      <w:r>
        <w:fldChar w:fldCharType="begin"/>
      </w:r>
      <w:r>
        <w:instrText xml:space="preserve"> REF _Ref290148935 \r \h </w:instrText>
      </w:r>
      <w:r>
        <w:fldChar w:fldCharType="separate"/>
      </w:r>
      <w:r w:rsidR="00BB6F29">
        <w:t xml:space="preserve">4.4.1.2. </w:t>
      </w:r>
      <w:r>
        <w:fldChar w:fldCharType="end"/>
      </w:r>
    </w:p>
    <w:p w14:paraId="60E40326" w14:textId="40F13D15" w:rsidR="004E6471" w:rsidRDefault="004E6471" w:rsidP="004E6471">
      <w:pPr>
        <w:pStyle w:val="Heading4"/>
      </w:pPr>
      <w:bookmarkStart w:id="1109" w:name="_Toc302147259"/>
      <w:r>
        <w:t>Power</w:t>
      </w:r>
      <w:bookmarkEnd w:id="1109"/>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45pt;height:14.25pt" o:ole="">
                  <v:imagedata r:id="rId1411" o:title=""/>
                </v:shape>
                <o:OLEObject Type="Embed" ProgID="Equation.DSMT4" ShapeID="_x0000_i1711" DrawAspect="Content" ObjectID="_1502697619" r:id="rId143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25pt;height:14.95pt" o:ole="">
                  <v:imagedata r:id="rId1413" o:title=""/>
                </v:shape>
                <o:OLEObject Type="Embed" ProgID="Equation.DSMT4" ShapeID="_x0000_i1712" DrawAspect="Content" ObjectID="_1502697620" r:id="rId143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45pt;height:57.75pt" o:ole="">
            <v:imagedata r:id="rId1437" o:title=""/>
          </v:shape>
          <o:OLEObject Type="Embed" ProgID="Equation.DSMT4" ShapeID="_x0000_i1713" DrawAspect="Content" ObjectID="_1502697621" r:id="rId1438"/>
        </w:object>
      </w:r>
      <w:r>
        <w:t xml:space="preserve"> </w:t>
      </w:r>
    </w:p>
    <w:p w14:paraId="37CF8F65" w14:textId="47B8ABC3" w:rsidR="004E6471" w:rsidRDefault="00D435F4" w:rsidP="004E6471">
      <w:pPr>
        <w:pStyle w:val="Heading4"/>
      </w:pPr>
      <w:bookmarkStart w:id="1110" w:name="_Toc302147260"/>
      <w:r>
        <w:t>Power</w:t>
      </w:r>
      <w:r w:rsidR="004E6471">
        <w:t xml:space="preserve"> Distortional</w:t>
      </w:r>
      <w:bookmarkEnd w:id="1110"/>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25pt;height:21.75pt" o:ole="">
                  <v:imagedata r:id="rId1417" o:title=""/>
                </v:shape>
                <o:OLEObject Type="Embed" ProgID="Equation.DSMT4" ShapeID="_x0000_i1714" DrawAspect="Content" ObjectID="_1502697622" r:id="rId1439"/>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25pt;height:21.75pt" o:ole="">
                  <v:imagedata r:id="rId1419" o:title=""/>
                </v:shape>
                <o:OLEObject Type="Embed" ProgID="Equation.DSMT4" ShapeID="_x0000_i1715" DrawAspect="Content" ObjectID="_1502697623" r:id="rId1440"/>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95pt;height:21.75pt" o:ole="">
                  <v:imagedata r:id="rId1421" o:title=""/>
                </v:shape>
                <o:OLEObject Type="Embed" ProgID="Equation.DSMT4" ShapeID="_x0000_i1716" DrawAspect="Content" ObjectID="_1502697624" r:id="rId1441"/>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25pt;height:21.75pt" o:ole="">
                  <v:imagedata r:id="rId1423" o:title=""/>
                </v:shape>
                <o:OLEObject Type="Embed" ProgID="Equation.DSMT4" ShapeID="_x0000_i1717" DrawAspect="Content" ObjectID="_1502697625" r:id="rId1442"/>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95pt;height:14.25pt" o:ole="">
                  <v:imagedata r:id="rId1425" o:title=""/>
                </v:shape>
                <o:OLEObject Type="Embed" ProgID="Equation.DSMT4" ShapeID="_x0000_i1718" DrawAspect="Content" ObjectID="_1502697626" r:id="rId1443"/>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75pt" o:ole="">
            <v:imagedata r:id="rId1444" o:title=""/>
          </v:shape>
          <o:OLEObject Type="Embed" ProgID="Equation.DSMT4" ShapeID="_x0000_i1719" DrawAspect="Content" ObjectID="_1502697627" r:id="rId1445"/>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55pt;height:28.55pt" o:ole="">
            <v:imagedata r:id="rId1429" o:title=""/>
          </v:shape>
          <o:OLEObject Type="Embed" ProgID="Equation.DSMT4" ShapeID="_x0000_i1720" DrawAspect="Content" ObjectID="_1502697628" r:id="rId1446"/>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7pt;height:28.55pt" o:ole="">
            <v:imagedata r:id="rId1431" o:title=""/>
          </v:shape>
          <o:OLEObject Type="Embed" ProgID="Equation.DSMT4" ShapeID="_x0000_i1721" DrawAspect="Content" ObjectID="_1502697629" r:id="rId1447"/>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7pt;height:21.75pt" o:ole="">
            <v:imagedata r:id="rId1433" o:title=""/>
          </v:shape>
          <o:OLEObject Type="Embed" ProgID="Equation.DSMT4" ShapeID="_x0000_i1722" DrawAspect="Content" ObjectID="_1502697630" r:id="rId1448"/>
        </w:object>
      </w:r>
      <w:r>
        <w:t xml:space="preserve"> is given in Section </w:t>
      </w:r>
      <w:r>
        <w:fldChar w:fldCharType="begin"/>
      </w:r>
      <w:r>
        <w:instrText xml:space="preserve"> REF _Ref290148935 \r \h </w:instrText>
      </w:r>
      <w:r>
        <w:fldChar w:fldCharType="separate"/>
      </w:r>
      <w:r w:rsidR="00BB6F29">
        <w:t xml:space="preserve">4.4.1.2. </w:t>
      </w:r>
      <w:r>
        <w:fldChar w:fldCharType="end"/>
      </w:r>
    </w:p>
    <w:p w14:paraId="4EC3D961" w14:textId="77777777" w:rsidR="00546831" w:rsidRDefault="00546831" w:rsidP="00546831">
      <w:pPr>
        <w:jc w:val="left"/>
        <w:rPr>
          <w:ins w:id="1111" w:author="Gerard" w:date="2015-08-25T14:53:00Z"/>
        </w:rPr>
      </w:pPr>
      <w:ins w:id="1112" w:author="Gerard" w:date="2015-08-25T14:53:00Z">
        <w:r>
          <w:br w:type="page"/>
        </w:r>
      </w:ins>
    </w:p>
    <w:p w14:paraId="4A7747A9" w14:textId="42EACA0D" w:rsidR="00546831" w:rsidRDefault="00546831" w:rsidP="00546831">
      <w:pPr>
        <w:pStyle w:val="Heading2"/>
        <w:rPr>
          <w:ins w:id="1113" w:author="Gerard" w:date="2015-08-25T14:53:00Z"/>
        </w:rPr>
      </w:pPr>
      <w:bookmarkStart w:id="1114" w:name="_Toc302133186"/>
      <w:bookmarkStart w:id="1115" w:name="_Toc302147261"/>
      <w:ins w:id="1116" w:author="Gerard" w:date="2015-08-25T14:53:00Z">
        <w:r>
          <w:lastRenderedPageBreak/>
          <w:t>Reactive Damage Mechanics</w:t>
        </w:r>
        <w:bookmarkEnd w:id="1114"/>
        <w:bookmarkEnd w:id="1115"/>
      </w:ins>
    </w:p>
    <w:p w14:paraId="5D050E09" w14:textId="77777777" w:rsidR="00546831" w:rsidRDefault="00546831" w:rsidP="00546831">
      <w:pPr>
        <w:rPr>
          <w:ins w:id="1117" w:author="Gerard" w:date="2015-08-25T14:53:00Z"/>
        </w:rPr>
      </w:pPr>
      <w:ins w:id="1118"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ins>
      <w:ins w:id="1119" w:author="Gerard" w:date="2015-08-25T14:53:00Z">
        <w:r w:rsidRPr="0049641D">
          <w:rPr>
            <w:position w:val="-4"/>
          </w:rPr>
          <w:object w:dxaOrig="260" w:dyaOrig="240" w14:anchorId="738E8E9F">
            <v:shape id="_x0000_i1723" type="#_x0000_t75" style="width:13.6pt;height:11.55pt" o:ole="">
              <v:imagedata r:id="rId1449" o:title=""/>
            </v:shape>
            <o:OLEObject Type="Embed" ProgID="Equation.DSMT4" ShapeID="_x0000_i1723" DrawAspect="Content" ObjectID="_1502697631" r:id="rId1450"/>
          </w:object>
        </w:r>
      </w:ins>
      <w:ins w:id="1120" w:author="Gerard" w:date="2015-08-25T14:53:00Z">
        <w:r>
          <w:t xml:space="preserve"> when the material is isotropic (</w:t>
        </w:r>
      </w:ins>
      <w:ins w:id="1121" w:author="Gerard" w:date="2015-08-25T14:53:00Z">
        <w:r w:rsidRPr="0007281B">
          <w:rPr>
            <w:position w:val="-4"/>
          </w:rPr>
          <w:object w:dxaOrig="940" w:dyaOrig="240" w14:anchorId="3F025715">
            <v:shape id="_x0000_i1724" type="#_x0000_t75" style="width:47.55pt;height:11.55pt" o:ole="">
              <v:imagedata r:id="rId1451" o:title=""/>
            </v:shape>
            <o:OLEObject Type="Embed" ProgID="Equation.DSMT4" ShapeID="_x0000_i1724" DrawAspect="Content" ObjectID="_1502697632" r:id="rId1452"/>
          </w:object>
        </w:r>
      </w:ins>
      <w:ins w:id="1122" w:author="Gerard" w:date="2015-08-25T14:53:00Z">
        <w:r>
          <w:t xml:space="preserve">).  For anisotropic materials however, classical frameworks require that we introduce a function of the fourth-order damage tensor </w:t>
        </w:r>
      </w:ins>
      <w:ins w:id="1123" w:author="Gerard" w:date="2015-08-25T14:53:00Z">
        <w:r w:rsidRPr="00025957">
          <w:rPr>
            <w:position w:val="-4"/>
          </w:rPr>
          <w:object w:dxaOrig="260" w:dyaOrig="260" w14:anchorId="57D39B11">
            <v:shape id="_x0000_i1725" type="#_x0000_t75" style="width:13.6pt;height:13.6pt" o:ole="">
              <v:imagedata r:id="rId1453" o:title=""/>
            </v:shape>
            <o:OLEObject Type="Embed" ProgID="Equation.DSMT4" ShapeID="_x0000_i1725" DrawAspect="Content" ObjectID="_1502697633" r:id="rId1454"/>
          </w:object>
        </w:r>
      </w:ins>
      <w:ins w:id="1124" w:author="Gerard" w:date="2015-08-25T14:53:00Z">
        <w:r>
          <w:t xml:space="preserve"> to account for anisotropic damage.  In FEBio, we use a reactive damage mechanics framework where the elastic response is proportional to the total number of intact bonds in the material and where, at any given time in the loading history, </w:t>
        </w:r>
      </w:ins>
      <w:ins w:id="1125" w:author="Gerard" w:date="2015-08-25T14:53:00Z">
        <w:r w:rsidRPr="0049641D">
          <w:rPr>
            <w:position w:val="-4"/>
          </w:rPr>
          <w:object w:dxaOrig="260" w:dyaOrig="240" w14:anchorId="6BF0BE3B">
            <v:shape id="_x0000_i1726" type="#_x0000_t75" style="width:13.6pt;height:11.55pt" o:ole="">
              <v:imagedata r:id="rId1455" o:title=""/>
            </v:shape>
            <o:OLEObject Type="Embed" ProgID="Equation.DSMT4" ShapeID="_x0000_i1726" DrawAspect="Content" ObjectID="_1502697634" r:id="rId1456"/>
          </w:object>
        </w:r>
      </w:ins>
      <w:ins w:id="1126" w:author="Gerard" w:date="2015-08-25T14:53:00Z">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ins>
      <w:ins w:id="1127" w:author="Gerard" w:date="2015-08-25T14:53:00Z">
        <w:r w:rsidRPr="0049641D">
          <w:rPr>
            <w:position w:val="-4"/>
          </w:rPr>
          <w:object w:dxaOrig="180" w:dyaOrig="260" w14:anchorId="0DBEBC39">
            <v:shape id="_x0000_i1727" type="#_x0000_t75" style="width:8.85pt;height:13.6pt" o:ole="">
              <v:imagedata r:id="rId1457" o:title=""/>
            </v:shape>
            <o:OLEObject Type="Embed" ProgID="Equation.DSMT4" ShapeID="_x0000_i1727" DrawAspect="Content" ObjectID="_1502697635" r:id="rId1458"/>
          </w:object>
        </w:r>
      </w:ins>
      <w:ins w:id="1128" w:author="Gerard" w:date="2015-08-25T14:53:00Z">
        <w:r>
          <w:t xml:space="preserve"> may be described by a distinct solid constituent within a solid mixture (see Sections </w:t>
        </w:r>
        <w:r>
          <w:fldChar w:fldCharType="begin"/>
        </w:r>
        <w:r>
          <w:instrText xml:space="preserve"> REF _Ref167529968 \r \h </w:instrText>
        </w:r>
      </w:ins>
      <w:ins w:id="1129" w:author="Gerard" w:date="2015-08-25T14:53:00Z">
        <w:r>
          <w:fldChar w:fldCharType="separate"/>
        </w:r>
      </w:ins>
      <w:r w:rsidR="00BB6F29">
        <w:t xml:space="preserve">4.1.2.15. </w:t>
      </w:r>
      <w:ins w:id="1130" w:author="Gerard" w:date="2015-08-25T14:53:00Z">
        <w:r>
          <w:fldChar w:fldCharType="end"/>
        </w:r>
        <w:r>
          <w:t xml:space="preserve"> and </w:t>
        </w:r>
        <w:r>
          <w:fldChar w:fldCharType="begin"/>
        </w:r>
        <w:r>
          <w:instrText xml:space="preserve"> REF _Ref173928732 \r \h </w:instrText>
        </w:r>
      </w:ins>
      <w:ins w:id="1131" w:author="Gerard" w:date="2015-08-25T14:53:00Z">
        <w:r>
          <w:fldChar w:fldCharType="separate"/>
        </w:r>
      </w:ins>
      <w:r w:rsidR="00BB6F29">
        <w:t xml:space="preserve">4.1.3.21. </w:t>
      </w:r>
      <w:ins w:id="1132" w:author="Gerard" w:date="2015-08-25T14:53:00Z">
        <w:r>
          <w:fldChar w:fldCharType="end"/>
        </w:r>
        <w:r>
          <w:t xml:space="preserve">), each having its own scalar damage variable </w:t>
        </w:r>
      </w:ins>
      <w:ins w:id="1133" w:author="Gerard" w:date="2015-08-25T14:53:00Z">
        <w:r w:rsidRPr="0049641D">
          <w:rPr>
            <w:position w:val="-4"/>
          </w:rPr>
          <w:object w:dxaOrig="340" w:dyaOrig="320" w14:anchorId="694781A4">
            <v:shape id="_x0000_i1728" type="#_x0000_t75" style="width:17pt;height:16.3pt" o:ole="">
              <v:imagedata r:id="rId1459" o:title=""/>
            </v:shape>
            <o:OLEObject Type="Embed" ProgID="Equation.DSMT4" ShapeID="_x0000_i1728" DrawAspect="Content" ObjectID="_1502697636" r:id="rId1460"/>
          </w:object>
        </w:r>
      </w:ins>
      <w:ins w:id="1134" w:author="Gerard" w:date="2015-08-25T14:53:00Z">
        <w:r>
          <w:t>.</w:t>
        </w:r>
      </w:ins>
    </w:p>
    <w:p w14:paraId="25F861D6" w14:textId="77777777" w:rsidR="00546831" w:rsidRDefault="00546831" w:rsidP="00546831">
      <w:pPr>
        <w:rPr>
          <w:ins w:id="1135" w:author="Gerard" w:date="2015-08-25T14:53:00Z"/>
        </w:rPr>
      </w:pPr>
    </w:p>
    <w:p w14:paraId="44CE1E2B" w14:textId="77777777" w:rsidR="00546831" w:rsidRDefault="00546831" w:rsidP="00546831">
      <w:pPr>
        <w:rPr>
          <w:ins w:id="1136" w:author="Gerard" w:date="2015-08-25T14:53:00Z"/>
        </w:rPr>
      </w:pPr>
      <w:ins w:id="1137" w:author="Gerard" w:date="2015-08-25T14:53:00Z">
        <w:r>
          <w:t xml:space="preserve">For a given bond type, the strain energy density </w:t>
        </w:r>
      </w:ins>
      <w:ins w:id="1138" w:author="Gerard" w:date="2015-08-25T14:53:00Z">
        <w:r w:rsidRPr="00046AA3">
          <w:rPr>
            <w:position w:val="-14"/>
          </w:rPr>
          <w:object w:dxaOrig="980" w:dyaOrig="420" w14:anchorId="77454D7C">
            <v:shape id="_x0000_i1729" type="#_x0000_t75" style="width:48.9pt;height:21.05pt" o:ole="">
              <v:imagedata r:id="rId1461" o:title=""/>
            </v:shape>
            <o:OLEObject Type="Embed" ProgID="Equation.DSMT4" ShapeID="_x0000_i1729" DrawAspect="Content" ObjectID="_1502697637" r:id="rId1462"/>
          </w:object>
        </w:r>
      </w:ins>
      <w:ins w:id="1139" w:author="Gerard" w:date="2015-08-25T14:53:00Z">
        <w:r>
          <w:t xml:space="preserve"> of a damaged material is given by</w:t>
        </w:r>
      </w:ins>
    </w:p>
    <w:p w14:paraId="32681FC7" w14:textId="77777777" w:rsidR="00546831" w:rsidRDefault="00546831" w:rsidP="00546831">
      <w:pPr>
        <w:pStyle w:val="MTDisplayEquation"/>
        <w:rPr>
          <w:ins w:id="1140" w:author="Gerard" w:date="2015-08-25T14:53:00Z"/>
        </w:rPr>
      </w:pPr>
      <w:ins w:id="1141" w:author="Gerard" w:date="2015-08-25T14:53:00Z">
        <w:r>
          <w:tab/>
        </w:r>
      </w:ins>
      <w:ins w:id="1142" w:author="Gerard" w:date="2015-08-25T14:53:00Z">
        <w:r w:rsidRPr="00420C3F">
          <w:rPr>
            <w:position w:val="-14"/>
          </w:rPr>
          <w:object w:dxaOrig="1560" w:dyaOrig="420" w14:anchorId="38BA973E">
            <v:shape id="_x0000_i1730" type="#_x0000_t75" style="width:78.1pt;height:21.05pt" o:ole="">
              <v:imagedata r:id="rId1463" o:title=""/>
            </v:shape>
            <o:OLEObject Type="Embed" ProgID="Equation.DSMT4" ShapeID="_x0000_i1730" DrawAspect="Content" ObjectID="_1502697638" r:id="rId1464"/>
          </w:object>
        </w:r>
      </w:ins>
      <w:ins w:id="1143" w:author="Gerard" w:date="2015-08-25T14:53:00Z">
        <w:r>
          <w:t xml:space="preserve"> ,</w:t>
        </w:r>
      </w:ins>
    </w:p>
    <w:p w14:paraId="5F97EC0F" w14:textId="77777777" w:rsidR="00546831" w:rsidRDefault="00546831" w:rsidP="00546831">
      <w:pPr>
        <w:rPr>
          <w:ins w:id="1144" w:author="Gerard" w:date="2015-08-25T14:53:00Z"/>
        </w:rPr>
      </w:pPr>
      <w:ins w:id="1145" w:author="Gerard" w:date="2015-08-25T14:53:00Z">
        <w:r>
          <w:t xml:space="preserve">where </w:t>
        </w:r>
      </w:ins>
      <w:ins w:id="1146" w:author="Gerard" w:date="2015-08-25T14:53:00Z">
        <w:r w:rsidRPr="00046AA3">
          <w:rPr>
            <w:position w:val="-14"/>
          </w:rPr>
          <w:object w:dxaOrig="700" w:dyaOrig="420" w14:anchorId="6948EF7A">
            <v:shape id="_x0000_i1731" type="#_x0000_t75" style="width:36.7pt;height:21.05pt" o:ole="">
              <v:imagedata r:id="rId1465" o:title=""/>
            </v:shape>
            <o:OLEObject Type="Embed" ProgID="Equation.DSMT4" ShapeID="_x0000_i1731" DrawAspect="Content" ObjectID="_1502697639" r:id="rId1466"/>
          </w:object>
        </w:r>
      </w:ins>
      <w:ins w:id="1147" w:author="Gerard" w:date="2015-08-25T14:53:00Z">
        <w:r>
          <w:t xml:space="preserve"> is the strain energy density when all bonds of that type are intact.  Here, </w:t>
        </w:r>
      </w:ins>
      <w:ins w:id="1148" w:author="Gerard" w:date="2015-08-25T14:53:00Z">
        <w:r w:rsidRPr="0049641D">
          <w:rPr>
            <w:position w:val="-4"/>
          </w:rPr>
          <w:object w:dxaOrig="560" w:dyaOrig="240" w14:anchorId="2E17FFE0">
            <v:shape id="_x0000_i1732" type="#_x0000_t75" style="width:28.55pt;height:11.55pt" o:ole="">
              <v:imagedata r:id="rId1467" o:title=""/>
            </v:shape>
            <o:OLEObject Type="Embed" ProgID="Equation.DSMT4" ShapeID="_x0000_i1732" DrawAspect="Content" ObjectID="_1502697640" r:id="rId1468"/>
          </w:object>
        </w:r>
      </w:ins>
      <w:ins w:id="1149" w:author="Gerard" w:date="2015-08-25T14:53:00Z">
        <w:r>
          <w:t xml:space="preserve"> represents the mass fraction of bonds that remains intact.  Similarly, the Cauchy stress </w:t>
        </w:r>
      </w:ins>
      <w:ins w:id="1150" w:author="Gerard" w:date="2015-08-25T14:53:00Z">
        <w:r w:rsidRPr="00046AA3">
          <w:rPr>
            <w:position w:val="-14"/>
          </w:rPr>
          <w:object w:dxaOrig="860" w:dyaOrig="420" w14:anchorId="69C00512">
            <v:shape id="_x0000_i1733" type="#_x0000_t75" style="width:43.45pt;height:21.05pt" o:ole="">
              <v:imagedata r:id="rId1469" o:title=""/>
            </v:shape>
            <o:OLEObject Type="Embed" ProgID="Equation.DSMT4" ShapeID="_x0000_i1733" DrawAspect="Content" ObjectID="_1502697641" r:id="rId1470"/>
          </w:object>
        </w:r>
      </w:ins>
      <w:ins w:id="1151" w:author="Gerard" w:date="2015-08-25T14:53:00Z">
        <w:r>
          <w:t xml:space="preserve"> of the damaged material is given by</w:t>
        </w:r>
      </w:ins>
    </w:p>
    <w:p w14:paraId="6247E253" w14:textId="77777777" w:rsidR="00546831" w:rsidRDefault="00546831" w:rsidP="00546831">
      <w:pPr>
        <w:pStyle w:val="MTDisplayEquation"/>
        <w:rPr>
          <w:ins w:id="1152" w:author="Gerard" w:date="2015-08-25T14:53:00Z"/>
        </w:rPr>
      </w:pPr>
      <w:ins w:id="1153" w:author="Gerard" w:date="2015-08-25T14:53:00Z">
        <w:r>
          <w:tab/>
        </w:r>
      </w:ins>
      <w:ins w:id="1154" w:author="Gerard" w:date="2015-08-25T14:53:00Z">
        <w:r w:rsidRPr="00420C3F">
          <w:rPr>
            <w:position w:val="-14"/>
          </w:rPr>
          <w:object w:dxaOrig="1400" w:dyaOrig="420" w14:anchorId="068F756F">
            <v:shape id="_x0000_i1734" type="#_x0000_t75" style="width:69.95pt;height:21.05pt" o:ole="">
              <v:imagedata r:id="rId1471" o:title=""/>
            </v:shape>
            <o:OLEObject Type="Embed" ProgID="Equation.DSMT4" ShapeID="_x0000_i1734" DrawAspect="Content" ObjectID="_1502697642" r:id="rId1472"/>
          </w:object>
        </w:r>
      </w:ins>
      <w:ins w:id="1155" w:author="Gerard" w:date="2015-08-25T14:53:00Z">
        <w:r>
          <w:t xml:space="preserve"> </w:t>
        </w:r>
      </w:ins>
    </w:p>
    <w:p w14:paraId="7AC2730C" w14:textId="77777777" w:rsidR="00546831" w:rsidRDefault="00546831" w:rsidP="00546831">
      <w:pPr>
        <w:rPr>
          <w:ins w:id="1156" w:author="Gerard" w:date="2015-08-25T14:53:00Z"/>
        </w:rPr>
      </w:pPr>
      <w:ins w:id="1157" w:author="Gerard" w:date="2015-08-25T14:53:00Z">
        <w:r>
          <w:t xml:space="preserve">where </w:t>
        </w:r>
      </w:ins>
      <w:ins w:id="1158" w:author="Gerard" w:date="2015-08-25T14:53:00Z">
        <w:r w:rsidRPr="00046AA3">
          <w:rPr>
            <w:position w:val="-14"/>
          </w:rPr>
          <w:object w:dxaOrig="660" w:dyaOrig="420" w14:anchorId="4898DA65">
            <v:shape id="_x0000_i1735" type="#_x0000_t75" style="width:33.95pt;height:21.05pt" o:ole="">
              <v:imagedata r:id="rId1473" o:title=""/>
            </v:shape>
            <o:OLEObject Type="Embed" ProgID="Equation.DSMT4" ShapeID="_x0000_i1735" DrawAspect="Content" ObjectID="_1502697643" r:id="rId1474"/>
          </w:object>
        </w:r>
      </w:ins>
      <w:ins w:id="1159" w:author="Gerard" w:date="2015-08-25T14:53:00Z">
        <w:r>
          <w:t xml:space="preserve"> is the stress in the intact material, at a given strain, as derived from </w:t>
        </w:r>
      </w:ins>
      <w:ins w:id="1160" w:author="Gerard" w:date="2015-08-25T14:53:00Z">
        <w:r w:rsidRPr="00046AA3">
          <w:rPr>
            <w:position w:val="-14"/>
          </w:rPr>
          <w:object w:dxaOrig="700" w:dyaOrig="420" w14:anchorId="2AFF41F0">
            <v:shape id="_x0000_i1736" type="#_x0000_t75" style="width:36.7pt;height:21.05pt" o:ole="">
              <v:imagedata r:id="rId1475" o:title=""/>
            </v:shape>
            <o:OLEObject Type="Embed" ProgID="Equation.DSMT4" ShapeID="_x0000_i1736" DrawAspect="Content" ObjectID="_1502697644" r:id="rId1476"/>
          </w:object>
        </w:r>
      </w:ins>
      <w:ins w:id="1161" w:author="Gerard" w:date="2015-08-25T14:53:00Z">
        <w:r>
          <w:t>.  The intact material may be based on any of the elastic materials described in Sections </w:t>
        </w:r>
        <w:r>
          <w:fldChar w:fldCharType="begin"/>
        </w:r>
        <w:r>
          <w:instrText xml:space="preserve"> REF _Ref167375095 \r \h </w:instrText>
        </w:r>
      </w:ins>
      <w:ins w:id="1162" w:author="Gerard" w:date="2015-08-25T14:53:00Z">
        <w:r>
          <w:fldChar w:fldCharType="separate"/>
        </w:r>
      </w:ins>
      <w:r w:rsidR="00BB6F29">
        <w:t>4.1.2</w:t>
      </w:r>
      <w:ins w:id="1163" w:author="Gerard" w:date="2015-08-25T14:53:00Z">
        <w:r>
          <w:fldChar w:fldCharType="end"/>
        </w:r>
        <w:r>
          <w:t xml:space="preserve"> and </w:t>
        </w:r>
        <w:r>
          <w:fldChar w:fldCharType="begin"/>
        </w:r>
        <w:r>
          <w:instrText xml:space="preserve"> REF _Ref162411714 \r \h </w:instrText>
        </w:r>
      </w:ins>
      <w:ins w:id="1164" w:author="Gerard" w:date="2015-08-25T14:53:00Z">
        <w:r>
          <w:fldChar w:fldCharType="separate"/>
        </w:r>
      </w:ins>
      <w:r w:rsidR="00BB6F29">
        <w:t>4.1.3</w:t>
      </w:r>
      <w:ins w:id="1165" w:author="Gerard" w:date="2015-08-25T14:53:00Z">
        <w:r>
          <w:fldChar w:fldCharType="end"/>
        </w:r>
        <w:r>
          <w:t>.</w:t>
        </w:r>
      </w:ins>
    </w:p>
    <w:p w14:paraId="10C49EF4" w14:textId="77777777" w:rsidR="00546831" w:rsidRDefault="00546831" w:rsidP="00546831">
      <w:pPr>
        <w:rPr>
          <w:ins w:id="1166" w:author="Gerard" w:date="2015-08-25T14:53:00Z"/>
        </w:rPr>
      </w:pPr>
    </w:p>
    <w:p w14:paraId="6212B966" w14:textId="77777777" w:rsidR="00546831" w:rsidRDefault="00546831" w:rsidP="00546831">
      <w:pPr>
        <w:rPr>
          <w:ins w:id="1167" w:author="Gerard" w:date="2015-08-25T14:53:00Z"/>
        </w:rPr>
      </w:pPr>
      <w:ins w:id="1168" w:author="Gerard" w:date="2015-08-25T14:53:00Z">
        <w:r>
          <w:t xml:space="preserve">The evolution of the damage variable </w:t>
        </w:r>
      </w:ins>
      <w:ins w:id="1169" w:author="Gerard" w:date="2015-08-25T14:53:00Z">
        <w:r w:rsidRPr="00466D04">
          <w:rPr>
            <w:position w:val="-4"/>
          </w:rPr>
          <w:object w:dxaOrig="260" w:dyaOrig="240" w14:anchorId="1D916796">
            <v:shape id="_x0000_i1737" type="#_x0000_t75" style="width:13.6pt;height:11.55pt" o:ole="">
              <v:imagedata r:id="rId1477" o:title=""/>
            </v:shape>
            <o:OLEObject Type="Embed" ProgID="Equation.DSMT4" ShapeID="_x0000_i1737" DrawAspect="Content" ObjectID="_1502697645" r:id="rId1478"/>
          </w:object>
        </w:r>
      </w:ins>
      <w:ins w:id="1170" w:author="Gerard" w:date="2015-08-25T14:53:00Z">
        <w:r>
          <w:t xml:space="preserve"> is determined by a user-selected scalar damage criterion measure </w:t>
        </w:r>
      </w:ins>
      <w:ins w:id="1171" w:author="Gerard" w:date="2015-08-25T14:53:00Z">
        <w:r w:rsidRPr="00466D04">
          <w:rPr>
            <w:position w:val="-14"/>
          </w:rPr>
          <w:object w:dxaOrig="560" w:dyaOrig="420" w14:anchorId="6E3F9F56">
            <v:shape id="_x0000_i1738" type="#_x0000_t75" style="width:28.55pt;height:21.05pt" o:ole="">
              <v:imagedata r:id="rId1479" o:title=""/>
            </v:shape>
            <o:OLEObject Type="Embed" ProgID="Equation.DSMT4" ShapeID="_x0000_i1738" DrawAspect="Content" ObjectID="_1502697646" r:id="rId1480"/>
          </w:object>
        </w:r>
      </w:ins>
      <w:ins w:id="1172" w:author="Gerard" w:date="2015-08-25T14:53:00Z">
        <w:r>
          <w:t xml:space="preserve"> (</w:t>
        </w:r>
      </w:ins>
      <w:ins w:id="1173" w:author="Gerard" w:date="2015-08-25T14:53:00Z">
        <w:r w:rsidRPr="00466D04">
          <w:rPr>
            <w:position w:val="-4"/>
          </w:rPr>
          <w:object w:dxaOrig="220" w:dyaOrig="240" w14:anchorId="19D088C7">
            <v:shape id="_x0000_i1739" type="#_x0000_t75" style="width:10.85pt;height:11.55pt" o:ole="">
              <v:imagedata r:id="rId1481" o:title=""/>
            </v:shape>
            <o:OLEObject Type="Embed" ProgID="Equation.DSMT4" ShapeID="_x0000_i1739" DrawAspect="Content" ObjectID="_1502697647" r:id="rId1482"/>
          </w:object>
        </w:r>
      </w:ins>
      <w:ins w:id="1174" w:author="Gerard" w:date="2015-08-25T14:53:00Z">
        <w:r>
          <w:t xml:space="preserve"> is the capital form of </w:t>
        </w:r>
      </w:ins>
      <w:ins w:id="1175" w:author="Gerard" w:date="2015-08-25T14:53:00Z">
        <w:r w:rsidRPr="00046AA3">
          <w:rPr>
            <w:position w:val="-10"/>
          </w:rPr>
          <w:object w:dxaOrig="200" w:dyaOrig="340" w14:anchorId="701BE85F">
            <v:shape id="_x0000_i1740" type="#_x0000_t75" style="width:10.2pt;height:17pt" o:ole="">
              <v:imagedata r:id="rId1483" o:title=""/>
            </v:shape>
            <o:OLEObject Type="Embed" ProgID="Equation.DSMT4" ShapeID="_x0000_i1740" DrawAspect="Content" ObjectID="_1502697648" r:id="rId1484"/>
          </w:object>
        </w:r>
      </w:ins>
      <w:ins w:id="1176" w:author="Gerard" w:date="2015-08-25T14:53:00Z">
        <w:r>
          <w:t xml:space="preserve">). For example, </w:t>
        </w:r>
      </w:ins>
      <w:ins w:id="1177" w:author="Gerard" w:date="2015-08-25T14:53:00Z">
        <w:r w:rsidRPr="00466D04">
          <w:rPr>
            <w:position w:val="-14"/>
          </w:rPr>
          <w:object w:dxaOrig="560" w:dyaOrig="420" w14:anchorId="79AE798C">
            <v:shape id="_x0000_i1741" type="#_x0000_t75" style="width:28.55pt;height:21.05pt" o:ole="">
              <v:imagedata r:id="rId1485" o:title=""/>
            </v:shape>
            <o:OLEObject Type="Embed" ProgID="Equation.DSMT4" ShapeID="_x0000_i1741" DrawAspect="Content" ObjectID="_1502697649" r:id="rId1486"/>
          </w:object>
        </w:r>
      </w:ins>
      <w:ins w:id="1178" w:author="Gerard" w:date="2015-08-25T14:53:00Z">
        <w:r>
          <w:t xml:space="preserve"> may represent the strain energy density, or von Mises stress, or maximum principal normal strain, etc. If </w:t>
        </w:r>
      </w:ins>
      <w:ins w:id="1179" w:author="Gerard" w:date="2015-08-25T14:53:00Z">
        <w:r w:rsidRPr="00466D04">
          <w:rPr>
            <w:position w:val="-14"/>
          </w:rPr>
          <w:object w:dxaOrig="560" w:dyaOrig="420" w14:anchorId="3579E593">
            <v:shape id="_x0000_i1742" type="#_x0000_t75" style="width:28.55pt;height:21.05pt" o:ole="">
              <v:imagedata r:id="rId1487" o:title=""/>
            </v:shape>
            <o:OLEObject Type="Embed" ProgID="Equation.DSMT4" ShapeID="_x0000_i1742" DrawAspect="Content" ObjectID="_1502697650" r:id="rId1488"/>
          </w:object>
        </w:r>
      </w:ins>
      <w:ins w:id="1180" w:author="Gerard" w:date="2015-08-25T14:53:00Z">
        <w:r>
          <w:t xml:space="preserve"> exceeds a given threshold at some state of deformation </w:t>
        </w:r>
      </w:ins>
      <w:ins w:id="1181" w:author="Gerard" w:date="2015-08-25T14:53:00Z">
        <w:r w:rsidRPr="00466D04">
          <w:rPr>
            <w:position w:val="-4"/>
          </w:rPr>
          <w:object w:dxaOrig="220" w:dyaOrig="240" w14:anchorId="2068F9AB">
            <v:shape id="_x0000_i1743" type="#_x0000_t75" style="width:10.85pt;height:11.55pt" o:ole="">
              <v:imagedata r:id="rId1489" o:title=""/>
            </v:shape>
            <o:OLEObject Type="Embed" ProgID="Equation.DSMT4" ShapeID="_x0000_i1743" DrawAspect="Content" ObjectID="_1502697651" r:id="rId1490"/>
          </w:object>
        </w:r>
      </w:ins>
      <w:ins w:id="1182" w:author="Gerard" w:date="2015-08-25T14:53:00Z">
        <w:r>
          <w:t xml:space="preserve">, then damage may initiate or progress further.  If all bonds fail at a single threshold value </w:t>
        </w:r>
      </w:ins>
      <w:ins w:id="1183" w:author="Gerard" w:date="2015-08-25T14:53:00Z">
        <w:r w:rsidRPr="00046AA3">
          <w:rPr>
            <w:position w:val="-12"/>
          </w:rPr>
          <w:object w:dxaOrig="340" w:dyaOrig="380" w14:anchorId="763ED09C">
            <v:shape id="_x0000_i1744" type="#_x0000_t75" style="width:17pt;height:19pt" o:ole="">
              <v:imagedata r:id="rId1491" o:title=""/>
            </v:shape>
            <o:OLEObject Type="Embed" ProgID="Equation.DSMT4" ShapeID="_x0000_i1744" DrawAspect="Content" ObjectID="_1502697652" r:id="rId1492"/>
          </w:object>
        </w:r>
      </w:ins>
      <w:ins w:id="1184" w:author="Gerard" w:date="2015-08-25T14:53:00Z">
        <w:r>
          <w:t xml:space="preserve">, the material undergoes fracture.  More commonly, bonds may fail with increasing probability as </w:t>
        </w:r>
      </w:ins>
      <w:ins w:id="1185" w:author="Gerard" w:date="2015-08-25T14:53:00Z">
        <w:r w:rsidRPr="00095F9B">
          <w:rPr>
            <w:position w:val="-4"/>
          </w:rPr>
          <w:object w:dxaOrig="220" w:dyaOrig="240" w14:anchorId="62D5F96A">
            <v:shape id="_x0000_i1745" type="#_x0000_t75" style="width:10.85pt;height:11.55pt" o:ole="">
              <v:imagedata r:id="rId1493" o:title=""/>
            </v:shape>
            <o:OLEObject Type="Embed" ProgID="Equation.DSMT4" ShapeID="_x0000_i1745" DrawAspect="Content" ObjectID="_1502697653" r:id="rId1494"/>
          </w:object>
        </w:r>
      </w:ins>
      <w:ins w:id="1186" w:author="Gerard" w:date="2015-08-25T14:53:00Z">
        <w:r>
          <w:t xml:space="preserve"> increases over a given range.  Consequently, the evolution of damage may be based on a user-selected cumulative distribution function (c.d.f.) </w:t>
        </w:r>
      </w:ins>
      <w:ins w:id="1187" w:author="Gerard" w:date="2015-08-25T14:53:00Z">
        <w:r w:rsidRPr="00046AA3">
          <w:rPr>
            <w:position w:val="-14"/>
          </w:rPr>
          <w:object w:dxaOrig="600" w:dyaOrig="420" w14:anchorId="45CE4461">
            <v:shape id="_x0000_i1746" type="#_x0000_t75" style="width:29.9pt;height:21.05pt" o:ole="">
              <v:imagedata r:id="rId1495" o:title=""/>
            </v:shape>
            <o:OLEObject Type="Embed" ProgID="Equation.DSMT4" ShapeID="_x0000_i1746" DrawAspect="Content" ObjectID="_1502697654" r:id="rId1496"/>
          </w:object>
        </w:r>
      </w:ins>
      <w:ins w:id="1188" w:author="Gerard" w:date="2015-08-25T14:53:00Z">
        <w:r>
          <w:t xml:space="preserve">, such that </w:t>
        </w:r>
      </w:ins>
      <w:ins w:id="1189" w:author="Gerard" w:date="2015-08-25T14:53:00Z">
        <w:r w:rsidRPr="00046AA3">
          <w:rPr>
            <w:position w:val="-14"/>
          </w:rPr>
          <w:object w:dxaOrig="1420" w:dyaOrig="420" w14:anchorId="15221428">
            <v:shape id="_x0000_i1747" type="#_x0000_t75" style="width:71.3pt;height:21.05pt" o:ole="">
              <v:imagedata r:id="rId1497" o:title=""/>
            </v:shape>
            <o:OLEObject Type="Embed" ProgID="Equation.DSMT4" ShapeID="_x0000_i1747" DrawAspect="Content" ObjectID="_1502697655" r:id="rId1498"/>
          </w:object>
        </w:r>
      </w:ins>
      <w:ins w:id="1190" w:author="Gerard" w:date="2015-08-25T14:53:00Z">
        <w:r>
          <w:t xml:space="preserve"> where </w:t>
        </w:r>
      </w:ins>
      <w:ins w:id="1191" w:author="Gerard" w:date="2015-08-25T14:53:00Z">
        <w:r w:rsidRPr="00046AA3">
          <w:rPr>
            <w:position w:val="-12"/>
          </w:rPr>
          <w:object w:dxaOrig="340" w:dyaOrig="380" w14:anchorId="576C10FB">
            <v:shape id="_x0000_i1748" type="#_x0000_t75" style="width:17pt;height:19pt" o:ole="">
              <v:imagedata r:id="rId1499" o:title=""/>
            </v:shape>
            <o:OLEObject Type="Embed" ProgID="Equation.DSMT4" ShapeID="_x0000_i1748" DrawAspect="Content" ObjectID="_1502697656" r:id="rId1500"/>
          </w:object>
        </w:r>
      </w:ins>
      <w:ins w:id="1192" w:author="Gerard" w:date="2015-08-25T14:53:00Z">
        <w:r>
          <w:t xml:space="preserve"> is the maximum value of </w:t>
        </w:r>
      </w:ins>
      <w:ins w:id="1193" w:author="Gerard" w:date="2015-08-25T14:53:00Z">
        <w:r w:rsidRPr="00095F9B">
          <w:rPr>
            <w:position w:val="-4"/>
          </w:rPr>
          <w:object w:dxaOrig="220" w:dyaOrig="240" w14:anchorId="67D44DD7">
            <v:shape id="_x0000_i1749" type="#_x0000_t75" style="width:10.85pt;height:11.55pt" o:ole="">
              <v:imagedata r:id="rId1501" o:title=""/>
            </v:shape>
            <o:OLEObject Type="Embed" ProgID="Equation.DSMT4" ShapeID="_x0000_i1749" DrawAspect="Content" ObjectID="_1502697657" r:id="rId1502"/>
          </w:object>
        </w:r>
      </w:ins>
      <w:ins w:id="1194" w:author="Gerard" w:date="2015-08-25T14:53:00Z">
        <w:r>
          <w:t xml:space="preserve"> achieved over the loading history up until the current time </w:t>
        </w:r>
      </w:ins>
      <w:ins w:id="1195" w:author="Gerard" w:date="2015-08-25T14:53:00Z">
        <w:r w:rsidRPr="00095F9B">
          <w:rPr>
            <w:position w:val="-4"/>
          </w:rPr>
          <w:object w:dxaOrig="140" w:dyaOrig="220" w14:anchorId="56BB1715">
            <v:shape id="_x0000_i1750" type="#_x0000_t75" style="width:7.45pt;height:10.85pt" o:ole="">
              <v:imagedata r:id="rId1503" o:title=""/>
            </v:shape>
            <o:OLEObject Type="Embed" ProgID="Equation.DSMT4" ShapeID="_x0000_i1750" DrawAspect="Content" ObjectID="_1502697658" r:id="rId1504"/>
          </w:object>
        </w:r>
      </w:ins>
      <w:ins w:id="1196" w:author="Gerard" w:date="2015-08-25T14:53:00Z">
        <w:r>
          <w:t>.</w:t>
        </w:r>
      </w:ins>
    </w:p>
    <w:p w14:paraId="035F7831" w14:textId="77777777" w:rsidR="00546831" w:rsidRDefault="00546831" w:rsidP="00546831">
      <w:pPr>
        <w:rPr>
          <w:ins w:id="1197" w:author="Gerard" w:date="2015-08-25T14:53:00Z"/>
        </w:rPr>
      </w:pPr>
      <w:ins w:id="1198" w:author="Gerard" w:date="2015-08-25T14:53:00Z">
        <w:r>
          <w:br w:type="page"/>
        </w:r>
      </w:ins>
    </w:p>
    <w:p w14:paraId="0092A621" w14:textId="77777777" w:rsidR="00546831" w:rsidRPr="0097532C" w:rsidRDefault="00546831" w:rsidP="00546831">
      <w:pPr>
        <w:pStyle w:val="Heading3"/>
        <w:rPr>
          <w:ins w:id="1199" w:author="Gerard" w:date="2015-08-25T14:53:00Z"/>
        </w:rPr>
      </w:pPr>
      <w:bookmarkStart w:id="1200" w:name="_Toc302133187"/>
      <w:bookmarkStart w:id="1201" w:name="_Toc302147262"/>
      <w:ins w:id="1202" w:author="Gerard" w:date="2015-08-25T14:53:00Z">
        <w:r w:rsidRPr="0097532C">
          <w:lastRenderedPageBreak/>
          <w:t xml:space="preserve">General Specification of </w:t>
        </w:r>
        <w:r>
          <w:t>Damage</w:t>
        </w:r>
        <w:r w:rsidRPr="0097532C">
          <w:t xml:space="preserve"> Materials</w:t>
        </w:r>
        <w:bookmarkEnd w:id="1200"/>
        <w:bookmarkEnd w:id="1201"/>
      </w:ins>
    </w:p>
    <w:p w14:paraId="14FBE78E" w14:textId="77777777" w:rsidR="00546831" w:rsidRDefault="00546831" w:rsidP="00546831">
      <w:pPr>
        <w:rPr>
          <w:ins w:id="1203" w:author="Gerard" w:date="2015-08-25T14:53:00Z"/>
        </w:rPr>
      </w:pPr>
      <w:ins w:id="1204"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1205"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10"/>
        <w:gridCol w:w="222"/>
      </w:tblGrid>
      <w:tr w:rsidR="00546831" w14:paraId="4609B71C" w14:textId="77777777" w:rsidTr="00DA4325">
        <w:trPr>
          <w:ins w:id="1206" w:author="Gerard" w:date="2015-08-25T14:53:00Z"/>
        </w:trPr>
        <w:tc>
          <w:tcPr>
            <w:tcW w:w="0" w:type="auto"/>
            <w:shd w:val="clear" w:color="auto" w:fill="auto"/>
          </w:tcPr>
          <w:p w14:paraId="4D72D731" w14:textId="77777777" w:rsidR="00546831" w:rsidRDefault="00546831" w:rsidP="00DA4325">
            <w:pPr>
              <w:pStyle w:val="code"/>
              <w:rPr>
                <w:ins w:id="1207" w:author="Gerard" w:date="2015-08-25T14:53:00Z"/>
              </w:rPr>
            </w:pPr>
            <w:ins w:id="1208" w:author="Gerard" w:date="2015-08-25T14:53:00Z">
              <w:r>
                <w:t>&lt;elastic&gt;</w:t>
              </w:r>
            </w:ins>
          </w:p>
        </w:tc>
        <w:tc>
          <w:tcPr>
            <w:tcW w:w="0" w:type="auto"/>
            <w:shd w:val="clear" w:color="auto" w:fill="auto"/>
          </w:tcPr>
          <w:p w14:paraId="49B660D5" w14:textId="77777777" w:rsidR="00546831" w:rsidRPr="000B272C" w:rsidRDefault="00546831" w:rsidP="00DA4325">
            <w:pPr>
              <w:rPr>
                <w:ins w:id="1209" w:author="Gerard" w:date="2015-08-25T14:53:00Z"/>
                <w:i/>
              </w:rPr>
            </w:pPr>
            <w:ins w:id="1210"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DA4325">
            <w:pPr>
              <w:rPr>
                <w:ins w:id="1211" w:author="Gerard" w:date="2015-08-25T14:53:00Z"/>
              </w:rPr>
            </w:pPr>
          </w:p>
        </w:tc>
      </w:tr>
      <w:tr w:rsidR="00546831" w14:paraId="37F17F8B" w14:textId="77777777" w:rsidTr="00DA4325">
        <w:trPr>
          <w:ins w:id="1212" w:author="Gerard" w:date="2015-08-25T14:53:00Z"/>
        </w:trPr>
        <w:tc>
          <w:tcPr>
            <w:tcW w:w="0" w:type="auto"/>
            <w:shd w:val="clear" w:color="auto" w:fill="auto"/>
          </w:tcPr>
          <w:p w14:paraId="7DC27E77" w14:textId="77777777" w:rsidR="00546831" w:rsidRDefault="00546831" w:rsidP="00DA4325">
            <w:pPr>
              <w:pStyle w:val="code"/>
              <w:rPr>
                <w:ins w:id="1213" w:author="Gerard" w:date="2015-08-25T14:53:00Z"/>
              </w:rPr>
            </w:pPr>
            <w:ins w:id="1214" w:author="Gerard" w:date="2015-08-25T14:53:00Z">
              <w:r>
                <w:t>&lt;damage&gt;</w:t>
              </w:r>
            </w:ins>
          </w:p>
        </w:tc>
        <w:tc>
          <w:tcPr>
            <w:tcW w:w="0" w:type="auto"/>
            <w:shd w:val="clear" w:color="auto" w:fill="auto"/>
          </w:tcPr>
          <w:p w14:paraId="297A9E82" w14:textId="77777777" w:rsidR="00546831" w:rsidRPr="00420C3F" w:rsidRDefault="00546831" w:rsidP="00DA4325">
            <w:pPr>
              <w:rPr>
                <w:ins w:id="1215" w:author="Gerard" w:date="2015-08-25T14:53:00Z"/>
              </w:rPr>
            </w:pPr>
            <w:ins w:id="1216" w:author="Gerard" w:date="2015-08-25T14:53:00Z">
              <w:r>
                <w:t xml:space="preserve">Specification of the cumulative distribution function </w:t>
              </w:r>
            </w:ins>
            <w:ins w:id="1217" w:author="Gerard" w:date="2015-08-25T14:53:00Z">
              <w:r w:rsidRPr="00046AA3">
                <w:rPr>
                  <w:position w:val="-14"/>
                </w:rPr>
                <w:object w:dxaOrig="600" w:dyaOrig="420" w14:anchorId="627162A2">
                  <v:shape id="_x0000_i1751" type="#_x0000_t75" style="width:29.9pt;height:21.05pt" o:ole="">
                    <v:imagedata r:id="rId1505" o:title=""/>
                  </v:shape>
                  <o:OLEObject Type="Embed" ProgID="Equation.DSMT4" ShapeID="_x0000_i1751" DrawAspect="Content" ObjectID="_1502697659" r:id="rId1506"/>
                </w:object>
              </w:r>
            </w:ins>
          </w:p>
        </w:tc>
        <w:tc>
          <w:tcPr>
            <w:tcW w:w="0" w:type="auto"/>
          </w:tcPr>
          <w:p w14:paraId="601F9DB1" w14:textId="77777777" w:rsidR="00546831" w:rsidRPr="000B272C" w:rsidRDefault="00546831" w:rsidP="00DA4325">
            <w:pPr>
              <w:rPr>
                <w:ins w:id="1218" w:author="Gerard" w:date="2015-08-25T14:53:00Z"/>
              </w:rPr>
            </w:pPr>
          </w:p>
        </w:tc>
      </w:tr>
      <w:tr w:rsidR="00546831" w14:paraId="42142C7E" w14:textId="77777777" w:rsidTr="00DA4325">
        <w:tblPrEx>
          <w:tblLook w:val="0000" w:firstRow="0" w:lastRow="0" w:firstColumn="0" w:lastColumn="0" w:noHBand="0" w:noVBand="0"/>
        </w:tblPrEx>
        <w:trPr>
          <w:trHeight w:val="270"/>
          <w:ins w:id="1219" w:author="Gerard" w:date="2015-08-25T14:53:00Z"/>
        </w:trPr>
        <w:tc>
          <w:tcPr>
            <w:tcW w:w="0" w:type="auto"/>
            <w:shd w:val="clear" w:color="auto" w:fill="auto"/>
          </w:tcPr>
          <w:p w14:paraId="46B6D515" w14:textId="77777777" w:rsidR="00546831" w:rsidRDefault="00546831" w:rsidP="00DA4325">
            <w:pPr>
              <w:pStyle w:val="code"/>
              <w:rPr>
                <w:ins w:id="1220" w:author="Gerard" w:date="2015-08-25T14:53:00Z"/>
              </w:rPr>
            </w:pPr>
            <w:ins w:id="1221" w:author="Gerard" w:date="2015-08-25T14:53:00Z">
              <w:r>
                <w:t>&lt;criterion&gt;</w:t>
              </w:r>
            </w:ins>
          </w:p>
        </w:tc>
        <w:tc>
          <w:tcPr>
            <w:tcW w:w="0" w:type="auto"/>
            <w:shd w:val="clear" w:color="auto" w:fill="auto"/>
          </w:tcPr>
          <w:p w14:paraId="6F195B72" w14:textId="77777777" w:rsidR="00546831" w:rsidRDefault="00546831" w:rsidP="00DA4325">
            <w:pPr>
              <w:rPr>
                <w:ins w:id="1222" w:author="Gerard" w:date="2015-08-25T14:53:00Z"/>
              </w:rPr>
            </w:pPr>
            <w:ins w:id="1223" w:author="Gerard" w:date="2015-08-25T14:53:00Z">
              <w:r>
                <w:t xml:space="preserve">Specification of the damage criterion </w:t>
              </w:r>
            </w:ins>
            <w:ins w:id="1224" w:author="Gerard" w:date="2015-08-25T14:53:00Z">
              <w:r w:rsidRPr="00401409">
                <w:rPr>
                  <w:position w:val="-4"/>
                </w:rPr>
                <w:object w:dxaOrig="220" w:dyaOrig="240" w14:anchorId="32E1D12C">
                  <v:shape id="_x0000_i1752" type="#_x0000_t75" style="width:10.85pt;height:11.55pt" o:ole="">
                    <v:imagedata r:id="rId1507" o:title=""/>
                  </v:shape>
                  <o:OLEObject Type="Embed" ProgID="Equation.DSMT4" ShapeID="_x0000_i1752" DrawAspect="Content" ObjectID="_1502697660" r:id="rId1508"/>
                </w:object>
              </w:r>
            </w:ins>
            <w:ins w:id="1225" w:author="Gerard" w:date="2015-08-25T14:53:00Z">
              <w:r>
                <w:t xml:space="preserve"> </w:t>
              </w:r>
            </w:ins>
          </w:p>
        </w:tc>
        <w:tc>
          <w:tcPr>
            <w:tcW w:w="0" w:type="auto"/>
          </w:tcPr>
          <w:p w14:paraId="3AD615EE" w14:textId="77777777" w:rsidR="00546831" w:rsidRDefault="00546831" w:rsidP="00DA4325">
            <w:pPr>
              <w:rPr>
                <w:ins w:id="1226" w:author="Gerard" w:date="2015-08-25T14:53:00Z"/>
              </w:rPr>
            </w:pPr>
          </w:p>
        </w:tc>
      </w:tr>
    </w:tbl>
    <w:p w14:paraId="1AFBC03B" w14:textId="77777777" w:rsidR="00546831" w:rsidRDefault="00546831" w:rsidP="00546831">
      <w:pPr>
        <w:rPr>
          <w:ins w:id="1227" w:author="Gerard" w:date="2015-08-25T14:53:00Z"/>
        </w:rPr>
      </w:pPr>
    </w:p>
    <w:p w14:paraId="470A64D6" w14:textId="77777777" w:rsidR="00546831" w:rsidRPr="00B27FE9" w:rsidRDefault="00546831" w:rsidP="00546831">
      <w:pPr>
        <w:rPr>
          <w:ins w:id="1228" w:author="Gerard" w:date="2015-08-25T14:53:00Z"/>
        </w:rPr>
      </w:pPr>
      <w:ins w:id="1229"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ins>
      <w:ins w:id="1230" w:author="Gerard" w:date="2015-08-25T14:53:00Z">
        <w:r>
          <w:fldChar w:fldCharType="separate"/>
        </w:r>
      </w:ins>
      <w:r w:rsidR="00BB6F29">
        <w:t>4.1.3</w:t>
      </w:r>
      <w:ins w:id="1231"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ins>
      <w:ins w:id="1232" w:author="Gerard" w:date="2015-08-25T14:53:00Z">
        <w:r>
          <w:fldChar w:fldCharType="separate"/>
        </w:r>
      </w:ins>
      <w:r w:rsidR="00BB6F29">
        <w:t>4.1.2</w:t>
      </w:r>
      <w:ins w:id="1233"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ins>
      <w:ins w:id="1234" w:author="Gerard" w:date="2015-08-25T14:53:00Z">
        <w:r>
          <w:fldChar w:fldCharType="separate"/>
        </w:r>
      </w:ins>
      <w:r w:rsidR="00BB6F29">
        <w:t>4.5.2</w:t>
      </w:r>
      <w:ins w:id="1235"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1236" w:author="Gerard" w:date="2015-08-25T14:53:00Z"/>
        </w:rPr>
      </w:pPr>
    </w:p>
    <w:p w14:paraId="323980FC" w14:textId="77777777" w:rsidR="00546831" w:rsidRDefault="00546831" w:rsidP="00546831">
      <w:pPr>
        <w:rPr>
          <w:ins w:id="1237" w:author="Gerard" w:date="2015-08-25T14:53:00Z"/>
        </w:rPr>
      </w:pPr>
    </w:p>
    <w:p w14:paraId="63162062" w14:textId="77777777" w:rsidR="00546831" w:rsidRPr="00B27FE9" w:rsidRDefault="00546831" w:rsidP="00546831">
      <w:pPr>
        <w:pStyle w:val="Example"/>
        <w:rPr>
          <w:ins w:id="1238" w:author="Gerard" w:date="2015-08-25T14:53:00Z"/>
        </w:rPr>
      </w:pPr>
      <w:ins w:id="1239" w:author="Gerard" w:date="2015-08-25T14:53:00Z">
        <w:r w:rsidRPr="00B27FE9">
          <w:t>Example:</w:t>
        </w:r>
      </w:ins>
    </w:p>
    <w:p w14:paraId="62E52B76" w14:textId="77777777" w:rsidR="00546831" w:rsidRDefault="00546831" w:rsidP="00546831">
      <w:pPr>
        <w:pStyle w:val="code"/>
        <w:rPr>
          <w:ins w:id="1240" w:author="Gerard" w:date="2015-08-25T14:53:00Z"/>
        </w:rPr>
      </w:pPr>
      <w:ins w:id="1241" w:author="Gerard" w:date="2015-08-25T14:53:00Z">
        <w:r>
          <w:t>&lt;material id=”1” type="elastic damage"&gt;</w:t>
        </w:r>
      </w:ins>
    </w:p>
    <w:p w14:paraId="0CC1423C" w14:textId="77777777" w:rsidR="00546831" w:rsidRDefault="00546831" w:rsidP="00546831">
      <w:pPr>
        <w:pStyle w:val="code"/>
        <w:rPr>
          <w:ins w:id="1242" w:author="Gerard" w:date="2015-08-25T14:53:00Z"/>
        </w:rPr>
      </w:pPr>
      <w:ins w:id="1243" w:author="Gerard" w:date="2015-08-25T14:53:00Z">
        <w:r>
          <w:tab/>
          <w:t>&lt;elastic type="neo-Hookean"&gt;</w:t>
        </w:r>
      </w:ins>
    </w:p>
    <w:p w14:paraId="6D16AEA4" w14:textId="77777777" w:rsidR="00546831" w:rsidRDefault="00546831" w:rsidP="00546831">
      <w:pPr>
        <w:pStyle w:val="code"/>
        <w:rPr>
          <w:ins w:id="1244" w:author="Gerard" w:date="2015-08-25T14:53:00Z"/>
        </w:rPr>
      </w:pPr>
      <w:ins w:id="1245" w:author="Gerard" w:date="2015-08-25T14:53:00Z">
        <w:r>
          <w:tab/>
        </w:r>
        <w:r>
          <w:tab/>
          <w:t>&lt;density&gt;1&lt;/density&gt;</w:t>
        </w:r>
      </w:ins>
    </w:p>
    <w:p w14:paraId="1A36C849" w14:textId="77777777" w:rsidR="00546831" w:rsidRDefault="00546831" w:rsidP="00546831">
      <w:pPr>
        <w:pStyle w:val="code"/>
        <w:rPr>
          <w:ins w:id="1246" w:author="Gerard" w:date="2015-08-25T14:53:00Z"/>
        </w:rPr>
      </w:pPr>
      <w:ins w:id="1247" w:author="Gerard" w:date="2015-08-25T14:53:00Z">
        <w:r>
          <w:tab/>
        </w:r>
        <w:r>
          <w:tab/>
          <w:t>&lt;E&gt;0.13&lt;/E&gt;</w:t>
        </w:r>
      </w:ins>
    </w:p>
    <w:p w14:paraId="42AE51FD" w14:textId="77777777" w:rsidR="00546831" w:rsidRDefault="00546831" w:rsidP="00546831">
      <w:pPr>
        <w:pStyle w:val="code"/>
        <w:rPr>
          <w:ins w:id="1248" w:author="Gerard" w:date="2015-08-25T14:53:00Z"/>
        </w:rPr>
      </w:pPr>
      <w:ins w:id="1249" w:author="Gerard" w:date="2015-08-25T14:53:00Z">
        <w:r>
          <w:tab/>
        </w:r>
        <w:r>
          <w:tab/>
          <w:t>&lt;v&gt;0.3&lt;/v&gt;</w:t>
        </w:r>
      </w:ins>
    </w:p>
    <w:p w14:paraId="348C3CF7" w14:textId="77777777" w:rsidR="00546831" w:rsidRDefault="00546831" w:rsidP="00546831">
      <w:pPr>
        <w:pStyle w:val="code"/>
        <w:rPr>
          <w:ins w:id="1250" w:author="Gerard" w:date="2015-08-25T14:53:00Z"/>
        </w:rPr>
      </w:pPr>
      <w:ins w:id="1251" w:author="Gerard" w:date="2015-08-25T14:53:00Z">
        <w:r>
          <w:tab/>
          <w:t>&lt;/elastic&gt;</w:t>
        </w:r>
      </w:ins>
    </w:p>
    <w:p w14:paraId="030B9259" w14:textId="77777777" w:rsidR="00546831" w:rsidRDefault="00546831" w:rsidP="00546831">
      <w:pPr>
        <w:pStyle w:val="code"/>
        <w:rPr>
          <w:ins w:id="1252" w:author="Gerard" w:date="2015-08-25T14:53:00Z"/>
        </w:rPr>
      </w:pPr>
      <w:ins w:id="1253" w:author="Gerard" w:date="2015-08-25T14:53:00Z">
        <w:r>
          <w:tab/>
          <w:t>&lt;damage type="CDF Weibull"&gt;</w:t>
        </w:r>
      </w:ins>
    </w:p>
    <w:p w14:paraId="6DF9FFCD" w14:textId="77777777" w:rsidR="00546831" w:rsidRDefault="00546831" w:rsidP="00546831">
      <w:pPr>
        <w:pStyle w:val="code"/>
        <w:rPr>
          <w:ins w:id="1254" w:author="Gerard" w:date="2015-08-25T14:53:00Z"/>
        </w:rPr>
      </w:pPr>
      <w:ins w:id="1255" w:author="Gerard" w:date="2015-08-25T14:53:00Z">
        <w:r>
          <w:tab/>
        </w:r>
        <w:r>
          <w:tab/>
          <w:t>&lt;alpha&gt;8&lt;/alpha&gt;</w:t>
        </w:r>
      </w:ins>
    </w:p>
    <w:p w14:paraId="2AD74068" w14:textId="77777777" w:rsidR="00546831" w:rsidRDefault="00546831" w:rsidP="00546831">
      <w:pPr>
        <w:pStyle w:val="code"/>
        <w:rPr>
          <w:ins w:id="1256" w:author="Gerard" w:date="2015-08-25T14:53:00Z"/>
        </w:rPr>
      </w:pPr>
      <w:ins w:id="1257" w:author="Gerard" w:date="2015-08-25T14:53:00Z">
        <w:r>
          <w:tab/>
        </w:r>
        <w:r>
          <w:tab/>
          <w:t>&lt;mu&gt;0.3&lt;/mu&gt;</w:t>
        </w:r>
      </w:ins>
    </w:p>
    <w:p w14:paraId="1ECE9399" w14:textId="77777777" w:rsidR="00546831" w:rsidRDefault="00546831" w:rsidP="00546831">
      <w:pPr>
        <w:pStyle w:val="code"/>
        <w:rPr>
          <w:ins w:id="1258" w:author="Gerard" w:date="2015-08-25T14:53:00Z"/>
        </w:rPr>
      </w:pPr>
      <w:ins w:id="1259" w:author="Gerard" w:date="2015-08-25T14:53:00Z">
        <w:r>
          <w:tab/>
        </w:r>
        <w:r>
          <w:tab/>
          <w:t>&lt;Dmax&gt;1&lt;/Dmax&gt;</w:t>
        </w:r>
      </w:ins>
    </w:p>
    <w:p w14:paraId="760128CC" w14:textId="77777777" w:rsidR="00546831" w:rsidRDefault="00546831" w:rsidP="00546831">
      <w:pPr>
        <w:pStyle w:val="code"/>
        <w:rPr>
          <w:ins w:id="1260" w:author="Gerard" w:date="2015-08-25T14:53:00Z"/>
        </w:rPr>
      </w:pPr>
      <w:ins w:id="1261" w:author="Gerard" w:date="2015-08-25T14:53:00Z">
        <w:r>
          <w:tab/>
          <w:t>&lt;/damage&gt;</w:t>
        </w:r>
      </w:ins>
    </w:p>
    <w:p w14:paraId="2587209C" w14:textId="77777777" w:rsidR="00546831" w:rsidRDefault="00546831" w:rsidP="00546831">
      <w:pPr>
        <w:pStyle w:val="code"/>
        <w:rPr>
          <w:ins w:id="1262" w:author="Gerard" w:date="2015-08-25T14:53:00Z"/>
        </w:rPr>
      </w:pPr>
      <w:ins w:id="1263" w:author="Gerard" w:date="2015-08-25T14:53:00Z">
        <w:r>
          <w:tab/>
          <w:t>&lt;criterion type="DC max normal Lagrange strain"&gt;</w:t>
        </w:r>
      </w:ins>
    </w:p>
    <w:p w14:paraId="4BFAB5F2" w14:textId="77777777" w:rsidR="00546831" w:rsidRDefault="00546831" w:rsidP="00546831">
      <w:pPr>
        <w:pStyle w:val="code"/>
        <w:rPr>
          <w:ins w:id="1264" w:author="Gerard" w:date="2015-08-25T14:53:00Z"/>
        </w:rPr>
      </w:pPr>
      <w:ins w:id="1265" w:author="Gerard" w:date="2015-08-25T14:53:00Z">
        <w:r>
          <w:tab/>
          <w:t>&lt;/criterion&gt;</w:t>
        </w:r>
      </w:ins>
    </w:p>
    <w:p w14:paraId="6C22E45F" w14:textId="77777777" w:rsidR="00546831" w:rsidRDefault="00546831" w:rsidP="00546831">
      <w:pPr>
        <w:pStyle w:val="code"/>
        <w:rPr>
          <w:ins w:id="1266" w:author="Gerard" w:date="2015-08-25T14:53:00Z"/>
        </w:rPr>
      </w:pPr>
      <w:ins w:id="1267" w:author="Gerard" w:date="2015-08-25T14:53:00Z">
        <w:r>
          <w:t>&lt;/material&gt;</w:t>
        </w:r>
      </w:ins>
    </w:p>
    <w:p w14:paraId="119FFA17" w14:textId="77777777" w:rsidR="00546831" w:rsidRDefault="00546831" w:rsidP="00546831">
      <w:pPr>
        <w:jc w:val="left"/>
        <w:rPr>
          <w:ins w:id="1268" w:author="Gerard" w:date="2015-08-25T14:53:00Z"/>
        </w:rPr>
      </w:pPr>
      <w:ins w:id="1269" w:author="Gerard" w:date="2015-08-25T14:53:00Z">
        <w:r>
          <w:br w:type="page"/>
        </w:r>
      </w:ins>
    </w:p>
    <w:p w14:paraId="4149F549" w14:textId="77777777" w:rsidR="00546831" w:rsidRDefault="00546831" w:rsidP="00546831">
      <w:pPr>
        <w:pStyle w:val="Heading3"/>
        <w:rPr>
          <w:ins w:id="1270" w:author="Gerard" w:date="2015-08-25T14:53:00Z"/>
        </w:rPr>
      </w:pPr>
      <w:bookmarkStart w:id="1271" w:name="_Ref302128685"/>
      <w:bookmarkStart w:id="1272" w:name="_Toc302133188"/>
      <w:bookmarkStart w:id="1273" w:name="_Toc302147263"/>
      <w:ins w:id="1274" w:author="Gerard" w:date="2015-08-25T14:53:00Z">
        <w:r>
          <w:lastRenderedPageBreak/>
          <w:t>Cumulative Distribution Functions</w:t>
        </w:r>
        <w:bookmarkEnd w:id="1271"/>
        <w:bookmarkEnd w:id="1272"/>
        <w:bookmarkEnd w:id="1273"/>
      </w:ins>
    </w:p>
    <w:p w14:paraId="4D53BC73" w14:textId="77777777" w:rsidR="00546831" w:rsidRDefault="00546831" w:rsidP="00546831">
      <w:pPr>
        <w:rPr>
          <w:ins w:id="1275" w:author="Gerard" w:date="2015-08-25T14:53:00Z"/>
        </w:rPr>
      </w:pPr>
      <w:ins w:id="1276" w:author="Gerard" w:date="2015-08-25T14:53:00Z">
        <w:r>
          <w:t xml:space="preserve">Cumulative distribution functions provide the function </w:t>
        </w:r>
      </w:ins>
      <w:ins w:id="1277" w:author="Gerard" w:date="2015-08-25T14:53:00Z">
        <w:r w:rsidRPr="00046AA3">
          <w:rPr>
            <w:position w:val="-14"/>
          </w:rPr>
          <w:object w:dxaOrig="600" w:dyaOrig="420" w14:anchorId="1C22432D">
            <v:shape id="_x0000_i1753" type="#_x0000_t75" style="width:29.9pt;height:21.05pt" o:ole="">
              <v:imagedata r:id="rId1509" o:title=""/>
            </v:shape>
            <o:OLEObject Type="Embed" ProgID="Equation.DSMT4" ShapeID="_x0000_i1753" DrawAspect="Content" ObjectID="_1502697661" r:id="rId1510"/>
          </w:object>
        </w:r>
      </w:ins>
      <w:ins w:id="1278" w:author="Gerard" w:date="2015-08-25T14:53:00Z">
        <w:r>
          <w:t xml:space="preserve"> that determines the evolution of the damage variable </w:t>
        </w:r>
      </w:ins>
      <w:ins w:id="1279" w:author="Gerard" w:date="2015-08-25T14:53:00Z">
        <w:r w:rsidRPr="007D23AE">
          <w:rPr>
            <w:position w:val="-4"/>
          </w:rPr>
          <w:object w:dxaOrig="260" w:dyaOrig="240" w14:anchorId="6977E60B">
            <v:shape id="_x0000_i1754" type="#_x0000_t75" style="width:13.6pt;height:11.55pt" o:ole="">
              <v:imagedata r:id="rId1511" o:title=""/>
            </v:shape>
            <o:OLEObject Type="Embed" ProgID="Equation.DSMT4" ShapeID="_x0000_i1754" DrawAspect="Content" ObjectID="_1502697662" r:id="rId1512"/>
          </w:object>
        </w:r>
      </w:ins>
      <w:ins w:id="1280" w:author="Gerard" w:date="2015-08-25T14:53:00Z">
        <w:r>
          <w:t xml:space="preserve"> based on the maximum value of the failure criterion </w:t>
        </w:r>
      </w:ins>
      <w:ins w:id="1281" w:author="Gerard" w:date="2015-08-25T14:53:00Z">
        <w:r w:rsidRPr="007D23AE">
          <w:rPr>
            <w:position w:val="-4"/>
          </w:rPr>
          <w:object w:dxaOrig="220" w:dyaOrig="240" w14:anchorId="37C125E3">
            <v:shape id="_x0000_i1755" type="#_x0000_t75" style="width:10.85pt;height:11.55pt" o:ole="">
              <v:imagedata r:id="rId1513" o:title=""/>
            </v:shape>
            <o:OLEObject Type="Embed" ProgID="Equation.DSMT4" ShapeID="_x0000_i1755" DrawAspect="Content" ObjectID="_1502697663" r:id="rId1514"/>
          </w:object>
        </w:r>
      </w:ins>
      <w:ins w:id="1282" w:author="Gerard" w:date="2015-08-25T14:53:00Z">
        <w:r>
          <w:t xml:space="preserve"> up until the current time.</w:t>
        </w:r>
      </w:ins>
    </w:p>
    <w:p w14:paraId="207153D5" w14:textId="77777777" w:rsidR="00546831" w:rsidRDefault="00546831" w:rsidP="00546831">
      <w:pPr>
        <w:jc w:val="left"/>
        <w:rPr>
          <w:ins w:id="1283" w:author="Gerard" w:date="2015-08-25T14:53:00Z"/>
        </w:rPr>
      </w:pPr>
      <w:ins w:id="1284" w:author="Gerard" w:date="2015-08-25T14:53:00Z">
        <w:r>
          <w:br w:type="page"/>
        </w:r>
      </w:ins>
    </w:p>
    <w:p w14:paraId="36A9D3DE" w14:textId="77777777" w:rsidR="00546831" w:rsidRDefault="00546831" w:rsidP="00546831">
      <w:pPr>
        <w:pStyle w:val="Heading4"/>
        <w:rPr>
          <w:ins w:id="1285" w:author="Gerard" w:date="2015-08-25T14:53:00Z"/>
        </w:rPr>
      </w:pPr>
      <w:bookmarkStart w:id="1286" w:name="_Toc302133189"/>
      <w:bookmarkStart w:id="1287" w:name="_Toc302147264"/>
      <w:ins w:id="1288" w:author="Gerard" w:date="2015-08-25T14:53:00Z">
        <w:r>
          <w:lastRenderedPageBreak/>
          <w:t>Simo</w:t>
        </w:r>
        <w:bookmarkEnd w:id="1286"/>
        <w:bookmarkEnd w:id="1287"/>
      </w:ins>
    </w:p>
    <w:p w14:paraId="2C31BC0C" w14:textId="5E453562" w:rsidR="00546831" w:rsidRDefault="00546831" w:rsidP="00546831">
      <w:pPr>
        <w:rPr>
          <w:ins w:id="1289" w:author="Gerard" w:date="2015-08-25T14:53:00Z"/>
        </w:rPr>
      </w:pPr>
      <w:ins w:id="1290"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1291" w:author="Gerard" w:date="2015-08-25T14:53:00Z">
        <w:r>
          <w:t xml:space="preserve"> is “</w:t>
        </w:r>
        <w:r>
          <w:rPr>
            <w:i/>
          </w:rPr>
          <w:t>CDF Simo”</w:t>
        </w:r>
        <w:r>
          <w:t>. The following material parameters must be defined:</w:t>
        </w:r>
      </w:ins>
    </w:p>
    <w:p w14:paraId="0B07EE61" w14:textId="77777777" w:rsidR="00546831" w:rsidRDefault="00546831" w:rsidP="00546831">
      <w:pPr>
        <w:rPr>
          <w:ins w:id="1292"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rPr>
          <w:ins w:id="1293" w:author="Gerard" w:date="2015-08-25T14:53:00Z"/>
        </w:trPr>
        <w:tc>
          <w:tcPr>
            <w:tcW w:w="1106" w:type="pct"/>
            <w:shd w:val="clear" w:color="auto" w:fill="auto"/>
          </w:tcPr>
          <w:p w14:paraId="4A50C6CB" w14:textId="77777777" w:rsidR="00546831" w:rsidRDefault="00546831" w:rsidP="00DA4325">
            <w:pPr>
              <w:pStyle w:val="code"/>
              <w:rPr>
                <w:ins w:id="1294" w:author="Gerard" w:date="2015-08-25T14:53:00Z"/>
              </w:rPr>
            </w:pPr>
            <w:ins w:id="1295" w:author="Gerard" w:date="2015-08-25T14:53:00Z">
              <w:r>
                <w:t>&lt;a&gt;</w:t>
              </w:r>
            </w:ins>
          </w:p>
        </w:tc>
        <w:tc>
          <w:tcPr>
            <w:tcW w:w="2809" w:type="pct"/>
            <w:shd w:val="clear" w:color="auto" w:fill="auto"/>
          </w:tcPr>
          <w:p w14:paraId="17E7457F" w14:textId="77777777" w:rsidR="00546831" w:rsidRPr="00420C3F" w:rsidRDefault="00546831" w:rsidP="00DA4325">
            <w:pPr>
              <w:rPr>
                <w:ins w:id="1296" w:author="Gerard" w:date="2015-08-25T14:53:00Z"/>
              </w:rPr>
            </w:pPr>
            <w:ins w:id="1297" w:author="Gerard" w:date="2015-08-25T14:53:00Z">
              <w:r>
                <w:t xml:space="preserve">Parameter </w:t>
              </w:r>
            </w:ins>
            <w:ins w:id="1298" w:author="Gerard" w:date="2015-08-25T14:53:00Z">
              <w:r w:rsidRPr="00046AA3">
                <w:rPr>
                  <w:position w:val="-6"/>
                </w:rPr>
                <w:object w:dxaOrig="240" w:dyaOrig="220" w14:anchorId="07D752E7">
                  <v:shape id="_x0000_i1756" type="#_x0000_t75" style="width:11.55pt;height:10.85pt" o:ole="">
                    <v:imagedata r:id="rId1515" o:title=""/>
                  </v:shape>
                  <o:OLEObject Type="Embed" ProgID="Equation.DSMT4" ShapeID="_x0000_i1756" DrawAspect="Content" ObjectID="_1502697664" r:id="rId1516"/>
                </w:object>
              </w:r>
            </w:ins>
            <w:ins w:id="1299" w:author="Gerard" w:date="2015-08-25T14:53:00Z">
              <w:r>
                <w:t xml:space="preserve"> (same units as </w:t>
              </w:r>
            </w:ins>
            <w:ins w:id="1300" w:author="Gerard" w:date="2015-08-25T14:53:00Z">
              <w:r w:rsidRPr="001220FB">
                <w:rPr>
                  <w:position w:val="-4"/>
                </w:rPr>
                <w:object w:dxaOrig="220" w:dyaOrig="240" w14:anchorId="6A942ECC">
                  <v:shape id="_x0000_i1757" type="#_x0000_t75" style="width:10.85pt;height:11.55pt" o:ole="">
                    <v:imagedata r:id="rId1517" o:title=""/>
                  </v:shape>
                  <o:OLEObject Type="Embed" ProgID="Equation.DSMT4" ShapeID="_x0000_i1757" DrawAspect="Content" ObjectID="_1502697665" r:id="rId1518"/>
                </w:object>
              </w:r>
            </w:ins>
            <w:ins w:id="1301" w:author="Gerard" w:date="2015-08-25T14:53:00Z">
              <w:r>
                <w:t xml:space="preserve">, </w:t>
              </w:r>
            </w:ins>
            <w:ins w:id="1302" w:author="Gerard" w:date="2015-08-25T14:53:00Z">
              <w:r w:rsidRPr="00046AA3">
                <w:rPr>
                  <w:position w:val="-6"/>
                </w:rPr>
                <w:object w:dxaOrig="580" w:dyaOrig="260" w14:anchorId="51D441DE">
                  <v:shape id="_x0000_i1758" type="#_x0000_t75" style="width:29.2pt;height:13.6pt" o:ole="">
                    <v:imagedata r:id="rId1519" o:title=""/>
                  </v:shape>
                  <o:OLEObject Type="Embed" ProgID="Equation.DSMT4" ShapeID="_x0000_i1758" DrawAspect="Content" ObjectID="_1502697666" r:id="rId1520"/>
                </w:object>
              </w:r>
            </w:ins>
            <w:ins w:id="1303" w:author="Gerard" w:date="2015-08-25T14:53:00Z">
              <w:r>
                <w:t>)</w:t>
              </w:r>
            </w:ins>
          </w:p>
        </w:tc>
        <w:tc>
          <w:tcPr>
            <w:tcW w:w="1085" w:type="pct"/>
          </w:tcPr>
          <w:p w14:paraId="1E61D442" w14:textId="77777777" w:rsidR="00546831" w:rsidRDefault="00546831" w:rsidP="00DA4325">
            <w:pPr>
              <w:rPr>
                <w:ins w:id="1304" w:author="Gerard" w:date="2015-08-25T14:53:00Z"/>
              </w:rPr>
            </w:pPr>
            <w:ins w:id="1305" w:author="Gerard" w:date="2015-08-25T14:53:00Z">
              <w:r>
                <w:t>[</w:t>
              </w:r>
            </w:ins>
            <w:ins w:id="1306" w:author="Gerard" w:date="2015-08-25T14:53:00Z">
              <w:r w:rsidRPr="001220FB">
                <w:rPr>
                  <w:position w:val="-4"/>
                </w:rPr>
                <w:object w:dxaOrig="220" w:dyaOrig="240" w14:anchorId="56EFC1DB">
                  <v:shape id="_x0000_i1759" type="#_x0000_t75" style="width:10.85pt;height:11.55pt" o:ole="">
                    <v:imagedata r:id="rId1521" o:title=""/>
                  </v:shape>
                  <o:OLEObject Type="Embed" ProgID="Equation.DSMT4" ShapeID="_x0000_i1759" DrawAspect="Content" ObjectID="_1502697667" r:id="rId1522"/>
                </w:object>
              </w:r>
            </w:ins>
            <w:ins w:id="1307" w:author="Gerard" w:date="2015-08-25T14:53:00Z">
              <w:r>
                <w:t>]</w:t>
              </w:r>
            </w:ins>
          </w:p>
        </w:tc>
      </w:tr>
      <w:tr w:rsidR="00546831" w14:paraId="189E56D0" w14:textId="77777777" w:rsidTr="00DA4325">
        <w:trPr>
          <w:ins w:id="1308" w:author="Gerard" w:date="2015-08-25T14:53:00Z"/>
        </w:trPr>
        <w:tc>
          <w:tcPr>
            <w:tcW w:w="1106" w:type="pct"/>
            <w:shd w:val="clear" w:color="auto" w:fill="auto"/>
          </w:tcPr>
          <w:p w14:paraId="0EDF4DFF" w14:textId="77777777" w:rsidR="00546831" w:rsidRDefault="00546831" w:rsidP="00DA4325">
            <w:pPr>
              <w:pStyle w:val="code"/>
              <w:rPr>
                <w:ins w:id="1309" w:author="Gerard" w:date="2015-08-25T14:53:00Z"/>
              </w:rPr>
            </w:pPr>
            <w:ins w:id="1310" w:author="Gerard" w:date="2015-08-25T14:53:00Z">
              <w:r>
                <w:t>&lt;b&gt;</w:t>
              </w:r>
            </w:ins>
          </w:p>
        </w:tc>
        <w:tc>
          <w:tcPr>
            <w:tcW w:w="2809" w:type="pct"/>
            <w:shd w:val="clear" w:color="auto" w:fill="auto"/>
          </w:tcPr>
          <w:p w14:paraId="27BFD75A" w14:textId="77777777" w:rsidR="00546831" w:rsidRPr="00420C3F" w:rsidRDefault="00546831" w:rsidP="00DA4325">
            <w:pPr>
              <w:rPr>
                <w:ins w:id="1311" w:author="Gerard" w:date="2015-08-25T14:53:00Z"/>
              </w:rPr>
            </w:pPr>
            <w:ins w:id="1312" w:author="Gerard" w:date="2015-08-25T14:53:00Z">
              <w:r>
                <w:t xml:space="preserve">Parameter </w:t>
              </w:r>
            </w:ins>
            <w:ins w:id="1313" w:author="Gerard" w:date="2015-08-25T14:53:00Z">
              <w:r w:rsidRPr="00046AA3">
                <w:rPr>
                  <w:position w:val="-10"/>
                </w:rPr>
                <w:object w:dxaOrig="220" w:dyaOrig="320" w14:anchorId="46ECD117">
                  <v:shape id="_x0000_i1760" type="#_x0000_t75" style="width:10.85pt;height:16.3pt" o:ole="">
                    <v:imagedata r:id="rId1523" o:title=""/>
                  </v:shape>
                  <o:OLEObject Type="Embed" ProgID="Equation.DSMT4" ShapeID="_x0000_i1760" DrawAspect="Content" ObjectID="_1502697668" r:id="rId1524"/>
                </w:object>
              </w:r>
            </w:ins>
            <w:ins w:id="1314" w:author="Gerard" w:date="2015-08-25T14:53:00Z">
              <w:r>
                <w:t xml:space="preserve"> (</w:t>
              </w:r>
            </w:ins>
            <w:ins w:id="1315" w:author="Gerard" w:date="2015-08-25T14:53:00Z">
              <w:r w:rsidRPr="00046AA3">
                <w:rPr>
                  <w:position w:val="-10"/>
                </w:rPr>
                <w:object w:dxaOrig="900" w:dyaOrig="320" w14:anchorId="061E33BB">
                  <v:shape id="_x0000_i1761" type="#_x0000_t75" style="width:45.5pt;height:16.3pt" o:ole="">
                    <v:imagedata r:id="rId1525" o:title=""/>
                  </v:shape>
                  <o:OLEObject Type="Embed" ProgID="Equation.DSMT4" ShapeID="_x0000_i1761" DrawAspect="Content" ObjectID="_1502697669" r:id="rId1526"/>
                </w:object>
              </w:r>
            </w:ins>
            <w:ins w:id="1316" w:author="Gerard" w:date="2015-08-25T14:53:00Z">
              <w:r>
                <w:t>)</w:t>
              </w:r>
            </w:ins>
          </w:p>
        </w:tc>
        <w:tc>
          <w:tcPr>
            <w:tcW w:w="1085" w:type="pct"/>
          </w:tcPr>
          <w:p w14:paraId="05B55584" w14:textId="77777777" w:rsidR="00546831" w:rsidRDefault="00546831" w:rsidP="00DA4325">
            <w:pPr>
              <w:rPr>
                <w:ins w:id="1317" w:author="Gerard" w:date="2015-08-25T14:53:00Z"/>
              </w:rPr>
            </w:pPr>
            <w:ins w:id="1318" w:author="Gerard" w:date="2015-08-25T14:53:00Z">
              <w:r>
                <w:t>[ ]</w:t>
              </w:r>
            </w:ins>
          </w:p>
        </w:tc>
      </w:tr>
    </w:tbl>
    <w:p w14:paraId="7EA6B4DB" w14:textId="77777777" w:rsidR="00546831" w:rsidRDefault="00546831" w:rsidP="00546831">
      <w:pPr>
        <w:rPr>
          <w:ins w:id="1319" w:author="Gerard" w:date="2015-08-25T14:53:00Z"/>
        </w:rPr>
      </w:pPr>
    </w:p>
    <w:p w14:paraId="5C752367" w14:textId="77777777" w:rsidR="00546831" w:rsidRDefault="00546831" w:rsidP="00546831">
      <w:pPr>
        <w:rPr>
          <w:ins w:id="1320" w:author="Gerard" w:date="2015-08-25T14:53:00Z"/>
        </w:rPr>
      </w:pPr>
      <w:ins w:id="1321" w:author="Gerard" w:date="2015-08-25T14:53:00Z">
        <w:r>
          <w:t>For this material the c.d.f. is given by</w:t>
        </w:r>
      </w:ins>
    </w:p>
    <w:p w14:paraId="14DC0B59" w14:textId="77777777" w:rsidR="00546831" w:rsidRDefault="00546831" w:rsidP="00546831">
      <w:pPr>
        <w:pStyle w:val="MTDisplayEquation"/>
        <w:rPr>
          <w:ins w:id="1322" w:author="Gerard" w:date="2015-08-25T14:53:00Z"/>
        </w:rPr>
      </w:pPr>
      <w:ins w:id="1323" w:author="Gerard" w:date="2015-08-25T14:53:00Z">
        <w:r>
          <w:tab/>
        </w:r>
      </w:ins>
      <w:ins w:id="1324" w:author="Gerard" w:date="2015-08-25T14:53:00Z">
        <w:r w:rsidRPr="00420C3F">
          <w:rPr>
            <w:position w:val="-24"/>
          </w:rPr>
          <w:object w:dxaOrig="3300" w:dyaOrig="660" w14:anchorId="4FB32E47">
            <v:shape id="_x0000_i1762" type="#_x0000_t75" style="width:165.05pt;height:33.95pt" o:ole="">
              <v:imagedata r:id="rId1527" o:title=""/>
            </v:shape>
            <o:OLEObject Type="Embed" ProgID="Equation.DSMT4" ShapeID="_x0000_i1762" DrawAspect="Content" ObjectID="_1502697670" r:id="rId1528"/>
          </w:object>
        </w:r>
      </w:ins>
      <w:ins w:id="1325" w:author="Gerard" w:date="2015-08-25T14:53:00Z">
        <w:r>
          <w:t xml:space="preserve"> .</w:t>
        </w:r>
      </w:ins>
    </w:p>
    <w:p w14:paraId="58AC2282" w14:textId="77777777" w:rsidR="00546831" w:rsidRDefault="00546831" w:rsidP="00546831">
      <w:pPr>
        <w:rPr>
          <w:ins w:id="1326" w:author="Gerard" w:date="2015-08-25T14:53:00Z"/>
        </w:rPr>
      </w:pPr>
      <w:ins w:id="1327" w:author="Gerard" w:date="2015-08-25T14:53:00Z">
        <w:r>
          <w:t xml:space="preserve">Note that </w:t>
        </w:r>
      </w:ins>
    </w:p>
    <w:p w14:paraId="5EB4B283" w14:textId="77777777" w:rsidR="00546831" w:rsidRDefault="00546831" w:rsidP="00546831">
      <w:pPr>
        <w:pStyle w:val="MTDisplayEquation"/>
        <w:rPr>
          <w:ins w:id="1328" w:author="Gerard" w:date="2015-08-25T14:53:00Z"/>
        </w:rPr>
      </w:pPr>
      <w:ins w:id="1329" w:author="Gerard" w:date="2015-08-25T14:53:00Z">
        <w:r>
          <w:tab/>
        </w:r>
      </w:ins>
      <w:ins w:id="1330" w:author="Gerard" w:date="2015-08-25T14:53:00Z">
        <w:r w:rsidRPr="00420C3F">
          <w:rPr>
            <w:position w:val="-18"/>
          </w:rPr>
          <w:object w:dxaOrig="1640" w:dyaOrig="460" w14:anchorId="28032D1D">
            <v:shape id="_x0000_i1763" type="#_x0000_t75" style="width:82.2pt;height:23.75pt" o:ole="">
              <v:imagedata r:id="rId1529" o:title=""/>
            </v:shape>
            <o:OLEObject Type="Embed" ProgID="Equation.DSMT4" ShapeID="_x0000_i1763" DrawAspect="Content" ObjectID="_1502697671" r:id="rId1530"/>
          </w:object>
        </w:r>
      </w:ins>
      <w:ins w:id="1331" w:author="Gerard" w:date="2015-08-25T14:53:00Z">
        <w:r>
          <w:t xml:space="preserve"> </w:t>
        </w:r>
      </w:ins>
    </w:p>
    <w:p w14:paraId="55312AE6" w14:textId="77777777" w:rsidR="00546831" w:rsidRPr="0007281B" w:rsidRDefault="00546831" w:rsidP="00546831">
      <w:pPr>
        <w:rPr>
          <w:ins w:id="1332" w:author="Gerard" w:date="2015-08-25T14:53:00Z"/>
        </w:rPr>
      </w:pPr>
      <w:ins w:id="1333" w:author="Gerard" w:date="2015-08-25T14:53:00Z">
        <w:r>
          <w:t xml:space="preserve">represents the maximum allowable damage.  Therefore, </w:t>
        </w:r>
      </w:ins>
      <w:ins w:id="1334" w:author="Gerard" w:date="2015-08-25T14:53:00Z">
        <w:r w:rsidRPr="00046AA3">
          <w:rPr>
            <w:position w:val="-10"/>
          </w:rPr>
          <w:object w:dxaOrig="220" w:dyaOrig="320" w14:anchorId="1CE68AC7">
            <v:shape id="_x0000_i1764" type="#_x0000_t75" style="width:10.85pt;height:16.3pt" o:ole="">
              <v:imagedata r:id="rId1531" o:title=""/>
            </v:shape>
            <o:OLEObject Type="Embed" ProgID="Equation.DSMT4" ShapeID="_x0000_i1764" DrawAspect="Content" ObjectID="_1502697672" r:id="rId1532"/>
          </w:object>
        </w:r>
      </w:ins>
      <w:ins w:id="1335" w:author="Gerard" w:date="2015-08-25T14:53:00Z">
        <w:r>
          <w:t xml:space="preserve"> regulates the maximum allowable damage, whereas </w:t>
        </w:r>
      </w:ins>
      <w:ins w:id="1336" w:author="Gerard" w:date="2015-08-25T14:53:00Z">
        <w:r w:rsidRPr="00046AA3">
          <w:rPr>
            <w:position w:val="-6"/>
          </w:rPr>
          <w:object w:dxaOrig="240" w:dyaOrig="220" w14:anchorId="5366B495">
            <v:shape id="_x0000_i1765" type="#_x0000_t75" style="width:11.55pt;height:10.85pt" o:ole="">
              <v:imagedata r:id="rId1533" o:title=""/>
            </v:shape>
            <o:OLEObject Type="Embed" ProgID="Equation.DSMT4" ShapeID="_x0000_i1765" DrawAspect="Content" ObjectID="_1502697673" r:id="rId1534"/>
          </w:object>
        </w:r>
      </w:ins>
      <w:ins w:id="1337" w:author="Gerard" w:date="2015-08-25T14:53:00Z">
        <w:r>
          <w:t xml:space="preserve"> controls the rate at which </w:t>
        </w:r>
      </w:ins>
      <w:ins w:id="1338" w:author="Gerard" w:date="2015-08-25T14:53:00Z">
        <w:r w:rsidRPr="00046AA3">
          <w:rPr>
            <w:position w:val="-14"/>
          </w:rPr>
          <w:object w:dxaOrig="600" w:dyaOrig="420" w14:anchorId="262A8C20">
            <v:shape id="_x0000_i1766" type="#_x0000_t75" style="width:29.9pt;height:21.05pt" o:ole="">
              <v:imagedata r:id="rId1535" o:title=""/>
            </v:shape>
            <o:OLEObject Type="Embed" ProgID="Equation.DSMT4" ShapeID="_x0000_i1766" DrawAspect="Content" ObjectID="_1502697674" r:id="rId1536"/>
          </w:object>
        </w:r>
      </w:ins>
      <w:ins w:id="1339" w:author="Gerard" w:date="2015-08-25T14:53:00Z">
        <w:r>
          <w:t xml:space="preserve"> increases with increasing </w:t>
        </w:r>
      </w:ins>
      <w:ins w:id="1340" w:author="Gerard" w:date="2015-08-25T14:53:00Z">
        <w:r w:rsidRPr="0007281B">
          <w:rPr>
            <w:position w:val="-4"/>
          </w:rPr>
          <w:object w:dxaOrig="220" w:dyaOrig="240" w14:anchorId="494E72DA">
            <v:shape id="_x0000_i1767" type="#_x0000_t75" style="width:10.85pt;height:11.55pt" o:ole="">
              <v:imagedata r:id="rId1537" o:title=""/>
            </v:shape>
            <o:OLEObject Type="Embed" ProgID="Equation.DSMT4" ShapeID="_x0000_i1767" DrawAspect="Content" ObjectID="_1502697675" r:id="rId1538"/>
          </w:object>
        </w:r>
      </w:ins>
      <w:ins w:id="1341" w:author="Gerard" w:date="2015-08-25T14:53:00Z">
        <w:r>
          <w:t>.</w:t>
        </w:r>
      </w:ins>
    </w:p>
    <w:p w14:paraId="5A479531" w14:textId="77777777" w:rsidR="00546831" w:rsidRDefault="00546831" w:rsidP="00546831">
      <w:pPr>
        <w:rPr>
          <w:ins w:id="1342" w:author="Gerard" w:date="2015-08-25T14:53:00Z"/>
        </w:rPr>
      </w:pPr>
    </w:p>
    <w:p w14:paraId="07335843" w14:textId="77777777" w:rsidR="00546831" w:rsidRDefault="00546831" w:rsidP="00546831">
      <w:pPr>
        <w:rPr>
          <w:ins w:id="1343" w:author="Gerard" w:date="2015-08-25T14:53:00Z"/>
        </w:rPr>
      </w:pPr>
      <w:ins w:id="1344"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1345" w:author="Gerard" w:date="2015-08-25T14:53:00Z"/>
          <w:i/>
        </w:rPr>
      </w:pPr>
    </w:p>
    <w:p w14:paraId="0C208971" w14:textId="77777777" w:rsidR="00546831" w:rsidRPr="00B27FE9" w:rsidRDefault="00546831" w:rsidP="00546831">
      <w:pPr>
        <w:pStyle w:val="Example"/>
        <w:rPr>
          <w:ins w:id="1346" w:author="Gerard" w:date="2015-08-25T14:53:00Z"/>
        </w:rPr>
      </w:pPr>
      <w:ins w:id="1347" w:author="Gerard" w:date="2015-08-25T14:53:00Z">
        <w:r w:rsidRPr="00B27FE9">
          <w:t>Example:</w:t>
        </w:r>
      </w:ins>
    </w:p>
    <w:p w14:paraId="57457802" w14:textId="77777777" w:rsidR="00546831" w:rsidRDefault="00546831" w:rsidP="00546831">
      <w:pPr>
        <w:pStyle w:val="code"/>
        <w:rPr>
          <w:ins w:id="1348" w:author="Gerard" w:date="2015-08-25T14:53:00Z"/>
        </w:rPr>
      </w:pPr>
      <w:ins w:id="1349" w:author="Gerard" w:date="2015-08-25T14:53:00Z">
        <w:r>
          <w:t>&lt;damage type="CDF Simo"&gt;</w:t>
        </w:r>
      </w:ins>
    </w:p>
    <w:p w14:paraId="1F19DB44" w14:textId="77777777" w:rsidR="00546831" w:rsidRDefault="00546831" w:rsidP="00546831">
      <w:pPr>
        <w:pStyle w:val="code"/>
        <w:rPr>
          <w:ins w:id="1350" w:author="Gerard" w:date="2015-08-25T14:53:00Z"/>
        </w:rPr>
      </w:pPr>
      <w:ins w:id="1351" w:author="Gerard" w:date="2015-08-25T14:53:00Z">
        <w:r>
          <w:tab/>
          <w:t>&lt;a&gt;0.1&lt;/a&gt;</w:t>
        </w:r>
      </w:ins>
    </w:p>
    <w:p w14:paraId="3DFD80D1" w14:textId="77777777" w:rsidR="00546831" w:rsidRDefault="00546831" w:rsidP="00546831">
      <w:pPr>
        <w:pStyle w:val="code"/>
        <w:rPr>
          <w:ins w:id="1352" w:author="Gerard" w:date="2015-08-25T14:53:00Z"/>
        </w:rPr>
      </w:pPr>
      <w:ins w:id="1353" w:author="Gerard" w:date="2015-08-25T14:53:00Z">
        <w:r>
          <w:tab/>
          <w:t>&lt;b&gt;0&lt;/b&gt;</w:t>
        </w:r>
      </w:ins>
    </w:p>
    <w:p w14:paraId="4143A5D9" w14:textId="77777777" w:rsidR="00546831" w:rsidRDefault="00546831" w:rsidP="00546831">
      <w:pPr>
        <w:pStyle w:val="code"/>
        <w:rPr>
          <w:ins w:id="1354" w:author="Gerard" w:date="2015-08-25T14:53:00Z"/>
        </w:rPr>
      </w:pPr>
      <w:ins w:id="1355" w:author="Gerard" w:date="2015-08-25T14:53:00Z">
        <w:r>
          <w:tab/>
          <w:t>&lt;Dmax&gt;1&lt;/Dmax&gt;</w:t>
        </w:r>
      </w:ins>
    </w:p>
    <w:p w14:paraId="5B3E3A17" w14:textId="77777777" w:rsidR="00546831" w:rsidRDefault="00546831" w:rsidP="00546831">
      <w:pPr>
        <w:pStyle w:val="code"/>
        <w:rPr>
          <w:ins w:id="1356" w:author="Gerard" w:date="2015-08-25T14:53:00Z"/>
        </w:rPr>
      </w:pPr>
      <w:ins w:id="1357" w:author="Gerard" w:date="2015-08-25T14:53:00Z">
        <w:r>
          <w:t>&lt;/damage&gt;</w:t>
        </w:r>
      </w:ins>
    </w:p>
    <w:p w14:paraId="7D477066" w14:textId="77777777" w:rsidR="00546831" w:rsidRPr="007D23AE" w:rsidRDefault="00546831" w:rsidP="00546831">
      <w:pPr>
        <w:rPr>
          <w:ins w:id="1358" w:author="Gerard" w:date="2015-08-25T14:53:00Z"/>
        </w:rPr>
      </w:pPr>
    </w:p>
    <w:p w14:paraId="38AFF669" w14:textId="77777777" w:rsidR="00546831" w:rsidRDefault="00546831" w:rsidP="00546831">
      <w:pPr>
        <w:pStyle w:val="code"/>
        <w:rPr>
          <w:ins w:id="1359" w:author="Gerard" w:date="2015-08-25T14:53:00Z"/>
        </w:rPr>
      </w:pPr>
      <w:ins w:id="1360" w:author="Gerard" w:date="2015-08-25T14:53:00Z">
        <w:r>
          <w:br w:type="page"/>
        </w:r>
      </w:ins>
    </w:p>
    <w:p w14:paraId="518CEFA3" w14:textId="77777777" w:rsidR="00546831" w:rsidRDefault="00546831" w:rsidP="00546831">
      <w:pPr>
        <w:pStyle w:val="Heading4"/>
        <w:rPr>
          <w:ins w:id="1361" w:author="Gerard" w:date="2015-08-25T14:53:00Z"/>
        </w:rPr>
      </w:pPr>
      <w:bookmarkStart w:id="1362" w:name="_Toc302133190"/>
      <w:bookmarkStart w:id="1363" w:name="_Toc302147265"/>
      <w:ins w:id="1364" w:author="Gerard" w:date="2015-08-25T14:53:00Z">
        <w:r>
          <w:lastRenderedPageBreak/>
          <w:t>Log-Normal</w:t>
        </w:r>
        <w:bookmarkEnd w:id="1362"/>
        <w:bookmarkEnd w:id="1363"/>
      </w:ins>
    </w:p>
    <w:p w14:paraId="26D223B9" w14:textId="77777777" w:rsidR="00546831" w:rsidRDefault="00546831" w:rsidP="00546831">
      <w:pPr>
        <w:rPr>
          <w:ins w:id="1365" w:author="Gerard" w:date="2015-08-25T14:53:00Z"/>
        </w:rPr>
      </w:pPr>
      <w:ins w:id="1366"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136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rPr>
          <w:ins w:id="1368" w:author="Gerard" w:date="2015-08-25T14:53:00Z"/>
        </w:trPr>
        <w:tc>
          <w:tcPr>
            <w:tcW w:w="1106" w:type="pct"/>
            <w:shd w:val="clear" w:color="auto" w:fill="auto"/>
          </w:tcPr>
          <w:p w14:paraId="35F4B3C3" w14:textId="77777777" w:rsidR="00546831" w:rsidRDefault="00546831" w:rsidP="00DA4325">
            <w:pPr>
              <w:pStyle w:val="code"/>
              <w:rPr>
                <w:ins w:id="1369" w:author="Gerard" w:date="2015-08-25T14:53:00Z"/>
              </w:rPr>
            </w:pPr>
            <w:ins w:id="1370" w:author="Gerard" w:date="2015-08-25T14:53:00Z">
              <w:r>
                <w:t>&lt;mu&gt;</w:t>
              </w:r>
            </w:ins>
          </w:p>
        </w:tc>
        <w:tc>
          <w:tcPr>
            <w:tcW w:w="2809" w:type="pct"/>
            <w:shd w:val="clear" w:color="auto" w:fill="auto"/>
          </w:tcPr>
          <w:p w14:paraId="07A11809" w14:textId="77777777" w:rsidR="00546831" w:rsidRPr="00C5412D" w:rsidRDefault="00546831" w:rsidP="00DA4325">
            <w:pPr>
              <w:rPr>
                <w:ins w:id="1371" w:author="Gerard" w:date="2015-08-25T14:53:00Z"/>
              </w:rPr>
            </w:pPr>
            <w:ins w:id="1372" w:author="Gerard" w:date="2015-08-25T14:53:00Z">
              <w:r>
                <w:t xml:space="preserve">Parameter </w:t>
              </w:r>
            </w:ins>
            <w:ins w:id="1373" w:author="Gerard" w:date="2015-08-25T14:53:00Z">
              <w:r w:rsidRPr="00046AA3">
                <w:rPr>
                  <w:position w:val="-10"/>
                </w:rPr>
                <w:object w:dxaOrig="220" w:dyaOrig="260" w14:anchorId="6198FD1E">
                  <v:shape id="_x0000_i1768" type="#_x0000_t75" style="width:10.85pt;height:13.6pt" o:ole="">
                    <v:imagedata r:id="rId1540" o:title=""/>
                  </v:shape>
                  <o:OLEObject Type="Embed" ProgID="Equation.DSMT4" ShapeID="_x0000_i1768" DrawAspect="Content" ObjectID="_1502697676" r:id="rId1541"/>
                </w:object>
              </w:r>
            </w:ins>
            <w:ins w:id="1374" w:author="Gerard" w:date="2015-08-25T14:53:00Z">
              <w:r>
                <w:t xml:space="preserve"> (same units as </w:t>
              </w:r>
            </w:ins>
            <w:ins w:id="1375" w:author="Gerard" w:date="2015-08-25T14:53:00Z">
              <w:r w:rsidRPr="001220FB">
                <w:rPr>
                  <w:position w:val="-4"/>
                </w:rPr>
                <w:object w:dxaOrig="220" w:dyaOrig="240" w14:anchorId="453365A1">
                  <v:shape id="_x0000_i1769" type="#_x0000_t75" style="width:10.85pt;height:11.55pt" o:ole="">
                    <v:imagedata r:id="rId1517" o:title=""/>
                  </v:shape>
                  <o:OLEObject Type="Embed" ProgID="Equation.DSMT4" ShapeID="_x0000_i1769" DrawAspect="Content" ObjectID="_1502697677" r:id="rId1542"/>
                </w:object>
              </w:r>
            </w:ins>
            <w:ins w:id="1376" w:author="Gerard" w:date="2015-08-25T14:53:00Z">
              <w:r>
                <w:t xml:space="preserve">, </w:t>
              </w:r>
            </w:ins>
            <w:ins w:id="1377" w:author="Gerard" w:date="2015-08-25T14:53:00Z">
              <w:r w:rsidRPr="00046AA3">
                <w:rPr>
                  <w:position w:val="-10"/>
                </w:rPr>
                <w:object w:dxaOrig="580" w:dyaOrig="300" w14:anchorId="5FCEA362">
                  <v:shape id="_x0000_i1770" type="#_x0000_t75" style="width:29.2pt;height:14.25pt" o:ole="">
                    <v:imagedata r:id="rId1543" o:title=""/>
                  </v:shape>
                  <o:OLEObject Type="Embed" ProgID="Equation.DSMT4" ShapeID="_x0000_i1770" DrawAspect="Content" ObjectID="_1502697678" r:id="rId1544"/>
                </w:object>
              </w:r>
            </w:ins>
            <w:ins w:id="1378" w:author="Gerard" w:date="2015-08-25T14:53:00Z">
              <w:r>
                <w:t>)</w:t>
              </w:r>
            </w:ins>
          </w:p>
        </w:tc>
        <w:tc>
          <w:tcPr>
            <w:tcW w:w="1085" w:type="pct"/>
          </w:tcPr>
          <w:p w14:paraId="4A23BCBA" w14:textId="77777777" w:rsidR="00546831" w:rsidRDefault="00546831" w:rsidP="00DA4325">
            <w:pPr>
              <w:rPr>
                <w:ins w:id="1379" w:author="Gerard" w:date="2015-08-25T14:53:00Z"/>
              </w:rPr>
            </w:pPr>
            <w:ins w:id="1380" w:author="Gerard" w:date="2015-08-25T14:53:00Z">
              <w:r>
                <w:t>[</w:t>
              </w:r>
            </w:ins>
            <w:ins w:id="1381" w:author="Gerard" w:date="2015-08-25T14:53:00Z">
              <w:r w:rsidRPr="001220FB">
                <w:rPr>
                  <w:position w:val="-4"/>
                </w:rPr>
                <w:object w:dxaOrig="220" w:dyaOrig="240" w14:anchorId="155ED4E6">
                  <v:shape id="_x0000_i1771" type="#_x0000_t75" style="width:10.85pt;height:11.55pt" o:ole="">
                    <v:imagedata r:id="rId1521" o:title=""/>
                  </v:shape>
                  <o:OLEObject Type="Embed" ProgID="Equation.DSMT4" ShapeID="_x0000_i1771" DrawAspect="Content" ObjectID="_1502697679" r:id="rId1545"/>
                </w:object>
              </w:r>
            </w:ins>
            <w:ins w:id="1382" w:author="Gerard" w:date="2015-08-25T14:53:00Z">
              <w:r>
                <w:t>]</w:t>
              </w:r>
            </w:ins>
          </w:p>
        </w:tc>
      </w:tr>
      <w:tr w:rsidR="00546831" w14:paraId="3B0966D7" w14:textId="77777777" w:rsidTr="00DA4325">
        <w:trPr>
          <w:ins w:id="1383" w:author="Gerard" w:date="2015-08-25T14:53:00Z"/>
        </w:trPr>
        <w:tc>
          <w:tcPr>
            <w:tcW w:w="1106" w:type="pct"/>
            <w:shd w:val="clear" w:color="auto" w:fill="auto"/>
          </w:tcPr>
          <w:p w14:paraId="623DC789" w14:textId="77777777" w:rsidR="00546831" w:rsidRDefault="00546831" w:rsidP="00DA4325">
            <w:pPr>
              <w:pStyle w:val="code"/>
              <w:rPr>
                <w:ins w:id="1384" w:author="Gerard" w:date="2015-08-25T14:53:00Z"/>
              </w:rPr>
            </w:pPr>
            <w:ins w:id="1385" w:author="Gerard" w:date="2015-08-25T14:53:00Z">
              <w:r>
                <w:t>&lt;sigma&gt;</w:t>
              </w:r>
            </w:ins>
          </w:p>
        </w:tc>
        <w:tc>
          <w:tcPr>
            <w:tcW w:w="2809" w:type="pct"/>
            <w:shd w:val="clear" w:color="auto" w:fill="auto"/>
          </w:tcPr>
          <w:p w14:paraId="771CC5A2" w14:textId="77777777" w:rsidR="00546831" w:rsidRPr="00C5412D" w:rsidRDefault="00546831" w:rsidP="00DA4325">
            <w:pPr>
              <w:rPr>
                <w:ins w:id="1386" w:author="Gerard" w:date="2015-08-25T14:53:00Z"/>
              </w:rPr>
            </w:pPr>
            <w:ins w:id="1387" w:author="Gerard" w:date="2015-08-25T14:53:00Z">
              <w:r>
                <w:t xml:space="preserve">Parameter </w:t>
              </w:r>
            </w:ins>
            <w:ins w:id="1388" w:author="Gerard" w:date="2015-08-25T14:53:00Z">
              <w:r w:rsidRPr="00046AA3">
                <w:rPr>
                  <w:position w:val="-6"/>
                </w:rPr>
                <w:object w:dxaOrig="240" w:dyaOrig="220" w14:anchorId="721A3D6A">
                  <v:shape id="_x0000_i1772" type="#_x0000_t75" style="width:11.55pt;height:10.85pt" o:ole="">
                    <v:imagedata r:id="rId1546" o:title=""/>
                  </v:shape>
                  <o:OLEObject Type="Embed" ProgID="Equation.DSMT4" ShapeID="_x0000_i1772" DrawAspect="Content" ObjectID="_1502697680" r:id="rId1547"/>
                </w:object>
              </w:r>
            </w:ins>
            <w:ins w:id="1389" w:author="Gerard" w:date="2015-08-25T14:53:00Z">
              <w:r>
                <w:t xml:space="preserve"> (</w:t>
              </w:r>
            </w:ins>
            <w:ins w:id="1390" w:author="Gerard" w:date="2015-08-25T14:53:00Z">
              <w:r w:rsidRPr="00046AA3">
                <w:rPr>
                  <w:position w:val="-6"/>
                </w:rPr>
                <w:object w:dxaOrig="580" w:dyaOrig="260" w14:anchorId="73B2FEBF">
                  <v:shape id="_x0000_i1773" type="#_x0000_t75" style="width:29.2pt;height:13.6pt" o:ole="">
                    <v:imagedata r:id="rId1548" o:title=""/>
                  </v:shape>
                  <o:OLEObject Type="Embed" ProgID="Equation.DSMT4" ShapeID="_x0000_i1773" DrawAspect="Content" ObjectID="_1502697681" r:id="rId1549"/>
                </w:object>
              </w:r>
            </w:ins>
            <w:ins w:id="1391" w:author="Gerard" w:date="2015-08-25T14:53:00Z">
              <w:r>
                <w:t>)</w:t>
              </w:r>
            </w:ins>
          </w:p>
        </w:tc>
        <w:tc>
          <w:tcPr>
            <w:tcW w:w="1085" w:type="pct"/>
          </w:tcPr>
          <w:p w14:paraId="25D6C327" w14:textId="77777777" w:rsidR="00546831" w:rsidRDefault="00546831" w:rsidP="00DA4325">
            <w:pPr>
              <w:rPr>
                <w:ins w:id="1392" w:author="Gerard" w:date="2015-08-25T14:53:00Z"/>
              </w:rPr>
            </w:pPr>
            <w:ins w:id="1393" w:author="Gerard" w:date="2015-08-25T14:53:00Z">
              <w:r>
                <w:t>[ ]</w:t>
              </w:r>
            </w:ins>
          </w:p>
        </w:tc>
      </w:tr>
      <w:tr w:rsidR="00546831" w14:paraId="2C0036F1" w14:textId="77777777" w:rsidTr="00DA4325">
        <w:trPr>
          <w:ins w:id="1394" w:author="Gerard" w:date="2015-08-25T14:53:00Z"/>
        </w:trPr>
        <w:tc>
          <w:tcPr>
            <w:tcW w:w="1106" w:type="pct"/>
            <w:shd w:val="clear" w:color="auto" w:fill="auto"/>
          </w:tcPr>
          <w:p w14:paraId="72BB1E5E" w14:textId="77777777" w:rsidR="00546831" w:rsidRDefault="00546831" w:rsidP="00DA4325">
            <w:pPr>
              <w:pStyle w:val="code"/>
              <w:rPr>
                <w:ins w:id="1395" w:author="Gerard" w:date="2015-08-25T14:53:00Z"/>
              </w:rPr>
            </w:pPr>
            <w:ins w:id="1396" w:author="Gerard" w:date="2015-08-25T14:53:00Z">
              <w:r>
                <w:t>&lt;Dmax&gt;</w:t>
              </w:r>
            </w:ins>
          </w:p>
        </w:tc>
        <w:tc>
          <w:tcPr>
            <w:tcW w:w="2809" w:type="pct"/>
            <w:shd w:val="clear" w:color="auto" w:fill="auto"/>
          </w:tcPr>
          <w:p w14:paraId="0F88FB4E" w14:textId="77777777" w:rsidR="00546831" w:rsidRDefault="00546831" w:rsidP="00DA4325">
            <w:pPr>
              <w:rPr>
                <w:ins w:id="1397" w:author="Gerard" w:date="2015-08-25T14:53:00Z"/>
              </w:rPr>
            </w:pPr>
            <w:ins w:id="1398" w:author="Gerard" w:date="2015-08-25T14:53:00Z">
              <w:r>
                <w:t>Maximum allowable damage (optional, default is 1)</w:t>
              </w:r>
            </w:ins>
          </w:p>
        </w:tc>
        <w:tc>
          <w:tcPr>
            <w:tcW w:w="1085" w:type="pct"/>
          </w:tcPr>
          <w:p w14:paraId="151D9C41" w14:textId="77777777" w:rsidR="00546831" w:rsidRDefault="00546831" w:rsidP="00DA4325">
            <w:pPr>
              <w:rPr>
                <w:ins w:id="1399" w:author="Gerard" w:date="2015-08-25T14:53:00Z"/>
              </w:rPr>
            </w:pPr>
            <w:ins w:id="1400" w:author="Gerard" w:date="2015-08-25T14:53:00Z">
              <w:r>
                <w:t>[ ]</w:t>
              </w:r>
            </w:ins>
          </w:p>
        </w:tc>
      </w:tr>
    </w:tbl>
    <w:p w14:paraId="1F48806A" w14:textId="77777777" w:rsidR="00546831" w:rsidRDefault="00546831" w:rsidP="00546831">
      <w:pPr>
        <w:rPr>
          <w:ins w:id="1401" w:author="Gerard" w:date="2015-08-25T14:53:00Z"/>
        </w:rPr>
      </w:pPr>
    </w:p>
    <w:p w14:paraId="3B731336" w14:textId="77777777" w:rsidR="00546831" w:rsidRDefault="00546831" w:rsidP="00546831">
      <w:pPr>
        <w:rPr>
          <w:ins w:id="1402" w:author="Gerard" w:date="2015-08-25T14:53:00Z"/>
        </w:rPr>
      </w:pPr>
      <w:ins w:id="1403" w:author="Gerard" w:date="2015-08-25T14:53:00Z">
        <w:r>
          <w:t>For this material the c.d.f. is given by</w:t>
        </w:r>
      </w:ins>
    </w:p>
    <w:p w14:paraId="48B4DB01" w14:textId="77777777" w:rsidR="00546831" w:rsidRDefault="00546831" w:rsidP="00546831">
      <w:pPr>
        <w:pStyle w:val="MTDisplayEquation"/>
        <w:rPr>
          <w:ins w:id="1404" w:author="Gerard" w:date="2015-08-25T14:53:00Z"/>
        </w:rPr>
      </w:pPr>
      <w:ins w:id="1405" w:author="Gerard" w:date="2015-08-25T14:53:00Z">
        <w:r>
          <w:tab/>
        </w:r>
      </w:ins>
      <w:ins w:id="1406" w:author="Gerard" w:date="2015-08-25T14:53:00Z">
        <w:r w:rsidRPr="00420C3F">
          <w:rPr>
            <w:position w:val="-36"/>
          </w:rPr>
          <w:object w:dxaOrig="2600" w:dyaOrig="840" w14:anchorId="34E3CD50">
            <v:shape id="_x0000_i1774" type="#_x0000_t75" style="width:130.4pt;height:42.1pt" o:ole="">
              <v:imagedata r:id="rId1550" o:title=""/>
            </v:shape>
            <o:OLEObject Type="Embed" ProgID="Equation.DSMT4" ShapeID="_x0000_i1774" DrawAspect="Content" ObjectID="_1502697682" r:id="rId1551"/>
          </w:object>
        </w:r>
      </w:ins>
      <w:ins w:id="1407" w:author="Gerard" w:date="2015-08-25T14:53:00Z">
        <w:r>
          <w:t xml:space="preserve"> .</w:t>
        </w:r>
      </w:ins>
    </w:p>
    <w:p w14:paraId="5D428DC7" w14:textId="77777777" w:rsidR="00546831" w:rsidRDefault="00546831" w:rsidP="00546831">
      <w:pPr>
        <w:rPr>
          <w:ins w:id="1408" w:author="Gerard" w:date="2015-08-25T14:53:00Z"/>
        </w:rPr>
      </w:pPr>
      <w:ins w:id="1409" w:author="Gerard" w:date="2015-08-25T14:53:00Z">
        <w:r>
          <w:t xml:space="preserve">Note that </w:t>
        </w:r>
      </w:ins>
    </w:p>
    <w:p w14:paraId="5D45F205" w14:textId="77777777" w:rsidR="00546831" w:rsidRDefault="00546831" w:rsidP="00546831">
      <w:pPr>
        <w:pStyle w:val="MTDisplayEquation"/>
        <w:rPr>
          <w:ins w:id="1410" w:author="Gerard" w:date="2015-08-25T14:53:00Z"/>
        </w:rPr>
      </w:pPr>
      <w:ins w:id="1411" w:author="Gerard" w:date="2015-08-25T14:53:00Z">
        <w:r>
          <w:tab/>
        </w:r>
      </w:ins>
      <w:ins w:id="1412" w:author="Gerard" w:date="2015-08-25T14:53:00Z">
        <w:r w:rsidRPr="00420C3F">
          <w:rPr>
            <w:position w:val="-14"/>
          </w:rPr>
          <w:object w:dxaOrig="1140" w:dyaOrig="420" w14:anchorId="22484D82">
            <v:shape id="_x0000_i1775" type="#_x0000_t75" style="width:57.75pt;height:21.05pt" o:ole="">
              <v:imagedata r:id="rId1552" o:title=""/>
            </v:shape>
            <o:OLEObject Type="Embed" ProgID="Equation.DSMT4" ShapeID="_x0000_i1775" DrawAspect="Content" ObjectID="_1502697683" r:id="rId1553"/>
          </w:object>
        </w:r>
      </w:ins>
      <w:ins w:id="1413" w:author="Gerard" w:date="2015-08-25T14:53:00Z">
        <w:r>
          <w:t xml:space="preserve"> ,</w:t>
        </w:r>
      </w:ins>
    </w:p>
    <w:p w14:paraId="5F6284C7" w14:textId="77777777" w:rsidR="00546831" w:rsidRPr="0007281B" w:rsidRDefault="00546831" w:rsidP="00546831">
      <w:pPr>
        <w:rPr>
          <w:ins w:id="1414" w:author="Gerard" w:date="2015-08-25T14:53:00Z"/>
        </w:rPr>
      </w:pPr>
      <w:ins w:id="1415" w:author="Gerard" w:date="2015-08-25T14:53:00Z">
        <w:r>
          <w:t xml:space="preserve">which shows that </w:t>
        </w:r>
      </w:ins>
      <w:ins w:id="1416" w:author="Gerard" w:date="2015-08-25T14:53:00Z">
        <w:r w:rsidRPr="00046AA3">
          <w:rPr>
            <w:position w:val="-10"/>
          </w:rPr>
          <w:object w:dxaOrig="220" w:dyaOrig="260" w14:anchorId="4AD226BA">
            <v:shape id="_x0000_i1776" type="#_x0000_t75" style="width:10.85pt;height:13.6pt" o:ole="">
              <v:imagedata r:id="rId1554" o:title=""/>
            </v:shape>
            <o:OLEObject Type="Embed" ProgID="Equation.DSMT4" ShapeID="_x0000_i1776" DrawAspect="Content" ObjectID="_1502697684" r:id="rId1555"/>
          </w:object>
        </w:r>
      </w:ins>
      <w:ins w:id="1417" w:author="Gerard" w:date="2015-08-25T14:53:00Z">
        <w:r>
          <w:t xml:space="preserve"> is the value of </w:t>
        </w:r>
      </w:ins>
      <w:ins w:id="1418" w:author="Gerard" w:date="2015-08-25T14:53:00Z">
        <w:r w:rsidRPr="003047A4">
          <w:rPr>
            <w:position w:val="-4"/>
          </w:rPr>
          <w:object w:dxaOrig="220" w:dyaOrig="240" w14:anchorId="7B2497BE">
            <v:shape id="_x0000_i1777" type="#_x0000_t75" style="width:10.85pt;height:11.55pt" o:ole="">
              <v:imagedata r:id="rId1556" o:title=""/>
            </v:shape>
            <o:OLEObject Type="Embed" ProgID="Equation.DSMT4" ShapeID="_x0000_i1777" DrawAspect="Content" ObjectID="_1502697685" r:id="rId1557"/>
          </w:object>
        </w:r>
      </w:ins>
      <w:ins w:id="1419" w:author="Gerard" w:date="2015-08-25T14:53:00Z">
        <w:r>
          <w:t xml:space="preserve"> at which half of the bonds break.  Here, </w:t>
        </w:r>
      </w:ins>
      <w:ins w:id="1420" w:author="Gerard" w:date="2015-08-25T14:53:00Z">
        <w:r w:rsidRPr="00046AA3">
          <w:rPr>
            <w:position w:val="-6"/>
          </w:rPr>
          <w:object w:dxaOrig="240" w:dyaOrig="220" w14:anchorId="45DE3CA0">
            <v:shape id="_x0000_i1778" type="#_x0000_t75" style="width:11.55pt;height:10.85pt" o:ole="">
              <v:imagedata r:id="rId1558" o:title=""/>
            </v:shape>
            <o:OLEObject Type="Embed" ProgID="Equation.DSMT4" ShapeID="_x0000_i1778" DrawAspect="Content" ObjectID="_1502697686" r:id="rId1559"/>
          </w:object>
        </w:r>
      </w:ins>
      <w:ins w:id="1421" w:author="Gerard" w:date="2015-08-25T14:53:00Z">
        <w:r>
          <w:t xml:space="preserve"> regulates the rate at which damage increases with increasing </w:t>
        </w:r>
      </w:ins>
      <w:ins w:id="1422" w:author="Gerard" w:date="2015-08-25T14:53:00Z">
        <w:r w:rsidRPr="007C35DB">
          <w:rPr>
            <w:position w:val="-4"/>
          </w:rPr>
          <w:object w:dxaOrig="220" w:dyaOrig="240" w14:anchorId="79C88F7A">
            <v:shape id="_x0000_i1779" type="#_x0000_t75" style="width:10.85pt;height:11.55pt" o:ole="">
              <v:imagedata r:id="rId1560" o:title=""/>
            </v:shape>
            <o:OLEObject Type="Embed" ProgID="Equation.DSMT4" ShapeID="_x0000_i1779" DrawAspect="Content" ObjectID="_1502697687" r:id="rId1561"/>
          </w:object>
        </w:r>
      </w:ins>
      <w:ins w:id="1423" w:author="Gerard" w:date="2015-08-25T14:53:00Z">
        <w:r>
          <w:t xml:space="preserve">, with smaller values of </w:t>
        </w:r>
      </w:ins>
      <w:ins w:id="1424" w:author="Gerard" w:date="2015-08-25T14:53:00Z">
        <w:r w:rsidRPr="00046AA3">
          <w:rPr>
            <w:position w:val="-6"/>
          </w:rPr>
          <w:object w:dxaOrig="240" w:dyaOrig="220" w14:anchorId="1E3534DB">
            <v:shape id="_x0000_i1780" type="#_x0000_t75" style="width:11.55pt;height:10.85pt" o:ole="">
              <v:imagedata r:id="rId1562" o:title=""/>
            </v:shape>
            <o:OLEObject Type="Embed" ProgID="Equation.DSMT4" ShapeID="_x0000_i1780" DrawAspect="Content" ObjectID="_1502697688" r:id="rId1563"/>
          </w:object>
        </w:r>
      </w:ins>
      <w:ins w:id="1425" w:author="Gerard" w:date="2015-08-25T14:53:00Z">
        <w:r>
          <w:t xml:space="preserve"> producing a more rapid increase.</w:t>
        </w:r>
      </w:ins>
    </w:p>
    <w:p w14:paraId="618CB3C3" w14:textId="77777777" w:rsidR="00546831" w:rsidRDefault="00546831" w:rsidP="00546831">
      <w:pPr>
        <w:rPr>
          <w:ins w:id="1426" w:author="Gerard" w:date="2015-08-25T14:53:00Z"/>
        </w:rPr>
      </w:pPr>
    </w:p>
    <w:p w14:paraId="6DD92823" w14:textId="77777777" w:rsidR="00546831" w:rsidRDefault="00546831" w:rsidP="00546831">
      <w:pPr>
        <w:rPr>
          <w:ins w:id="1427" w:author="Gerard" w:date="2015-08-25T14:53:00Z"/>
        </w:rPr>
      </w:pPr>
      <w:ins w:id="1428"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1429" w:author="Gerard" w:date="2015-08-25T14:53:00Z"/>
          <w:i/>
        </w:rPr>
      </w:pPr>
    </w:p>
    <w:p w14:paraId="0F270178" w14:textId="77777777" w:rsidR="00546831" w:rsidRPr="00B27FE9" w:rsidRDefault="00546831" w:rsidP="00546831">
      <w:pPr>
        <w:pStyle w:val="Example"/>
        <w:rPr>
          <w:ins w:id="1430" w:author="Gerard" w:date="2015-08-25T14:53:00Z"/>
        </w:rPr>
      </w:pPr>
      <w:ins w:id="1431" w:author="Gerard" w:date="2015-08-25T14:53:00Z">
        <w:r w:rsidRPr="00B27FE9">
          <w:t>Example:</w:t>
        </w:r>
      </w:ins>
    </w:p>
    <w:p w14:paraId="66700300" w14:textId="77777777" w:rsidR="00546831" w:rsidRDefault="00546831" w:rsidP="00546831">
      <w:pPr>
        <w:pStyle w:val="code"/>
        <w:rPr>
          <w:ins w:id="1432" w:author="Gerard" w:date="2015-08-25T14:53:00Z"/>
        </w:rPr>
      </w:pPr>
      <w:ins w:id="1433" w:author="Gerard" w:date="2015-08-25T14:53:00Z">
        <w:r>
          <w:t>&lt;damage type="CDF log-normal"&gt;</w:t>
        </w:r>
      </w:ins>
    </w:p>
    <w:p w14:paraId="72300FDB" w14:textId="77777777" w:rsidR="00546831" w:rsidRDefault="00546831" w:rsidP="00546831">
      <w:pPr>
        <w:pStyle w:val="code"/>
        <w:rPr>
          <w:ins w:id="1434" w:author="Gerard" w:date="2015-08-25T14:53:00Z"/>
        </w:rPr>
      </w:pPr>
      <w:ins w:id="1435" w:author="Gerard" w:date="2015-08-25T14:53:00Z">
        <w:r>
          <w:tab/>
          <w:t>&lt;mu&gt;1&lt;/mu&gt;</w:t>
        </w:r>
      </w:ins>
    </w:p>
    <w:p w14:paraId="38DD443D" w14:textId="77777777" w:rsidR="00546831" w:rsidRDefault="00546831" w:rsidP="00546831">
      <w:pPr>
        <w:pStyle w:val="code"/>
        <w:rPr>
          <w:ins w:id="1436" w:author="Gerard" w:date="2015-08-25T14:53:00Z"/>
        </w:rPr>
      </w:pPr>
      <w:ins w:id="1437" w:author="Gerard" w:date="2015-08-25T14:53:00Z">
        <w:r>
          <w:tab/>
          <w:t>&lt;sigma&gt;0.5&lt;/sigma&gt;</w:t>
        </w:r>
      </w:ins>
    </w:p>
    <w:p w14:paraId="1B8F9F6B" w14:textId="77777777" w:rsidR="00546831" w:rsidRDefault="00546831" w:rsidP="00546831">
      <w:pPr>
        <w:pStyle w:val="code"/>
        <w:rPr>
          <w:ins w:id="1438" w:author="Gerard" w:date="2015-08-25T14:53:00Z"/>
        </w:rPr>
      </w:pPr>
      <w:ins w:id="1439" w:author="Gerard" w:date="2015-08-25T14:53:00Z">
        <w:r>
          <w:tab/>
          <w:t>&lt;Dmax&gt;1&lt;/Dmax&gt;</w:t>
        </w:r>
      </w:ins>
    </w:p>
    <w:p w14:paraId="6FE39BBE" w14:textId="77777777" w:rsidR="00546831" w:rsidRDefault="00546831" w:rsidP="00546831">
      <w:pPr>
        <w:pStyle w:val="code"/>
        <w:rPr>
          <w:ins w:id="1440" w:author="Gerard" w:date="2015-08-25T14:53:00Z"/>
        </w:rPr>
      </w:pPr>
      <w:ins w:id="1441" w:author="Gerard" w:date="2015-08-25T14:53:00Z">
        <w:r>
          <w:t>&lt;/damage&gt;</w:t>
        </w:r>
      </w:ins>
    </w:p>
    <w:p w14:paraId="09DAB9FE" w14:textId="77777777" w:rsidR="00546831" w:rsidRPr="007D23AE" w:rsidRDefault="00546831" w:rsidP="00546831">
      <w:pPr>
        <w:rPr>
          <w:ins w:id="1442" w:author="Gerard" w:date="2015-08-25T14:53:00Z"/>
        </w:rPr>
      </w:pPr>
    </w:p>
    <w:p w14:paraId="271E0364" w14:textId="77777777" w:rsidR="00546831" w:rsidRDefault="00546831" w:rsidP="00546831">
      <w:pPr>
        <w:pStyle w:val="code"/>
        <w:rPr>
          <w:ins w:id="1443" w:author="Gerard" w:date="2015-08-25T14:53:00Z"/>
        </w:rPr>
      </w:pPr>
      <w:ins w:id="1444" w:author="Gerard" w:date="2015-08-25T14:53:00Z">
        <w:r>
          <w:br w:type="page"/>
        </w:r>
      </w:ins>
    </w:p>
    <w:p w14:paraId="4574DD0F" w14:textId="77777777" w:rsidR="00546831" w:rsidRDefault="00546831" w:rsidP="00546831">
      <w:pPr>
        <w:pStyle w:val="Heading4"/>
        <w:rPr>
          <w:ins w:id="1445" w:author="Gerard" w:date="2015-08-25T14:53:00Z"/>
        </w:rPr>
      </w:pPr>
      <w:bookmarkStart w:id="1446" w:name="_Toc302133191"/>
      <w:bookmarkStart w:id="1447" w:name="_Toc302147266"/>
      <w:ins w:id="1448" w:author="Gerard" w:date="2015-08-25T14:53:00Z">
        <w:r>
          <w:lastRenderedPageBreak/>
          <w:t>Weibull</w:t>
        </w:r>
        <w:bookmarkEnd w:id="1446"/>
        <w:bookmarkEnd w:id="1447"/>
      </w:ins>
    </w:p>
    <w:p w14:paraId="2F515819" w14:textId="77777777" w:rsidR="00546831" w:rsidRDefault="00546831" w:rsidP="00546831">
      <w:pPr>
        <w:rPr>
          <w:ins w:id="1449" w:author="Gerard" w:date="2015-08-25T14:53:00Z"/>
        </w:rPr>
      </w:pPr>
      <w:ins w:id="1450"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145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rPr>
          <w:ins w:id="1452" w:author="Gerard" w:date="2015-08-25T14:53:00Z"/>
        </w:trPr>
        <w:tc>
          <w:tcPr>
            <w:tcW w:w="1106" w:type="pct"/>
            <w:shd w:val="clear" w:color="auto" w:fill="auto"/>
          </w:tcPr>
          <w:p w14:paraId="441919D8" w14:textId="77777777" w:rsidR="00546831" w:rsidRDefault="00546831" w:rsidP="00DA4325">
            <w:pPr>
              <w:pStyle w:val="code"/>
              <w:rPr>
                <w:ins w:id="1453" w:author="Gerard" w:date="2015-08-25T14:53:00Z"/>
              </w:rPr>
            </w:pPr>
            <w:ins w:id="1454" w:author="Gerard" w:date="2015-08-25T14:53:00Z">
              <w:r>
                <w:t>&lt;mu&gt;</w:t>
              </w:r>
            </w:ins>
          </w:p>
        </w:tc>
        <w:tc>
          <w:tcPr>
            <w:tcW w:w="2809" w:type="pct"/>
            <w:shd w:val="clear" w:color="auto" w:fill="auto"/>
          </w:tcPr>
          <w:p w14:paraId="12015B79" w14:textId="77777777" w:rsidR="00546831" w:rsidRPr="00C5412D" w:rsidRDefault="00546831" w:rsidP="00DA4325">
            <w:pPr>
              <w:rPr>
                <w:ins w:id="1455" w:author="Gerard" w:date="2015-08-25T14:53:00Z"/>
              </w:rPr>
            </w:pPr>
            <w:ins w:id="1456" w:author="Gerard" w:date="2015-08-25T14:53:00Z">
              <w:r>
                <w:t xml:space="preserve">Parameter </w:t>
              </w:r>
            </w:ins>
            <w:ins w:id="1457" w:author="Gerard" w:date="2015-08-25T14:53:00Z">
              <w:r w:rsidRPr="00C5412D">
                <w:rPr>
                  <w:position w:val="-10"/>
                </w:rPr>
                <w:object w:dxaOrig="220" w:dyaOrig="260" w14:anchorId="7A398102">
                  <v:shape id="_x0000_i1781" type="#_x0000_t75" style="width:10.85pt;height:13.6pt" o:ole="">
                    <v:imagedata r:id="rId1540" o:title=""/>
                  </v:shape>
                  <o:OLEObject Type="Embed" ProgID="Equation.DSMT4" ShapeID="_x0000_i1781" DrawAspect="Content" ObjectID="_1502697689" r:id="rId1565"/>
                </w:object>
              </w:r>
            </w:ins>
            <w:ins w:id="1458" w:author="Gerard" w:date="2015-08-25T14:53:00Z">
              <w:r>
                <w:t xml:space="preserve"> (same units as </w:t>
              </w:r>
            </w:ins>
            <w:ins w:id="1459" w:author="Gerard" w:date="2015-08-25T14:53:00Z">
              <w:r w:rsidRPr="001220FB">
                <w:rPr>
                  <w:position w:val="-4"/>
                </w:rPr>
                <w:object w:dxaOrig="220" w:dyaOrig="240" w14:anchorId="0B172690">
                  <v:shape id="_x0000_i1782" type="#_x0000_t75" style="width:10.85pt;height:11.55pt" o:ole="">
                    <v:imagedata r:id="rId1517" o:title=""/>
                  </v:shape>
                  <o:OLEObject Type="Embed" ProgID="Equation.DSMT4" ShapeID="_x0000_i1782" DrawAspect="Content" ObjectID="_1502697690" r:id="rId1566"/>
                </w:object>
              </w:r>
            </w:ins>
            <w:ins w:id="1460" w:author="Gerard" w:date="2015-08-25T14:53:00Z">
              <w:r>
                <w:t xml:space="preserve">, </w:t>
              </w:r>
            </w:ins>
            <w:ins w:id="1461" w:author="Gerard" w:date="2015-08-25T14:53:00Z">
              <w:r w:rsidRPr="00C5412D">
                <w:rPr>
                  <w:position w:val="-10"/>
                </w:rPr>
                <w:object w:dxaOrig="580" w:dyaOrig="300" w14:anchorId="122F071B">
                  <v:shape id="_x0000_i1783" type="#_x0000_t75" style="width:29.2pt;height:14.25pt" o:ole="">
                    <v:imagedata r:id="rId1543" o:title=""/>
                  </v:shape>
                  <o:OLEObject Type="Embed" ProgID="Equation.DSMT4" ShapeID="_x0000_i1783" DrawAspect="Content" ObjectID="_1502697691" r:id="rId1567"/>
                </w:object>
              </w:r>
            </w:ins>
            <w:ins w:id="1462" w:author="Gerard" w:date="2015-08-25T14:53:00Z">
              <w:r>
                <w:t>)</w:t>
              </w:r>
            </w:ins>
          </w:p>
        </w:tc>
        <w:tc>
          <w:tcPr>
            <w:tcW w:w="1085" w:type="pct"/>
          </w:tcPr>
          <w:p w14:paraId="591EE8ED" w14:textId="77777777" w:rsidR="00546831" w:rsidRDefault="00546831" w:rsidP="00DA4325">
            <w:pPr>
              <w:rPr>
                <w:ins w:id="1463" w:author="Gerard" w:date="2015-08-25T14:53:00Z"/>
              </w:rPr>
            </w:pPr>
            <w:ins w:id="1464" w:author="Gerard" w:date="2015-08-25T14:53:00Z">
              <w:r>
                <w:t>[</w:t>
              </w:r>
            </w:ins>
            <w:ins w:id="1465" w:author="Gerard" w:date="2015-08-25T14:53:00Z">
              <w:r w:rsidRPr="001220FB">
                <w:rPr>
                  <w:position w:val="-4"/>
                </w:rPr>
                <w:object w:dxaOrig="220" w:dyaOrig="240" w14:anchorId="31305167">
                  <v:shape id="_x0000_i1784" type="#_x0000_t75" style="width:10.85pt;height:11.55pt" o:ole="">
                    <v:imagedata r:id="rId1521" o:title=""/>
                  </v:shape>
                  <o:OLEObject Type="Embed" ProgID="Equation.DSMT4" ShapeID="_x0000_i1784" DrawAspect="Content" ObjectID="_1502697692" r:id="rId1568"/>
                </w:object>
              </w:r>
            </w:ins>
            <w:ins w:id="1466" w:author="Gerard" w:date="2015-08-25T14:53:00Z">
              <w:r>
                <w:t>]</w:t>
              </w:r>
            </w:ins>
          </w:p>
        </w:tc>
      </w:tr>
      <w:tr w:rsidR="00546831" w14:paraId="7920A239" w14:textId="77777777" w:rsidTr="00DA4325">
        <w:trPr>
          <w:ins w:id="1467" w:author="Gerard" w:date="2015-08-25T14:53:00Z"/>
        </w:trPr>
        <w:tc>
          <w:tcPr>
            <w:tcW w:w="1106" w:type="pct"/>
            <w:shd w:val="clear" w:color="auto" w:fill="auto"/>
          </w:tcPr>
          <w:p w14:paraId="100DAC78" w14:textId="77777777" w:rsidR="00546831" w:rsidRDefault="00546831" w:rsidP="00DA4325">
            <w:pPr>
              <w:pStyle w:val="code"/>
              <w:rPr>
                <w:ins w:id="1468" w:author="Gerard" w:date="2015-08-25T14:53:00Z"/>
              </w:rPr>
            </w:pPr>
            <w:ins w:id="1469" w:author="Gerard" w:date="2015-08-25T14:53:00Z">
              <w:r>
                <w:t>&lt;alpha&gt;</w:t>
              </w:r>
            </w:ins>
          </w:p>
        </w:tc>
        <w:tc>
          <w:tcPr>
            <w:tcW w:w="2809" w:type="pct"/>
            <w:shd w:val="clear" w:color="auto" w:fill="auto"/>
          </w:tcPr>
          <w:p w14:paraId="779E35EE" w14:textId="77777777" w:rsidR="00546831" w:rsidRPr="00C5412D" w:rsidRDefault="00546831" w:rsidP="00DA4325">
            <w:pPr>
              <w:rPr>
                <w:ins w:id="1470" w:author="Gerard" w:date="2015-08-25T14:53:00Z"/>
              </w:rPr>
            </w:pPr>
            <w:ins w:id="1471" w:author="Gerard" w:date="2015-08-25T14:53:00Z">
              <w:r>
                <w:t xml:space="preserve">Parameter </w:t>
              </w:r>
            </w:ins>
            <w:ins w:id="1472" w:author="Gerard" w:date="2015-08-25T14:53:00Z">
              <w:r w:rsidRPr="00C5412D">
                <w:rPr>
                  <w:position w:val="-6"/>
                </w:rPr>
                <w:object w:dxaOrig="240" w:dyaOrig="220" w14:anchorId="25AFB7E8">
                  <v:shape id="_x0000_i1785" type="#_x0000_t75" style="width:11.55pt;height:10.85pt" o:ole="">
                    <v:imagedata r:id="rId1569" o:title=""/>
                  </v:shape>
                  <o:OLEObject Type="Embed" ProgID="Equation.DSMT4" ShapeID="_x0000_i1785" DrawAspect="Content" ObjectID="_1502697693" r:id="rId1570"/>
                </w:object>
              </w:r>
            </w:ins>
            <w:ins w:id="1473" w:author="Gerard" w:date="2015-08-25T14:53:00Z">
              <w:r>
                <w:t xml:space="preserve"> (</w:t>
              </w:r>
            </w:ins>
            <w:ins w:id="1474" w:author="Gerard" w:date="2015-08-25T14:53:00Z">
              <w:r w:rsidRPr="00C5412D">
                <w:rPr>
                  <w:position w:val="-6"/>
                </w:rPr>
                <w:object w:dxaOrig="580" w:dyaOrig="260" w14:anchorId="612F10CD">
                  <v:shape id="_x0000_i1786" type="#_x0000_t75" style="width:29.2pt;height:13.6pt" o:ole="">
                    <v:imagedata r:id="rId1571" o:title=""/>
                  </v:shape>
                  <o:OLEObject Type="Embed" ProgID="Equation.DSMT4" ShapeID="_x0000_i1786" DrawAspect="Content" ObjectID="_1502697694" r:id="rId1572"/>
                </w:object>
              </w:r>
            </w:ins>
            <w:ins w:id="1475" w:author="Gerard" w:date="2015-08-25T14:53:00Z">
              <w:r>
                <w:t>)</w:t>
              </w:r>
            </w:ins>
          </w:p>
        </w:tc>
        <w:tc>
          <w:tcPr>
            <w:tcW w:w="1085" w:type="pct"/>
          </w:tcPr>
          <w:p w14:paraId="0B87F076" w14:textId="77777777" w:rsidR="00546831" w:rsidRDefault="00546831" w:rsidP="00DA4325">
            <w:pPr>
              <w:rPr>
                <w:ins w:id="1476" w:author="Gerard" w:date="2015-08-25T14:53:00Z"/>
              </w:rPr>
            </w:pPr>
            <w:ins w:id="1477" w:author="Gerard" w:date="2015-08-25T14:53:00Z">
              <w:r>
                <w:t>[ ]</w:t>
              </w:r>
            </w:ins>
          </w:p>
        </w:tc>
      </w:tr>
      <w:tr w:rsidR="00546831" w14:paraId="2F8F3E6C" w14:textId="77777777" w:rsidTr="00DA4325">
        <w:trPr>
          <w:ins w:id="1478" w:author="Gerard" w:date="2015-08-25T14:53:00Z"/>
        </w:trPr>
        <w:tc>
          <w:tcPr>
            <w:tcW w:w="1106" w:type="pct"/>
            <w:shd w:val="clear" w:color="auto" w:fill="auto"/>
          </w:tcPr>
          <w:p w14:paraId="73FC7038" w14:textId="77777777" w:rsidR="00546831" w:rsidRDefault="00546831" w:rsidP="00DA4325">
            <w:pPr>
              <w:pStyle w:val="code"/>
              <w:rPr>
                <w:ins w:id="1479" w:author="Gerard" w:date="2015-08-25T14:53:00Z"/>
              </w:rPr>
            </w:pPr>
            <w:ins w:id="1480" w:author="Gerard" w:date="2015-08-25T14:53:00Z">
              <w:r>
                <w:t>&lt;Dmax&gt;</w:t>
              </w:r>
            </w:ins>
          </w:p>
        </w:tc>
        <w:tc>
          <w:tcPr>
            <w:tcW w:w="2809" w:type="pct"/>
            <w:shd w:val="clear" w:color="auto" w:fill="auto"/>
          </w:tcPr>
          <w:p w14:paraId="366A1CF0" w14:textId="77777777" w:rsidR="00546831" w:rsidRDefault="00546831" w:rsidP="00DA4325">
            <w:pPr>
              <w:rPr>
                <w:ins w:id="1481" w:author="Gerard" w:date="2015-08-25T14:53:00Z"/>
              </w:rPr>
            </w:pPr>
            <w:ins w:id="1482" w:author="Gerard" w:date="2015-08-25T14:53:00Z">
              <w:r>
                <w:t>Maximum allowable damage (optional, default is 1)</w:t>
              </w:r>
            </w:ins>
          </w:p>
        </w:tc>
        <w:tc>
          <w:tcPr>
            <w:tcW w:w="1085" w:type="pct"/>
          </w:tcPr>
          <w:p w14:paraId="1FE50220" w14:textId="77777777" w:rsidR="00546831" w:rsidRDefault="00546831" w:rsidP="00DA4325">
            <w:pPr>
              <w:rPr>
                <w:ins w:id="1483" w:author="Gerard" w:date="2015-08-25T14:53:00Z"/>
              </w:rPr>
            </w:pPr>
            <w:ins w:id="1484" w:author="Gerard" w:date="2015-08-25T14:53:00Z">
              <w:r>
                <w:t>[ ]</w:t>
              </w:r>
            </w:ins>
          </w:p>
        </w:tc>
      </w:tr>
    </w:tbl>
    <w:p w14:paraId="255A82F0" w14:textId="77777777" w:rsidR="00546831" w:rsidRDefault="00546831" w:rsidP="00546831">
      <w:pPr>
        <w:rPr>
          <w:ins w:id="1485" w:author="Gerard" w:date="2015-08-25T14:53:00Z"/>
        </w:rPr>
      </w:pPr>
    </w:p>
    <w:p w14:paraId="1C5DF287" w14:textId="77777777" w:rsidR="00546831" w:rsidRDefault="00546831" w:rsidP="00546831">
      <w:pPr>
        <w:rPr>
          <w:ins w:id="1486" w:author="Gerard" w:date="2015-08-25T14:53:00Z"/>
        </w:rPr>
      </w:pPr>
      <w:ins w:id="1487" w:author="Gerard" w:date="2015-08-25T14:53:00Z">
        <w:r>
          <w:t>For this material the c.d.f. is given by</w:t>
        </w:r>
      </w:ins>
    </w:p>
    <w:p w14:paraId="5B2DE781" w14:textId="77777777" w:rsidR="00546831" w:rsidRDefault="00546831" w:rsidP="00546831">
      <w:pPr>
        <w:pStyle w:val="MTDisplayEquation"/>
        <w:rPr>
          <w:ins w:id="1488" w:author="Gerard" w:date="2015-08-25T14:53:00Z"/>
        </w:rPr>
      </w:pPr>
      <w:ins w:id="1489" w:author="Gerard" w:date="2015-08-25T14:53:00Z">
        <w:r>
          <w:tab/>
        </w:r>
      </w:ins>
      <w:ins w:id="1490" w:author="Gerard" w:date="2015-08-25T14:53:00Z">
        <w:r w:rsidRPr="00C5412D">
          <w:rPr>
            <w:position w:val="-22"/>
          </w:rPr>
          <w:object w:dxaOrig="2580" w:dyaOrig="580" w14:anchorId="65A47A49">
            <v:shape id="_x0000_i1787" type="#_x0000_t75" style="width:129.05pt;height:29.2pt" o:ole="">
              <v:imagedata r:id="rId1573" o:title=""/>
            </v:shape>
            <o:OLEObject Type="Embed" ProgID="Equation.DSMT4" ShapeID="_x0000_i1787" DrawAspect="Content" ObjectID="_1502697695" r:id="rId1574"/>
          </w:object>
        </w:r>
      </w:ins>
      <w:ins w:id="1491" w:author="Gerard" w:date="2015-08-25T14:53:00Z">
        <w:r>
          <w:t xml:space="preserve"> .</w:t>
        </w:r>
      </w:ins>
    </w:p>
    <w:p w14:paraId="0B171E20" w14:textId="77777777" w:rsidR="00546831" w:rsidRDefault="00546831" w:rsidP="00546831">
      <w:pPr>
        <w:rPr>
          <w:ins w:id="1492" w:author="Gerard" w:date="2015-08-25T14:53:00Z"/>
        </w:rPr>
      </w:pPr>
      <w:ins w:id="1493" w:author="Gerard" w:date="2015-08-25T14:53:00Z">
        <w:r>
          <w:t xml:space="preserve">Note that </w:t>
        </w:r>
      </w:ins>
    </w:p>
    <w:p w14:paraId="10EB786F" w14:textId="77777777" w:rsidR="00546831" w:rsidRDefault="00546831" w:rsidP="00546831">
      <w:pPr>
        <w:pStyle w:val="MTDisplayEquation"/>
        <w:rPr>
          <w:ins w:id="1494" w:author="Gerard" w:date="2015-08-25T14:53:00Z"/>
        </w:rPr>
      </w:pPr>
      <w:ins w:id="1495" w:author="Gerard" w:date="2015-08-25T14:53:00Z">
        <w:r>
          <w:tab/>
        </w:r>
      </w:ins>
      <w:ins w:id="1496" w:author="Gerard" w:date="2015-08-25T14:53:00Z">
        <w:r w:rsidRPr="00C5412D">
          <w:rPr>
            <w:position w:val="-14"/>
          </w:rPr>
          <w:object w:dxaOrig="2040" w:dyaOrig="420" w14:anchorId="71F43F59">
            <v:shape id="_x0000_i1788" type="#_x0000_t75" style="width:101.9pt;height:21.05pt" o:ole="">
              <v:imagedata r:id="rId1575" o:title=""/>
            </v:shape>
            <o:OLEObject Type="Embed" ProgID="Equation.DSMT4" ShapeID="_x0000_i1788" DrawAspect="Content" ObjectID="_1502697696" r:id="rId1576"/>
          </w:object>
        </w:r>
      </w:ins>
      <w:ins w:id="1497" w:author="Gerard" w:date="2015-08-25T14:53:00Z">
        <w:r>
          <w:t xml:space="preserve"> ,</w:t>
        </w:r>
      </w:ins>
    </w:p>
    <w:p w14:paraId="347806C1" w14:textId="77777777" w:rsidR="00546831" w:rsidRPr="0007281B" w:rsidRDefault="00546831" w:rsidP="00546831">
      <w:pPr>
        <w:rPr>
          <w:ins w:id="1498" w:author="Gerard" w:date="2015-08-25T14:53:00Z"/>
        </w:rPr>
      </w:pPr>
      <w:ins w:id="1499" w:author="Gerard" w:date="2015-08-25T14:53:00Z">
        <w:r>
          <w:t xml:space="preserve">which shows that </w:t>
        </w:r>
      </w:ins>
      <w:ins w:id="1500" w:author="Gerard" w:date="2015-08-25T14:53:00Z">
        <w:r w:rsidRPr="00C5412D">
          <w:rPr>
            <w:position w:val="-10"/>
          </w:rPr>
          <w:object w:dxaOrig="220" w:dyaOrig="260" w14:anchorId="422F2AB3">
            <v:shape id="_x0000_i1789" type="#_x0000_t75" style="width:10.85pt;height:13.6pt" o:ole="">
              <v:imagedata r:id="rId1554" o:title=""/>
            </v:shape>
            <o:OLEObject Type="Embed" ProgID="Equation.DSMT4" ShapeID="_x0000_i1789" DrawAspect="Content" ObjectID="_1502697697" r:id="rId1577"/>
          </w:object>
        </w:r>
      </w:ins>
      <w:ins w:id="1501" w:author="Gerard" w:date="2015-08-25T14:53:00Z">
        <w:r>
          <w:t xml:space="preserve"> is the value of </w:t>
        </w:r>
      </w:ins>
      <w:ins w:id="1502" w:author="Gerard" w:date="2015-08-25T14:53:00Z">
        <w:r w:rsidRPr="003047A4">
          <w:rPr>
            <w:position w:val="-4"/>
          </w:rPr>
          <w:object w:dxaOrig="220" w:dyaOrig="240" w14:anchorId="2685E820">
            <v:shape id="_x0000_i1790" type="#_x0000_t75" style="width:10.85pt;height:11.55pt" o:ole="">
              <v:imagedata r:id="rId1556" o:title=""/>
            </v:shape>
            <o:OLEObject Type="Embed" ProgID="Equation.DSMT4" ShapeID="_x0000_i1790" DrawAspect="Content" ObjectID="_1502697698" r:id="rId1578"/>
          </w:object>
        </w:r>
      </w:ins>
      <w:ins w:id="1503" w:author="Gerard" w:date="2015-08-25T14:53:00Z">
        <w:r>
          <w:t xml:space="preserve"> at which the fraction </w:t>
        </w:r>
      </w:ins>
      <w:ins w:id="1504" w:author="Gerard" w:date="2015-08-25T14:53:00Z">
        <w:r w:rsidRPr="0037092C">
          <w:rPr>
            <w:position w:val="-4"/>
          </w:rPr>
          <w:object w:dxaOrig="620" w:dyaOrig="320" w14:anchorId="7A26D7F5">
            <v:shape id="_x0000_i1791" type="#_x0000_t75" style="width:31.25pt;height:16.3pt" o:ole="">
              <v:imagedata r:id="rId1579" o:title=""/>
            </v:shape>
            <o:OLEObject Type="Embed" ProgID="Equation.DSMT4" ShapeID="_x0000_i1791" DrawAspect="Content" ObjectID="_1502697699" r:id="rId1580"/>
          </w:object>
        </w:r>
      </w:ins>
      <w:ins w:id="1505" w:author="Gerard" w:date="2015-08-25T14:53:00Z">
        <w:r>
          <w:t xml:space="preserve"> of bonds break.  Here, </w:t>
        </w:r>
      </w:ins>
      <w:ins w:id="1506" w:author="Gerard" w:date="2015-08-25T14:53:00Z">
        <w:r w:rsidRPr="00C5412D">
          <w:rPr>
            <w:position w:val="-6"/>
          </w:rPr>
          <w:object w:dxaOrig="240" w:dyaOrig="220" w14:anchorId="3F37C505">
            <v:shape id="_x0000_i1792" type="#_x0000_t75" style="width:11.55pt;height:10.85pt" o:ole="">
              <v:imagedata r:id="rId1581" o:title=""/>
            </v:shape>
            <o:OLEObject Type="Embed" ProgID="Equation.DSMT4" ShapeID="_x0000_i1792" DrawAspect="Content" ObjectID="_1502697700" r:id="rId1582"/>
          </w:object>
        </w:r>
      </w:ins>
      <w:ins w:id="1507" w:author="Gerard" w:date="2015-08-25T14:53:00Z">
        <w:r>
          <w:t xml:space="preserve"> regulates the rate at which damage increases with increasing </w:t>
        </w:r>
      </w:ins>
      <w:ins w:id="1508" w:author="Gerard" w:date="2015-08-25T14:53:00Z">
        <w:r w:rsidRPr="007C35DB">
          <w:rPr>
            <w:position w:val="-4"/>
          </w:rPr>
          <w:object w:dxaOrig="220" w:dyaOrig="240" w14:anchorId="598E23C3">
            <v:shape id="_x0000_i1793" type="#_x0000_t75" style="width:10.85pt;height:11.55pt" o:ole="">
              <v:imagedata r:id="rId1560" o:title=""/>
            </v:shape>
            <o:OLEObject Type="Embed" ProgID="Equation.DSMT4" ShapeID="_x0000_i1793" DrawAspect="Content" ObjectID="_1502697701" r:id="rId1583"/>
          </w:object>
        </w:r>
      </w:ins>
      <w:ins w:id="1509" w:author="Gerard" w:date="2015-08-25T14:53:00Z">
        <w:r>
          <w:t xml:space="preserve">, with higher values of </w:t>
        </w:r>
      </w:ins>
      <w:ins w:id="1510" w:author="Gerard" w:date="2015-08-25T14:53:00Z">
        <w:r w:rsidRPr="00C5412D">
          <w:rPr>
            <w:position w:val="-6"/>
          </w:rPr>
          <w:object w:dxaOrig="240" w:dyaOrig="220" w14:anchorId="3CFECC9A">
            <v:shape id="_x0000_i1794" type="#_x0000_t75" style="width:11.55pt;height:10.85pt" o:ole="">
              <v:imagedata r:id="rId1584" o:title=""/>
            </v:shape>
            <o:OLEObject Type="Embed" ProgID="Equation.DSMT4" ShapeID="_x0000_i1794" DrawAspect="Content" ObjectID="_1502697702" r:id="rId1585"/>
          </w:object>
        </w:r>
      </w:ins>
      <w:ins w:id="1511" w:author="Gerard" w:date="2015-08-25T14:53:00Z">
        <w:r>
          <w:t xml:space="preserve"> producing a more rapid increase.</w:t>
        </w:r>
      </w:ins>
    </w:p>
    <w:p w14:paraId="7BA7D813" w14:textId="77777777" w:rsidR="00546831" w:rsidRDefault="00546831" w:rsidP="00546831">
      <w:pPr>
        <w:rPr>
          <w:ins w:id="1512" w:author="Gerard" w:date="2015-08-25T14:53:00Z"/>
        </w:rPr>
      </w:pPr>
    </w:p>
    <w:p w14:paraId="7119596B" w14:textId="77777777" w:rsidR="00546831" w:rsidRDefault="00546831" w:rsidP="00546831">
      <w:pPr>
        <w:rPr>
          <w:ins w:id="1513" w:author="Gerard" w:date="2015-08-25T14:53:00Z"/>
        </w:rPr>
      </w:pPr>
      <w:ins w:id="1514"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1515" w:author="Gerard" w:date="2015-08-25T14:53:00Z"/>
          <w:i/>
        </w:rPr>
      </w:pPr>
    </w:p>
    <w:p w14:paraId="2E48D3C1" w14:textId="77777777" w:rsidR="00546831" w:rsidRPr="00B27FE9" w:rsidRDefault="00546831" w:rsidP="00546831">
      <w:pPr>
        <w:pStyle w:val="Example"/>
        <w:rPr>
          <w:ins w:id="1516" w:author="Gerard" w:date="2015-08-25T14:53:00Z"/>
        </w:rPr>
      </w:pPr>
      <w:ins w:id="1517" w:author="Gerard" w:date="2015-08-25T14:53:00Z">
        <w:r w:rsidRPr="00B27FE9">
          <w:t>Example:</w:t>
        </w:r>
      </w:ins>
    </w:p>
    <w:p w14:paraId="3AF0635D" w14:textId="77777777" w:rsidR="00546831" w:rsidRDefault="00546831" w:rsidP="00546831">
      <w:pPr>
        <w:pStyle w:val="code"/>
        <w:rPr>
          <w:ins w:id="1518" w:author="Gerard" w:date="2015-08-25T14:53:00Z"/>
        </w:rPr>
      </w:pPr>
      <w:ins w:id="1519" w:author="Gerard" w:date="2015-08-25T14:53:00Z">
        <w:r>
          <w:t>&lt;damage type="CDF Weibull"&gt;</w:t>
        </w:r>
      </w:ins>
    </w:p>
    <w:p w14:paraId="3320AEDE" w14:textId="77777777" w:rsidR="00546831" w:rsidRDefault="00546831" w:rsidP="00546831">
      <w:pPr>
        <w:pStyle w:val="code"/>
        <w:rPr>
          <w:ins w:id="1520" w:author="Gerard" w:date="2015-08-25T14:53:00Z"/>
        </w:rPr>
      </w:pPr>
      <w:ins w:id="1521" w:author="Gerard" w:date="2015-08-25T14:53:00Z">
        <w:r>
          <w:tab/>
          <w:t>&lt;mu&gt;1&lt;/mu&gt;</w:t>
        </w:r>
      </w:ins>
    </w:p>
    <w:p w14:paraId="07E14A73" w14:textId="77777777" w:rsidR="00546831" w:rsidRDefault="00546831" w:rsidP="00546831">
      <w:pPr>
        <w:pStyle w:val="code"/>
        <w:rPr>
          <w:ins w:id="1522" w:author="Gerard" w:date="2015-08-25T14:53:00Z"/>
        </w:rPr>
      </w:pPr>
      <w:ins w:id="1523" w:author="Gerard" w:date="2015-08-25T14:53:00Z">
        <w:r>
          <w:tab/>
          <w:t>&lt;alpha&gt;5.0&lt;/alpha&gt;</w:t>
        </w:r>
      </w:ins>
    </w:p>
    <w:p w14:paraId="68F1E269" w14:textId="77777777" w:rsidR="00546831" w:rsidRDefault="00546831" w:rsidP="00546831">
      <w:pPr>
        <w:pStyle w:val="code"/>
        <w:rPr>
          <w:ins w:id="1524" w:author="Gerard" w:date="2015-08-25T14:53:00Z"/>
        </w:rPr>
      </w:pPr>
      <w:ins w:id="1525" w:author="Gerard" w:date="2015-08-25T14:53:00Z">
        <w:r>
          <w:tab/>
          <w:t>&lt;Dmax&gt;1&lt;/Dmax&gt;</w:t>
        </w:r>
      </w:ins>
    </w:p>
    <w:p w14:paraId="2287BEAC" w14:textId="77777777" w:rsidR="00546831" w:rsidRDefault="00546831" w:rsidP="00546831">
      <w:pPr>
        <w:pStyle w:val="code"/>
        <w:rPr>
          <w:ins w:id="1526" w:author="Gerard" w:date="2015-08-25T14:53:00Z"/>
        </w:rPr>
      </w:pPr>
      <w:ins w:id="1527" w:author="Gerard" w:date="2015-08-25T14:53:00Z">
        <w:r>
          <w:t>&lt;/damage&gt;</w:t>
        </w:r>
      </w:ins>
    </w:p>
    <w:p w14:paraId="4CAA8EDF" w14:textId="77777777" w:rsidR="00546831" w:rsidRPr="007D23AE" w:rsidRDefault="00546831" w:rsidP="00546831">
      <w:pPr>
        <w:rPr>
          <w:ins w:id="1528" w:author="Gerard" w:date="2015-08-25T14:53:00Z"/>
        </w:rPr>
      </w:pPr>
    </w:p>
    <w:p w14:paraId="4637D84E" w14:textId="77777777" w:rsidR="00546831" w:rsidRDefault="00546831" w:rsidP="00546831">
      <w:pPr>
        <w:pStyle w:val="code"/>
        <w:rPr>
          <w:ins w:id="1529" w:author="Gerard" w:date="2015-08-25T14:53:00Z"/>
        </w:rPr>
      </w:pPr>
      <w:ins w:id="1530" w:author="Gerard" w:date="2015-08-25T14:53:00Z">
        <w:r>
          <w:br w:type="page"/>
        </w:r>
      </w:ins>
    </w:p>
    <w:p w14:paraId="6771F343" w14:textId="77777777" w:rsidR="00546831" w:rsidRDefault="00546831" w:rsidP="00546831">
      <w:pPr>
        <w:pStyle w:val="Heading4"/>
        <w:rPr>
          <w:ins w:id="1531" w:author="Gerard" w:date="2015-08-25T14:53:00Z"/>
        </w:rPr>
      </w:pPr>
      <w:bookmarkStart w:id="1532" w:name="_Toc302133192"/>
      <w:bookmarkStart w:id="1533" w:name="_Toc302147267"/>
      <w:ins w:id="1534" w:author="Gerard" w:date="2015-08-25T14:53:00Z">
        <w:r>
          <w:lastRenderedPageBreak/>
          <w:t>Quintic Polynomial</w:t>
        </w:r>
        <w:bookmarkEnd w:id="1532"/>
        <w:bookmarkEnd w:id="1533"/>
      </w:ins>
    </w:p>
    <w:p w14:paraId="198E43C2" w14:textId="77777777" w:rsidR="00546831" w:rsidRDefault="00546831" w:rsidP="00546831">
      <w:pPr>
        <w:rPr>
          <w:ins w:id="1535" w:author="Gerard" w:date="2015-08-25T14:53:00Z"/>
        </w:rPr>
      </w:pPr>
      <w:ins w:id="1536"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153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rPr>
          <w:ins w:id="1538" w:author="Gerard" w:date="2015-08-25T14:53:00Z"/>
        </w:trPr>
        <w:tc>
          <w:tcPr>
            <w:tcW w:w="1106" w:type="pct"/>
            <w:shd w:val="clear" w:color="auto" w:fill="auto"/>
          </w:tcPr>
          <w:p w14:paraId="43DF1621" w14:textId="77777777" w:rsidR="00546831" w:rsidRDefault="00546831" w:rsidP="00DA4325">
            <w:pPr>
              <w:pStyle w:val="code"/>
              <w:rPr>
                <w:ins w:id="1539" w:author="Gerard" w:date="2015-08-25T14:53:00Z"/>
              </w:rPr>
            </w:pPr>
            <w:ins w:id="1540" w:author="Gerard" w:date="2015-08-25T14:53:00Z">
              <w:r>
                <w:t>&lt;mumin&gt;</w:t>
              </w:r>
            </w:ins>
          </w:p>
        </w:tc>
        <w:tc>
          <w:tcPr>
            <w:tcW w:w="2809" w:type="pct"/>
            <w:shd w:val="clear" w:color="auto" w:fill="auto"/>
          </w:tcPr>
          <w:p w14:paraId="6060C602" w14:textId="77777777" w:rsidR="00546831" w:rsidRPr="00C5412D" w:rsidRDefault="00546831" w:rsidP="00DA4325">
            <w:pPr>
              <w:rPr>
                <w:ins w:id="1541" w:author="Gerard" w:date="2015-08-25T14:53:00Z"/>
              </w:rPr>
            </w:pPr>
            <w:ins w:id="1542" w:author="Gerard" w:date="2015-08-25T14:53:00Z">
              <w:r>
                <w:t xml:space="preserve">Parameter </w:t>
              </w:r>
            </w:ins>
            <w:ins w:id="1543" w:author="Gerard" w:date="2015-08-25T14:53:00Z">
              <w:r w:rsidRPr="00046AA3">
                <w:rPr>
                  <w:position w:val="-12"/>
                </w:rPr>
                <w:object w:dxaOrig="440" w:dyaOrig="380" w14:anchorId="15FC04D8">
                  <v:shape id="_x0000_i1795" type="#_x0000_t75" style="width:21.75pt;height:19pt" o:ole="">
                    <v:imagedata r:id="rId1587" o:title=""/>
                  </v:shape>
                  <o:OLEObject Type="Embed" ProgID="Equation.DSMT4" ShapeID="_x0000_i1795" DrawAspect="Content" ObjectID="_1502697703" r:id="rId1588"/>
                </w:object>
              </w:r>
            </w:ins>
            <w:ins w:id="1544" w:author="Gerard" w:date="2015-08-25T14:53:00Z">
              <w:r>
                <w:t xml:space="preserve"> (same units as </w:t>
              </w:r>
            </w:ins>
            <w:ins w:id="1545" w:author="Gerard" w:date="2015-08-25T14:53:00Z">
              <w:r w:rsidRPr="001220FB">
                <w:rPr>
                  <w:position w:val="-4"/>
                </w:rPr>
                <w:object w:dxaOrig="220" w:dyaOrig="240" w14:anchorId="00527E3B">
                  <v:shape id="_x0000_i1796" type="#_x0000_t75" style="width:10.85pt;height:11.55pt" o:ole="">
                    <v:imagedata r:id="rId1517" o:title=""/>
                  </v:shape>
                  <o:OLEObject Type="Embed" ProgID="Equation.DSMT4" ShapeID="_x0000_i1796" DrawAspect="Content" ObjectID="_1502697704" r:id="rId1589"/>
                </w:object>
              </w:r>
            </w:ins>
            <w:ins w:id="1546" w:author="Gerard" w:date="2015-08-25T14:53:00Z">
              <w:r>
                <w:t xml:space="preserve">, </w:t>
              </w:r>
            </w:ins>
            <w:ins w:id="1547" w:author="Gerard" w:date="2015-08-25T14:53:00Z">
              <w:r w:rsidRPr="00046AA3">
                <w:rPr>
                  <w:position w:val="-12"/>
                </w:rPr>
                <w:object w:dxaOrig="820" w:dyaOrig="380" w14:anchorId="77C153E7">
                  <v:shape id="_x0000_i1797" type="#_x0000_t75" style="width:40.75pt;height:19pt" o:ole="">
                    <v:imagedata r:id="rId1590" o:title=""/>
                  </v:shape>
                  <o:OLEObject Type="Embed" ProgID="Equation.DSMT4" ShapeID="_x0000_i1797" DrawAspect="Content" ObjectID="_1502697705" r:id="rId1591"/>
                </w:object>
              </w:r>
            </w:ins>
            <w:ins w:id="1548" w:author="Gerard" w:date="2015-08-25T14:53:00Z">
              <w:r>
                <w:t>)</w:t>
              </w:r>
            </w:ins>
          </w:p>
        </w:tc>
        <w:tc>
          <w:tcPr>
            <w:tcW w:w="1085" w:type="pct"/>
          </w:tcPr>
          <w:p w14:paraId="7B991948" w14:textId="77777777" w:rsidR="00546831" w:rsidRDefault="00546831" w:rsidP="00DA4325">
            <w:pPr>
              <w:rPr>
                <w:ins w:id="1549" w:author="Gerard" w:date="2015-08-25T14:53:00Z"/>
              </w:rPr>
            </w:pPr>
            <w:ins w:id="1550" w:author="Gerard" w:date="2015-08-25T14:53:00Z">
              <w:r>
                <w:t>[</w:t>
              </w:r>
            </w:ins>
            <w:ins w:id="1551" w:author="Gerard" w:date="2015-08-25T14:53:00Z">
              <w:r w:rsidRPr="001220FB">
                <w:rPr>
                  <w:position w:val="-4"/>
                </w:rPr>
                <w:object w:dxaOrig="220" w:dyaOrig="240" w14:anchorId="4EBCC725">
                  <v:shape id="_x0000_i1798" type="#_x0000_t75" style="width:10.85pt;height:11.55pt" o:ole="">
                    <v:imagedata r:id="rId1521" o:title=""/>
                  </v:shape>
                  <o:OLEObject Type="Embed" ProgID="Equation.DSMT4" ShapeID="_x0000_i1798" DrawAspect="Content" ObjectID="_1502697706" r:id="rId1592"/>
                </w:object>
              </w:r>
            </w:ins>
            <w:ins w:id="1552" w:author="Gerard" w:date="2015-08-25T14:53:00Z">
              <w:r>
                <w:t>]</w:t>
              </w:r>
            </w:ins>
          </w:p>
        </w:tc>
      </w:tr>
      <w:tr w:rsidR="00546831" w14:paraId="5533428D" w14:textId="77777777" w:rsidTr="00DA4325">
        <w:trPr>
          <w:ins w:id="1553" w:author="Gerard" w:date="2015-08-25T14:53:00Z"/>
        </w:trPr>
        <w:tc>
          <w:tcPr>
            <w:tcW w:w="1106" w:type="pct"/>
            <w:shd w:val="clear" w:color="auto" w:fill="auto"/>
          </w:tcPr>
          <w:p w14:paraId="35B7CEE9" w14:textId="77777777" w:rsidR="00546831" w:rsidRDefault="00546831" w:rsidP="00DA4325">
            <w:pPr>
              <w:pStyle w:val="code"/>
              <w:rPr>
                <w:ins w:id="1554" w:author="Gerard" w:date="2015-08-25T14:53:00Z"/>
              </w:rPr>
            </w:pPr>
            <w:ins w:id="1555" w:author="Gerard" w:date="2015-08-25T14:53:00Z">
              <w:r>
                <w:t>&lt;mumax&gt;</w:t>
              </w:r>
            </w:ins>
          </w:p>
        </w:tc>
        <w:tc>
          <w:tcPr>
            <w:tcW w:w="2809" w:type="pct"/>
            <w:shd w:val="clear" w:color="auto" w:fill="auto"/>
          </w:tcPr>
          <w:p w14:paraId="67898713" w14:textId="77777777" w:rsidR="00546831" w:rsidRPr="00C5412D" w:rsidRDefault="00546831" w:rsidP="00DA4325">
            <w:pPr>
              <w:rPr>
                <w:ins w:id="1556" w:author="Gerard" w:date="2015-08-25T14:53:00Z"/>
              </w:rPr>
            </w:pPr>
            <w:ins w:id="1557" w:author="Gerard" w:date="2015-08-25T14:53:00Z">
              <w:r>
                <w:t xml:space="preserve">Parameter </w:t>
              </w:r>
            </w:ins>
            <w:ins w:id="1558" w:author="Gerard" w:date="2015-08-25T14:53:00Z">
              <w:r w:rsidRPr="00046AA3">
                <w:rPr>
                  <w:position w:val="-12"/>
                </w:rPr>
                <w:object w:dxaOrig="460" w:dyaOrig="380" w14:anchorId="3B30B2D4">
                  <v:shape id="_x0000_i1799" type="#_x0000_t75" style="width:23.75pt;height:19pt" o:ole="">
                    <v:imagedata r:id="rId1593" o:title=""/>
                  </v:shape>
                  <o:OLEObject Type="Embed" ProgID="Equation.DSMT4" ShapeID="_x0000_i1799" DrawAspect="Content" ObjectID="_1502697707" r:id="rId1594"/>
                </w:object>
              </w:r>
            </w:ins>
            <w:ins w:id="1559" w:author="Gerard" w:date="2015-08-25T14:53:00Z">
              <w:r>
                <w:t xml:space="preserve"> (same units as </w:t>
              </w:r>
            </w:ins>
            <w:ins w:id="1560" w:author="Gerard" w:date="2015-08-25T14:53:00Z">
              <w:r w:rsidRPr="001220FB">
                <w:rPr>
                  <w:position w:val="-4"/>
                </w:rPr>
                <w:object w:dxaOrig="220" w:dyaOrig="240" w14:anchorId="5649476E">
                  <v:shape id="_x0000_i1800" type="#_x0000_t75" style="width:10.85pt;height:11.55pt" o:ole="">
                    <v:imagedata r:id="rId1517" o:title=""/>
                  </v:shape>
                  <o:OLEObject Type="Embed" ProgID="Equation.DSMT4" ShapeID="_x0000_i1800" DrawAspect="Content" ObjectID="_1502697708" r:id="rId1595"/>
                </w:object>
              </w:r>
            </w:ins>
            <w:ins w:id="1561" w:author="Gerard" w:date="2015-08-25T14:53:00Z">
              <w:r>
                <w:t xml:space="preserve">, </w:t>
              </w:r>
            </w:ins>
            <w:ins w:id="1562" w:author="Gerard" w:date="2015-08-25T14:53:00Z">
              <w:r w:rsidRPr="00C5412D">
                <w:rPr>
                  <w:position w:val="-12"/>
                </w:rPr>
                <w:object w:dxaOrig="1100" w:dyaOrig="380" w14:anchorId="54462DB0">
                  <v:shape id="_x0000_i1801" type="#_x0000_t75" style="width:55.7pt;height:19pt" o:ole="">
                    <v:imagedata r:id="rId1596" o:title=""/>
                  </v:shape>
                  <o:OLEObject Type="Embed" ProgID="Equation.DSMT4" ShapeID="_x0000_i1801" DrawAspect="Content" ObjectID="_1502697709" r:id="rId1597"/>
                </w:object>
              </w:r>
            </w:ins>
            <w:ins w:id="1563" w:author="Gerard" w:date="2015-08-25T14:53:00Z">
              <w:r>
                <w:t>)</w:t>
              </w:r>
            </w:ins>
          </w:p>
        </w:tc>
        <w:tc>
          <w:tcPr>
            <w:tcW w:w="1085" w:type="pct"/>
          </w:tcPr>
          <w:p w14:paraId="220FDA37" w14:textId="77777777" w:rsidR="00546831" w:rsidRDefault="00546831" w:rsidP="00DA4325">
            <w:pPr>
              <w:rPr>
                <w:ins w:id="1564" w:author="Gerard" w:date="2015-08-25T14:53:00Z"/>
              </w:rPr>
            </w:pPr>
            <w:ins w:id="1565" w:author="Gerard" w:date="2015-08-25T14:53:00Z">
              <w:r>
                <w:t>[ ]</w:t>
              </w:r>
            </w:ins>
          </w:p>
        </w:tc>
      </w:tr>
      <w:tr w:rsidR="00546831" w14:paraId="2235766D" w14:textId="77777777" w:rsidTr="00DA4325">
        <w:trPr>
          <w:ins w:id="1566" w:author="Gerard" w:date="2015-08-25T14:53:00Z"/>
        </w:trPr>
        <w:tc>
          <w:tcPr>
            <w:tcW w:w="1106" w:type="pct"/>
            <w:shd w:val="clear" w:color="auto" w:fill="auto"/>
          </w:tcPr>
          <w:p w14:paraId="2A8CFB82" w14:textId="77777777" w:rsidR="00546831" w:rsidRDefault="00546831" w:rsidP="00DA4325">
            <w:pPr>
              <w:pStyle w:val="code"/>
              <w:rPr>
                <w:ins w:id="1567" w:author="Gerard" w:date="2015-08-25T14:53:00Z"/>
              </w:rPr>
            </w:pPr>
            <w:ins w:id="1568" w:author="Gerard" w:date="2015-08-25T14:53:00Z">
              <w:r>
                <w:t>&lt;Dmax&gt;</w:t>
              </w:r>
            </w:ins>
          </w:p>
        </w:tc>
        <w:tc>
          <w:tcPr>
            <w:tcW w:w="2809" w:type="pct"/>
            <w:shd w:val="clear" w:color="auto" w:fill="auto"/>
          </w:tcPr>
          <w:p w14:paraId="7D996D5C" w14:textId="77777777" w:rsidR="00546831" w:rsidRDefault="00546831" w:rsidP="00DA4325">
            <w:pPr>
              <w:rPr>
                <w:ins w:id="1569" w:author="Gerard" w:date="2015-08-25T14:53:00Z"/>
              </w:rPr>
            </w:pPr>
            <w:ins w:id="1570" w:author="Gerard" w:date="2015-08-25T14:53:00Z">
              <w:r>
                <w:t>Maximum allowable damage (optional, default is 1)</w:t>
              </w:r>
            </w:ins>
          </w:p>
        </w:tc>
        <w:tc>
          <w:tcPr>
            <w:tcW w:w="1085" w:type="pct"/>
          </w:tcPr>
          <w:p w14:paraId="0205590A" w14:textId="77777777" w:rsidR="00546831" w:rsidRDefault="00546831" w:rsidP="00DA4325">
            <w:pPr>
              <w:rPr>
                <w:ins w:id="1571" w:author="Gerard" w:date="2015-08-25T14:53:00Z"/>
              </w:rPr>
            </w:pPr>
            <w:ins w:id="1572" w:author="Gerard" w:date="2015-08-25T14:53:00Z">
              <w:r>
                <w:t>[ ]</w:t>
              </w:r>
            </w:ins>
          </w:p>
        </w:tc>
      </w:tr>
    </w:tbl>
    <w:p w14:paraId="780D0A5D" w14:textId="77777777" w:rsidR="00546831" w:rsidRDefault="00546831" w:rsidP="00546831">
      <w:pPr>
        <w:rPr>
          <w:ins w:id="1573" w:author="Gerard" w:date="2015-08-25T14:53:00Z"/>
        </w:rPr>
      </w:pPr>
    </w:p>
    <w:p w14:paraId="27538FAB" w14:textId="77777777" w:rsidR="00546831" w:rsidRDefault="00546831" w:rsidP="00546831">
      <w:pPr>
        <w:rPr>
          <w:ins w:id="1574" w:author="Gerard" w:date="2015-08-25T14:53:00Z"/>
        </w:rPr>
      </w:pPr>
      <w:ins w:id="1575" w:author="Gerard" w:date="2015-08-25T14:53:00Z">
        <w:r>
          <w:t>For this material the c.d.f. is given by</w:t>
        </w:r>
      </w:ins>
    </w:p>
    <w:p w14:paraId="4BBB4C97" w14:textId="77777777" w:rsidR="00546831" w:rsidRDefault="00546831" w:rsidP="00546831">
      <w:pPr>
        <w:pStyle w:val="MTDisplayEquation"/>
        <w:rPr>
          <w:ins w:id="1576" w:author="Gerard" w:date="2015-08-25T14:53:00Z"/>
        </w:rPr>
      </w:pPr>
      <w:ins w:id="1577" w:author="Gerard" w:date="2015-08-25T14:53:00Z">
        <w:r>
          <w:tab/>
        </w:r>
      </w:ins>
      <w:ins w:id="1578" w:author="Gerard" w:date="2015-08-25T14:53:00Z">
        <w:r w:rsidRPr="00AB7DBB">
          <w:rPr>
            <w:position w:val="-64"/>
          </w:rPr>
          <w:object w:dxaOrig="6320" w:dyaOrig="1420" w14:anchorId="235393E7">
            <v:shape id="_x0000_i1802" type="#_x0000_t75" style="width:316.55pt;height:71.3pt" o:ole="">
              <v:imagedata r:id="rId1598" o:title=""/>
            </v:shape>
            <o:OLEObject Type="Embed" ProgID="Equation.DSMT4" ShapeID="_x0000_i1802" DrawAspect="Content" ObjectID="_1502697710" r:id="rId1599"/>
          </w:object>
        </w:r>
      </w:ins>
      <w:ins w:id="1579" w:author="Gerard" w:date="2015-08-25T14:53:00Z">
        <w:r>
          <w:t xml:space="preserve"> .</w:t>
        </w:r>
      </w:ins>
    </w:p>
    <w:p w14:paraId="6B7622E8" w14:textId="77777777" w:rsidR="00546831" w:rsidRDefault="00546831" w:rsidP="00546831">
      <w:pPr>
        <w:rPr>
          <w:ins w:id="1580" w:author="Gerard" w:date="2015-08-25T14:53:00Z"/>
        </w:rPr>
      </w:pPr>
      <w:ins w:id="1581" w:author="Gerard" w:date="2015-08-25T14:53:00Z">
        <w:r>
          <w:t xml:space="preserve">Note that </w:t>
        </w:r>
      </w:ins>
    </w:p>
    <w:p w14:paraId="2E260742" w14:textId="77777777" w:rsidR="00546831" w:rsidRDefault="00546831" w:rsidP="00546831">
      <w:pPr>
        <w:pStyle w:val="MTDisplayEquation"/>
        <w:rPr>
          <w:ins w:id="1582" w:author="Gerard" w:date="2015-08-25T14:53:00Z"/>
        </w:rPr>
      </w:pPr>
      <w:ins w:id="1583" w:author="Gerard" w:date="2015-08-25T14:53:00Z">
        <w:r>
          <w:tab/>
        </w:r>
      </w:ins>
      <w:ins w:id="1584" w:author="Gerard" w:date="2015-08-25T14:53:00Z">
        <w:r w:rsidRPr="00C5412D">
          <w:rPr>
            <w:position w:val="-30"/>
          </w:rPr>
          <w:object w:dxaOrig="2300" w:dyaOrig="740" w14:anchorId="585DCC06">
            <v:shape id="_x0000_i1803" type="#_x0000_t75" style="width:115.45pt;height:37.35pt" o:ole="">
              <v:imagedata r:id="rId1600" o:title=""/>
            </v:shape>
            <o:OLEObject Type="Embed" ProgID="Equation.DSMT4" ShapeID="_x0000_i1803" DrawAspect="Content" ObjectID="_1502697711" r:id="rId1601"/>
          </w:object>
        </w:r>
      </w:ins>
      <w:ins w:id="1585" w:author="Gerard" w:date="2015-08-25T14:53:00Z">
        <w:r>
          <w:t xml:space="preserve"> ,</w:t>
        </w:r>
      </w:ins>
    </w:p>
    <w:p w14:paraId="03F134E3" w14:textId="77777777" w:rsidR="00546831" w:rsidRPr="0007281B" w:rsidRDefault="00546831" w:rsidP="00546831">
      <w:pPr>
        <w:rPr>
          <w:ins w:id="1586" w:author="Gerard" w:date="2015-08-25T14:53:00Z"/>
        </w:rPr>
      </w:pPr>
      <w:ins w:id="1587" w:author="Gerard" w:date="2015-08-25T14:53:00Z">
        <w:r>
          <w:t xml:space="preserve">which shows that </w:t>
        </w:r>
      </w:ins>
      <w:ins w:id="1588" w:author="Gerard" w:date="2015-08-25T14:53:00Z">
        <w:r w:rsidRPr="00C5412D">
          <w:rPr>
            <w:position w:val="-14"/>
          </w:rPr>
          <w:object w:dxaOrig="1520" w:dyaOrig="420" w14:anchorId="2168EA7B">
            <v:shape id="_x0000_i1804" type="#_x0000_t75" style="width:75.4pt;height:21.05pt" o:ole="">
              <v:imagedata r:id="rId1602" o:title=""/>
            </v:shape>
            <o:OLEObject Type="Embed" ProgID="Equation.DSMT4" ShapeID="_x0000_i1804" DrawAspect="Content" ObjectID="_1502697712" r:id="rId1603"/>
          </w:object>
        </w:r>
      </w:ins>
      <w:ins w:id="1589" w:author="Gerard" w:date="2015-08-25T14:53:00Z">
        <w:r>
          <w:t xml:space="preserve"> is the value of </w:t>
        </w:r>
      </w:ins>
      <w:ins w:id="1590" w:author="Gerard" w:date="2015-08-25T14:53:00Z">
        <w:r w:rsidRPr="003047A4">
          <w:rPr>
            <w:position w:val="-4"/>
          </w:rPr>
          <w:object w:dxaOrig="220" w:dyaOrig="240" w14:anchorId="50F84487">
            <v:shape id="_x0000_i1805" type="#_x0000_t75" style="width:10.85pt;height:11.55pt" o:ole="">
              <v:imagedata r:id="rId1556" o:title=""/>
            </v:shape>
            <o:OLEObject Type="Embed" ProgID="Equation.DSMT4" ShapeID="_x0000_i1805" DrawAspect="Content" ObjectID="_1502697713" r:id="rId1604"/>
          </w:object>
        </w:r>
      </w:ins>
      <w:ins w:id="1591" w:author="Gerard" w:date="2015-08-25T14:53:00Z">
        <w:r>
          <w:t xml:space="preserve"> at which half of the bonds break.  The range </w:t>
        </w:r>
      </w:ins>
      <w:ins w:id="1592" w:author="Gerard" w:date="2015-08-25T14:53:00Z">
        <w:r w:rsidRPr="00C5412D">
          <w:rPr>
            <w:position w:val="-12"/>
          </w:rPr>
          <w:object w:dxaOrig="1080" w:dyaOrig="380" w14:anchorId="5F69D2B2">
            <v:shape id="_x0000_i1806" type="#_x0000_t75" style="width:53.65pt;height:19pt" o:ole="">
              <v:imagedata r:id="rId1605" o:title=""/>
            </v:shape>
            <o:OLEObject Type="Embed" ProgID="Equation.DSMT4" ShapeID="_x0000_i1806" DrawAspect="Content" ObjectID="_1502697714" r:id="rId1606"/>
          </w:object>
        </w:r>
      </w:ins>
      <w:ins w:id="1593" w:author="Gerard" w:date="2015-08-25T14:53:00Z">
        <w:r>
          <w:t xml:space="preserve"> regulates the rate at which damage increases with increasing </w:t>
        </w:r>
      </w:ins>
      <w:ins w:id="1594" w:author="Gerard" w:date="2015-08-25T14:53:00Z">
        <w:r w:rsidRPr="007C35DB">
          <w:rPr>
            <w:position w:val="-4"/>
          </w:rPr>
          <w:object w:dxaOrig="220" w:dyaOrig="240" w14:anchorId="79C4E6D4">
            <v:shape id="_x0000_i1807" type="#_x0000_t75" style="width:10.85pt;height:11.55pt" o:ole="">
              <v:imagedata r:id="rId1560" o:title=""/>
            </v:shape>
            <o:OLEObject Type="Embed" ProgID="Equation.DSMT4" ShapeID="_x0000_i1807" DrawAspect="Content" ObjectID="_1502697715" r:id="rId1607"/>
          </w:object>
        </w:r>
      </w:ins>
      <w:ins w:id="1595" w:author="Gerard" w:date="2015-08-25T14:53:00Z">
        <w:r>
          <w:t>, with a narrower range producing a more rapid increase.</w:t>
        </w:r>
      </w:ins>
    </w:p>
    <w:p w14:paraId="5786ADFF" w14:textId="77777777" w:rsidR="00546831" w:rsidRDefault="00546831" w:rsidP="00546831">
      <w:pPr>
        <w:rPr>
          <w:ins w:id="1596" w:author="Gerard" w:date="2015-08-25T14:53:00Z"/>
        </w:rPr>
      </w:pPr>
    </w:p>
    <w:p w14:paraId="64CDFF0E" w14:textId="77777777" w:rsidR="00546831" w:rsidRDefault="00546831" w:rsidP="00546831">
      <w:pPr>
        <w:rPr>
          <w:ins w:id="1597" w:author="Gerard" w:date="2015-08-25T14:53:00Z"/>
        </w:rPr>
      </w:pPr>
      <w:ins w:id="1598"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1599" w:author="Gerard" w:date="2015-08-25T14:53:00Z"/>
          <w:i/>
        </w:rPr>
      </w:pPr>
    </w:p>
    <w:p w14:paraId="241D102D" w14:textId="77777777" w:rsidR="00546831" w:rsidRPr="00B27FE9" w:rsidRDefault="00546831" w:rsidP="00546831">
      <w:pPr>
        <w:pStyle w:val="Example"/>
        <w:rPr>
          <w:ins w:id="1600" w:author="Gerard" w:date="2015-08-25T14:53:00Z"/>
        </w:rPr>
      </w:pPr>
      <w:ins w:id="1601" w:author="Gerard" w:date="2015-08-25T14:53:00Z">
        <w:r w:rsidRPr="00B27FE9">
          <w:t>Example:</w:t>
        </w:r>
      </w:ins>
    </w:p>
    <w:p w14:paraId="0A025562" w14:textId="77777777" w:rsidR="00546831" w:rsidRDefault="00546831" w:rsidP="00546831">
      <w:pPr>
        <w:pStyle w:val="code"/>
        <w:rPr>
          <w:ins w:id="1602" w:author="Gerard" w:date="2015-08-25T14:53:00Z"/>
        </w:rPr>
      </w:pPr>
      <w:ins w:id="1603" w:author="Gerard" w:date="2015-08-25T14:53:00Z">
        <w:r>
          <w:t>&lt;damage type="CDF quintic"&gt;</w:t>
        </w:r>
      </w:ins>
    </w:p>
    <w:p w14:paraId="16924B93" w14:textId="77777777" w:rsidR="00546831" w:rsidRDefault="00546831" w:rsidP="00546831">
      <w:pPr>
        <w:pStyle w:val="code"/>
        <w:rPr>
          <w:ins w:id="1604" w:author="Gerard" w:date="2015-08-25T14:53:00Z"/>
        </w:rPr>
      </w:pPr>
      <w:ins w:id="1605" w:author="Gerard" w:date="2015-08-25T14:53:00Z">
        <w:r>
          <w:tab/>
          <w:t>&lt;mumin&gt;0.3&lt;/mumin&gt;</w:t>
        </w:r>
      </w:ins>
    </w:p>
    <w:p w14:paraId="0569F802" w14:textId="77777777" w:rsidR="00546831" w:rsidRDefault="00546831" w:rsidP="00546831">
      <w:pPr>
        <w:pStyle w:val="code"/>
        <w:rPr>
          <w:ins w:id="1606" w:author="Gerard" w:date="2015-08-25T14:53:00Z"/>
        </w:rPr>
      </w:pPr>
      <w:ins w:id="1607" w:author="Gerard" w:date="2015-08-25T14:53:00Z">
        <w:r>
          <w:tab/>
          <w:t>&lt;mumax&gt;1.7&lt;/mumax&gt;</w:t>
        </w:r>
      </w:ins>
    </w:p>
    <w:p w14:paraId="4D5C21A5" w14:textId="77777777" w:rsidR="00546831" w:rsidRDefault="00546831" w:rsidP="00546831">
      <w:pPr>
        <w:pStyle w:val="code"/>
        <w:rPr>
          <w:ins w:id="1608" w:author="Gerard" w:date="2015-08-25T14:53:00Z"/>
        </w:rPr>
      </w:pPr>
      <w:ins w:id="1609" w:author="Gerard" w:date="2015-08-25T14:53:00Z">
        <w:r>
          <w:tab/>
          <w:t>&lt;Dmax&gt;1&lt;/Dmax&gt;</w:t>
        </w:r>
      </w:ins>
    </w:p>
    <w:p w14:paraId="62838444" w14:textId="77777777" w:rsidR="00546831" w:rsidRDefault="00546831" w:rsidP="00546831">
      <w:pPr>
        <w:pStyle w:val="code"/>
        <w:rPr>
          <w:ins w:id="1610" w:author="Gerard" w:date="2015-08-25T14:53:00Z"/>
        </w:rPr>
      </w:pPr>
      <w:ins w:id="1611" w:author="Gerard" w:date="2015-08-25T14:53:00Z">
        <w:r>
          <w:t>&lt;/damage&gt;</w:t>
        </w:r>
      </w:ins>
    </w:p>
    <w:p w14:paraId="6A760FEC" w14:textId="77777777" w:rsidR="00546831" w:rsidRPr="007D23AE" w:rsidRDefault="00546831" w:rsidP="00546831">
      <w:pPr>
        <w:rPr>
          <w:ins w:id="1612" w:author="Gerard" w:date="2015-08-25T14:53:00Z"/>
        </w:rPr>
      </w:pPr>
    </w:p>
    <w:p w14:paraId="4E4DCE2A" w14:textId="77777777" w:rsidR="00546831" w:rsidRDefault="00546831" w:rsidP="00546831">
      <w:pPr>
        <w:pStyle w:val="code"/>
        <w:rPr>
          <w:ins w:id="1613" w:author="Gerard" w:date="2015-08-25T14:53:00Z"/>
        </w:rPr>
      </w:pPr>
      <w:ins w:id="1614" w:author="Gerard" w:date="2015-08-25T14:53:00Z">
        <w:r>
          <w:br w:type="page"/>
        </w:r>
      </w:ins>
    </w:p>
    <w:p w14:paraId="19EAFDA6" w14:textId="77777777" w:rsidR="00546831" w:rsidRDefault="00546831" w:rsidP="00546831">
      <w:pPr>
        <w:pStyle w:val="Heading4"/>
        <w:rPr>
          <w:ins w:id="1615" w:author="Gerard" w:date="2015-08-25T14:53:00Z"/>
        </w:rPr>
      </w:pPr>
      <w:bookmarkStart w:id="1616" w:name="_Toc302133193"/>
      <w:bookmarkStart w:id="1617" w:name="_Toc302147268"/>
      <w:ins w:id="1618" w:author="Gerard" w:date="2015-08-25T14:53:00Z">
        <w:r>
          <w:lastRenderedPageBreak/>
          <w:t>Step</w:t>
        </w:r>
        <w:bookmarkEnd w:id="1616"/>
        <w:bookmarkEnd w:id="1617"/>
      </w:ins>
    </w:p>
    <w:p w14:paraId="67117B5B" w14:textId="77777777" w:rsidR="00546831" w:rsidRDefault="00546831" w:rsidP="00546831">
      <w:pPr>
        <w:rPr>
          <w:ins w:id="1619" w:author="Gerard" w:date="2015-08-25T14:53:00Z"/>
        </w:rPr>
      </w:pPr>
      <w:ins w:id="1620"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162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rPr>
          <w:ins w:id="1622" w:author="Gerard" w:date="2015-08-25T14:53:00Z"/>
        </w:trPr>
        <w:tc>
          <w:tcPr>
            <w:tcW w:w="1106" w:type="pct"/>
            <w:shd w:val="clear" w:color="auto" w:fill="auto"/>
          </w:tcPr>
          <w:p w14:paraId="7DAD51FB" w14:textId="77777777" w:rsidR="00546831" w:rsidRDefault="00546831" w:rsidP="00DA4325">
            <w:pPr>
              <w:pStyle w:val="code"/>
              <w:rPr>
                <w:ins w:id="1623" w:author="Gerard" w:date="2015-08-25T14:53:00Z"/>
              </w:rPr>
            </w:pPr>
            <w:ins w:id="1624" w:author="Gerard" w:date="2015-08-25T14:53:00Z">
              <w:r>
                <w:t>&lt;mu&gt;</w:t>
              </w:r>
            </w:ins>
          </w:p>
        </w:tc>
        <w:tc>
          <w:tcPr>
            <w:tcW w:w="2809" w:type="pct"/>
            <w:shd w:val="clear" w:color="auto" w:fill="auto"/>
          </w:tcPr>
          <w:p w14:paraId="7D2EF7A7" w14:textId="77777777" w:rsidR="00546831" w:rsidRPr="00C5412D" w:rsidRDefault="00546831" w:rsidP="00DA4325">
            <w:pPr>
              <w:rPr>
                <w:ins w:id="1625" w:author="Gerard" w:date="2015-08-25T14:53:00Z"/>
              </w:rPr>
            </w:pPr>
            <w:ins w:id="1626" w:author="Gerard" w:date="2015-08-25T14:53:00Z">
              <w:r>
                <w:t xml:space="preserve">Parameter </w:t>
              </w:r>
            </w:ins>
            <w:ins w:id="1627" w:author="Gerard" w:date="2015-08-25T14:53:00Z">
              <w:r w:rsidRPr="00046AA3">
                <w:rPr>
                  <w:position w:val="-10"/>
                </w:rPr>
                <w:object w:dxaOrig="220" w:dyaOrig="260" w14:anchorId="11D85000">
                  <v:shape id="_x0000_i1808" type="#_x0000_t75" style="width:10.85pt;height:13.6pt" o:ole="">
                    <v:imagedata r:id="rId1609" o:title=""/>
                  </v:shape>
                  <o:OLEObject Type="Embed" ProgID="Equation.DSMT4" ShapeID="_x0000_i1808" DrawAspect="Content" ObjectID="_1502697716" r:id="rId1610"/>
                </w:object>
              </w:r>
            </w:ins>
            <w:ins w:id="1628" w:author="Gerard" w:date="2015-08-25T14:53:00Z">
              <w:r>
                <w:t xml:space="preserve"> (same units as </w:t>
              </w:r>
            </w:ins>
            <w:ins w:id="1629" w:author="Gerard" w:date="2015-08-25T14:53:00Z">
              <w:r w:rsidRPr="001220FB">
                <w:rPr>
                  <w:position w:val="-4"/>
                </w:rPr>
                <w:object w:dxaOrig="220" w:dyaOrig="240" w14:anchorId="3281C294">
                  <v:shape id="_x0000_i1809" type="#_x0000_t75" style="width:10.85pt;height:11.55pt" o:ole="">
                    <v:imagedata r:id="rId1517" o:title=""/>
                  </v:shape>
                  <o:OLEObject Type="Embed" ProgID="Equation.DSMT4" ShapeID="_x0000_i1809" DrawAspect="Content" ObjectID="_1502697717" r:id="rId1611"/>
                </w:object>
              </w:r>
            </w:ins>
            <w:ins w:id="1630" w:author="Gerard" w:date="2015-08-25T14:53:00Z">
              <w:r>
                <w:t>)</w:t>
              </w:r>
            </w:ins>
          </w:p>
        </w:tc>
        <w:tc>
          <w:tcPr>
            <w:tcW w:w="1085" w:type="pct"/>
          </w:tcPr>
          <w:p w14:paraId="0DDFAA0C" w14:textId="77777777" w:rsidR="00546831" w:rsidRDefault="00546831" w:rsidP="00DA4325">
            <w:pPr>
              <w:rPr>
                <w:ins w:id="1631" w:author="Gerard" w:date="2015-08-25T14:53:00Z"/>
              </w:rPr>
            </w:pPr>
            <w:ins w:id="1632" w:author="Gerard" w:date="2015-08-25T14:53:00Z">
              <w:r>
                <w:t>[</w:t>
              </w:r>
            </w:ins>
            <w:ins w:id="1633" w:author="Gerard" w:date="2015-08-25T14:53:00Z">
              <w:r w:rsidRPr="001220FB">
                <w:rPr>
                  <w:position w:val="-4"/>
                </w:rPr>
                <w:object w:dxaOrig="220" w:dyaOrig="240" w14:anchorId="3712728C">
                  <v:shape id="_x0000_i1810" type="#_x0000_t75" style="width:10.85pt;height:11.55pt" o:ole="">
                    <v:imagedata r:id="rId1521" o:title=""/>
                  </v:shape>
                  <o:OLEObject Type="Embed" ProgID="Equation.DSMT4" ShapeID="_x0000_i1810" DrawAspect="Content" ObjectID="_1502697718" r:id="rId1612"/>
                </w:object>
              </w:r>
            </w:ins>
            <w:ins w:id="1634" w:author="Gerard" w:date="2015-08-25T14:53:00Z">
              <w:r>
                <w:t>]</w:t>
              </w:r>
            </w:ins>
          </w:p>
        </w:tc>
      </w:tr>
      <w:tr w:rsidR="00546831" w14:paraId="0410CF86" w14:textId="77777777" w:rsidTr="00DA4325">
        <w:trPr>
          <w:ins w:id="1635" w:author="Gerard" w:date="2015-08-25T14:53:00Z"/>
        </w:trPr>
        <w:tc>
          <w:tcPr>
            <w:tcW w:w="1106" w:type="pct"/>
            <w:shd w:val="clear" w:color="auto" w:fill="auto"/>
          </w:tcPr>
          <w:p w14:paraId="7191BE9A" w14:textId="77777777" w:rsidR="00546831" w:rsidRDefault="00546831" w:rsidP="00DA4325">
            <w:pPr>
              <w:pStyle w:val="code"/>
              <w:rPr>
                <w:ins w:id="1636" w:author="Gerard" w:date="2015-08-25T14:53:00Z"/>
              </w:rPr>
            </w:pPr>
            <w:ins w:id="1637" w:author="Gerard" w:date="2015-08-25T14:53:00Z">
              <w:r>
                <w:t>&lt;Dmax&gt;</w:t>
              </w:r>
            </w:ins>
          </w:p>
        </w:tc>
        <w:tc>
          <w:tcPr>
            <w:tcW w:w="2809" w:type="pct"/>
            <w:shd w:val="clear" w:color="auto" w:fill="auto"/>
          </w:tcPr>
          <w:p w14:paraId="7F4A065D" w14:textId="77777777" w:rsidR="00546831" w:rsidRDefault="00546831" w:rsidP="00DA4325">
            <w:pPr>
              <w:rPr>
                <w:ins w:id="1638" w:author="Gerard" w:date="2015-08-25T14:53:00Z"/>
              </w:rPr>
            </w:pPr>
            <w:ins w:id="1639" w:author="Gerard" w:date="2015-08-25T14:53:00Z">
              <w:r>
                <w:t>Maximum allowable damage (optional, default is 1)</w:t>
              </w:r>
            </w:ins>
          </w:p>
        </w:tc>
        <w:tc>
          <w:tcPr>
            <w:tcW w:w="1085" w:type="pct"/>
          </w:tcPr>
          <w:p w14:paraId="55E317B1" w14:textId="77777777" w:rsidR="00546831" w:rsidRDefault="00546831" w:rsidP="00DA4325">
            <w:pPr>
              <w:rPr>
                <w:ins w:id="1640" w:author="Gerard" w:date="2015-08-25T14:53:00Z"/>
              </w:rPr>
            </w:pPr>
            <w:ins w:id="1641" w:author="Gerard" w:date="2015-08-25T14:53:00Z">
              <w:r>
                <w:t>[ ]</w:t>
              </w:r>
            </w:ins>
          </w:p>
        </w:tc>
      </w:tr>
    </w:tbl>
    <w:p w14:paraId="13F60294" w14:textId="77777777" w:rsidR="00546831" w:rsidRDefault="00546831" w:rsidP="00546831">
      <w:pPr>
        <w:rPr>
          <w:ins w:id="1642" w:author="Gerard" w:date="2015-08-25T14:53:00Z"/>
        </w:rPr>
      </w:pPr>
    </w:p>
    <w:p w14:paraId="5FCD9266" w14:textId="77777777" w:rsidR="00546831" w:rsidRDefault="00546831" w:rsidP="00546831">
      <w:pPr>
        <w:rPr>
          <w:ins w:id="1643" w:author="Gerard" w:date="2015-08-25T14:53:00Z"/>
        </w:rPr>
      </w:pPr>
      <w:ins w:id="1644" w:author="Gerard" w:date="2015-08-25T14:53:00Z">
        <w:r>
          <w:t>For this material the c.d.f. is given by</w:t>
        </w:r>
      </w:ins>
    </w:p>
    <w:p w14:paraId="6C763A74" w14:textId="77777777" w:rsidR="00546831" w:rsidRDefault="00546831" w:rsidP="00546831">
      <w:pPr>
        <w:pStyle w:val="MTDisplayEquation"/>
        <w:rPr>
          <w:ins w:id="1645" w:author="Gerard" w:date="2015-08-25T14:53:00Z"/>
        </w:rPr>
      </w:pPr>
      <w:ins w:id="1646" w:author="Gerard" w:date="2015-08-25T14:53:00Z">
        <w:r>
          <w:tab/>
        </w:r>
      </w:ins>
      <w:ins w:id="1647" w:author="Gerard" w:date="2015-08-25T14:53:00Z">
        <w:r w:rsidRPr="00420C3F">
          <w:rPr>
            <w:position w:val="-14"/>
          </w:rPr>
          <w:object w:dxaOrig="1400" w:dyaOrig="420" w14:anchorId="59C122F9">
            <v:shape id="_x0000_i1811" type="#_x0000_t75" style="width:69.95pt;height:21.05pt" o:ole="">
              <v:imagedata r:id="rId1613" o:title=""/>
            </v:shape>
            <o:OLEObject Type="Embed" ProgID="Equation.DSMT4" ShapeID="_x0000_i1811" DrawAspect="Content" ObjectID="_1502697719" r:id="rId1614"/>
          </w:object>
        </w:r>
      </w:ins>
      <w:ins w:id="1648" w:author="Gerard" w:date="2015-08-25T14:53:00Z">
        <w:r>
          <w:t xml:space="preserve"> ,</w:t>
        </w:r>
      </w:ins>
    </w:p>
    <w:p w14:paraId="0EAD6775" w14:textId="77777777" w:rsidR="00546831" w:rsidRPr="0007281B" w:rsidRDefault="00546831" w:rsidP="00546831">
      <w:pPr>
        <w:rPr>
          <w:ins w:id="1649" w:author="Gerard" w:date="2015-08-25T14:53:00Z"/>
        </w:rPr>
      </w:pPr>
      <w:ins w:id="1650" w:author="Gerard" w:date="2015-08-25T14:53:00Z">
        <w:r>
          <w:t xml:space="preserve">where </w:t>
        </w:r>
      </w:ins>
      <w:ins w:id="1651" w:author="Gerard" w:date="2015-08-25T14:53:00Z">
        <w:r w:rsidRPr="00046AA3">
          <w:rPr>
            <w:position w:val="-14"/>
          </w:rPr>
          <w:object w:dxaOrig="520" w:dyaOrig="420" w14:anchorId="61679A8C">
            <v:shape id="_x0000_i1812" type="#_x0000_t75" style="width:26.5pt;height:21.05pt" o:ole="">
              <v:imagedata r:id="rId1615" o:title=""/>
            </v:shape>
            <o:OLEObject Type="Embed" ProgID="Equation.DSMT4" ShapeID="_x0000_i1812" DrawAspect="Content" ObjectID="_1502697720" r:id="rId1616"/>
          </w:object>
        </w:r>
      </w:ins>
      <w:ins w:id="1652" w:author="Gerard" w:date="2015-08-25T14:53:00Z">
        <w:r>
          <w:t xml:space="preserve"> is the Heaviside unit step function.  The step c.d.f. may be used to model fracture.</w:t>
        </w:r>
      </w:ins>
    </w:p>
    <w:p w14:paraId="2D66BBF6" w14:textId="77777777" w:rsidR="00546831" w:rsidRDefault="00546831" w:rsidP="00546831">
      <w:pPr>
        <w:rPr>
          <w:ins w:id="1653" w:author="Gerard" w:date="2015-08-25T14:53:00Z"/>
        </w:rPr>
      </w:pPr>
    </w:p>
    <w:p w14:paraId="594598A5" w14:textId="77777777" w:rsidR="00546831" w:rsidRDefault="00546831" w:rsidP="00546831">
      <w:pPr>
        <w:rPr>
          <w:ins w:id="1654" w:author="Gerard" w:date="2015-08-25T14:53:00Z"/>
        </w:rPr>
      </w:pPr>
      <w:ins w:id="1655"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617">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1656" w:author="Gerard" w:date="2015-08-25T14:53:00Z"/>
          <w:i/>
        </w:rPr>
      </w:pPr>
    </w:p>
    <w:p w14:paraId="6BFB4F46" w14:textId="77777777" w:rsidR="00546831" w:rsidRPr="00B27FE9" w:rsidRDefault="00546831" w:rsidP="00546831">
      <w:pPr>
        <w:pStyle w:val="Example"/>
        <w:rPr>
          <w:ins w:id="1657" w:author="Gerard" w:date="2015-08-25T14:53:00Z"/>
        </w:rPr>
      </w:pPr>
      <w:ins w:id="1658" w:author="Gerard" w:date="2015-08-25T14:53:00Z">
        <w:r w:rsidRPr="00B27FE9">
          <w:t>Example:</w:t>
        </w:r>
      </w:ins>
    </w:p>
    <w:p w14:paraId="231D2DF0" w14:textId="77777777" w:rsidR="00546831" w:rsidRDefault="00546831" w:rsidP="00546831">
      <w:pPr>
        <w:pStyle w:val="code"/>
        <w:rPr>
          <w:ins w:id="1659" w:author="Gerard" w:date="2015-08-25T14:53:00Z"/>
        </w:rPr>
      </w:pPr>
      <w:ins w:id="1660" w:author="Gerard" w:date="2015-08-25T14:53:00Z">
        <w:r>
          <w:t>&lt;damage type="CDF step"&gt;</w:t>
        </w:r>
      </w:ins>
    </w:p>
    <w:p w14:paraId="31780D41" w14:textId="77777777" w:rsidR="00546831" w:rsidRDefault="00546831" w:rsidP="00546831">
      <w:pPr>
        <w:pStyle w:val="code"/>
        <w:rPr>
          <w:ins w:id="1661" w:author="Gerard" w:date="2015-08-25T14:53:00Z"/>
        </w:rPr>
      </w:pPr>
      <w:ins w:id="1662" w:author="Gerard" w:date="2015-08-25T14:53:00Z">
        <w:r>
          <w:tab/>
          <w:t>&lt;mu&gt;1.0&lt;/mu&gt;</w:t>
        </w:r>
      </w:ins>
    </w:p>
    <w:p w14:paraId="65A151E0" w14:textId="77777777" w:rsidR="00546831" w:rsidRDefault="00546831" w:rsidP="00546831">
      <w:pPr>
        <w:pStyle w:val="code"/>
        <w:rPr>
          <w:ins w:id="1663" w:author="Gerard" w:date="2015-08-25T14:53:00Z"/>
        </w:rPr>
      </w:pPr>
      <w:ins w:id="1664" w:author="Gerard" w:date="2015-08-25T14:53:00Z">
        <w:r>
          <w:tab/>
          <w:t>&lt;Dmax&gt;1&lt;/Dmax&gt;</w:t>
        </w:r>
      </w:ins>
    </w:p>
    <w:p w14:paraId="78CEE15A" w14:textId="77777777" w:rsidR="00546831" w:rsidRDefault="00546831" w:rsidP="00546831">
      <w:pPr>
        <w:pStyle w:val="code"/>
        <w:rPr>
          <w:ins w:id="1665" w:author="Gerard" w:date="2015-08-25T14:53:00Z"/>
        </w:rPr>
      </w:pPr>
      <w:ins w:id="1666" w:author="Gerard" w:date="2015-08-25T14:53:00Z">
        <w:r>
          <w:t>&lt;/damage&gt;</w:t>
        </w:r>
      </w:ins>
    </w:p>
    <w:p w14:paraId="33A837E0" w14:textId="77777777" w:rsidR="00546831" w:rsidRPr="007D23AE" w:rsidRDefault="00546831" w:rsidP="00546831">
      <w:pPr>
        <w:rPr>
          <w:ins w:id="1667" w:author="Gerard" w:date="2015-08-25T14:53:00Z"/>
        </w:rPr>
      </w:pPr>
    </w:p>
    <w:p w14:paraId="577461B8" w14:textId="77777777" w:rsidR="00546831" w:rsidRDefault="00546831" w:rsidP="00546831">
      <w:pPr>
        <w:pStyle w:val="code"/>
        <w:rPr>
          <w:ins w:id="1668" w:author="Gerard" w:date="2015-08-25T14:53:00Z"/>
        </w:rPr>
      </w:pPr>
      <w:ins w:id="1669" w:author="Gerard" w:date="2015-08-25T14:53:00Z">
        <w:r>
          <w:br w:type="page"/>
        </w:r>
      </w:ins>
    </w:p>
    <w:p w14:paraId="26D5A56A" w14:textId="77777777" w:rsidR="00546831" w:rsidRDefault="00546831" w:rsidP="00546831">
      <w:pPr>
        <w:pStyle w:val="Heading3"/>
        <w:rPr>
          <w:ins w:id="1670" w:author="Gerard" w:date="2015-08-25T14:53:00Z"/>
        </w:rPr>
      </w:pPr>
      <w:bookmarkStart w:id="1671" w:name="_Toc302133194"/>
      <w:bookmarkStart w:id="1672" w:name="_Toc302147269"/>
      <w:ins w:id="1673" w:author="Gerard" w:date="2015-08-25T14:53:00Z">
        <w:r>
          <w:lastRenderedPageBreak/>
          <w:t>Damage Criterion</w:t>
        </w:r>
        <w:bookmarkEnd w:id="1671"/>
        <w:bookmarkEnd w:id="1672"/>
      </w:ins>
    </w:p>
    <w:p w14:paraId="6D37979D" w14:textId="4D699463" w:rsidR="00546831" w:rsidRDefault="00546831" w:rsidP="00546831">
      <w:pPr>
        <w:rPr>
          <w:ins w:id="1674" w:author="Gerard" w:date="2015-08-25T14:53:00Z"/>
        </w:rPr>
      </w:pPr>
      <w:ins w:id="1675" w:author="Gerard" w:date="2015-08-25T14:53:00Z">
        <w:r>
          <w:t xml:space="preserve">The damage criterion provides the functional form of </w:t>
        </w:r>
      </w:ins>
      <w:ins w:id="1676" w:author="Gerard" w:date="2015-08-25T14:53:00Z">
        <w:r w:rsidRPr="00C5412D">
          <w:rPr>
            <w:position w:val="-14"/>
          </w:rPr>
          <w:object w:dxaOrig="560" w:dyaOrig="420" w14:anchorId="5EA0E2DF">
            <v:shape id="_x0000_i1813" type="#_x0000_t75" style="width:28.55pt;height:21.05pt" o:ole="">
              <v:imagedata r:id="rId1618" o:title=""/>
            </v:shape>
            <o:OLEObject Type="Embed" ProgID="Equation.DSMT4" ShapeID="_x0000_i1813" DrawAspect="Content" ObjectID="_1502697721" r:id="rId1619"/>
          </w:object>
        </w:r>
      </w:ins>
      <w:ins w:id="1677" w:author="Gerard" w:date="2015-08-25T14:53:00Z">
        <w:r>
          <w:t xml:space="preserve"> that determines the evolution of damage.  There are no material parameters associated with these functions. All the functions currently modeled in FEBio are defined over the range </w:t>
        </w:r>
      </w:ins>
      <w:ins w:id="1678" w:author="Gerard" w:date="2015-08-25T14:53:00Z">
        <w:r w:rsidRPr="00420C3F">
          <w:rPr>
            <w:position w:val="-14"/>
          </w:rPr>
          <w:object w:dxaOrig="1040" w:dyaOrig="420" w14:anchorId="5D2C6212">
            <v:shape id="_x0000_i1814" type="#_x0000_t75" style="width:51.6pt;height:21.05pt" o:ole="">
              <v:imagedata r:id="rId1620" o:title=""/>
            </v:shape>
            <o:OLEObject Type="Embed" ProgID="Equation.DSMT4" ShapeID="_x0000_i1814" DrawAspect="Content" ObjectID="_1502697722" r:id="rId1621"/>
          </w:object>
        </w:r>
      </w:ins>
      <w:ins w:id="1679" w:author="Gerard" w:date="2015-08-25T14:53:00Z">
        <w:r>
          <w:t>.</w:t>
        </w:r>
      </w:ins>
    </w:p>
    <w:p w14:paraId="08C06683" w14:textId="77777777" w:rsidR="00546831" w:rsidRDefault="00546831" w:rsidP="00546831">
      <w:pPr>
        <w:rPr>
          <w:ins w:id="1680" w:author="Gerard" w:date="2015-08-25T14:53:00Z"/>
        </w:rPr>
      </w:pPr>
    </w:p>
    <w:p w14:paraId="58296876" w14:textId="77777777" w:rsidR="00546831" w:rsidRDefault="00546831" w:rsidP="00546831">
      <w:pPr>
        <w:pStyle w:val="Heading4"/>
        <w:rPr>
          <w:ins w:id="1681" w:author="Gerard" w:date="2015-08-25T14:53:00Z"/>
        </w:rPr>
      </w:pPr>
      <w:bookmarkStart w:id="1682" w:name="_Toc302133195"/>
      <w:bookmarkStart w:id="1683" w:name="_Toc302147270"/>
      <w:ins w:id="1684" w:author="Gerard" w:date="2015-08-25T14:53:00Z">
        <w:r>
          <w:t>Simo</w:t>
        </w:r>
        <w:bookmarkEnd w:id="1682"/>
        <w:bookmarkEnd w:id="1683"/>
      </w:ins>
    </w:p>
    <w:p w14:paraId="47994B89" w14:textId="65AD10B0" w:rsidR="00546831" w:rsidRDefault="00546831" w:rsidP="00546831">
      <w:pPr>
        <w:rPr>
          <w:ins w:id="1685" w:author="Gerard" w:date="2015-08-25T14:53:00Z"/>
        </w:rPr>
      </w:pPr>
      <w:ins w:id="1686"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1687" w:author="Gerard" w:date="2015-08-25T14:53:00Z">
        <w:r>
          <w:t xml:space="preserve"> is “</w:t>
        </w:r>
        <w:r>
          <w:rPr>
            <w:i/>
          </w:rPr>
          <w:t>DC Simo”</w:t>
        </w:r>
        <w:r>
          <w:t>. For this criterion,</w:t>
        </w:r>
      </w:ins>
    </w:p>
    <w:p w14:paraId="5EF3AA59" w14:textId="77777777" w:rsidR="00546831" w:rsidRDefault="00546831" w:rsidP="00546831">
      <w:pPr>
        <w:pStyle w:val="MTDisplayEquation"/>
        <w:rPr>
          <w:ins w:id="1688" w:author="Gerard" w:date="2015-08-25T14:53:00Z"/>
        </w:rPr>
      </w:pPr>
      <w:ins w:id="1689" w:author="Gerard" w:date="2015-08-25T14:53:00Z">
        <w:r>
          <w:tab/>
        </w:r>
      </w:ins>
      <w:ins w:id="1690" w:author="Gerard" w:date="2015-08-25T14:53:00Z">
        <w:r w:rsidRPr="00420C3F">
          <w:rPr>
            <w:position w:val="-16"/>
          </w:rPr>
          <w:object w:dxaOrig="1740" w:dyaOrig="500" w14:anchorId="0ABB3D4F">
            <v:shape id="_x0000_i1815" type="#_x0000_t75" style="width:88.3pt;height:26.5pt" o:ole="">
              <v:imagedata r:id="rId1622" o:title=""/>
            </v:shape>
            <o:OLEObject Type="Embed" ProgID="Equation.DSMT4" ShapeID="_x0000_i1815" DrawAspect="Content" ObjectID="_1502697723" r:id="rId1623"/>
          </w:object>
        </w:r>
      </w:ins>
      <w:ins w:id="1691" w:author="Gerard" w:date="2015-08-25T14:53:00Z">
        <w:r>
          <w:t xml:space="preserve"> </w:t>
        </w:r>
      </w:ins>
    </w:p>
    <w:p w14:paraId="44DB0188" w14:textId="77777777" w:rsidR="00546831" w:rsidRDefault="00546831" w:rsidP="00546831">
      <w:pPr>
        <w:rPr>
          <w:ins w:id="1692" w:author="Gerard" w:date="2015-08-25T14:53:00Z"/>
          <w:i/>
        </w:rPr>
      </w:pPr>
    </w:p>
    <w:p w14:paraId="20D69926" w14:textId="77777777" w:rsidR="00546831" w:rsidRPr="00B27FE9" w:rsidRDefault="00546831" w:rsidP="00546831">
      <w:pPr>
        <w:pStyle w:val="Example"/>
        <w:rPr>
          <w:ins w:id="1693" w:author="Gerard" w:date="2015-08-25T14:53:00Z"/>
        </w:rPr>
      </w:pPr>
      <w:ins w:id="1694" w:author="Gerard" w:date="2015-08-25T14:53:00Z">
        <w:r w:rsidRPr="00B27FE9">
          <w:t>Example:</w:t>
        </w:r>
      </w:ins>
    </w:p>
    <w:p w14:paraId="63BDF901" w14:textId="77777777" w:rsidR="00546831" w:rsidRDefault="00546831" w:rsidP="00546831">
      <w:pPr>
        <w:pStyle w:val="code"/>
        <w:rPr>
          <w:ins w:id="1695" w:author="Gerard" w:date="2015-08-25T14:53:00Z"/>
        </w:rPr>
      </w:pPr>
      <w:ins w:id="1696" w:author="Gerard" w:date="2015-08-25T14:53:00Z">
        <w:r>
          <w:t>&lt;criterion type="DC Simo"/&gt;</w:t>
        </w:r>
      </w:ins>
    </w:p>
    <w:p w14:paraId="0A069008" w14:textId="77777777" w:rsidR="00546831" w:rsidRDefault="00546831" w:rsidP="00546831">
      <w:pPr>
        <w:rPr>
          <w:ins w:id="1697" w:author="Gerard" w:date="2015-08-25T14:53:00Z"/>
        </w:rPr>
      </w:pPr>
    </w:p>
    <w:p w14:paraId="38D02F44" w14:textId="77777777" w:rsidR="00546831" w:rsidRDefault="00546831" w:rsidP="00546831">
      <w:pPr>
        <w:pStyle w:val="Heading4"/>
        <w:rPr>
          <w:ins w:id="1698" w:author="Gerard" w:date="2015-08-25T14:53:00Z"/>
        </w:rPr>
      </w:pPr>
      <w:bookmarkStart w:id="1699" w:name="_Toc302133196"/>
      <w:bookmarkStart w:id="1700" w:name="_Toc302147271"/>
      <w:ins w:id="1701" w:author="Gerard" w:date="2015-08-25T14:53:00Z">
        <w:r>
          <w:t>Strain Energy Density</w:t>
        </w:r>
        <w:bookmarkEnd w:id="1699"/>
        <w:bookmarkEnd w:id="1700"/>
      </w:ins>
    </w:p>
    <w:p w14:paraId="25B20B90" w14:textId="3CCC3704" w:rsidR="00546831" w:rsidRDefault="00546831" w:rsidP="00546831">
      <w:pPr>
        <w:rPr>
          <w:ins w:id="1702" w:author="Gerard" w:date="2015-08-25T14:53:00Z"/>
        </w:rPr>
      </w:pPr>
      <w:ins w:id="1703" w:author="Gerard" w:date="2015-08-25T14:53:00Z">
        <w:r>
          <w:t>The material type for strain energy density damage criterion is “</w:t>
        </w:r>
        <w:r>
          <w:rPr>
            <w:i/>
          </w:rPr>
          <w:t>DC strain energy density”</w:t>
        </w:r>
        <w:r>
          <w:t>. For this criterion,</w:t>
        </w:r>
      </w:ins>
    </w:p>
    <w:p w14:paraId="3A724E35" w14:textId="77777777" w:rsidR="00546831" w:rsidRDefault="00546831" w:rsidP="00546831">
      <w:pPr>
        <w:pStyle w:val="MTDisplayEquation"/>
        <w:rPr>
          <w:ins w:id="1704" w:author="Gerard" w:date="2015-08-25T14:53:00Z"/>
        </w:rPr>
      </w:pPr>
      <w:ins w:id="1705" w:author="Gerard" w:date="2015-08-25T14:53:00Z">
        <w:r>
          <w:tab/>
        </w:r>
      </w:ins>
      <w:ins w:id="1706" w:author="Gerard" w:date="2015-08-25T14:53:00Z">
        <w:r w:rsidRPr="00420C3F">
          <w:rPr>
            <w:position w:val="-14"/>
          </w:rPr>
          <w:object w:dxaOrig="1420" w:dyaOrig="420" w14:anchorId="4C2BC156">
            <v:shape id="_x0000_i1816" type="#_x0000_t75" style="width:71.3pt;height:21.05pt" o:ole="">
              <v:imagedata r:id="rId1624" o:title=""/>
            </v:shape>
            <o:OLEObject Type="Embed" ProgID="Equation.DSMT4" ShapeID="_x0000_i1816" DrawAspect="Content" ObjectID="_1502697724" r:id="rId1625"/>
          </w:object>
        </w:r>
      </w:ins>
      <w:ins w:id="1707" w:author="Gerard" w:date="2015-08-25T14:53:00Z">
        <w:r>
          <w:t xml:space="preserve"> </w:t>
        </w:r>
      </w:ins>
    </w:p>
    <w:p w14:paraId="4E2F1840" w14:textId="77777777" w:rsidR="00546831" w:rsidRDefault="00546831" w:rsidP="00546831">
      <w:pPr>
        <w:rPr>
          <w:ins w:id="1708" w:author="Gerard" w:date="2015-08-25T14:53:00Z"/>
          <w:i/>
        </w:rPr>
      </w:pPr>
    </w:p>
    <w:p w14:paraId="7FC236A6" w14:textId="77777777" w:rsidR="00546831" w:rsidRPr="00B27FE9" w:rsidRDefault="00546831" w:rsidP="00546831">
      <w:pPr>
        <w:pStyle w:val="Example"/>
        <w:rPr>
          <w:ins w:id="1709" w:author="Gerard" w:date="2015-08-25T14:53:00Z"/>
        </w:rPr>
      </w:pPr>
      <w:ins w:id="1710" w:author="Gerard" w:date="2015-08-25T14:53:00Z">
        <w:r w:rsidRPr="00B27FE9">
          <w:t>Example:</w:t>
        </w:r>
      </w:ins>
    </w:p>
    <w:p w14:paraId="58B7719E" w14:textId="77777777" w:rsidR="00546831" w:rsidRDefault="00546831" w:rsidP="00546831">
      <w:pPr>
        <w:pStyle w:val="code"/>
        <w:rPr>
          <w:ins w:id="1711" w:author="Gerard" w:date="2015-08-25T14:53:00Z"/>
        </w:rPr>
      </w:pPr>
      <w:ins w:id="1712" w:author="Gerard" w:date="2015-08-25T14:53:00Z">
        <w:r>
          <w:t>&lt;criterion type="DC strain energy density"/&gt;</w:t>
        </w:r>
      </w:ins>
    </w:p>
    <w:p w14:paraId="108EA938" w14:textId="77777777" w:rsidR="00546831" w:rsidRDefault="00546831" w:rsidP="00546831">
      <w:pPr>
        <w:rPr>
          <w:ins w:id="1713" w:author="Gerard" w:date="2015-08-25T14:53:00Z"/>
        </w:rPr>
      </w:pPr>
    </w:p>
    <w:p w14:paraId="4BFE959F" w14:textId="77777777" w:rsidR="00546831" w:rsidRDefault="00546831" w:rsidP="00546831">
      <w:pPr>
        <w:pStyle w:val="Heading4"/>
        <w:rPr>
          <w:ins w:id="1714" w:author="Gerard" w:date="2015-08-25T14:53:00Z"/>
        </w:rPr>
      </w:pPr>
      <w:bookmarkStart w:id="1715" w:name="_Toc302133197"/>
      <w:bookmarkStart w:id="1716" w:name="_Toc302147272"/>
      <w:ins w:id="1717" w:author="Gerard" w:date="2015-08-25T14:53:00Z">
        <w:r>
          <w:t>Specific Strain Energy</w:t>
        </w:r>
        <w:bookmarkEnd w:id="1715"/>
        <w:bookmarkEnd w:id="1716"/>
      </w:ins>
    </w:p>
    <w:p w14:paraId="00BECB29" w14:textId="69E6586C" w:rsidR="00546831" w:rsidRDefault="00546831" w:rsidP="00546831">
      <w:pPr>
        <w:rPr>
          <w:ins w:id="1718" w:author="Gerard" w:date="2015-08-25T14:53:00Z"/>
        </w:rPr>
      </w:pPr>
      <w:ins w:id="1719" w:author="Gerard" w:date="2015-08-25T14:53:00Z">
        <w:r>
          <w:t xml:space="preserve">The material type for specific strain energy damage criterion is </w:t>
        </w:r>
        <w:r w:rsidRPr="00DA4325">
          <w:rPr>
            <w:i/>
            <w:rPrChange w:id="1720" w:author="Gerard" w:date="2015-08-25T18:24:00Z">
              <w:rPr/>
            </w:rPrChange>
          </w:rPr>
          <w:t>“</w:t>
        </w:r>
        <w:r>
          <w:rPr>
            <w:i/>
          </w:rPr>
          <w:t>DC specific strain energy”</w:t>
        </w:r>
        <w:r>
          <w:t>. For this criterion,</w:t>
        </w:r>
      </w:ins>
    </w:p>
    <w:p w14:paraId="32848191" w14:textId="77777777" w:rsidR="00546831" w:rsidRDefault="00546831" w:rsidP="00546831">
      <w:pPr>
        <w:pStyle w:val="MTDisplayEquation"/>
        <w:rPr>
          <w:ins w:id="1721" w:author="Gerard" w:date="2015-08-25T14:53:00Z"/>
        </w:rPr>
      </w:pPr>
      <w:ins w:id="1722" w:author="Gerard" w:date="2015-08-25T14:53:00Z">
        <w:r>
          <w:tab/>
        </w:r>
      </w:ins>
      <w:ins w:id="1723" w:author="Gerard" w:date="2015-08-25T14:53:00Z">
        <w:r w:rsidRPr="00C5412D">
          <w:rPr>
            <w:position w:val="-14"/>
          </w:rPr>
          <w:object w:dxaOrig="1720" w:dyaOrig="420" w14:anchorId="45A4DE94">
            <v:shape id="_x0000_i1817" type="#_x0000_t75" style="width:85.6pt;height:21.05pt" o:ole="">
              <v:imagedata r:id="rId1626" o:title=""/>
            </v:shape>
            <o:OLEObject Type="Embed" ProgID="Equation.DSMT4" ShapeID="_x0000_i1817" DrawAspect="Content" ObjectID="_1502697725" r:id="rId1627"/>
          </w:object>
        </w:r>
      </w:ins>
      <w:ins w:id="1724" w:author="Gerard" w:date="2015-08-25T14:53:00Z">
        <w:r>
          <w:t xml:space="preserve"> </w:t>
        </w:r>
      </w:ins>
    </w:p>
    <w:p w14:paraId="206B6ED2" w14:textId="77777777" w:rsidR="00546831" w:rsidRPr="00F92972" w:rsidRDefault="00546831" w:rsidP="00546831">
      <w:pPr>
        <w:rPr>
          <w:ins w:id="1725" w:author="Gerard" w:date="2015-08-25T14:53:00Z"/>
        </w:rPr>
      </w:pPr>
      <w:ins w:id="1726" w:author="Gerard" w:date="2015-08-25T14:53:00Z">
        <w:r>
          <w:t xml:space="preserve">where </w:t>
        </w:r>
      </w:ins>
      <w:ins w:id="1727" w:author="Gerard" w:date="2015-08-25T14:53:00Z">
        <w:r w:rsidRPr="00420C3F">
          <w:rPr>
            <w:position w:val="-10"/>
          </w:rPr>
          <w:object w:dxaOrig="220" w:dyaOrig="260" w14:anchorId="60FBA18A">
            <v:shape id="_x0000_i1818" type="#_x0000_t75" style="width:10.85pt;height:13.6pt" o:ole="">
              <v:imagedata r:id="rId1628" o:title=""/>
            </v:shape>
            <o:OLEObject Type="Embed" ProgID="Equation.DSMT4" ShapeID="_x0000_i1818" DrawAspect="Content" ObjectID="_1502697726" r:id="rId1629"/>
          </w:object>
        </w:r>
      </w:ins>
      <w:ins w:id="1728" w:author="Gerard" w:date="2015-08-25T14:53:00Z">
        <w:r>
          <w:t xml:space="preserve"> is the elastic material’s density.</w:t>
        </w:r>
      </w:ins>
    </w:p>
    <w:p w14:paraId="548736C8" w14:textId="77777777" w:rsidR="00546831" w:rsidRDefault="00546831" w:rsidP="00546831">
      <w:pPr>
        <w:rPr>
          <w:ins w:id="1729" w:author="Gerard" w:date="2015-08-25T14:53:00Z"/>
          <w:i/>
        </w:rPr>
      </w:pPr>
    </w:p>
    <w:p w14:paraId="624D7999" w14:textId="77777777" w:rsidR="00546831" w:rsidRPr="00B27FE9" w:rsidRDefault="00546831" w:rsidP="00546831">
      <w:pPr>
        <w:pStyle w:val="Example"/>
        <w:rPr>
          <w:ins w:id="1730" w:author="Gerard" w:date="2015-08-25T14:53:00Z"/>
        </w:rPr>
      </w:pPr>
      <w:ins w:id="1731" w:author="Gerard" w:date="2015-08-25T14:53:00Z">
        <w:r w:rsidRPr="00B27FE9">
          <w:t>Example:</w:t>
        </w:r>
      </w:ins>
    </w:p>
    <w:p w14:paraId="513ECA22" w14:textId="77777777" w:rsidR="00546831" w:rsidRDefault="00546831" w:rsidP="00546831">
      <w:pPr>
        <w:pStyle w:val="code"/>
        <w:rPr>
          <w:ins w:id="1732" w:author="Gerard" w:date="2015-08-25T14:53:00Z"/>
        </w:rPr>
      </w:pPr>
      <w:ins w:id="1733" w:author="Gerard" w:date="2015-08-25T14:53:00Z">
        <w:r>
          <w:t>&lt;criterion type="DC specific strain energy"/&gt;</w:t>
        </w:r>
      </w:ins>
    </w:p>
    <w:p w14:paraId="70DD553D" w14:textId="77777777" w:rsidR="00546831" w:rsidRDefault="00546831" w:rsidP="00546831">
      <w:pPr>
        <w:rPr>
          <w:ins w:id="1734" w:author="Gerard" w:date="2015-08-25T14:53:00Z"/>
        </w:rPr>
      </w:pPr>
    </w:p>
    <w:p w14:paraId="761BEBA9" w14:textId="77777777" w:rsidR="00546831" w:rsidRDefault="00546831" w:rsidP="00546831">
      <w:pPr>
        <w:pStyle w:val="Heading4"/>
        <w:rPr>
          <w:ins w:id="1735" w:author="Gerard" w:date="2015-08-25T14:53:00Z"/>
        </w:rPr>
      </w:pPr>
      <w:bookmarkStart w:id="1736" w:name="_Toc302133198"/>
      <w:bookmarkStart w:id="1737" w:name="_Toc302147273"/>
      <w:ins w:id="1738" w:author="Gerard" w:date="2015-08-25T14:53:00Z">
        <w:r>
          <w:t>Von Mises Stress</w:t>
        </w:r>
        <w:bookmarkEnd w:id="1736"/>
        <w:bookmarkEnd w:id="1737"/>
      </w:ins>
    </w:p>
    <w:p w14:paraId="282C9ED1" w14:textId="7C754F55" w:rsidR="00546831" w:rsidRDefault="00546831" w:rsidP="00546831">
      <w:pPr>
        <w:rPr>
          <w:ins w:id="1739" w:author="Gerard" w:date="2015-08-25T14:53:00Z"/>
        </w:rPr>
      </w:pPr>
      <w:ins w:id="1740" w:author="Gerard" w:date="2015-08-25T14:53:00Z">
        <w:r>
          <w:t xml:space="preserve">The material type for von Mises stress damage criterion is </w:t>
        </w:r>
        <w:r w:rsidRPr="00DA4325">
          <w:rPr>
            <w:i/>
            <w:rPrChange w:id="1741" w:author="Gerard" w:date="2015-08-25T18:24:00Z">
              <w:rPr/>
            </w:rPrChange>
          </w:rPr>
          <w:t>“</w:t>
        </w:r>
        <w:r>
          <w:rPr>
            <w:i/>
          </w:rPr>
          <w:t>DC von Mises stress”</w:t>
        </w:r>
        <w:r>
          <w:t>. For this criterion,</w:t>
        </w:r>
      </w:ins>
    </w:p>
    <w:p w14:paraId="52D58B78" w14:textId="77777777" w:rsidR="00546831" w:rsidRDefault="00546831" w:rsidP="00546831">
      <w:pPr>
        <w:pStyle w:val="MTDisplayEquation"/>
        <w:rPr>
          <w:ins w:id="1742" w:author="Gerard" w:date="2015-08-25T14:53:00Z"/>
        </w:rPr>
      </w:pPr>
      <w:ins w:id="1743" w:author="Gerard" w:date="2015-08-25T14:53:00Z">
        <w:r>
          <w:tab/>
        </w:r>
      </w:ins>
      <w:ins w:id="1744" w:author="Gerard" w:date="2015-08-25T14:53:00Z">
        <w:r w:rsidRPr="00046AA3">
          <w:rPr>
            <w:position w:val="-24"/>
          </w:rPr>
          <w:object w:dxaOrig="4680" w:dyaOrig="700" w14:anchorId="307119CE">
            <v:shape id="_x0000_i1819" type="#_x0000_t75" style="width:234.35pt;height:36.7pt" o:ole="">
              <v:imagedata r:id="rId1630" o:title=""/>
            </v:shape>
            <o:OLEObject Type="Embed" ProgID="Equation.DSMT4" ShapeID="_x0000_i1819" DrawAspect="Content" ObjectID="_1502697727" r:id="rId1631"/>
          </w:object>
        </w:r>
      </w:ins>
      <w:ins w:id="1745" w:author="Gerard" w:date="2015-08-25T14:53:00Z">
        <w:r>
          <w:t xml:space="preserve"> </w:t>
        </w:r>
      </w:ins>
    </w:p>
    <w:p w14:paraId="655468BD" w14:textId="77777777" w:rsidR="00546831" w:rsidRPr="00F92972" w:rsidRDefault="00546831" w:rsidP="00546831">
      <w:pPr>
        <w:rPr>
          <w:ins w:id="1746" w:author="Gerard" w:date="2015-08-25T14:53:00Z"/>
        </w:rPr>
      </w:pPr>
      <w:ins w:id="1747" w:author="Gerard" w:date="2015-08-25T14:53:00Z">
        <w:r>
          <w:t xml:space="preserve">where </w:t>
        </w:r>
      </w:ins>
      <w:ins w:id="1748" w:author="Gerard" w:date="2015-08-25T14:53:00Z">
        <w:r w:rsidRPr="00420C3F">
          <w:rPr>
            <w:position w:val="-12"/>
          </w:rPr>
          <w:object w:dxaOrig="920" w:dyaOrig="380" w14:anchorId="7DF7B22C">
            <v:shape id="_x0000_i1820" type="#_x0000_t75" style="width:45.5pt;height:19pt" o:ole="">
              <v:imagedata r:id="rId1632" o:title=""/>
            </v:shape>
            <o:OLEObject Type="Embed" ProgID="Equation.DSMT4" ShapeID="_x0000_i1820" DrawAspect="Content" ObjectID="_1502697728" r:id="rId1633"/>
          </w:object>
        </w:r>
      </w:ins>
      <w:ins w:id="1749" w:author="Gerard" w:date="2015-08-25T14:53:00Z">
        <w:r>
          <w:t xml:space="preserve"> are the principal values of </w:t>
        </w:r>
      </w:ins>
      <w:ins w:id="1750" w:author="Gerard" w:date="2015-08-25T14:53:00Z">
        <w:r w:rsidRPr="00420C3F">
          <w:rPr>
            <w:position w:val="-14"/>
          </w:rPr>
          <w:object w:dxaOrig="660" w:dyaOrig="420" w14:anchorId="227B46FC">
            <v:shape id="_x0000_i1821" type="#_x0000_t75" style="width:33.95pt;height:21.05pt" o:ole="">
              <v:imagedata r:id="rId1634" o:title=""/>
            </v:shape>
            <o:OLEObject Type="Embed" ProgID="Equation.DSMT4" ShapeID="_x0000_i1821" DrawAspect="Content" ObjectID="_1502697729" r:id="rId1635"/>
          </w:object>
        </w:r>
      </w:ins>
      <w:ins w:id="1751" w:author="Gerard" w:date="2015-08-25T14:53:00Z">
        <w:r>
          <w:t>.</w:t>
        </w:r>
      </w:ins>
    </w:p>
    <w:p w14:paraId="7242F4F2" w14:textId="77777777" w:rsidR="00546831" w:rsidRDefault="00546831" w:rsidP="00546831">
      <w:pPr>
        <w:rPr>
          <w:ins w:id="1752" w:author="Gerard" w:date="2015-08-25T14:53:00Z"/>
          <w:i/>
        </w:rPr>
      </w:pPr>
    </w:p>
    <w:p w14:paraId="0DBBE366" w14:textId="77777777" w:rsidR="00546831" w:rsidRPr="00B27FE9" w:rsidRDefault="00546831" w:rsidP="00546831">
      <w:pPr>
        <w:pStyle w:val="Example"/>
        <w:rPr>
          <w:ins w:id="1753" w:author="Gerard" w:date="2015-08-25T14:53:00Z"/>
        </w:rPr>
      </w:pPr>
      <w:ins w:id="1754" w:author="Gerard" w:date="2015-08-25T14:53:00Z">
        <w:r w:rsidRPr="00B27FE9">
          <w:t>Example:</w:t>
        </w:r>
      </w:ins>
    </w:p>
    <w:p w14:paraId="7C0F80B7" w14:textId="77777777" w:rsidR="00546831" w:rsidRDefault="00546831" w:rsidP="00546831">
      <w:pPr>
        <w:pStyle w:val="code"/>
        <w:rPr>
          <w:ins w:id="1755" w:author="Gerard" w:date="2015-08-25T14:53:00Z"/>
        </w:rPr>
      </w:pPr>
      <w:ins w:id="1756" w:author="Gerard" w:date="2015-08-25T14:53:00Z">
        <w:r>
          <w:t>&lt;criterion type="DC von Mises stress"/&gt;</w:t>
        </w:r>
      </w:ins>
    </w:p>
    <w:p w14:paraId="79C9E350" w14:textId="77777777" w:rsidR="00546831" w:rsidRDefault="00546831" w:rsidP="00546831">
      <w:pPr>
        <w:rPr>
          <w:ins w:id="1757" w:author="Gerard" w:date="2015-08-25T14:53:00Z"/>
        </w:rPr>
      </w:pPr>
    </w:p>
    <w:p w14:paraId="51227790" w14:textId="77777777" w:rsidR="00546831" w:rsidRDefault="00546831" w:rsidP="00546831">
      <w:pPr>
        <w:pStyle w:val="Heading4"/>
        <w:rPr>
          <w:ins w:id="1758" w:author="Gerard" w:date="2015-08-25T14:53:00Z"/>
        </w:rPr>
      </w:pPr>
      <w:bookmarkStart w:id="1759" w:name="_Toc302133199"/>
      <w:bookmarkStart w:id="1760" w:name="_Toc302147274"/>
      <w:ins w:id="1761" w:author="Gerard" w:date="2015-08-25T14:53:00Z">
        <w:r>
          <w:t>Maximum Shear Stress</w:t>
        </w:r>
        <w:bookmarkEnd w:id="1759"/>
        <w:bookmarkEnd w:id="1760"/>
      </w:ins>
    </w:p>
    <w:p w14:paraId="3251A0C3" w14:textId="253BF7B0" w:rsidR="00546831" w:rsidRDefault="00546831" w:rsidP="00546831">
      <w:pPr>
        <w:rPr>
          <w:ins w:id="1762" w:author="Gerard" w:date="2015-08-25T14:53:00Z"/>
        </w:rPr>
      </w:pPr>
      <w:ins w:id="1763" w:author="Gerard" w:date="2015-08-25T14:53:00Z">
        <w:r>
          <w:t xml:space="preserve">The material type for maximum shear stress damage criterion is </w:t>
        </w:r>
        <w:r w:rsidRPr="00DA4325">
          <w:rPr>
            <w:i/>
            <w:rPrChange w:id="1764" w:author="Gerard" w:date="2015-08-25T18:25:00Z">
              <w:rPr/>
            </w:rPrChange>
          </w:rPr>
          <w:t>“</w:t>
        </w:r>
        <w:r>
          <w:rPr>
            <w:i/>
          </w:rPr>
          <w:t>DC max shear stress”</w:t>
        </w:r>
        <w:r>
          <w:t>. For this criterion,</w:t>
        </w:r>
      </w:ins>
    </w:p>
    <w:p w14:paraId="00911D54" w14:textId="77777777" w:rsidR="00546831" w:rsidRDefault="00546831" w:rsidP="00546831">
      <w:pPr>
        <w:pStyle w:val="MTDisplayEquation"/>
        <w:rPr>
          <w:ins w:id="1765" w:author="Gerard" w:date="2015-08-25T14:53:00Z"/>
        </w:rPr>
      </w:pPr>
      <w:ins w:id="1766" w:author="Gerard" w:date="2015-08-25T14:53:00Z">
        <w:r>
          <w:tab/>
        </w:r>
      </w:ins>
      <w:ins w:id="1767" w:author="Gerard" w:date="2015-08-25T14:53:00Z">
        <w:r w:rsidRPr="00046AA3">
          <w:rPr>
            <w:position w:val="-36"/>
          </w:rPr>
          <w:object w:dxaOrig="4080" w:dyaOrig="840" w14:anchorId="6E5EF4E8">
            <v:shape id="_x0000_i1822" type="#_x0000_t75" style="width:204.45pt;height:42.1pt" o:ole="">
              <v:imagedata r:id="rId1636" o:title=""/>
            </v:shape>
            <o:OLEObject Type="Embed" ProgID="Equation.DSMT4" ShapeID="_x0000_i1822" DrawAspect="Content" ObjectID="_1502697730" r:id="rId1637"/>
          </w:object>
        </w:r>
      </w:ins>
      <w:ins w:id="1768" w:author="Gerard" w:date="2015-08-25T14:53:00Z">
        <w:r>
          <w:t xml:space="preserve"> </w:t>
        </w:r>
      </w:ins>
    </w:p>
    <w:p w14:paraId="5A1ED3BD" w14:textId="77777777" w:rsidR="00546831" w:rsidRPr="00F92972" w:rsidRDefault="00546831" w:rsidP="00546831">
      <w:pPr>
        <w:rPr>
          <w:ins w:id="1769" w:author="Gerard" w:date="2015-08-25T14:53:00Z"/>
        </w:rPr>
      </w:pPr>
      <w:ins w:id="1770" w:author="Gerard" w:date="2015-08-25T14:53:00Z">
        <w:r>
          <w:t xml:space="preserve">where </w:t>
        </w:r>
      </w:ins>
      <w:ins w:id="1771" w:author="Gerard" w:date="2015-08-25T14:53:00Z">
        <w:r w:rsidRPr="00C5412D">
          <w:rPr>
            <w:position w:val="-12"/>
          </w:rPr>
          <w:object w:dxaOrig="920" w:dyaOrig="380" w14:anchorId="4BE64D6F">
            <v:shape id="_x0000_i1823" type="#_x0000_t75" style="width:45.5pt;height:19pt" o:ole="">
              <v:imagedata r:id="rId1632" o:title=""/>
            </v:shape>
            <o:OLEObject Type="Embed" ProgID="Equation.DSMT4" ShapeID="_x0000_i1823" DrawAspect="Content" ObjectID="_1502697731" r:id="rId1638"/>
          </w:object>
        </w:r>
      </w:ins>
      <w:ins w:id="1772" w:author="Gerard" w:date="2015-08-25T14:53:00Z">
        <w:r>
          <w:t xml:space="preserve"> are the principal values of </w:t>
        </w:r>
      </w:ins>
      <w:ins w:id="1773" w:author="Gerard" w:date="2015-08-25T14:53:00Z">
        <w:r w:rsidRPr="00C5412D">
          <w:rPr>
            <w:position w:val="-14"/>
          </w:rPr>
          <w:object w:dxaOrig="660" w:dyaOrig="420" w14:anchorId="5D357D8E">
            <v:shape id="_x0000_i1824" type="#_x0000_t75" style="width:33.95pt;height:21.05pt" o:ole="">
              <v:imagedata r:id="rId1634" o:title=""/>
            </v:shape>
            <o:OLEObject Type="Embed" ProgID="Equation.DSMT4" ShapeID="_x0000_i1824" DrawAspect="Content" ObjectID="_1502697732" r:id="rId1639"/>
          </w:object>
        </w:r>
      </w:ins>
      <w:ins w:id="1774" w:author="Gerard" w:date="2015-08-25T14:53:00Z">
        <w:r>
          <w:t>.</w:t>
        </w:r>
      </w:ins>
    </w:p>
    <w:p w14:paraId="6BADEAA7" w14:textId="77777777" w:rsidR="00546831" w:rsidRDefault="00546831" w:rsidP="00546831">
      <w:pPr>
        <w:rPr>
          <w:ins w:id="1775" w:author="Gerard" w:date="2015-08-25T14:53:00Z"/>
          <w:i/>
        </w:rPr>
      </w:pPr>
    </w:p>
    <w:p w14:paraId="0A0FEAAE" w14:textId="77777777" w:rsidR="00546831" w:rsidRPr="00B27FE9" w:rsidRDefault="00546831" w:rsidP="00546831">
      <w:pPr>
        <w:pStyle w:val="Example"/>
        <w:rPr>
          <w:ins w:id="1776" w:author="Gerard" w:date="2015-08-25T14:53:00Z"/>
        </w:rPr>
      </w:pPr>
      <w:ins w:id="1777" w:author="Gerard" w:date="2015-08-25T14:53:00Z">
        <w:r w:rsidRPr="00B27FE9">
          <w:t>Example:</w:t>
        </w:r>
      </w:ins>
    </w:p>
    <w:p w14:paraId="1FAAB8CE" w14:textId="77777777" w:rsidR="00546831" w:rsidRDefault="00546831" w:rsidP="00546831">
      <w:pPr>
        <w:pStyle w:val="code"/>
        <w:rPr>
          <w:ins w:id="1778" w:author="Gerard" w:date="2015-08-25T14:53:00Z"/>
        </w:rPr>
      </w:pPr>
      <w:ins w:id="1779" w:author="Gerard" w:date="2015-08-25T14:53:00Z">
        <w:r>
          <w:t>&lt;criterion type="DC max shear stress"/&gt;</w:t>
        </w:r>
      </w:ins>
    </w:p>
    <w:p w14:paraId="73807506" w14:textId="77777777" w:rsidR="00546831" w:rsidRDefault="00546831" w:rsidP="00546831">
      <w:pPr>
        <w:rPr>
          <w:ins w:id="1780" w:author="Gerard" w:date="2015-08-25T14:53:00Z"/>
        </w:rPr>
      </w:pPr>
    </w:p>
    <w:p w14:paraId="22165E3E" w14:textId="77777777" w:rsidR="00546831" w:rsidRDefault="00546831" w:rsidP="00546831">
      <w:pPr>
        <w:pStyle w:val="Heading4"/>
        <w:rPr>
          <w:ins w:id="1781" w:author="Gerard" w:date="2015-08-25T14:53:00Z"/>
        </w:rPr>
      </w:pPr>
      <w:bookmarkStart w:id="1782" w:name="_Toc302133200"/>
      <w:bookmarkStart w:id="1783" w:name="_Toc302147275"/>
      <w:ins w:id="1784" w:author="Gerard" w:date="2015-08-25T14:53:00Z">
        <w:r>
          <w:t>Maximum Normal Stress</w:t>
        </w:r>
        <w:bookmarkEnd w:id="1782"/>
        <w:bookmarkEnd w:id="1783"/>
      </w:ins>
    </w:p>
    <w:p w14:paraId="4F2A3C20" w14:textId="250D1544" w:rsidR="00546831" w:rsidRDefault="00546831" w:rsidP="00546831">
      <w:pPr>
        <w:rPr>
          <w:ins w:id="1785" w:author="Gerard" w:date="2015-08-25T14:53:00Z"/>
        </w:rPr>
      </w:pPr>
      <w:ins w:id="1786" w:author="Gerard" w:date="2015-08-25T14:53:00Z">
        <w:r>
          <w:t xml:space="preserve">The material type for maximum normal stress damage criterion is </w:t>
        </w:r>
        <w:r w:rsidRPr="00DA4325">
          <w:rPr>
            <w:i/>
            <w:rPrChange w:id="1787" w:author="Gerard" w:date="2015-08-25T18:25:00Z">
              <w:rPr/>
            </w:rPrChange>
          </w:rPr>
          <w:t>“</w:t>
        </w:r>
        <w:r>
          <w:rPr>
            <w:i/>
          </w:rPr>
          <w:t>DC max normal stress”</w:t>
        </w:r>
        <w:r>
          <w:t>. For this criterion,</w:t>
        </w:r>
      </w:ins>
    </w:p>
    <w:p w14:paraId="22517C08" w14:textId="77777777" w:rsidR="00546831" w:rsidRDefault="00546831" w:rsidP="00546831">
      <w:pPr>
        <w:pStyle w:val="MTDisplayEquation"/>
        <w:rPr>
          <w:ins w:id="1788" w:author="Gerard" w:date="2015-08-25T14:53:00Z"/>
        </w:rPr>
      </w:pPr>
      <w:ins w:id="1789" w:author="Gerard" w:date="2015-08-25T14:53:00Z">
        <w:r>
          <w:tab/>
        </w:r>
      </w:ins>
      <w:ins w:id="1790" w:author="Gerard" w:date="2015-08-25T14:53:00Z">
        <w:r w:rsidRPr="00046AA3">
          <w:rPr>
            <w:position w:val="-14"/>
          </w:rPr>
          <w:object w:dxaOrig="2280" w:dyaOrig="420" w14:anchorId="681E8F71">
            <v:shape id="_x0000_i1825" type="#_x0000_t75" style="width:114.1pt;height:21.05pt" o:ole="">
              <v:imagedata r:id="rId1640" o:title=""/>
            </v:shape>
            <o:OLEObject Type="Embed" ProgID="Equation.DSMT4" ShapeID="_x0000_i1825" DrawAspect="Content" ObjectID="_1502697733" r:id="rId1641"/>
          </w:object>
        </w:r>
      </w:ins>
      <w:ins w:id="1791" w:author="Gerard" w:date="2015-08-25T14:53:00Z">
        <w:r>
          <w:t xml:space="preserve"> </w:t>
        </w:r>
      </w:ins>
    </w:p>
    <w:p w14:paraId="2B1001AB" w14:textId="77777777" w:rsidR="00546831" w:rsidRPr="00F92972" w:rsidRDefault="00546831" w:rsidP="00546831">
      <w:pPr>
        <w:rPr>
          <w:ins w:id="1792" w:author="Gerard" w:date="2015-08-25T14:53:00Z"/>
        </w:rPr>
      </w:pPr>
      <w:ins w:id="1793" w:author="Gerard" w:date="2015-08-25T14:53:00Z">
        <w:r>
          <w:t xml:space="preserve">where </w:t>
        </w:r>
      </w:ins>
      <w:ins w:id="1794" w:author="Gerard" w:date="2015-08-25T14:53:00Z">
        <w:r w:rsidRPr="00C5412D">
          <w:rPr>
            <w:position w:val="-12"/>
          </w:rPr>
          <w:object w:dxaOrig="920" w:dyaOrig="380" w14:anchorId="7771E09A">
            <v:shape id="_x0000_i1826" type="#_x0000_t75" style="width:45.5pt;height:19pt" o:ole="">
              <v:imagedata r:id="rId1632" o:title=""/>
            </v:shape>
            <o:OLEObject Type="Embed" ProgID="Equation.DSMT4" ShapeID="_x0000_i1826" DrawAspect="Content" ObjectID="_1502697734" r:id="rId1642"/>
          </w:object>
        </w:r>
      </w:ins>
      <w:ins w:id="1795" w:author="Gerard" w:date="2015-08-25T14:53:00Z">
        <w:r>
          <w:t xml:space="preserve"> are the principal values of </w:t>
        </w:r>
      </w:ins>
      <w:ins w:id="1796" w:author="Gerard" w:date="2015-08-25T14:53:00Z">
        <w:r w:rsidRPr="00C5412D">
          <w:rPr>
            <w:position w:val="-14"/>
          </w:rPr>
          <w:object w:dxaOrig="660" w:dyaOrig="420" w14:anchorId="66C26C21">
            <v:shape id="_x0000_i1827" type="#_x0000_t75" style="width:33.95pt;height:21.05pt" o:ole="">
              <v:imagedata r:id="rId1634" o:title=""/>
            </v:shape>
            <o:OLEObject Type="Embed" ProgID="Equation.DSMT4" ShapeID="_x0000_i1827" DrawAspect="Content" ObjectID="_1502697735" r:id="rId1643"/>
          </w:object>
        </w:r>
      </w:ins>
      <w:ins w:id="1797" w:author="Gerard" w:date="2015-08-25T14:53:00Z">
        <w:r>
          <w:t>.</w:t>
        </w:r>
      </w:ins>
    </w:p>
    <w:p w14:paraId="201CD0E5" w14:textId="77777777" w:rsidR="00546831" w:rsidRDefault="00546831" w:rsidP="00546831">
      <w:pPr>
        <w:rPr>
          <w:ins w:id="1798" w:author="Gerard" w:date="2015-08-25T14:53:00Z"/>
          <w:i/>
        </w:rPr>
      </w:pPr>
    </w:p>
    <w:p w14:paraId="0C869785" w14:textId="77777777" w:rsidR="00546831" w:rsidRPr="00B27FE9" w:rsidRDefault="00546831" w:rsidP="00546831">
      <w:pPr>
        <w:pStyle w:val="Example"/>
        <w:rPr>
          <w:ins w:id="1799" w:author="Gerard" w:date="2015-08-25T14:53:00Z"/>
        </w:rPr>
      </w:pPr>
      <w:ins w:id="1800" w:author="Gerard" w:date="2015-08-25T14:53:00Z">
        <w:r w:rsidRPr="00B27FE9">
          <w:t>Example:</w:t>
        </w:r>
      </w:ins>
    </w:p>
    <w:p w14:paraId="226F70E1" w14:textId="77777777" w:rsidR="00546831" w:rsidRDefault="00546831" w:rsidP="00546831">
      <w:pPr>
        <w:pStyle w:val="code"/>
        <w:rPr>
          <w:ins w:id="1801" w:author="Gerard" w:date="2015-08-25T14:53:00Z"/>
        </w:rPr>
      </w:pPr>
      <w:ins w:id="1802" w:author="Gerard" w:date="2015-08-25T14:53:00Z">
        <w:r>
          <w:t>&lt;criterion type="DC max normal stress"/&gt;</w:t>
        </w:r>
      </w:ins>
    </w:p>
    <w:p w14:paraId="284A3DFC" w14:textId="77777777" w:rsidR="00546831" w:rsidRDefault="00546831" w:rsidP="00546831">
      <w:pPr>
        <w:rPr>
          <w:ins w:id="1803" w:author="Gerard" w:date="2015-08-25T14:53:00Z"/>
        </w:rPr>
      </w:pPr>
    </w:p>
    <w:p w14:paraId="4338A2A5" w14:textId="77777777" w:rsidR="00546831" w:rsidRDefault="00546831" w:rsidP="00546831">
      <w:pPr>
        <w:pStyle w:val="Heading4"/>
        <w:rPr>
          <w:ins w:id="1804" w:author="Gerard" w:date="2015-08-25T14:53:00Z"/>
        </w:rPr>
      </w:pPr>
      <w:bookmarkStart w:id="1805" w:name="_Toc302133201"/>
      <w:bookmarkStart w:id="1806" w:name="_Toc302147276"/>
      <w:ins w:id="1807" w:author="Gerard" w:date="2015-08-25T14:53:00Z">
        <w:r>
          <w:t>Maximum Normal Lagrange Strain</w:t>
        </w:r>
        <w:bookmarkEnd w:id="1805"/>
        <w:bookmarkEnd w:id="1806"/>
      </w:ins>
    </w:p>
    <w:p w14:paraId="6EC47353" w14:textId="77777777" w:rsidR="00546831" w:rsidRDefault="00546831" w:rsidP="00546831">
      <w:pPr>
        <w:rPr>
          <w:ins w:id="1808" w:author="Gerard" w:date="2015-08-25T14:53:00Z"/>
        </w:rPr>
      </w:pPr>
      <w:ins w:id="1809" w:author="Gerard" w:date="2015-08-25T14:53:00Z">
        <w:r>
          <w:t xml:space="preserve">The material type for maximum normal Lagrange strain damage criterion is </w:t>
        </w:r>
        <w:r w:rsidRPr="00DA4325">
          <w:rPr>
            <w:i/>
            <w:rPrChange w:id="1810" w:author="Gerard" w:date="2015-08-25T18:25:00Z">
              <w:rPr/>
            </w:rPrChange>
          </w:rPr>
          <w:t>“</w:t>
        </w:r>
        <w:r>
          <w:rPr>
            <w:i/>
          </w:rPr>
          <w:t>DC max normal Lagrange strain”</w:t>
        </w:r>
        <w:r>
          <w:t>. For this criterion,</w:t>
        </w:r>
      </w:ins>
    </w:p>
    <w:p w14:paraId="018919C3" w14:textId="77777777" w:rsidR="00546831" w:rsidRDefault="00546831" w:rsidP="00546831">
      <w:pPr>
        <w:pStyle w:val="MTDisplayEquation"/>
        <w:rPr>
          <w:ins w:id="1811" w:author="Gerard" w:date="2015-08-25T14:53:00Z"/>
        </w:rPr>
      </w:pPr>
      <w:ins w:id="1812" w:author="Gerard" w:date="2015-08-25T14:53:00Z">
        <w:r>
          <w:tab/>
        </w:r>
      </w:ins>
      <w:ins w:id="1813" w:author="Gerard" w:date="2015-08-25T14:53:00Z">
        <w:r w:rsidRPr="00C5412D">
          <w:rPr>
            <w:position w:val="-14"/>
          </w:rPr>
          <w:object w:dxaOrig="2280" w:dyaOrig="420" w14:anchorId="4BBB1550">
            <v:shape id="_x0000_i1828" type="#_x0000_t75" style="width:114.1pt;height:21.05pt" o:ole="">
              <v:imagedata r:id="rId1644" o:title=""/>
            </v:shape>
            <o:OLEObject Type="Embed" ProgID="Equation.DSMT4" ShapeID="_x0000_i1828" DrawAspect="Content" ObjectID="_1502697736" r:id="rId1645"/>
          </w:object>
        </w:r>
      </w:ins>
      <w:ins w:id="1814" w:author="Gerard" w:date="2015-08-25T14:53:00Z">
        <w:r>
          <w:t xml:space="preserve"> </w:t>
        </w:r>
      </w:ins>
    </w:p>
    <w:p w14:paraId="03AE02D1" w14:textId="77777777" w:rsidR="00546831" w:rsidRPr="00F92972" w:rsidRDefault="00546831" w:rsidP="00546831">
      <w:pPr>
        <w:rPr>
          <w:ins w:id="1815" w:author="Gerard" w:date="2015-08-25T14:53:00Z"/>
        </w:rPr>
      </w:pPr>
      <w:ins w:id="1816" w:author="Gerard" w:date="2015-08-25T14:53:00Z">
        <w:r>
          <w:t xml:space="preserve">where </w:t>
        </w:r>
      </w:ins>
      <w:ins w:id="1817" w:author="Gerard" w:date="2015-08-25T14:53:00Z">
        <w:r w:rsidRPr="00C5412D">
          <w:rPr>
            <w:position w:val="-12"/>
          </w:rPr>
          <w:object w:dxaOrig="940" w:dyaOrig="380" w14:anchorId="632D8A68">
            <v:shape id="_x0000_i1829" type="#_x0000_t75" style="width:47.55pt;height:19pt" o:ole="">
              <v:imagedata r:id="rId1646" o:title=""/>
            </v:shape>
            <o:OLEObject Type="Embed" ProgID="Equation.DSMT4" ShapeID="_x0000_i1829" DrawAspect="Content" ObjectID="_1502697737" r:id="rId1647"/>
          </w:object>
        </w:r>
      </w:ins>
      <w:ins w:id="1818" w:author="Gerard" w:date="2015-08-25T14:53:00Z">
        <w:r>
          <w:t xml:space="preserve"> are the principal values of </w:t>
        </w:r>
      </w:ins>
      <w:ins w:id="1819" w:author="Gerard" w:date="2015-08-25T14:53:00Z">
        <w:r w:rsidRPr="00420C3F">
          <w:rPr>
            <w:position w:val="-16"/>
          </w:rPr>
          <w:object w:dxaOrig="1720" w:dyaOrig="460" w14:anchorId="6523AAA5">
            <v:shape id="_x0000_i1830" type="#_x0000_t75" style="width:85.6pt;height:23.75pt" o:ole="">
              <v:imagedata r:id="rId1648" o:title=""/>
            </v:shape>
            <o:OLEObject Type="Embed" ProgID="Equation.DSMT4" ShapeID="_x0000_i1830" DrawAspect="Content" ObjectID="_1502697738" r:id="rId1649"/>
          </w:object>
        </w:r>
      </w:ins>
      <w:ins w:id="1820" w:author="Gerard" w:date="2015-08-25T14:53:00Z">
        <w:r>
          <w:t>.</w:t>
        </w:r>
      </w:ins>
    </w:p>
    <w:p w14:paraId="45AECF83" w14:textId="77777777" w:rsidR="00546831" w:rsidRDefault="00546831" w:rsidP="00546831">
      <w:pPr>
        <w:rPr>
          <w:ins w:id="1821" w:author="Gerard" w:date="2015-08-25T14:53:00Z"/>
          <w:i/>
        </w:rPr>
      </w:pPr>
    </w:p>
    <w:p w14:paraId="5E5BB3C8" w14:textId="77777777" w:rsidR="00546831" w:rsidRPr="00B27FE9" w:rsidRDefault="00546831" w:rsidP="00546831">
      <w:pPr>
        <w:pStyle w:val="Example"/>
        <w:rPr>
          <w:ins w:id="1822" w:author="Gerard" w:date="2015-08-25T14:53:00Z"/>
        </w:rPr>
      </w:pPr>
      <w:ins w:id="1823" w:author="Gerard" w:date="2015-08-25T14:53:00Z">
        <w:r w:rsidRPr="00B27FE9">
          <w:t>Example:</w:t>
        </w:r>
      </w:ins>
    </w:p>
    <w:p w14:paraId="7F0CDC6A" w14:textId="77777777" w:rsidR="00546831" w:rsidRDefault="00546831" w:rsidP="00546831">
      <w:pPr>
        <w:pStyle w:val="code"/>
        <w:rPr>
          <w:ins w:id="1824" w:author="Gerard" w:date="2015-08-25T14:53:00Z"/>
        </w:rPr>
      </w:pPr>
      <w:ins w:id="1825" w:author="Gerard" w:date="2015-08-25T14:53:00Z">
        <w:r>
          <w:t>&lt;criterion type="DC max normal Lagrange strain"/&gt;</w:t>
        </w:r>
      </w:ins>
    </w:p>
    <w:p w14:paraId="3C16B767" w14:textId="157FFA90" w:rsidR="00546831" w:rsidRDefault="00546831" w:rsidP="00546831">
      <w:pPr>
        <w:rPr>
          <w:ins w:id="1826" w:author="Gerard" w:date="2015-08-25T14:53:00Z"/>
        </w:rPr>
      </w:pPr>
      <w:del w:id="1827" w:author="Gerard" w:date="2015-08-25T16:00:00Z">
        <w:r w:rsidRPr="00C5412D" w:rsidDel="00940A59">
          <w:rPr>
            <w:position w:val="-14"/>
          </w:rPr>
          <w:fldChar w:fldCharType="begin"/>
        </w:r>
        <w:r w:rsidRPr="00C5412D" w:rsidDel="00940A59">
          <w:rPr>
            <w:position w:val="-14"/>
          </w:rPr>
          <w:fldChar w:fldCharType="end"/>
        </w:r>
        <w:r w:rsidRPr="00C5412D" w:rsidDel="00940A59">
          <w:rPr>
            <w:position w:val="-12"/>
          </w:rPr>
          <w:fldChar w:fldCharType="begin"/>
        </w:r>
        <w:r w:rsidRPr="00C5412D" w:rsidDel="00940A59">
          <w:rPr>
            <w:position w:val="-12"/>
          </w:rPr>
          <w:fldChar w:fldCharType="end"/>
        </w:r>
        <w:r w:rsidRPr="00420C3F" w:rsidDel="00940A59">
          <w:rPr>
            <w:position w:val="-6"/>
          </w:rPr>
          <w:fldChar w:fldCharType="begin"/>
        </w:r>
        <w:r w:rsidRPr="00420C3F" w:rsidDel="00940A59">
          <w:rPr>
            <w:position w:val="-6"/>
          </w:rPr>
          <w:fldChar w:fldCharType="end"/>
        </w:r>
      </w:del>
      <w:del w:id="1828" w:author="Gerard" w:date="2015-08-25T18:30:00Z">
        <w:r w:rsidDel="00DA4325">
          <w:fldChar w:fldCharType="begin"/>
        </w:r>
        <w:r w:rsidDel="00DA4325">
          <w:del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delInstrText>
        </w:r>
        <w:r w:rsidDel="00DA4325">
          <w:fldChar w:fldCharType="separate"/>
        </w:r>
        <w:r w:rsidDel="00DA4325">
          <w:rPr>
            <w:noProof/>
          </w:rPr>
          <w:delText>[</w:delText>
        </w:r>
        <w:r w:rsidR="00940A59" w:rsidDel="00DA4325">
          <w:fldChar w:fldCharType="begin"/>
        </w:r>
        <w:r w:rsidR="00940A59" w:rsidDel="00DA4325">
          <w:delInstrText xml:space="preserve"> HYPERLINK \l "_ENREF_33" \o "Simo, 1987 #72" </w:delInstrText>
        </w:r>
        <w:r w:rsidR="00940A59" w:rsidDel="00DA4325">
          <w:fldChar w:fldCharType="separate"/>
        </w:r>
        <w:r w:rsidR="00554341" w:rsidDel="00DA4325">
          <w:rPr>
            <w:noProof/>
          </w:rPr>
          <w:delText>33</w:delText>
        </w:r>
        <w:r w:rsidR="00940A59" w:rsidDel="00DA4325">
          <w:rPr>
            <w:noProof/>
          </w:rPr>
          <w:fldChar w:fldCharType="end"/>
        </w:r>
        <w:r w:rsidDel="00DA4325">
          <w:rPr>
            <w:noProof/>
          </w:rPr>
          <w:delText>]</w:delText>
        </w:r>
        <w:r w:rsidDel="00DA4325">
          <w:fldChar w:fldCharType="end"/>
        </w:r>
        <w:r w:rsidRPr="00364A93" w:rsidDel="00DA4325">
          <w:rPr>
            <w:position w:val="-18"/>
          </w:rPr>
          <w:fldChar w:fldCharType="begin"/>
        </w:r>
        <w:r w:rsidRPr="00364A93" w:rsidDel="00DA4325">
          <w:rPr>
            <w:position w:val="-18"/>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C5412D" w:rsidDel="00DA4325">
          <w:rPr>
            <w:position w:val="-10"/>
          </w:rPr>
          <w:fldChar w:fldCharType="begin"/>
        </w:r>
        <w:r w:rsidRPr="00C5412D" w:rsidDel="00DA4325">
          <w:rPr>
            <w:position w:val="-10"/>
          </w:rPr>
          <w:fldChar w:fldCharType="end"/>
        </w:r>
        <w:r w:rsidRPr="00364A93" w:rsidDel="00DA4325">
          <w:rPr>
            <w:position w:val="-4"/>
          </w:rPr>
          <w:fldChar w:fldCharType="begin"/>
        </w:r>
        <w:r w:rsidRPr="00364A93" w:rsidDel="00DA4325">
          <w:rPr>
            <w:position w:val="-4"/>
          </w:rPr>
          <w:fldChar w:fldCharType="end"/>
        </w:r>
        <w:r w:rsidRPr="00C5412D" w:rsidDel="00DA4325">
          <w:rPr>
            <w:position w:val="-24"/>
          </w:rPr>
          <w:fldChar w:fldCharType="begin"/>
        </w:r>
        <w:r w:rsidRPr="00C5412D" w:rsidDel="00DA4325">
          <w:rPr>
            <w:position w:val="-24"/>
          </w:rPr>
          <w:fldChar w:fldCharType="end"/>
        </w:r>
        <w:r w:rsidRPr="00C5412D" w:rsidDel="00DA4325">
          <w:rPr>
            <w:position w:val="-12"/>
          </w:rPr>
          <w:fldChar w:fldCharType="begin"/>
        </w:r>
        <w:r w:rsidRPr="00C5412D" w:rsidDel="00DA4325">
          <w:rPr>
            <w:position w:val="-12"/>
          </w:rPr>
          <w:fldChar w:fldCharType="end"/>
        </w:r>
        <w:r w:rsidRPr="0094001A" w:rsidDel="00DA4325">
          <w:rPr>
            <w:position w:val="-16"/>
          </w:rPr>
          <w:fldChar w:fldCharType="begin"/>
        </w:r>
        <w:r w:rsidRPr="0094001A" w:rsidDel="00DA4325">
          <w:rPr>
            <w:position w:val="-16"/>
          </w:rPr>
          <w:fldChar w:fldCharType="end"/>
        </w:r>
        <w:r w:rsidRPr="00C5412D" w:rsidDel="00DA4325">
          <w:rPr>
            <w:position w:val="-36"/>
          </w:rPr>
          <w:fldChar w:fldCharType="begin"/>
        </w:r>
        <w:r w:rsidRPr="00C5412D" w:rsidDel="00DA4325">
          <w:rPr>
            <w:position w:val="-36"/>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C5412D" w:rsidDel="00DA4325">
          <w:rPr>
            <w:position w:val="-14"/>
          </w:rPr>
          <w:fldChar w:fldCharType="begin"/>
        </w:r>
        <w:r w:rsidRPr="00C5412D" w:rsidDel="00DA4325">
          <w:rPr>
            <w:position w:val="-14"/>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420C3F" w:rsidDel="00DA4325">
          <w:rPr>
            <w:position w:val="-16"/>
          </w:rPr>
          <w:fldChar w:fldCharType="begin"/>
        </w:r>
        <w:r w:rsidRPr="00420C3F" w:rsidDel="00DA4325">
          <w:rPr>
            <w:position w:val="-16"/>
          </w:rPr>
          <w:fldChar w:fldCharType="end"/>
        </w:r>
        <w:r w:rsidRPr="00C5412D" w:rsidDel="00DA4325">
          <w:rPr>
            <w:position w:val="-12"/>
          </w:rPr>
          <w:fldChar w:fldCharType="begin"/>
        </w:r>
        <w:r w:rsidRPr="00C5412D" w:rsidDel="00DA4325">
          <w:rPr>
            <w:position w:val="-12"/>
          </w:rPr>
          <w:fldChar w:fldCharType="end"/>
        </w:r>
        <w:r w:rsidRPr="00C5412D" w:rsidDel="00DA4325">
          <w:rPr>
            <w:position w:val="-16"/>
          </w:rPr>
          <w:fldChar w:fldCharType="begin"/>
        </w:r>
        <w:r w:rsidRPr="00C5412D" w:rsidDel="00DA4325">
          <w:rPr>
            <w:position w:val="-16"/>
          </w:rPr>
          <w:fldChar w:fldCharType="end"/>
        </w:r>
      </w:del>
    </w:p>
    <w:p w14:paraId="188D2252" w14:textId="0B72550D" w:rsidR="000F5924" w:rsidRDefault="00546831">
      <w:pPr>
        <w:jc w:val="left"/>
      </w:pPr>
      <w:del w:id="1829" w:author="Gerard" w:date="2015-08-25T16:00:00Z">
        <w:r w:rsidRPr="00420C3F" w:rsidDel="00940A59">
          <w:rPr>
            <w:position w:val="-18"/>
          </w:rPr>
          <w:fldChar w:fldCharType="begin"/>
        </w:r>
        <w:r w:rsidRPr="00420C3F" w:rsidDel="00940A59">
          <w:rPr>
            <w:position w:val="-18"/>
          </w:rPr>
          <w:fldChar w:fldCharType="end"/>
        </w:r>
        <w:r w:rsidRPr="00C5412D" w:rsidDel="00940A59">
          <w:rPr>
            <w:position w:val="-12"/>
          </w:rPr>
          <w:fldChar w:fldCharType="begin"/>
        </w:r>
        <w:r w:rsidRPr="00C5412D" w:rsidDel="00940A59">
          <w:rPr>
            <w:position w:val="-12"/>
          </w:rPr>
          <w:fldChar w:fldCharType="end"/>
        </w:r>
        <w:r w:rsidRPr="00C5412D" w:rsidDel="00940A59">
          <w:rPr>
            <w:position w:val="-6"/>
          </w:rPr>
          <w:fldChar w:fldCharType="begin"/>
        </w:r>
        <w:r w:rsidRPr="00C5412D" w:rsidDel="00940A59">
          <w:rPr>
            <w:position w:val="-6"/>
          </w:rPr>
          <w:fldChar w:fldCharType="end"/>
        </w:r>
      </w:del>
      <w:r w:rsidR="000F5924">
        <w:br w:type="page"/>
      </w:r>
    </w:p>
    <w:p w14:paraId="3D43B25E" w14:textId="77777777" w:rsidR="006E3A74" w:rsidRPr="00690318" w:rsidRDefault="006E3A74" w:rsidP="006E3A74">
      <w:pPr>
        <w:pStyle w:val="Heading2"/>
      </w:pPr>
      <w:bookmarkStart w:id="1830" w:name="_Toc200951633"/>
      <w:bookmarkStart w:id="1831" w:name="_Toc302147277"/>
      <w:r w:rsidRPr="00690318">
        <w:lastRenderedPageBreak/>
        <w:t>Multigeneration Solids</w:t>
      </w:r>
      <w:bookmarkEnd w:id="1830"/>
      <w:bookmarkEnd w:id="1831"/>
    </w:p>
    <w:p w14:paraId="691E895A" w14:textId="46620B91"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831" type="#_x0000_t75" style="width:7.45pt;height:14.25pt" o:ole="">
            <v:imagedata r:id="rId1650" o:title=""/>
          </v:shape>
          <o:OLEObject Type="Embed" ProgID="Equation.DSMT4" ShapeID="_x0000_i1831" DrawAspect="Content" ObjectID="_1502697739" r:id="rId1651"/>
        </w:object>
      </w:r>
      <w:r w:rsidRPr="00690318">
        <w:t xml:space="preserve"> has a distinct reference configuration </w:t>
      </w:r>
      <w:r w:rsidR="006C2049" w:rsidRPr="006C2049">
        <w:rPr>
          <w:position w:val="-4"/>
        </w:rPr>
        <w:object w:dxaOrig="340" w:dyaOrig="300" w14:anchorId="75D876C0">
          <v:shape id="_x0000_i1832" type="#_x0000_t75" style="width:14.25pt;height:14.25pt" o:ole="">
            <v:imagedata r:id="rId1652" o:title=""/>
          </v:shape>
          <o:OLEObject Type="Embed" ProgID="Equation.DSMT4" ShapeID="_x0000_i1832" DrawAspect="Content" ObjectID="_1502697740" r:id="rId1653"/>
        </w:object>
      </w:r>
      <w:r w:rsidRPr="00690318">
        <w:t xml:space="preserve"> determined at the time </w:t>
      </w:r>
      <w:r w:rsidR="006C2049" w:rsidRPr="006C2049">
        <w:rPr>
          <w:position w:val="-6"/>
        </w:rPr>
        <w:object w:dxaOrig="240" w:dyaOrig="320" w14:anchorId="384AEB74">
          <v:shape id="_x0000_i1833" type="#_x0000_t75" style="width:14.95pt;height:14.95pt" o:ole="">
            <v:imagedata r:id="rId1654" o:title=""/>
          </v:shape>
          <o:OLEObject Type="Embed" ProgID="Equation.DSMT4" ShapeID="_x0000_i1833" DrawAspect="Content" ObjectID="_1502697741" r:id="rId1655"/>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834" type="#_x0000_t75" style="width:7.45pt;height:14.25pt" o:ole="">
            <v:imagedata r:id="rId1656" o:title=""/>
          </v:shape>
          <o:OLEObject Type="Embed" ProgID="Equation.DSMT4" ShapeID="_x0000_i1834" DrawAspect="Content" ObjectID="_1502697742" r:id="rId1657"/>
        </w:object>
      </w:r>
      <w:r w:rsidRPr="00690318">
        <w:t xml:space="preserve">, all of which are constrained to move together in the current configuration </w:t>
      </w:r>
      <w:r w:rsidR="006C2049" w:rsidRPr="006C2049">
        <w:rPr>
          <w:position w:val="-4"/>
        </w:rPr>
        <w:object w:dxaOrig="200" w:dyaOrig="200" w14:anchorId="0D6E742C">
          <v:shape id="_x0000_i1835" type="#_x0000_t75" style="width:7.45pt;height:7.45pt" o:ole="">
            <v:imagedata r:id="rId1658" o:title=""/>
          </v:shape>
          <o:OLEObject Type="Embed" ProgID="Equation.DSMT4" ShapeID="_x0000_i1835" DrawAspect="Content" ObjectID="_1502697743" r:id="rId1659"/>
        </w:object>
      </w:r>
      <w:r w:rsidRPr="00690318">
        <w:t xml:space="preserve">.  The deformation gradient of each generation is </w:t>
      </w:r>
      <w:r w:rsidR="006C2049" w:rsidRPr="006C2049">
        <w:rPr>
          <w:position w:val="-10"/>
        </w:rPr>
        <w:object w:dxaOrig="1320" w:dyaOrig="360" w14:anchorId="725A8BA8">
          <v:shape id="_x0000_i1836" type="#_x0000_t75" style="width:64.55pt;height:21.75pt" o:ole="">
            <v:imagedata r:id="rId1660" o:title=""/>
          </v:shape>
          <o:OLEObject Type="Embed" ProgID="Equation.DSMT4" ShapeID="_x0000_i1836" DrawAspect="Content" ObjectID="_1502697744" r:id="rId1661"/>
        </w:object>
      </w:r>
      <w:r w:rsidRPr="00690318">
        <w:t>.  The first generation (</w:t>
      </w:r>
      <w:r w:rsidR="006C2049" w:rsidRPr="006C2049">
        <w:rPr>
          <w:position w:val="-10"/>
        </w:rPr>
        <w:object w:dxaOrig="520" w:dyaOrig="320" w14:anchorId="6B6F85E8">
          <v:shape id="_x0000_i1837" type="#_x0000_t75" style="width:28.55pt;height:14.95pt" o:ole="">
            <v:imagedata r:id="rId1662" o:title=""/>
          </v:shape>
          <o:OLEObject Type="Embed" ProgID="Equation.DSMT4" ShapeID="_x0000_i1837" DrawAspect="Content" ObjectID="_1502697745" r:id="rId1663"/>
        </w:object>
      </w:r>
      <w:r w:rsidRPr="00690318">
        <w:t xml:space="preserve">) is assumed to be present at time </w:t>
      </w:r>
      <w:r w:rsidR="006C2049" w:rsidRPr="006C2049">
        <w:rPr>
          <w:position w:val="-6"/>
        </w:rPr>
        <w:object w:dxaOrig="580" w:dyaOrig="320" w14:anchorId="166B3A52">
          <v:shape id="_x0000_i1838" type="#_x0000_t75" style="width:28.55pt;height:14.95pt" o:ole="">
            <v:imagedata r:id="rId1664" o:title=""/>
          </v:shape>
          <o:OLEObject Type="Embed" ProgID="Equation.DSMT4" ShapeID="_x0000_i1838" DrawAspect="Content" ObjectID="_1502697746" r:id="rId1665"/>
        </w:object>
      </w:r>
      <w:r w:rsidRPr="00690318">
        <w:t xml:space="preserve">, therefore its reference configuration is </w:t>
      </w:r>
      <w:r w:rsidR="006C2049" w:rsidRPr="006C2049">
        <w:rPr>
          <w:position w:val="-4"/>
        </w:rPr>
        <w:object w:dxaOrig="760" w:dyaOrig="300" w14:anchorId="10CD9FAA">
          <v:shape id="_x0000_i1839" type="#_x0000_t75" style="width:35.3pt;height:14.25pt" o:ole="">
            <v:imagedata r:id="rId1666" o:title=""/>
          </v:shape>
          <o:OLEObject Type="Embed" ProgID="Equation.DSMT4" ShapeID="_x0000_i1839" DrawAspect="Content" ObjectID="_1502697747" r:id="rId1667"/>
        </w:object>
      </w:r>
      <w:r w:rsidRPr="00690318">
        <w:t xml:space="preserve"> and its deformation gradient </w:t>
      </w:r>
      <w:r w:rsidR="006C2049" w:rsidRPr="006C2049">
        <w:rPr>
          <w:position w:val="-10"/>
        </w:rPr>
        <w:object w:dxaOrig="1240" w:dyaOrig="360" w14:anchorId="22BD4497">
          <v:shape id="_x0000_i1840" type="#_x0000_t75" style="width:64.55pt;height:21.75pt" o:ole="">
            <v:imagedata r:id="rId1668" o:title=""/>
          </v:shape>
          <o:OLEObject Type="Embed" ProgID="Equation.DSMT4" ShapeID="_x0000_i1840" DrawAspect="Content" ObjectID="_1502697748" r:id="rId1669"/>
        </w:object>
      </w:r>
      <w:r w:rsidRPr="00690318">
        <w:t xml:space="preserve"> is equivalent to </w:t>
      </w:r>
      <w:r w:rsidR="006C2049" w:rsidRPr="006C2049">
        <w:rPr>
          <w:position w:val="-10"/>
        </w:rPr>
        <w:object w:dxaOrig="1080" w:dyaOrig="340" w14:anchorId="425C5869">
          <v:shape id="_x0000_i1841" type="#_x0000_t75" style="width:57.75pt;height:14.25pt" o:ole="">
            <v:imagedata r:id="rId1670" o:title=""/>
          </v:shape>
          <o:OLEObject Type="Embed" ProgID="Equation.DSMT4" ShapeID="_x0000_i1841" DrawAspect="Content" ObjectID="_1502697749" r:id="rId1671"/>
        </w:object>
      </w:r>
      <w:r w:rsidRPr="00690318">
        <w:t xml:space="preserve">.  Each generation's reference configuration </w:t>
      </w:r>
      <w:r w:rsidR="006C2049" w:rsidRPr="006C2049">
        <w:rPr>
          <w:position w:val="-4"/>
        </w:rPr>
        <w:object w:dxaOrig="340" w:dyaOrig="300" w14:anchorId="68949A81">
          <v:shape id="_x0000_i1842" type="#_x0000_t75" style="width:14.25pt;height:14.25pt" o:ole="">
            <v:imagedata r:id="rId1672" o:title=""/>
          </v:shape>
          <o:OLEObject Type="Embed" ProgID="Equation.DSMT4" ShapeID="_x0000_i1842" DrawAspect="Content" ObjectID="_1502697750" r:id="rId1673"/>
        </w:object>
      </w:r>
      <w:r w:rsidRPr="00690318">
        <w:t xml:space="preserve"> has a one-to-one mapping </w:t>
      </w:r>
      <w:r w:rsidR="006C2049" w:rsidRPr="006C2049">
        <w:rPr>
          <w:position w:val="-10"/>
        </w:rPr>
        <w:object w:dxaOrig="1500" w:dyaOrig="360" w14:anchorId="5A16FDFC">
          <v:shape id="_x0000_i1843" type="#_x0000_t75" style="width:1in;height:21.75pt" o:ole="">
            <v:imagedata r:id="rId1674" o:title=""/>
          </v:shape>
          <o:OLEObject Type="Embed" ProgID="Equation.DSMT4" ShapeID="_x0000_i1843" DrawAspect="Content" ObjectID="_1502697751" r:id="rId1675"/>
        </w:object>
      </w:r>
      <w:r w:rsidRPr="00690318">
        <w:t xml:space="preserve"> with the master reference configuration </w:t>
      </w:r>
      <w:r w:rsidR="006C2049" w:rsidRPr="006C2049">
        <w:rPr>
          <w:position w:val="-4"/>
        </w:rPr>
        <w:object w:dxaOrig="300" w:dyaOrig="300" w14:anchorId="5D7D0F69">
          <v:shape id="_x0000_i1844" type="#_x0000_t75" style="width:14.25pt;height:14.25pt" o:ole="">
            <v:imagedata r:id="rId1676" o:title=""/>
          </v:shape>
          <o:OLEObject Type="Embed" ProgID="Equation.DSMT4" ShapeID="_x0000_i1844" DrawAspect="Content" ObjectID="_1502697752" r:id="rId1677"/>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845" type="#_x0000_t75" style="width:7.45pt;height:14.25pt" o:ole="">
            <v:imagedata r:id="rId1678" o:title=""/>
          </v:shape>
          <o:OLEObject Type="Embed" ProgID="Equation.DSMT4" ShapeID="_x0000_i1845" DrawAspect="Content" ObjectID="_1502697753" r:id="rId1679"/>
        </w:object>
      </w:r>
      <w:r w:rsidRPr="00690318">
        <w:t xml:space="preserve"> and the first generation is simply </w:t>
      </w:r>
      <w:r w:rsidR="006C2049" w:rsidRPr="006C2049">
        <w:rPr>
          <w:position w:val="-16"/>
        </w:rPr>
        <w:object w:dxaOrig="2640" w:dyaOrig="440" w14:anchorId="3D82FC8A">
          <v:shape id="_x0000_i1846" type="#_x0000_t75" style="width:129.05pt;height:21.75pt" o:ole="">
            <v:imagedata r:id="rId1680" o:title=""/>
          </v:shape>
          <o:OLEObject Type="Embed" ProgID="Equation.DSMT4" ShapeID="_x0000_i1846" DrawAspect="Content" ObjectID="_1502697754" r:id="rId1681"/>
        </w:object>
      </w:r>
      <w:r w:rsidRPr="00690318">
        <w:t xml:space="preserve">.  In other words, when generation </w:t>
      </w:r>
      <w:r w:rsidR="006C2049" w:rsidRPr="006C2049">
        <w:rPr>
          <w:position w:val="-10"/>
        </w:rPr>
        <w:object w:dxaOrig="200" w:dyaOrig="260" w14:anchorId="3ECD0F46">
          <v:shape id="_x0000_i1847" type="#_x0000_t75" style="width:7.45pt;height:14.25pt" o:ole="">
            <v:imagedata r:id="rId1682" o:title=""/>
          </v:shape>
          <o:OLEObject Type="Embed" ProgID="Equation.DSMT4" ShapeID="_x0000_i1847" DrawAspect="Content" ObjectID="_1502697755" r:id="rId1683"/>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848" type="#_x0000_t75" style="width:14.95pt;height:14.95pt" o:ole="">
            <v:imagedata r:id="rId1684" o:title=""/>
          </v:shape>
          <o:OLEObject Type="Embed" ProgID="Equation.DSMT4" ShapeID="_x0000_i1848" DrawAspect="Content" ObjectID="_1502697756" r:id="rId1685"/>
        </w:object>
      </w:r>
      <w:r w:rsidRPr="00690318">
        <w:t xml:space="preserve">. Note that </w:t>
      </w:r>
      <w:r w:rsidR="006C2049" w:rsidRPr="006C2049">
        <w:rPr>
          <w:position w:val="-4"/>
        </w:rPr>
        <w:object w:dxaOrig="360" w:dyaOrig="300" w14:anchorId="1FA783F9">
          <v:shape id="_x0000_i1849" type="#_x0000_t75" style="width:21.75pt;height:14.25pt" o:ole="">
            <v:imagedata r:id="rId1686" o:title=""/>
          </v:shape>
          <o:OLEObject Type="Embed" ProgID="Equation.DSMT4" ShapeID="_x0000_i1849" DrawAspect="Content" ObjectID="_1502697757" r:id="rId1687"/>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850" type="#_x0000_t75" style="width:93.75pt;height:36.7pt" o:ole="">
            <v:imagedata r:id="rId1688" o:title=""/>
          </v:shape>
          <o:OLEObject Type="Embed" ProgID="Equation.DSMT4" ShapeID="_x0000_i1850" DrawAspect="Content" ObjectID="_1502697758" r:id="rId1689"/>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851" type="#_x0000_t75" style="width:43.45pt;height:21.75pt" o:ole="">
            <v:imagedata r:id="rId1690" o:title=""/>
          </v:shape>
          <o:OLEObject Type="Embed" ProgID="Equation.DSMT4" ShapeID="_x0000_i1851" DrawAspect="Content" ObjectID="_1502697759" r:id="rId1691"/>
        </w:object>
      </w:r>
      <w:r w:rsidRPr="00690318">
        <w:t xml:space="preserve"> is the state of stress in the generation </w:t>
      </w:r>
      <w:r w:rsidR="006C2049" w:rsidRPr="006C2049">
        <w:rPr>
          <w:position w:val="-10"/>
        </w:rPr>
        <w:object w:dxaOrig="200" w:dyaOrig="260" w14:anchorId="1B82B2F8">
          <v:shape id="_x0000_i1852" type="#_x0000_t75" style="width:7.45pt;height:14.25pt" o:ole="">
            <v:imagedata r:id="rId1692" o:title=""/>
          </v:shape>
          <o:OLEObject Type="Embed" ProgID="Equation.DSMT4" ShapeID="_x0000_i1852" DrawAspect="Content" ObjectID="_1502697760" r:id="rId1693"/>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853" type="#_x0000_t75" style="width:14.25pt;height:14.25pt" o:ole="">
            <v:imagedata r:id="rId1694" o:title=""/>
          </v:shape>
          <o:OLEObject Type="Embed" ProgID="Equation.DSMT4" ShapeID="_x0000_i1853" DrawAspect="Content" ObjectID="_1502697761" r:id="rId1695"/>
        </w:object>
      </w:r>
      <w:r w:rsidRPr="00690318">
        <w:t xml:space="preserve">. In the above equation, </w:t>
      </w:r>
      <w:r w:rsidR="006C2049" w:rsidRPr="006C2049">
        <w:rPr>
          <w:position w:val="-6"/>
        </w:rPr>
        <w:object w:dxaOrig="1240" w:dyaOrig="320" w14:anchorId="0127C9D3">
          <v:shape id="_x0000_i1854" type="#_x0000_t75" style="width:64.55pt;height:14.95pt" o:ole="">
            <v:imagedata r:id="rId1696" o:title=""/>
          </v:shape>
          <o:OLEObject Type="Embed" ProgID="Equation.DSMT4" ShapeID="_x0000_i1854" DrawAspect="Content" ObjectID="_1502697762" r:id="rId1697"/>
        </w:object>
      </w:r>
      <w:r w:rsidRPr="00690318">
        <w:t xml:space="preserve"> and the factor </w:t>
      </w:r>
      <w:r w:rsidR="006C2049" w:rsidRPr="006C2049">
        <w:rPr>
          <w:position w:val="-10"/>
        </w:rPr>
        <w:object w:dxaOrig="560" w:dyaOrig="360" w14:anchorId="4097510A">
          <v:shape id="_x0000_i1855" type="#_x0000_t75" style="width:28.55pt;height:21.75pt" o:ole="">
            <v:imagedata r:id="rId1698" o:title=""/>
          </v:shape>
          <o:OLEObject Type="Embed" ProgID="Equation.DSMT4" ShapeID="_x0000_i1855" DrawAspect="Content" ObjectID="_1502697763" r:id="rId1699"/>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856" type="#_x0000_t75" style="width:14.25pt;height:14.25pt" o:ole="">
            <v:imagedata r:id="rId1700" o:title=""/>
          </v:shape>
          <o:OLEObject Type="Embed" ProgID="Equation.DSMT4" ShapeID="_x0000_i1856" DrawAspect="Content" ObjectID="_1502697764" r:id="rId1701"/>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857" type="#_x0000_t75" style="width:21.75pt;height:14.25pt" o:ole="">
            <v:imagedata r:id="rId1702" o:title=""/>
          </v:shape>
          <o:OLEObject Type="Embed" ProgID="Equation.DSMT4" ShapeID="_x0000_i1857" DrawAspect="Content" ObjectID="_1502697765" r:id="rId1703"/>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832" w:name="_Toc200951634"/>
      <w:bookmarkStart w:id="1833" w:name="_Toc302147278"/>
      <w:r w:rsidRPr="00690318">
        <w:t>General Specification of Multigeneration Solids</w:t>
      </w:r>
      <w:bookmarkEnd w:id="1832"/>
      <w:bookmarkEnd w:id="1833"/>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858" type="#_x0000_t75" style="width:14.95pt;height:14.95pt" o:ole="">
            <v:imagedata r:id="rId1704" o:title=""/>
          </v:shape>
          <o:OLEObject Type="Embed" ProgID="Equation.DSMT4" ShapeID="_x0000_i1858" DrawAspect="Content" ObjectID="_1502697766" r:id="rId1705"/>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834" w:name="_Ref162415183"/>
      <w:bookmarkStart w:id="1835" w:name="_Toc302147279"/>
      <w:r w:rsidRPr="0097532C">
        <w:lastRenderedPageBreak/>
        <w:t>Biphasic Materials</w:t>
      </w:r>
      <w:bookmarkEnd w:id="1834"/>
      <w:bookmarkEnd w:id="1835"/>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BB6F29">
        <w:t>4.1.3</w:t>
      </w:r>
      <w:r w:rsidRPr="00B27FE9">
        <w:fldChar w:fldCharType="end"/>
      </w:r>
      <w:r w:rsidRPr="00B27FE9">
        <w:t>.</w:t>
      </w:r>
      <w:r w:rsidR="008B53FE">
        <w:t xml:space="preserve">  The user is referred to the </w:t>
      </w:r>
      <w:hyperlink r:id="rId1706"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859" type="#_x0000_t75" style="width:14.25pt;height:14.25pt" o:ole="">
            <v:imagedata r:id="rId1707" o:title=""/>
          </v:shape>
          <o:OLEObject Type="Embed" ProgID="Equation.DSMT4" ShapeID="_x0000_i1859" DrawAspect="Content" ObjectID="_1502697767" r:id="rId1708"/>
        </w:object>
      </w:r>
      <w:r>
        <w:t xml:space="preserve">, to the interstitial fluid pressure gradient, </w:t>
      </w:r>
      <w:r w:rsidR="006C2049" w:rsidRPr="006C2049">
        <w:rPr>
          <w:position w:val="-10"/>
        </w:rPr>
        <w:object w:dxaOrig="360" w:dyaOrig="320" w14:anchorId="4A18880E">
          <v:shape id="_x0000_i1860" type="#_x0000_t75" style="width:21.75pt;height:14.95pt" o:ole="">
            <v:imagedata r:id="rId1709" o:title=""/>
          </v:shape>
          <o:OLEObject Type="Embed" ProgID="Equation.DSMT4" ShapeID="_x0000_i1860" DrawAspect="Content" ObjectID="_1502697768" r:id="rId1710"/>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861" type="#_x0000_t75" style="width:57.75pt;height:14.95pt" o:ole="">
            <v:imagedata r:id="rId1711" o:title=""/>
          </v:shape>
          <o:OLEObject Type="Embed" ProgID="Equation.DSMT4" ShapeID="_x0000_i1861" DrawAspect="Content" ObjectID="_1502697769" r:id="rId1712"/>
        </w:object>
      </w:r>
    </w:p>
    <w:p w14:paraId="5E15882E" w14:textId="090471F8" w:rsidR="006A0BC1" w:rsidRDefault="006A0BC1" w:rsidP="006A0BC1">
      <w:r>
        <w:t xml:space="preserve">where </w:t>
      </w:r>
      <w:r w:rsidR="006C2049" w:rsidRPr="006C2049">
        <w:rPr>
          <w:position w:val="-4"/>
        </w:rPr>
        <w:object w:dxaOrig="220" w:dyaOrig="260" w14:anchorId="65C6EE68">
          <v:shape id="_x0000_i1862" type="#_x0000_t75" style="width:14.25pt;height:14.25pt" o:ole="">
            <v:imagedata r:id="rId1713" o:title=""/>
          </v:shape>
          <o:OLEObject Type="Embed" ProgID="Equation.DSMT4" ShapeID="_x0000_i1862" DrawAspect="Content" ObjectID="_1502697770" r:id="rId1714"/>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836" w:name="_Toc302147280"/>
      <w:r w:rsidRPr="0097532C">
        <w:lastRenderedPageBreak/>
        <w:t>General Specification of Biphasic Materials</w:t>
      </w:r>
      <w:bookmarkEnd w:id="1836"/>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863" type="#_x0000_t75" style="width:14.25pt;height:21.75pt" o:ole="">
                  <v:imagedata r:id="rId1715" o:title=""/>
                </v:shape>
                <o:OLEObject Type="Embed" ProgID="Equation.DSMT4" ShapeID="_x0000_i1863" DrawAspect="Content" ObjectID="_1502697771" r:id="rId1716"/>
              </w:object>
            </w:r>
            <w:r w:rsidRPr="000B272C">
              <w:t xml:space="preserve"> in the reference configuration (</w:t>
            </w:r>
            <w:r w:rsidR="006C2049" w:rsidRPr="006C2049">
              <w:rPr>
                <w:position w:val="-12"/>
              </w:rPr>
              <w:object w:dxaOrig="980" w:dyaOrig="380" w14:anchorId="3CA26833">
                <v:shape id="_x0000_i1864" type="#_x0000_t75" style="width:50.25pt;height:21.75pt" o:ole="">
                  <v:imagedata r:id="rId1717" o:title=""/>
                </v:shape>
                <o:OLEObject Type="Embed" ProgID="Equation.DSMT4" ShapeID="_x0000_i1864" DrawAspect="Content" ObjectID="_1502697772" r:id="rId1718"/>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865" type="#_x0000_t75" style="width:14.25pt;height:21.75pt" o:ole="">
                  <v:imagedata r:id="rId1719" o:title=""/>
                </v:shape>
                <o:OLEObject Type="Embed" ProgID="Equation.DSMT4" ShapeID="_x0000_i1865" DrawAspect="Content" ObjectID="_1502697773" r:id="rId1720"/>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866" type="#_x0000_t75" style="width:14.95pt;height:21.75pt" o:ole="">
                  <v:imagedata r:id="rId1721" o:title=""/>
                </v:shape>
                <o:OLEObject Type="Embed" ProgID="Equation.DSMT4" ShapeID="_x0000_i1866" DrawAspect="Content" ObjectID="_1502697774" r:id="rId1722"/>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1837" w:author="Gerard" w:date="2015-08-25T18:31:00Z">
        <w:r w:rsidR="00BB6F29">
          <w:t>4.7.2</w:t>
        </w:r>
      </w:ins>
      <w:del w:id="1838"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867" type="#_x0000_t75" style="width:28.55pt;height:21.75pt" o:ole="">
            <v:imagedata r:id="rId1723" o:title=""/>
          </v:shape>
          <o:OLEObject Type="Embed" ProgID="Equation.DSMT4" ShapeID="_x0000_i1867" DrawAspect="Content" ObjectID="_1502697775" r:id="rId1724"/>
        </w:object>
      </w:r>
      <w:r w:rsidR="009B7DA4" w:rsidRPr="00B27FE9">
        <w:t>.</w:t>
      </w:r>
      <w:r w:rsidR="006D6FC2">
        <w:t xml:space="preserve"> The fluid density </w:t>
      </w:r>
      <w:r w:rsidR="000F379E" w:rsidRPr="00AC04E1">
        <w:rPr>
          <w:position w:val="-12"/>
        </w:rPr>
        <w:object w:dxaOrig="340" w:dyaOrig="400" w14:anchorId="68C70899">
          <v:shape id="_x0000_i1868" type="#_x0000_t75" style="width:14.25pt;height:21.75pt" o:ole="">
            <v:imagedata r:id="rId1725" o:title=""/>
          </v:shape>
          <o:OLEObject Type="Embed" ProgID="Equation.DSMT4" ShapeID="_x0000_i1868" DrawAspect="Content" ObjectID="_1502697776" r:id="rId1726"/>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869" type="#_x0000_t75" style="width:14.95pt;height:21.75pt" o:ole="">
            <v:imagedata r:id="rId1727" o:title=""/>
          </v:shape>
          <o:OLEObject Type="Embed" ProgID="Equation.DSMT4" ShapeID="_x0000_i1869" DrawAspect="Content" ObjectID="_1502697777" r:id="rId1728"/>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839" w:name="_Ref162413399"/>
      <w:bookmarkStart w:id="1840" w:name="_Toc302147281"/>
      <w:r w:rsidRPr="0097532C">
        <w:lastRenderedPageBreak/>
        <w:t>Permeability Materials</w:t>
      </w:r>
      <w:bookmarkEnd w:id="1839"/>
      <w:bookmarkEnd w:id="184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841" w:name="_Ref288636620"/>
      <w:bookmarkStart w:id="1842" w:name="_Toc302147282"/>
      <w:r>
        <w:lastRenderedPageBreak/>
        <w:t>Constant Isotropic Permeability</w:t>
      </w:r>
      <w:bookmarkEnd w:id="1841"/>
      <w:bookmarkEnd w:id="1842"/>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870" type="#_x0000_t75" style="width:36.7pt;height:14.95pt" o:ole="">
            <v:imagedata r:id="rId1729" o:title=""/>
          </v:shape>
          <o:OLEObject Type="Embed" ProgID="Equation.DSMT4" ShapeID="_x0000_i1870" DrawAspect="Content" ObjectID="_1502697778" r:id="rId1730"/>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871" type="#_x0000_t75" style="width:7.45pt;height:14.95pt" o:ole="">
            <v:imagedata r:id="rId1731" o:title=""/>
          </v:shape>
          <o:OLEObject Type="Embed" ProgID="Equation.DSMT4" ShapeID="_x0000_i1871" DrawAspect="Content" ObjectID="_1502697779" r:id="rId1732"/>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843" w:name="_Toc302147283"/>
      <w:r>
        <w:lastRenderedPageBreak/>
        <w:t>Holmes-Mow</w:t>
      </w:r>
      <w:bookmarkEnd w:id="184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872" type="#_x0000_t75" style="width:14.25pt;height:21.75pt" o:ole="">
                  <v:imagedata r:id="rId1733" o:title=""/>
                </v:shape>
                <o:OLEObject Type="Embed" ProgID="Equation.DSMT4" ShapeID="_x0000_i1872" DrawAspect="Content" ObjectID="_1502697780" r:id="rId1734"/>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873" type="#_x0000_t75" style="width:14.95pt;height:14.25pt" o:ole="">
                  <v:imagedata r:id="rId1735" o:title=""/>
                </v:shape>
                <o:OLEObject Type="Embed" ProgID="Equation.DSMT4" ShapeID="_x0000_i1873" DrawAspect="Content" ObjectID="_1502697781" r:id="rId1736"/>
              </w:object>
            </w:r>
            <w:r w:rsidDel="00C526D6">
              <w:t xml:space="preserve"> (</w:t>
            </w:r>
            <w:r w:rsidR="006C2049" w:rsidRPr="006C2049">
              <w:rPr>
                <w:position w:val="-6"/>
              </w:rPr>
              <w:object w:dxaOrig="680" w:dyaOrig="279" w14:anchorId="69BBD6E1">
                <v:shape id="_x0000_i1874" type="#_x0000_t75" style="width:36.7pt;height:14.95pt" o:ole="">
                  <v:imagedata r:id="rId1737" o:title=""/>
                </v:shape>
                <o:OLEObject Type="Embed" ProgID="Equation.DSMT4" ShapeID="_x0000_i1874" DrawAspect="Content" ObjectID="_1502697782" r:id="rId1738"/>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875" type="#_x0000_t75" style="width:14.95pt;height:14.25pt" o:ole="">
                  <v:imagedata r:id="rId1739" o:title=""/>
                </v:shape>
                <o:OLEObject Type="Embed" ProgID="Equation.DSMT4" ShapeID="_x0000_i1875" DrawAspect="Content" ObjectID="_1502697783" r:id="rId1740"/>
              </w:object>
            </w:r>
            <w:r>
              <w:t xml:space="preserve"> </w:t>
            </w:r>
            <w:r w:rsidR="006C2049" w:rsidRPr="006C2049">
              <w:rPr>
                <w:position w:val="-14"/>
              </w:rPr>
              <w:object w:dxaOrig="780" w:dyaOrig="400" w14:anchorId="7587000E">
                <v:shape id="_x0000_i1876" type="#_x0000_t75" style="width:35.3pt;height:21.75pt" o:ole="">
                  <v:imagedata r:id="rId1741" o:title=""/>
                </v:shape>
                <o:OLEObject Type="Embed" ProgID="Equation.DSMT4" ShapeID="_x0000_i1876" DrawAspect="Content" ObjectID="_1502697784" r:id="rId1742"/>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877" type="#_x0000_t75" style="width:57.75pt;height:21.75pt" o:ole="">
            <v:imagedata r:id="rId1743" o:title=""/>
          </v:shape>
          <o:OLEObject Type="Embed" ProgID="Equation.DSMT4" ShapeID="_x0000_i1877" DrawAspect="Content" ObjectID="_1502697785" r:id="rId1744"/>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878" type="#_x0000_t75" style="width:2in;height:43.45pt" o:ole="">
            <v:imagedata r:id="rId1745" o:title=""/>
          </v:shape>
          <o:OLEObject Type="Embed" ProgID="Equation.DSMT4" ShapeID="_x0000_i1878" DrawAspect="Content" ObjectID="_1502697786" r:id="rId1746"/>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879" type="#_x0000_t75" style="width:50.25pt;height:14.95pt" o:ole="">
            <v:imagedata r:id="rId1747" o:title=""/>
          </v:shape>
          <o:OLEObject Type="Embed" ProgID="Equation.DSMT4" ShapeID="_x0000_i1879" DrawAspect="Content" ObjectID="_1502697787" r:id="rId1748"/>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844" w:name="_Toc302147284"/>
      <w:r>
        <w:lastRenderedPageBreak/>
        <w:t>Referentially Isotropic Permeability</w:t>
      </w:r>
      <w:bookmarkEnd w:id="184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880" type="#_x0000_t75" style="width:14.25pt;height:21.75pt" o:ole="">
                  <v:imagedata r:id="rId1749" o:title=""/>
                </v:shape>
                <o:OLEObject Type="Embed" ProgID="Equation.DSMT4" ShapeID="_x0000_i1880" DrawAspect="Content" ObjectID="_1502697788" r:id="rId1750"/>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881" type="#_x0000_t75" style="width:14.25pt;height:21.75pt" o:ole="">
                  <v:imagedata r:id="rId1751" o:title=""/>
                </v:shape>
                <o:OLEObject Type="Embed" ProgID="Equation.DSMT4" ShapeID="_x0000_i1881" DrawAspect="Content" ObjectID="_1502697789" r:id="rId1752"/>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882" type="#_x0000_t75" style="width:14.25pt;height:21.75pt" o:ole="">
                  <v:imagedata r:id="rId1753" o:title=""/>
                </v:shape>
                <o:OLEObject Type="Embed" ProgID="Equation.DSMT4" ShapeID="_x0000_i1882" DrawAspect="Content" ObjectID="_1502697790" r:id="rId1754"/>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883" type="#_x0000_t75" style="width:14.95pt;height:14.25pt" o:ole="">
                  <v:imagedata r:id="rId1755" o:title=""/>
                </v:shape>
                <o:OLEObject Type="Embed" ProgID="Equation.DSMT4" ShapeID="_x0000_i1883" DrawAspect="Content" ObjectID="_1502697791" r:id="rId1756"/>
              </w:object>
            </w:r>
            <w:r>
              <w:t xml:space="preserve"> (</w:t>
            </w:r>
            <w:r w:rsidR="006C2049" w:rsidRPr="006C2049">
              <w:rPr>
                <w:position w:val="-6"/>
              </w:rPr>
              <w:object w:dxaOrig="680" w:dyaOrig="279" w14:anchorId="77DD1DAD">
                <v:shape id="_x0000_i1884" type="#_x0000_t75" style="width:36.7pt;height:14.95pt" o:ole="">
                  <v:imagedata r:id="rId1757" o:title=""/>
                </v:shape>
                <o:OLEObject Type="Embed" ProgID="Equation.DSMT4" ShapeID="_x0000_i1884" DrawAspect="Content" ObjectID="_1502697792" r:id="rId1758"/>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885" type="#_x0000_t75" style="width:14.95pt;height:14.25pt" o:ole="">
                  <v:imagedata r:id="rId1759" o:title=""/>
                </v:shape>
                <o:OLEObject Type="Embed" ProgID="Equation.DSMT4" ShapeID="_x0000_i1885" DrawAspect="Content" ObjectID="_1502697793" r:id="rId1760"/>
              </w:object>
            </w:r>
            <w:r>
              <w:t xml:space="preserve"> (</w:t>
            </w:r>
            <w:r w:rsidR="006C2049" w:rsidRPr="006C2049">
              <w:rPr>
                <w:position w:val="-6"/>
              </w:rPr>
              <w:object w:dxaOrig="580" w:dyaOrig="279" w14:anchorId="32510678">
                <v:shape id="_x0000_i1886" type="#_x0000_t75" style="width:28.55pt;height:14.95pt" o:ole="">
                  <v:imagedata r:id="rId1761" o:title=""/>
                </v:shape>
                <o:OLEObject Type="Embed" ProgID="Equation.DSMT4" ShapeID="_x0000_i1886" DrawAspect="Content" ObjectID="_1502697794" r:id="rId1762"/>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887" type="#_x0000_t75" style="width:3in;height:35.3pt" o:ole="">
            <v:imagedata r:id="rId1763" o:title=""/>
          </v:shape>
          <o:OLEObject Type="Embed" ProgID="Equation.DSMT4" ShapeID="_x0000_i1887" DrawAspect="Content" ObjectID="_1502697795" r:id="rId1764"/>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888" type="#_x0000_t75" style="width:14.25pt;height:14.95pt" o:ole="">
            <v:imagedata r:id="rId1765" o:title=""/>
          </v:shape>
          <o:OLEObject Type="Embed" ProgID="Equation.DSMT4" ShapeID="_x0000_i1888" DrawAspect="Content" ObjectID="_1502697796" r:id="rId1766"/>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889" type="#_x0000_t75" style="width:50.25pt;height:14.95pt" o:ole="">
            <v:imagedata r:id="rId1767" o:title=""/>
          </v:shape>
          <o:OLEObject Type="Embed" ProgID="Equation.DSMT4" ShapeID="_x0000_i1889" DrawAspect="Content" ObjectID="_1502697797" r:id="rId1768"/>
        </w:object>
      </w:r>
      <w:r>
        <w:t xml:space="preserve"> where </w:t>
      </w:r>
      <w:r w:rsidR="006C2049" w:rsidRPr="006C2049">
        <w:rPr>
          <w:position w:val="-4"/>
        </w:rPr>
        <w:object w:dxaOrig="220" w:dyaOrig="260" w14:anchorId="190D8AEB">
          <v:shape id="_x0000_i1890" type="#_x0000_t75" style="width:14.25pt;height:14.25pt" o:ole="">
            <v:imagedata r:id="rId1769" o:title=""/>
          </v:shape>
          <o:OLEObject Type="Embed" ProgID="Equation.DSMT4" ShapeID="_x0000_i1890" DrawAspect="Content" ObjectID="_1502697798" r:id="rId1770"/>
        </w:object>
      </w:r>
      <w:r>
        <w:rPr>
          <w:b/>
        </w:rPr>
        <w:t xml:space="preserve"> </w:t>
      </w:r>
      <w:r>
        <w:t xml:space="preserve">is the deformation gradient, and </w:t>
      </w:r>
      <w:r w:rsidR="006C2049" w:rsidRPr="006C2049">
        <w:rPr>
          <w:position w:val="-6"/>
        </w:rPr>
        <w:object w:dxaOrig="960" w:dyaOrig="320" w14:anchorId="46A7E36E">
          <v:shape id="_x0000_i1891" type="#_x0000_t75" style="width:50.25pt;height:14.95pt" o:ole="">
            <v:imagedata r:id="rId1771" o:title=""/>
          </v:shape>
          <o:OLEObject Type="Embed" ProgID="Equation.DSMT4" ShapeID="_x0000_i1891" DrawAspect="Content" ObjectID="_1502697799" r:id="rId1772"/>
        </w:object>
      </w:r>
      <w:r>
        <w:t xml:space="preserve"> is the left Cauchy-Green tensor.  Note that the permeability in the reference state (</w:t>
      </w:r>
      <w:r w:rsidR="006C2049" w:rsidRPr="006C2049">
        <w:rPr>
          <w:position w:val="-4"/>
        </w:rPr>
        <w:object w:dxaOrig="560" w:dyaOrig="260" w14:anchorId="24316D54">
          <v:shape id="_x0000_i1892" type="#_x0000_t75" style="width:28.55pt;height:14.25pt" o:ole="">
            <v:imagedata r:id="rId1773" o:title=""/>
          </v:shape>
          <o:OLEObject Type="Embed" ProgID="Equation.DSMT4" ShapeID="_x0000_i1892" DrawAspect="Content" ObjectID="_1502697800" r:id="rId1774"/>
        </w:object>
      </w:r>
      <w:r>
        <w:t xml:space="preserve">) is isotropic and given by </w:t>
      </w:r>
      <w:r w:rsidR="006C2049" w:rsidRPr="006C2049">
        <w:rPr>
          <w:position w:val="-14"/>
        </w:rPr>
        <w:object w:dxaOrig="2020" w:dyaOrig="400" w14:anchorId="28686D5B">
          <v:shape id="_x0000_i1893" type="#_x0000_t75" style="width:100.55pt;height:21.75pt" o:ole="">
            <v:imagedata r:id="rId1775" o:title=""/>
          </v:shape>
          <o:OLEObject Type="Embed" ProgID="Equation.DSMT4" ShapeID="_x0000_i1893" DrawAspect="Content" ObjectID="_1502697801" r:id="rId1776"/>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845" w:name="_Toc302147285"/>
      <w:r>
        <w:lastRenderedPageBreak/>
        <w:t>Referentially Orthotropic Permeability</w:t>
      </w:r>
      <w:bookmarkEnd w:id="184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894" type="#_x0000_t75" style="width:14.25pt;height:21.75pt" o:ole="">
                  <v:imagedata r:id="rId1777" o:title=""/>
                </v:shape>
                <o:OLEObject Type="Embed" ProgID="Equation.DSMT4" ShapeID="_x0000_i1894" DrawAspect="Content" ObjectID="_1502697802" r:id="rId1778"/>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895" type="#_x0000_t75" style="width:14.25pt;height:21.75pt" o:ole="">
                  <v:imagedata r:id="rId1779" o:title=""/>
                </v:shape>
                <o:OLEObject Type="Embed" ProgID="Equation.DSMT4" ShapeID="_x0000_i1895" DrawAspect="Content" ObjectID="_1502697803" r:id="rId1780"/>
              </w:object>
            </w:r>
            <w:r>
              <w:t xml:space="preserve"> along orthogonal directions (</w:t>
            </w:r>
            <w:r w:rsidR="006C2049" w:rsidRPr="006C2049">
              <w:rPr>
                <w:position w:val="-10"/>
              </w:rPr>
              <w:object w:dxaOrig="920" w:dyaOrig="320" w14:anchorId="4C00AD0A">
                <v:shape id="_x0000_i1896" type="#_x0000_t75" style="width:43.45pt;height:14.95pt" o:ole="">
                  <v:imagedata r:id="rId1781" o:title=""/>
                </v:shape>
                <o:OLEObject Type="Embed" ProgID="Equation.DSMT4" ShapeID="_x0000_i1896" DrawAspect="Content" ObjectID="_1502697804" r:id="rId1782"/>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897" type="#_x0000_t75" style="width:14.25pt;height:21.75pt" o:ole="">
                  <v:imagedata r:id="rId1783" o:title=""/>
                </v:shape>
                <o:OLEObject Type="Embed" ProgID="Equation.DSMT4" ShapeID="_x0000_i1897" DrawAspect="Content" ObjectID="_1502697805" r:id="rId1784"/>
              </w:object>
            </w:r>
            <w:r>
              <w:t xml:space="preserve"> along orthogonal directions (</w:t>
            </w:r>
            <w:r w:rsidR="006C2049" w:rsidRPr="006C2049">
              <w:rPr>
                <w:position w:val="-10"/>
              </w:rPr>
              <w:object w:dxaOrig="920" w:dyaOrig="320" w14:anchorId="425D7378">
                <v:shape id="_x0000_i1898" type="#_x0000_t75" style="width:43.45pt;height:14.95pt" o:ole="">
                  <v:imagedata r:id="rId1785" o:title=""/>
                </v:shape>
                <o:OLEObject Type="Embed" ProgID="Equation.DSMT4" ShapeID="_x0000_i1898" DrawAspect="Content" ObjectID="_1502697806" r:id="rId1786"/>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899" type="#_x0000_t75" style="width:21.75pt;height:21.75pt" o:ole="">
                  <v:imagedata r:id="rId1787" o:title=""/>
                </v:shape>
                <o:OLEObject Type="Embed" ProgID="Equation.DSMT4" ShapeID="_x0000_i1899" DrawAspect="Content" ObjectID="_1502697807" r:id="rId1788"/>
              </w:object>
            </w:r>
            <w:r>
              <w:t xml:space="preserve"> (</w:t>
            </w:r>
            <w:r w:rsidR="006C2049" w:rsidRPr="006C2049">
              <w:rPr>
                <w:position w:val="-12"/>
              </w:rPr>
              <w:object w:dxaOrig="760" w:dyaOrig="360" w14:anchorId="03DC2DDE">
                <v:shape id="_x0000_i1900" type="#_x0000_t75" style="width:35.3pt;height:21.75pt" o:ole="">
                  <v:imagedata r:id="rId1789" o:title=""/>
                </v:shape>
                <o:OLEObject Type="Embed" ProgID="Equation.DSMT4" ShapeID="_x0000_i1900" DrawAspect="Content" ObjectID="_1502697808" r:id="rId1790"/>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901" type="#_x0000_t75" style="width:21.75pt;height:21.75pt" o:ole="">
                  <v:imagedata r:id="rId1791" o:title=""/>
                </v:shape>
                <o:OLEObject Type="Embed" ProgID="Equation.DSMT4" ShapeID="_x0000_i1901" DrawAspect="Content" ObjectID="_1502697809" r:id="rId1792"/>
              </w:object>
            </w:r>
            <w:r>
              <w:t xml:space="preserve"> (</w:t>
            </w:r>
            <w:r w:rsidR="006C2049" w:rsidRPr="006C2049">
              <w:rPr>
                <w:position w:val="-10"/>
              </w:rPr>
              <w:object w:dxaOrig="920" w:dyaOrig="320" w14:anchorId="493B3AC9">
                <v:shape id="_x0000_i1902" type="#_x0000_t75" style="width:43.45pt;height:14.95pt" o:ole="">
                  <v:imagedata r:id="rId1793" o:title=""/>
                </v:shape>
                <o:OLEObject Type="Embed" ProgID="Equation.DSMT4" ShapeID="_x0000_i1902" DrawAspect="Content" ObjectID="_1502697810" r:id="rId1794"/>
              </w:object>
            </w:r>
            <w:r>
              <w:t xml:space="preserve">, </w:t>
            </w:r>
            <w:r w:rsidR="006C2049" w:rsidRPr="006C2049">
              <w:rPr>
                <w:position w:val="-12"/>
              </w:rPr>
              <w:object w:dxaOrig="760" w:dyaOrig="360" w14:anchorId="69DBA484">
                <v:shape id="_x0000_i1903" type="#_x0000_t75" style="width:35.3pt;height:21.75pt" o:ole="">
                  <v:imagedata r:id="rId1795" o:title=""/>
                </v:shape>
                <o:OLEObject Type="Embed" ProgID="Equation.DSMT4" ShapeID="_x0000_i1903" DrawAspect="Content" ObjectID="_1502697811" r:id="rId1796"/>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904" type="#_x0000_t75" style="width:14.25pt;height:21.75pt" o:ole="">
                  <v:imagedata r:id="rId1797" o:title=""/>
                </v:shape>
                <o:OLEObject Type="Embed" ProgID="Equation.DSMT4" ShapeID="_x0000_i1904" DrawAspect="Content" ObjectID="_1502697812" r:id="rId1798"/>
              </w:object>
            </w:r>
            <w:r>
              <w:t xml:space="preserve"> (</w:t>
            </w:r>
            <w:r w:rsidR="006C2049" w:rsidRPr="006C2049">
              <w:rPr>
                <w:position w:val="-12"/>
              </w:rPr>
              <w:object w:dxaOrig="660" w:dyaOrig="360" w14:anchorId="7A17D058">
                <v:shape id="_x0000_i1905" type="#_x0000_t75" style="width:36.7pt;height:21.75pt" o:ole="">
                  <v:imagedata r:id="rId1799" o:title=""/>
                </v:shape>
                <o:OLEObject Type="Embed" ProgID="Equation.DSMT4" ShapeID="_x0000_i1905" DrawAspect="Content" ObjectID="_1502697813" r:id="rId1800"/>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906" type="#_x0000_t75" style="width:14.25pt;height:21.75pt" o:ole="">
                  <v:imagedata r:id="rId1801" o:title=""/>
                </v:shape>
                <o:OLEObject Type="Embed" ProgID="Equation.DSMT4" ShapeID="_x0000_i1906" DrawAspect="Content" ObjectID="_1502697814" r:id="rId1802"/>
              </w:object>
            </w:r>
            <w:r>
              <w:t xml:space="preserve"> (</w:t>
            </w:r>
            <w:r w:rsidR="006C2049" w:rsidRPr="006C2049">
              <w:rPr>
                <w:position w:val="-10"/>
              </w:rPr>
              <w:object w:dxaOrig="920" w:dyaOrig="320" w14:anchorId="61FB5953">
                <v:shape id="_x0000_i1907" type="#_x0000_t75" style="width:43.45pt;height:14.95pt" o:ole="">
                  <v:imagedata r:id="rId1803" o:title=""/>
                </v:shape>
                <o:OLEObject Type="Embed" ProgID="Equation.DSMT4" ShapeID="_x0000_i1907" DrawAspect="Content" ObjectID="_1502697815" r:id="rId1804"/>
              </w:object>
            </w:r>
            <w:r>
              <w:t xml:space="preserve">, </w:t>
            </w:r>
            <w:r w:rsidR="006C2049" w:rsidRPr="006C2049">
              <w:rPr>
                <w:position w:val="-12"/>
              </w:rPr>
              <w:object w:dxaOrig="680" w:dyaOrig="360" w14:anchorId="673E4374">
                <v:shape id="_x0000_i1908" type="#_x0000_t75" style="width:36.7pt;height:21.75pt" o:ole="">
                  <v:imagedata r:id="rId1805" o:title=""/>
                </v:shape>
                <o:OLEObject Type="Embed" ProgID="Equation.DSMT4" ShapeID="_x0000_i1908" DrawAspect="Content" ObjectID="_1502697816" r:id="rId1806"/>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909" type="#_x0000_t75" style="width:188.15pt;height:36.7pt" o:ole="">
            <v:imagedata r:id="rId1807" o:title=""/>
          </v:shape>
          <o:OLEObject Type="Embed" ProgID="Equation.DSMT4" ShapeID="_x0000_i1909" DrawAspect="Content" ObjectID="_1502697817" r:id="rId1808"/>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910" type="#_x0000_t75" style="width:201.75pt;height:122.25pt" o:ole="">
            <v:imagedata r:id="rId1809" o:title=""/>
          </v:shape>
          <o:OLEObject Type="Embed" ProgID="Equation.DSMT4" ShapeID="_x0000_i1910" DrawAspect="Content" ObjectID="_1502697818" r:id="rId1810"/>
        </w:object>
      </w:r>
      <w:r>
        <w:t>,</w:t>
      </w:r>
    </w:p>
    <w:p w14:paraId="4705DC3A" w14:textId="18593C8A" w:rsidR="006A0BC1" w:rsidRDefault="006C2049" w:rsidP="006A0BC1">
      <w:r w:rsidRPr="006C2049">
        <w:rPr>
          <w:position w:val="-6"/>
        </w:rPr>
        <w:object w:dxaOrig="220" w:dyaOrig="279" w14:anchorId="63ED42B8">
          <v:shape id="_x0000_i1911" type="#_x0000_t75" style="width:14.25pt;height:14.95pt" o:ole="">
            <v:imagedata r:id="rId1811" o:title=""/>
          </v:shape>
          <o:OLEObject Type="Embed" ProgID="Equation.DSMT4" ShapeID="_x0000_i1911" DrawAspect="Content" ObjectID="_1502697819" r:id="rId1812"/>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912" type="#_x0000_t75" style="width:50.25pt;height:14.95pt" o:ole="">
            <v:imagedata r:id="rId1813" o:title=""/>
          </v:shape>
          <o:OLEObject Type="Embed" ProgID="Equation.DSMT4" ShapeID="_x0000_i1912" DrawAspect="Content" ObjectID="_1502697820" r:id="rId1814"/>
        </w:object>
      </w:r>
      <w:r w:rsidR="006A0BC1">
        <w:t xml:space="preserve"> where</w:t>
      </w:r>
      <w:r w:rsidR="006A0BC1">
        <w:rPr>
          <w:b/>
        </w:rPr>
        <w:t xml:space="preserve"> </w:t>
      </w:r>
      <w:r w:rsidRPr="006C2049">
        <w:rPr>
          <w:b/>
          <w:position w:val="-4"/>
        </w:rPr>
        <w:object w:dxaOrig="220" w:dyaOrig="260" w14:anchorId="4E49B9B5">
          <v:shape id="_x0000_i1913" type="#_x0000_t75" style="width:14.25pt;height:14.25pt" o:ole="">
            <v:imagedata r:id="rId1815" o:title=""/>
          </v:shape>
          <o:OLEObject Type="Embed" ProgID="Equation.DSMT4" ShapeID="_x0000_i1913" DrawAspect="Content" ObjectID="_1502697821" r:id="rId1816"/>
        </w:object>
      </w:r>
      <w:r w:rsidR="006A0BC1" w:rsidRPr="00A16AEB">
        <w:t xml:space="preserve"> </w:t>
      </w:r>
      <w:r w:rsidR="006A0BC1">
        <w:t xml:space="preserve">is the deformation gradient.  </w:t>
      </w:r>
      <w:r w:rsidRPr="006C2049">
        <w:rPr>
          <w:position w:val="-12"/>
        </w:rPr>
        <w:object w:dxaOrig="360" w:dyaOrig="360" w14:anchorId="37B3A793">
          <v:shape id="_x0000_i1914" type="#_x0000_t75" style="width:21.75pt;height:21.75pt" o:ole="">
            <v:imagedata r:id="rId1817" o:title=""/>
          </v:shape>
          <o:OLEObject Type="Embed" ProgID="Equation.DSMT4" ShapeID="_x0000_i1914" DrawAspect="Content" ObjectID="_1502697822" r:id="rId1818"/>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915" type="#_x0000_t75" style="width:165.75pt;height:21.75pt" o:ole="">
            <v:imagedata r:id="rId1819" o:title=""/>
          </v:shape>
          <o:OLEObject Type="Embed" ProgID="Equation.DSMT4" ShapeID="_x0000_i1915" DrawAspect="Content" ObjectID="_1502697823" r:id="rId1820"/>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916" type="#_x0000_t75" style="width:14.95pt;height:21.75pt" o:ole="">
            <v:imagedata r:id="rId1821" o:title=""/>
          </v:shape>
          <o:OLEObject Type="Embed" ProgID="Equation.DSMT4" ShapeID="_x0000_i1916" DrawAspect="Content" ObjectID="_1502697824"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Note that the permeability in the reference state (</w:t>
      </w:r>
      <w:r w:rsidR="006C2049" w:rsidRPr="006C2049">
        <w:rPr>
          <w:position w:val="-4"/>
        </w:rPr>
        <w:object w:dxaOrig="560" w:dyaOrig="260" w14:anchorId="528AEE47">
          <v:shape id="_x0000_i1917" type="#_x0000_t75" style="width:28.55pt;height:14.25pt" o:ole="">
            <v:imagedata r:id="rId1823" o:title=""/>
          </v:shape>
          <o:OLEObject Type="Embed" ProgID="Equation.DSMT4" ShapeID="_x0000_i1917" DrawAspect="Content" ObjectID="_1502697825" r:id="rId1824"/>
        </w:object>
      </w:r>
      <w:r>
        <w:t xml:space="preserve">) is given by </w:t>
      </w:r>
      <w:r w:rsidR="006C2049" w:rsidRPr="006C2049">
        <w:rPr>
          <w:position w:val="-28"/>
        </w:rPr>
        <w:object w:dxaOrig="3060" w:dyaOrig="680" w14:anchorId="147BDD7C">
          <v:shape id="_x0000_i1918" type="#_x0000_t75" style="width:151.45pt;height:36.7pt" o:ole="">
            <v:imagedata r:id="rId1825" o:title=""/>
          </v:shape>
          <o:OLEObject Type="Embed" ProgID="Equation.DSMT4" ShapeID="_x0000_i1918" DrawAspect="Content" ObjectID="_1502697826" r:id="rId1826"/>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846" w:name="_Toc302147286"/>
      <w:r>
        <w:lastRenderedPageBreak/>
        <w:t>Referentially Transversely Isotropic Permeability</w:t>
      </w:r>
      <w:bookmarkEnd w:id="184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919" type="#_x0000_t75" style="width:14.25pt;height:21.75pt" o:ole="">
                  <v:imagedata r:id="rId1827" o:title=""/>
                </v:shape>
                <o:OLEObject Type="Embed" ProgID="Equation.DSMT4" ShapeID="_x0000_i1919" DrawAspect="Content" ObjectID="_1502697827" r:id="rId1828"/>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920" type="#_x0000_t75" style="width:14.25pt;height:21.75pt" o:ole="">
                  <v:imagedata r:id="rId1829" o:title=""/>
                </v:shape>
                <o:OLEObject Type="Embed" ProgID="Equation.DSMT4" ShapeID="_x0000_i1920" DrawAspect="Content" ObjectID="_1502697828" r:id="rId1830"/>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921" type="#_x0000_t75" style="width:14.25pt;height:21.75pt" o:ole="">
                  <v:imagedata r:id="rId1831" o:title=""/>
                </v:shape>
                <o:OLEObject Type="Embed" ProgID="Equation.DSMT4" ShapeID="_x0000_i1921" DrawAspect="Content" ObjectID="_1502697829" r:id="rId1832"/>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922" type="#_x0000_t75" style="width:14.25pt;height:21.75pt" o:ole="">
                  <v:imagedata r:id="rId1833" o:title=""/>
                </v:shape>
                <o:OLEObject Type="Embed" ProgID="Equation.DSMT4" ShapeID="_x0000_i1922" DrawAspect="Content" ObjectID="_1502697830" r:id="rId1834"/>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923" type="#_x0000_t75" style="width:14.25pt;height:21.75pt" o:ole="">
                  <v:imagedata r:id="rId1835" o:title=""/>
                </v:shape>
                <o:OLEObject Type="Embed" ProgID="Equation.DSMT4" ShapeID="_x0000_i1923" DrawAspect="Content" ObjectID="_1502697831" r:id="rId1836"/>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924" type="#_x0000_t75" style="width:21.75pt;height:21.75pt" o:ole="">
                  <v:imagedata r:id="rId1837" o:title=""/>
                </v:shape>
                <o:OLEObject Type="Embed" ProgID="Equation.DSMT4" ShapeID="_x0000_i1924" DrawAspect="Content" ObjectID="_1502697832" r:id="rId1838"/>
              </w:object>
            </w:r>
            <w:r>
              <w:t xml:space="preserve"> (</w:t>
            </w:r>
            <w:r w:rsidR="006C2049" w:rsidRPr="006C2049">
              <w:rPr>
                <w:position w:val="-12"/>
              </w:rPr>
              <w:object w:dxaOrig="760" w:dyaOrig="360" w14:anchorId="1E31A98B">
                <v:shape id="_x0000_i1925" type="#_x0000_t75" style="width:35.3pt;height:21.75pt" o:ole="">
                  <v:imagedata r:id="rId1839" o:title=""/>
                </v:shape>
                <o:OLEObject Type="Embed" ProgID="Equation.DSMT4" ShapeID="_x0000_i1925" DrawAspect="Content" ObjectID="_1502697833" r:id="rId1840"/>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926" type="#_x0000_t75" style="width:21.75pt;height:21.75pt" o:ole="">
                  <v:imagedata r:id="rId1841" o:title=""/>
                </v:shape>
                <o:OLEObject Type="Embed" ProgID="Equation.DSMT4" ShapeID="_x0000_i1926" DrawAspect="Content" ObjectID="_1502697834" r:id="rId1842"/>
              </w:object>
            </w:r>
            <w:r>
              <w:t xml:space="preserve"> (</w:t>
            </w:r>
            <w:r w:rsidR="006C2049" w:rsidRPr="006C2049">
              <w:rPr>
                <w:position w:val="-12"/>
              </w:rPr>
              <w:object w:dxaOrig="780" w:dyaOrig="360" w14:anchorId="1FC33445">
                <v:shape id="_x0000_i1927" type="#_x0000_t75" style="width:35.3pt;height:21.75pt" o:ole="">
                  <v:imagedata r:id="rId1843" o:title=""/>
                </v:shape>
                <o:OLEObject Type="Embed" ProgID="Equation.DSMT4" ShapeID="_x0000_i1927" DrawAspect="Content" ObjectID="_1502697835" r:id="rId1844"/>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928" type="#_x0000_t75" style="width:21.75pt;height:21.75pt" o:ole="">
                  <v:imagedata r:id="rId1845" o:title=""/>
                </v:shape>
                <o:OLEObject Type="Embed" ProgID="Equation.DSMT4" ShapeID="_x0000_i1928" DrawAspect="Content" ObjectID="_1502697836" r:id="rId1846"/>
              </w:object>
            </w:r>
            <w:r>
              <w:t xml:space="preserve"> (</w:t>
            </w:r>
            <w:r w:rsidR="006C2049" w:rsidRPr="006C2049">
              <w:rPr>
                <w:position w:val="-12"/>
              </w:rPr>
              <w:object w:dxaOrig="760" w:dyaOrig="360" w14:anchorId="69AD761A">
                <v:shape id="_x0000_i1929" type="#_x0000_t75" style="width:35.3pt;height:21.75pt" o:ole="">
                  <v:imagedata r:id="rId1847" o:title=""/>
                </v:shape>
                <o:OLEObject Type="Embed" ProgID="Equation.DSMT4" ShapeID="_x0000_i1929" DrawAspect="Content" ObjectID="_1502697837" r:id="rId1848"/>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930" type="#_x0000_t75" style="width:14.25pt;height:21.75pt" o:ole="">
                  <v:imagedata r:id="rId1849" o:title=""/>
                </v:shape>
                <o:OLEObject Type="Embed" ProgID="Equation.DSMT4" ShapeID="_x0000_i1930" DrawAspect="Content" ObjectID="_1502697838" r:id="rId1850"/>
              </w:object>
            </w:r>
            <w:r>
              <w:t xml:space="preserve"> (</w:t>
            </w:r>
            <w:r w:rsidR="006C2049" w:rsidRPr="006C2049">
              <w:rPr>
                <w:position w:val="-12"/>
              </w:rPr>
              <w:object w:dxaOrig="660" w:dyaOrig="360" w14:anchorId="16349ADD">
                <v:shape id="_x0000_i1931" type="#_x0000_t75" style="width:36.7pt;height:21.75pt" o:ole="">
                  <v:imagedata r:id="rId1851" o:title=""/>
                </v:shape>
                <o:OLEObject Type="Embed" ProgID="Equation.DSMT4" ShapeID="_x0000_i1931" DrawAspect="Content" ObjectID="_1502697839" r:id="rId1852"/>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932" type="#_x0000_t75" style="width:14.95pt;height:21.75pt" o:ole="">
                  <v:imagedata r:id="rId1853" o:title=""/>
                </v:shape>
                <o:OLEObject Type="Embed" ProgID="Equation.DSMT4" ShapeID="_x0000_i1932" DrawAspect="Content" ObjectID="_1502697840" r:id="rId1854"/>
              </w:object>
            </w:r>
            <w:r>
              <w:t xml:space="preserve"> (</w:t>
            </w:r>
            <w:r w:rsidR="006C2049" w:rsidRPr="006C2049">
              <w:rPr>
                <w:position w:val="-12"/>
              </w:rPr>
              <w:object w:dxaOrig="700" w:dyaOrig="360" w14:anchorId="4D99A018">
                <v:shape id="_x0000_i1933" type="#_x0000_t75" style="width:36.7pt;height:21.75pt" o:ole="">
                  <v:imagedata r:id="rId1855" o:title=""/>
                </v:shape>
                <o:OLEObject Type="Embed" ProgID="Equation.DSMT4" ShapeID="_x0000_i1933" DrawAspect="Content" ObjectID="_1502697841" r:id="rId1856"/>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934" type="#_x0000_t75" style="width:14.95pt;height:21.75pt" o:ole="">
                  <v:imagedata r:id="rId1857" o:title=""/>
                </v:shape>
                <o:OLEObject Type="Embed" ProgID="Equation.DSMT4" ShapeID="_x0000_i1934" DrawAspect="Content" ObjectID="_1502697842" r:id="rId1858"/>
              </w:object>
            </w:r>
            <w:r>
              <w:t xml:space="preserve"> (</w:t>
            </w:r>
            <w:r w:rsidR="006C2049" w:rsidRPr="006C2049">
              <w:rPr>
                <w:position w:val="-12"/>
              </w:rPr>
              <w:object w:dxaOrig="680" w:dyaOrig="360" w14:anchorId="4D5BEB38">
                <v:shape id="_x0000_i1935" type="#_x0000_t75" style="width:36.7pt;height:21.75pt" o:ole="">
                  <v:imagedata r:id="rId1859" o:title=""/>
                </v:shape>
                <o:OLEObject Type="Embed" ProgID="Equation.DSMT4" ShapeID="_x0000_i1935" DrawAspect="Content" ObjectID="_1502697843" r:id="rId1860"/>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936" type="#_x0000_t75" style="width:324.7pt;height:122.25pt" o:ole="">
            <v:imagedata r:id="rId1861" o:title=""/>
          </v:shape>
          <o:OLEObject Type="Embed" ProgID="Equation.DSMT4" ShapeID="_x0000_i1936" DrawAspect="Content" ObjectID="_1502697844" r:id="rId1862"/>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937" type="#_x0000_t75" style="width:14.25pt;height:14.95pt" o:ole="">
            <v:imagedata r:id="rId1863" o:title=""/>
          </v:shape>
          <o:OLEObject Type="Embed" ProgID="Equation.DSMT4" ShapeID="_x0000_i1937" DrawAspect="Content" ObjectID="_1502697845" r:id="rId1864"/>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938" type="#_x0000_t75" style="width:50.25pt;height:14.95pt" o:ole="">
            <v:imagedata r:id="rId1865" o:title=""/>
          </v:shape>
          <o:OLEObject Type="Embed" ProgID="Equation.DSMT4" ShapeID="_x0000_i1938" DrawAspect="Content" ObjectID="_1502697846" r:id="rId1866"/>
        </w:object>
      </w:r>
      <w:r>
        <w:t xml:space="preserve"> where</w:t>
      </w:r>
      <w:r>
        <w:rPr>
          <w:b/>
        </w:rPr>
        <w:t xml:space="preserve"> </w:t>
      </w:r>
      <w:r w:rsidR="006C2049" w:rsidRPr="006C2049">
        <w:rPr>
          <w:b/>
          <w:position w:val="-4"/>
        </w:rPr>
        <w:object w:dxaOrig="220" w:dyaOrig="260" w14:anchorId="145035B2">
          <v:shape id="_x0000_i1939" type="#_x0000_t75" style="width:14.25pt;height:14.25pt" o:ole="">
            <v:imagedata r:id="rId1867" o:title=""/>
          </v:shape>
          <o:OLEObject Type="Embed" ProgID="Equation.DSMT4" ShapeID="_x0000_i1939" DrawAspect="Content" ObjectID="_1502697847" r:id="rId1868"/>
        </w:object>
      </w:r>
      <w:r w:rsidRPr="00C526D6">
        <w:t xml:space="preserve"> </w:t>
      </w:r>
      <w:r>
        <w:t xml:space="preserve">is the deformation gradient, and </w:t>
      </w:r>
      <w:r w:rsidR="006C2049" w:rsidRPr="006C2049">
        <w:rPr>
          <w:position w:val="-6"/>
        </w:rPr>
        <w:object w:dxaOrig="960" w:dyaOrig="320" w14:anchorId="4A85C41C">
          <v:shape id="_x0000_i1940" type="#_x0000_t75" style="width:50.25pt;height:14.95pt" o:ole="">
            <v:imagedata r:id="rId1869" o:title=""/>
          </v:shape>
          <o:OLEObject Type="Embed" ProgID="Equation.DSMT4" ShapeID="_x0000_i1940" DrawAspect="Content" ObjectID="_1502697848" r:id="rId1870"/>
        </w:object>
      </w:r>
      <w:r>
        <w:t xml:space="preserve"> is the left Cauchy-Green tensor.  </w:t>
      </w:r>
      <w:r w:rsidR="006C2049" w:rsidRPr="006C2049">
        <w:rPr>
          <w:position w:val="-4"/>
        </w:rPr>
        <w:object w:dxaOrig="279" w:dyaOrig="200" w14:anchorId="2922AC1E">
          <v:shape id="_x0000_i1941" type="#_x0000_t75" style="width:14.95pt;height:7.45pt" o:ole="">
            <v:imagedata r:id="rId1871" o:title=""/>
          </v:shape>
          <o:OLEObject Type="Embed" ProgID="Equation.DSMT4" ShapeID="_x0000_i1941" DrawAspect="Content" ObjectID="_1502697849" r:id="rId1872"/>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942" type="#_x0000_t75" style="width:100.55pt;height:21.75pt" o:ole="">
            <v:imagedata r:id="rId1873" o:title=""/>
          </v:shape>
          <o:OLEObject Type="Embed" ProgID="Equation.DSMT4" ShapeID="_x0000_i1942" DrawAspect="Content" ObjectID="_1502697850" r:id="rId1874"/>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943" type="#_x0000_t75" style="width:14.25pt;height:14.95pt" o:ole="">
            <v:imagedata r:id="rId1875" o:title=""/>
          </v:shape>
          <o:OLEObject Type="Embed" ProgID="Equation.DSMT4" ShapeID="_x0000_i1943" DrawAspect="Content" ObjectID="_1502697851" r:id="rId1876"/>
        </w:object>
      </w:r>
      <w:r>
        <w:t xml:space="preserve"> is a unit vector along the axial direction (defined as described in Section </w:t>
      </w:r>
      <w:r>
        <w:fldChar w:fldCharType="begin"/>
      </w:r>
      <w:r>
        <w:instrText xml:space="preserve"> REF _Ref162429694 \r \h </w:instrText>
      </w:r>
      <w:r>
        <w:fldChar w:fldCharType="separate"/>
      </w:r>
      <w:r w:rsidR="00BB6F29">
        <w:t>4.1.1</w:t>
      </w:r>
      <w:r>
        <w:fldChar w:fldCharType="end"/>
      </w:r>
      <w:r>
        <w:t>).  Note that the permeability in the reference state (</w:t>
      </w:r>
      <w:r w:rsidR="006C2049" w:rsidRPr="006C2049">
        <w:rPr>
          <w:position w:val="-4"/>
        </w:rPr>
        <w:object w:dxaOrig="560" w:dyaOrig="260" w14:anchorId="144ED08E">
          <v:shape id="_x0000_i1944" type="#_x0000_t75" style="width:28.55pt;height:14.25pt" o:ole="">
            <v:imagedata r:id="rId1877" o:title=""/>
          </v:shape>
          <o:OLEObject Type="Embed" ProgID="Equation.DSMT4" ShapeID="_x0000_i1944" DrawAspect="Content" ObjectID="_1502697852" r:id="rId1878"/>
        </w:object>
      </w:r>
      <w:r>
        <w:t xml:space="preserve">) is given by </w:t>
      </w:r>
      <w:r w:rsidR="006C2049" w:rsidRPr="006C2049">
        <w:rPr>
          <w:position w:val="-16"/>
        </w:rPr>
        <w:object w:dxaOrig="4959" w:dyaOrig="440" w14:anchorId="72E9C7FF">
          <v:shape id="_x0000_i1945" type="#_x0000_t75" style="width:244.55pt;height:21.75pt" o:ole="">
            <v:imagedata r:id="rId1879" o:title=""/>
          </v:shape>
          <o:OLEObject Type="Embed" ProgID="Equation.DSMT4" ShapeID="_x0000_i1945" DrawAspect="Content" ObjectID="_1502697853" r:id="rId1880"/>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847" w:name="_Toc302147287"/>
      <w:r>
        <w:lastRenderedPageBreak/>
        <w:t>Fluid Supply Materials</w:t>
      </w:r>
      <w:bookmarkEnd w:id="1847"/>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946" type="#_x0000_t75" style="width:14.95pt;height:21.75pt" o:ole="">
            <v:imagedata r:id="rId1881" o:title=""/>
          </v:shape>
          <o:OLEObject Type="Embed" ProgID="Equation.DSMT4" ShapeID="_x0000_i1946" DrawAspect="Content" ObjectID="_1502697854" r:id="rId1882"/>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947" type="#_x0000_t75" style="width:87.6pt;height:21.75pt" o:ole="">
            <v:imagedata r:id="rId1883" o:title=""/>
          </v:shape>
          <o:OLEObject Type="Embed" ProgID="Equation.DSMT4" ShapeID="_x0000_i1947" DrawAspect="Content" ObjectID="_1502697855" r:id="rId1884"/>
        </w:object>
      </w:r>
      <w:r>
        <w:t xml:space="preserve"> .</w:t>
      </w:r>
    </w:p>
    <w:p w14:paraId="57957E99" w14:textId="44CF9F4A" w:rsidR="00F25218" w:rsidRPr="00F25218" w:rsidRDefault="006C2049">
      <w:r w:rsidRPr="006C2049">
        <w:rPr>
          <w:position w:val="-10"/>
        </w:rPr>
        <w:object w:dxaOrig="320" w:dyaOrig="360" w14:anchorId="0330BDC6">
          <v:shape id="_x0000_i1948" type="#_x0000_t75" style="width:14.95pt;height:21.75pt" o:ole="">
            <v:imagedata r:id="rId1885" o:title=""/>
          </v:shape>
          <o:OLEObject Type="Embed" ProgID="Equation.DSMT4" ShapeID="_x0000_i1948" DrawAspect="Content" ObjectID="_1502697856" r:id="rId1886"/>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848" w:name="_Toc302147288"/>
      <w:r>
        <w:lastRenderedPageBreak/>
        <w:t>Starling Equation</w:t>
      </w:r>
      <w:bookmarkEnd w:id="184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949" type="#_x0000_t75" style="width:14.95pt;height:21.75pt" o:ole="">
                  <v:imagedata r:id="rId1887" o:title=""/>
                </v:shape>
                <o:OLEObject Type="Embed" ProgID="Equation.DSMT4" ShapeID="_x0000_i1949" DrawAspect="Content" ObjectID="_1502697857" r:id="rId1888"/>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950" type="#_x0000_t75" style="width:14.25pt;height:21.75pt" o:ole="">
                  <v:imagedata r:id="rId1889" o:title=""/>
                </v:shape>
                <o:OLEObject Type="Embed" ProgID="Equation.DSMT4" ShapeID="_x0000_i1950" DrawAspect="Content" ObjectID="_1502697858" r:id="rId1890"/>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951" type="#_x0000_t75" style="width:79.45pt;height:21.75pt" o:ole="">
            <v:imagedata r:id="rId1891" o:title=""/>
          </v:shape>
          <o:OLEObject Type="Embed" ProgID="Equation.DSMT4" ShapeID="_x0000_i1951" DrawAspect="Content" ObjectID="_1502697859" r:id="rId1892"/>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952" type="#_x0000_t75" style="width:14.95pt;height:14.25pt" o:ole="">
            <v:imagedata r:id="rId1893" o:title=""/>
          </v:shape>
          <o:OLEObject Type="Embed" ProgID="Equation.DSMT4" ShapeID="_x0000_i1952" DrawAspect="Content" ObjectID="_1502697860" r:id="rId1894"/>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849" w:name="_Toc302147289"/>
      <w:r>
        <w:t>Biphasic-Solute Materials</w:t>
      </w:r>
      <w:bookmarkEnd w:id="184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BB6F29">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895"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953" type="#_x0000_t75" style="width:14.25pt;height:7.45pt" o:ole="">
            <v:imagedata r:id="rId1896" o:title=""/>
          </v:shape>
          <o:OLEObject Type="Embed" ProgID="Equation.DSMT4" ShapeID="_x0000_i1953" DrawAspect="Content" ObjectID="_1502697861" r:id="rId1897"/>
        </w:object>
      </w:r>
      <w:r w:rsidRPr="00B27FE9">
        <w:t xml:space="preserve"> of the pores is able to accommodate a solute of a particular size (</w:t>
      </w:r>
      <w:r w:rsidR="006C2049" w:rsidRPr="006C2049">
        <w:rPr>
          <w:position w:val="-6"/>
        </w:rPr>
        <w:object w:dxaOrig="880" w:dyaOrig="279" w14:anchorId="29309200">
          <v:shape id="_x0000_i1954" type="#_x0000_t75" style="width:43.45pt;height:14.95pt" o:ole="">
            <v:imagedata r:id="rId1898" o:title=""/>
          </v:shape>
          <o:OLEObject Type="Embed" ProgID="Equation.DSMT4" ShapeID="_x0000_i1954" DrawAspect="Content" ObjectID="_1502697862" r:id="rId1899"/>
        </w:object>
      </w:r>
      <w:r w:rsidRPr="00B27FE9">
        <w:t xml:space="preserve">).  Furthermore, the activity </w:t>
      </w:r>
      <w:r w:rsidR="006C2049" w:rsidRPr="006C2049">
        <w:rPr>
          <w:position w:val="-10"/>
        </w:rPr>
        <w:object w:dxaOrig="200" w:dyaOrig="260" w14:anchorId="5F4A78C9">
          <v:shape id="_x0000_i1955" type="#_x0000_t75" style="width:7.45pt;height:14.25pt" o:ole="">
            <v:imagedata r:id="rId1900" o:title=""/>
          </v:shape>
          <o:OLEObject Type="Embed" ProgID="Equation.DSMT4" ShapeID="_x0000_i1955" DrawAspect="Content" ObjectID="_1502697863" r:id="rId1901"/>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956" type="#_x0000_t75" style="width:43.45pt;height:14.25pt" o:ole="">
            <v:imagedata r:id="rId1902" o:title=""/>
          </v:shape>
          <o:OLEObject Type="Embed" ProgID="Equation.DSMT4" ShapeID="_x0000_i1956" DrawAspect="Content" ObjectID="_1502697864" r:id="rId1903"/>
        </w:object>
      </w:r>
      <w:r w:rsidRPr="00B27FE9">
        <w:t xml:space="preserve">, such that the chemical potential </w:t>
      </w:r>
      <w:r w:rsidR="006C2049" w:rsidRPr="006C2049">
        <w:rPr>
          <w:position w:val="-10"/>
        </w:rPr>
        <w:object w:dxaOrig="240" w:dyaOrig="260" w14:anchorId="6BA8246A">
          <v:shape id="_x0000_i1957" type="#_x0000_t75" style="width:14.95pt;height:14.25pt" o:ole="">
            <v:imagedata r:id="rId1904" o:title=""/>
          </v:shape>
          <o:OLEObject Type="Embed" ProgID="Equation.DSMT4" ShapeID="_x0000_i1957" DrawAspect="Content" ObjectID="_1502697865" r:id="rId1905"/>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958" type="#_x0000_t75" style="width:100.55pt;height:28.55pt" o:ole="">
            <v:imagedata r:id="rId1906" o:title=""/>
          </v:shape>
          <o:OLEObject Type="Embed" ProgID="Equation.DSMT4" ShapeID="_x0000_i1958" DrawAspect="Content" ObjectID="_1502697866" r:id="rId1907"/>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959" type="#_x0000_t75" style="width:14.25pt;height:21.75pt" o:ole="">
            <v:imagedata r:id="rId1908" o:title=""/>
          </v:shape>
          <o:OLEObject Type="Embed" ProgID="Equation.DSMT4" ShapeID="_x0000_i1959" DrawAspect="Content" ObjectID="_1502697867" r:id="rId1909"/>
        </w:object>
      </w:r>
      <w:r w:rsidRPr="00B27FE9">
        <w:t xml:space="preserve"> is the solute chemical potential at some reference temperature </w:t>
      </w:r>
      <w:r w:rsidR="006C2049" w:rsidRPr="006C2049">
        <w:rPr>
          <w:position w:val="-6"/>
        </w:rPr>
        <w:object w:dxaOrig="200" w:dyaOrig="279" w14:anchorId="70F901AB">
          <v:shape id="_x0000_i1960" type="#_x0000_t75" style="width:7.45pt;height:14.95pt" o:ole="">
            <v:imagedata r:id="rId1910" o:title=""/>
          </v:shape>
          <o:OLEObject Type="Embed" ProgID="Equation.DSMT4" ShapeID="_x0000_i1960" DrawAspect="Content" ObjectID="_1502697868" r:id="rId1911"/>
        </w:object>
      </w:r>
      <w:r w:rsidRPr="00B27FE9">
        <w:t xml:space="preserve">; </w:t>
      </w:r>
      <w:r w:rsidR="006C2049" w:rsidRPr="006C2049">
        <w:rPr>
          <w:position w:val="-6"/>
        </w:rPr>
        <w:object w:dxaOrig="180" w:dyaOrig="220" w14:anchorId="3EEA9367">
          <v:shape id="_x0000_i1961" type="#_x0000_t75" style="width:7.45pt;height:14.25pt" o:ole="">
            <v:imagedata r:id="rId1912" o:title=""/>
          </v:shape>
          <o:OLEObject Type="Embed" ProgID="Equation.DSMT4" ShapeID="_x0000_i1961" DrawAspect="Content" ObjectID="_1502697869" r:id="rId1913"/>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962" type="#_x0000_t75" style="width:14.95pt;height:14.25pt" o:ole="">
            <v:imagedata r:id="rId1914" o:title=""/>
          </v:shape>
          <o:OLEObject Type="Embed" ProgID="Equation.DSMT4" ShapeID="_x0000_i1962" DrawAspect="Content" ObjectID="_1502697870" r:id="rId1915"/>
        </w:object>
      </w:r>
      <w:r w:rsidRPr="00B27FE9">
        <w:t xml:space="preserve"> is the solute molecular weight (an invariant quantity); and </w:t>
      </w:r>
      <w:r w:rsidR="006C2049" w:rsidRPr="006C2049">
        <w:rPr>
          <w:position w:val="-4"/>
        </w:rPr>
        <w:object w:dxaOrig="240" w:dyaOrig="260" w14:anchorId="30A069C5">
          <v:shape id="_x0000_i1963" type="#_x0000_t75" style="width:14.95pt;height:14.25pt" o:ole="">
            <v:imagedata r:id="rId1916" o:title=""/>
          </v:shape>
          <o:OLEObject Type="Embed" ProgID="Equation.DSMT4" ShapeID="_x0000_i1963" DrawAspect="Content" ObjectID="_1502697871" r:id="rId1917"/>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964" type="#_x0000_t75" style="width:14.25pt;height:14.25pt" o:ole="">
            <v:imagedata r:id="rId1918" o:title=""/>
          </v:shape>
          <o:OLEObject Type="Embed" ProgID="Equation.DSMT4" ShapeID="_x0000_i1964" DrawAspect="Content" ObjectID="_1502697872" r:id="rId1919"/>
        </w:object>
      </w:r>
      <w:r w:rsidRPr="00B27FE9">
        <w:t xml:space="preserve">; in general, </w:t>
      </w:r>
      <w:r w:rsidR="006C2049" w:rsidRPr="006C2049">
        <w:rPr>
          <w:position w:val="-4"/>
        </w:rPr>
        <w:object w:dxaOrig="220" w:dyaOrig="260" w14:anchorId="6C064A1D">
          <v:shape id="_x0000_i1965" type="#_x0000_t75" style="width:14.25pt;height:14.25pt" o:ole="">
            <v:imagedata r:id="rId1920" o:title=""/>
          </v:shape>
          <o:OLEObject Type="Embed" ProgID="Equation.DSMT4" ShapeID="_x0000_i1965" DrawAspect="Content" ObjectID="_1502697873" r:id="rId1921"/>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966" type="#_x0000_t75" style="width:50.25pt;height:14.95pt" o:ole="">
            <v:imagedata r:id="rId1922" o:title=""/>
          </v:shape>
          <o:OLEObject Type="Embed" ProgID="Equation.DSMT4" ShapeID="_x0000_i1966" DrawAspect="Content" ObjectID="_1502697874" r:id="rId1923"/>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967" type="#_x0000_t75" style="width:14.95pt;height:14.25pt" o:ole="">
            <v:imagedata r:id="rId1924" o:title=""/>
          </v:shape>
          <o:OLEObject Type="Embed" ProgID="Equation.DSMT4" ShapeID="_x0000_i1967" DrawAspect="Content" ObjectID="_1502697875" r:id="rId1925"/>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968" type="#_x0000_t75" style="width:14.25pt;height:21.75pt" o:ole="">
            <v:imagedata r:id="rId1926" o:title=""/>
          </v:shape>
          <o:OLEObject Type="Embed" ProgID="Equation.DSMT4" ShapeID="_x0000_i1968" DrawAspect="Content" ObjectID="_1502697876" r:id="rId1927"/>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969" type="#_x0000_t75" style="width:151.45pt;height:36.7pt" o:ole="">
            <v:imagedata r:id="rId1928" o:title=""/>
          </v:shape>
          <o:OLEObject Type="Embed" ProgID="Equation.DSMT4" ShapeID="_x0000_i1969" DrawAspect="Content" ObjectID="_1502697877" r:id="rId1929"/>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970" type="#_x0000_t75" style="width:14.25pt;height:21.75pt" o:ole="">
            <v:imagedata r:id="rId1930" o:title=""/>
          </v:shape>
          <o:OLEObject Type="Embed" ProgID="Equation.DSMT4" ShapeID="_x0000_i1970" DrawAspect="Content" ObjectID="_1502697878" r:id="rId1931"/>
        </w:object>
      </w:r>
      <w:r w:rsidRPr="00B27FE9">
        <w:t xml:space="preserve"> is the solvent chemical potential at some reference temperature </w:t>
      </w:r>
      <w:r w:rsidR="006C2049" w:rsidRPr="006C2049">
        <w:rPr>
          <w:position w:val="-6"/>
        </w:rPr>
        <w:object w:dxaOrig="200" w:dyaOrig="279" w14:anchorId="0682E176">
          <v:shape id="_x0000_i1971" type="#_x0000_t75" style="width:7.45pt;height:14.95pt" o:ole="">
            <v:imagedata r:id="rId1932" o:title=""/>
          </v:shape>
          <o:OLEObject Type="Embed" ProgID="Equation.DSMT4" ShapeID="_x0000_i1971" DrawAspect="Content" ObjectID="_1502697879" r:id="rId1933"/>
        </w:object>
      </w:r>
      <w:r w:rsidRPr="00B27FE9">
        <w:t xml:space="preserve">; </w:t>
      </w:r>
      <w:r w:rsidR="006C2049" w:rsidRPr="006C2049">
        <w:rPr>
          <w:position w:val="-12"/>
        </w:rPr>
        <w:object w:dxaOrig="340" w:dyaOrig="380" w14:anchorId="557BD84B">
          <v:shape id="_x0000_i1972" type="#_x0000_t75" style="width:14.25pt;height:21.75pt" o:ole="">
            <v:imagedata r:id="rId1934" o:title=""/>
          </v:shape>
          <o:OLEObject Type="Embed" ProgID="Equation.DSMT4" ShapeID="_x0000_i1972" DrawAspect="Content" ObjectID="_1502697880" r:id="rId1935"/>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973" type="#_x0000_t75" style="width:14.25pt;height:14.95pt" o:ole="">
            <v:imagedata r:id="rId1936" o:title=""/>
          </v:shape>
          <o:OLEObject Type="Embed" ProgID="Equation.DSMT4" ShapeID="_x0000_i1973" DrawAspect="Content" ObjectID="_1502697881" r:id="rId1937"/>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974" type="#_x0000_t75" style="width:14.25pt;height:14.95pt" o:ole="">
            <v:imagedata r:id="rId1938" o:title=""/>
          </v:shape>
          <o:OLEObject Type="Embed" ProgID="Equation.DSMT4" ShapeID="_x0000_i1974" DrawAspect="Content" ObjectID="_1502697882" r:id="rId1939"/>
        </w:object>
      </w:r>
      <w:r w:rsidRPr="00B27FE9">
        <w:t xml:space="preserve">; in general, </w:t>
      </w:r>
      <w:r w:rsidR="006C2049" w:rsidRPr="006C2049">
        <w:rPr>
          <w:position w:val="-4"/>
        </w:rPr>
        <w:object w:dxaOrig="260" w:dyaOrig="240" w14:anchorId="7A606238">
          <v:shape id="_x0000_i1975" type="#_x0000_t75" style="width:14.25pt;height:14.95pt" o:ole="">
            <v:imagedata r:id="rId1940" o:title=""/>
          </v:shape>
          <o:OLEObject Type="Embed" ProgID="Equation.DSMT4" ShapeID="_x0000_i1975" DrawAspect="Content" ObjectID="_1502697883" r:id="rId1941"/>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976" type="#_x0000_t75" style="width:50.25pt;height:14.95pt" o:ole="">
            <v:imagedata r:id="rId1942" o:title=""/>
          </v:shape>
          <o:OLEObject Type="Embed" ProgID="Equation.DSMT4" ShapeID="_x0000_i1976" DrawAspect="Content" ObjectID="_1502697884" r:id="rId1943"/>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977" type="#_x0000_t75" style="width:14.95pt;height:14.95pt" o:ole="">
            <v:imagedata r:id="rId1944" o:title=""/>
          </v:shape>
          <o:OLEObject Type="Embed" ProgID="Equation.DSMT4" ShapeID="_x0000_i1977" DrawAspect="Content" ObjectID="_1502697885" r:id="rId1945"/>
        </w:object>
      </w:r>
      <w:r w:rsidRPr="00B27FE9">
        <w:t xml:space="preserve"> and solute concentration </w:t>
      </w:r>
      <w:r w:rsidR="006C2049" w:rsidRPr="006C2049">
        <w:rPr>
          <w:position w:val="-6"/>
        </w:rPr>
        <w:object w:dxaOrig="180" w:dyaOrig="279" w14:anchorId="649307BC">
          <v:shape id="_x0000_i1978" type="#_x0000_t75" style="width:7.45pt;height:14.95pt" o:ole="">
            <v:imagedata r:id="rId1946" o:title=""/>
          </v:shape>
          <o:OLEObject Type="Embed" ProgID="Equation.DSMT4" ShapeID="_x0000_i1978" DrawAspect="Content" ObjectID="_1502697886" r:id="rId1947"/>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979" type="#_x0000_t75" style="width:1in;height:50.25pt" o:ole="">
            <v:imagedata r:id="rId1948" o:title=""/>
          </v:shape>
          <o:OLEObject Type="Embed" ProgID="Equation.DSMT4" ShapeID="_x0000_i1979" DrawAspect="Content" ObjectID="_1502697887" r:id="rId1949"/>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980" type="#_x0000_t75" style="width:7.45pt;height:14.25pt" o:ole="">
            <v:imagedata r:id="rId1950" o:title=""/>
          </v:shape>
          <o:OLEObject Type="Embed" ProgID="Equation.DSMT4" ShapeID="_x0000_i1980" DrawAspect="Content" ObjectID="_1502697888" r:id="rId1951"/>
        </w:object>
      </w:r>
      <w:r w:rsidRPr="00B27FE9">
        <w:t xml:space="preserve">, the effective fluid pressure </w:t>
      </w:r>
      <w:r w:rsidR="006C2049" w:rsidRPr="006C2049">
        <w:rPr>
          <w:position w:val="-10"/>
        </w:rPr>
        <w:object w:dxaOrig="240" w:dyaOrig="320" w14:anchorId="2BF86784">
          <v:shape id="_x0000_i1981" type="#_x0000_t75" style="width:14.95pt;height:14.95pt" o:ole="">
            <v:imagedata r:id="rId1952" o:title=""/>
          </v:shape>
          <o:OLEObject Type="Embed" ProgID="Equation.DSMT4" ShapeID="_x0000_i1981" DrawAspect="Content" ObjectID="_1502697889" r:id="rId1953"/>
        </w:object>
      </w:r>
      <w:r w:rsidRPr="00B27FE9">
        <w:t xml:space="preserve">, and the effective solute concentration </w:t>
      </w:r>
      <w:r w:rsidR="006C2049" w:rsidRPr="006C2049">
        <w:rPr>
          <w:position w:val="-6"/>
        </w:rPr>
        <w:object w:dxaOrig="180" w:dyaOrig="279" w14:anchorId="7D49F1F9">
          <v:shape id="_x0000_i1982" type="#_x0000_t75" style="width:7.45pt;height:14.95pt" o:ole="">
            <v:imagedata r:id="rId1954" o:title=""/>
          </v:shape>
          <o:OLEObject Type="Embed" ProgID="Equation.DSMT4" ShapeID="_x0000_i1982" DrawAspect="Content" ObjectID="_1502697890" r:id="rId1955"/>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983" type="#_x0000_t75" style="width:14.95pt;height:14.25pt" o:ole="">
            <v:imagedata r:id="rId1956" o:title=""/>
          </v:shape>
          <o:OLEObject Type="Embed" ProgID="Equation.DSMT4" ShapeID="_x0000_i1983" DrawAspect="Content" ObjectID="_1502697891" r:id="rId1957"/>
        </w:object>
      </w:r>
      <w:r w:rsidRPr="00B27FE9">
        <w:t xml:space="preserve"> or concentration </w:t>
      </w:r>
      <w:r w:rsidR="006C2049" w:rsidRPr="006C2049">
        <w:rPr>
          <w:position w:val="-6"/>
        </w:rPr>
        <w:object w:dxaOrig="180" w:dyaOrig="220" w14:anchorId="72E0592F">
          <v:shape id="_x0000_i1984" type="#_x0000_t75" style="width:7.45pt;height:14.25pt" o:ole="">
            <v:imagedata r:id="rId1958" o:title=""/>
          </v:shape>
          <o:OLEObject Type="Embed" ProgID="Equation.DSMT4" ShapeID="_x0000_i1984" DrawAspect="Content" ObjectID="_1502697892" r:id="rId1959"/>
        </w:object>
      </w:r>
      <w:r w:rsidRPr="00B27FE9">
        <w:t xml:space="preserve">.  (In a biphasic material however, since </w:t>
      </w:r>
      <w:r w:rsidR="006C2049" w:rsidRPr="006C2049">
        <w:rPr>
          <w:position w:val="-6"/>
        </w:rPr>
        <w:object w:dxaOrig="540" w:dyaOrig="279" w14:anchorId="2FEBE60D">
          <v:shape id="_x0000_i1985" type="#_x0000_t75" style="width:28.55pt;height:14.95pt" o:ole="">
            <v:imagedata r:id="rId1960" o:title=""/>
          </v:shape>
          <o:OLEObject Type="Embed" ProgID="Equation.DSMT4" ShapeID="_x0000_i1985" DrawAspect="Content" ObjectID="_1502697893" r:id="rId1961"/>
        </w:object>
      </w:r>
      <w:r w:rsidRPr="00B27FE9">
        <w:t xml:space="preserve">, the effective and actual fluid pressures are the same, </w:t>
      </w:r>
      <w:r w:rsidR="006C2049" w:rsidRPr="006C2049">
        <w:rPr>
          <w:position w:val="-10"/>
        </w:rPr>
        <w:object w:dxaOrig="620" w:dyaOrig="320" w14:anchorId="2C45B202">
          <v:shape id="_x0000_i1986" type="#_x0000_t75" style="width:28.55pt;height:14.95pt" o:ole="">
            <v:imagedata r:id="rId1962" o:title=""/>
          </v:shape>
          <o:OLEObject Type="Embed" ProgID="Equation.DSMT4" ShapeID="_x0000_i1986" DrawAspect="Content" ObjectID="_1502697894" r:id="rId1963"/>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987" type="#_x0000_t75" style="width:64.55pt;height:21.75pt" o:ole="">
            <v:imagedata r:id="rId1964" o:title=""/>
          </v:shape>
          <o:OLEObject Type="Embed" ProgID="Equation.DSMT4" ShapeID="_x0000_i1987" DrawAspect="Content" ObjectID="_1502697895" r:id="rId1965"/>
        </w:object>
      </w:r>
      <w:r w:rsidRPr="00B27FE9">
        <w:t xml:space="preserve">, where </w:t>
      </w:r>
      <w:r w:rsidR="006C2049" w:rsidRPr="006C2049">
        <w:rPr>
          <w:position w:val="-6"/>
        </w:rPr>
        <w:object w:dxaOrig="300" w:dyaOrig="320" w14:anchorId="495DCDBB">
          <v:shape id="_x0000_i1988" type="#_x0000_t75" style="width:14.25pt;height:14.95pt" o:ole="">
            <v:imagedata r:id="rId1966" o:title=""/>
          </v:shape>
          <o:OLEObject Type="Embed" ProgID="Equation.DSMT4" ShapeID="_x0000_i1988" DrawAspect="Content" ObjectID="_1502697896" r:id="rId1967"/>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989" type="#_x0000_t75" style="width:7.45pt;height:7.45pt" o:ole="">
            <v:imagedata r:id="rId1968" o:title=""/>
          </v:shape>
          <o:OLEObject Type="Embed" ProgID="Equation.DSMT4" ShapeID="_x0000_i1989" DrawAspect="Content" ObjectID="_1502697897" r:id="rId1969"/>
        </w:object>
      </w:r>
      <w:r w:rsidRPr="00B27FE9">
        <w:t xml:space="preserve"> is </w:t>
      </w:r>
      <w:r w:rsidR="006C2049" w:rsidRPr="006C2049">
        <w:rPr>
          <w:position w:val="-6"/>
        </w:rPr>
        <w:object w:dxaOrig="800" w:dyaOrig="260" w14:anchorId="53D33C52">
          <v:shape id="_x0000_i1990" type="#_x0000_t75" style="width:43.45pt;height:14.25pt" o:ole="">
            <v:imagedata r:id="rId1970" o:title=""/>
          </v:shape>
          <o:OLEObject Type="Embed" ProgID="Equation.DSMT4" ShapeID="_x0000_i1990" DrawAspect="Content" ObjectID="_1502697898" r:id="rId1971"/>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991" type="#_x0000_t75" style="width:28.55pt;height:14.95pt" o:ole="">
            <v:imagedata r:id="rId1972" o:title=""/>
          </v:shape>
          <o:OLEObject Type="Embed" ProgID="Equation.DSMT4" ShapeID="_x0000_i1991" DrawAspect="Content" ObjectID="_1502697899" r:id="rId1973"/>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992" type="#_x0000_t75" style="width:43.45pt;height:14.95pt" o:ole="">
            <v:imagedata r:id="rId1974" o:title=""/>
          </v:shape>
          <o:OLEObject Type="Embed" ProgID="Equation.DSMT4" ShapeID="_x0000_i1992" DrawAspect="Content" ObjectID="_1502697900" r:id="rId1975"/>
        </w:object>
      </w:r>
      <w:r w:rsidRPr="00B27FE9">
        <w:t xml:space="preserve"> and </w:t>
      </w:r>
      <w:r w:rsidR="006C2049" w:rsidRPr="006C2049">
        <w:rPr>
          <w:position w:val="-10"/>
        </w:rPr>
        <w:object w:dxaOrig="760" w:dyaOrig="320" w14:anchorId="393A4069">
          <v:shape id="_x0000_i1993" type="#_x0000_t75" style="width:35.3pt;height:14.95pt" o:ole="">
            <v:imagedata r:id="rId1976" o:title=""/>
          </v:shape>
          <o:OLEObject Type="Embed" ProgID="Equation.DSMT4" ShapeID="_x0000_i1993" DrawAspect="Content" ObjectID="_1502697901" r:id="rId1977"/>
        </w:object>
      </w:r>
      <w:r w:rsidRPr="00B27FE9">
        <w:t xml:space="preserve">, where </w:t>
      </w:r>
      <w:r w:rsidR="006C2049" w:rsidRPr="006C2049">
        <w:rPr>
          <w:position w:val="-6"/>
        </w:rPr>
        <w:object w:dxaOrig="260" w:dyaOrig="220" w14:anchorId="7A35D4BC">
          <v:shape id="_x0000_i1994" type="#_x0000_t75" style="width:14.25pt;height:14.25pt" o:ole="">
            <v:imagedata r:id="rId1978" o:title=""/>
          </v:shape>
          <o:OLEObject Type="Embed" ProgID="Equation.DSMT4" ShapeID="_x0000_i1994" DrawAspect="Content" ObjectID="_1502697902" r:id="rId1979"/>
        </w:object>
      </w:r>
      <w:r w:rsidRPr="00B27FE9">
        <w:t xml:space="preserve"> is the volumetric flux of solvent relative to the solid and </w:t>
      </w:r>
      <w:r w:rsidR="006C2049" w:rsidRPr="006C2049">
        <w:rPr>
          <w:position w:val="-10"/>
        </w:rPr>
        <w:object w:dxaOrig="160" w:dyaOrig="320" w14:anchorId="01B256CB">
          <v:shape id="_x0000_i1995" type="#_x0000_t75" style="width:7.45pt;height:14.95pt" o:ole="">
            <v:imagedata r:id="rId1980" o:title=""/>
          </v:shape>
          <o:OLEObject Type="Embed" ProgID="Equation.DSMT4" ShapeID="_x0000_i1995" DrawAspect="Content" ObjectID="_1502697903" r:id="rId1981"/>
        </w:object>
      </w:r>
      <w:r w:rsidRPr="00B27FE9">
        <w:t xml:space="preserve"> is the molar flux of solute relative to the solid.  In general, </w:t>
      </w:r>
      <w:r w:rsidR="006C2049" w:rsidRPr="006C2049">
        <w:rPr>
          <w:position w:val="-6"/>
        </w:rPr>
        <w:object w:dxaOrig="260" w:dyaOrig="220" w14:anchorId="32903481">
          <v:shape id="_x0000_i1996" type="#_x0000_t75" style="width:14.25pt;height:14.25pt" o:ole="">
            <v:imagedata r:id="rId1982" o:title=""/>
          </v:shape>
          <o:OLEObject Type="Embed" ProgID="Equation.DSMT4" ShapeID="_x0000_i1996" DrawAspect="Content" ObjectID="_1502697904" r:id="rId1983"/>
        </w:object>
      </w:r>
      <w:r w:rsidRPr="00B27FE9">
        <w:t xml:space="preserve"> and </w:t>
      </w:r>
      <w:r w:rsidR="006C2049" w:rsidRPr="006C2049">
        <w:rPr>
          <w:position w:val="-10"/>
        </w:rPr>
        <w:object w:dxaOrig="160" w:dyaOrig="320" w14:anchorId="389B19E5">
          <v:shape id="_x0000_i1997" type="#_x0000_t75" style="width:7.45pt;height:14.95pt" o:ole="">
            <v:imagedata r:id="rId1984" o:title=""/>
          </v:shape>
          <o:OLEObject Type="Embed" ProgID="Equation.DSMT4" ShapeID="_x0000_i1997" DrawAspect="Content" ObjectID="_1502697905" r:id="rId1985"/>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998" type="#_x0000_t75" style="width:136.55pt;height:79.45pt" o:ole="">
            <v:imagedata r:id="rId1986" o:title=""/>
          </v:shape>
          <o:OLEObject Type="Embed" ProgID="Equation.DSMT4" ShapeID="_x0000_i1998" DrawAspect="Content" ObjectID="_1502697906" r:id="rId1987"/>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999" type="#_x0000_t75" style="width:2in;height:43.45pt" o:ole="">
            <v:imagedata r:id="rId1988" o:title=""/>
          </v:shape>
          <o:OLEObject Type="Embed" ProgID="Equation.DSMT4" ShapeID="_x0000_i1999" DrawAspect="Content" ObjectID="_1502697907" r:id="rId1989"/>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2000" type="#_x0000_t75" style="width:14.25pt;height:14.25pt" o:ole="">
            <v:imagedata r:id="rId1990" o:title=""/>
          </v:shape>
          <o:OLEObject Type="Embed" ProgID="Equation.DSMT4" ShapeID="_x0000_i2000" DrawAspect="Content" ObjectID="_1502697908" r:id="rId1991"/>
        </w:object>
      </w:r>
      <w:r w:rsidRPr="00B27FE9">
        <w:t xml:space="preserve"> is the hydraulic permeability of the solvent through the porous solid matrix; </w:t>
      </w:r>
      <w:r w:rsidR="006C2049" w:rsidRPr="006C2049">
        <w:rPr>
          <w:position w:val="-6"/>
        </w:rPr>
        <w:object w:dxaOrig="200" w:dyaOrig="279" w14:anchorId="495CC30B">
          <v:shape id="_x0000_i2001" type="#_x0000_t75" style="width:7.45pt;height:14.95pt" o:ole="">
            <v:imagedata r:id="rId1992" o:title=""/>
          </v:shape>
          <o:OLEObject Type="Embed" ProgID="Equation.DSMT4" ShapeID="_x0000_i2001" DrawAspect="Content" ObjectID="_1502697909" r:id="rId1993"/>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2002" type="#_x0000_t75" style="width:14.95pt;height:21.75pt" o:ole="">
            <v:imagedata r:id="rId1994" o:title=""/>
          </v:shape>
          <o:OLEObject Type="Embed" ProgID="Equation.DSMT4" ShapeID="_x0000_i2002" DrawAspect="Content" ObjectID="_1502697910" r:id="rId1995"/>
        </w:object>
      </w:r>
      <w:r w:rsidRPr="00B27FE9">
        <w:t xml:space="preserve"> is the solute free diffusivity (frictional interactions with solvent only). </w:t>
      </w:r>
      <w:r w:rsidR="006C2049" w:rsidRPr="006C2049">
        <w:rPr>
          <w:position w:val="-10"/>
        </w:rPr>
        <w:object w:dxaOrig="1080" w:dyaOrig="360" w14:anchorId="1E917B0D">
          <v:shape id="_x0000_i2003" type="#_x0000_t75" style="width:57.75pt;height:21.75pt" o:ole="">
            <v:imagedata r:id="rId1996" o:title=""/>
          </v:shape>
          <o:OLEObject Type="Embed" ProgID="Equation.DSMT4" ShapeID="_x0000_i2003" DrawAspect="Content" ObjectID="_1502697911" r:id="rId1997"/>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850" w:name="_Toc302147290"/>
      <w:r>
        <w:t>Guidelines for Biphasic-Solute Analyses</w:t>
      </w:r>
      <w:bookmarkEnd w:id="1850"/>
    </w:p>
    <w:p w14:paraId="070AFA22" w14:textId="77777777" w:rsidR="00D71BBF" w:rsidRDefault="00D71BBF" w:rsidP="00D71BBF">
      <w:pPr>
        <w:pStyle w:val="Heading4"/>
      </w:pPr>
      <w:bookmarkStart w:id="1851" w:name="_Ref188327319"/>
      <w:bookmarkStart w:id="1852" w:name="_Toc302147291"/>
      <w:r>
        <w:t>Prescribed Boundary Conditions</w:t>
      </w:r>
      <w:bookmarkEnd w:id="1851"/>
      <w:bookmarkEnd w:id="1852"/>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2004" type="#_x0000_t75" style="width:36.7pt;height:21.75pt" o:ole="">
            <v:imagedata r:id="rId1998" o:title=""/>
          </v:shape>
          <o:OLEObject Type="Embed" ProgID="Equation.DSMT4" ShapeID="_x0000_i2004" DrawAspect="Content" ObjectID="_1502697912" r:id="rId1999"/>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2005" type="#_x0000_t75" style="width:14.95pt;height:21.75pt" o:ole="">
            <v:imagedata r:id="rId2000" o:title=""/>
          </v:shape>
          <o:OLEObject Type="Embed" ProgID="Equation.DSMT4" ShapeID="_x0000_i2005" DrawAspect="Content" ObjectID="_1502697913" r:id="rId2001"/>
        </w:object>
      </w:r>
      <w:r>
        <w:t xml:space="preserve">.  It follows that the effective fluid pressure in the external environment is </w:t>
      </w:r>
      <w:r w:rsidR="006C2049" w:rsidRPr="006C2049">
        <w:rPr>
          <w:position w:val="-14"/>
        </w:rPr>
        <w:object w:dxaOrig="1460" w:dyaOrig="400" w14:anchorId="5664ECE6">
          <v:shape id="_x0000_i2006" type="#_x0000_t75" style="width:1in;height:21.75pt" o:ole="">
            <v:imagedata r:id="rId2002" o:title=""/>
          </v:shape>
          <o:OLEObject Type="Embed" ProgID="Equation.DSMT4" ShapeID="_x0000_i2006" DrawAspect="Content" ObjectID="_1502697914" r:id="rId2003"/>
        </w:object>
      </w:r>
      <w:r>
        <w:t xml:space="preserve"> and the effective concentration is </w:t>
      </w:r>
      <w:r w:rsidR="006C2049" w:rsidRPr="006C2049">
        <w:rPr>
          <w:position w:val="-18"/>
        </w:rPr>
        <w:object w:dxaOrig="1100" w:dyaOrig="440" w14:anchorId="4680ABE3">
          <v:shape id="_x0000_i2007" type="#_x0000_t75" style="width:57.75pt;height:21.75pt" o:ole="">
            <v:imagedata r:id="rId2004" o:title=""/>
          </v:shape>
          <o:OLEObject Type="Embed" ProgID="Equation.DSMT4" ShapeID="_x0000_i2007" DrawAspect="Content" ObjectID="_1502697915" r:id="rId2005"/>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2008" type="#_x0000_t75" style="width:14.95pt;height:21.75pt" o:ole="">
            <v:imagedata r:id="rId2006" o:title=""/>
          </v:shape>
          <o:OLEObject Type="Embed" ProgID="Equation.DSMT4" ShapeID="_x0000_i2008" DrawAspect="Content" ObjectID="_1502697916" r:id="rId2007"/>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2009" type="#_x0000_t75" style="width:36.7pt;height:21.75pt" o:ole="">
            <v:imagedata r:id="rId2008" o:title=""/>
          </v:shape>
          <o:OLEObject Type="Embed" ProgID="Equation.DSMT4" ShapeID="_x0000_i2009" DrawAspect="Content" ObjectID="_1502697917" r:id="rId2009"/>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BB6F29">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2010" type="#_x0000_t75" style="width:36.7pt;height:21.75pt" o:ole="">
            <v:imagedata r:id="rId2010" o:title=""/>
          </v:shape>
          <o:OLEObject Type="Embed" ProgID="Equation.DSMT4" ShapeID="_x0000_i2010" DrawAspect="Content" ObjectID="_1502697918" r:id="rId2011"/>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853" w:name="_Toc302147292"/>
      <w:r>
        <w:t>Prescribed Initial Conditions</w:t>
      </w:r>
      <w:bookmarkEnd w:id="1853"/>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2011" type="#_x0000_t75" style="width:14.25pt;height:21.75pt" o:ole="">
            <v:imagedata r:id="rId2012" o:title=""/>
          </v:shape>
          <o:OLEObject Type="Embed" ProgID="Equation.DSMT4" ShapeID="_x0000_i2011" DrawAspect="Content" ObjectID="_1502697919" r:id="rId2013"/>
        </w:object>
      </w:r>
      <w:r w:rsidR="001B33E2">
        <w:t xml:space="preserve"> and effective concentration</w:t>
      </w:r>
      <w:r>
        <w:t xml:space="preserve"> </w:t>
      </w:r>
      <w:r w:rsidR="006C2049" w:rsidRPr="006C2049">
        <w:rPr>
          <w:position w:val="-14"/>
        </w:rPr>
        <w:object w:dxaOrig="240" w:dyaOrig="400" w14:anchorId="0364B65B">
          <v:shape id="_x0000_i2012" type="#_x0000_t75" style="width:14.95pt;height:21.75pt" o:ole="">
            <v:imagedata r:id="rId2014" o:title=""/>
          </v:shape>
          <o:OLEObject Type="Embed" ProgID="Equation.DSMT4" ShapeID="_x0000_i2012" DrawAspect="Content" ObjectID="_1502697920" r:id="rId2015"/>
        </w:object>
      </w:r>
      <w:r>
        <w:t xml:space="preserve">, the initial conditions inside the material should be set to </w:t>
      </w:r>
      <w:r w:rsidR="006C2049" w:rsidRPr="006C2049">
        <w:rPr>
          <w:position w:val="-14"/>
        </w:rPr>
        <w:object w:dxaOrig="720" w:dyaOrig="400" w14:anchorId="6F2EFC64">
          <v:shape id="_x0000_i2013" type="#_x0000_t75" style="width:36.7pt;height:21.75pt" o:ole="">
            <v:imagedata r:id="rId2016" o:title=""/>
          </v:shape>
          <o:OLEObject Type="Embed" ProgID="Equation.DSMT4" ShapeID="_x0000_i2013" DrawAspect="Content" ObjectID="_1502697921" r:id="rId2017"/>
        </w:object>
      </w:r>
      <w:r>
        <w:t xml:space="preserve"> and </w:t>
      </w:r>
      <w:r w:rsidR="006C2049" w:rsidRPr="006C2049">
        <w:rPr>
          <w:position w:val="-14"/>
        </w:rPr>
        <w:object w:dxaOrig="660" w:dyaOrig="400" w14:anchorId="647A3685">
          <v:shape id="_x0000_i2014" type="#_x0000_t75" style="width:36.7pt;height:21.75pt" o:ole="">
            <v:imagedata r:id="rId2018" o:title=""/>
          </v:shape>
          <o:OLEObject Type="Embed" ProgID="Equation.DSMT4" ShapeID="_x0000_i2014" DrawAspect="Content" ObjectID="_1502697922" r:id="rId2019"/>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2015" type="#_x0000_t75" style="width:14.25pt;height:21.75pt" o:ole="">
            <v:imagedata r:id="rId2020" o:title=""/>
          </v:shape>
          <o:OLEObject Type="Embed" ProgID="Equation.DSMT4" ShapeID="_x0000_i2015" DrawAspect="Content" ObjectID="_1502697923" r:id="rId2021"/>
        </w:object>
      </w:r>
      <w:r>
        <w:t xml:space="preserve"> and </w:t>
      </w:r>
      <w:r w:rsidR="006C2049" w:rsidRPr="006C2049">
        <w:rPr>
          <w:position w:val="-14"/>
        </w:rPr>
        <w:object w:dxaOrig="240" w:dyaOrig="400" w14:anchorId="515F2312">
          <v:shape id="_x0000_i2016" type="#_x0000_t75" style="width:14.95pt;height:21.75pt" o:ole="">
            <v:imagedata r:id="rId2022" o:title=""/>
          </v:shape>
          <o:OLEObject Type="Embed" ProgID="Equation.DSMT4" ShapeID="_x0000_i2016" DrawAspect="Content" ObjectID="_1502697924" r:id="rId2023"/>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854" w:name="_Ref192767660"/>
      <w:bookmarkStart w:id="1855" w:name="_Toc302147293"/>
      <w:r w:rsidRPr="0097532C">
        <w:lastRenderedPageBreak/>
        <w:t>General Specification of Biphasic-Solute Materials</w:t>
      </w:r>
      <w:bookmarkEnd w:id="1854"/>
      <w:bookmarkEnd w:id="1855"/>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2017" type="#_x0000_t75" style="width:14.25pt;height:14.25pt" o:ole="">
            <v:imagedata r:id="rId2024" o:title=""/>
          </v:shape>
          <o:OLEObject Type="Embed" ProgID="Equation.DSMT4" ShapeID="_x0000_i2017" DrawAspect="Content" ObjectID="_1502697925" r:id="rId2025"/>
        </w:object>
      </w:r>
      <w:r w:rsidRPr="00B27FE9">
        <w:t xml:space="preserve">, the solute diffusivities </w:t>
      </w:r>
      <w:r w:rsidR="006C2049" w:rsidRPr="006C2049">
        <w:rPr>
          <w:position w:val="-6"/>
        </w:rPr>
        <w:object w:dxaOrig="200" w:dyaOrig="279" w14:anchorId="76635F04">
          <v:shape id="_x0000_i2018" type="#_x0000_t75" style="width:7.45pt;height:14.95pt" o:ole="">
            <v:imagedata r:id="rId2026" o:title=""/>
          </v:shape>
          <o:OLEObject Type="Embed" ProgID="Equation.DSMT4" ShapeID="_x0000_i2018" DrawAspect="Content" ObjectID="_1502697926" r:id="rId2027"/>
        </w:object>
      </w:r>
      <w:r w:rsidRPr="00B27FE9">
        <w:t xml:space="preserve"> and </w:t>
      </w:r>
      <w:r w:rsidR="006C2049" w:rsidRPr="006C2049">
        <w:rPr>
          <w:position w:val="-12"/>
        </w:rPr>
        <w:object w:dxaOrig="279" w:dyaOrig="360" w14:anchorId="42F59649">
          <v:shape id="_x0000_i2019" type="#_x0000_t75" style="width:14.95pt;height:21.75pt" o:ole="">
            <v:imagedata r:id="rId2028" o:title=""/>
          </v:shape>
          <o:OLEObject Type="Embed" ProgID="Equation.DSMT4" ShapeID="_x0000_i2019" DrawAspect="Content" ObjectID="_1502697927" r:id="rId2029"/>
        </w:object>
      </w:r>
      <w:r w:rsidRPr="00B27FE9">
        <w:t xml:space="preserve">, the effective solubility </w:t>
      </w:r>
      <w:r w:rsidR="006C2049" w:rsidRPr="006C2049">
        <w:rPr>
          <w:position w:val="-4"/>
        </w:rPr>
        <w:object w:dxaOrig="220" w:dyaOrig="260" w14:anchorId="28F67EB8">
          <v:shape id="_x0000_i2020" type="#_x0000_t75" style="width:14.25pt;height:14.25pt" o:ole="">
            <v:imagedata r:id="rId2030" o:title=""/>
          </v:shape>
          <o:OLEObject Type="Embed" ProgID="Equation.DSMT4" ShapeID="_x0000_i2020" DrawAspect="Content" ObjectID="_1502697928" r:id="rId2031"/>
        </w:object>
      </w:r>
      <w:r w:rsidRPr="00B27FE9">
        <w:t xml:space="preserve"> and the osmotic coefficient </w:t>
      </w:r>
      <w:r w:rsidR="006C2049" w:rsidRPr="006C2049">
        <w:rPr>
          <w:position w:val="-4"/>
        </w:rPr>
        <w:object w:dxaOrig="260" w:dyaOrig="240" w14:anchorId="44D84E07">
          <v:shape id="_x0000_i2021" type="#_x0000_t75" style="width:14.25pt;height:14.95pt" o:ole="">
            <v:imagedata r:id="rId2032" o:title=""/>
          </v:shape>
          <o:OLEObject Type="Embed" ProgID="Equation.DSMT4" ShapeID="_x0000_i2021" DrawAspect="Content" ObjectID="_1502697929" r:id="rId2033"/>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2022" type="#_x0000_t75" style="width:14.25pt;height:21.75pt" o:ole="">
                  <v:imagedata r:id="rId2034" o:title=""/>
                </v:shape>
                <o:OLEObject Type="Embed" ProgID="Equation.DSMT4" ShapeID="_x0000_i2022" DrawAspect="Content" ObjectID="_1502697930" r:id="rId2035"/>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2023" type="#_x0000_t75" style="width:14.25pt;height:14.25pt" o:ole="">
                  <v:imagedata r:id="rId2036" o:title=""/>
                </v:shape>
                <o:OLEObject Type="Embed" ProgID="Equation.DSMT4" ShapeID="_x0000_i2023" DrawAspect="Content" ObjectID="_1502697931" r:id="rId2037"/>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2024" type="#_x0000_t75" style="width:14.25pt;height:14.95pt" o:ole="">
                  <v:imagedata r:id="rId2038" o:title=""/>
                </v:shape>
                <o:OLEObject Type="Embed" ProgID="Equation.DSMT4" ShapeID="_x0000_i2024" DrawAspect="Content" ObjectID="_1502697932" r:id="rId2039"/>
              </w:object>
            </w:r>
            <w:r w:rsidR="00216706">
              <w:t xml:space="preserve"> </w:t>
            </w:r>
            <w:r w:rsidR="006C2049" w:rsidRPr="006C2049">
              <w:rPr>
                <w:position w:val="-6"/>
              </w:rPr>
              <w:object w:dxaOrig="200" w:dyaOrig="279" w14:anchorId="638E790D">
                <v:shape id="_x0000_i2025" type="#_x0000_t75" style="width:7.45pt;height:14.95pt" o:ole="">
                  <v:imagedata r:id="rId2040" o:title=""/>
                </v:shape>
                <o:OLEObject Type="Embed" ProgID="Equation.DSMT4" ShapeID="_x0000_i2025" DrawAspect="Content" ObjectID="_1502697933" r:id="rId2041"/>
              </w:object>
            </w:r>
            <w:r w:rsidR="006C2049" w:rsidRPr="006C2049">
              <w:rPr>
                <w:position w:val="-12"/>
              </w:rPr>
              <w:object w:dxaOrig="279" w:dyaOrig="360" w14:anchorId="1B5E74C2">
                <v:shape id="_x0000_i2026" type="#_x0000_t75" style="width:14.95pt;height:21.75pt" o:ole="">
                  <v:imagedata r:id="rId2042" o:title=""/>
                </v:shape>
                <o:OLEObject Type="Embed" ProgID="Equation.DSMT4" ShapeID="_x0000_i2026" DrawAspect="Content" ObjectID="_1502697934" r:id="rId2043"/>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2027" type="#_x0000_t75" style="width:28.55pt;height:21.75pt" o:ole="">
            <v:imagedata r:id="rId2044" o:title=""/>
          </v:shape>
          <o:OLEObject Type="Embed" ProgID="Equation.DSMT4" ShapeID="_x0000_i2027" DrawAspect="Content" ObjectID="_1502697935" r:id="rId2045"/>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1856" w:author="Gerard" w:date="2015-08-25T18:31:00Z">
        <w:r w:rsidR="00BB6F29">
          <w:t>4.7.2</w:t>
        </w:r>
      </w:ins>
      <w:del w:id="1857"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BB6F29">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2028" type="#_x0000_t75" style="width:7.45pt;height:14.95pt" o:ole="">
                  <v:imagedata r:id="rId2046" o:title=""/>
                </v:shape>
                <o:OLEObject Type="Embed" ProgID="Equation.DSMT4" ShapeID="_x0000_i2028" DrawAspect="Content" ObjectID="_1502697936" r:id="rId2047"/>
              </w:object>
            </w:r>
            <w:r>
              <w:t xml:space="preserve"> and </w:t>
            </w:r>
            <w:r w:rsidR="006C2049" w:rsidRPr="006C2049">
              <w:rPr>
                <w:position w:val="-12"/>
              </w:rPr>
              <w:object w:dxaOrig="279" w:dyaOrig="360" w14:anchorId="31B0FA6E">
                <v:shape id="_x0000_i2029" type="#_x0000_t75" style="width:14.95pt;height:21.75pt" o:ole="">
                  <v:imagedata r:id="rId2048" o:title=""/>
                </v:shape>
                <o:OLEObject Type="Embed" ProgID="Equation.DSMT4" ShapeID="_x0000_i2029" DrawAspect="Content" ObjectID="_1502697937" r:id="rId2049"/>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2030" type="#_x0000_t75" style="width:14.25pt;height:14.25pt" o:ole="">
                  <v:imagedata r:id="rId2050" o:title=""/>
                </v:shape>
                <o:OLEObject Type="Embed" ProgID="Equation.DSMT4" ShapeID="_x0000_i2030" DrawAspect="Content" ObjectID="_1502697938" r:id="rId2051"/>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1858" w:author="Gerard" w:date="2015-08-25T18:31:00Z">
        <w:r w:rsidR="00BB6F29">
          <w:t>4.8.3</w:t>
        </w:r>
      </w:ins>
      <w:del w:id="1859"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1860" w:author="Gerard" w:date="2015-08-25T18:31:00Z">
        <w:r w:rsidR="00BB6F29">
          <w:t>4.8.4</w:t>
        </w:r>
      </w:ins>
      <w:del w:id="1861"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2031" type="#_x0000_t75" style="width:14.95pt;height:14.25pt" o:ole="">
            <v:imagedata r:id="rId2052" o:title=""/>
          </v:shape>
          <o:OLEObject Type="Embed" ProgID="Equation.DSMT4" ShapeID="_x0000_i2031" DrawAspect="Content" ObjectID="_1502697939" r:id="rId2053"/>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2032" type="#_x0000_t75" style="width:7.45pt;height:14.95pt" o:ole="">
            <v:imagedata r:id="rId2054" o:title=""/>
          </v:shape>
          <o:OLEObject Type="Embed" ProgID="Equation.DSMT4" ShapeID="_x0000_i2032" DrawAspect="Content" ObjectID="_1502697940" r:id="rId2055"/>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862" w:name="_Ref162420101"/>
      <w:bookmarkStart w:id="1863" w:name="_Toc302147294"/>
      <w:r w:rsidRPr="0097532C">
        <w:lastRenderedPageBreak/>
        <w:t>Diffusivity Materials</w:t>
      </w:r>
      <w:bookmarkEnd w:id="1862"/>
      <w:bookmarkEnd w:id="1863"/>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2033" type="#_x0000_t75" style="width:7.45pt;height:14.95pt" o:ole="">
            <v:imagedata r:id="rId2056" o:title=""/>
          </v:shape>
          <o:OLEObject Type="Embed" ProgID="Equation.DSMT4" ShapeID="_x0000_i2033" DrawAspect="Content" ObjectID="_1502697941" r:id="rId2057"/>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864" w:name="_Toc302147295"/>
      <w:r w:rsidRPr="00B27FE9">
        <w:t>Constant Isotropic Diffusivity</w:t>
      </w:r>
      <w:bookmarkEnd w:id="1864"/>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2034" type="#_x0000_t75" style="width:14.95pt;height:21.75pt" o:ole="">
                  <v:imagedata r:id="rId2058" o:title=""/>
                </v:shape>
                <o:OLEObject Type="Embed" ProgID="Equation.DSMT4" ShapeID="_x0000_i2034" DrawAspect="Content" ObjectID="_1502697942" r:id="rId2059"/>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2035" type="#_x0000_t75" style="width:14.25pt;height:14.95pt" o:ole="">
                  <v:imagedata r:id="rId2060" o:title=""/>
                </v:shape>
                <o:OLEObject Type="Embed" ProgID="Equation.DSMT4" ShapeID="_x0000_i2035" DrawAspect="Content" ObjectID="_1502697943" r:id="rId2061"/>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2036" type="#_x0000_t75" style="width:36.7pt;height:14.95pt" o:ole="">
            <v:imagedata r:id="rId2062" o:title=""/>
          </v:shape>
          <o:OLEObject Type="Embed" ProgID="Equation.DSMT4" ShapeID="_x0000_i2036" DrawAspect="Content" ObjectID="_1502697944" r:id="rId2063"/>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2037" type="#_x0000_t75" style="width:14.25pt;height:14.95pt" o:ole="">
            <v:imagedata r:id="rId2064" o:title=""/>
          </v:shape>
          <o:OLEObject Type="Embed" ProgID="Equation.DSMT4" ShapeID="_x0000_i2037" DrawAspect="Content" ObjectID="_1502697945" r:id="rId2065"/>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2038" type="#_x0000_t75" style="width:36.7pt;height:21.75pt" o:ole="">
            <v:imagedata r:id="rId2066" o:title=""/>
          </v:shape>
          <o:OLEObject Type="Embed" ProgID="Equation.DSMT4" ShapeID="_x0000_i2038" DrawAspect="Content" ObjectID="_1502697946" r:id="rId2067"/>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865" w:name="_Toc302147296"/>
      <w:r>
        <w:lastRenderedPageBreak/>
        <w:t>Constant Orthotropic Diffusivity</w:t>
      </w:r>
      <w:bookmarkEnd w:id="1865"/>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2039" type="#_x0000_t75" style="width:14.95pt;height:21.75pt" o:ole="">
                  <v:imagedata r:id="rId2068" o:title=""/>
                </v:shape>
                <o:OLEObject Type="Embed" ProgID="Equation.DSMT4" ShapeID="_x0000_i2039" DrawAspect="Content" ObjectID="_1502697947" r:id="rId2069"/>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2040" type="#_x0000_t75" style="width:14.25pt;height:14.95pt" o:ole="">
                  <v:imagedata r:id="rId2070" o:title=""/>
                </v:shape>
                <o:OLEObject Type="Embed" ProgID="Equation.DSMT4" ShapeID="_x0000_i2040" DrawAspect="Content" ObjectID="_1502697948" r:id="rId2071"/>
              </w:object>
            </w:r>
            <w:r>
              <w:t xml:space="preserve"> along orthogonal directions (</w:t>
            </w:r>
            <w:r w:rsidR="006C2049" w:rsidRPr="006C2049">
              <w:rPr>
                <w:position w:val="-10"/>
              </w:rPr>
              <w:object w:dxaOrig="920" w:dyaOrig="320" w14:anchorId="20D760EA">
                <v:shape id="_x0000_i2041" type="#_x0000_t75" style="width:43.45pt;height:14.95pt" o:ole="">
                  <v:imagedata r:id="rId2072" o:title=""/>
                </v:shape>
                <o:OLEObject Type="Embed" ProgID="Equation.DSMT4" ShapeID="_x0000_i2041" DrawAspect="Content" ObjectID="_1502697949" r:id="rId2073"/>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2042" type="#_x0000_t75" style="width:86.25pt;height:36.7pt" o:ole="">
            <v:imagedata r:id="rId2074" o:title=""/>
          </v:shape>
          <o:OLEObject Type="Embed" ProgID="Equation.DSMT4" ShapeID="_x0000_i2042" DrawAspect="Content" ObjectID="_1502697950" r:id="rId2075"/>
        </w:object>
      </w:r>
    </w:p>
    <w:p w14:paraId="52FE8279" w14:textId="2F658F16" w:rsidR="006A0BC1" w:rsidRDefault="006A0BC1" w:rsidP="006A0BC1">
      <w:r>
        <w:t xml:space="preserve">where </w:t>
      </w:r>
      <w:r w:rsidR="006C2049" w:rsidRPr="006C2049">
        <w:rPr>
          <w:position w:val="-12"/>
        </w:rPr>
        <w:object w:dxaOrig="320" w:dyaOrig="360" w14:anchorId="2AEAB6EA">
          <v:shape id="_x0000_i2043" type="#_x0000_t75" style="width:14.95pt;height:21.75pt" o:ole="">
            <v:imagedata r:id="rId2076" o:title=""/>
          </v:shape>
          <o:OLEObject Type="Embed" ProgID="Equation.DSMT4" ShapeID="_x0000_i2043" DrawAspect="Content" ObjectID="_1502697951" r:id="rId2077"/>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xml:space="preserve">).  For this material model, </w:t>
      </w:r>
      <w:r w:rsidR="006C2049" w:rsidRPr="006C2049">
        <w:rPr>
          <w:position w:val="-6"/>
        </w:rPr>
        <w:object w:dxaOrig="300" w:dyaOrig="320" w14:anchorId="12171133">
          <v:shape id="_x0000_i2044" type="#_x0000_t75" style="width:14.25pt;height:14.95pt" o:ole="">
            <v:imagedata r:id="rId2078" o:title=""/>
          </v:shape>
          <o:OLEObject Type="Embed" ProgID="Equation.DSMT4" ShapeID="_x0000_i2044" DrawAspect="Content" ObjectID="_1502697952" r:id="rId2079"/>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2045" type="#_x0000_t75" style="width:35.3pt;height:21.75pt" o:ole="">
            <v:imagedata r:id="rId2080" o:title=""/>
          </v:shape>
          <o:OLEObject Type="Embed" ProgID="Equation.DSMT4" ShapeID="_x0000_i2045" DrawAspect="Content" ObjectID="_1502697953" r:id="rId2081"/>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866" w:name="_Toc302147297"/>
      <w:r>
        <w:lastRenderedPageBreak/>
        <w:t>Referentially Isotropic Diffusivity</w:t>
      </w:r>
      <w:bookmarkEnd w:id="1866"/>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2046" type="#_x0000_t75" style="width:14.95pt;height:21.75pt" o:ole="">
                  <v:imagedata r:id="rId2082" o:title=""/>
                </v:shape>
                <o:OLEObject Type="Embed" ProgID="Equation.DSMT4" ShapeID="_x0000_i2046" DrawAspect="Content" ObjectID="_1502697954" r:id="rId2083"/>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2047" type="#_x0000_t75" style="width:21.75pt;height:21.75pt" o:ole="">
                  <v:imagedata r:id="rId2084" o:title=""/>
                </v:shape>
                <o:OLEObject Type="Embed" ProgID="Equation.DSMT4" ShapeID="_x0000_i2047" DrawAspect="Content" ObjectID="_1502697955" r:id="rId2085"/>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2048" type="#_x0000_t75" style="width:14.95pt;height:21.75pt" o:ole="">
                  <v:imagedata r:id="rId2086" o:title=""/>
                </v:shape>
                <o:OLEObject Type="Embed" ProgID="Equation.DSMT4" ShapeID="_x0000_i2048" DrawAspect="Content" ObjectID="_1502697956" r:id="rId2087"/>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2049" type="#_x0000_t75" style="width:21.75pt;height:21.75pt" o:ole="">
                  <v:imagedata r:id="rId2088" o:title=""/>
                </v:shape>
                <o:OLEObject Type="Embed" ProgID="Equation.DSMT4" ShapeID="_x0000_i2049" DrawAspect="Content" ObjectID="_1502697957" r:id="rId2089"/>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2050" type="#_x0000_t75" style="width:14.95pt;height:14.25pt" o:ole="">
                  <v:imagedata r:id="rId2090" o:title=""/>
                </v:shape>
                <o:OLEObject Type="Embed" ProgID="Equation.DSMT4" ShapeID="_x0000_i2050" DrawAspect="Content" ObjectID="_1502697958" r:id="rId2091"/>
              </w:object>
            </w:r>
            <w:r>
              <w:t xml:space="preserve"> (</w:t>
            </w:r>
            <w:r w:rsidR="006C2049" w:rsidRPr="006C2049">
              <w:rPr>
                <w:position w:val="-6"/>
              </w:rPr>
              <w:object w:dxaOrig="680" w:dyaOrig="279" w14:anchorId="7B2C66C0">
                <v:shape id="_x0000_i2051" type="#_x0000_t75" style="width:36.7pt;height:14.95pt" o:ole="">
                  <v:imagedata r:id="rId2092" o:title=""/>
                </v:shape>
                <o:OLEObject Type="Embed" ProgID="Equation.DSMT4" ShapeID="_x0000_i2051" DrawAspect="Content" ObjectID="_1502697959" r:id="rId2093"/>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2052" type="#_x0000_t75" style="width:14.95pt;height:14.25pt" o:ole="">
                  <v:imagedata r:id="rId2094" o:title=""/>
                </v:shape>
                <o:OLEObject Type="Embed" ProgID="Equation.DSMT4" ShapeID="_x0000_i2052" DrawAspect="Content" ObjectID="_1502697960" r:id="rId2095"/>
              </w:object>
            </w:r>
            <w:r>
              <w:t xml:space="preserve"> (</w:t>
            </w:r>
            <w:r w:rsidR="006C2049" w:rsidRPr="006C2049">
              <w:rPr>
                <w:position w:val="-6"/>
              </w:rPr>
              <w:object w:dxaOrig="580" w:dyaOrig="279" w14:anchorId="01098557">
                <v:shape id="_x0000_i2053" type="#_x0000_t75" style="width:28.55pt;height:14.95pt" o:ole="">
                  <v:imagedata r:id="rId2096" o:title=""/>
                </v:shape>
                <o:OLEObject Type="Embed" ProgID="Equation.DSMT4" ShapeID="_x0000_i2053" DrawAspect="Content" ObjectID="_1502697961" r:id="rId2097"/>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2054" type="#_x0000_t75" style="width:3in;height:35.3pt" o:ole="">
            <v:imagedata r:id="rId2098" o:title=""/>
          </v:shape>
          <o:OLEObject Type="Embed" ProgID="Equation.DSMT4" ShapeID="_x0000_i2054" DrawAspect="Content" ObjectID="_1502697962" r:id="rId2099"/>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2055" type="#_x0000_t75" style="width:14.25pt;height:14.95pt" o:ole="">
            <v:imagedata r:id="rId2100" o:title=""/>
          </v:shape>
          <o:OLEObject Type="Embed" ProgID="Equation.DSMT4" ShapeID="_x0000_i2055" DrawAspect="Content" ObjectID="_1502697963" r:id="rId2101"/>
        </w:object>
      </w:r>
      <w:r>
        <w:rPr>
          <w:i/>
        </w:rPr>
        <w:t xml:space="preserve"> </w:t>
      </w:r>
      <w:r>
        <w:t xml:space="preserve">is the jacobian of the deformation, i.e. </w:t>
      </w:r>
      <w:r w:rsidR="006C2049" w:rsidRPr="006C2049">
        <w:rPr>
          <w:position w:val="-6"/>
        </w:rPr>
        <w:object w:dxaOrig="940" w:dyaOrig="279" w14:anchorId="3773395E">
          <v:shape id="_x0000_i2056" type="#_x0000_t75" style="width:50.25pt;height:14.95pt" o:ole="">
            <v:imagedata r:id="rId2102" o:title=""/>
          </v:shape>
          <o:OLEObject Type="Embed" ProgID="Equation.DSMT4" ShapeID="_x0000_i2056" DrawAspect="Content" ObjectID="_1502697964" r:id="rId2103"/>
        </w:object>
      </w:r>
      <w:r>
        <w:t xml:space="preserve"> where </w:t>
      </w:r>
      <w:r w:rsidR="006C2049" w:rsidRPr="006C2049">
        <w:rPr>
          <w:position w:val="-4"/>
        </w:rPr>
        <w:object w:dxaOrig="220" w:dyaOrig="260" w14:anchorId="10C9BD98">
          <v:shape id="_x0000_i2057" type="#_x0000_t75" style="width:14.25pt;height:14.25pt" o:ole="">
            <v:imagedata r:id="rId2104" o:title=""/>
          </v:shape>
          <o:OLEObject Type="Embed" ProgID="Equation.DSMT4" ShapeID="_x0000_i2057" DrawAspect="Content" ObjectID="_1502697965" r:id="rId2105"/>
        </w:object>
      </w:r>
      <w:r>
        <w:rPr>
          <w:b/>
        </w:rPr>
        <w:t xml:space="preserve"> </w:t>
      </w:r>
      <w:r>
        <w:t xml:space="preserve">is the deformation gradient, and </w:t>
      </w:r>
      <w:r w:rsidR="006C2049" w:rsidRPr="006C2049">
        <w:rPr>
          <w:position w:val="-6"/>
        </w:rPr>
        <w:object w:dxaOrig="960" w:dyaOrig="320" w14:anchorId="089DF242">
          <v:shape id="_x0000_i2058" type="#_x0000_t75" style="width:50.25pt;height:14.95pt" o:ole="">
            <v:imagedata r:id="rId2106" o:title=""/>
          </v:shape>
          <o:OLEObject Type="Embed" ProgID="Equation.DSMT4" ShapeID="_x0000_i2058" DrawAspect="Content" ObjectID="_1502697966" r:id="rId2107"/>
        </w:object>
      </w:r>
      <w:r>
        <w:t xml:space="preserve"> is the left Cauchy-Green tensor.  Note that the diffusivity in the reference state (</w:t>
      </w:r>
      <w:r w:rsidR="006C2049" w:rsidRPr="006C2049">
        <w:rPr>
          <w:position w:val="-4"/>
        </w:rPr>
        <w:object w:dxaOrig="560" w:dyaOrig="260" w14:anchorId="102FCEFB">
          <v:shape id="_x0000_i2059" type="#_x0000_t75" style="width:28.55pt;height:14.25pt" o:ole="">
            <v:imagedata r:id="rId2108" o:title=""/>
          </v:shape>
          <o:OLEObject Type="Embed" ProgID="Equation.DSMT4" ShapeID="_x0000_i2059" DrawAspect="Content" ObjectID="_1502697967" r:id="rId2109"/>
        </w:object>
      </w:r>
      <w:r>
        <w:t xml:space="preserve">) is isotropic and given by </w:t>
      </w:r>
      <w:r w:rsidR="006C2049" w:rsidRPr="006C2049">
        <w:rPr>
          <w:position w:val="-14"/>
        </w:rPr>
        <w:object w:dxaOrig="2060" w:dyaOrig="400" w14:anchorId="7007B024">
          <v:shape id="_x0000_i2060" type="#_x0000_t75" style="width:100.55pt;height:21.75pt" o:ole="">
            <v:imagedata r:id="rId2110" o:title=""/>
          </v:shape>
          <o:OLEObject Type="Embed" ProgID="Equation.DSMT4" ShapeID="_x0000_i2060" DrawAspect="Content" ObjectID="_1502697968" r:id="rId2111"/>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867" w:name="_Toc302147298"/>
      <w:r>
        <w:lastRenderedPageBreak/>
        <w:t>Referentially Orthotropic Diffusivity</w:t>
      </w:r>
      <w:bookmarkEnd w:id="1867"/>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2061" type="#_x0000_t75" style="width:14.95pt;height:21.75pt" o:ole="">
                  <v:imagedata r:id="rId2112" o:title=""/>
                </v:shape>
                <o:OLEObject Type="Embed" ProgID="Equation.DSMT4" ShapeID="_x0000_i2061" DrawAspect="Content" ObjectID="_1502697969" r:id="rId2113"/>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2062" type="#_x0000_t75" style="width:21.75pt;height:21.75pt" o:ole="">
                  <v:imagedata r:id="rId2114" o:title=""/>
                </v:shape>
                <o:OLEObject Type="Embed" ProgID="Equation.DSMT4" ShapeID="_x0000_i2062" DrawAspect="Content" ObjectID="_1502697970" r:id="rId2115"/>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2063" type="#_x0000_t75" style="width:14.95pt;height:21.75pt" o:ole="">
                  <v:imagedata r:id="rId2116" o:title=""/>
                </v:shape>
                <o:OLEObject Type="Embed" ProgID="Equation.DSMT4" ShapeID="_x0000_i2063" DrawAspect="Content" ObjectID="_1502697971" r:id="rId2117"/>
              </w:object>
            </w:r>
            <w:r>
              <w:t xml:space="preserve"> along orthogonal directions (</w:t>
            </w:r>
            <w:r w:rsidR="006C2049" w:rsidRPr="006C2049">
              <w:rPr>
                <w:position w:val="-10"/>
              </w:rPr>
              <w:object w:dxaOrig="920" w:dyaOrig="320" w14:anchorId="45E884C3">
                <v:shape id="_x0000_i2064" type="#_x0000_t75" style="width:43.45pt;height:14.95pt" o:ole="">
                  <v:imagedata r:id="rId2118" o:title=""/>
                </v:shape>
                <o:OLEObject Type="Embed" ProgID="Equation.DSMT4" ShapeID="_x0000_i2064" DrawAspect="Content" ObjectID="_1502697972" r:id="rId2119"/>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2065" type="#_x0000_t75" style="width:21.75pt;height:21.75pt" o:ole="">
                  <v:imagedata r:id="rId2120" o:title=""/>
                </v:shape>
                <o:OLEObject Type="Embed" ProgID="Equation.DSMT4" ShapeID="_x0000_i2065" DrawAspect="Content" ObjectID="_1502697973" r:id="rId2121"/>
              </w:object>
            </w:r>
            <w:r>
              <w:t xml:space="preserve"> along orthogonal directions (</w:t>
            </w:r>
            <w:r w:rsidR="006C2049" w:rsidRPr="006C2049">
              <w:rPr>
                <w:position w:val="-10"/>
              </w:rPr>
              <w:object w:dxaOrig="920" w:dyaOrig="320" w14:anchorId="73F4E012">
                <v:shape id="_x0000_i2066" type="#_x0000_t75" style="width:43.45pt;height:14.95pt" o:ole="">
                  <v:imagedata r:id="rId2122" o:title=""/>
                </v:shape>
                <o:OLEObject Type="Embed" ProgID="Equation.DSMT4" ShapeID="_x0000_i2066" DrawAspect="Content" ObjectID="_1502697974" r:id="rId2123"/>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2067" type="#_x0000_t75" style="width:21.75pt;height:21.75pt" o:ole="">
                  <v:imagedata r:id="rId2124" o:title=""/>
                </v:shape>
                <o:OLEObject Type="Embed" ProgID="Equation.DSMT4" ShapeID="_x0000_i2067" DrawAspect="Content" ObjectID="_1502697975" r:id="rId2125"/>
              </w:object>
            </w:r>
            <w:r>
              <w:t xml:space="preserve"> (</w:t>
            </w:r>
            <w:r w:rsidR="006C2049" w:rsidRPr="006C2049">
              <w:rPr>
                <w:position w:val="-12"/>
              </w:rPr>
              <w:object w:dxaOrig="760" w:dyaOrig="360" w14:anchorId="715183C1">
                <v:shape id="_x0000_i2068" type="#_x0000_t75" style="width:35.3pt;height:21.75pt" o:ole="">
                  <v:imagedata r:id="rId2126" o:title=""/>
                </v:shape>
                <o:OLEObject Type="Embed" ProgID="Equation.DSMT4" ShapeID="_x0000_i2068" DrawAspect="Content" ObjectID="_1502697976" r:id="rId2127"/>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2069" type="#_x0000_t75" style="width:21.75pt;height:21.75pt" o:ole="">
                  <v:imagedata r:id="rId2128" o:title=""/>
                </v:shape>
                <o:OLEObject Type="Embed" ProgID="Equation.DSMT4" ShapeID="_x0000_i2069" DrawAspect="Content" ObjectID="_1502697977" r:id="rId2129"/>
              </w:object>
            </w:r>
            <w:r>
              <w:t xml:space="preserve"> (</w:t>
            </w:r>
            <w:r w:rsidR="006C2049" w:rsidRPr="006C2049">
              <w:rPr>
                <w:position w:val="-10"/>
              </w:rPr>
              <w:object w:dxaOrig="920" w:dyaOrig="320" w14:anchorId="45FB35E1">
                <v:shape id="_x0000_i2070" type="#_x0000_t75" style="width:43.45pt;height:14.95pt" o:ole="">
                  <v:imagedata r:id="rId2130" o:title=""/>
                </v:shape>
                <o:OLEObject Type="Embed" ProgID="Equation.DSMT4" ShapeID="_x0000_i2070" DrawAspect="Content" ObjectID="_1502697978" r:id="rId2131"/>
              </w:object>
            </w:r>
            <w:r>
              <w:t xml:space="preserve">, </w:t>
            </w:r>
            <w:r w:rsidR="006C2049" w:rsidRPr="006C2049">
              <w:rPr>
                <w:position w:val="-12"/>
              </w:rPr>
              <w:object w:dxaOrig="760" w:dyaOrig="360" w14:anchorId="173C215F">
                <v:shape id="_x0000_i2071" type="#_x0000_t75" style="width:35.3pt;height:21.75pt" o:ole="">
                  <v:imagedata r:id="rId2132" o:title=""/>
                </v:shape>
                <o:OLEObject Type="Embed" ProgID="Equation.DSMT4" ShapeID="_x0000_i2071" DrawAspect="Content" ObjectID="_1502697979" r:id="rId2133"/>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2072" type="#_x0000_t75" style="width:14.25pt;height:21.75pt" o:ole="">
                  <v:imagedata r:id="rId2134" o:title=""/>
                </v:shape>
                <o:OLEObject Type="Embed" ProgID="Equation.DSMT4" ShapeID="_x0000_i2072" DrawAspect="Content" ObjectID="_1502697980" r:id="rId2135"/>
              </w:object>
            </w:r>
            <w:r>
              <w:t xml:space="preserve"> (</w:t>
            </w:r>
            <w:r w:rsidR="006C2049" w:rsidRPr="006C2049">
              <w:rPr>
                <w:position w:val="-12"/>
              </w:rPr>
              <w:object w:dxaOrig="660" w:dyaOrig="360" w14:anchorId="6BBB1558">
                <v:shape id="_x0000_i2073" type="#_x0000_t75" style="width:36.7pt;height:21.75pt" o:ole="">
                  <v:imagedata r:id="rId2136" o:title=""/>
                </v:shape>
                <o:OLEObject Type="Embed" ProgID="Equation.DSMT4" ShapeID="_x0000_i2073" DrawAspect="Content" ObjectID="_1502697981" r:id="rId2137"/>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2074" type="#_x0000_t75" style="width:14.25pt;height:21.75pt" o:ole="">
                  <v:imagedata r:id="rId2138" o:title=""/>
                </v:shape>
                <o:OLEObject Type="Embed" ProgID="Equation.DSMT4" ShapeID="_x0000_i2074" DrawAspect="Content" ObjectID="_1502697982" r:id="rId2139"/>
              </w:object>
            </w:r>
            <w:r>
              <w:t xml:space="preserve"> (</w:t>
            </w:r>
            <w:r w:rsidR="006C2049" w:rsidRPr="006C2049">
              <w:rPr>
                <w:position w:val="-10"/>
              </w:rPr>
              <w:object w:dxaOrig="920" w:dyaOrig="320" w14:anchorId="7E48D45C">
                <v:shape id="_x0000_i2075" type="#_x0000_t75" style="width:43.45pt;height:14.95pt" o:ole="">
                  <v:imagedata r:id="rId2140" o:title=""/>
                </v:shape>
                <o:OLEObject Type="Embed" ProgID="Equation.DSMT4" ShapeID="_x0000_i2075" DrawAspect="Content" ObjectID="_1502697983" r:id="rId2141"/>
              </w:object>
            </w:r>
            <w:r>
              <w:t xml:space="preserve">, </w:t>
            </w:r>
            <w:r w:rsidR="006C2049" w:rsidRPr="006C2049">
              <w:rPr>
                <w:position w:val="-12"/>
              </w:rPr>
              <w:object w:dxaOrig="680" w:dyaOrig="360" w14:anchorId="51267322">
                <v:shape id="_x0000_i2076" type="#_x0000_t75" style="width:36.7pt;height:21.75pt" o:ole="">
                  <v:imagedata r:id="rId2142" o:title=""/>
                </v:shape>
                <o:OLEObject Type="Embed" ProgID="Equation.DSMT4" ShapeID="_x0000_i2076" DrawAspect="Content" ObjectID="_1502697984" r:id="rId2143"/>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2077" type="#_x0000_t75" style="width:187.45pt;height:36.7pt" o:ole="">
            <v:imagedata r:id="rId2144" o:title=""/>
          </v:shape>
          <o:OLEObject Type="Embed" ProgID="Equation.DSMT4" ShapeID="_x0000_i2077" DrawAspect="Content" ObjectID="_1502697985" r:id="rId2145"/>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2078" type="#_x0000_t75" style="width:209.2pt;height:122.25pt" o:ole="">
            <v:imagedata r:id="rId2146" o:title=""/>
          </v:shape>
          <o:OLEObject Type="Embed" ProgID="Equation.DSMT4" ShapeID="_x0000_i2078" DrawAspect="Content" ObjectID="_1502697986" r:id="rId2147"/>
        </w:object>
      </w:r>
      <w:r>
        <w:t>,</w:t>
      </w:r>
    </w:p>
    <w:p w14:paraId="5A484DDC" w14:textId="6F9D0744" w:rsidR="006A0BC1" w:rsidRDefault="006C2049" w:rsidP="006A0BC1">
      <w:r w:rsidRPr="006C2049">
        <w:rPr>
          <w:position w:val="-6"/>
        </w:rPr>
        <w:object w:dxaOrig="220" w:dyaOrig="279" w14:anchorId="17280668">
          <v:shape id="_x0000_i2079" type="#_x0000_t75" style="width:14.25pt;height:14.95pt" o:ole="">
            <v:imagedata r:id="rId2148" o:title=""/>
          </v:shape>
          <o:OLEObject Type="Embed" ProgID="Equation.DSMT4" ShapeID="_x0000_i2079" DrawAspect="Content" ObjectID="_1502697987" r:id="rId2149"/>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2080" type="#_x0000_t75" style="width:50.25pt;height:14.95pt" o:ole="">
            <v:imagedata r:id="rId2150" o:title=""/>
          </v:shape>
          <o:OLEObject Type="Embed" ProgID="Equation.DSMT4" ShapeID="_x0000_i2080" DrawAspect="Content" ObjectID="_1502697988" r:id="rId2151"/>
        </w:object>
      </w:r>
      <w:r w:rsidR="006A0BC1">
        <w:t xml:space="preserve"> where</w:t>
      </w:r>
      <w:r w:rsidR="006A0BC1">
        <w:rPr>
          <w:b/>
        </w:rPr>
        <w:t xml:space="preserve"> </w:t>
      </w:r>
      <w:r w:rsidRPr="006C2049">
        <w:rPr>
          <w:b/>
          <w:position w:val="-4"/>
        </w:rPr>
        <w:object w:dxaOrig="220" w:dyaOrig="260" w14:anchorId="2014D149">
          <v:shape id="_x0000_i2081" type="#_x0000_t75" style="width:14.25pt;height:14.25pt" o:ole="">
            <v:imagedata r:id="rId2152" o:title=""/>
          </v:shape>
          <o:OLEObject Type="Embed" ProgID="Equation.DSMT4" ShapeID="_x0000_i2081" DrawAspect="Content" ObjectID="_1502697989" r:id="rId2153"/>
        </w:object>
      </w:r>
      <w:r w:rsidR="006A0BC1" w:rsidRPr="00A16AEB">
        <w:t xml:space="preserve"> </w:t>
      </w:r>
      <w:r w:rsidR="006A0BC1">
        <w:t xml:space="preserve">is the deformation gradient.  </w:t>
      </w:r>
      <w:r w:rsidRPr="006C2049">
        <w:rPr>
          <w:position w:val="-12"/>
        </w:rPr>
        <w:object w:dxaOrig="360" w:dyaOrig="360" w14:anchorId="60D87A8F">
          <v:shape id="_x0000_i2082" type="#_x0000_t75" style="width:21.75pt;height:21.75pt" o:ole="">
            <v:imagedata r:id="rId2154" o:title=""/>
          </v:shape>
          <o:OLEObject Type="Embed" ProgID="Equation.DSMT4" ShapeID="_x0000_i2082" DrawAspect="Content" ObjectID="_1502697990" r:id="rId2155"/>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2083" type="#_x0000_t75" style="width:165.75pt;height:21.75pt" o:ole="">
            <v:imagedata r:id="rId2156" o:title=""/>
          </v:shape>
          <o:OLEObject Type="Embed" ProgID="Equation.DSMT4" ShapeID="_x0000_i2083" DrawAspect="Content" ObjectID="_1502697991" r:id="rId2157"/>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2084" type="#_x0000_t75" style="width:14.95pt;height:21.75pt" o:ole="">
            <v:imagedata r:id="rId2158" o:title=""/>
          </v:shape>
          <o:OLEObject Type="Embed" ProgID="Equation.DSMT4" ShapeID="_x0000_i2084" DrawAspect="Content" ObjectID="_1502697992" r:id="rId2159"/>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2085" type="#_x0000_t75" style="width:28.55pt;height:14.25pt" o:ole="">
            <v:imagedata r:id="rId2160" o:title=""/>
          </v:shape>
          <o:OLEObject Type="Embed" ProgID="Equation.DSMT4" ShapeID="_x0000_i2085" DrawAspect="Content" ObjectID="_1502697993" r:id="rId2161"/>
        </w:object>
      </w:r>
      <w:r>
        <w:t xml:space="preserve">) is given by </w:t>
      </w:r>
      <w:r w:rsidR="006C2049" w:rsidRPr="006C2049">
        <w:rPr>
          <w:position w:val="-28"/>
        </w:rPr>
        <w:object w:dxaOrig="3100" w:dyaOrig="680" w14:anchorId="4C8BDAC1">
          <v:shape id="_x0000_i2086" type="#_x0000_t75" style="width:158.25pt;height:36.7pt" o:ole="">
            <v:imagedata r:id="rId2162" o:title=""/>
          </v:shape>
          <o:OLEObject Type="Embed" ProgID="Equation.DSMT4" ShapeID="_x0000_i2086" DrawAspect="Content" ObjectID="_1502697994" r:id="rId2163"/>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868" w:name="_Toc302147299"/>
      <w:r>
        <w:lastRenderedPageBreak/>
        <w:t>Albro Isotropic Diffusivity</w:t>
      </w:r>
      <w:bookmarkEnd w:id="1868"/>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2087" type="#_x0000_t75" style="width:14.95pt;height:21.75pt" o:ole="">
                  <v:imagedata r:id="rId2164" o:title=""/>
                </v:shape>
                <o:OLEObject Type="Embed" ProgID="Equation.DSMT4" ShapeID="_x0000_i2087" DrawAspect="Content" ObjectID="_1502697995" r:id="rId2165"/>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2088" type="#_x0000_t75" style="width:14.95pt;height:21.75pt" o:ole="">
                  <v:imagedata r:id="rId2166" o:title=""/>
                </v:shape>
                <o:OLEObject Type="Embed" ProgID="Equation.DSMT4" ShapeID="_x0000_i2088" DrawAspect="Content" ObjectID="_1502697996" r:id="rId2167"/>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2089" type="#_x0000_t75" style="width:14.25pt;height:21.75pt" o:ole="">
                  <v:imagedata r:id="rId2168" o:title=""/>
                </v:shape>
                <o:OLEObject Type="Embed" ProgID="Equation.DSMT4" ShapeID="_x0000_i2089" DrawAspect="Content" ObjectID="_1502697997" r:id="rId2169"/>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2090" type="#_x0000_t75" style="width:151.45pt;height:35.3pt" o:ole="">
            <v:imagedata r:id="rId2170" o:title=""/>
          </v:shape>
          <o:OLEObject Type="Embed" ProgID="Equation.DSMT4" ShapeID="_x0000_i2090" DrawAspect="Content" ObjectID="_1502697998" r:id="rId2171"/>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2091" type="#_x0000_t75" style="width:50.25pt;height:21.75pt" o:ole="">
            <v:imagedata r:id="rId2172" o:title=""/>
          </v:shape>
          <o:OLEObject Type="Embed" ProgID="Equation.DSMT4" ShapeID="_x0000_i2091" DrawAspect="Content" ObjectID="_1502697999" r:id="rId2173"/>
        </w:object>
      </w:r>
      <w:r w:rsidR="005467AD">
        <w:t xml:space="preserve"> and </w:t>
      </w:r>
      <w:r>
        <w:t xml:space="preserve">the porosity </w:t>
      </w:r>
      <w:r w:rsidR="006C2049" w:rsidRPr="006C2049">
        <w:rPr>
          <w:position w:val="-10"/>
        </w:rPr>
        <w:object w:dxaOrig="320" w:dyaOrig="360" w14:anchorId="4D19FF8A">
          <v:shape id="_x0000_i2092" type="#_x0000_t75" style="width:14.95pt;height:21.75pt" o:ole="">
            <v:imagedata r:id="rId2174" o:title=""/>
          </v:shape>
          <o:OLEObject Type="Embed" ProgID="Equation.DSMT4" ShapeID="_x0000_i2092" DrawAspect="Content" ObjectID="_1502698000" r:id="rId2175"/>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2093" type="#_x0000_t75" style="width:57.75pt;height:36.7pt" o:ole="">
            <v:imagedata r:id="rId2176" o:title=""/>
          </v:shape>
          <o:OLEObject Type="Embed" ProgID="Equation.DSMT4" ShapeID="_x0000_i2093" DrawAspect="Content" ObjectID="_1502698001" r:id="rId2177"/>
        </w:object>
      </w:r>
      <w:r w:rsidR="00BC495E">
        <w:t>.</w:t>
      </w:r>
    </w:p>
    <w:p w14:paraId="4E967B54" w14:textId="6649E1A5" w:rsidR="00C14B72" w:rsidRDefault="006C2049" w:rsidP="00BC495E">
      <w:r w:rsidRPr="006C2049">
        <w:rPr>
          <w:position w:val="-6"/>
        </w:rPr>
        <w:object w:dxaOrig="220" w:dyaOrig="279" w14:anchorId="7AC5AAB9">
          <v:shape id="_x0000_i2094" type="#_x0000_t75" style="width:14.25pt;height:14.95pt" o:ole="">
            <v:imagedata r:id="rId2178" o:title=""/>
          </v:shape>
          <o:OLEObject Type="Embed" ProgID="Equation.DSMT4" ShapeID="_x0000_i2094" DrawAspect="Content" ObjectID="_1502698002" r:id="rId2179"/>
        </w:object>
      </w:r>
      <w:r w:rsidR="00C14B72" w:rsidRPr="00A16AEB">
        <w:t xml:space="preserve"> </w:t>
      </w:r>
      <w:r w:rsidR="00C14B72">
        <w:t xml:space="preserve">is the Jacobian of the deformation, i.e. </w:t>
      </w:r>
      <w:r w:rsidRPr="006C2049">
        <w:rPr>
          <w:position w:val="-6"/>
        </w:rPr>
        <w:object w:dxaOrig="940" w:dyaOrig="279" w14:anchorId="53183500">
          <v:shape id="_x0000_i2095" type="#_x0000_t75" style="width:50.25pt;height:14.95pt" o:ole="">
            <v:imagedata r:id="rId2180" o:title=""/>
          </v:shape>
          <o:OLEObject Type="Embed" ProgID="Equation.DSMT4" ShapeID="_x0000_i2095" DrawAspect="Content" ObjectID="_1502698003" r:id="rId2181"/>
        </w:object>
      </w:r>
      <w:r w:rsidR="00C14B72">
        <w:t xml:space="preserve"> where</w:t>
      </w:r>
      <w:r w:rsidR="00C14B72">
        <w:rPr>
          <w:b/>
        </w:rPr>
        <w:t xml:space="preserve"> </w:t>
      </w:r>
      <w:r w:rsidRPr="006C2049">
        <w:rPr>
          <w:b/>
          <w:position w:val="-4"/>
        </w:rPr>
        <w:object w:dxaOrig="220" w:dyaOrig="260" w14:anchorId="27F23029">
          <v:shape id="_x0000_i2096" type="#_x0000_t75" style="width:14.25pt;height:14.25pt" o:ole="">
            <v:imagedata r:id="rId2182" o:title=""/>
          </v:shape>
          <o:OLEObject Type="Embed" ProgID="Equation.DSMT4" ShapeID="_x0000_i2096" DrawAspect="Content" ObjectID="_1502698004" r:id="rId2183"/>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2097" type="#_x0000_t75" style="width:14.25pt;height:21.75pt" o:ole="">
            <v:imagedata r:id="rId2184" o:title=""/>
          </v:shape>
          <o:OLEObject Type="Embed" ProgID="Equation.DSMT4" ShapeID="_x0000_i2097" DrawAspect="Content" ObjectID="_1502698005" r:id="rId2185"/>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2098" type="#_x0000_t75" style="width:7.45pt;height:14.25pt" o:ole="">
            <v:imagedata r:id="rId2186" o:title=""/>
          </v:shape>
          <o:OLEObject Type="Embed" ProgID="Equation.DSMT4" ShapeID="_x0000_i2098" DrawAspect="Content" ObjectID="_1502698006" r:id="rId2187"/>
        </w:object>
      </w:r>
      <w:r w:rsidR="005467AD">
        <w:t xml:space="preserve"> represents the actual concentration of the solute whose diffusivity is given by </w:t>
      </w:r>
      <w:r w:rsidRPr="006C2049">
        <w:rPr>
          <w:position w:val="-6"/>
        </w:rPr>
        <w:object w:dxaOrig="200" w:dyaOrig="279" w14:anchorId="1C734503">
          <v:shape id="_x0000_i2099" type="#_x0000_t75" style="width:7.45pt;height:14.95pt" o:ole="">
            <v:imagedata r:id="rId2188" o:title=""/>
          </v:shape>
          <o:OLEObject Type="Embed" ProgID="Equation.DSMT4" ShapeID="_x0000_i2099" DrawAspect="Content" ObjectID="_1502698007" r:id="rId2189"/>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869" w:name="_Ref162420103"/>
      <w:bookmarkStart w:id="1870" w:name="_Toc302147300"/>
      <w:r w:rsidRPr="00B27FE9">
        <w:lastRenderedPageBreak/>
        <w:t>Solubility Materials</w:t>
      </w:r>
      <w:bookmarkEnd w:id="1869"/>
      <w:bookmarkEnd w:id="1870"/>
    </w:p>
    <w:p w14:paraId="0B0BD944" w14:textId="77777777" w:rsidR="006A0BC1" w:rsidRPr="00B27FE9" w:rsidRDefault="006A0BC1" w:rsidP="006A0BC1">
      <w:pPr>
        <w:pStyle w:val="Heading4"/>
      </w:pPr>
      <w:bookmarkStart w:id="1871" w:name="_Toc302147301"/>
      <w:r w:rsidRPr="00B27FE9">
        <w:t>Constant Solubility</w:t>
      </w:r>
      <w:bookmarkEnd w:id="1871"/>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2100" type="#_x0000_t75" style="width:14.25pt;height:14.25pt" o:ole="">
                  <v:imagedata r:id="rId2190" o:title=""/>
                </v:shape>
                <o:OLEObject Type="Embed" ProgID="Equation.DSMT4" ShapeID="_x0000_i2100" DrawAspect="Content" ObjectID="_1502698008" r:id="rId2191"/>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2101" type="#_x0000_t75" style="width:14.25pt;height:14.25pt" o:ole="">
            <v:imagedata r:id="rId2192" o:title=""/>
          </v:shape>
          <o:OLEObject Type="Embed" ProgID="Equation.DSMT4" ShapeID="_x0000_i2101" DrawAspect="Content" ObjectID="_1502698009" r:id="rId2193"/>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872" w:name="_Ref162420105"/>
      <w:bookmarkStart w:id="1873" w:name="_Toc302147302"/>
      <w:r w:rsidRPr="00B27FE9">
        <w:lastRenderedPageBreak/>
        <w:t>Osmotic Coefficient Materials</w:t>
      </w:r>
      <w:bookmarkEnd w:id="1872"/>
      <w:bookmarkEnd w:id="1873"/>
    </w:p>
    <w:p w14:paraId="1167F702" w14:textId="77777777" w:rsidR="006A0BC1" w:rsidRPr="00B27FE9" w:rsidRDefault="006A0BC1" w:rsidP="006A0BC1">
      <w:pPr>
        <w:pStyle w:val="Heading4"/>
      </w:pPr>
      <w:bookmarkStart w:id="1874" w:name="_Toc302147303"/>
      <w:r w:rsidRPr="00B27FE9">
        <w:t>Constant Osmotic Coefficient</w:t>
      </w:r>
      <w:bookmarkEnd w:id="1874"/>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2102" type="#_x0000_t75" style="width:14.25pt;height:14.95pt" o:ole="">
                  <v:imagedata r:id="rId2194" o:title=""/>
                </v:shape>
                <o:OLEObject Type="Embed" ProgID="Equation.DSMT4" ShapeID="_x0000_i2102" DrawAspect="Content" ObjectID="_1502698010" r:id="rId2195"/>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2103" type="#_x0000_t75" style="width:14.25pt;height:14.95pt" o:ole="">
            <v:imagedata r:id="rId2196" o:title=""/>
          </v:shape>
          <o:OLEObject Type="Embed" ProgID="Equation.DSMT4" ShapeID="_x0000_i2103" DrawAspect="Content" ObjectID="_1502698011" r:id="rId2197"/>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875" w:name="_Ref366847643"/>
      <w:bookmarkStart w:id="1876" w:name="_Ref240797904"/>
      <w:bookmarkStart w:id="1877" w:name="_Ref240797910"/>
      <w:bookmarkStart w:id="1878" w:name="_Toc302147304"/>
      <w:r>
        <w:lastRenderedPageBreak/>
        <w:t xml:space="preserve">Triphasic </w:t>
      </w:r>
      <w:r w:rsidR="00AC155B">
        <w:t xml:space="preserve">and Multiphasic </w:t>
      </w:r>
      <w:r>
        <w:t>Materials</w:t>
      </w:r>
      <w:bookmarkEnd w:id="1875"/>
      <w:bookmarkEnd w:id="1876"/>
      <w:bookmarkEnd w:id="1877"/>
      <w:bookmarkEnd w:id="1878"/>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BB6F29">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19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2104" type="#_x0000_t75" style="width:14.25pt;height:7.45pt" o:ole="">
            <v:imagedata r:id="rId2199" o:title=""/>
          </v:shape>
          <o:OLEObject Type="Embed" ProgID="Equation.DSMT4" ShapeID="_x0000_i2104" DrawAspect="Content" ObjectID="_1502698012" r:id="rId2200"/>
        </w:object>
      </w:r>
      <w:r w:rsidRPr="00B27FE9">
        <w:t xml:space="preserve"> </w:t>
      </w:r>
      <w:r w:rsidR="006C2049" w:rsidRPr="006C2049">
        <w:rPr>
          <w:position w:val="-6"/>
        </w:rPr>
        <w:object w:dxaOrig="720" w:dyaOrig="260" w14:anchorId="28068F05">
          <v:shape id="_x0000_i2105" type="#_x0000_t75" style="width:36.7pt;height:14.25pt" o:ole="">
            <v:imagedata r:id="rId2201" o:title=""/>
          </v:shape>
          <o:OLEObject Type="Embed" ProgID="Equation.DSMT4" ShapeID="_x0000_i2105" DrawAspect="Content" ObjectID="_1502698013" r:id="rId2202"/>
        </w:object>
      </w:r>
      <w:r w:rsidR="006C2049" w:rsidRPr="006C2049">
        <w:rPr>
          <w:position w:val="-4"/>
        </w:rPr>
        <w:object w:dxaOrig="720" w:dyaOrig="200" w14:anchorId="4D97631A">
          <v:shape id="_x0000_i2106" type="#_x0000_t75" style="width:36.7pt;height:7.45pt" o:ole="">
            <v:imagedata r:id="rId2203" o:title=""/>
          </v:shape>
          <o:OLEObject Type="Embed" ProgID="Equation.DSMT4" ShapeID="_x0000_i2106" DrawAspect="Content" ObjectID="_1502698014" r:id="rId2204"/>
        </w:object>
      </w:r>
      <w:r w:rsidRPr="00B27FE9">
        <w:t xml:space="preserve">may not have access to all of the pores of the solid matrix.  In other words, only a fraction </w:t>
      </w:r>
      <w:r w:rsidR="006C2049" w:rsidRPr="006C2049">
        <w:rPr>
          <w:position w:val="-4"/>
        </w:rPr>
        <w:object w:dxaOrig="320" w:dyaOrig="300" w14:anchorId="1AEA7676">
          <v:shape id="_x0000_i2107" type="#_x0000_t75" style="width:14.95pt;height:14.25pt" o:ole="">
            <v:imagedata r:id="rId2205" o:title=""/>
          </v:shape>
          <o:OLEObject Type="Embed" ProgID="Equation.DSMT4" ShapeID="_x0000_i2107" DrawAspect="Content" ObjectID="_1502698015" r:id="rId2206"/>
        </w:object>
      </w:r>
      <w:r w:rsidRPr="00B27FE9">
        <w:t xml:space="preserve"> of the pores is able to accommodate solute </w:t>
      </w:r>
      <w:r w:rsidR="006C2049" w:rsidRPr="006C2049">
        <w:rPr>
          <w:position w:val="-4"/>
        </w:rPr>
        <w:object w:dxaOrig="220" w:dyaOrig="200" w14:anchorId="19BD59E5">
          <v:shape id="_x0000_i2108" type="#_x0000_t75" style="width:14.25pt;height:7.45pt" o:ole="">
            <v:imagedata r:id="rId2207" o:title=""/>
          </v:shape>
          <o:OLEObject Type="Embed" ProgID="Equation.DSMT4" ShapeID="_x0000_i2108" DrawAspect="Content" ObjectID="_1502698016" r:id="rId2208"/>
        </w:object>
      </w:r>
      <w:r w:rsidR="00AF653F">
        <w:t xml:space="preserve"> </w:t>
      </w:r>
      <w:r w:rsidRPr="00B27FE9">
        <w:t>(</w:t>
      </w:r>
      <w:r w:rsidR="006C2049" w:rsidRPr="006C2049">
        <w:rPr>
          <w:position w:val="-6"/>
        </w:rPr>
        <w:object w:dxaOrig="1020" w:dyaOrig="320" w14:anchorId="30B472A2">
          <v:shape id="_x0000_i2109" type="#_x0000_t75" style="width:50.25pt;height:14.95pt" o:ole="">
            <v:imagedata r:id="rId2209" o:title=""/>
          </v:shape>
          <o:OLEObject Type="Embed" ProgID="Equation.DSMT4" ShapeID="_x0000_i2109" DrawAspect="Content" ObjectID="_1502698017" r:id="rId2210"/>
        </w:object>
      </w:r>
      <w:r w:rsidRPr="00B27FE9">
        <w:t xml:space="preserve">).  Furthermore, the activity </w:t>
      </w:r>
      <w:r w:rsidR="006C2049" w:rsidRPr="006C2049">
        <w:rPr>
          <w:position w:val="-10"/>
        </w:rPr>
        <w:object w:dxaOrig="300" w:dyaOrig="360" w14:anchorId="563F3783">
          <v:shape id="_x0000_i2110" type="#_x0000_t75" style="width:14.25pt;height:21.75pt" o:ole="">
            <v:imagedata r:id="rId2211" o:title=""/>
          </v:shape>
          <o:OLEObject Type="Embed" ProgID="Equation.DSMT4" ShapeID="_x0000_i2110" DrawAspect="Content" ObjectID="_1502698018" r:id="rId2212"/>
        </w:object>
      </w:r>
      <w:r w:rsidRPr="00B27FE9">
        <w:t xml:space="preserve"> of solute </w:t>
      </w:r>
      <w:r w:rsidR="006C2049" w:rsidRPr="006C2049">
        <w:rPr>
          <w:position w:val="-4"/>
        </w:rPr>
        <w:object w:dxaOrig="220" w:dyaOrig="200" w14:anchorId="70AA812C">
          <v:shape id="_x0000_i2111" type="#_x0000_t75" style="width:14.25pt;height:7.45pt" o:ole="">
            <v:imagedata r:id="rId2213" o:title=""/>
          </v:shape>
          <o:OLEObject Type="Embed" ProgID="Equation.DSMT4" ShapeID="_x0000_i2111" DrawAspect="Content" ObjectID="_1502698019" r:id="rId2214"/>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112" type="#_x0000_t75" style="width:64.55pt;height:21.75pt" o:ole="">
            <v:imagedata r:id="rId2215" o:title=""/>
          </v:shape>
          <o:OLEObject Type="Embed" ProgID="Equation.DSMT4" ShapeID="_x0000_i2112" DrawAspect="Content" ObjectID="_1502698020" r:id="rId2216"/>
        </w:object>
      </w:r>
      <w:r w:rsidRPr="00B27FE9">
        <w:t xml:space="preserve">, such that the chemical potential </w:t>
      </w:r>
      <w:r w:rsidR="006C2049" w:rsidRPr="006C2049">
        <w:rPr>
          <w:position w:val="-10"/>
        </w:rPr>
        <w:object w:dxaOrig="240" w:dyaOrig="260" w14:anchorId="62AD6659">
          <v:shape id="_x0000_i2113" type="#_x0000_t75" style="width:14.95pt;height:14.25pt" o:ole="">
            <v:imagedata r:id="rId2217" o:title=""/>
          </v:shape>
          <o:OLEObject Type="Embed" ProgID="Equation.DSMT4" ShapeID="_x0000_i2113" DrawAspect="Content" ObjectID="_1502698021" r:id="rId2218"/>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114" type="#_x0000_t75" style="width:122.25pt;height:36.7pt" o:ole="">
            <v:imagedata r:id="rId2219" o:title=""/>
          </v:shape>
          <o:OLEObject Type="Embed" ProgID="Equation.DSMT4" ShapeID="_x0000_i2114" DrawAspect="Content" ObjectID="_1502698022" r:id="rId2220"/>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115" type="#_x0000_t75" style="width:14.25pt;height:21.75pt" o:ole="">
            <v:imagedata r:id="rId2221" o:title=""/>
          </v:shape>
          <o:OLEObject Type="Embed" ProgID="Equation.DSMT4" ShapeID="_x0000_i2115" DrawAspect="Content" ObjectID="_1502698023" r:id="rId2222"/>
        </w:object>
      </w:r>
      <w:r w:rsidRPr="00B27FE9">
        <w:t xml:space="preserve"> is the solute chemical potential at some reference temperature </w:t>
      </w:r>
      <w:r w:rsidR="006C2049" w:rsidRPr="006C2049">
        <w:rPr>
          <w:position w:val="-6"/>
        </w:rPr>
        <w:object w:dxaOrig="200" w:dyaOrig="279" w14:anchorId="32325234">
          <v:shape id="_x0000_i2116" type="#_x0000_t75" style="width:7.45pt;height:14.95pt" o:ole="">
            <v:imagedata r:id="rId2223" o:title=""/>
          </v:shape>
          <o:OLEObject Type="Embed" ProgID="Equation.DSMT4" ShapeID="_x0000_i2116" DrawAspect="Content" ObjectID="_1502698024" r:id="rId2224"/>
        </w:object>
      </w:r>
      <w:r w:rsidRPr="00B27FE9">
        <w:t xml:space="preserve">; </w:t>
      </w:r>
      <w:r w:rsidR="006C2049" w:rsidRPr="006C2049">
        <w:rPr>
          <w:position w:val="-6"/>
        </w:rPr>
        <w:object w:dxaOrig="279" w:dyaOrig="320" w14:anchorId="7CF21F4B">
          <v:shape id="_x0000_i2117" type="#_x0000_t75" style="width:14.95pt;height:14.95pt" o:ole="">
            <v:imagedata r:id="rId2225" o:title=""/>
          </v:shape>
          <o:OLEObject Type="Embed" ProgID="Equation.DSMT4" ShapeID="_x0000_i2117" DrawAspect="Content" ObjectID="_1502698025" r:id="rId2226"/>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118" type="#_x0000_t75" style="width:21.75pt;height:14.25pt" o:ole="">
            <v:imagedata r:id="rId2227" o:title=""/>
          </v:shape>
          <o:OLEObject Type="Embed" ProgID="Equation.DSMT4" ShapeID="_x0000_i2118" DrawAspect="Content" ObjectID="_1502698026" r:id="rId2228"/>
        </w:object>
      </w:r>
      <w:r w:rsidRPr="00B27FE9">
        <w:t xml:space="preserve"> is the solute molecular weight (an invariant quantity); and </w:t>
      </w:r>
      <w:r w:rsidR="006C2049" w:rsidRPr="006C2049">
        <w:rPr>
          <w:position w:val="-4"/>
        </w:rPr>
        <w:object w:dxaOrig="240" w:dyaOrig="260" w14:anchorId="605074E8">
          <v:shape id="_x0000_i2119" type="#_x0000_t75" style="width:14.95pt;height:14.25pt" o:ole="">
            <v:imagedata r:id="rId2229" o:title=""/>
          </v:shape>
          <o:OLEObject Type="Embed" ProgID="Equation.DSMT4" ShapeID="_x0000_i2119" DrawAspect="Content" ObjectID="_1502698027" r:id="rId2230"/>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120" type="#_x0000_t75" style="width:14.95pt;height:14.25pt" o:ole="">
            <v:imagedata r:id="rId2231" o:title=""/>
          </v:shape>
          <o:OLEObject Type="Embed" ProgID="Equation.DSMT4" ShapeID="_x0000_i2120" DrawAspect="Content" ObjectID="_1502698028" r:id="rId2232"/>
        </w:object>
      </w:r>
      <w:r w:rsidRPr="00B27FE9">
        <w:t xml:space="preserve">; in general, </w:t>
      </w:r>
      <w:r w:rsidR="006C2049" w:rsidRPr="006C2049">
        <w:rPr>
          <w:position w:val="-4"/>
        </w:rPr>
        <w:object w:dxaOrig="320" w:dyaOrig="300" w14:anchorId="30909DFD">
          <v:shape id="_x0000_i2121" type="#_x0000_t75" style="width:14.95pt;height:14.25pt" o:ole="">
            <v:imagedata r:id="rId2233" o:title=""/>
          </v:shape>
          <o:OLEObject Type="Embed" ProgID="Equation.DSMT4" ShapeID="_x0000_i2121" DrawAspect="Content" ObjectID="_1502698029" r:id="rId2234"/>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122" type="#_x0000_t75" style="width:50.25pt;height:14.95pt" o:ole="">
            <v:imagedata r:id="rId2235" o:title=""/>
          </v:shape>
          <o:OLEObject Type="Embed" ProgID="Equation.DSMT4" ShapeID="_x0000_i2122" DrawAspect="Content" ObjectID="_1502698030" r:id="rId2236"/>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123" type="#_x0000_t75" style="width:14.95pt;height:14.95pt" o:ole="">
            <v:imagedata r:id="rId2237" o:title=""/>
          </v:shape>
          <o:OLEObject Type="Embed" ProgID="Equation.DSMT4" ShapeID="_x0000_i2123" DrawAspect="Content" ObjectID="_1502698031" r:id="rId2238"/>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124" type="#_x0000_t75" style="width:79.45pt;height:43.45pt" o:ole="">
            <v:imagedata r:id="rId2239" o:title=""/>
          </v:shape>
          <o:OLEObject Type="Embed" ProgID="Equation.DSMT4" ShapeID="_x0000_i2124" DrawAspect="Content" ObjectID="_1502698032" r:id="rId2240"/>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125" type="#_x0000_t75" style="width:14.25pt;height:21.75pt" o:ole="">
            <v:imagedata r:id="rId2241" o:title=""/>
          </v:shape>
          <o:OLEObject Type="Embed" ProgID="Equation.DSMT4" ShapeID="_x0000_i2125" DrawAspect="Content" ObjectID="_1502698033" r:id="rId2242"/>
        </w:object>
      </w:r>
      <w:r>
        <w:t xml:space="preserve"> is the solid volume fraction and </w:t>
      </w:r>
      <w:r w:rsidR="006C2049" w:rsidRPr="006C2049">
        <w:rPr>
          <w:position w:val="-14"/>
        </w:rPr>
        <w:object w:dxaOrig="279" w:dyaOrig="420" w14:anchorId="52AF4369">
          <v:shape id="_x0000_i2126" type="#_x0000_t75" style="width:14.95pt;height:21.75pt" o:ole="">
            <v:imagedata r:id="rId2243" o:title=""/>
          </v:shape>
          <o:OLEObject Type="Embed" ProgID="Equation.DSMT4" ShapeID="_x0000_i2126" DrawAspect="Content" ObjectID="_1502698034" r:id="rId2244"/>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127" type="#_x0000_t75" style="width:93.75pt;height:28.55pt" o:ole="">
            <v:imagedata r:id="rId2245" o:title=""/>
          </v:shape>
          <o:OLEObject Type="Embed" ProgID="Equation.DSMT4" ShapeID="_x0000_i2127" DrawAspect="Content" ObjectID="_1502698035" r:id="rId2246"/>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128" type="#_x0000_t75" style="width:14.95pt;height:14.95pt" o:ole="">
            <v:imagedata r:id="rId2247" o:title=""/>
          </v:shape>
          <o:OLEObject Type="Embed" ProgID="Equation.DSMT4" ShapeID="_x0000_i2128" DrawAspect="Content" ObjectID="_1502698036" r:id="rId2248"/>
        </w:object>
      </w:r>
      <w:r w:rsidR="00AC56AD">
        <w:t xml:space="preserve"> is the charge number of </w:t>
      </w:r>
      <w:r w:rsidR="006F7C2B">
        <w:t xml:space="preserve">solute </w:t>
      </w:r>
      <w:r w:rsidR="006C2049" w:rsidRPr="006C2049">
        <w:rPr>
          <w:position w:val="-6"/>
        </w:rPr>
        <w:object w:dxaOrig="240" w:dyaOrig="220" w14:anchorId="3C456E77">
          <v:shape id="_x0000_i2129" type="#_x0000_t75" style="width:14.95pt;height:14.25pt" o:ole="">
            <v:imagedata r:id="rId2249" o:title=""/>
          </v:shape>
          <o:OLEObject Type="Embed" ProgID="Equation.DSMT4" ShapeID="_x0000_i2129" DrawAspect="Content" ObjectID="_1502698037" r:id="rId2250"/>
        </w:object>
      </w:r>
      <w:r w:rsidR="006C2049" w:rsidRPr="006C2049">
        <w:rPr>
          <w:position w:val="-4"/>
        </w:rPr>
        <w:object w:dxaOrig="920" w:dyaOrig="320" w14:anchorId="4374010A">
          <v:shape id="_x0000_i2130" type="#_x0000_t75" style="width:43.45pt;height:14.95pt" o:ole="">
            <v:imagedata r:id="rId2251" o:title=""/>
          </v:shape>
          <o:OLEObject Type="Embed" ProgID="Equation.DSMT4" ShapeID="_x0000_i2130" DrawAspect="Content" ObjectID="_1502698038" r:id="rId2252"/>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131" type="#_x0000_t75" style="width:14.95pt;height:14.95pt" o:ole="">
            <v:imagedata r:id="rId2253" o:title=""/>
          </v:shape>
          <o:OLEObject Type="Embed" ProgID="Equation.DSMT4" ShapeID="_x0000_i2131" DrawAspect="Content" ObjectID="_1502698039" r:id="rId2254"/>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132" type="#_x0000_t75" style="width:14.95pt;height:21.75pt" o:ole="">
            <v:imagedata r:id="rId2255" o:title=""/>
          </v:shape>
          <o:OLEObject Type="Embed" ProgID="Equation.DSMT4" ShapeID="_x0000_i2132" DrawAspect="Content" ObjectID="_1502698040" r:id="rId2256"/>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133" type="#_x0000_t75" style="width:181.35pt;height:36.7pt" o:ole="">
            <v:imagedata r:id="rId2257" o:title=""/>
          </v:shape>
          <o:OLEObject Type="Embed" ProgID="Equation.DSMT4" ShapeID="_x0000_i2133" DrawAspect="Content" ObjectID="_1502698041" r:id="rId2258"/>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134" type="#_x0000_t75" style="width:14.25pt;height:21.75pt" o:ole="">
            <v:imagedata r:id="rId2259" o:title=""/>
          </v:shape>
          <o:OLEObject Type="Embed" ProgID="Equation.DSMT4" ShapeID="_x0000_i2134" DrawAspect="Content" ObjectID="_1502698042" r:id="rId2260"/>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135" type="#_x0000_t75" style="width:194.25pt;height:43.45pt" o:ole="">
            <v:imagedata r:id="rId2261" o:title=""/>
          </v:shape>
          <o:OLEObject Type="Embed" ProgID="Equation.DSMT4" ShapeID="_x0000_i2135" DrawAspect="Content" ObjectID="_1502698043" r:id="rId2262"/>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136" type="#_x0000_t75" style="width:14.95pt;height:14.25pt" o:ole="">
            <v:imagedata r:id="rId2263" o:title=""/>
          </v:shape>
          <o:OLEObject Type="Embed" ProgID="Equation.DSMT4" ShapeID="_x0000_i2136" DrawAspect="Content" ObjectID="_1502698044" r:id="rId2264"/>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137" type="#_x0000_t75" style="width:14.25pt;height:21.75pt" o:ole="">
            <v:imagedata r:id="rId2265" o:title=""/>
          </v:shape>
          <o:OLEObject Type="Embed" ProgID="Equation.DSMT4" ShapeID="_x0000_i2137" DrawAspect="Content" ObjectID="_1502698045" r:id="rId2266"/>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138" type="#_x0000_t75" style="width:173.2pt;height:36.7pt" o:ole="">
            <v:imagedata r:id="rId2267" o:title=""/>
          </v:shape>
          <o:OLEObject Type="Embed" ProgID="Equation.DSMT4" ShapeID="_x0000_i2138" DrawAspect="Content" ObjectID="_1502698046" r:id="rId2268"/>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139" type="#_x0000_t75" style="width:14.25pt;height:21.75pt" o:ole="">
            <v:imagedata r:id="rId2269" o:title=""/>
          </v:shape>
          <o:OLEObject Type="Embed" ProgID="Equation.DSMT4" ShapeID="_x0000_i2139" DrawAspect="Content" ObjectID="_1502698047" r:id="rId2270"/>
        </w:object>
      </w:r>
      <w:r w:rsidRPr="00B27FE9">
        <w:t xml:space="preserve"> is the solvent chemical potential at some reference temperature </w:t>
      </w:r>
      <w:r w:rsidR="006C2049" w:rsidRPr="006C2049">
        <w:rPr>
          <w:position w:val="-6"/>
        </w:rPr>
        <w:object w:dxaOrig="200" w:dyaOrig="279" w14:anchorId="42E518EF">
          <v:shape id="_x0000_i2140" type="#_x0000_t75" style="width:7.45pt;height:14.95pt" o:ole="">
            <v:imagedata r:id="rId2271" o:title=""/>
          </v:shape>
          <o:OLEObject Type="Embed" ProgID="Equation.DSMT4" ShapeID="_x0000_i2140" DrawAspect="Content" ObjectID="_1502698048" r:id="rId2272"/>
        </w:object>
      </w:r>
      <w:r w:rsidRPr="00B27FE9">
        <w:t xml:space="preserve">; </w:t>
      </w:r>
      <w:r w:rsidR="006C2049" w:rsidRPr="006C2049">
        <w:rPr>
          <w:position w:val="-12"/>
        </w:rPr>
        <w:object w:dxaOrig="340" w:dyaOrig="380" w14:anchorId="2C3F201E">
          <v:shape id="_x0000_i2141" type="#_x0000_t75" style="width:14.25pt;height:21.75pt" o:ole="">
            <v:imagedata r:id="rId2273" o:title=""/>
          </v:shape>
          <o:OLEObject Type="Embed" ProgID="Equation.DSMT4" ShapeID="_x0000_i2141" DrawAspect="Content" ObjectID="_1502698049" r:id="rId2274"/>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142" type="#_x0000_t75" style="width:14.25pt;height:14.95pt" o:ole="">
            <v:imagedata r:id="rId2275" o:title=""/>
          </v:shape>
          <o:OLEObject Type="Embed" ProgID="Equation.DSMT4" ShapeID="_x0000_i2142" DrawAspect="Content" ObjectID="_1502698050" r:id="rId2276"/>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143" type="#_x0000_t75" style="width:14.25pt;height:14.95pt" o:ole="">
            <v:imagedata r:id="rId2277" o:title=""/>
          </v:shape>
          <o:OLEObject Type="Embed" ProgID="Equation.DSMT4" ShapeID="_x0000_i2143" DrawAspect="Content" ObjectID="_1502698051" r:id="rId2278"/>
        </w:object>
      </w:r>
      <w:r w:rsidRPr="00B27FE9">
        <w:t xml:space="preserve">; in general, </w:t>
      </w:r>
      <w:r w:rsidR="006C2049" w:rsidRPr="006C2049">
        <w:rPr>
          <w:position w:val="-4"/>
        </w:rPr>
        <w:object w:dxaOrig="260" w:dyaOrig="240" w14:anchorId="04A39CDB">
          <v:shape id="_x0000_i2144" type="#_x0000_t75" style="width:14.25pt;height:14.95pt" o:ole="">
            <v:imagedata r:id="rId2279" o:title=""/>
          </v:shape>
          <o:OLEObject Type="Embed" ProgID="Equation.DSMT4" ShapeID="_x0000_i2144" DrawAspect="Content" ObjectID="_1502698052" r:id="rId2280"/>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145" type="#_x0000_t75" style="width:50.25pt;height:14.95pt" o:ole="">
            <v:imagedata r:id="rId2281" o:title=""/>
          </v:shape>
          <o:OLEObject Type="Embed" ProgID="Equation.DSMT4" ShapeID="_x0000_i2145" DrawAspect="Content" ObjectID="_1502698053" r:id="rId2282"/>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146" type="#_x0000_t75" style="width:14.95pt;height:14.95pt" o:ole="">
            <v:imagedata r:id="rId2283" o:title=""/>
          </v:shape>
          <o:OLEObject Type="Embed" ProgID="Equation.DSMT4" ShapeID="_x0000_i2146" DrawAspect="Content" ObjectID="_1502698054" r:id="rId2284"/>
        </w:object>
      </w:r>
      <w:r w:rsidRPr="00B27FE9">
        <w:t xml:space="preserve"> and solute concentration </w:t>
      </w:r>
      <w:r w:rsidR="006C2049" w:rsidRPr="006C2049">
        <w:rPr>
          <w:position w:val="-6"/>
        </w:rPr>
        <w:object w:dxaOrig="300" w:dyaOrig="320" w14:anchorId="0B82BA3B">
          <v:shape id="_x0000_i2147" type="#_x0000_t75" style="width:14.25pt;height:14.95pt" o:ole="">
            <v:imagedata r:id="rId2285" o:title=""/>
          </v:shape>
          <o:OLEObject Type="Embed" ProgID="Equation.DSMT4" ShapeID="_x0000_i2147" DrawAspect="Content" ObjectID="_1502698055" r:id="rId2286"/>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148" type="#_x0000_t75" style="width:100.55pt;height:43.45pt" o:ole="">
            <v:imagedata r:id="rId2287" o:title=""/>
          </v:shape>
          <o:OLEObject Type="Embed" ProgID="Equation.DSMT4" ShapeID="_x0000_i2148" DrawAspect="Content" ObjectID="_1502698056" r:id="rId2288"/>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149" type="#_x0000_t75" style="width:115.45pt;height:43.45pt" o:ole="">
            <v:imagedata r:id="rId2289" o:title=""/>
          </v:shape>
          <o:OLEObject Type="Embed" ProgID="Equation.DSMT4" ShapeID="_x0000_i2149" DrawAspect="Content" ObjectID="_1502698057" r:id="rId2290"/>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150" type="#_x0000_t75" style="width:14.25pt;height:7.45pt" o:ole="">
            <v:imagedata r:id="rId2291" o:title=""/>
          </v:shape>
          <o:OLEObject Type="Embed" ProgID="Equation.DSMT4" ShapeID="_x0000_i2150" DrawAspect="Content" ObjectID="_1502698058" r:id="rId2292"/>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151" type="#_x0000_t75" style="width:7.45pt;height:14.25pt" o:ole="">
            <v:imagedata r:id="rId2293" o:title=""/>
          </v:shape>
          <o:OLEObject Type="Embed" ProgID="Equation.DSMT4" ShapeID="_x0000_i2151" DrawAspect="Content" ObjectID="_1502698059" r:id="rId2294"/>
        </w:object>
      </w:r>
      <w:r w:rsidR="00D40C73" w:rsidRPr="00B27FE9">
        <w:t xml:space="preserve">, the effective fluid pressure </w:t>
      </w:r>
      <w:r w:rsidR="006C2049" w:rsidRPr="006C2049">
        <w:rPr>
          <w:position w:val="-10"/>
        </w:rPr>
        <w:object w:dxaOrig="240" w:dyaOrig="320" w14:anchorId="01A296AF">
          <v:shape id="_x0000_i2152" type="#_x0000_t75" style="width:14.95pt;height:14.95pt" o:ole="">
            <v:imagedata r:id="rId2295" o:title=""/>
          </v:shape>
          <o:OLEObject Type="Embed" ProgID="Equation.DSMT4" ShapeID="_x0000_i2152" DrawAspect="Content" ObjectID="_1502698060" r:id="rId2296"/>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153" type="#_x0000_t75" style="width:14.25pt;height:14.95pt" o:ole="">
            <v:imagedata r:id="rId2297" o:title=""/>
          </v:shape>
          <o:OLEObject Type="Embed" ProgID="Equation.DSMT4" ShapeID="_x0000_i2153" DrawAspect="Content" ObjectID="_1502698061" r:id="rId2298"/>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154" type="#_x0000_t75" style="width:14.95pt;height:14.25pt" o:ole="">
            <v:imagedata r:id="rId2299" o:title=""/>
          </v:shape>
          <o:OLEObject Type="Embed" ProgID="Equation.DSMT4" ShapeID="_x0000_i2154" DrawAspect="Content" ObjectID="_1502698062" r:id="rId2300"/>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155" type="#_x0000_t75" style="width:14.95pt;height:14.95pt" o:ole="">
            <v:imagedata r:id="rId2301" o:title=""/>
          </v:shape>
          <o:OLEObject Type="Embed" ProgID="Equation.DSMT4" ShapeID="_x0000_i2155" DrawAspect="Content" ObjectID="_1502698063" r:id="rId2302"/>
        </w:object>
      </w:r>
      <w:r w:rsidR="00D40C73" w:rsidRPr="00B27FE9">
        <w:t xml:space="preserve">.  (In a biphasic material however, since </w:t>
      </w:r>
      <w:r w:rsidR="006C2049" w:rsidRPr="006C2049">
        <w:rPr>
          <w:position w:val="-6"/>
        </w:rPr>
        <w:object w:dxaOrig="660" w:dyaOrig="320" w14:anchorId="2B4F2797">
          <v:shape id="_x0000_i2156" type="#_x0000_t75" style="width:36.7pt;height:14.95pt" o:ole="">
            <v:imagedata r:id="rId2303" o:title=""/>
          </v:shape>
          <o:OLEObject Type="Embed" ProgID="Equation.DSMT4" ShapeID="_x0000_i2156" DrawAspect="Content" ObjectID="_1502698064" r:id="rId2304"/>
        </w:object>
      </w:r>
      <w:r w:rsidR="00D40C73" w:rsidRPr="00B27FE9">
        <w:t xml:space="preserve">, the effective and actual fluid pressures are the same, </w:t>
      </w:r>
      <w:r w:rsidR="006C2049" w:rsidRPr="006C2049">
        <w:rPr>
          <w:position w:val="-10"/>
        </w:rPr>
        <w:object w:dxaOrig="620" w:dyaOrig="320" w14:anchorId="44790EAF">
          <v:shape id="_x0000_i2157" type="#_x0000_t75" style="width:28.55pt;height:14.95pt" o:ole="">
            <v:imagedata r:id="rId2305" o:title=""/>
          </v:shape>
          <o:OLEObject Type="Embed" ProgID="Equation.DSMT4" ShapeID="_x0000_i2157" DrawAspect="Content" ObjectID="_1502698065" r:id="rId2306"/>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158" type="#_x0000_t75" style="width:64.55pt;height:21.75pt" o:ole="">
            <v:imagedata r:id="rId2307" o:title=""/>
          </v:shape>
          <o:OLEObject Type="Embed" ProgID="Equation.DSMT4" ShapeID="_x0000_i2158" DrawAspect="Content" ObjectID="_1502698066" r:id="rId2308"/>
        </w:object>
      </w:r>
      <w:r w:rsidRPr="00B27FE9">
        <w:t xml:space="preserve">, where </w:t>
      </w:r>
      <w:r w:rsidR="006C2049" w:rsidRPr="006C2049">
        <w:rPr>
          <w:position w:val="-6"/>
        </w:rPr>
        <w:object w:dxaOrig="300" w:dyaOrig="320" w14:anchorId="20E83365">
          <v:shape id="_x0000_i2159" type="#_x0000_t75" style="width:14.25pt;height:14.95pt" o:ole="">
            <v:imagedata r:id="rId2309" o:title=""/>
          </v:shape>
          <o:OLEObject Type="Embed" ProgID="Equation.DSMT4" ShapeID="_x0000_i2159" DrawAspect="Content" ObjectID="_1502698067" r:id="rId2310"/>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160" type="#_x0000_t75" style="width:7.45pt;height:7.45pt" o:ole="">
            <v:imagedata r:id="rId2311" o:title=""/>
          </v:shape>
          <o:OLEObject Type="Embed" ProgID="Equation.DSMT4" ShapeID="_x0000_i2160" DrawAspect="Content" ObjectID="_1502698068" r:id="rId2312"/>
        </w:object>
      </w:r>
      <w:r w:rsidRPr="00B27FE9">
        <w:t xml:space="preserve"> is </w:t>
      </w:r>
      <w:r w:rsidR="006C2049" w:rsidRPr="006C2049">
        <w:rPr>
          <w:position w:val="-6"/>
        </w:rPr>
        <w:object w:dxaOrig="800" w:dyaOrig="260" w14:anchorId="4635019B">
          <v:shape id="_x0000_i2161" type="#_x0000_t75" style="width:43.45pt;height:14.25pt" o:ole="">
            <v:imagedata r:id="rId2313" o:title=""/>
          </v:shape>
          <o:OLEObject Type="Embed" ProgID="Equation.DSMT4" ShapeID="_x0000_i2161" DrawAspect="Content" ObjectID="_1502698069" r:id="rId2314"/>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162" type="#_x0000_t75" style="width:28.55pt;height:14.95pt" o:ole="">
            <v:imagedata r:id="rId2315" o:title=""/>
          </v:shape>
          <o:OLEObject Type="Embed" ProgID="Equation.DSMT4" ShapeID="_x0000_i2162" DrawAspect="Content" ObjectID="_1502698070" r:id="rId2316"/>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163" type="#_x0000_t75" style="width:43.45pt;height:14.95pt" o:ole="">
            <v:imagedata r:id="rId2317" o:title=""/>
          </v:shape>
          <o:OLEObject Type="Embed" ProgID="Equation.DSMT4" ShapeID="_x0000_i2163" DrawAspect="Content" ObjectID="_1502698071" r:id="rId2318"/>
        </w:object>
      </w:r>
      <w:r w:rsidRPr="00B27FE9">
        <w:t xml:space="preserve"> and </w:t>
      </w:r>
      <w:r w:rsidR="006C2049" w:rsidRPr="006C2049">
        <w:rPr>
          <w:position w:val="-10"/>
        </w:rPr>
        <w:object w:dxaOrig="880" w:dyaOrig="360" w14:anchorId="037676A5">
          <v:shape id="_x0000_i2164" type="#_x0000_t75" style="width:43.45pt;height:21.75pt" o:ole="">
            <v:imagedata r:id="rId2319" o:title=""/>
          </v:shape>
          <o:OLEObject Type="Embed" ProgID="Equation.DSMT4" ShapeID="_x0000_i2164" DrawAspect="Content" ObjectID="_1502698072" r:id="rId2320"/>
        </w:object>
      </w:r>
      <w:r w:rsidRPr="00B27FE9">
        <w:t xml:space="preserve">, where </w:t>
      </w:r>
      <w:r w:rsidR="006C2049" w:rsidRPr="006C2049">
        <w:rPr>
          <w:position w:val="-6"/>
        </w:rPr>
        <w:object w:dxaOrig="260" w:dyaOrig="220" w14:anchorId="5C2CB2ED">
          <v:shape id="_x0000_i2165" type="#_x0000_t75" style="width:14.25pt;height:14.25pt" o:ole="">
            <v:imagedata r:id="rId2321" o:title=""/>
          </v:shape>
          <o:OLEObject Type="Embed" ProgID="Equation.DSMT4" ShapeID="_x0000_i2165" DrawAspect="Content" ObjectID="_1502698073" r:id="rId2322"/>
        </w:object>
      </w:r>
      <w:r w:rsidRPr="00B27FE9">
        <w:t xml:space="preserve"> is the volumetric flux of solvent relative to the solid and </w:t>
      </w:r>
      <w:r w:rsidR="006C2049" w:rsidRPr="006C2049">
        <w:rPr>
          <w:position w:val="-10"/>
        </w:rPr>
        <w:object w:dxaOrig="260" w:dyaOrig="360" w14:anchorId="6A94FC79">
          <v:shape id="_x0000_i2166" type="#_x0000_t75" style="width:14.25pt;height:21.75pt" o:ole="">
            <v:imagedata r:id="rId2323" o:title=""/>
          </v:shape>
          <o:OLEObject Type="Embed" ProgID="Equation.DSMT4" ShapeID="_x0000_i2166" DrawAspect="Content" ObjectID="_1502698074" r:id="rId2324"/>
        </w:object>
      </w:r>
      <w:r w:rsidRPr="00B27FE9">
        <w:t xml:space="preserve"> is the molar flux of solute </w:t>
      </w:r>
      <w:r w:rsidR="006C2049" w:rsidRPr="006C2049">
        <w:rPr>
          <w:position w:val="-4"/>
        </w:rPr>
        <w:object w:dxaOrig="220" w:dyaOrig="200" w14:anchorId="1E3AD037">
          <v:shape id="_x0000_i2167" type="#_x0000_t75" style="width:14.25pt;height:7.45pt" o:ole="">
            <v:imagedata r:id="rId2325" o:title=""/>
          </v:shape>
          <o:OLEObject Type="Embed" ProgID="Equation.DSMT4" ShapeID="_x0000_i2167" DrawAspect="Content" ObjectID="_1502698075" r:id="rId2326"/>
        </w:object>
      </w:r>
      <w:r w:rsidR="00C669AA">
        <w:t xml:space="preserve"> </w:t>
      </w:r>
      <w:r w:rsidRPr="00B27FE9">
        <w:t xml:space="preserve">relative to the solid.  In general, </w:t>
      </w:r>
      <w:r w:rsidR="006C2049" w:rsidRPr="006C2049">
        <w:rPr>
          <w:position w:val="-6"/>
        </w:rPr>
        <w:object w:dxaOrig="260" w:dyaOrig="220" w14:anchorId="3B53B72C">
          <v:shape id="_x0000_i2168" type="#_x0000_t75" style="width:14.25pt;height:14.25pt" o:ole="">
            <v:imagedata r:id="rId2327" o:title=""/>
          </v:shape>
          <o:OLEObject Type="Embed" ProgID="Equation.DSMT4" ShapeID="_x0000_i2168" DrawAspect="Content" ObjectID="_1502698076" r:id="rId2328"/>
        </w:object>
      </w:r>
      <w:r w:rsidRPr="00B27FE9">
        <w:t xml:space="preserve"> and </w:t>
      </w:r>
      <w:r w:rsidR="006C2049" w:rsidRPr="006C2049">
        <w:rPr>
          <w:position w:val="-10"/>
        </w:rPr>
        <w:object w:dxaOrig="260" w:dyaOrig="360" w14:anchorId="1EE9DF2C">
          <v:shape id="_x0000_i2169" type="#_x0000_t75" style="width:14.25pt;height:21.75pt" o:ole="">
            <v:imagedata r:id="rId2329" o:title=""/>
          </v:shape>
          <o:OLEObject Type="Embed" ProgID="Equation.DSMT4" ShapeID="_x0000_i2169" DrawAspect="Content" ObjectID="_1502698077" r:id="rId2330"/>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170" type="#_x0000_t75" style="width:187.45pt;height:79.45pt" o:ole="">
            <v:imagedata r:id="rId2331" o:title=""/>
          </v:shape>
          <o:OLEObject Type="Embed" ProgID="Equation.DSMT4" ShapeID="_x0000_i2170" DrawAspect="Content" ObjectID="_1502698078" r:id="rId2332"/>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171" type="#_x0000_t75" style="width:172.55pt;height:43.45pt" o:ole="">
            <v:imagedata r:id="rId2333" o:title=""/>
          </v:shape>
          <o:OLEObject Type="Embed" ProgID="Equation.DSMT4" ShapeID="_x0000_i2171" DrawAspect="Content" ObjectID="_1502698079" r:id="rId2334"/>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172" type="#_x0000_t75" style="width:14.25pt;height:14.25pt" o:ole="">
            <v:imagedata r:id="rId2335" o:title=""/>
          </v:shape>
          <o:OLEObject Type="Embed" ProgID="Equation.DSMT4" ShapeID="_x0000_i2172" DrawAspect="Content" ObjectID="_1502698080" r:id="rId2336"/>
        </w:object>
      </w:r>
      <w:r w:rsidRPr="00B27FE9">
        <w:t xml:space="preserve"> is the hydraulic permeability of the solvent through the porous solid matrix; </w:t>
      </w:r>
      <w:r w:rsidR="006C2049" w:rsidRPr="006C2049">
        <w:rPr>
          <w:position w:val="-6"/>
        </w:rPr>
        <w:object w:dxaOrig="300" w:dyaOrig="320" w14:anchorId="3CC69CFD">
          <v:shape id="_x0000_i2173" type="#_x0000_t75" style="width:14.25pt;height:14.95pt" o:ole="">
            <v:imagedata r:id="rId2337" o:title=""/>
          </v:shape>
          <o:OLEObject Type="Embed" ProgID="Equation.DSMT4" ShapeID="_x0000_i2173" DrawAspect="Content" ObjectID="_1502698081" r:id="rId2338"/>
        </w:object>
      </w:r>
      <w:r w:rsidRPr="00B27FE9">
        <w:t xml:space="preserve"> is the diffusivity </w:t>
      </w:r>
      <w:r w:rsidR="00A84000">
        <w:t xml:space="preserve">of solute </w:t>
      </w:r>
      <w:r w:rsidR="006C2049" w:rsidRPr="006C2049">
        <w:rPr>
          <w:position w:val="-4"/>
        </w:rPr>
        <w:object w:dxaOrig="220" w:dyaOrig="200" w14:anchorId="43604E43">
          <v:shape id="_x0000_i2174" type="#_x0000_t75" style="width:14.25pt;height:7.45pt" o:ole="">
            <v:imagedata r:id="rId2339" o:title=""/>
          </v:shape>
          <o:OLEObject Type="Embed" ProgID="Equation.DSMT4" ShapeID="_x0000_i2174" DrawAspect="Content" ObjectID="_1502698082" r:id="rId2340"/>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175" type="#_x0000_t75" style="width:14.95pt;height:21.75pt" o:ole="">
            <v:imagedata r:id="rId2341" o:title=""/>
          </v:shape>
          <o:OLEObject Type="Embed" ProgID="Equation.DSMT4" ShapeID="_x0000_i2175" DrawAspect="Content" ObjectID="_1502698083" r:id="rId2342"/>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176" type="#_x0000_t75" style="width:57.75pt;height:21.75pt" o:ole="">
            <v:imagedata r:id="rId2343" o:title=""/>
          </v:shape>
          <o:OLEObject Type="Embed" ProgID="Equation.DSMT4" ShapeID="_x0000_i2176" DrawAspect="Content" ObjectID="_1502698084" r:id="rId2344"/>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BB6F29">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879" w:name="_Toc370461254"/>
      <w:bookmarkStart w:id="1880" w:name="_Toc302147305"/>
      <w:r>
        <w:lastRenderedPageBreak/>
        <w:t>Guidelines for Multiphasic Analyses</w:t>
      </w:r>
      <w:bookmarkEnd w:id="1879"/>
      <w:bookmarkEnd w:id="1880"/>
    </w:p>
    <w:p w14:paraId="7D8B3FEA" w14:textId="77777777" w:rsidR="00976D6B" w:rsidRPr="00AB593C" w:rsidRDefault="00976D6B" w:rsidP="00976D6B">
      <w:pPr>
        <w:pStyle w:val="Heading4"/>
      </w:pPr>
      <w:bookmarkStart w:id="1881" w:name="_Toc370461255"/>
      <w:bookmarkStart w:id="1882" w:name="_Toc302147306"/>
      <w:r>
        <w:t>Initial State of Swelling</w:t>
      </w:r>
      <w:bookmarkEnd w:id="1881"/>
      <w:bookmarkEnd w:id="18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BB6F29">
        <w:t>Chapter 6</w:t>
      </w:r>
      <w:r>
        <w:fldChar w:fldCharType="end"/>
      </w:r>
      <w:r>
        <w:t>) where the first step is a steady-state analysis (Section </w:t>
      </w:r>
      <w:r>
        <w:fldChar w:fldCharType="begin"/>
      </w:r>
      <w:r>
        <w:instrText xml:space="preserve"> REF _Ref250285979 \r \h </w:instrText>
      </w:r>
      <w:r>
        <w:fldChar w:fldCharType="separate"/>
      </w:r>
      <w:r w:rsidR="00BB6F2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BB6F29">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883" w:name="_Toc370461256"/>
      <w:bookmarkStart w:id="1884" w:name="_Toc302147307"/>
      <w:r>
        <w:lastRenderedPageBreak/>
        <w:t>Prescribed Boundary Conditions</w:t>
      </w:r>
      <w:bookmarkEnd w:id="1883"/>
      <w:bookmarkEnd w:id="1884"/>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177" type="#_x0000_t75" style="width:36.7pt;height:21.75pt" o:ole="">
            <v:imagedata r:id="rId2345" o:title=""/>
          </v:shape>
          <o:OLEObject Type="Embed" ProgID="Equation.DSMT4" ShapeID="_x0000_i2177" DrawAspect="Content" ObjectID="_1502698085" r:id="rId2346"/>
        </w:object>
      </w:r>
      <w:r>
        <w:t xml:space="preserve"> and </w:t>
      </w:r>
      <w:r w:rsidR="006C2049" w:rsidRPr="006C2049">
        <w:rPr>
          <w:position w:val="-14"/>
        </w:rPr>
        <w:object w:dxaOrig="740" w:dyaOrig="400" w14:anchorId="0A58E132">
          <v:shape id="_x0000_i2178" type="#_x0000_t75" style="width:36.7pt;height:21.75pt" o:ole="">
            <v:imagedata r:id="rId2347" o:title=""/>
          </v:shape>
          <o:OLEObject Type="Embed" ProgID="Equation.DSMT4" ShapeID="_x0000_i2178" DrawAspect="Content" ObjectID="_1502698086" r:id="rId2348"/>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179" type="#_x0000_t75" style="width:64.55pt;height:21.75pt" o:ole="">
            <v:imagedata r:id="rId2349" o:title=""/>
          </v:shape>
          <o:OLEObject Type="Embed" ProgID="Equation.DSMT4" ShapeID="_x0000_i2179" DrawAspect="Content" ObjectID="_1502698087" r:id="rId2350"/>
        </w:object>
      </w:r>
      <w:r>
        <w:t xml:space="preserve">It follows that the effective fluid pressure in the external environment is </w:t>
      </w:r>
      <w:r w:rsidR="006C2049" w:rsidRPr="006C2049">
        <w:rPr>
          <w:position w:val="-16"/>
        </w:rPr>
        <w:object w:dxaOrig="2000" w:dyaOrig="440" w14:anchorId="3EFF56B9">
          <v:shape id="_x0000_i2180" type="#_x0000_t75" style="width:100.55pt;height:21.75pt" o:ole="">
            <v:imagedata r:id="rId2351" o:title=""/>
          </v:shape>
          <o:OLEObject Type="Embed" ProgID="Equation.DSMT4" ShapeID="_x0000_i2180" DrawAspect="Content" ObjectID="_1502698088" r:id="rId2352"/>
        </w:object>
      </w:r>
      <w:r>
        <w:t xml:space="preserve"> and the effective concentrations are </w:t>
      </w:r>
      <w:r w:rsidR="006C2049" w:rsidRPr="006C2049">
        <w:rPr>
          <w:position w:val="-18"/>
        </w:rPr>
        <w:object w:dxaOrig="1240" w:dyaOrig="460" w14:anchorId="484881FB">
          <v:shape id="_x0000_i2181" type="#_x0000_t75" style="width:64.55pt;height:21.75pt" o:ole="">
            <v:imagedata r:id="rId2353" o:title=""/>
          </v:shape>
          <o:OLEObject Type="Embed" ProgID="Equation.DSMT4" ShapeID="_x0000_i2181" DrawAspect="Content" ObjectID="_1502698089" r:id="rId2354"/>
        </w:object>
      </w:r>
      <w:r w:rsidR="006C2049" w:rsidRPr="006C2049">
        <w:rPr>
          <w:position w:val="-18"/>
        </w:rPr>
        <w:object w:dxaOrig="1219" w:dyaOrig="460" w14:anchorId="18D3C3F5">
          <v:shape id="_x0000_i2182" type="#_x0000_t75" style="width:64.55pt;height:21.75pt" o:ole="">
            <v:imagedata r:id="rId2355" o:title=""/>
          </v:shape>
          <o:OLEObject Type="Embed" ProgID="Equation.DSMT4" ShapeID="_x0000_i2182" DrawAspect="Content" ObjectID="_1502698090" r:id="rId2356"/>
        </w:object>
      </w:r>
      <w:r>
        <w:t>.  Therefore, in multiphasic analyses, whenever the external environment contains solutes</w:t>
      </w:r>
      <w:r w:rsidR="006C2049" w:rsidRPr="006C2049">
        <w:rPr>
          <w:position w:val="-14"/>
        </w:rPr>
        <w:object w:dxaOrig="240" w:dyaOrig="400" w14:anchorId="54010F2E">
          <v:shape id="_x0000_i2183" type="#_x0000_t75" style="width:14.95pt;height:21.75pt" o:ole="">
            <v:imagedata r:id="rId2357" o:title=""/>
          </v:shape>
          <o:OLEObject Type="Embed" ProgID="Equation.DSMT4" ShapeID="_x0000_i2183" DrawAspect="Content" ObjectID="_1502698091" r:id="rId2358"/>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184" type="#_x0000_t75" style="width:36.7pt;height:21.75pt" o:ole="">
            <v:imagedata r:id="rId2359" o:title=""/>
          </v:shape>
          <o:OLEObject Type="Embed" ProgID="Equation.DSMT4" ShapeID="_x0000_i2184" DrawAspect="Content" ObjectID="_1502698092" r:id="rId2360"/>
        </w:object>
      </w:r>
      <w:r>
        <w:t xml:space="preserve"> also implies that prescribed mixture normal tractions (Section </w:t>
      </w:r>
      <w:r>
        <w:fldChar w:fldCharType="begin"/>
      </w:r>
      <w:r>
        <w:instrText xml:space="preserve"> REF _Ref194576545 \r \h </w:instrText>
      </w:r>
      <w:r>
        <w:fldChar w:fldCharType="separate"/>
      </w:r>
      <w:r w:rsidR="00BB6F2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185" type="#_x0000_t75" style="width:36.7pt;height:21.75pt" o:ole="">
            <v:imagedata r:id="rId2361" o:title=""/>
          </v:shape>
          <o:OLEObject Type="Embed" ProgID="Equation.DSMT4" ShapeID="_x0000_i2185" DrawAspect="Content" ObjectID="_1502698093" r:id="rId2362"/>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186" type="#_x0000_t75" style="width:36.7pt;height:21.75pt" o:ole="">
            <v:imagedata r:id="rId2363" o:title=""/>
          </v:shape>
          <o:OLEObject Type="Embed" ProgID="Equation.DSMT4" ShapeID="_x0000_i2186" DrawAspect="Content" ObjectID="_1502698094" r:id="rId236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187" type="#_x0000_t75" style="width:64.55pt;height:21.75pt" o:ole="">
            <v:imagedata r:id="rId2365" o:title=""/>
          </v:shape>
          <o:OLEObject Type="Embed" ProgID="Equation.DSMT4" ShapeID="_x0000_i2187" DrawAspect="Content" ObjectID="_1502698095" r:id="rId2366"/>
        </w:object>
      </w:r>
      <w:r w:rsidR="006C2049" w:rsidRPr="006C2049">
        <w:rPr>
          <w:position w:val="-18"/>
        </w:rPr>
        <w:object w:dxaOrig="1219" w:dyaOrig="460" w14:anchorId="33058EA3">
          <v:shape id="_x0000_i2188" type="#_x0000_t75" style="width:64.55pt;height:21.75pt" o:ole="">
            <v:imagedata r:id="rId2367" o:title=""/>
          </v:shape>
          <o:OLEObject Type="Embed" ProgID="Equation.DSMT4" ShapeID="_x0000_i2188" DrawAspect="Content" ObjectID="_1502698096" r:id="rId2368"/>
        </w:object>
      </w:r>
      <w:r>
        <w:t>.</w:t>
      </w:r>
    </w:p>
    <w:p w14:paraId="53B5BBD7" w14:textId="77777777" w:rsidR="00976D6B" w:rsidRDefault="00976D6B" w:rsidP="00976D6B">
      <w:pPr>
        <w:pStyle w:val="Heading4"/>
      </w:pPr>
      <w:bookmarkStart w:id="1885" w:name="_Toc370461257"/>
      <w:bookmarkStart w:id="1886" w:name="_Toc302147308"/>
      <w:r>
        <w:t>Prescribed Initial Conditions</w:t>
      </w:r>
      <w:bookmarkEnd w:id="1885"/>
      <w:bookmarkEnd w:id="1886"/>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189" type="#_x0000_t75" style="width:14.25pt;height:21.75pt" o:ole="">
            <v:imagedata r:id="rId2369" o:title=""/>
          </v:shape>
          <o:OLEObject Type="Embed" ProgID="Equation.DSMT4" ShapeID="_x0000_i2189" DrawAspect="Content" ObjectID="_1502698097" r:id="rId2370"/>
        </w:object>
      </w:r>
      <w:r>
        <w:t xml:space="preserve"> and effective concentrations </w:t>
      </w:r>
      <w:r w:rsidR="006C2049" w:rsidRPr="006C2049">
        <w:rPr>
          <w:position w:val="-14"/>
        </w:rPr>
        <w:object w:dxaOrig="279" w:dyaOrig="420" w14:anchorId="1C8FBB97">
          <v:shape id="_x0000_i2190" type="#_x0000_t75" style="width:14.95pt;height:21.75pt" o:ole="">
            <v:imagedata r:id="rId2371" o:title=""/>
          </v:shape>
          <o:OLEObject Type="Embed" ProgID="Equation.DSMT4" ShapeID="_x0000_i2190" DrawAspect="Content" ObjectID="_1502698098" r:id="rId2372"/>
        </w:object>
      </w:r>
      <w:r w:rsidR="006C2049" w:rsidRPr="006C2049">
        <w:rPr>
          <w:position w:val="-10"/>
        </w:rPr>
        <w:object w:dxaOrig="980" w:dyaOrig="300" w14:anchorId="75095455">
          <v:shape id="_x0000_i2191" type="#_x0000_t75" style="width:50.25pt;height:14.25pt" o:ole="">
            <v:imagedata r:id="rId2373" o:title=""/>
          </v:shape>
          <o:OLEObject Type="Embed" ProgID="Equation.DSMT4" ShapeID="_x0000_i2191" DrawAspect="Content" ObjectID="_1502698099" r:id="rId2374"/>
        </w:object>
      </w:r>
      <w:r>
        <w:t xml:space="preserve">, the initial conditions inside the material should be set to </w:t>
      </w:r>
      <w:r w:rsidR="006C2049" w:rsidRPr="006C2049">
        <w:rPr>
          <w:position w:val="-14"/>
        </w:rPr>
        <w:object w:dxaOrig="720" w:dyaOrig="400" w14:anchorId="36995C68">
          <v:shape id="_x0000_i2192" type="#_x0000_t75" style="width:36.7pt;height:21.75pt" o:ole="">
            <v:imagedata r:id="rId2375" o:title=""/>
          </v:shape>
          <o:OLEObject Type="Embed" ProgID="Equation.DSMT4" ShapeID="_x0000_i2192" DrawAspect="Content" ObjectID="_1502698100" r:id="rId2376"/>
        </w:object>
      </w:r>
      <w:r>
        <w:t xml:space="preserve"> and </w:t>
      </w:r>
      <w:r w:rsidR="006C2049" w:rsidRPr="006C2049">
        <w:rPr>
          <w:position w:val="-14"/>
        </w:rPr>
        <w:object w:dxaOrig="840" w:dyaOrig="420" w14:anchorId="29B6275D">
          <v:shape id="_x0000_i2193" type="#_x0000_t75" style="width:43.45pt;height:21.75pt" o:ole="">
            <v:imagedata r:id="rId2377" o:title=""/>
          </v:shape>
          <o:OLEObject Type="Embed" ProgID="Equation.DSMT4" ShapeID="_x0000_i2193" DrawAspect="Content" ObjectID="_1502698101" r:id="rId2378"/>
        </w:object>
      </w:r>
      <w:r>
        <w:t xml:space="preserve"> in order to expedite the evaluation of the initial state of swelling.  The values of </w:t>
      </w:r>
      <w:r w:rsidR="006C2049" w:rsidRPr="006C2049">
        <w:rPr>
          <w:position w:val="-14"/>
        </w:rPr>
        <w:object w:dxaOrig="260" w:dyaOrig="400" w14:anchorId="2768381B">
          <v:shape id="_x0000_i2194" type="#_x0000_t75" style="width:14.25pt;height:21.75pt" o:ole="">
            <v:imagedata r:id="rId2379" o:title=""/>
          </v:shape>
          <o:OLEObject Type="Embed" ProgID="Equation.DSMT4" ShapeID="_x0000_i2194" DrawAspect="Content" ObjectID="_1502698102" r:id="rId2380"/>
        </w:object>
      </w:r>
      <w:r>
        <w:t xml:space="preserve"> and </w:t>
      </w:r>
      <w:r w:rsidR="006C2049" w:rsidRPr="006C2049">
        <w:rPr>
          <w:position w:val="-14"/>
        </w:rPr>
        <w:object w:dxaOrig="279" w:dyaOrig="420" w14:anchorId="3E0FD7B0">
          <v:shape id="_x0000_i2195" type="#_x0000_t75" style="width:14.95pt;height:21.75pt" o:ole="">
            <v:imagedata r:id="rId2381" o:title=""/>
          </v:shape>
          <o:OLEObject Type="Embed" ProgID="Equation.DSMT4" ShapeID="_x0000_i2195" DrawAspect="Content" ObjectID="_1502698103" r:id="rId2382"/>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14BB36C1" w14:textId="77777777" w:rsidR="00976D6B" w:rsidRDefault="00976D6B" w:rsidP="00976D6B">
      <w:pPr>
        <w:pStyle w:val="Heading4"/>
      </w:pPr>
      <w:bookmarkStart w:id="1887" w:name="_Toc370461258"/>
      <w:bookmarkStart w:id="1888" w:name="_Toc302147309"/>
      <w:r>
        <w:t>Prescribed Effective Solute Flux</w:t>
      </w:r>
      <w:bookmarkEnd w:id="1887"/>
      <w:bookmarkEnd w:id="1888"/>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196" type="#_x0000_t75" style="width:14.95pt;height:14.25pt" o:ole="">
            <v:imagedata r:id="rId2383" o:title=""/>
          </v:shape>
          <o:OLEObject Type="Embed" ProgID="Equation.DSMT4" ShapeID="_x0000_i2196" DrawAspect="Content" ObjectID="_1502698104" r:id="rId2384"/>
        </w:object>
      </w:r>
      <w:r>
        <w:t xml:space="preserve"> be prescribed as </w:t>
      </w:r>
      <w:r w:rsidR="006C2049" w:rsidRPr="006C2049">
        <w:rPr>
          <w:position w:val="-18"/>
        </w:rPr>
        <w:object w:dxaOrig="1920" w:dyaOrig="440" w14:anchorId="3DBD62D1">
          <v:shape id="_x0000_i2197" type="#_x0000_t75" style="width:93.75pt;height:21.75pt" o:ole="">
            <v:imagedata r:id="rId2385" o:title=""/>
          </v:shape>
          <o:OLEObject Type="Embed" ProgID="Equation.DSMT4" ShapeID="_x0000_i2197" DrawAspect="Content" ObjectID="_1502698105" r:id="rId2386"/>
        </w:object>
      </w:r>
      <w:r>
        <w:t xml:space="preserve">, where </w:t>
      </w:r>
      <w:r w:rsidR="006C2049" w:rsidRPr="006C2049">
        <w:rPr>
          <w:position w:val="-12"/>
        </w:rPr>
        <w:object w:dxaOrig="300" w:dyaOrig="380" w14:anchorId="31DE4C4A">
          <v:shape id="_x0000_i2198" type="#_x0000_t75" style="width:14.25pt;height:21.75pt" o:ole="">
            <v:imagedata r:id="rId2387" o:title=""/>
          </v:shape>
          <o:OLEObject Type="Embed" ProgID="Equation.DSMT4" ShapeID="_x0000_i2198" DrawAspect="Content" ObjectID="_1502698106" r:id="rId2388"/>
        </w:object>
      </w:r>
      <w:r>
        <w:t xml:space="preserve"> is the effective solute flux. For a mixture containing only neutral solutes (</w:t>
      </w:r>
      <w:r w:rsidR="006C2049" w:rsidRPr="006C2049">
        <w:rPr>
          <w:position w:val="-10"/>
        </w:rPr>
        <w:object w:dxaOrig="1080" w:dyaOrig="360" w14:anchorId="5C3E173C">
          <v:shape id="_x0000_i2199" type="#_x0000_t75" style="width:57.75pt;height:21.75pt" o:ole="">
            <v:imagedata r:id="rId2389" o:title=""/>
          </v:shape>
          <o:OLEObject Type="Embed" ProgID="Equation.DSMT4" ShapeID="_x0000_i2199" DrawAspect="Content" ObjectID="_1502698107" r:id="rId2390"/>
        </w:object>
      </w:r>
      <w:r>
        <w:t xml:space="preserve"> ), it follows that </w:t>
      </w:r>
      <w:r w:rsidR="006C2049" w:rsidRPr="006C2049">
        <w:rPr>
          <w:position w:val="-12"/>
        </w:rPr>
        <w:object w:dxaOrig="800" w:dyaOrig="380" w14:anchorId="611BA195">
          <v:shape id="_x0000_i2200" type="#_x0000_t75" style="width:43.45pt;height:21.75pt" o:ole="">
            <v:imagedata r:id="rId2391" o:title=""/>
          </v:shape>
          <o:OLEObject Type="Embed" ProgID="Equation.DSMT4" ShapeID="_x0000_i2200" DrawAspect="Content" ObjectID="_1502698108" r:id="rId2392"/>
        </w:object>
      </w:r>
      <w:r>
        <w:t>.</w:t>
      </w:r>
    </w:p>
    <w:p w14:paraId="6E785E5F" w14:textId="77777777" w:rsidR="00976D6B" w:rsidRDefault="00976D6B" w:rsidP="00976D6B">
      <w:pPr>
        <w:pStyle w:val="Heading4"/>
      </w:pPr>
      <w:bookmarkStart w:id="1889" w:name="_Toc370461259"/>
      <w:bookmarkStart w:id="1890" w:name="_Toc302147310"/>
      <w:r>
        <w:t>Prescribed Electric Current Density</w:t>
      </w:r>
      <w:bookmarkEnd w:id="1889"/>
      <w:bookmarkEnd w:id="1890"/>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201" type="#_x0000_t75" style="width:79.45pt;height:28.55pt" o:ole="">
            <v:imagedata r:id="rId2393" o:title=""/>
          </v:shape>
          <o:OLEObject Type="Embed" ProgID="Equation.DSMT4" ShapeID="_x0000_i2201" DrawAspect="Content" ObjectID="_1502698109" r:id="rId2394"/>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202" type="#_x0000_t75" style="width:57.75pt;height:21.75pt" o:ole="">
            <v:imagedata r:id="rId2395" o:title=""/>
          </v:shape>
          <o:OLEObject Type="Embed" ProgID="Equation.DSMT4" ShapeID="_x0000_i2202" DrawAspect="Content" ObjectID="_1502698110" r:id="rId2396"/>
        </w:object>
      </w:r>
      <w:r>
        <w:t xml:space="preserve"> of ion fluxes may be prescribed at a boundary, it follows that only the normal component </w:t>
      </w:r>
      <w:r w:rsidR="006C2049" w:rsidRPr="006C2049">
        <w:rPr>
          <w:position w:val="-14"/>
        </w:rPr>
        <w:object w:dxaOrig="1080" w:dyaOrig="400" w14:anchorId="6BEB1BBE">
          <v:shape id="_x0000_i2203" type="#_x0000_t75" style="width:57.75pt;height:21.75pt" o:ole="">
            <v:imagedata r:id="rId2397" o:title=""/>
          </v:shape>
          <o:OLEObject Type="Embed" ProgID="Equation.DSMT4" ShapeID="_x0000_i2203" DrawAspect="Content" ObjectID="_1502698111" r:id="rId2398"/>
        </w:object>
      </w:r>
      <w:r>
        <w:t xml:space="preserve"> of the current density may be prescribed.  </w:t>
      </w:r>
      <w:r>
        <w:lastRenderedPageBreak/>
        <w:t xml:space="preserve">To prescribe </w:t>
      </w:r>
      <w:r w:rsidR="006C2049" w:rsidRPr="006C2049">
        <w:rPr>
          <w:position w:val="-14"/>
        </w:rPr>
        <w:object w:dxaOrig="260" w:dyaOrig="400" w14:anchorId="58399F8B">
          <v:shape id="_x0000_i2204" type="#_x0000_t75" style="width:14.25pt;height:21.75pt" o:ole="">
            <v:imagedata r:id="rId2399" o:title=""/>
          </v:shape>
          <o:OLEObject Type="Embed" ProgID="Equation.DSMT4" ShapeID="_x0000_i2204" DrawAspect="Content" ObjectID="_1502698112" r:id="rId240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205" type="#_x0000_t75" style="width:35.3pt;height:21.75pt" o:ole="">
            <v:imagedata r:id="rId2401" o:title=""/>
          </v:shape>
          <o:OLEObject Type="Embed" ProgID="Equation.DSMT4" ShapeID="_x0000_i2205" DrawAspect="Content" ObjectID="_1502698113" r:id="rId2402"/>
        </w:object>
      </w:r>
      <w:r>
        <w:t xml:space="preserve">) at the electrode-mixture interface, so that the prescribed boundary condition should be </w:t>
      </w:r>
      <w:r w:rsidR="006C2049" w:rsidRPr="006C2049">
        <w:rPr>
          <w:position w:val="-18"/>
        </w:rPr>
        <w:object w:dxaOrig="1400" w:dyaOrig="460" w14:anchorId="29C25873">
          <v:shape id="_x0000_i2206" type="#_x0000_t75" style="width:1in;height:21.75pt" o:ole="">
            <v:imagedata r:id="rId2403" o:title=""/>
          </v:shape>
          <o:OLEObject Type="Embed" ProgID="Equation.DSMT4" ShapeID="_x0000_i2206" DrawAspect="Content" ObjectID="_1502698114" r:id="rId2404"/>
        </w:object>
      </w:r>
      <w:r>
        <w:t xml:space="preserve">. Since </w:t>
      </w:r>
      <w:r w:rsidR="006C2049" w:rsidRPr="006C2049">
        <w:rPr>
          <w:position w:val="-4"/>
        </w:rPr>
        <w:object w:dxaOrig="780" w:dyaOrig="300" w14:anchorId="4ECC8044">
          <v:shape id="_x0000_i2207" type="#_x0000_t75" style="width:35.3pt;height:14.25pt" o:ole="">
            <v:imagedata r:id="rId2405" o:title=""/>
          </v:shape>
          <o:OLEObject Type="Embed" ProgID="Equation.DSMT4" ShapeID="_x0000_i2207" DrawAspect="Content" ObjectID="_1502698115" r:id="rId2406"/>
        </w:object>
      </w:r>
      <w:r>
        <w:t xml:space="preserve"> and </w:t>
      </w:r>
      <w:r w:rsidR="006C2049" w:rsidRPr="006C2049">
        <w:rPr>
          <w:position w:val="-4"/>
        </w:rPr>
        <w:object w:dxaOrig="780" w:dyaOrig="300" w14:anchorId="060357EF">
          <v:shape id="_x0000_i2208" type="#_x0000_t75" style="width:35.3pt;height:14.25pt" o:ole="">
            <v:imagedata r:id="rId2407" o:title=""/>
          </v:shape>
          <o:OLEObject Type="Embed" ProgID="Equation.DSMT4" ShapeID="_x0000_i2208" DrawAspect="Content" ObjectID="_1502698116" r:id="rId2408"/>
        </w:object>
      </w:r>
      <w:r>
        <w:t xml:space="preserve"> in a triphasic mixture, the corresponding effective fluxes are given by </w:t>
      </w:r>
      <w:r w:rsidR="006C2049" w:rsidRPr="006C2049">
        <w:rPr>
          <w:position w:val="-12"/>
        </w:rPr>
        <w:object w:dxaOrig="2140" w:dyaOrig="380" w14:anchorId="6FD3BFD8">
          <v:shape id="_x0000_i2209" type="#_x0000_t75" style="width:107.3pt;height:21.75pt" o:ole="">
            <v:imagedata r:id="rId2409" o:title=""/>
          </v:shape>
          <o:OLEObject Type="Embed" ProgID="Equation.DSMT4" ShapeID="_x0000_i2209" DrawAspect="Content" ObjectID="_1502698117" r:id="rId2410"/>
        </w:object>
      </w:r>
      <w:r>
        <w:t xml:space="preserve"> and </w:t>
      </w:r>
      <w:r w:rsidR="006C2049" w:rsidRPr="006C2049">
        <w:rPr>
          <w:position w:val="-12"/>
        </w:rPr>
        <w:object w:dxaOrig="1140" w:dyaOrig="380" w14:anchorId="017B6A1D">
          <v:shape id="_x0000_i2210" type="#_x0000_t75" style="width:57.75pt;height:21.75pt" o:ole="">
            <v:imagedata r:id="rId2411" o:title=""/>
          </v:shape>
          <o:OLEObject Type="Embed" ProgID="Equation.DSMT4" ShapeID="_x0000_i2210" DrawAspect="Content" ObjectID="_1502698118" r:id="rId2412"/>
        </w:object>
      </w:r>
      <w:r>
        <w:t>.</w:t>
      </w:r>
    </w:p>
    <w:p w14:paraId="495E87BF" w14:textId="77777777" w:rsidR="00976D6B" w:rsidRDefault="00976D6B" w:rsidP="00976D6B">
      <w:pPr>
        <w:pStyle w:val="Heading4"/>
      </w:pPr>
      <w:bookmarkStart w:id="1891" w:name="_Toc370461260"/>
      <w:bookmarkStart w:id="1892" w:name="_Toc302147311"/>
      <w:r>
        <w:t>Electrical Grounding</w:t>
      </w:r>
      <w:bookmarkEnd w:id="1891"/>
      <w:bookmarkEnd w:id="1892"/>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893" w:name="_Ref188932651"/>
      <w:bookmarkStart w:id="1894" w:name="_Toc302147312"/>
      <w:r w:rsidRPr="0097532C">
        <w:t xml:space="preserve">General Specification of </w:t>
      </w:r>
      <w:r w:rsidR="007960DE">
        <w:t xml:space="preserve">Multiphasic </w:t>
      </w:r>
      <w:r w:rsidRPr="0097532C">
        <w:t>Materials</w:t>
      </w:r>
      <w:bookmarkEnd w:id="1893"/>
      <w:bookmarkEnd w:id="1894"/>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211" type="#_x0000_t75" style="width:14.25pt;height:14.25pt" o:ole="">
            <v:imagedata r:id="rId2413" o:title=""/>
          </v:shape>
          <o:OLEObject Type="Embed" ProgID="Equation.DSMT4" ShapeID="_x0000_i2211" DrawAspect="Content" ObjectID="_1502698119" r:id="rId2414"/>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212" type="#_x0000_t75" style="width:14.25pt;height:14.95pt" o:ole="">
            <v:imagedata r:id="rId2415" o:title=""/>
          </v:shape>
          <o:OLEObject Type="Embed" ProgID="Equation.DSMT4" ShapeID="_x0000_i2212" DrawAspect="Content" ObjectID="_1502698120" r:id="rId2416"/>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213" type="#_x0000_t75" style="width:14.25pt;height:14.95pt" o:ole="">
            <v:imagedata r:id="rId2417" o:title=""/>
          </v:shape>
          <o:OLEObject Type="Embed" ProgID="Equation.DSMT4" ShapeID="_x0000_i2213" DrawAspect="Content" ObjectID="_1502698121" r:id="rId2418"/>
        </w:object>
      </w:r>
      <w:r w:rsidR="007960DE" w:rsidRPr="007D6F0D">
        <w:t xml:space="preserve">, the solute free diffusivity </w:t>
      </w:r>
      <w:r w:rsidR="006C2049" w:rsidRPr="006C2049">
        <w:rPr>
          <w:position w:val="-12"/>
        </w:rPr>
        <w:object w:dxaOrig="320" w:dyaOrig="380" w14:anchorId="5BF684FC">
          <v:shape id="_x0000_i2214" type="#_x0000_t75" style="width:14.95pt;height:21.75pt" o:ole="">
            <v:imagedata r:id="rId2419" o:title=""/>
          </v:shape>
          <o:OLEObject Type="Embed" ProgID="Equation.DSMT4" ShapeID="_x0000_i2214" DrawAspect="Content" ObjectID="_1502698122" r:id="rId2420"/>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215" type="#_x0000_t75" style="width:14.95pt;height:14.25pt" o:ole="">
            <v:imagedata r:id="rId2421" o:title=""/>
          </v:shape>
          <o:OLEObject Type="Embed" ProgID="Equation.DSMT4" ShapeID="_x0000_i2215" DrawAspect="Content" ObjectID="_1502698123" r:id="rId2422"/>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6"/>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216" type="#_x0000_t75" style="width:14.25pt;height:21.75pt" o:ole="">
                  <v:imagedata r:id="rId2423" o:title=""/>
                </v:shape>
                <o:OLEObject Type="Embed" ProgID="Equation.DSMT4" ShapeID="_x0000_i2216" DrawAspect="Content" ObjectID="_1502698124" r:id="rId2424"/>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217" type="#_x0000_t75" style="width:14.25pt;height:21.75pt" o:ole="">
                  <v:imagedata r:id="rId2425" o:title=""/>
                </v:shape>
                <o:OLEObject Type="Embed" ProgID="Equation.DSMT4" ShapeID="_x0000_i2217" DrawAspect="Content" ObjectID="_1502698125" r:id="rId2426"/>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218" type="#_x0000_t75" style="width:14.25pt;height:14.25pt" o:ole="">
                  <v:imagedata r:id="rId2427" o:title=""/>
                </v:shape>
                <o:OLEObject Type="Embed" ProgID="Equation.DSMT4" ShapeID="_x0000_i2218" DrawAspect="Content" ObjectID="_1502698126" r:id="rId2428"/>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219" type="#_x0000_t75" style="width:14.95pt;height:21.75pt" o:ole="">
                  <v:imagedata r:id="rId2429" o:title=""/>
                </v:shape>
                <o:OLEObject Type="Embed" ProgID="Equation.DSMT4" ShapeID="_x0000_i2219" DrawAspect="Content" ObjectID="_1502698127" r:id="rId2430"/>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220" type="#_x0000_t75" style="width:14.25pt;height:14.95pt" o:ole="">
                  <v:imagedata r:id="rId2431" o:title=""/>
                </v:shape>
                <o:OLEObject Type="Embed" ProgID="Equation.DSMT4" ShapeID="_x0000_i2220" DrawAspect="Content" ObjectID="_1502698128" r:id="rId2432"/>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221" type="#_x0000_t75" style="width:28.55pt;height:21.75pt" o:ole="">
            <v:imagedata r:id="rId2433" o:title=""/>
          </v:shape>
          <o:OLEObject Type="Embed" ProgID="Equation.DSMT4" ShapeID="_x0000_i2221" DrawAspect="Content" ObjectID="_1502698129" r:id="rId2434"/>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1895" w:author="Gerard" w:date="2015-08-25T18:31:00Z">
        <w:r w:rsidR="00BB6F29">
          <w:t>4.7.2</w:t>
        </w:r>
      </w:ins>
      <w:del w:id="1896"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1897" w:author="Gerard" w:date="2015-08-25T18:31:00Z">
        <w:r w:rsidR="00BB6F29">
          <w:t>4.8.5</w:t>
        </w:r>
      </w:ins>
      <w:del w:id="1898"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BB6F29">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222" type="#_x0000_t75" style="width:14.25pt;height:14.95pt" o:ole="">
                  <v:imagedata r:id="rId2435" o:title=""/>
                </v:shape>
                <o:OLEObject Type="Embed" ProgID="Equation.DSMT4" ShapeID="_x0000_i2222" DrawAspect="Content" ObjectID="_1502698130" r:id="rId2436"/>
              </w:object>
            </w:r>
            <w:r>
              <w:t xml:space="preserve"> and </w:t>
            </w:r>
            <w:r w:rsidR="006C2049" w:rsidRPr="006C2049">
              <w:rPr>
                <w:position w:val="-12"/>
              </w:rPr>
              <w:object w:dxaOrig="320" w:dyaOrig="380" w14:anchorId="6AF71BAF">
                <v:shape id="_x0000_i2223" type="#_x0000_t75" style="width:14.95pt;height:21.75pt" o:ole="">
                  <v:imagedata r:id="rId2437" o:title=""/>
                </v:shape>
                <o:OLEObject Type="Embed" ProgID="Equation.DSMT4" ShapeID="_x0000_i2223" DrawAspect="Content" ObjectID="_1502698131" r:id="rId2438"/>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224" type="#_x0000_t75" style="width:14.95pt;height:14.25pt" o:ole="">
                  <v:imagedata r:id="rId2439" o:title=""/>
                </v:shape>
                <o:OLEObject Type="Embed" ProgID="Equation.DSMT4" ShapeID="_x0000_i2224" DrawAspect="Content" ObjectID="_1502698132" r:id="rId2440"/>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1899" w:author="Gerard" w:date="2015-08-25T18:31:00Z">
        <w:r w:rsidR="00BB6F29">
          <w:t>4.8.3</w:t>
        </w:r>
      </w:ins>
      <w:del w:id="1900"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1901" w:author="Gerard" w:date="2015-08-25T18:31:00Z">
        <w:r w:rsidR="00BB6F29">
          <w:t>4.8.4</w:t>
        </w:r>
      </w:ins>
      <w:del w:id="1902"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BB6F29">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225" type="#_x0000_t75" style="width:14.25pt;height:21.75pt" o:ole="">
                  <v:imagedata r:id="rId2441" o:title=""/>
                </v:shape>
                <o:OLEObject Type="Embed" ProgID="Equation.DSMT4" ShapeID="_x0000_i2225" DrawAspect="Content" ObjectID="_1502698133" r:id="rId2442"/>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226" type="#_x0000_t75" style="width:14.25pt;height:21.75pt" o:ole="">
                  <v:imagedata r:id="rId2443" o:title=""/>
                </v:shape>
                <o:OLEObject Type="Embed" ProgID="Equation.DSMT4" ShapeID="_x0000_i2226" DrawAspect="Content" ObjectID="_1502698134" r:id="rId2444"/>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227" type="#_x0000_t75" style="width:14.25pt;height:21.75pt" o:ole="">
                  <v:imagedata r:id="rId2445" o:title=""/>
                </v:shape>
                <o:OLEObject Type="Embed" ProgID="Equation.DSMT4" ShapeID="_x0000_i2227" DrawAspect="Content" ObjectID="_1502698135" r:id="rId2446"/>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228" type="#_x0000_t75" style="width:14.25pt;height:21.75pt" o:ole="">
            <v:imagedata r:id="rId2447" o:title=""/>
          </v:shape>
          <o:OLEObject Type="Embed" ProgID="Equation.DSMT4" ShapeID="_x0000_i2228" DrawAspect="Content" ObjectID="_1502698136" r:id="rId2448"/>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229" type="#_x0000_t75" style="width:14.95pt;height:14.25pt" o:ole="">
            <v:imagedata r:id="rId2449" o:title=""/>
          </v:shape>
          <o:OLEObject Type="Embed" ProgID="Equation.DSMT4" ShapeID="_x0000_i2229" DrawAspect="Content" ObjectID="_1502698137" r:id="rId2450"/>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230" type="#_x0000_t75" style="width:7.45pt;height:14.95pt" o:ole="">
            <v:imagedata r:id="rId2451" o:title=""/>
          </v:shape>
          <o:OLEObject Type="Embed" ProgID="Equation.DSMT4" ShapeID="_x0000_i2230" DrawAspect="Content" ObjectID="_1502698138" r:id="rId2452"/>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231" type="#_x0000_t75" style="width:14.25pt;height:21.75pt" o:ole="">
            <v:imagedata r:id="rId2453" o:title=""/>
          </v:shape>
          <o:OLEObject Type="Embed" ProgID="Equation.DSMT4" ShapeID="_x0000_i2231" DrawAspect="Content" ObjectID="_1502698139" r:id="rId2454"/>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903" w:name="_Toc302147313"/>
      <w:r>
        <w:lastRenderedPageBreak/>
        <w:t>Solvent Supply Materials</w:t>
      </w:r>
      <w:bookmarkEnd w:id="190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232" type="#_x0000_t75" style="width:14.95pt;height:21.75pt" o:ole="">
            <v:imagedata r:id="rId2455" o:title=""/>
          </v:shape>
          <o:OLEObject Type="Embed" ProgID="Equation.DSMT4" ShapeID="_x0000_i2232" DrawAspect="Content" ObjectID="_1502698140" r:id="rId2456"/>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233" type="#_x0000_t75" style="width:87.6pt;height:21.75pt" o:ole="">
            <v:imagedata r:id="rId2457" o:title=""/>
          </v:shape>
          <o:OLEObject Type="Embed" ProgID="Equation.DSMT4" ShapeID="_x0000_i2233" DrawAspect="Content" ObjectID="_1502698141" r:id="rId2458"/>
        </w:object>
      </w:r>
      <w:r>
        <w:t xml:space="preserve"> .</w:t>
      </w:r>
    </w:p>
    <w:p w14:paraId="794F9D24" w14:textId="43D5CE38" w:rsidR="007D189B" w:rsidRPr="00F25218" w:rsidRDefault="006C2049" w:rsidP="007D189B">
      <w:r w:rsidRPr="006C2049">
        <w:rPr>
          <w:position w:val="-10"/>
        </w:rPr>
        <w:object w:dxaOrig="320" w:dyaOrig="360" w14:anchorId="14D2A8BC">
          <v:shape id="_x0000_i2234" type="#_x0000_t75" style="width:14.95pt;height:21.75pt" o:ole="">
            <v:imagedata r:id="rId2459" o:title=""/>
          </v:shape>
          <o:OLEObject Type="Embed" ProgID="Equation.DSMT4" ShapeID="_x0000_i2234" DrawAspect="Content" ObjectID="_1502698142" r:id="rId2460"/>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904" w:name="_Toc302147314"/>
      <w:r>
        <w:lastRenderedPageBreak/>
        <w:t>Starling Equation</w:t>
      </w:r>
      <w:bookmarkEnd w:id="190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235" type="#_x0000_t75" style="width:14.95pt;height:21.75pt" o:ole="">
                  <v:imagedata r:id="rId2461" o:title=""/>
                </v:shape>
                <o:OLEObject Type="Embed" ProgID="Equation.DSMT4" ShapeID="_x0000_i2235" DrawAspect="Content" ObjectID="_1502698143" r:id="rId2462"/>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236" type="#_x0000_t75" style="width:14.25pt;height:21.75pt" o:ole="">
                  <v:imagedata r:id="rId2463" o:title=""/>
                </v:shape>
                <o:OLEObject Type="Embed" ProgID="Equation.DSMT4" ShapeID="_x0000_i2236" DrawAspect="Content" ObjectID="_1502698144" r:id="rId2464"/>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237" type="#_x0000_t75" style="width:14.25pt;height:21.75pt" o:ole="">
                  <v:imagedata r:id="rId2465" o:title=""/>
                </v:shape>
                <o:OLEObject Type="Embed" ProgID="Equation.DSMT4" ShapeID="_x0000_i2237" DrawAspect="Content" ObjectID="_1502698145" r:id="rId2466"/>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238" type="#_x0000_t75" style="width:14.25pt;height:21.75pt" o:ole="">
                  <v:imagedata r:id="rId2467" o:title=""/>
                </v:shape>
                <o:OLEObject Type="Embed" ProgID="Equation.DSMT4" ShapeID="_x0000_i2238" DrawAspect="Content" ObjectID="_1502698146" r:id="rId2468"/>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239" type="#_x0000_t75" style="width:165.75pt;height:28.55pt" o:ole="">
            <v:imagedata r:id="rId2469" o:title=""/>
          </v:shape>
          <o:OLEObject Type="Embed" ProgID="Equation.DSMT4" ShapeID="_x0000_i2239" DrawAspect="Content" ObjectID="_1502698147" r:id="rId2470"/>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240" type="#_x0000_t75" style="width:14.95pt;height:14.95pt" o:ole="">
            <v:imagedata r:id="rId2471" o:title=""/>
          </v:shape>
          <o:OLEObject Type="Embed" ProgID="Equation.DSMT4" ShapeID="_x0000_i2240" DrawAspect="Content" ObjectID="_1502698148" r:id="rId2472"/>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905" w:name="_Toc302147315"/>
      <w:r>
        <w:lastRenderedPageBreak/>
        <w:t>Chemical Reactions</w:t>
      </w:r>
      <w:bookmarkEnd w:id="1905"/>
    </w:p>
    <w:p w14:paraId="399FEF39" w14:textId="77777777" w:rsidR="004C5B33" w:rsidRPr="00A61269" w:rsidRDefault="004C5B33" w:rsidP="004C5B33">
      <w:pPr>
        <w:pStyle w:val="Heading3"/>
      </w:pPr>
      <w:bookmarkStart w:id="1906" w:name="_Toc302147316"/>
      <w:r>
        <w:t>Guidelines for Chemical Reaction Analyses</w:t>
      </w:r>
      <w:bookmarkEnd w:id="1906"/>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241" type="#_x0000_t75" style="width:28.55pt;height:14.25pt" o:ole="">
            <v:imagedata r:id="rId2473" o:title=""/>
          </v:shape>
          <o:OLEObject Type="Embed" ProgID="Equation.DSMT4" ShapeID="_x0000_i2241" DrawAspect="Content" ObjectID="_1502698149" r:id="rId2474"/>
        </w:object>
      </w:r>
      <w:r>
        <w:t>) and solid-bound molecules (</w:t>
      </w:r>
      <w:r w:rsidRPr="00980D5F">
        <w:rPr>
          <w:position w:val="-6"/>
        </w:rPr>
        <w:object w:dxaOrig="639" w:dyaOrig="220" w14:anchorId="721AC1DB">
          <v:shape id="_x0000_i2242" type="#_x0000_t75" style="width:28.55pt;height:14.25pt" o:ole="">
            <v:imagedata r:id="rId2475" o:title=""/>
          </v:shape>
          <o:OLEObject Type="Embed" ProgID="Equation.DSMT4" ShapeID="_x0000_i2242" DrawAspect="Content" ObjectID="_1502698150" r:id="rId2476"/>
        </w:object>
      </w:r>
      <w:r>
        <w:t>) that move with the solid matrix (</w:t>
      </w:r>
      <w:r w:rsidRPr="00980D5F">
        <w:rPr>
          <w:position w:val="-10"/>
        </w:rPr>
        <w:object w:dxaOrig="1240" w:dyaOrig="360" w14:anchorId="078BEC97">
          <v:shape id="_x0000_i2243" type="#_x0000_t75" style="width:64.55pt;height:21.75pt" o:ole="">
            <v:imagedata r:id="rId2477" o:title=""/>
          </v:shape>
          <o:OLEObject Type="Embed" ProgID="Equation.DSMT4" ShapeID="_x0000_i2243" DrawAspect="Content" ObjectID="_1502698151" r:id="rId2478"/>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244" type="#_x0000_t75" style="width:100.55pt;height:28.55pt" o:ole="">
            <v:imagedata r:id="rId2479" o:title=""/>
          </v:shape>
          <o:OLEObject Type="Embed" ProgID="Equation.DSMT4" ShapeID="_x0000_i2244" DrawAspect="Content" ObjectID="_1502698152" r:id="rId2480"/>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245" type="#_x0000_t75" style="width:14.95pt;height:14.25pt" o:ole="">
            <v:imagedata r:id="rId2481" o:title=""/>
          </v:shape>
          <o:OLEObject Type="Embed" ProgID="Equation.DSMT4" ShapeID="_x0000_i2245" DrawAspect="Content" ObjectID="_1502698153" r:id="rId2482"/>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246" type="#_x0000_t75" style="width:14.95pt;height:14.25pt" o:ole="">
            <v:imagedata r:id="rId2483" o:title=""/>
          </v:shape>
          <o:OLEObject Type="Embed" ProgID="Equation.DSMT4" ShapeID="_x0000_i2246" DrawAspect="Content" ObjectID="_1502698154" r:id="rId2484"/>
        </w:object>
      </w:r>
      <w:r>
        <w:t xml:space="preserve"> in the mixture</w:t>
      </w:r>
      <w:r w:rsidRPr="00546A57">
        <w:t xml:space="preserve">; </w:t>
      </w:r>
      <w:r w:rsidRPr="00980D5F">
        <w:rPr>
          <w:position w:val="-12"/>
        </w:rPr>
        <w:object w:dxaOrig="300" w:dyaOrig="380" w14:anchorId="5EE2EB9A">
          <v:shape id="_x0000_i2247" type="#_x0000_t75" style="width:14.25pt;height:21.75pt" o:ole="">
            <v:imagedata r:id="rId2485" o:title=""/>
          </v:shape>
          <o:OLEObject Type="Embed" ProgID="Equation.DSMT4" ShapeID="_x0000_i2247" DrawAspect="Content" ObjectID="_1502698155" r:id="rId2486"/>
        </w:object>
      </w:r>
      <w:r w:rsidRPr="00546A57">
        <w:t xml:space="preserve"> and </w:t>
      </w:r>
      <w:r w:rsidRPr="00980D5F">
        <w:rPr>
          <w:position w:val="-12"/>
        </w:rPr>
        <w:object w:dxaOrig="300" w:dyaOrig="380" w14:anchorId="42754DFC">
          <v:shape id="_x0000_i2248" type="#_x0000_t75" style="width:14.25pt;height:21.75pt" o:ole="">
            <v:imagedata r:id="rId2487" o:title=""/>
          </v:shape>
          <o:OLEObject Type="Embed" ProgID="Equation.DSMT4" ShapeID="_x0000_i2248" DrawAspect="Content" ObjectID="_1502698156" r:id="rId2488"/>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249" type="#_x0000_t75" style="width:14.95pt;height:14.95pt" o:ole="">
            <v:imagedata r:id="rId2489" o:title=""/>
          </v:shape>
          <o:OLEObject Type="Embed" ProgID="Equation.DSMT4" ShapeID="_x0000_i2249" DrawAspect="Content" ObjectID="_1502698157" r:id="rId2490"/>
        </w:object>
      </w:r>
      <w:r>
        <w:t xml:space="preserve"> and molar supplies </w:t>
      </w:r>
      <w:r w:rsidRPr="00980D5F">
        <w:rPr>
          <w:position w:val="-6"/>
        </w:rPr>
        <w:object w:dxaOrig="279" w:dyaOrig="320" w14:anchorId="38FBD9F1">
          <v:shape id="_x0000_i2250" type="#_x0000_t75" style="width:14.95pt;height:14.95pt" o:ole="">
            <v:imagedata r:id="rId2491" o:title=""/>
          </v:shape>
          <o:OLEObject Type="Embed" ProgID="Equation.DSMT4" ShapeID="_x0000_i2250" DrawAspect="Content" ObjectID="_1502698158" r:id="rId2492"/>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251" type="#_x0000_t75" style="width:14.95pt;height:14.95pt" o:ole="">
            <v:imagedata r:id="rId2493" o:title=""/>
          </v:shape>
          <o:OLEObject Type="Embed" ProgID="Equation.DSMT4" ShapeID="_x0000_i2251" DrawAspect="Content" ObjectID="_1502698159" r:id="rId2494"/>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252" type="#_x0000_t75" style="width:14.95pt;height:21.75pt" o:ole="">
            <v:imagedata r:id="rId2495" o:title=""/>
          </v:shape>
          <o:OLEObject Type="Embed" ProgID="Equation.DSMT4" ShapeID="_x0000_i2252" DrawAspect="Content" ObjectID="_1502698160" r:id="rId2496"/>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253" type="#_x0000_t75" style="width:50.25pt;height:21.75pt" o:ole="">
            <v:imagedata r:id="rId2497" o:title=""/>
          </v:shape>
          <o:OLEObject Type="Embed" ProgID="Equation.DSMT4" ShapeID="_x0000_i2253" DrawAspect="Content" ObjectID="_1502698161" r:id="rId2498"/>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254" type="#_x0000_t75" style="width:14.25pt;height:14.95pt" o:ole="">
            <v:imagedata r:id="rId2499" o:title=""/>
          </v:shape>
          <o:OLEObject Type="Embed" ProgID="Equation.DSMT4" ShapeID="_x0000_i2254" DrawAspect="Content" ObjectID="_1502698162" r:id="rId2500"/>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255" type="#_x0000_t75" style="width:14.95pt;height:14.25pt" o:ole="">
            <v:imagedata r:id="rId2501" o:title=""/>
          </v:shape>
          <o:OLEObject Type="Embed" ProgID="Equation.DSMT4" ShapeID="_x0000_i2255" DrawAspect="Content" ObjectID="_1502698163" r:id="rId2502"/>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256" type="#_x0000_t75" style="width:64.55pt;height:21.75pt" o:ole="">
            <v:imagedata r:id="rId2503" o:title=""/>
          </v:shape>
          <o:OLEObject Type="Embed" ProgID="Equation.DSMT4" ShapeID="_x0000_i2256" DrawAspect="Content" ObjectID="_1502698164" r:id="rId2504"/>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257" type="#_x0000_t75" style="width:14.95pt;height:14.95pt" o:ole="">
            <v:imagedata r:id="rId2505" o:title=""/>
          </v:shape>
          <o:OLEObject Type="Embed" ProgID="Equation.DSMT4" ShapeID="_x0000_i2257" DrawAspect="Content" ObjectID="_1502698165" r:id="rId2506"/>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258" type="#_x0000_t75" style="width:57.75pt;height:21.75pt" o:ole="">
            <v:imagedata r:id="rId2507" o:title=""/>
          </v:shape>
          <o:OLEObject Type="Embed" ProgID="Equation.DSMT4" ShapeID="_x0000_i2258" DrawAspect="Content" ObjectID="_1502698166" r:id="rId2508"/>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259" type="#_x0000_t75" style="width:108.7pt;height:28.55pt" o:ole="">
            <v:imagedata r:id="rId2509" o:title=""/>
          </v:shape>
          <o:OLEObject Type="Embed" ProgID="Equation.DSMT4" ShapeID="_x0000_i2259" DrawAspect="Content" ObjectID="_1502698167" r:id="rId2510"/>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260" type="#_x0000_t75" style="width:14.95pt;height:21.75pt" o:ole="">
            <v:imagedata r:id="rId2511" o:title=""/>
          </v:shape>
          <o:OLEObject Type="Embed" ProgID="Equation.DSMT4" ShapeID="_x0000_i2260" DrawAspect="Content" ObjectID="_1502698168" r:id="rId2512"/>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261" type="#_x0000_t75" style="width:115.45pt;height:21.75pt" o:ole="">
            <v:imagedata r:id="rId2513" o:title=""/>
          </v:shape>
          <o:OLEObject Type="Embed" ProgID="Equation.DSMT4" ShapeID="_x0000_i2261" DrawAspect="Content" ObjectID="_1502698169" r:id="rId2514"/>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262" type="#_x0000_t75" style="width:43.45pt;height:21.75pt" o:ole="">
            <v:imagedata r:id="rId2515" o:title=""/>
          </v:shape>
          <o:OLEObject Type="Embed" ProgID="Equation.DSMT4" ShapeID="_x0000_i2262" DrawAspect="Content" ObjectID="_1502698170" r:id="rId2516"/>
        </w:object>
      </w:r>
      <w:r>
        <w:t xml:space="preserve">, </w:t>
      </w:r>
      <w:r w:rsidRPr="00980D5F">
        <w:rPr>
          <w:position w:val="-12"/>
        </w:rPr>
        <w:object w:dxaOrig="880" w:dyaOrig="420" w14:anchorId="5103EA1B">
          <v:shape id="_x0000_i2263" type="#_x0000_t75" style="width:43.45pt;height:21.75pt" o:ole="">
            <v:imagedata r:id="rId2517" o:title=""/>
          </v:shape>
          <o:OLEObject Type="Embed" ProgID="Equation.DSMT4" ShapeID="_x0000_i2263" DrawAspect="Content" ObjectID="_1502698171" r:id="rId2518"/>
        </w:object>
      </w:r>
      <w:r>
        <w:t xml:space="preserve">, </w:t>
      </w:r>
      <w:r w:rsidRPr="00980D5F">
        <w:rPr>
          <w:position w:val="-12"/>
        </w:rPr>
        <w:object w:dxaOrig="800" w:dyaOrig="420" w14:anchorId="1E38FAAF">
          <v:shape id="_x0000_i2264" type="#_x0000_t75" style="width:43.45pt;height:21.75pt" o:ole="">
            <v:imagedata r:id="rId2519" o:title=""/>
          </v:shape>
          <o:OLEObject Type="Embed" ProgID="Equation.DSMT4" ShapeID="_x0000_i2264" DrawAspect="Content" ObjectID="_1502698172" r:id="rId2520"/>
        </w:object>
      </w:r>
      <w:r>
        <w:t xml:space="preserve">, and those of the products are </w:t>
      </w:r>
      <w:r w:rsidRPr="00980D5F">
        <w:rPr>
          <w:position w:val="-12"/>
        </w:rPr>
        <w:object w:dxaOrig="940" w:dyaOrig="380" w14:anchorId="0AF5BC22">
          <v:shape id="_x0000_i2265" type="#_x0000_t75" style="width:50.25pt;height:21.75pt" o:ole="">
            <v:imagedata r:id="rId2521" o:title=""/>
          </v:shape>
          <o:OLEObject Type="Embed" ProgID="Equation.DSMT4" ShapeID="_x0000_i2265" DrawAspect="Content" ObjectID="_1502698173" r:id="rId2522"/>
        </w:object>
      </w:r>
      <w:r>
        <w:t xml:space="preserve">, </w:t>
      </w:r>
      <w:r w:rsidRPr="00980D5F">
        <w:rPr>
          <w:position w:val="-12"/>
        </w:rPr>
        <w:object w:dxaOrig="840" w:dyaOrig="420" w14:anchorId="103F0C71">
          <v:shape id="_x0000_i2266" type="#_x0000_t75" style="width:43.45pt;height:21.75pt" o:ole="">
            <v:imagedata r:id="rId2523" o:title=""/>
          </v:shape>
          <o:OLEObject Type="Embed" ProgID="Equation.DSMT4" ShapeID="_x0000_i2266" DrawAspect="Content" ObjectID="_1502698174" r:id="rId2524"/>
        </w:object>
      </w:r>
      <w:r>
        <w:t xml:space="preserve">, </w:t>
      </w:r>
      <w:r w:rsidRPr="00980D5F">
        <w:rPr>
          <w:position w:val="-12"/>
        </w:rPr>
        <w:object w:dxaOrig="800" w:dyaOrig="420" w14:anchorId="5DCD0558">
          <v:shape id="_x0000_i2267" type="#_x0000_t75" style="width:43.45pt;height:21.75pt" o:ole="">
            <v:imagedata r:id="rId2525" o:title=""/>
          </v:shape>
          <o:OLEObject Type="Embed" ProgID="Equation.DSMT4" ShapeID="_x0000_i2267" DrawAspect="Content" ObjectID="_1502698175" r:id="rId2526"/>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268" type="#_x0000_t75" style="width:14.95pt;height:21.75pt" o:ole="">
            <v:imagedata r:id="rId2527" o:title=""/>
          </v:shape>
          <o:OLEObject Type="Embed" ProgID="Equation.DSMT4" ShapeID="_x0000_i2268" DrawAspect="Content" ObjectID="_1502698176" r:id="rId2528"/>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269" type="#_x0000_t75" style="width:201.05pt;height:35.3pt" o:ole="">
            <v:imagedata r:id="rId2529" o:title=""/>
          </v:shape>
          <o:OLEObject Type="Embed" ProgID="Equation.DSMT4" ShapeID="_x0000_i2269" DrawAspect="Content" ObjectID="_1502698177" r:id="rId2530"/>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270" type="#_x0000_t75" style="width:129.05pt;height:21.75pt" o:ole="">
            <v:imagedata r:id="rId2531" o:title=""/>
          </v:shape>
          <o:OLEObject Type="Embed" ProgID="Equation.DSMT4" ShapeID="_x0000_i2270" DrawAspect="Content" ObjectID="_1502698178" r:id="rId2532"/>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271" type="#_x0000_t75" style="width:64.55pt;height:28.55pt" o:ole="">
            <v:imagedata r:id="rId2533" o:title=""/>
          </v:shape>
          <o:OLEObject Type="Embed" ProgID="Equation.DSMT4" ShapeID="_x0000_i2271" DrawAspect="Content" ObjectID="_1502698179" r:id="rId2534"/>
        </w:object>
      </w:r>
      <w:r>
        <w:t xml:space="preserve"> </w:t>
      </w:r>
      <w:r w:rsidRPr="004C3F91">
        <w:t xml:space="preserve">and </w:t>
      </w:r>
      <w:r w:rsidRPr="00980D5F">
        <w:rPr>
          <w:position w:val="-12"/>
        </w:rPr>
        <w:object w:dxaOrig="1400" w:dyaOrig="380" w14:anchorId="422A8479">
          <v:shape id="_x0000_i2272" type="#_x0000_t75" style="width:1in;height:21.75pt" o:ole="">
            <v:imagedata r:id="rId2535" o:title=""/>
          </v:shape>
          <o:OLEObject Type="Embed" ProgID="Equation.DSMT4" ShapeID="_x0000_i2272" DrawAspect="Content" ObjectID="_1502698180" r:id="rId2536"/>
        </w:object>
      </w:r>
      <w:r w:rsidRPr="004C3F91">
        <w:t xml:space="preserve"> is the molar</w:t>
      </w:r>
      <w:r>
        <w:t xml:space="preserve"> </w:t>
      </w:r>
      <w:r w:rsidRPr="004C3F91">
        <w:t xml:space="preserve">volume of </w:t>
      </w:r>
      <w:r w:rsidRPr="00980D5F">
        <w:rPr>
          <w:position w:val="-6"/>
        </w:rPr>
        <w:object w:dxaOrig="240" w:dyaOrig="220" w14:anchorId="7428E17B">
          <v:shape id="_x0000_i2273" type="#_x0000_t75" style="width:14.95pt;height:14.25pt" o:ole="">
            <v:imagedata r:id="rId2537" o:title=""/>
          </v:shape>
          <o:OLEObject Type="Embed" ProgID="Equation.DSMT4" ShapeID="_x0000_i2273" DrawAspect="Content" ObjectID="_1502698181" r:id="rId2538"/>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274" type="#_x0000_t75" style="width:79.45pt;height:21.75pt" o:ole="">
            <v:imagedata r:id="rId2539" o:title=""/>
          </v:shape>
          <o:OLEObject Type="Embed" ProgID="Equation.DSMT4" ShapeID="_x0000_i2274" DrawAspect="Content" ObjectID="_1502698182" r:id="rId2540"/>
        </w:object>
      </w:r>
      <w:r>
        <w:tab/>
        <w:t>(h)</w:t>
      </w:r>
    </w:p>
    <w:p w14:paraId="04CE5EA0" w14:textId="77777777" w:rsidR="004C5B33" w:rsidRDefault="004C5B33" w:rsidP="004C5B33">
      <w:r>
        <w:t xml:space="preserve">where </w:t>
      </w:r>
      <w:r w:rsidRPr="00980D5F">
        <w:rPr>
          <w:position w:val="-12"/>
        </w:rPr>
        <w:object w:dxaOrig="340" w:dyaOrig="380" w14:anchorId="61AD6F01">
          <v:shape id="_x0000_i2275" type="#_x0000_t75" style="width:14.25pt;height:21.75pt" o:ole="">
            <v:imagedata r:id="rId2541" o:title=""/>
          </v:shape>
          <o:OLEObject Type="Embed" ProgID="Equation.DSMT4" ShapeID="_x0000_i2275" DrawAspect="Content" ObjectID="_1502698183" r:id="rId2542"/>
        </w:object>
      </w:r>
      <w:r>
        <w:t xml:space="preserve"> is the referential apparent mass density (mass of </w:t>
      </w:r>
      <w:r w:rsidRPr="00980D5F">
        <w:rPr>
          <w:position w:val="-6"/>
        </w:rPr>
        <w:object w:dxaOrig="240" w:dyaOrig="220" w14:anchorId="558853BA">
          <v:shape id="_x0000_i2276" type="#_x0000_t75" style="width:14.95pt;height:14.25pt" o:ole="">
            <v:imagedata r:id="rId2543" o:title=""/>
          </v:shape>
          <o:OLEObject Type="Embed" ProgID="Equation.DSMT4" ShapeID="_x0000_i2276" DrawAspect="Content" ObjectID="_1502698184" r:id="rId2544"/>
        </w:object>
      </w:r>
      <w:r>
        <w:t xml:space="preserve"> per mixture volume in the reference configuration), and </w:t>
      </w:r>
      <w:r w:rsidRPr="00980D5F">
        <w:rPr>
          <w:position w:val="-12"/>
        </w:rPr>
        <w:object w:dxaOrig="340" w:dyaOrig="380" w14:anchorId="6A00E2A8">
          <v:shape id="_x0000_i2277" type="#_x0000_t75" style="width:14.25pt;height:21.75pt" o:ole="">
            <v:imagedata r:id="rId2545" o:title=""/>
          </v:shape>
          <o:OLEObject Type="Embed" ProgID="Equation.DSMT4" ShapeID="_x0000_i2277" DrawAspect="Content" ObjectID="_1502698185" r:id="rId2546"/>
        </w:object>
      </w:r>
      <w:r>
        <w:t xml:space="preserve"> is the referential apparent mass supply of solid constituent </w:t>
      </w:r>
      <w:r w:rsidRPr="00980D5F">
        <w:rPr>
          <w:position w:val="-6"/>
        </w:rPr>
        <w:object w:dxaOrig="240" w:dyaOrig="220" w14:anchorId="3F0429F0">
          <v:shape id="_x0000_i2278" type="#_x0000_t75" style="width:14.95pt;height:14.25pt" o:ole="">
            <v:imagedata r:id="rId2547" o:title=""/>
          </v:shape>
          <o:OLEObject Type="Embed" ProgID="Equation.DSMT4" ShapeID="_x0000_i2278" DrawAspect="Content" ObjectID="_1502698186" r:id="rId2548"/>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279" type="#_x0000_t75" style="width:194.25pt;height:43.45pt" o:ole="">
            <v:imagedata r:id="rId2549" o:title=""/>
          </v:shape>
          <o:OLEObject Type="Embed" ProgID="Equation.DSMT4" ShapeID="_x0000_i2279" DrawAspect="Content" ObjectID="_1502698187" r:id="rId2550"/>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280" type="#_x0000_t75" style="width:14.25pt;height:21.75pt" o:ole="">
            <v:imagedata r:id="rId2551" o:title=""/>
          </v:shape>
          <o:OLEObject Type="Embed" ProgID="Equation.DSMT4" ShapeID="_x0000_i2280" DrawAspect="Content" ObjectID="_1502698188" r:id="rId2552"/>
        </w:object>
      </w:r>
      <w:r>
        <w:t xml:space="preserve"> and (i) is used to evaluate </w:t>
      </w:r>
      <w:r w:rsidRPr="00980D5F">
        <w:rPr>
          <w:position w:val="-6"/>
        </w:rPr>
        <w:object w:dxaOrig="279" w:dyaOrig="320" w14:anchorId="65CF007D">
          <v:shape id="_x0000_i2281" type="#_x0000_t75" style="width:14.95pt;height:14.95pt" o:ole="">
            <v:imagedata r:id="rId2553" o:title=""/>
          </v:shape>
          <o:OLEObject Type="Embed" ProgID="Equation.DSMT4" ShapeID="_x0000_i2281" DrawAspect="Content" ObjectID="_1502698189" r:id="rId2554"/>
        </w:object>
      </w:r>
      <w:r>
        <w:t xml:space="preserve"> when needed for the calculation of </w:t>
      </w:r>
      <w:r w:rsidRPr="00980D5F">
        <w:rPr>
          <w:position w:val="-10"/>
        </w:rPr>
        <w:object w:dxaOrig="240" w:dyaOrig="380" w14:anchorId="5152A967">
          <v:shape id="_x0000_i2282" type="#_x0000_t75" style="width:14.95pt;height:21.75pt" o:ole="">
            <v:imagedata r:id="rId2555" o:title=""/>
          </v:shape>
          <o:OLEObject Type="Embed" ProgID="Equation.DSMT4" ShapeID="_x0000_i2282" DrawAspect="Content" ObjectID="_1502698190" r:id="rId2556"/>
        </w:object>
      </w:r>
      <w:r>
        <w:t xml:space="preserve">.  If a solid-bound molecule is involved in a chemical reaction, equation (h) is integrated to produce an updated value of </w:t>
      </w:r>
      <w:r w:rsidRPr="00980D5F">
        <w:rPr>
          <w:position w:val="-12"/>
        </w:rPr>
        <w:object w:dxaOrig="340" w:dyaOrig="380" w14:anchorId="6B39C722">
          <v:shape id="_x0000_i2283" type="#_x0000_t75" style="width:14.25pt;height:21.75pt" o:ole="">
            <v:imagedata r:id="rId2557" o:title=""/>
          </v:shape>
          <o:OLEObject Type="Embed" ProgID="Equation.DSMT4" ShapeID="_x0000_i2283" DrawAspect="Content" ObjectID="_1502698191" r:id="rId2558"/>
        </w:object>
      </w:r>
      <w:r>
        <w:t xml:space="preserve">, using </w:t>
      </w:r>
      <w:r w:rsidRPr="00980D5F">
        <w:rPr>
          <w:position w:val="-16"/>
        </w:rPr>
        <w:object w:dxaOrig="2180" w:dyaOrig="440" w14:anchorId="229940B7">
          <v:shape id="_x0000_i2284" type="#_x0000_t75" style="width:108.7pt;height:21.75pt" o:ole="">
            <v:imagedata r:id="rId2559" o:title=""/>
          </v:shape>
          <o:OLEObject Type="Embed" ProgID="Equation.DSMT4" ShapeID="_x0000_i2284" DrawAspect="Content" ObjectID="_1502698192" r:id="rId2560"/>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285" type="#_x0000_t75" style="width:14.25pt;height:21.75pt" o:ole="">
            <v:imagedata r:id="rId2561" o:title=""/>
          </v:shape>
          <o:OLEObject Type="Embed" ProgID="Equation.DSMT4" ShapeID="_x0000_i2285" DrawAspect="Content" ObjectID="_1502698193" r:id="rId2562"/>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286" type="#_x0000_t75" style="width:79.45pt;height:36.7pt" o:ole="">
            <v:imagedata r:id="rId2563" o:title=""/>
          </v:shape>
          <o:OLEObject Type="Embed" ProgID="Equation.DSMT4" ShapeID="_x0000_i2286" DrawAspect="Content" ObjectID="_1502698194" r:id="rId2564"/>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287" type="#_x0000_t75" style="width:14.25pt;height:21.75pt" o:ole="">
            <v:imagedata r:id="rId2565" o:title=""/>
          </v:shape>
          <o:OLEObject Type="Embed" ProgID="Equation.DSMT4" ShapeID="_x0000_i2287" DrawAspect="Content" ObjectID="_1502698195" r:id="rId2566"/>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1907" w:author="Gerard" w:date="2015-08-25T18:31:00Z">
        <w:r w:rsidR="00BB6F29">
          <w:t>4.9.2</w:t>
        </w:r>
      </w:ins>
      <w:del w:id="1908" w:author="Gerard" w:date="2015-08-25T15:04:00Z">
        <w:r w:rsidR="008613FC" w:rsidDel="00554341">
          <w:delText>4.8.2</w:delText>
        </w:r>
      </w:del>
      <w:r>
        <w:fldChar w:fldCharType="end"/>
      </w:r>
      <w:r>
        <w:t xml:space="preserve">).  Thus, </w:t>
      </w:r>
      <w:r w:rsidRPr="00980D5F">
        <w:rPr>
          <w:position w:val="-12"/>
        </w:rPr>
        <w:object w:dxaOrig="300" w:dyaOrig="380" w14:anchorId="1BD3E545">
          <v:shape id="_x0000_i2288" type="#_x0000_t75" style="width:14.25pt;height:21.75pt" o:ole="">
            <v:imagedata r:id="rId2567" o:title=""/>
          </v:shape>
          <o:OLEObject Type="Embed" ProgID="Equation.DSMT4" ShapeID="_x0000_i2288" DrawAspect="Content" ObjectID="_1502698196" r:id="rId2568"/>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289" type="#_x0000_t75" style="width:50.25pt;height:21.75pt" o:ole="">
            <v:imagedata r:id="rId2569" o:title=""/>
          </v:shape>
          <o:OLEObject Type="Embed" ProgID="Equation.DSMT4" ShapeID="_x0000_i2289" DrawAspect="Content" ObjectID="_1502698197" r:id="rId2570"/>
        </w:object>
      </w:r>
      <w:r>
        <w:t xml:space="preserve">.  Therefore, since </w:t>
      </w:r>
      <w:r w:rsidRPr="00980D5F">
        <w:rPr>
          <w:position w:val="-10"/>
        </w:rPr>
        <w:object w:dxaOrig="980" w:dyaOrig="360" w14:anchorId="03748946">
          <v:shape id="_x0000_i2290" type="#_x0000_t75" style="width:50.25pt;height:21.75pt" o:ole="">
            <v:imagedata r:id="rId2571" o:title=""/>
          </v:shape>
          <o:OLEObject Type="Embed" ProgID="Equation.DSMT4" ShapeID="_x0000_i2290" DrawAspect="Content" ObjectID="_1502698198" r:id="rId2572"/>
        </w:object>
      </w:r>
      <w:r>
        <w:t xml:space="preserve"> by definition, it follows that </w:t>
      </w:r>
      <w:r w:rsidRPr="00980D5F">
        <w:rPr>
          <w:position w:val="-12"/>
        </w:rPr>
        <w:object w:dxaOrig="1060" w:dyaOrig="380" w14:anchorId="28C2F9F4">
          <v:shape id="_x0000_i2291" type="#_x0000_t75" style="width:50.25pt;height:21.75pt" o:ole="">
            <v:imagedata r:id="rId2573" o:title=""/>
          </v:shape>
          <o:OLEObject Type="Embed" ProgID="Equation.DSMT4" ShapeID="_x0000_i2291" DrawAspect="Content" ObjectID="_1502698199" r:id="rId2574"/>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292" type="#_x0000_t75" style="width:129.75pt;height:36.7pt" o:ole="">
            <v:imagedata r:id="rId2575" o:title=""/>
          </v:shape>
          <o:OLEObject Type="Embed" ProgID="Equation.DSMT4" ShapeID="_x0000_i2292" DrawAspect="Content" ObjectID="_1502698200" r:id="rId2576"/>
        </w:object>
      </w:r>
      <w:r>
        <w:tab/>
        <w:t>(k)</w:t>
      </w:r>
    </w:p>
    <w:p w14:paraId="20866EE8" w14:textId="77777777" w:rsidR="004C5B33" w:rsidRDefault="004C5B33" w:rsidP="004C5B33">
      <w:r>
        <w:t xml:space="preserve">where </w:t>
      </w:r>
      <w:r w:rsidRPr="00980D5F">
        <w:rPr>
          <w:position w:val="-12"/>
        </w:rPr>
        <w:object w:dxaOrig="300" w:dyaOrig="380" w14:anchorId="09663E21">
          <v:shape id="_x0000_i2293" type="#_x0000_t75" style="width:14.25pt;height:21.75pt" o:ole="">
            <v:imagedata r:id="rId2577" o:title=""/>
          </v:shape>
          <o:OLEObject Type="Embed" ProgID="Equation.DSMT4" ShapeID="_x0000_i2293" DrawAspect="Content" ObjectID="_1502698201" r:id="rId2578"/>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1909" w:author="Gerard" w:date="2015-08-25T18:31:00Z">
        <w:r w:rsidR="00BB6F29">
          <w:t>4.9.2</w:t>
        </w:r>
      </w:ins>
      <w:del w:id="1910" w:author="Gerard" w:date="2015-08-25T15:04:00Z">
        <w:r w:rsidR="008613FC" w:rsidDel="00554341">
          <w:delText>4.8.2</w:delText>
        </w:r>
      </w:del>
      <w:r>
        <w:fldChar w:fldCharType="end"/>
      </w:r>
      <w:r>
        <w:t xml:space="preserve">).  Thus, </w:t>
      </w:r>
      <w:r w:rsidRPr="00980D5F">
        <w:rPr>
          <w:position w:val="-12"/>
        </w:rPr>
        <w:object w:dxaOrig="300" w:dyaOrig="380" w14:anchorId="326A3415">
          <v:shape id="_x0000_i2294" type="#_x0000_t75" style="width:14.25pt;height:21.75pt" o:ole="">
            <v:imagedata r:id="rId2579" o:title=""/>
          </v:shape>
          <o:OLEObject Type="Embed" ProgID="Equation.DSMT4" ShapeID="_x0000_i2294" DrawAspect="Content" ObjectID="_1502698202" r:id="rId2580"/>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295" type="#_x0000_t75" style="width:1in;height:28.55pt" o:ole="">
            <v:imagedata r:id="rId2581" o:title=""/>
          </v:shape>
          <o:OLEObject Type="Embed" ProgID="Equation.DSMT4" ShapeID="_x0000_i2295" DrawAspect="Content" ObjectID="_1502698203" r:id="rId2582"/>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296" type="#_x0000_t75" style="width:21.75pt;height:14.25pt" o:ole="">
            <v:imagedata r:id="rId2583" o:title=""/>
          </v:shape>
          <o:OLEObject Type="Embed" ProgID="Equation.DSMT4" ShapeID="_x0000_i2296" DrawAspect="Content" ObjectID="_1502698204" r:id="rId2584"/>
        </w:object>
      </w:r>
      <w:r>
        <w:t xml:space="preserve"> is the molar mass of </w:t>
      </w:r>
      <w:r w:rsidRPr="00980D5F">
        <w:rPr>
          <w:position w:val="-6"/>
        </w:rPr>
        <w:object w:dxaOrig="240" w:dyaOrig="220" w14:anchorId="2692143F">
          <v:shape id="_x0000_i2297" type="#_x0000_t75" style="width:14.95pt;height:14.25pt" o:ole="">
            <v:imagedata r:id="rId2585" o:title=""/>
          </v:shape>
          <o:OLEObject Type="Embed" ProgID="Equation.DSMT4" ShapeID="_x0000_i2297" DrawAspect="Content" ObjectID="_1502698205" r:id="rId2586"/>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298" type="#_x0000_t75" style="width:14.25pt;height:14.95pt" o:ole="">
            <v:imagedata r:id="rId2587" o:title=""/>
          </v:shape>
          <o:OLEObject Type="Embed" ProgID="Equation.DSMT4" ShapeID="_x0000_i2298" DrawAspect="Content" ObjectID="_1502698206" r:id="rId2588"/>
        </w:object>
      </w:r>
      <w:r>
        <w:t xml:space="preserve"> and </w:t>
      </w:r>
      <w:r w:rsidRPr="00025957">
        <w:rPr>
          <w:position w:val="-4"/>
        </w:rPr>
        <w:object w:dxaOrig="420" w:dyaOrig="300" w14:anchorId="4963A46A">
          <v:shape id="_x0000_i2299" type="#_x0000_t75" style="width:21.75pt;height:14.25pt" o:ole="">
            <v:imagedata r:id="rId2589" o:title=""/>
          </v:shape>
          <o:OLEObject Type="Embed" ProgID="Equation.DSMT4" ShapeID="_x0000_i2299" DrawAspect="Content" ObjectID="_1502698207" r:id="rId2590"/>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300" type="#_x0000_t75" style="width:309.75pt;height:14.95pt" o:ole="">
            <v:imagedata r:id="rId2591" o:title=""/>
          </v:shape>
          <o:OLEObject Type="Embed" ProgID="Equation.DSMT4" ShapeID="_x0000_i2300" DrawAspect="Content" ObjectID="_1502698208" r:id="rId2592"/>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301" type="#_x0000_t75" style="width:14.25pt;height:21.75pt" o:ole="">
            <v:imagedata r:id="rId2593" o:title=""/>
          </v:shape>
          <o:OLEObject Type="Embed" ProgID="Equation.DSMT4" ShapeID="_x0000_i2301" DrawAspect="Content" ObjectID="_1502698209" r:id="rId2594"/>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302" type="#_x0000_t75" style="width:14.95pt;height:14.25pt" o:ole="">
            <v:imagedata r:id="rId2595" o:title=""/>
          </v:shape>
          <o:OLEObject Type="Embed" ProgID="Equation.DSMT4" ShapeID="_x0000_i2302" DrawAspect="Content" ObjectID="_1502698210" r:id="rId2596"/>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303" type="#_x0000_t75" style="width:14.95pt;height:14.25pt" o:ole="">
            <v:imagedata r:id="rId2597" o:title=""/>
          </v:shape>
          <o:OLEObject Type="Embed" ProgID="Equation.DSMT4" ShapeID="_x0000_i2303" DrawAspect="Content" ObjectID="_1502698211" r:id="rId2598"/>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304" type="#_x0000_t75" style="width:28.55pt;height:14.25pt" o:ole="">
            <v:imagedata r:id="rId2599" o:title=""/>
          </v:shape>
          <o:OLEObject Type="Embed" ProgID="Equation.DSMT4" ShapeID="_x0000_i2304" DrawAspect="Content" ObjectID="_1502698212" r:id="rId2600"/>
        </w:object>
      </w:r>
      <w:r>
        <w:t xml:space="preserve"> is a reasonable choice equivalent to assuming that all the constituents have approximately the same density </w:t>
      </w:r>
      <w:r w:rsidRPr="00980D5F">
        <w:rPr>
          <w:position w:val="-12"/>
        </w:rPr>
        <w:object w:dxaOrig="340" w:dyaOrig="380" w14:anchorId="619BC809">
          <v:shape id="_x0000_i2305" type="#_x0000_t75" style="width:14.25pt;height:21.75pt" o:ole="">
            <v:imagedata r:id="rId2601" o:title=""/>
          </v:shape>
          <o:OLEObject Type="Embed" ProgID="Equation.DSMT4" ShapeID="_x0000_i2305" DrawAspect="Content" ObjectID="_1502698213" r:id="rId2602"/>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306" type="#_x0000_t75" style="width:57.75pt;height:28.55pt" o:ole="">
            <v:imagedata r:id="rId2603" o:title=""/>
          </v:shape>
          <o:OLEObject Type="Embed" ProgID="Equation.DSMT4" ShapeID="_x0000_i2306" DrawAspect="Content" ObjectID="_1502698214" r:id="rId2604"/>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307" type="#_x0000_t75" style="width:57.75pt;height:21.75pt" o:ole="">
            <v:imagedata r:id="rId2605" o:title=""/>
          </v:shape>
          <o:OLEObject Type="Embed" ProgID="Equation.DSMT4" ShapeID="_x0000_i2307" DrawAspect="Content" ObjectID="_1502698215" r:id="rId2606"/>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911" w:name="_Toc302147317"/>
      <w:r>
        <w:t>General Specification for Chemical Reactions</w:t>
      </w:r>
      <w:bookmarkEnd w:id="1911"/>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308" type="#_x0000_t75" style="width:14.95pt;height:21.75pt" o:ole="">
            <v:imagedata r:id="rId2607" o:title=""/>
          </v:shape>
          <o:OLEObject Type="Embed" ProgID="Equation.DSMT4" ShapeID="_x0000_i2308" DrawAspect="Content" ObjectID="_1502698216" r:id="rId2608"/>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309" type="#_x0000_t75" style="width:14.25pt;height:21.75pt" o:ole="">
            <v:imagedata r:id="rId2609" o:title=""/>
          </v:shape>
          <o:OLEObject Type="Embed" ProgID="Equation.DSMT4" ShapeID="_x0000_i2309" DrawAspect="Content" ObjectID="_1502698217" r:id="rId2610"/>
        </w:object>
      </w:r>
      <w:r>
        <w:t xml:space="preserve"> of the reactants and </w:t>
      </w:r>
      <w:r w:rsidR="006C2049" w:rsidRPr="006C2049">
        <w:rPr>
          <w:position w:val="-12"/>
        </w:rPr>
        <w:object w:dxaOrig="300" w:dyaOrig="380" w14:anchorId="682060A5">
          <v:shape id="_x0000_i2310" type="#_x0000_t75" style="width:14.25pt;height:21.75pt" o:ole="">
            <v:imagedata r:id="rId2611" o:title=""/>
          </v:shape>
          <o:OLEObject Type="Embed" ProgID="Equation.DSMT4" ShapeID="_x0000_i2310" DrawAspect="Content" ObjectID="_1502698218" r:id="rId2612"/>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311" type="#_x0000_t75" style="width:14.95pt;height:14.25pt" o:ole="">
            <v:imagedata r:id="rId2613" o:title=""/>
          </v:shape>
          <o:OLEObject Type="Embed" ProgID="Equation.DSMT4" ShapeID="_x0000_i2311" DrawAspect="Content" ObjectID="_1502698219" r:id="rId2614"/>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312" type="#_x0000_t75" style="width:14.25pt;height:21.75pt" o:ole="">
                  <v:imagedata r:id="rId2615" o:title=""/>
                </v:shape>
                <o:OLEObject Type="Embed" ProgID="Equation.DSMT4" ShapeID="_x0000_i2312" DrawAspect="Content" ObjectID="_1502698220" r:id="rId2616"/>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313" type="#_x0000_t75" style="width:14.25pt;height:21.75pt" o:ole="">
                  <v:imagedata r:id="rId2617" o:title=""/>
                </v:shape>
                <o:OLEObject Type="Embed" ProgID="Equation.DSMT4" ShapeID="_x0000_i2313" DrawAspect="Content" ObjectID="_1502698221" r:id="rId2618"/>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314" type="#_x0000_t75" style="width:14.95pt;height:14.25pt" o:ole="">
                  <v:imagedata r:id="rId2619" o:title=""/>
                </v:shape>
                <o:OLEObject Type="Embed" ProgID="Equation.DSMT4" ShapeID="_x0000_i2314" DrawAspect="Content" ObjectID="_1502698222" r:id="rId2620"/>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BB6F29">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912" w:name="_Toc302147318"/>
      <w:r>
        <w:t>Chemical Reaction Materials</w:t>
      </w:r>
      <w:bookmarkEnd w:id="1912"/>
    </w:p>
    <w:p w14:paraId="5FCB1FE4" w14:textId="77777777" w:rsidR="007B076C" w:rsidRPr="007B076C" w:rsidRDefault="007B076C"/>
    <w:p w14:paraId="29F01F67" w14:textId="7BF16C69" w:rsidR="00541FBD" w:rsidRDefault="00541FBD" w:rsidP="0016320C">
      <w:pPr>
        <w:pStyle w:val="Heading4"/>
      </w:pPr>
      <w:bookmarkStart w:id="1913" w:name="_Toc302147319"/>
      <w:r>
        <w:t>Law of Mass Action for Forward Reactions</w:t>
      </w:r>
      <w:bookmarkEnd w:id="191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315" type="#_x0000_t75" style="width:7.45pt;height:14.95pt" o:ole="">
                  <v:imagedata r:id="rId2621" o:title=""/>
                </v:shape>
                <o:OLEObject Type="Embed" ProgID="Equation.DSMT4" ShapeID="_x0000_i2315" DrawAspect="Content" ObjectID="_1502698223" r:id="rId2622"/>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316" type="#_x0000_t75" style="width:79.45pt;height:28.55pt" o:ole="">
            <v:imagedata r:id="rId2623" o:title=""/>
          </v:shape>
          <o:OLEObject Type="Embed" ProgID="Equation.DSMT4" ShapeID="_x0000_i2316" DrawAspect="Content" ObjectID="_1502698224" r:id="rId2624"/>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1914" w:author="Gerard" w:date="2015-08-25T18:31:00Z">
        <w:r w:rsidR="00BB6F29">
          <w:t>4.10.4</w:t>
        </w:r>
      </w:ins>
      <w:del w:id="1915" w:author="Gerard" w:date="2015-08-25T15:04:00Z">
        <w:r w:rsidR="008613FC" w:rsidDel="00554341">
          <w:delText>4.9.4</w:delText>
        </w:r>
      </w:del>
      <w:r w:rsidR="00E77609">
        <w:fldChar w:fldCharType="end"/>
      </w:r>
      <w:r w:rsidR="00E77609">
        <w:t>.</w:t>
      </w:r>
      <w:r w:rsidR="00152AB9">
        <w:t xml:space="preserve"> The units of </w:t>
      </w:r>
      <w:r w:rsidR="006C2049" w:rsidRPr="006C2049">
        <w:rPr>
          <w:position w:val="-10"/>
        </w:rPr>
        <w:object w:dxaOrig="240" w:dyaOrig="380" w14:anchorId="27FF6030">
          <v:shape id="_x0000_i2317" type="#_x0000_t75" style="width:14.95pt;height:21.75pt" o:ole="">
            <v:imagedata r:id="rId2625" o:title=""/>
          </v:shape>
          <o:OLEObject Type="Embed" ProgID="Equation.DSMT4" ShapeID="_x0000_i2317" DrawAspect="Content" ObjectID="_1502698225" r:id="rId2626"/>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318" type="#_x0000_t75" style="width:14.95pt;height:14.95pt" o:ole="">
            <v:imagedata r:id="rId2627" o:title=""/>
          </v:shape>
          <o:OLEObject Type="Embed" ProgID="Equation.DSMT4" ShapeID="_x0000_i2318" DrawAspect="Content" ObjectID="_1502698226" r:id="rId2628"/>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319" type="#_x0000_t75" style="width:1in;height:14.95pt" o:ole="">
            <v:imagedata r:id="rId2629" o:title=""/>
          </v:shape>
          <o:OLEObject Type="Embed" ProgID="Equation.DSMT4" ShapeID="_x0000_i2319" DrawAspect="Content" ObjectID="_1502698227" r:id="rId2630"/>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ins w:id="1916" w:author="Steve Maas" w:date="2015-09-02T10:13:00Z">
        <w:r w:rsidR="00E8520E">
          <w:t xml:space="preserve"> reaction rate</w:t>
        </w:r>
      </w:ins>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917" w:name="_Toc302147320"/>
      <w:r>
        <w:t>Law of Mass Action for Reversible Reactions</w:t>
      </w:r>
      <w:bookmarkEnd w:id="1917"/>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320" type="#_x0000_t75" style="width:14.25pt;height:21.75pt" o:ole="">
                  <v:imagedata r:id="rId2631" o:title=""/>
                </v:shape>
                <o:OLEObject Type="Embed" ProgID="Equation.DSMT4" ShapeID="_x0000_i2320" DrawAspect="Content" ObjectID="_1502698228" r:id="rId2632"/>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321" type="#_x0000_t75" style="width:14.95pt;height:21.75pt" o:ole="">
                  <v:imagedata r:id="rId2633" o:title=""/>
                </v:shape>
                <o:OLEObject Type="Embed" ProgID="Equation.DSMT4" ShapeID="_x0000_i2321" DrawAspect="Content" ObjectID="_1502698229" r:id="rId2634"/>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322" type="#_x0000_t75" style="width:57.75pt;height:21.75pt" o:ole="">
            <v:imagedata r:id="rId2635" o:title=""/>
          </v:shape>
          <o:OLEObject Type="Embed" ProgID="Equation.DSMT4" ShapeID="_x0000_i2322" DrawAspect="Content" ObjectID="_1502698230" r:id="rId2636"/>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323" type="#_x0000_t75" style="width:86.25pt;height:64.55pt" o:ole="">
            <v:imagedata r:id="rId2637" o:title=""/>
          </v:shape>
          <o:OLEObject Type="Embed" ProgID="Equation.DSMT4" ShapeID="_x0000_i2323" DrawAspect="Content" ObjectID="_1502698231" r:id="rId2638"/>
        </w:object>
      </w:r>
      <w:r>
        <w:t xml:space="preserve"> .</w:t>
      </w:r>
    </w:p>
    <w:p w14:paraId="0DA8CA1C" w14:textId="43309820"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BB6F29">
        <w:t>4.10.4</w:t>
      </w:r>
      <w:r>
        <w:fldChar w:fldCharType="end"/>
      </w:r>
      <w:r>
        <w:t>.</w:t>
      </w:r>
      <w:r w:rsidR="00363CC1">
        <w:t xml:space="preserve"> The units of </w:t>
      </w:r>
      <w:r w:rsidR="006C2049" w:rsidRPr="006C2049">
        <w:rPr>
          <w:position w:val="-12"/>
        </w:rPr>
        <w:object w:dxaOrig="320" w:dyaOrig="400" w14:anchorId="0C45BC66">
          <v:shape id="_x0000_i2324" type="#_x0000_t75" style="width:14.95pt;height:21.75pt" o:ole="">
            <v:imagedata r:id="rId2639" o:title=""/>
          </v:shape>
          <o:OLEObject Type="Embed" ProgID="Equation.DSMT4" ShapeID="_x0000_i2324" DrawAspect="Content" ObjectID="_1502698232" r:id="rId2640"/>
        </w:object>
      </w:r>
      <w:r w:rsidR="00363CC1">
        <w:t xml:space="preserve"> and </w:t>
      </w:r>
      <w:r w:rsidR="006C2049" w:rsidRPr="006C2049">
        <w:rPr>
          <w:position w:val="-12"/>
        </w:rPr>
        <w:object w:dxaOrig="300" w:dyaOrig="400" w14:anchorId="50B2DE54">
          <v:shape id="_x0000_i2325" type="#_x0000_t75" style="width:14.25pt;height:21.75pt" o:ole="">
            <v:imagedata r:id="rId2641" o:title=""/>
          </v:shape>
          <o:OLEObject Type="Embed" ProgID="Equation.DSMT4" ShapeID="_x0000_i2325" DrawAspect="Content" ObjectID="_1502698233" r:id="rId264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326" type="#_x0000_t75" style="width:14.95pt;height:14.95pt" o:ole="">
            <v:imagedata r:id="rId2643" o:title=""/>
          </v:shape>
          <o:OLEObject Type="Embed" ProgID="Equation.DSMT4" ShapeID="_x0000_i2326" DrawAspect="Content" ObjectID="_1502698234" r:id="rId2644"/>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327" type="#_x0000_t75" style="width:108.7pt;height:21.75pt" o:ole="">
            <v:imagedata r:id="rId2645" o:title=""/>
          </v:shape>
          <o:OLEObject Type="Embed" ProgID="Equation.DSMT4" ShapeID="_x0000_i2327" DrawAspect="Content" ObjectID="_1502698235" r:id="rId2646"/>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918" w:name="_Toc302147321"/>
      <w:r>
        <w:t>Michaelis-Menten Reaction</w:t>
      </w:r>
      <w:bookmarkEnd w:id="1918"/>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328" type="#_x0000_t75" style="width:21.75pt;height:21.75pt" o:ole="">
                  <v:imagedata r:id="rId2647" o:title=""/>
                </v:shape>
                <o:OLEObject Type="Embed" ProgID="Equation.DSMT4" ShapeID="_x0000_i2328" DrawAspect="Content" ObjectID="_1502698236" r:id="rId2648"/>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329" type="#_x0000_t75" style="width:21.75pt;height:21.75pt" o:ole="">
                  <v:imagedata r:id="rId2649" o:title=""/>
                </v:shape>
                <o:OLEObject Type="Embed" ProgID="Equation.DSMT4" ShapeID="_x0000_i2329" DrawAspect="Content" ObjectID="_1502698237" r:id="rId2650"/>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330" type="#_x0000_t75" style="width:14.95pt;height:14.25pt" o:ole="">
            <v:imagedata r:id="rId2651" o:title=""/>
          </v:shape>
          <o:OLEObject Type="Embed" ProgID="Equation.DSMT4" ShapeID="_x0000_i2330" DrawAspect="Content" ObjectID="_1502698238" r:id="rId2652"/>
        </w:object>
      </w:r>
      <w:r>
        <w:t xml:space="preserve"> triggers the conversion of the substrate </w:t>
      </w:r>
      <w:r w:rsidR="006C2049" w:rsidRPr="006C2049">
        <w:rPr>
          <w:position w:val="-4"/>
        </w:rPr>
        <w:object w:dxaOrig="279" w:dyaOrig="300" w14:anchorId="001D8F64">
          <v:shape id="_x0000_i2331" type="#_x0000_t75" style="width:14.95pt;height:14.25pt" o:ole="">
            <v:imagedata r:id="rId2653" o:title=""/>
          </v:shape>
          <o:OLEObject Type="Embed" ProgID="Equation.DSMT4" ShapeID="_x0000_i2331" DrawAspect="Content" ObjectID="_1502698239" r:id="rId2654"/>
        </w:object>
      </w:r>
      <w:r>
        <w:t xml:space="preserve"> into the product </w:t>
      </w:r>
      <w:r w:rsidR="006C2049" w:rsidRPr="006C2049">
        <w:rPr>
          <w:position w:val="-4"/>
        </w:rPr>
        <w:object w:dxaOrig="320" w:dyaOrig="300" w14:anchorId="41AE69D8">
          <v:shape id="_x0000_i2332" type="#_x0000_t75" style="width:14.95pt;height:14.25pt" o:ole="">
            <v:imagedata r:id="rId2655" o:title=""/>
          </v:shape>
          <o:OLEObject Type="Embed" ProgID="Equation.DSMT4" ShapeID="_x0000_i2332" DrawAspect="Content" ObjectID="_1502698240" r:id="rId2656"/>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333" type="#_x0000_t75" style="width:115.45pt;height:57.75pt" o:ole="">
            <v:imagedata r:id="rId2657" o:title=""/>
          </v:shape>
          <o:OLEObject Type="Embed" ProgID="Equation.DSMT4" ShapeID="_x0000_i2333" DrawAspect="Content" ObjectID="_1502698241" r:id="rId2658"/>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334" type="#_x0000_t75" style="width:14.25pt;height:14.95pt" o:ole="">
            <v:imagedata r:id="rId2659" o:title=""/>
          </v:shape>
          <o:OLEObject Type="Embed" ProgID="Equation.DSMT4" ShapeID="_x0000_i2334" DrawAspect="Content" ObjectID="_1502698242" r:id="rId2660"/>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335" type="#_x0000_t75" style="width:14.95pt;height:21.75pt" o:ole="">
            <v:imagedata r:id="rId2661" o:title=""/>
          </v:shape>
          <o:OLEObject Type="Embed" ProgID="Equation.DSMT4" ShapeID="_x0000_i2335" DrawAspect="Content" ObjectID="_1502698243" r:id="rId2662"/>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336" type="#_x0000_t75" style="width:122.25pt;height:14.25pt" o:ole="">
            <v:imagedata r:id="rId2663" o:title=""/>
          </v:shape>
          <o:OLEObject Type="Embed" ProgID="Equation.DSMT4" ShapeID="_x0000_i2336" DrawAspect="Content" ObjectID="_1502698244" r:id="rId2664"/>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337" type="#_x0000_t75" style="width:43.45pt;height:14.95pt" o:ole="">
            <v:imagedata r:id="rId2665" o:title=""/>
          </v:shape>
          <o:OLEObject Type="Embed" ProgID="Equation.DSMT4" ShapeID="_x0000_i2337" DrawAspect="Content" ObjectID="_1502698245" r:id="rId2666"/>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338" type="#_x0000_t75" style="width:57.75pt;height:21.75pt" o:ole="">
            <v:imagedata r:id="rId2667" o:title=""/>
          </v:shape>
          <o:OLEObject Type="Embed" ProgID="Equation.DSMT4" ShapeID="_x0000_i2338" DrawAspect="Content" ObjectID="_1502698246" r:id="rId2668"/>
        </w:object>
      </w:r>
      <w:r w:rsidR="00901BF1">
        <w:t xml:space="preserve">, so that </w:t>
      </w:r>
      <w:r w:rsidR="006C2049" w:rsidRPr="006C2049">
        <w:rPr>
          <w:position w:val="-10"/>
        </w:rPr>
        <w:object w:dxaOrig="700" w:dyaOrig="380" w14:anchorId="3C3B9F63">
          <v:shape id="_x0000_i2339" type="#_x0000_t75" style="width:36.7pt;height:21.75pt" o:ole="">
            <v:imagedata r:id="rId2669" o:title=""/>
          </v:shape>
          <o:OLEObject Type="Embed" ProgID="Equation.DSMT4" ShapeID="_x0000_i2339" DrawAspect="Content" ObjectID="_1502698247" r:id="rId2670"/>
        </w:object>
      </w:r>
      <w:r w:rsidR="000C13D5">
        <w:t>.</w:t>
      </w:r>
    </w:p>
    <w:p w14:paraId="44AE3602" w14:textId="77777777" w:rsidR="008A0DA9" w:rsidRDefault="008A0DA9" w:rsidP="0061443E">
      <w:pPr>
        <w:pStyle w:val="MTDisplayEquation"/>
      </w:pPr>
    </w:p>
    <w:p w14:paraId="40505B2A" w14:textId="3A48CDA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340" type="#_x0000_t75" style="width:21.75pt;height:21.75pt" o:ole="">
            <v:imagedata r:id="rId2671" o:title=""/>
          </v:shape>
          <o:OLEObject Type="Embed" ProgID="Equation.DSMT4" ShapeID="_x0000_i2340" DrawAspect="Content" ObjectID="_1502698248" r:id="rId2672"/>
        </w:object>
      </w:r>
      <w:r>
        <w:t xml:space="preserve"> must be selected from the list of materials given in Section </w:t>
      </w:r>
      <w:r>
        <w:fldChar w:fldCharType="begin"/>
      </w:r>
      <w:r>
        <w:instrText xml:space="preserve"> REF _Ref366858813 \r \h </w:instrText>
      </w:r>
      <w:r>
        <w:fldChar w:fldCharType="separate"/>
      </w:r>
      <w:r w:rsidR="00BB6F29">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919" w:name="_Ref366858813"/>
      <w:bookmarkStart w:id="1920" w:name="_Toc302147322"/>
      <w:r>
        <w:t>Specific Reaction Rate Materials</w:t>
      </w:r>
      <w:bookmarkEnd w:id="1919"/>
      <w:bookmarkEnd w:id="1920"/>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921" w:name="_Toc302147323"/>
      <w:r>
        <w:t>Constant Reaction Rate</w:t>
      </w:r>
      <w:bookmarkEnd w:id="1921"/>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341" type="#_x0000_t75" style="width:7.45pt;height:14.95pt" o:ole="">
                  <v:imagedata r:id="rId2673" o:title=""/>
                </v:shape>
                <o:OLEObject Type="Embed" ProgID="Equation.DSMT4" ShapeID="_x0000_i2341" DrawAspect="Content" ObjectID="_1502698249" r:id="rId2674"/>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922" w:name="_Toc302147324"/>
      <w:r>
        <w:t>Huiskes Reaction Rate</w:t>
      </w:r>
      <w:bookmarkEnd w:id="1922"/>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342" type="#_x0000_t75" style="width:14.95pt;height:14.25pt" o:ole="">
                  <v:imagedata r:id="rId2675" o:title=""/>
                </v:shape>
                <o:OLEObject Type="Embed" ProgID="Equation.DSMT4" ShapeID="_x0000_i2342" DrawAspect="Content" ObjectID="_1502698250" r:id="rId2676"/>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343" type="#_x0000_t75" style="width:14.25pt;height:21.75pt" o:ole="">
                  <v:imagedata r:id="rId2677" o:title=""/>
                </v:shape>
                <o:OLEObject Type="Embed" ProgID="Equation.DSMT4" ShapeID="_x0000_i2343" DrawAspect="Content" ObjectID="_1502698251" r:id="rId2678"/>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344" type="#_x0000_t75" style="width:107.3pt;height:35.3pt" o:ole="">
            <v:imagedata r:id="rId2679" o:title=""/>
          </v:shape>
          <o:OLEObject Type="Embed" ProgID="Equation.DSMT4" ShapeID="_x0000_i2344" DrawAspect="Content" ObjectID="_1502698252" r:id="rId2680"/>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345" type="#_x0000_t75" style="width:21.75pt;height:21.75pt" o:ole="">
            <v:imagedata r:id="rId2681" o:title=""/>
          </v:shape>
          <o:OLEObject Type="Embed" ProgID="Equation.DSMT4" ShapeID="_x0000_i2345" DrawAspect="Content" ObjectID="_1502698253" r:id="rId2682"/>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346" type="#_x0000_t75" style="width:64.55pt;height:21.75pt" o:ole="">
            <v:imagedata r:id="rId2683" o:title=""/>
          </v:shape>
          <o:OLEObject Type="Embed" ProgID="Equation.DSMT4" ShapeID="_x0000_i2346" DrawAspect="Content" ObjectID="_1502698254" r:id="rId2684"/>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347" type="#_x0000_t75" style="width:36.7pt;height:21.75pt" o:ole="">
            <v:imagedata r:id="rId2685" o:title=""/>
          </v:shape>
          <o:OLEObject Type="Embed" ProgID="Equation.DSMT4" ShapeID="_x0000_i2347" DrawAspect="Content" ObjectID="_1502698255" r:id="rId2686"/>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348" type="#_x0000_t75" style="width:64.55pt;height:21.75pt" o:ole="">
            <v:imagedata r:id="rId2687" o:title=""/>
          </v:shape>
          <o:OLEObject Type="Embed" ProgID="Equation.DSMT4" ShapeID="_x0000_i2348" DrawAspect="Content" ObjectID="_1502698256" r:id="rId2688"/>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349" type="#_x0000_t75" style="width:2in;height:14.95pt" o:ole="">
            <v:imagedata r:id="rId2689" o:title=""/>
          </v:shape>
          <o:OLEObject Type="Embed" ProgID="Equation.DSMT4" ShapeID="_x0000_i2349" DrawAspect="Content" ObjectID="_1502698257" r:id="rId2690"/>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350" type="#_x0000_t75" style="width:28.55pt;height:21.75pt" o:ole="">
            <v:imagedata r:id="rId2691" o:title=""/>
          </v:shape>
          <o:OLEObject Type="Embed" ProgID="Equation.DSMT4" ShapeID="_x0000_i2350" DrawAspect="Content" ObjectID="_1502698258" r:id="rId2692"/>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351" type="#_x0000_t75" style="width:7.45pt;height:14.95pt" o:ole="">
            <v:imagedata r:id="rId2693" o:title=""/>
          </v:shape>
          <o:OLEObject Type="Embed" ProgID="Equation.DSMT4" ShapeID="_x0000_i2351" DrawAspect="Content" ObjectID="_1502698259" r:id="rId2694"/>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923" w:name="_Toc302147325"/>
      <w:r>
        <w:lastRenderedPageBreak/>
        <w:t>Rigid Body</w:t>
      </w:r>
      <w:bookmarkEnd w:id="1923"/>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BB6F29">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924" w:name="_Toc302147326"/>
      <w:bookmarkStart w:id="1925" w:name="_Ref230581893"/>
      <w:bookmarkStart w:id="1926" w:name="_Ref230582111"/>
      <w:r>
        <w:lastRenderedPageBreak/>
        <w:t>Active Contraction</w:t>
      </w:r>
      <w:bookmarkEnd w:id="1924"/>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352" type="#_x0000_t75" style="width:57.75pt;height:14.95pt" o:ole="">
            <v:imagedata r:id="rId2695" o:title=""/>
          </v:shape>
          <o:OLEObject Type="Embed" ProgID="Equation.DSMT4" ShapeID="_x0000_i2352" DrawAspect="Content" ObjectID="_1502698260" r:id="rId2696"/>
        </w:object>
      </w:r>
      <w:r>
        <w:t xml:space="preserve">, where </w:t>
      </w:r>
      <w:r w:rsidRPr="00315B5A">
        <w:rPr>
          <w:position w:val="-6"/>
        </w:rPr>
        <w:object w:dxaOrig="320" w:dyaOrig="320" w14:anchorId="0A6120CF">
          <v:shape id="_x0000_i2353" type="#_x0000_t75" style="width:14.95pt;height:14.95pt" o:ole="">
            <v:imagedata r:id="rId2697" o:title=""/>
          </v:shape>
          <o:OLEObject Type="Embed" ProgID="Equation.DSMT4" ShapeID="_x0000_i2353" DrawAspect="Content" ObjectID="_1502698261" r:id="rId2698"/>
        </w:object>
      </w:r>
      <w:r>
        <w:t xml:space="preserve"> is the solid stress (due to strain and strain history), and </w:t>
      </w:r>
      <w:r w:rsidRPr="00315B5A">
        <w:rPr>
          <w:position w:val="-6"/>
        </w:rPr>
        <w:object w:dxaOrig="320" w:dyaOrig="320" w14:anchorId="4B3450CF">
          <v:shape id="_x0000_i2354" type="#_x0000_t75" style="width:14.95pt;height:14.95pt" o:ole="">
            <v:imagedata r:id="rId2699" o:title=""/>
          </v:shape>
          <o:OLEObject Type="Embed" ProgID="Equation.DSMT4" ShapeID="_x0000_i2354" DrawAspect="Content" ObjectID="_1502698262" r:id="rId2700"/>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927" w:name="_Toc302147327"/>
      <w:r>
        <w:t>Contraction in Mixtures of Uncoupled Materials</w:t>
      </w:r>
      <w:bookmarkEnd w:id="1927"/>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928" w:name="_Toc302147328"/>
      <w:r>
        <w:lastRenderedPageBreak/>
        <w:t>Uncoupled Prescribed Uniaxial Active Contraction</w:t>
      </w:r>
      <w:bookmarkEnd w:id="1928"/>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BB6F29">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355" type="#_x0000_t75" style="width:14.25pt;height:21.75pt" o:ole="">
                  <v:imagedata r:id="rId2701" o:title=""/>
                </v:shape>
                <o:OLEObject Type="Embed" ProgID="Equation.DSMT4" ShapeID="_x0000_i2355" DrawAspect="Content" ObjectID="_1502698263" r:id="rId2702"/>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356" type="#_x0000_t75" style="width:7.45pt;height:14.95pt" o:ole="">
                  <v:imagedata r:id="rId2703" o:title=""/>
                </v:shape>
                <o:OLEObject Type="Embed" ProgID="Equation.DSMT4" ShapeID="_x0000_i2356" DrawAspect="Content" ObjectID="_1502698264" r:id="rId2704"/>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357" type="#_x0000_t75" style="width:14.25pt;height:14.25pt" o:ole="">
                  <v:imagedata r:id="rId2705" o:title=""/>
                </v:shape>
                <o:OLEObject Type="Embed" ProgID="Equation.DSMT4" ShapeID="_x0000_i2357" DrawAspect="Content" ObjectID="_1502698265" r:id="rId2706"/>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358" type="#_x0000_t75" style="width:194.25pt;height:21.75pt" o:ole="">
            <v:imagedata r:id="rId2707" o:title=""/>
          </v:shape>
          <o:OLEObject Type="Embed" ProgID="Equation.DSMT4" ShapeID="_x0000_i2358" DrawAspect="Content" ObjectID="_1502698266" r:id="rId2708"/>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359" type="#_x0000_t75" style="width:50.25pt;height:21.75pt" o:ole="">
            <v:imagedata r:id="rId2709" o:title=""/>
          </v:shape>
          <o:OLEObject Type="Embed" ProgID="Equation.DSMT4" ShapeID="_x0000_i2359" DrawAspect="Content" ObjectID="_1502698267" r:id="rId271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360" type="#_x0000_t75" style="width:21.75pt;height:14.95pt" o:ole="">
            <v:imagedata r:id="rId2711" o:title=""/>
          </v:shape>
          <o:OLEObject Type="Embed" ProgID="Equation.DSMT4" ShapeID="_x0000_i2360" DrawAspect="Content" ObjectID="_1502698268" r:id="rId2712"/>
        </w:object>
      </w:r>
      <w:r>
        <w:t xml:space="preserve">0° and </w:t>
      </w:r>
      <w:r w:rsidRPr="00315B5A">
        <w:rPr>
          <w:position w:val="-10"/>
        </w:rPr>
        <w:object w:dxaOrig="400" w:dyaOrig="260" w14:anchorId="6EAB00BF">
          <v:shape id="_x0000_i2361" type="#_x0000_t75" style="width:21.75pt;height:14.25pt" o:ole="">
            <v:imagedata r:id="rId2713" o:title=""/>
          </v:shape>
          <o:OLEObject Type="Embed" ProgID="Equation.DSMT4" ShapeID="_x0000_i2361" DrawAspect="Content" ObjectID="_1502698269" r:id="rId2714"/>
        </w:object>
      </w:r>
      <w:r>
        <w:t xml:space="preserve">90°, such that </w:t>
      </w:r>
      <w:r w:rsidRPr="00315B5A">
        <w:rPr>
          <w:position w:val="-12"/>
        </w:rPr>
        <w:object w:dxaOrig="700" w:dyaOrig="360" w14:anchorId="314898B2">
          <v:shape id="_x0000_i2362" type="#_x0000_t75" style="width:36.7pt;height:21.75pt" o:ole="">
            <v:imagedata r:id="rId2715" o:title=""/>
          </v:shape>
          <o:OLEObject Type="Embed" ProgID="Equation.DSMT4" ShapeID="_x0000_i2362" DrawAspect="Content" ObjectID="_1502698270" r:id="rId2716"/>
        </w:object>
      </w:r>
      <w:r>
        <w:t xml:space="preserve">.  The active stress </w:t>
      </w:r>
      <w:r w:rsidRPr="00315B5A">
        <w:rPr>
          <w:position w:val="-6"/>
        </w:rPr>
        <w:object w:dxaOrig="320" w:dyaOrig="320" w14:anchorId="4916C180">
          <v:shape id="_x0000_i2363" type="#_x0000_t75" style="width:14.95pt;height:14.95pt" o:ole="">
            <v:imagedata r:id="rId2717" o:title=""/>
          </v:shape>
          <o:OLEObject Type="Embed" ProgID="Equation.DSMT4" ShapeID="_x0000_i2363" DrawAspect="Content" ObjectID="_1502698271" r:id="rId2718"/>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364" type="#_x0000_t75" style="width:79.45pt;height:21.75pt" o:ole="">
            <v:imagedata r:id="rId2719" o:title=""/>
          </v:shape>
          <o:OLEObject Type="Embed" ProgID="Equation.DSMT4" ShapeID="_x0000_i2364" DrawAspect="Content" ObjectID="_1502698272" r:id="rId2720"/>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365" type="#_x0000_t75" style="width:43.45pt;height:21.75pt" o:ole="">
            <v:imagedata r:id="rId2721" o:title=""/>
          </v:shape>
          <o:OLEObject Type="Embed" ProgID="Equation.DSMT4" ShapeID="_x0000_i2365" DrawAspect="Content" ObjectID="_1502698273" r:id="rId2722"/>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366" type="#_x0000_t75" style="width:14.25pt;height:21.75pt" o:ole="">
            <v:imagedata r:id="rId2723" o:title=""/>
          </v:shape>
          <o:OLEObject Type="Embed" ProgID="Equation.DSMT4" ShapeID="_x0000_i2366" DrawAspect="Content" ObjectID="_1502698274" r:id="rId2724"/>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929" w:name="_Toc302147329"/>
      <w:r>
        <w:lastRenderedPageBreak/>
        <w:t>Uncoupled Prescribed Transversely Isotropic Active Contraction</w:t>
      </w:r>
      <w:bookmarkEnd w:id="1929"/>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BB6F29">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367" type="#_x0000_t75" style="width:14.25pt;height:21.75pt" o:ole="">
                  <v:imagedata r:id="rId2725" o:title=""/>
                </v:shape>
                <o:OLEObject Type="Embed" ProgID="Equation.DSMT4" ShapeID="_x0000_i2367" DrawAspect="Content" ObjectID="_1502698275" r:id="rId2726"/>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368" type="#_x0000_t75" style="width:7.45pt;height:14.95pt" o:ole="">
                  <v:imagedata r:id="rId2727" o:title=""/>
                </v:shape>
                <o:OLEObject Type="Embed" ProgID="Equation.DSMT4" ShapeID="_x0000_i2368" DrawAspect="Content" ObjectID="_1502698276" r:id="rId2728"/>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369" type="#_x0000_t75" style="width:14.25pt;height:14.25pt" o:ole="">
                  <v:imagedata r:id="rId2729" o:title=""/>
                </v:shape>
                <o:OLEObject Type="Embed" ProgID="Equation.DSMT4" ShapeID="_x0000_i2369" DrawAspect="Content" ObjectID="_1502698277" r:id="rId2730"/>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370" type="#_x0000_t75" style="width:194.25pt;height:21.75pt" o:ole="">
            <v:imagedata r:id="rId2731" o:title=""/>
          </v:shape>
          <o:OLEObject Type="Embed" ProgID="Equation.DSMT4" ShapeID="_x0000_i2370" DrawAspect="Content" ObjectID="_1502698278" r:id="rId2732"/>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371" type="#_x0000_t75" style="width:50.25pt;height:21.75pt" o:ole="">
            <v:imagedata r:id="rId2733" o:title=""/>
          </v:shape>
          <o:OLEObject Type="Embed" ProgID="Equation.DSMT4" ShapeID="_x0000_i2371" DrawAspect="Content" ObjectID="_1502698279" r:id="rId273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372" type="#_x0000_t75" style="width:21.75pt;height:14.95pt" o:ole="">
            <v:imagedata r:id="rId2735" o:title=""/>
          </v:shape>
          <o:OLEObject Type="Embed" ProgID="Equation.DSMT4" ShapeID="_x0000_i2372" DrawAspect="Content" ObjectID="_1502698280" r:id="rId2736"/>
        </w:object>
      </w:r>
      <w:r>
        <w:t xml:space="preserve">0° and </w:t>
      </w:r>
      <w:r w:rsidRPr="00315B5A">
        <w:rPr>
          <w:position w:val="-10"/>
        </w:rPr>
        <w:object w:dxaOrig="400" w:dyaOrig="260" w14:anchorId="6169D474">
          <v:shape id="_x0000_i2373" type="#_x0000_t75" style="width:21.75pt;height:14.25pt" o:ole="">
            <v:imagedata r:id="rId2737" o:title=""/>
          </v:shape>
          <o:OLEObject Type="Embed" ProgID="Equation.DSMT4" ShapeID="_x0000_i2373" DrawAspect="Content" ObjectID="_1502698281" r:id="rId2738"/>
        </w:object>
      </w:r>
      <w:r>
        <w:t xml:space="preserve">90°, such that </w:t>
      </w:r>
      <w:r w:rsidRPr="00315B5A">
        <w:rPr>
          <w:position w:val="-12"/>
        </w:rPr>
        <w:object w:dxaOrig="700" w:dyaOrig="360" w14:anchorId="34085FE6">
          <v:shape id="_x0000_i2374" type="#_x0000_t75" style="width:36.7pt;height:21.75pt" o:ole="">
            <v:imagedata r:id="rId2739" o:title=""/>
          </v:shape>
          <o:OLEObject Type="Embed" ProgID="Equation.DSMT4" ShapeID="_x0000_i2374" DrawAspect="Content" ObjectID="_1502698282" r:id="rId2740"/>
        </w:object>
      </w:r>
      <w:r>
        <w:t xml:space="preserve">.  The active stress </w:t>
      </w:r>
      <w:r w:rsidRPr="00315B5A">
        <w:rPr>
          <w:position w:val="-6"/>
        </w:rPr>
        <w:object w:dxaOrig="320" w:dyaOrig="320" w14:anchorId="4053DAC3">
          <v:shape id="_x0000_i2375" type="#_x0000_t75" style="width:14.95pt;height:14.95pt" o:ole="">
            <v:imagedata r:id="rId2741" o:title=""/>
          </v:shape>
          <o:OLEObject Type="Embed" ProgID="Equation.DSMT4" ShapeID="_x0000_i2375" DrawAspect="Content" ObjectID="_1502698283" r:id="rId2742"/>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376" type="#_x0000_t75" style="width:115.45pt;height:21.75pt" o:ole="">
            <v:imagedata r:id="rId2743" o:title=""/>
          </v:shape>
          <o:OLEObject Type="Embed" ProgID="Equation.DSMT4" ShapeID="_x0000_i2376" DrawAspect="Content" ObjectID="_1502698284" r:id="rId2744"/>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377" type="#_x0000_t75" style="width:43.45pt;height:21.75pt" o:ole="">
            <v:imagedata r:id="rId2745" o:title=""/>
          </v:shape>
          <o:OLEObject Type="Embed" ProgID="Equation.DSMT4" ShapeID="_x0000_i2377" DrawAspect="Content" ObjectID="_1502698285" r:id="rId2746"/>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378" type="#_x0000_t75" style="width:50.25pt;height:14.95pt" o:ole="">
            <v:imagedata r:id="rId2747" o:title=""/>
          </v:shape>
          <o:OLEObject Type="Embed" ProgID="Equation.DSMT4" ShapeID="_x0000_i2378" DrawAspect="Content" ObjectID="_1502698286" r:id="rId2748"/>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379" type="#_x0000_t75" style="width:14.25pt;height:21.75pt" o:ole="">
            <v:imagedata r:id="rId2749" o:title=""/>
          </v:shape>
          <o:OLEObject Type="Embed" ProgID="Equation.DSMT4" ShapeID="_x0000_i2379" DrawAspect="Content" ObjectID="_1502698287" r:id="rId2750"/>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930" w:name="_Toc302147330"/>
      <w:r>
        <w:t>Uncoupled Prescribed Isotropic Active Contraction</w:t>
      </w:r>
      <w:bookmarkEnd w:id="1930"/>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BB6F29">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380" type="#_x0000_t75" style="width:14.25pt;height:21.75pt" o:ole="">
                  <v:imagedata r:id="rId2751" o:title=""/>
                </v:shape>
                <o:OLEObject Type="Embed" ProgID="Equation.DSMT4" ShapeID="_x0000_i2380" DrawAspect="Content" ObjectID="_1502698288" r:id="rId2752"/>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381" type="#_x0000_t75" style="width:14.95pt;height:14.95pt" o:ole="">
            <v:imagedata r:id="rId2753" o:title=""/>
          </v:shape>
          <o:OLEObject Type="Embed" ProgID="Equation.DSMT4" ShapeID="_x0000_i2381" DrawAspect="Content" ObjectID="_1502698289" r:id="rId2754"/>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382" type="#_x0000_t75" style="width:57.75pt;height:21.75pt" o:ole="">
            <v:imagedata r:id="rId2755" o:title=""/>
          </v:shape>
          <o:OLEObject Type="Embed" ProgID="Equation.DSMT4" ShapeID="_x0000_i2382" DrawAspect="Content" ObjectID="_1502698290" r:id="rId2756"/>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931" w:name="_Toc302147331"/>
      <w:r>
        <w:lastRenderedPageBreak/>
        <w:t>Contraction in Mixtures of Compressible Materials</w:t>
      </w:r>
      <w:bookmarkEnd w:id="1931"/>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932" w:name="_Toc302147332"/>
      <w:r>
        <w:t>Prescribed Uniaxial Active Contraction</w:t>
      </w:r>
      <w:bookmarkEnd w:id="1932"/>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BB6F29">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383" type="#_x0000_t75" style="width:14.25pt;height:21.75pt" o:ole="">
                  <v:imagedata r:id="rId2757" o:title=""/>
                </v:shape>
                <o:OLEObject Type="Embed" ProgID="Equation.DSMT4" ShapeID="_x0000_i2383" DrawAspect="Content" ObjectID="_1502698291" r:id="rId2758"/>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384" type="#_x0000_t75" style="width:7.45pt;height:14.95pt" o:ole="">
                  <v:imagedata r:id="rId2759" o:title=""/>
                </v:shape>
                <o:OLEObject Type="Embed" ProgID="Equation.DSMT4" ShapeID="_x0000_i2384" DrawAspect="Content" ObjectID="_1502698292" r:id="rId2760"/>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385" type="#_x0000_t75" style="width:14.25pt;height:14.25pt" o:ole="">
                  <v:imagedata r:id="rId2761" o:title=""/>
                </v:shape>
                <o:OLEObject Type="Embed" ProgID="Equation.DSMT4" ShapeID="_x0000_i2385" DrawAspect="Content" ObjectID="_1502698293" r:id="rId2762"/>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386" type="#_x0000_t75" style="width:194.25pt;height:21.75pt" o:ole="">
            <v:imagedata r:id="rId2763" o:title=""/>
          </v:shape>
          <o:OLEObject Type="Embed" ProgID="Equation.DSMT4" ShapeID="_x0000_i2386" DrawAspect="Content" ObjectID="_1502698294" r:id="rId2764"/>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387" type="#_x0000_t75" style="width:50.25pt;height:21.75pt" o:ole="">
            <v:imagedata r:id="rId2765" o:title=""/>
          </v:shape>
          <o:OLEObject Type="Embed" ProgID="Equation.DSMT4" ShapeID="_x0000_i2387" DrawAspect="Content" ObjectID="_1502698295" r:id="rId276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388" type="#_x0000_t75" style="width:21.75pt;height:14.95pt" o:ole="">
            <v:imagedata r:id="rId2767" o:title=""/>
          </v:shape>
          <o:OLEObject Type="Embed" ProgID="Equation.DSMT4" ShapeID="_x0000_i2388" DrawAspect="Content" ObjectID="_1502698296" r:id="rId2768"/>
        </w:object>
      </w:r>
      <w:r>
        <w:t xml:space="preserve">0° and </w:t>
      </w:r>
      <w:r w:rsidRPr="00315B5A">
        <w:rPr>
          <w:position w:val="-10"/>
        </w:rPr>
        <w:object w:dxaOrig="400" w:dyaOrig="260" w14:anchorId="334626CF">
          <v:shape id="_x0000_i2389" type="#_x0000_t75" style="width:21.75pt;height:14.25pt" o:ole="">
            <v:imagedata r:id="rId2769" o:title=""/>
          </v:shape>
          <o:OLEObject Type="Embed" ProgID="Equation.DSMT4" ShapeID="_x0000_i2389" DrawAspect="Content" ObjectID="_1502698297" r:id="rId2770"/>
        </w:object>
      </w:r>
      <w:r>
        <w:t xml:space="preserve">90°, such that </w:t>
      </w:r>
      <w:r w:rsidRPr="00315B5A">
        <w:rPr>
          <w:position w:val="-12"/>
        </w:rPr>
        <w:object w:dxaOrig="700" w:dyaOrig="360" w14:anchorId="254B91FE">
          <v:shape id="_x0000_i2390" type="#_x0000_t75" style="width:36.7pt;height:21.75pt" o:ole="">
            <v:imagedata r:id="rId2771" o:title=""/>
          </v:shape>
          <o:OLEObject Type="Embed" ProgID="Equation.DSMT4" ShapeID="_x0000_i2390" DrawAspect="Content" ObjectID="_1502698298" r:id="rId2772"/>
        </w:object>
      </w:r>
      <w:r>
        <w:t xml:space="preserve">.  The active stress </w:t>
      </w:r>
      <w:r w:rsidRPr="00315B5A">
        <w:rPr>
          <w:position w:val="-6"/>
        </w:rPr>
        <w:object w:dxaOrig="320" w:dyaOrig="320" w14:anchorId="5F2C78FD">
          <v:shape id="_x0000_i2391" type="#_x0000_t75" style="width:14.95pt;height:14.95pt" o:ole="">
            <v:imagedata r:id="rId2773" o:title=""/>
          </v:shape>
          <o:OLEObject Type="Embed" ProgID="Equation.DSMT4" ShapeID="_x0000_i2391" DrawAspect="Content" ObjectID="_1502698299" r:id="rId2774"/>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392" type="#_x0000_t75" style="width:79.45pt;height:21.75pt" o:ole="">
            <v:imagedata r:id="rId2775" o:title=""/>
          </v:shape>
          <o:OLEObject Type="Embed" ProgID="Equation.DSMT4" ShapeID="_x0000_i2392" DrawAspect="Content" ObjectID="_1502698300" r:id="rId2776"/>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393" type="#_x0000_t75" style="width:43.45pt;height:21.75pt" o:ole="">
            <v:imagedata r:id="rId2777" o:title=""/>
          </v:shape>
          <o:OLEObject Type="Embed" ProgID="Equation.DSMT4" ShapeID="_x0000_i2393" DrawAspect="Content" ObjectID="_1502698301" r:id="rId2778"/>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394" type="#_x0000_t75" style="width:14.25pt;height:21.75pt" o:ole="">
            <v:imagedata r:id="rId2779" o:title=""/>
          </v:shape>
          <o:OLEObject Type="Embed" ProgID="Equation.DSMT4" ShapeID="_x0000_i2394" DrawAspect="Content" ObjectID="_1502698302" r:id="rId2780"/>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933" w:name="_Toc302147333"/>
      <w:r>
        <w:t>Prescribed Transversely Isotropic Active Contraction</w:t>
      </w:r>
      <w:bookmarkEnd w:id="1933"/>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BB6F29">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395" type="#_x0000_t75" style="width:14.25pt;height:21.75pt" o:ole="">
                  <v:imagedata r:id="rId2781" o:title=""/>
                </v:shape>
                <o:OLEObject Type="Embed" ProgID="Equation.DSMT4" ShapeID="_x0000_i2395" DrawAspect="Content" ObjectID="_1502698303" r:id="rId2782"/>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396" type="#_x0000_t75" style="width:7.45pt;height:14.95pt" o:ole="">
                  <v:imagedata r:id="rId2783" o:title=""/>
                </v:shape>
                <o:OLEObject Type="Embed" ProgID="Equation.DSMT4" ShapeID="_x0000_i2396" DrawAspect="Content" ObjectID="_1502698304" r:id="rId2784"/>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397" type="#_x0000_t75" style="width:14.25pt;height:14.25pt" o:ole="">
                  <v:imagedata r:id="rId2785" o:title=""/>
                </v:shape>
                <o:OLEObject Type="Embed" ProgID="Equation.DSMT4" ShapeID="_x0000_i2397" DrawAspect="Content" ObjectID="_1502698305" r:id="rId2786"/>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398" type="#_x0000_t75" style="width:194.25pt;height:21.75pt" o:ole="">
            <v:imagedata r:id="rId2787" o:title=""/>
          </v:shape>
          <o:OLEObject Type="Embed" ProgID="Equation.DSMT4" ShapeID="_x0000_i2398" DrawAspect="Content" ObjectID="_1502698306" r:id="rId2788"/>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399" type="#_x0000_t75" style="width:50.25pt;height:21.75pt" o:ole="">
            <v:imagedata r:id="rId2789" o:title=""/>
          </v:shape>
          <o:OLEObject Type="Embed" ProgID="Equation.DSMT4" ShapeID="_x0000_i2399" DrawAspect="Content" ObjectID="_1502698307" r:id="rId279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400" type="#_x0000_t75" style="width:21.75pt;height:14.95pt" o:ole="">
            <v:imagedata r:id="rId2791" o:title=""/>
          </v:shape>
          <o:OLEObject Type="Embed" ProgID="Equation.DSMT4" ShapeID="_x0000_i2400" DrawAspect="Content" ObjectID="_1502698308" r:id="rId2792"/>
        </w:object>
      </w:r>
      <w:r>
        <w:t xml:space="preserve">0° and </w:t>
      </w:r>
      <w:r w:rsidRPr="00315B5A">
        <w:rPr>
          <w:position w:val="-10"/>
        </w:rPr>
        <w:object w:dxaOrig="400" w:dyaOrig="260" w14:anchorId="1EF40844">
          <v:shape id="_x0000_i2401" type="#_x0000_t75" style="width:21.75pt;height:14.25pt" o:ole="">
            <v:imagedata r:id="rId2793" o:title=""/>
          </v:shape>
          <o:OLEObject Type="Embed" ProgID="Equation.DSMT4" ShapeID="_x0000_i2401" DrawAspect="Content" ObjectID="_1502698309" r:id="rId2794"/>
        </w:object>
      </w:r>
      <w:r>
        <w:t xml:space="preserve">90°, such that </w:t>
      </w:r>
      <w:r w:rsidRPr="00315B5A">
        <w:rPr>
          <w:position w:val="-12"/>
        </w:rPr>
        <w:object w:dxaOrig="700" w:dyaOrig="360" w14:anchorId="12EDD001">
          <v:shape id="_x0000_i2402" type="#_x0000_t75" style="width:36.7pt;height:21.75pt" o:ole="">
            <v:imagedata r:id="rId2795" o:title=""/>
          </v:shape>
          <o:OLEObject Type="Embed" ProgID="Equation.DSMT4" ShapeID="_x0000_i2402" DrawAspect="Content" ObjectID="_1502698310" r:id="rId2796"/>
        </w:object>
      </w:r>
      <w:r>
        <w:t xml:space="preserve">.  The active stress </w:t>
      </w:r>
      <w:r w:rsidRPr="00315B5A">
        <w:rPr>
          <w:position w:val="-6"/>
        </w:rPr>
        <w:object w:dxaOrig="320" w:dyaOrig="320" w14:anchorId="48516BC9">
          <v:shape id="_x0000_i2403" type="#_x0000_t75" style="width:14.95pt;height:14.95pt" o:ole="">
            <v:imagedata r:id="rId2797" o:title=""/>
          </v:shape>
          <o:OLEObject Type="Embed" ProgID="Equation.DSMT4" ShapeID="_x0000_i2403" DrawAspect="Content" ObjectID="_1502698311" r:id="rId2798"/>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404" type="#_x0000_t75" style="width:115.45pt;height:21.75pt" o:ole="">
            <v:imagedata r:id="rId2799" o:title=""/>
          </v:shape>
          <o:OLEObject Type="Embed" ProgID="Equation.DSMT4" ShapeID="_x0000_i2404" DrawAspect="Content" ObjectID="_1502698312" r:id="rId2800"/>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405" type="#_x0000_t75" style="width:43.45pt;height:21.75pt" o:ole="">
            <v:imagedata r:id="rId2801" o:title=""/>
          </v:shape>
          <o:OLEObject Type="Embed" ProgID="Equation.DSMT4" ShapeID="_x0000_i2405" DrawAspect="Content" ObjectID="_1502698313" r:id="rId2802"/>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406" type="#_x0000_t75" style="width:50.25pt;height:14.95pt" o:ole="">
            <v:imagedata r:id="rId2803" o:title=""/>
          </v:shape>
          <o:OLEObject Type="Embed" ProgID="Equation.DSMT4" ShapeID="_x0000_i2406" DrawAspect="Content" ObjectID="_1502698314" r:id="rId2804"/>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407" type="#_x0000_t75" style="width:14.25pt;height:21.75pt" o:ole="">
            <v:imagedata r:id="rId2805" o:title=""/>
          </v:shape>
          <o:OLEObject Type="Embed" ProgID="Equation.DSMT4" ShapeID="_x0000_i2407" DrawAspect="Content" ObjectID="_1502698315" r:id="rId2806"/>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934" w:name="_Toc302147334"/>
      <w:r>
        <w:t>Prescribed Isotropic Active Contraction</w:t>
      </w:r>
      <w:bookmarkEnd w:id="1934"/>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BB6F29">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408" type="#_x0000_t75" style="width:14.25pt;height:21.75pt" o:ole="">
                  <v:imagedata r:id="rId2807" o:title=""/>
                </v:shape>
                <o:OLEObject Type="Embed" ProgID="Equation.DSMT4" ShapeID="_x0000_i2408" DrawAspect="Content" ObjectID="_1502698316" r:id="rId2808"/>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409" type="#_x0000_t75" style="width:14.95pt;height:14.95pt" o:ole="">
            <v:imagedata r:id="rId2809" o:title=""/>
          </v:shape>
          <o:OLEObject Type="Embed" ProgID="Equation.DSMT4" ShapeID="_x0000_i2409" DrawAspect="Content" ObjectID="_1502698317" r:id="rId2810"/>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410" type="#_x0000_t75" style="width:57.75pt;height:21.75pt" o:ole="">
            <v:imagedata r:id="rId2811" o:title=""/>
          </v:shape>
          <o:OLEObject Type="Embed" ProgID="Equation.DSMT4" ShapeID="_x0000_i2410" DrawAspect="Content" ObjectID="_1502698318" r:id="rId2812"/>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1935" w:name="_Toc302147335"/>
      <w:r>
        <w:lastRenderedPageBreak/>
        <w:t>Restart Input file</w:t>
      </w:r>
      <w:bookmarkEnd w:id="1925"/>
      <w:bookmarkEnd w:id="1926"/>
      <w:bookmarkEnd w:id="1935"/>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936" w:name="_Toc302147336"/>
      <w:r>
        <w:t>The Archive Section</w:t>
      </w:r>
      <w:bookmarkEnd w:id="1936"/>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937" w:name="_Toc302147337"/>
      <w:r>
        <w:lastRenderedPageBreak/>
        <w:t>The Control Section</w:t>
      </w:r>
      <w:bookmarkEnd w:id="1937"/>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938" w:name="_Toc302147338"/>
      <w:r>
        <w:t>The LoadData Section</w:t>
      </w:r>
      <w:bookmarkEnd w:id="1938"/>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939" w:name="_Toc302147339"/>
      <w:r>
        <w:t>Example</w:t>
      </w:r>
      <w:bookmarkEnd w:id="1939"/>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940" w:name="_Ref293568242"/>
      <w:bookmarkStart w:id="1941" w:name="_Toc302147340"/>
      <w:r>
        <w:lastRenderedPageBreak/>
        <w:t>Multi-step Analysis</w:t>
      </w:r>
      <w:bookmarkEnd w:id="1940"/>
      <w:bookmarkEnd w:id="1941"/>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942" w:name="_Toc302147341"/>
      <w:r>
        <w:t xml:space="preserve">The Step </w:t>
      </w:r>
      <w:r w:rsidR="00D153DC">
        <w:t>S</w:t>
      </w:r>
      <w:r>
        <w:t>ection</w:t>
      </w:r>
      <w:bookmarkEnd w:id="1942"/>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943" w:name="_Toc302147342"/>
      <w:r>
        <w:t>Control Settings</w:t>
      </w:r>
      <w:bookmarkEnd w:id="1943"/>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944" w:name="_Toc302147343"/>
      <w:r>
        <w:t>Boundary Conditions</w:t>
      </w:r>
      <w:bookmarkEnd w:id="1944"/>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945" w:name="_Toc302147344"/>
      <w:r>
        <w:t>Relative Boundary Conditions</w:t>
      </w:r>
      <w:bookmarkEnd w:id="1945"/>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946" w:name="_Toc302147345"/>
      <w:r>
        <w:t>An Example</w:t>
      </w:r>
      <w:bookmarkEnd w:id="1946"/>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947" w:name="_Ref292524274"/>
      <w:bookmarkStart w:id="1948" w:name="_Ref293568253"/>
      <w:bookmarkStart w:id="1949" w:name="_Ref293568696"/>
      <w:bookmarkStart w:id="1950" w:name="_Toc302147346"/>
      <w:r>
        <w:lastRenderedPageBreak/>
        <w:t>Parameter Optimization</w:t>
      </w:r>
      <w:bookmarkEnd w:id="1947"/>
      <w:bookmarkEnd w:id="1948"/>
      <w:bookmarkEnd w:id="1949"/>
      <w:bookmarkEnd w:id="1950"/>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951" w:name="_Toc302147347"/>
      <w:r>
        <w:t xml:space="preserve">Optimization </w:t>
      </w:r>
      <w:r w:rsidR="00D153DC">
        <w:t>I</w:t>
      </w:r>
      <w:r>
        <w:t xml:space="preserve">nput </w:t>
      </w:r>
      <w:r w:rsidR="00D153DC">
        <w:t>F</w:t>
      </w:r>
      <w:r>
        <w:t>ile</w:t>
      </w:r>
      <w:bookmarkEnd w:id="1951"/>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952" w:name="_Toc302147348"/>
      <w:r>
        <w:t xml:space="preserve">Model </w:t>
      </w:r>
      <w:r w:rsidR="00FD648A">
        <w:t>S</w:t>
      </w:r>
      <w:r>
        <w:t>ection</w:t>
      </w:r>
      <w:bookmarkEnd w:id="1952"/>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BB6F29">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953" w:name="_Toc302147349"/>
      <w:r>
        <w:t xml:space="preserve">Options </w:t>
      </w:r>
      <w:r w:rsidR="00FD648A">
        <w:t>S</w:t>
      </w:r>
      <w:r>
        <w:t>ection</w:t>
      </w:r>
      <w:bookmarkEnd w:id="1953"/>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813"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411" type="#_x0000_t75" style="width:129.75pt;height:36.7pt" o:ole="">
            <v:imagedata r:id="rId2814" o:title=""/>
          </v:shape>
          <o:OLEObject Type="Embed" ProgID="Equation.DSMT4" ShapeID="_x0000_i2411" DrawAspect="Content" ObjectID="_1502698319" r:id="rId2815"/>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412" type="#_x0000_t75" style="width:35.3pt;height:21.75pt" o:ole="">
            <v:imagedata r:id="rId2816" o:title=""/>
          </v:shape>
          <o:OLEObject Type="Embed" ProgID="Equation.DSMT4" ShapeID="_x0000_i2412" DrawAspect="Content" ObjectID="_1502698320" r:id="rId2817"/>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413" type="#_x0000_t75" style="width:36.7pt;height:21.75pt" o:ole="">
            <v:imagedata r:id="rId2818" o:title=""/>
          </v:shape>
          <o:OLEObject Type="Embed" ProgID="Equation.DSMT4" ShapeID="_x0000_i2413" DrawAspect="Content" ObjectID="_1502698321" r:id="rId2819"/>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414" type="#_x0000_t75" style="width:4in;height:36.7pt" o:ole="">
            <v:imagedata r:id="rId2820" o:title=""/>
          </v:shape>
          <o:OLEObject Type="Embed" ProgID="Equation.DSMT4" ShapeID="_x0000_i2414" DrawAspect="Content" ObjectID="_1502698322" r:id="rId2821"/>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415" type="#_x0000_t75" style="width:21.75pt;height:21.75pt" o:ole="">
            <v:imagedata r:id="rId2822" o:title=""/>
          </v:shape>
          <o:OLEObject Type="Embed" ProgID="Equation.DSMT4" ShapeID="_x0000_i2415" DrawAspect="Content" ObjectID="_1502698323" r:id="rId2823"/>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416" type="#_x0000_t75" style="width:79.45pt;height:21.75pt" o:ole="">
            <v:imagedata r:id="rId2824" o:title=""/>
          </v:shape>
          <o:OLEObject Type="Embed" ProgID="Equation.DSMT4" ShapeID="_x0000_i2416" DrawAspect="Content" ObjectID="_1502698324" r:id="rId2825"/>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417" type="#_x0000_t75" style="width:7.45pt;height:14.25pt" o:ole="">
            <v:imagedata r:id="rId2826" o:title=""/>
          </v:shape>
          <o:OLEObject Type="Embed" ProgID="Equation.DSMT4" ShapeID="_x0000_i2417" DrawAspect="Content" ObjectID="_1502698325" r:id="rId2827"/>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954" w:name="_Toc302147350"/>
      <w:r>
        <w:t xml:space="preserve">Function </w:t>
      </w:r>
      <w:r w:rsidR="00FD648A">
        <w:t>S</w:t>
      </w:r>
      <w:r>
        <w:t>ection</w:t>
      </w:r>
      <w:bookmarkEnd w:id="1954"/>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955" w:name="_Toc302147351"/>
      <w:r>
        <w:t>Parameters Section</w:t>
      </w:r>
      <w:bookmarkEnd w:id="1955"/>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956" w:name="_Toc315443445"/>
      <w:bookmarkStart w:id="1957" w:name="_Toc315942963"/>
      <w:bookmarkStart w:id="1958" w:name="_Toc315943227"/>
      <w:bookmarkStart w:id="1959" w:name="_Toc315943491"/>
      <w:bookmarkEnd w:id="1956"/>
      <w:bookmarkEnd w:id="1957"/>
      <w:bookmarkEnd w:id="1958"/>
      <w:bookmarkEnd w:id="1959"/>
      <w:r>
        <w:t xml:space="preserve"> </w:t>
      </w:r>
      <w:bookmarkStart w:id="1960" w:name="_Toc302147352"/>
      <w:r>
        <w:t>Constraints Section</w:t>
      </w:r>
      <w:bookmarkEnd w:id="1960"/>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418" type="#_x0000_t75" style="width:136.55pt;height:21.75pt" o:ole="">
            <v:imagedata r:id="rId2828" o:title=""/>
          </v:shape>
          <o:OLEObject Type="Embed" ProgID="Equation.DSMT4" ShapeID="_x0000_i2418" DrawAspect="Content" ObjectID="_1502698326" r:id="rId2829"/>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419" type="#_x0000_t75" style="width:64.55pt;height:21.75pt" o:ole="">
            <v:imagedata r:id="rId2830" o:title=""/>
          </v:shape>
          <o:OLEObject Type="Embed" ProgID="Equation.DSMT4" ShapeID="_x0000_i2419" DrawAspect="Content" ObjectID="_1502698327" r:id="rId2831"/>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420" type="#_x0000_t75" style="width:1in;height:21.75pt" o:ole="">
            <v:imagedata r:id="rId2832" o:title=""/>
          </v:shape>
          <o:OLEObject Type="Embed" ProgID="Equation.DSMT4" ShapeID="_x0000_i2420" DrawAspect="Content" ObjectID="_1502698328" r:id="rId2833"/>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1961" w:name="_Toc302147353"/>
      <w:r>
        <w:t>Load</w:t>
      </w:r>
      <w:r w:rsidR="00FD648A">
        <w:t xml:space="preserve"> </w:t>
      </w:r>
      <w:r>
        <w:t>Data Section</w:t>
      </w:r>
      <w:bookmarkEnd w:id="1961"/>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BB6F29">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421" type="#_x0000_t75" style="width:36.7pt;height:21.75pt" o:ole="">
            <v:imagedata r:id="rId2834" o:title=""/>
          </v:shape>
          <o:OLEObject Type="Embed" ProgID="Equation.DSMT4" ShapeID="_x0000_i2421" DrawAspect="Content" ObjectID="_1502698329" r:id="rId2835"/>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962" w:name="_Ref386029811"/>
      <w:bookmarkStart w:id="1963" w:name="_Toc302147354"/>
      <w:r>
        <w:t xml:space="preserve">Running a </w:t>
      </w:r>
      <w:r w:rsidR="00FD648A">
        <w:t>P</w:t>
      </w:r>
      <w:r>
        <w:t xml:space="preserve">arameter </w:t>
      </w:r>
      <w:r w:rsidR="00FD648A">
        <w:t>O</w:t>
      </w:r>
      <w:r>
        <w:t>ptimization</w:t>
      </w:r>
      <w:bookmarkEnd w:id="1962"/>
      <w:bookmarkEnd w:id="1963"/>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964" w:name="_Toc302147355"/>
      <w:r>
        <w:t xml:space="preserve">An </w:t>
      </w:r>
      <w:r w:rsidR="00FD648A">
        <w:t>E</w:t>
      </w:r>
      <w:r>
        <w:t xml:space="preserve">xample </w:t>
      </w:r>
      <w:r w:rsidR="00FD648A">
        <w:t>I</w:t>
      </w:r>
      <w:r>
        <w:t xml:space="preserve">nput </w:t>
      </w:r>
      <w:r w:rsidR="00FD648A">
        <w:t>F</w:t>
      </w:r>
      <w:r>
        <w:t>ile</w:t>
      </w:r>
      <w:bookmarkEnd w:id="1964"/>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965" w:name="_Toc302147356"/>
      <w:r>
        <w:lastRenderedPageBreak/>
        <w:t>Troubleshooting</w:t>
      </w:r>
      <w:bookmarkEnd w:id="1965"/>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966" w:name="_Toc302147357"/>
      <w:r>
        <w:t xml:space="preserve">Before </w:t>
      </w:r>
      <w:r w:rsidR="00FD648A">
        <w:t>Y</w:t>
      </w:r>
      <w:r>
        <w:t xml:space="preserve">ou </w:t>
      </w:r>
      <w:r w:rsidR="00FD648A">
        <w:t>R</w:t>
      </w:r>
      <w:r>
        <w:t xml:space="preserve">un </w:t>
      </w:r>
      <w:r w:rsidR="00FD648A">
        <w:t>Y</w:t>
      </w:r>
      <w:r>
        <w:t xml:space="preserve">our </w:t>
      </w:r>
      <w:r w:rsidR="00FD648A">
        <w:t>M</w:t>
      </w:r>
      <w:r>
        <w:t>odel</w:t>
      </w:r>
      <w:bookmarkEnd w:id="196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967" w:name="_Toc302147358"/>
      <w:r>
        <w:t>The Finite Element Mesh</w:t>
      </w:r>
      <w:bookmarkEnd w:id="1967"/>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BB6F29">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968" w:name="_Toc302147359"/>
      <w:r>
        <w:t>Materials</w:t>
      </w:r>
      <w:bookmarkEnd w:id="1968"/>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BB6F29">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BB6F29">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969" w:name="_Toc302147360"/>
      <w:r>
        <w:t>Boundary Conditions</w:t>
      </w:r>
      <w:bookmarkEnd w:id="1969"/>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970" w:name="_Toc302147361"/>
      <w:r>
        <w:t xml:space="preserve">Debugging a </w:t>
      </w:r>
      <w:r w:rsidR="00FD648A">
        <w:t>M</w:t>
      </w:r>
      <w:r>
        <w:t>odel</w:t>
      </w:r>
      <w:bookmarkEnd w:id="1970"/>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971" w:name="_Toc302147362"/>
      <w:r>
        <w:t xml:space="preserve">Common </w:t>
      </w:r>
      <w:r w:rsidR="00FD648A">
        <w:t>I</w:t>
      </w:r>
      <w:r>
        <w:t>ssues</w:t>
      </w:r>
      <w:bookmarkEnd w:id="1971"/>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972" w:name="_Toc302147363"/>
      <w:r>
        <w:t>Invert</w:t>
      </w:r>
      <w:r w:rsidR="00360647">
        <w:t>ed</w:t>
      </w:r>
      <w:r>
        <w:t xml:space="preserve"> elements</w:t>
      </w:r>
      <w:bookmarkEnd w:id="1972"/>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973" w:name="_Toc302147364"/>
      <w:r>
        <w:t>Material instability</w:t>
      </w:r>
      <w:bookmarkEnd w:id="1973"/>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974" w:name="_Toc302147365"/>
      <w:r>
        <w:t>Time step too large</w:t>
      </w:r>
      <w:bookmarkEnd w:id="1974"/>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975" w:name="_Toc302147366"/>
      <w:r>
        <w:t>Elements too distorted</w:t>
      </w:r>
      <w:bookmarkEnd w:id="1975"/>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976" w:name="_Toc302147367"/>
      <w:r>
        <w:t>Shells are too thick</w:t>
      </w:r>
      <w:bookmarkEnd w:id="1976"/>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977" w:name="_Toc302147368"/>
      <w:r>
        <w:t>Rigid body modes</w:t>
      </w:r>
      <w:bookmarkEnd w:id="1977"/>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978" w:name="_Toc302147369"/>
      <w:r>
        <w:t>Failure to converge</w:t>
      </w:r>
      <w:bookmarkEnd w:id="1978"/>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979" w:name="_Ref376440249"/>
      <w:bookmarkStart w:id="1980" w:name="_Toc302147370"/>
      <w:r>
        <w:t>No loads applied</w:t>
      </w:r>
      <w:bookmarkEnd w:id="1979"/>
      <w:bookmarkEnd w:id="1980"/>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981" w:name="_Toc302147371"/>
      <w:r>
        <w:t>Convergence Tolerance Too Tight</w:t>
      </w:r>
      <w:bookmarkEnd w:id="1981"/>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982" w:name="_Toc302147372"/>
      <w:r>
        <w:t>Forcing convergence</w:t>
      </w:r>
      <w:bookmarkEnd w:id="1982"/>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BB6F29">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983" w:name="_Toc302147373"/>
      <w:r>
        <w:t>Problems due to Contact</w:t>
      </w:r>
      <w:bookmarkEnd w:id="1983"/>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BB6F29">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984" w:name="_Ref376440776"/>
      <w:bookmarkStart w:id="1985" w:name="_Toc302147374"/>
      <w:r>
        <w:t>G</w:t>
      </w:r>
      <w:r w:rsidR="00973685">
        <w:t xml:space="preserve">uidelines for </w:t>
      </w:r>
      <w:r w:rsidR="00847E07">
        <w:t>Contact</w:t>
      </w:r>
      <w:r w:rsidR="00973685">
        <w:t xml:space="preserve"> Problems</w:t>
      </w:r>
      <w:bookmarkEnd w:id="1984"/>
      <w:bookmarkEnd w:id="1985"/>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986" w:name="_Toc302147375"/>
      <w:r>
        <w:t>The penalty method</w:t>
      </w:r>
      <w:bookmarkEnd w:id="1986"/>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987" w:name="_Toc302147376"/>
      <w:r>
        <w:t>Augmented Lagrangian Method</w:t>
      </w:r>
      <w:bookmarkEnd w:id="1987"/>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988" w:name="_Toc302147377"/>
      <w:r>
        <w:t>Initial Separation</w:t>
      </w:r>
      <w:bookmarkEnd w:id="1988"/>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989" w:name="_Ref376431879"/>
      <w:bookmarkStart w:id="1990" w:name="_Toc302147378"/>
      <w:r>
        <w:t>Guidelines for Multiphasic Analyses</w:t>
      </w:r>
      <w:bookmarkEnd w:id="1989"/>
      <w:bookmarkEnd w:id="1990"/>
    </w:p>
    <w:p w14:paraId="3A4C47FE" w14:textId="77777777" w:rsidR="009339D1" w:rsidRPr="00AB593C" w:rsidRDefault="009339D1" w:rsidP="009339D1">
      <w:pPr>
        <w:pStyle w:val="Heading3"/>
      </w:pPr>
      <w:bookmarkStart w:id="1991" w:name="_Toc302147379"/>
      <w:r>
        <w:t>Initial State of Swelling</w:t>
      </w:r>
      <w:bookmarkEnd w:id="1991"/>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BB6F29">
        <w:t>Chapter 6</w:t>
      </w:r>
      <w:r>
        <w:fldChar w:fldCharType="end"/>
      </w:r>
      <w:r>
        <w:t>) where the first step is a steady-state analysis (Section </w:t>
      </w:r>
      <w:r>
        <w:fldChar w:fldCharType="begin"/>
      </w:r>
      <w:r>
        <w:instrText xml:space="preserve"> REF _Ref250285979 \r \h </w:instrText>
      </w:r>
      <w:r>
        <w:fldChar w:fldCharType="separate"/>
      </w:r>
      <w:r w:rsidR="00BB6F2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BB6F29">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992" w:name="_Ref188326917"/>
      <w:bookmarkStart w:id="1993" w:name="_Toc302147380"/>
      <w:r>
        <w:t>Prescribed Boundary Conditions</w:t>
      </w:r>
      <w:bookmarkEnd w:id="1992"/>
      <w:bookmarkEnd w:id="1993"/>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422" type="#_x0000_t75" style="width:36.7pt;height:21.75pt" o:ole="">
            <v:imagedata r:id="rId2836" o:title=""/>
          </v:shape>
          <o:OLEObject Type="Embed" ProgID="Equation.DSMT4" ShapeID="_x0000_i2422" DrawAspect="Content" ObjectID="_1502698330" r:id="rId2837"/>
        </w:object>
      </w:r>
      <w:r>
        <w:t xml:space="preserve"> and </w:t>
      </w:r>
      <w:r w:rsidR="006C2049" w:rsidRPr="006C2049">
        <w:rPr>
          <w:position w:val="-14"/>
        </w:rPr>
        <w:object w:dxaOrig="740" w:dyaOrig="400" w14:anchorId="5B308A99">
          <v:shape id="_x0000_i2423" type="#_x0000_t75" style="width:36.7pt;height:21.75pt" o:ole="">
            <v:imagedata r:id="rId2838" o:title=""/>
          </v:shape>
          <o:OLEObject Type="Embed" ProgID="Equation.DSMT4" ShapeID="_x0000_i2423" DrawAspect="Content" ObjectID="_1502698331" r:id="rId2839"/>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424" type="#_x0000_t75" style="width:64.55pt;height:21.75pt" o:ole="">
            <v:imagedata r:id="rId2840" o:title=""/>
          </v:shape>
          <o:OLEObject Type="Embed" ProgID="Equation.DSMT4" ShapeID="_x0000_i2424" DrawAspect="Content" ObjectID="_1502698332" r:id="rId2841"/>
        </w:object>
      </w:r>
      <w:r>
        <w:t xml:space="preserve">It follows that the effective fluid pressure in the external environment is </w:t>
      </w:r>
      <w:r w:rsidR="006C2049" w:rsidRPr="006C2049">
        <w:rPr>
          <w:position w:val="-16"/>
        </w:rPr>
        <w:object w:dxaOrig="2000" w:dyaOrig="440" w14:anchorId="03778252">
          <v:shape id="_x0000_i2425" type="#_x0000_t75" style="width:100.55pt;height:21.75pt" o:ole="">
            <v:imagedata r:id="rId2842" o:title=""/>
          </v:shape>
          <o:OLEObject Type="Embed" ProgID="Equation.DSMT4" ShapeID="_x0000_i2425" DrawAspect="Content" ObjectID="_1502698333" r:id="rId2843"/>
        </w:object>
      </w:r>
      <w:r>
        <w:t xml:space="preserve"> and the effective concentrations are </w:t>
      </w:r>
      <w:r w:rsidR="006C2049" w:rsidRPr="006C2049">
        <w:rPr>
          <w:position w:val="-18"/>
        </w:rPr>
        <w:object w:dxaOrig="1240" w:dyaOrig="460" w14:anchorId="3E603C52">
          <v:shape id="_x0000_i2426" type="#_x0000_t75" style="width:64.55pt;height:21.75pt" o:ole="">
            <v:imagedata r:id="rId2844" o:title=""/>
          </v:shape>
          <o:OLEObject Type="Embed" ProgID="Equation.DSMT4" ShapeID="_x0000_i2426" DrawAspect="Content" ObjectID="_1502698334" r:id="rId2845"/>
        </w:object>
      </w:r>
      <w:r w:rsidR="006C2049" w:rsidRPr="006C2049">
        <w:rPr>
          <w:position w:val="-18"/>
        </w:rPr>
        <w:object w:dxaOrig="1219" w:dyaOrig="460" w14:anchorId="4331736F">
          <v:shape id="_x0000_i2427" type="#_x0000_t75" style="width:64.55pt;height:21.75pt" o:ole="">
            <v:imagedata r:id="rId2846" o:title=""/>
          </v:shape>
          <o:OLEObject Type="Embed" ProgID="Equation.DSMT4" ShapeID="_x0000_i2427" DrawAspect="Content" ObjectID="_1502698335" r:id="rId2847"/>
        </w:object>
      </w:r>
      <w:r>
        <w:t>.  Therefore, in multiphasic analyses, whenever the external environment contains solutes</w:t>
      </w:r>
      <w:r w:rsidR="006C2049" w:rsidRPr="006C2049">
        <w:rPr>
          <w:position w:val="-14"/>
        </w:rPr>
        <w:object w:dxaOrig="240" w:dyaOrig="400" w14:anchorId="460694A8">
          <v:shape id="_x0000_i2428" type="#_x0000_t75" style="width:14.95pt;height:21.75pt" o:ole="">
            <v:imagedata r:id="rId2848" o:title=""/>
          </v:shape>
          <o:OLEObject Type="Embed" ProgID="Equation.DSMT4" ShapeID="_x0000_i2428" DrawAspect="Content" ObjectID="_1502698336" r:id="rId2849"/>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429" type="#_x0000_t75" style="width:36.7pt;height:21.75pt" o:ole="">
            <v:imagedata r:id="rId2850" o:title=""/>
          </v:shape>
          <o:OLEObject Type="Embed" ProgID="Equation.DSMT4" ShapeID="_x0000_i2429" DrawAspect="Content" ObjectID="_1502698337" r:id="rId2851"/>
        </w:object>
      </w:r>
      <w:r>
        <w:t xml:space="preserve"> also implies that prescribed mixture normal tractions (Section </w:t>
      </w:r>
      <w:r>
        <w:fldChar w:fldCharType="begin"/>
      </w:r>
      <w:r>
        <w:instrText xml:space="preserve"> REF _Ref194576545 \r \h </w:instrText>
      </w:r>
      <w:r>
        <w:fldChar w:fldCharType="separate"/>
      </w:r>
      <w:r w:rsidR="00BB6F2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430" type="#_x0000_t75" style="width:36.7pt;height:21.75pt" o:ole="">
            <v:imagedata r:id="rId2852" o:title=""/>
          </v:shape>
          <o:OLEObject Type="Embed" ProgID="Equation.DSMT4" ShapeID="_x0000_i2430" DrawAspect="Content" ObjectID="_1502698338" r:id="rId2853"/>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431" type="#_x0000_t75" style="width:36.7pt;height:21.75pt" o:ole="">
            <v:imagedata r:id="rId2854" o:title=""/>
          </v:shape>
          <o:OLEObject Type="Embed" ProgID="Equation.DSMT4" ShapeID="_x0000_i2431" DrawAspect="Content" ObjectID="_1502698339" r:id="rId2855"/>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432" type="#_x0000_t75" style="width:64.55pt;height:21.75pt" o:ole="">
            <v:imagedata r:id="rId2856" o:title=""/>
          </v:shape>
          <o:OLEObject Type="Embed" ProgID="Equation.DSMT4" ShapeID="_x0000_i2432" DrawAspect="Content" ObjectID="_1502698340" r:id="rId2857"/>
        </w:object>
      </w:r>
      <w:r w:rsidR="006C2049" w:rsidRPr="006C2049">
        <w:rPr>
          <w:position w:val="-18"/>
        </w:rPr>
        <w:object w:dxaOrig="1219" w:dyaOrig="460" w14:anchorId="4E825961">
          <v:shape id="_x0000_i2433" type="#_x0000_t75" style="width:64.55pt;height:21.75pt" o:ole="">
            <v:imagedata r:id="rId2858" o:title=""/>
          </v:shape>
          <o:OLEObject Type="Embed" ProgID="Equation.DSMT4" ShapeID="_x0000_i2433" DrawAspect="Content" ObjectID="_1502698341" r:id="rId2859"/>
        </w:object>
      </w:r>
      <w:r>
        <w:t>.</w:t>
      </w:r>
    </w:p>
    <w:p w14:paraId="0EBCE4D3" w14:textId="77777777" w:rsidR="009339D1" w:rsidRDefault="009339D1" w:rsidP="009339D1">
      <w:pPr>
        <w:pStyle w:val="Heading3"/>
      </w:pPr>
      <w:bookmarkStart w:id="1994" w:name="_Toc302147381"/>
      <w:r>
        <w:t>Prescribed Initial Conditions</w:t>
      </w:r>
      <w:bookmarkEnd w:id="1994"/>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434" type="#_x0000_t75" style="width:14.25pt;height:21.75pt" o:ole="">
            <v:imagedata r:id="rId2860" o:title=""/>
          </v:shape>
          <o:OLEObject Type="Embed" ProgID="Equation.DSMT4" ShapeID="_x0000_i2434" DrawAspect="Content" ObjectID="_1502698342" r:id="rId2861"/>
        </w:object>
      </w:r>
      <w:r>
        <w:t xml:space="preserve"> and effective concentrations </w:t>
      </w:r>
      <w:r w:rsidR="006C2049" w:rsidRPr="006C2049">
        <w:rPr>
          <w:position w:val="-14"/>
        </w:rPr>
        <w:object w:dxaOrig="279" w:dyaOrig="420" w14:anchorId="2CD988BF">
          <v:shape id="_x0000_i2435" type="#_x0000_t75" style="width:14.95pt;height:21.75pt" o:ole="">
            <v:imagedata r:id="rId2862" o:title=""/>
          </v:shape>
          <o:OLEObject Type="Embed" ProgID="Equation.DSMT4" ShapeID="_x0000_i2435" DrawAspect="Content" ObjectID="_1502698343" r:id="rId2863"/>
        </w:object>
      </w:r>
      <w:r w:rsidR="006C2049" w:rsidRPr="006C2049">
        <w:rPr>
          <w:position w:val="-10"/>
        </w:rPr>
        <w:object w:dxaOrig="980" w:dyaOrig="300" w14:anchorId="43B5009A">
          <v:shape id="_x0000_i2436" type="#_x0000_t75" style="width:50.25pt;height:14.25pt" o:ole="">
            <v:imagedata r:id="rId2864" o:title=""/>
          </v:shape>
          <o:OLEObject Type="Embed" ProgID="Equation.DSMT4" ShapeID="_x0000_i2436" DrawAspect="Content" ObjectID="_1502698344" r:id="rId2865"/>
        </w:object>
      </w:r>
      <w:r>
        <w:t xml:space="preserve">, the initial conditions inside the material should be set to </w:t>
      </w:r>
      <w:r w:rsidR="006C2049" w:rsidRPr="006C2049">
        <w:rPr>
          <w:position w:val="-14"/>
        </w:rPr>
        <w:object w:dxaOrig="720" w:dyaOrig="400" w14:anchorId="314AC786">
          <v:shape id="_x0000_i2437" type="#_x0000_t75" style="width:36.7pt;height:21.75pt" o:ole="">
            <v:imagedata r:id="rId2866" o:title=""/>
          </v:shape>
          <o:OLEObject Type="Embed" ProgID="Equation.DSMT4" ShapeID="_x0000_i2437" DrawAspect="Content" ObjectID="_1502698345" r:id="rId2867"/>
        </w:object>
      </w:r>
      <w:r>
        <w:t xml:space="preserve"> and </w:t>
      </w:r>
      <w:r w:rsidR="006C2049" w:rsidRPr="006C2049">
        <w:rPr>
          <w:position w:val="-14"/>
        </w:rPr>
        <w:object w:dxaOrig="840" w:dyaOrig="420" w14:anchorId="645275F3">
          <v:shape id="_x0000_i2438" type="#_x0000_t75" style="width:43.45pt;height:21.75pt" o:ole="">
            <v:imagedata r:id="rId2868" o:title=""/>
          </v:shape>
          <o:OLEObject Type="Embed" ProgID="Equation.DSMT4" ShapeID="_x0000_i2438" DrawAspect="Content" ObjectID="_1502698346" r:id="rId2869"/>
        </w:object>
      </w:r>
      <w:r>
        <w:t xml:space="preserve"> in order to expedite the evaluation of the initial state of swelling.  The values of </w:t>
      </w:r>
      <w:r w:rsidR="006C2049" w:rsidRPr="006C2049">
        <w:rPr>
          <w:position w:val="-14"/>
        </w:rPr>
        <w:object w:dxaOrig="260" w:dyaOrig="400" w14:anchorId="50327FBA">
          <v:shape id="_x0000_i2439" type="#_x0000_t75" style="width:14.25pt;height:21.75pt" o:ole="">
            <v:imagedata r:id="rId2870" o:title=""/>
          </v:shape>
          <o:OLEObject Type="Embed" ProgID="Equation.DSMT4" ShapeID="_x0000_i2439" DrawAspect="Content" ObjectID="_1502698347" r:id="rId2871"/>
        </w:object>
      </w:r>
      <w:r>
        <w:t xml:space="preserve"> and </w:t>
      </w:r>
      <w:r w:rsidR="006C2049" w:rsidRPr="006C2049">
        <w:rPr>
          <w:position w:val="-14"/>
        </w:rPr>
        <w:object w:dxaOrig="279" w:dyaOrig="420" w14:anchorId="37D584DB">
          <v:shape id="_x0000_i2440" type="#_x0000_t75" style="width:14.95pt;height:21.75pt" o:ole="">
            <v:imagedata r:id="rId2872" o:title=""/>
          </v:shape>
          <o:OLEObject Type="Embed" ProgID="Equation.DSMT4" ShapeID="_x0000_i2440" DrawAspect="Content" ObjectID="_1502698348" r:id="rId2873"/>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2F2BC67C" w14:textId="77777777" w:rsidR="009339D1" w:rsidRDefault="009339D1" w:rsidP="009339D1">
      <w:pPr>
        <w:pStyle w:val="Heading3"/>
      </w:pPr>
      <w:bookmarkStart w:id="1995" w:name="_Toc302147382"/>
      <w:r>
        <w:t>Prescribed Effective Solute Flux</w:t>
      </w:r>
      <w:bookmarkEnd w:id="1995"/>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441" type="#_x0000_t75" style="width:14.95pt;height:14.25pt" o:ole="">
            <v:imagedata r:id="rId2874" o:title=""/>
          </v:shape>
          <o:OLEObject Type="Embed" ProgID="Equation.DSMT4" ShapeID="_x0000_i2441" DrawAspect="Content" ObjectID="_1502698349" r:id="rId2875"/>
        </w:object>
      </w:r>
      <w:r>
        <w:t xml:space="preserve"> be prescribed as </w:t>
      </w:r>
      <w:r w:rsidR="006C2049" w:rsidRPr="006C2049">
        <w:rPr>
          <w:position w:val="-18"/>
        </w:rPr>
        <w:object w:dxaOrig="1920" w:dyaOrig="440" w14:anchorId="2094AC2D">
          <v:shape id="_x0000_i2442" type="#_x0000_t75" style="width:93.75pt;height:21.75pt" o:ole="">
            <v:imagedata r:id="rId2876" o:title=""/>
          </v:shape>
          <o:OLEObject Type="Embed" ProgID="Equation.DSMT4" ShapeID="_x0000_i2442" DrawAspect="Content" ObjectID="_1502698350" r:id="rId2877"/>
        </w:object>
      </w:r>
      <w:r>
        <w:t xml:space="preserve">, where </w:t>
      </w:r>
      <w:r w:rsidR="006C2049" w:rsidRPr="006C2049">
        <w:rPr>
          <w:position w:val="-12"/>
        </w:rPr>
        <w:object w:dxaOrig="300" w:dyaOrig="380" w14:anchorId="7CEC5FF5">
          <v:shape id="_x0000_i2443" type="#_x0000_t75" style="width:14.25pt;height:21.75pt" o:ole="">
            <v:imagedata r:id="rId2878" o:title=""/>
          </v:shape>
          <o:OLEObject Type="Embed" ProgID="Equation.DSMT4" ShapeID="_x0000_i2443" DrawAspect="Content" ObjectID="_1502698351" r:id="rId2879"/>
        </w:object>
      </w:r>
      <w:r>
        <w:t xml:space="preserve"> is the effective solute flux. For a mixture containing only neutral solutes (</w:t>
      </w:r>
      <w:r w:rsidR="006C2049" w:rsidRPr="006C2049">
        <w:rPr>
          <w:position w:val="-10"/>
        </w:rPr>
        <w:object w:dxaOrig="1080" w:dyaOrig="360" w14:anchorId="76540784">
          <v:shape id="_x0000_i2444" type="#_x0000_t75" style="width:57.75pt;height:21.75pt" o:ole="">
            <v:imagedata r:id="rId2880" o:title=""/>
          </v:shape>
          <o:OLEObject Type="Embed" ProgID="Equation.DSMT4" ShapeID="_x0000_i2444" DrawAspect="Content" ObjectID="_1502698352" r:id="rId2881"/>
        </w:object>
      </w:r>
      <w:r>
        <w:t xml:space="preserve"> ), it follows that </w:t>
      </w:r>
      <w:r w:rsidR="006C2049" w:rsidRPr="006C2049">
        <w:rPr>
          <w:position w:val="-12"/>
        </w:rPr>
        <w:object w:dxaOrig="800" w:dyaOrig="380" w14:anchorId="4212A16B">
          <v:shape id="_x0000_i2445" type="#_x0000_t75" style="width:43.45pt;height:21.75pt" o:ole="">
            <v:imagedata r:id="rId2882" o:title=""/>
          </v:shape>
          <o:OLEObject Type="Embed" ProgID="Equation.DSMT4" ShapeID="_x0000_i2445" DrawAspect="Content" ObjectID="_1502698353" r:id="rId2883"/>
        </w:object>
      </w:r>
      <w:r>
        <w:t>.</w:t>
      </w:r>
    </w:p>
    <w:p w14:paraId="305E3179" w14:textId="77777777" w:rsidR="009339D1" w:rsidRDefault="009339D1" w:rsidP="009339D1">
      <w:pPr>
        <w:pStyle w:val="Heading3"/>
      </w:pPr>
      <w:bookmarkStart w:id="1996" w:name="_Toc302147383"/>
      <w:r>
        <w:t>Prescribed Electric Current Density</w:t>
      </w:r>
      <w:bookmarkEnd w:id="1996"/>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446" type="#_x0000_t75" style="width:79.45pt;height:28.55pt" o:ole="">
            <v:imagedata r:id="rId2884" o:title=""/>
          </v:shape>
          <o:OLEObject Type="Embed" ProgID="Equation.DSMT4" ShapeID="_x0000_i2446" DrawAspect="Content" ObjectID="_1502698354" r:id="rId2885"/>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447" type="#_x0000_t75" style="width:57.75pt;height:21.75pt" o:ole="">
            <v:imagedata r:id="rId2886" o:title=""/>
          </v:shape>
          <o:OLEObject Type="Embed" ProgID="Equation.DSMT4" ShapeID="_x0000_i2447" DrawAspect="Content" ObjectID="_1502698355" r:id="rId2887"/>
        </w:object>
      </w:r>
      <w:r>
        <w:t xml:space="preserve"> of ion fluxes may be prescribed at a boundary, it follows that only the normal component </w:t>
      </w:r>
      <w:r w:rsidR="006C2049" w:rsidRPr="006C2049">
        <w:rPr>
          <w:position w:val="-14"/>
        </w:rPr>
        <w:object w:dxaOrig="1080" w:dyaOrig="400" w14:anchorId="56C04941">
          <v:shape id="_x0000_i2448" type="#_x0000_t75" style="width:57.75pt;height:21.75pt" o:ole="">
            <v:imagedata r:id="rId2888" o:title=""/>
          </v:shape>
          <o:OLEObject Type="Embed" ProgID="Equation.DSMT4" ShapeID="_x0000_i2448" DrawAspect="Content" ObjectID="_1502698356" r:id="rId2889"/>
        </w:object>
      </w:r>
      <w:r>
        <w:t xml:space="preserve"> of the current density may be prescribed.  To prescribe </w:t>
      </w:r>
      <w:r w:rsidR="006C2049" w:rsidRPr="006C2049">
        <w:rPr>
          <w:position w:val="-14"/>
        </w:rPr>
        <w:object w:dxaOrig="260" w:dyaOrig="400" w14:anchorId="493B0FF7">
          <v:shape id="_x0000_i2449" type="#_x0000_t75" style="width:14.25pt;height:21.75pt" o:ole="">
            <v:imagedata r:id="rId2890" o:title=""/>
          </v:shape>
          <o:OLEObject Type="Embed" ProgID="Equation.DSMT4" ShapeID="_x0000_i2449" DrawAspect="Content" ObjectID="_1502698357" r:id="rId2891"/>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450" type="#_x0000_t75" style="width:35.3pt;height:21.75pt" o:ole="">
            <v:imagedata r:id="rId2892" o:title=""/>
          </v:shape>
          <o:OLEObject Type="Embed" ProgID="Equation.DSMT4" ShapeID="_x0000_i2450" DrawAspect="Content" ObjectID="_1502698358" r:id="rId2893"/>
        </w:object>
      </w:r>
      <w:r>
        <w:t xml:space="preserve">) at the electrode-mixture interface, so that the prescribed boundary condition should be </w:t>
      </w:r>
      <w:r w:rsidR="006C2049" w:rsidRPr="006C2049">
        <w:rPr>
          <w:position w:val="-18"/>
        </w:rPr>
        <w:object w:dxaOrig="1400" w:dyaOrig="460" w14:anchorId="430406DF">
          <v:shape id="_x0000_i2451" type="#_x0000_t75" style="width:1in;height:21.75pt" o:ole="">
            <v:imagedata r:id="rId2894" o:title=""/>
          </v:shape>
          <o:OLEObject Type="Embed" ProgID="Equation.DSMT4" ShapeID="_x0000_i2451" DrawAspect="Content" ObjectID="_1502698359" r:id="rId2895"/>
        </w:object>
      </w:r>
      <w:r>
        <w:t xml:space="preserve">. Since </w:t>
      </w:r>
      <w:r w:rsidR="006C2049" w:rsidRPr="006C2049">
        <w:rPr>
          <w:position w:val="-4"/>
        </w:rPr>
        <w:object w:dxaOrig="780" w:dyaOrig="300" w14:anchorId="7FB30652">
          <v:shape id="_x0000_i2452" type="#_x0000_t75" style="width:35.3pt;height:14.25pt" o:ole="">
            <v:imagedata r:id="rId2896" o:title=""/>
          </v:shape>
          <o:OLEObject Type="Embed" ProgID="Equation.DSMT4" ShapeID="_x0000_i2452" DrawAspect="Content" ObjectID="_1502698360" r:id="rId2897"/>
        </w:object>
      </w:r>
      <w:r>
        <w:t xml:space="preserve"> and </w:t>
      </w:r>
      <w:r w:rsidR="006C2049" w:rsidRPr="006C2049">
        <w:rPr>
          <w:position w:val="-4"/>
        </w:rPr>
        <w:object w:dxaOrig="780" w:dyaOrig="300" w14:anchorId="711F397F">
          <v:shape id="_x0000_i2453" type="#_x0000_t75" style="width:35.3pt;height:14.25pt" o:ole="">
            <v:imagedata r:id="rId2898" o:title=""/>
          </v:shape>
          <o:OLEObject Type="Embed" ProgID="Equation.DSMT4" ShapeID="_x0000_i2453" DrawAspect="Content" ObjectID="_1502698361" r:id="rId2899"/>
        </w:object>
      </w:r>
      <w:r>
        <w:t xml:space="preserve"> in a triphasic mixture, the corresponding effective fluxes are given by </w:t>
      </w:r>
      <w:r w:rsidR="006C2049" w:rsidRPr="006C2049">
        <w:rPr>
          <w:position w:val="-12"/>
        </w:rPr>
        <w:object w:dxaOrig="2140" w:dyaOrig="380" w14:anchorId="2317E701">
          <v:shape id="_x0000_i2454" type="#_x0000_t75" style="width:107.3pt;height:21.75pt" o:ole="">
            <v:imagedata r:id="rId2900" o:title=""/>
          </v:shape>
          <o:OLEObject Type="Embed" ProgID="Equation.DSMT4" ShapeID="_x0000_i2454" DrawAspect="Content" ObjectID="_1502698362" r:id="rId2901"/>
        </w:object>
      </w:r>
      <w:r>
        <w:t xml:space="preserve"> and </w:t>
      </w:r>
      <w:r w:rsidR="006C2049" w:rsidRPr="006C2049">
        <w:rPr>
          <w:position w:val="-12"/>
        </w:rPr>
        <w:object w:dxaOrig="1140" w:dyaOrig="380" w14:anchorId="3D3EED49">
          <v:shape id="_x0000_i2455" type="#_x0000_t75" style="width:57.75pt;height:21.75pt" o:ole="">
            <v:imagedata r:id="rId2902" o:title=""/>
          </v:shape>
          <o:OLEObject Type="Embed" ProgID="Equation.DSMT4" ShapeID="_x0000_i2455" DrawAspect="Content" ObjectID="_1502698363" r:id="rId2903"/>
        </w:object>
      </w:r>
      <w:r>
        <w:t>.</w:t>
      </w:r>
    </w:p>
    <w:p w14:paraId="1820FF67" w14:textId="77777777" w:rsidR="009339D1" w:rsidRDefault="009339D1" w:rsidP="009339D1">
      <w:pPr>
        <w:pStyle w:val="Heading3"/>
      </w:pPr>
      <w:bookmarkStart w:id="1997" w:name="_Toc302147384"/>
      <w:r>
        <w:lastRenderedPageBreak/>
        <w:t>Electrical Grounding</w:t>
      </w:r>
      <w:bookmarkEnd w:id="199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998" w:name="_Ref376433627"/>
      <w:bookmarkStart w:id="1999" w:name="_Toc302147385"/>
      <w:r>
        <w:t>Understanding the Solution</w:t>
      </w:r>
      <w:bookmarkEnd w:id="1998"/>
      <w:bookmarkEnd w:id="199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2000" w:name="_Toc302147386"/>
      <w:r>
        <w:t>Mesh convergence</w:t>
      </w:r>
      <w:bookmarkEnd w:id="200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2001" w:name="_Toc302147387"/>
      <w:r>
        <w:t>Constraint enforcement</w:t>
      </w:r>
      <w:bookmarkEnd w:id="200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2002" w:name="_Toc376446466"/>
      <w:bookmarkStart w:id="2003" w:name="_Toc376446695"/>
      <w:bookmarkStart w:id="2004" w:name="_Toc376446924"/>
      <w:bookmarkStart w:id="2005" w:name="_Toc376447153"/>
      <w:bookmarkStart w:id="2006" w:name="_Toc376787098"/>
      <w:bookmarkStart w:id="2007" w:name="_Toc376787329"/>
      <w:bookmarkStart w:id="2008" w:name="_Toc376787560"/>
      <w:bookmarkStart w:id="2009" w:name="_Toc376858660"/>
      <w:bookmarkStart w:id="2010" w:name="_Toc377547140"/>
      <w:bookmarkStart w:id="2011" w:name="_Toc377547386"/>
      <w:bookmarkStart w:id="2012" w:name="_Toc388270674"/>
      <w:bookmarkStart w:id="2013" w:name="_Toc302147388"/>
      <w:bookmarkEnd w:id="2002"/>
      <w:bookmarkEnd w:id="2003"/>
      <w:bookmarkEnd w:id="2004"/>
      <w:bookmarkEnd w:id="2005"/>
      <w:bookmarkEnd w:id="2006"/>
      <w:bookmarkEnd w:id="2007"/>
      <w:bookmarkEnd w:id="2008"/>
      <w:bookmarkEnd w:id="2009"/>
      <w:bookmarkEnd w:id="2010"/>
      <w:bookmarkEnd w:id="2011"/>
      <w:bookmarkEnd w:id="2012"/>
      <w:r>
        <w:t>Limitations of FEBio</w:t>
      </w:r>
      <w:bookmarkEnd w:id="201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2014" w:name="_Toc302147389"/>
      <w:r>
        <w:t>Geometrical instabilities</w:t>
      </w:r>
      <w:bookmarkEnd w:id="201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2015" w:name="_Toc302147390"/>
      <w:r>
        <w:t>Material instabilities</w:t>
      </w:r>
      <w:bookmarkEnd w:id="201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2016" w:name="_Toc302147391"/>
      <w:r>
        <w:t>Re</w:t>
      </w:r>
      <w:r w:rsidR="0063263E">
        <w:t>me</w:t>
      </w:r>
      <w:r>
        <w:t>shing</w:t>
      </w:r>
      <w:bookmarkEnd w:id="201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2017" w:name="_Toc302147392"/>
      <w:r>
        <w:lastRenderedPageBreak/>
        <w:t>Force-driven Problems</w:t>
      </w:r>
      <w:bookmarkEnd w:id="201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2018" w:name="_Toc302147393"/>
      <w:r>
        <w:t>Solutions obtained on Multi-processor Machines</w:t>
      </w:r>
      <w:bookmarkEnd w:id="201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BB6F29">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2019" w:name="_Toc302147394"/>
      <w:r>
        <w:t xml:space="preserve">Where to </w:t>
      </w:r>
      <w:r w:rsidR="00FD648A">
        <w:t>G</w:t>
      </w:r>
      <w:r>
        <w:t>et</w:t>
      </w:r>
      <w:r w:rsidR="00B201E3">
        <w:t xml:space="preserve"> </w:t>
      </w:r>
      <w:r w:rsidR="00FD648A">
        <w:t>M</w:t>
      </w:r>
      <w:r w:rsidR="00B201E3">
        <w:t>ore</w:t>
      </w:r>
      <w:r>
        <w:t xml:space="preserve"> </w:t>
      </w:r>
      <w:r w:rsidR="00FD648A">
        <w:t>H</w:t>
      </w:r>
      <w:r>
        <w:t>elp</w:t>
      </w:r>
      <w:bookmarkEnd w:id="201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04"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2020" w:name="_Toc302147395"/>
      <w:r>
        <w:lastRenderedPageBreak/>
        <w:t xml:space="preserve">Configuration </w:t>
      </w:r>
      <w:r w:rsidR="00E67A22">
        <w:t>F</w:t>
      </w:r>
      <w:r>
        <w:t>ile</w:t>
      </w:r>
      <w:bookmarkEnd w:id="2020"/>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BB6F29">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2021" w:name="_Toc302147396"/>
      <w:r w:rsidR="00470C94">
        <w:lastRenderedPageBreak/>
        <w:t>FEBio Plugins</w:t>
      </w:r>
      <w:bookmarkEnd w:id="2021"/>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05"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2022" w:name="_Toc302147397"/>
      <w:r w:rsidR="006A0BC1">
        <w:lastRenderedPageBreak/>
        <w:t>References</w:t>
      </w:r>
      <w:bookmarkEnd w:id="2022"/>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2023"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2023"/>
    </w:p>
    <w:p w14:paraId="1D30E74A" w14:textId="77777777" w:rsidR="00554341" w:rsidRPr="00554341" w:rsidRDefault="00554341" w:rsidP="00554341">
      <w:pPr>
        <w:pStyle w:val="EndNoteBibliography"/>
        <w:rPr>
          <w:noProof/>
        </w:rPr>
      </w:pPr>
      <w:bookmarkStart w:id="2024" w:name="_ENREF_2"/>
      <w:r w:rsidRPr="00554341">
        <w:rPr>
          <w:noProof/>
        </w:rPr>
        <w:t>[2]</w:t>
      </w:r>
      <w:r w:rsidRPr="00554341">
        <w:rPr>
          <w:noProof/>
        </w:rPr>
        <w:tab/>
        <w:t>Gee, M. W., Dohrmann, C. R., Key, S. W., and Wall, W. A., 2009, "A uniform nodal strain tetrahedron with isochoric stabilization," Int. J. Numer. Meth. Engng(78), pp. 429-443.</w:t>
      </w:r>
      <w:bookmarkEnd w:id="2024"/>
    </w:p>
    <w:p w14:paraId="70C50381" w14:textId="77777777" w:rsidR="00554341" w:rsidRPr="00554341" w:rsidRDefault="00554341" w:rsidP="00554341">
      <w:pPr>
        <w:pStyle w:val="EndNoteBibliography"/>
        <w:rPr>
          <w:noProof/>
        </w:rPr>
      </w:pPr>
      <w:bookmarkStart w:id="2025"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2025"/>
    </w:p>
    <w:p w14:paraId="5D6E3FD0" w14:textId="77777777" w:rsidR="00554341" w:rsidRPr="00554341" w:rsidRDefault="00554341" w:rsidP="00554341">
      <w:pPr>
        <w:pStyle w:val="EndNoteBibliography"/>
        <w:rPr>
          <w:noProof/>
        </w:rPr>
      </w:pPr>
      <w:bookmarkStart w:id="2026"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2026"/>
    </w:p>
    <w:p w14:paraId="4679EB9A" w14:textId="77777777" w:rsidR="00554341" w:rsidRPr="00554341" w:rsidRDefault="00554341" w:rsidP="00554341">
      <w:pPr>
        <w:pStyle w:val="EndNoteBibliography"/>
        <w:rPr>
          <w:noProof/>
        </w:rPr>
      </w:pPr>
      <w:bookmarkStart w:id="2027"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2027"/>
    </w:p>
    <w:p w14:paraId="3C654BEB" w14:textId="77777777" w:rsidR="00554341" w:rsidRPr="00554341" w:rsidRDefault="00554341" w:rsidP="00554341">
      <w:pPr>
        <w:pStyle w:val="EndNoteBibliography"/>
        <w:rPr>
          <w:noProof/>
        </w:rPr>
      </w:pPr>
      <w:bookmarkStart w:id="2028"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2028"/>
    </w:p>
    <w:p w14:paraId="53717336" w14:textId="77777777" w:rsidR="00554341" w:rsidRPr="00554341" w:rsidRDefault="00554341" w:rsidP="00554341">
      <w:pPr>
        <w:pStyle w:val="EndNoteBibliography"/>
        <w:rPr>
          <w:noProof/>
        </w:rPr>
      </w:pPr>
      <w:bookmarkStart w:id="2029" w:name="_ENREF_7"/>
      <w:r w:rsidRPr="00554341">
        <w:rPr>
          <w:noProof/>
        </w:rPr>
        <w:t>[7]</w:t>
      </w:r>
      <w:r w:rsidRPr="00554341">
        <w:rPr>
          <w:noProof/>
        </w:rPr>
        <w:tab/>
        <w:t>Lanir, Y., 1983, "Constitutive equations for fibrous connective tissues," J Biomech, 16(1), pp. 1-12.</w:t>
      </w:r>
      <w:bookmarkEnd w:id="2029"/>
    </w:p>
    <w:p w14:paraId="23E6EABC" w14:textId="77777777" w:rsidR="00554341" w:rsidRPr="00554341" w:rsidRDefault="00554341" w:rsidP="00554341">
      <w:pPr>
        <w:pStyle w:val="EndNoteBibliography"/>
        <w:rPr>
          <w:noProof/>
        </w:rPr>
      </w:pPr>
      <w:bookmarkStart w:id="2030"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2030"/>
    </w:p>
    <w:p w14:paraId="4C77CBBB" w14:textId="77777777" w:rsidR="00554341" w:rsidRPr="00554341" w:rsidRDefault="00554341" w:rsidP="00554341">
      <w:pPr>
        <w:pStyle w:val="EndNoteBibliography"/>
        <w:rPr>
          <w:noProof/>
        </w:rPr>
      </w:pPr>
      <w:bookmarkStart w:id="2031" w:name="_ENREF_9"/>
      <w:r w:rsidRPr="00554341">
        <w:rPr>
          <w:noProof/>
        </w:rPr>
        <w:t>[9]</w:t>
      </w:r>
      <w:r w:rsidRPr="00554341">
        <w:rPr>
          <w:noProof/>
        </w:rPr>
        <w:tab/>
        <w:t>Ateshian, G. A., 2007, "Anisotropy of fibrous tissues in relation to the distribution of tensed and buckled fibers," J Biomech Eng, 129(2), pp. 240-249.</w:t>
      </w:r>
      <w:bookmarkEnd w:id="2031"/>
    </w:p>
    <w:p w14:paraId="6FA174AB" w14:textId="77777777" w:rsidR="00554341" w:rsidRPr="00554341" w:rsidRDefault="00554341" w:rsidP="00554341">
      <w:pPr>
        <w:pStyle w:val="EndNoteBibliography"/>
        <w:rPr>
          <w:noProof/>
        </w:rPr>
      </w:pPr>
      <w:bookmarkStart w:id="2032" w:name="_ENREF_10"/>
      <w:r w:rsidRPr="00554341">
        <w:rPr>
          <w:noProof/>
        </w:rPr>
        <w:t>[10]</w:t>
      </w:r>
      <w:r w:rsidRPr="00554341">
        <w:rPr>
          <w:noProof/>
        </w:rPr>
        <w:tab/>
        <w:t>Fung, Y. C., 1993, Biomechanics : mechanical properties of living tissues, Springer-Verlag, New York.</w:t>
      </w:r>
      <w:bookmarkEnd w:id="2032"/>
    </w:p>
    <w:p w14:paraId="179CFDA9" w14:textId="77777777" w:rsidR="00554341" w:rsidRPr="00554341" w:rsidRDefault="00554341" w:rsidP="00554341">
      <w:pPr>
        <w:pStyle w:val="EndNoteBibliography"/>
        <w:rPr>
          <w:noProof/>
        </w:rPr>
      </w:pPr>
      <w:bookmarkStart w:id="2033" w:name="_ENREF_11"/>
      <w:r w:rsidRPr="00554341">
        <w:rPr>
          <w:noProof/>
        </w:rPr>
        <w:t>[11]</w:t>
      </w:r>
      <w:r w:rsidRPr="00554341">
        <w:rPr>
          <w:noProof/>
        </w:rPr>
        <w:tab/>
        <w:t>Fung, Y. C., Fronek, K., and Patitucci, P., 1979, "Pseudoelasticity of arteries and the choice of its mathematical expression," Am J Physiol, 237(5), pp. H620-631.</w:t>
      </w:r>
      <w:bookmarkEnd w:id="2033"/>
    </w:p>
    <w:p w14:paraId="0880D19A" w14:textId="77777777" w:rsidR="00554341" w:rsidRPr="00554341" w:rsidRDefault="00554341" w:rsidP="00554341">
      <w:pPr>
        <w:pStyle w:val="EndNoteBibliography"/>
        <w:rPr>
          <w:noProof/>
        </w:rPr>
      </w:pPr>
      <w:bookmarkStart w:id="2034" w:name="_ENREF_12"/>
      <w:r w:rsidRPr="00554341">
        <w:rPr>
          <w:noProof/>
        </w:rPr>
        <w:t>[12]</w:t>
      </w:r>
      <w:r w:rsidRPr="00554341">
        <w:rPr>
          <w:noProof/>
        </w:rPr>
        <w:tab/>
        <w:t>Ateshian, G. A., and Costa, K. D., 2009, "A frame-invariant formulation of Fung elasticity," J Biomech, 42(6), pp. 781-785.</w:t>
      </w:r>
      <w:bookmarkEnd w:id="2034"/>
    </w:p>
    <w:p w14:paraId="7CD547E1" w14:textId="77777777" w:rsidR="00554341" w:rsidRPr="00554341" w:rsidRDefault="00554341" w:rsidP="00554341">
      <w:pPr>
        <w:pStyle w:val="EndNoteBibliography"/>
        <w:rPr>
          <w:noProof/>
        </w:rPr>
      </w:pPr>
      <w:bookmarkStart w:id="2035" w:name="_ENREF_13"/>
      <w:r w:rsidRPr="00554341">
        <w:rPr>
          <w:noProof/>
        </w:rPr>
        <w:t>[13]</w:t>
      </w:r>
      <w:r w:rsidRPr="00554341">
        <w:rPr>
          <w:noProof/>
        </w:rPr>
        <w:tab/>
        <w:t>Blemker, S., 2004, "3D Modeling of Complex Muscle Architecture and Geometry," Stanford University, Stanford.</w:t>
      </w:r>
      <w:bookmarkEnd w:id="2035"/>
    </w:p>
    <w:p w14:paraId="5F96751F" w14:textId="77777777" w:rsidR="00554341" w:rsidRPr="00554341" w:rsidRDefault="00554341" w:rsidP="00554341">
      <w:pPr>
        <w:pStyle w:val="EndNoteBibliography"/>
        <w:rPr>
          <w:noProof/>
        </w:rPr>
      </w:pPr>
      <w:bookmarkStart w:id="2036"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2036"/>
    </w:p>
    <w:p w14:paraId="7A40C3A4" w14:textId="77777777" w:rsidR="00554341" w:rsidRPr="00554341" w:rsidRDefault="00554341" w:rsidP="00554341">
      <w:pPr>
        <w:pStyle w:val="EndNoteBibliography"/>
        <w:rPr>
          <w:noProof/>
        </w:rPr>
      </w:pPr>
      <w:bookmarkStart w:id="2037" w:name="_ENREF_15"/>
      <w:r w:rsidRPr="00554341">
        <w:rPr>
          <w:noProof/>
        </w:rPr>
        <w:t>[15]</w:t>
      </w:r>
      <w:r w:rsidRPr="00554341">
        <w:rPr>
          <w:noProof/>
        </w:rPr>
        <w:tab/>
        <w:t>Spencer, A. J. M., 1984, Continuum Theory of the Mechanics of Fibre-Reinforced Composites, Springer-Verlag, New York.</w:t>
      </w:r>
      <w:bookmarkEnd w:id="2037"/>
    </w:p>
    <w:p w14:paraId="74488EA7" w14:textId="77777777" w:rsidR="00554341" w:rsidRPr="00554341" w:rsidRDefault="00554341" w:rsidP="00554341">
      <w:pPr>
        <w:pStyle w:val="EndNoteBibliography"/>
        <w:rPr>
          <w:noProof/>
        </w:rPr>
      </w:pPr>
      <w:bookmarkStart w:id="2038"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2038"/>
    </w:p>
    <w:p w14:paraId="25F2C42D" w14:textId="77777777" w:rsidR="00554341" w:rsidRPr="00554341" w:rsidRDefault="00554341" w:rsidP="00554341">
      <w:pPr>
        <w:pStyle w:val="EndNoteBibliography"/>
        <w:rPr>
          <w:noProof/>
        </w:rPr>
      </w:pPr>
      <w:bookmarkStart w:id="2039"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2039"/>
    </w:p>
    <w:p w14:paraId="189CC6F2" w14:textId="77777777" w:rsidR="00554341" w:rsidRPr="00554341" w:rsidRDefault="00554341" w:rsidP="00554341">
      <w:pPr>
        <w:pStyle w:val="EndNoteBibliography"/>
        <w:rPr>
          <w:noProof/>
        </w:rPr>
      </w:pPr>
      <w:bookmarkStart w:id="2040" w:name="_ENREF_18"/>
      <w:r w:rsidRPr="00554341">
        <w:rPr>
          <w:noProof/>
        </w:rPr>
        <w:t>[18]</w:t>
      </w:r>
      <w:r w:rsidRPr="00554341">
        <w:rPr>
          <w:noProof/>
        </w:rPr>
        <w:tab/>
        <w:t>Quapp, K. M., and Weiss, J. A., 1998, "Material characterization of human medial collateral ligament," J Biomech Eng, 120(6), pp. 757-763.</w:t>
      </w:r>
      <w:bookmarkEnd w:id="2040"/>
    </w:p>
    <w:p w14:paraId="40480804" w14:textId="77777777" w:rsidR="00554341" w:rsidRPr="00554341" w:rsidRDefault="00554341" w:rsidP="00554341">
      <w:pPr>
        <w:pStyle w:val="EndNoteBibliography"/>
        <w:rPr>
          <w:noProof/>
        </w:rPr>
      </w:pPr>
      <w:bookmarkStart w:id="2041"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2041"/>
    </w:p>
    <w:p w14:paraId="7F8036D6" w14:textId="77777777" w:rsidR="00554341" w:rsidRPr="00554341" w:rsidRDefault="00554341" w:rsidP="00554341">
      <w:pPr>
        <w:pStyle w:val="EndNoteBibliography"/>
        <w:rPr>
          <w:noProof/>
        </w:rPr>
      </w:pPr>
      <w:bookmarkStart w:id="2042" w:name="_ENREF_20"/>
      <w:r w:rsidRPr="00554341">
        <w:rPr>
          <w:noProof/>
        </w:rPr>
        <w:t>[20]</w:t>
      </w:r>
      <w:r w:rsidRPr="00554341">
        <w:rPr>
          <w:noProof/>
        </w:rPr>
        <w:tab/>
        <w:t>Veronda, D. R., and Westmann, R. A., 1970, "Mechanical Characterization of Skin - Finite Deformations," J. Biomechanics, Vol. 3, pp. 111-124.</w:t>
      </w:r>
      <w:bookmarkEnd w:id="2042"/>
    </w:p>
    <w:p w14:paraId="60FA302C" w14:textId="77777777" w:rsidR="00554341" w:rsidRPr="00554341" w:rsidRDefault="00554341" w:rsidP="00554341">
      <w:pPr>
        <w:pStyle w:val="EndNoteBibliography"/>
        <w:rPr>
          <w:noProof/>
        </w:rPr>
      </w:pPr>
      <w:bookmarkStart w:id="2043"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2043"/>
    </w:p>
    <w:p w14:paraId="47080324" w14:textId="77777777" w:rsidR="00554341" w:rsidRPr="00554341" w:rsidRDefault="00554341" w:rsidP="00554341">
      <w:pPr>
        <w:pStyle w:val="EndNoteBibliography"/>
        <w:rPr>
          <w:noProof/>
        </w:rPr>
      </w:pPr>
      <w:bookmarkStart w:id="2044"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2044"/>
    </w:p>
    <w:p w14:paraId="13690B4B" w14:textId="77777777" w:rsidR="00554341" w:rsidRPr="00554341" w:rsidRDefault="00554341" w:rsidP="00554341">
      <w:pPr>
        <w:pStyle w:val="EndNoteBibliography"/>
        <w:rPr>
          <w:noProof/>
        </w:rPr>
      </w:pPr>
      <w:bookmarkStart w:id="2045" w:name="_ENREF_23"/>
      <w:r w:rsidRPr="00554341">
        <w:rPr>
          <w:noProof/>
        </w:rPr>
        <w:t>[23]</w:t>
      </w:r>
      <w:r w:rsidRPr="00554341">
        <w:rPr>
          <w:noProof/>
        </w:rPr>
        <w:tab/>
        <w:t>Bonet, J., and Wood, R. D., 1997, Nonlinear continuum mechanics for finite element analysis, Cambridge University Press.</w:t>
      </w:r>
      <w:bookmarkEnd w:id="2045"/>
    </w:p>
    <w:p w14:paraId="1F4765BB" w14:textId="77777777" w:rsidR="00554341" w:rsidRPr="00554341" w:rsidRDefault="00554341" w:rsidP="00554341">
      <w:pPr>
        <w:pStyle w:val="EndNoteBibliography"/>
        <w:rPr>
          <w:noProof/>
        </w:rPr>
      </w:pPr>
      <w:bookmarkStart w:id="2046" w:name="_ENREF_24"/>
      <w:r w:rsidRPr="00554341">
        <w:rPr>
          <w:noProof/>
        </w:rPr>
        <w:t>[24]</w:t>
      </w:r>
      <w:r w:rsidRPr="00554341">
        <w:rPr>
          <w:noProof/>
        </w:rPr>
        <w:tab/>
        <w:t>Carter, D. R., and Hayes, W. C., 1976, "Bone compressive strength: the influence of density and strain rate," Science, 194(4270), pp. 1174-1176.</w:t>
      </w:r>
      <w:bookmarkEnd w:id="2046"/>
    </w:p>
    <w:p w14:paraId="24EBBC16" w14:textId="77777777" w:rsidR="00554341" w:rsidRPr="00554341" w:rsidRDefault="00554341" w:rsidP="00554341">
      <w:pPr>
        <w:pStyle w:val="EndNoteBibliography"/>
        <w:rPr>
          <w:noProof/>
        </w:rPr>
      </w:pPr>
      <w:bookmarkStart w:id="2047" w:name="_ENREF_25"/>
      <w:r w:rsidRPr="00554341">
        <w:rPr>
          <w:noProof/>
        </w:rPr>
        <w:t>[25]</w:t>
      </w:r>
      <w:r w:rsidRPr="00554341">
        <w:rPr>
          <w:noProof/>
        </w:rPr>
        <w:tab/>
        <w:t>Carter, D. R., and Hayes, W. C., 1977, "The compressive behavior of bone as a two-phase porous structure," J Bone Joint Surg Am, 59(7), pp. 954-962.</w:t>
      </w:r>
      <w:bookmarkEnd w:id="2047"/>
    </w:p>
    <w:p w14:paraId="0CBB6F4D" w14:textId="77777777" w:rsidR="00554341" w:rsidRPr="00554341" w:rsidRDefault="00554341" w:rsidP="00554341">
      <w:pPr>
        <w:pStyle w:val="EndNoteBibliography"/>
        <w:rPr>
          <w:noProof/>
        </w:rPr>
      </w:pPr>
      <w:bookmarkStart w:id="2048" w:name="_ENREF_26"/>
      <w:r w:rsidRPr="00554341">
        <w:rPr>
          <w:noProof/>
        </w:rPr>
        <w:t>[26]</w:t>
      </w:r>
      <w:r w:rsidRPr="00554341">
        <w:rPr>
          <w:noProof/>
        </w:rPr>
        <w:tab/>
        <w:t>Curnier, A., Qi-Chang, H., and Zysset, P., 1995, "Conewise linear elastic materials," J Elasticity, 37(1), pp. 1-38.</w:t>
      </w:r>
      <w:bookmarkEnd w:id="2048"/>
    </w:p>
    <w:p w14:paraId="3FD4BDE5" w14:textId="77777777" w:rsidR="00554341" w:rsidRPr="00554341" w:rsidRDefault="00554341" w:rsidP="00554341">
      <w:pPr>
        <w:pStyle w:val="EndNoteBibliography"/>
        <w:rPr>
          <w:noProof/>
        </w:rPr>
      </w:pPr>
      <w:bookmarkStart w:id="2049" w:name="_ENREF_27"/>
      <w:r w:rsidRPr="00554341">
        <w:rPr>
          <w:noProof/>
        </w:rPr>
        <w:t>[27]</w:t>
      </w:r>
      <w:r w:rsidRPr="00554341">
        <w:rPr>
          <w:noProof/>
        </w:rPr>
        <w:tab/>
        <w:t>Overbeek, J. T., 1956, "The Donnan equilibrium," Prog Biophys Biophys Chem, 6, pp. 57-84.</w:t>
      </w:r>
      <w:bookmarkEnd w:id="2049"/>
    </w:p>
    <w:p w14:paraId="620EC79E" w14:textId="77777777" w:rsidR="00554341" w:rsidRPr="00554341" w:rsidRDefault="00554341" w:rsidP="00554341">
      <w:pPr>
        <w:pStyle w:val="EndNoteBibliography"/>
        <w:rPr>
          <w:noProof/>
        </w:rPr>
      </w:pPr>
      <w:bookmarkStart w:id="2050" w:name="_ENREF_28"/>
      <w:r w:rsidRPr="00554341">
        <w:rPr>
          <w:noProof/>
        </w:rPr>
        <w:t>[28]</w:t>
      </w:r>
      <w:r w:rsidRPr="00554341">
        <w:rPr>
          <w:noProof/>
        </w:rPr>
        <w:tab/>
        <w:t>Lai, W. M., Hou, J. S., and Mow, V. C., 1991, "A triphasic theory for the swelling and deformation behaviors of articular cartilage," J Biomech Eng, 113(3), pp. 245-258.</w:t>
      </w:r>
      <w:bookmarkEnd w:id="2050"/>
    </w:p>
    <w:p w14:paraId="7BDD5526" w14:textId="77777777" w:rsidR="00554341" w:rsidRPr="00554341" w:rsidRDefault="00554341" w:rsidP="00554341">
      <w:pPr>
        <w:pStyle w:val="EndNoteBibliography"/>
        <w:rPr>
          <w:noProof/>
        </w:rPr>
      </w:pPr>
      <w:bookmarkStart w:id="2051"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2051"/>
    </w:p>
    <w:p w14:paraId="49A472B8" w14:textId="77777777" w:rsidR="00554341" w:rsidRPr="00554341" w:rsidRDefault="00554341" w:rsidP="00554341">
      <w:pPr>
        <w:pStyle w:val="EndNoteBibliography"/>
        <w:rPr>
          <w:noProof/>
        </w:rPr>
      </w:pPr>
      <w:bookmarkStart w:id="2052"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2052"/>
    </w:p>
    <w:p w14:paraId="7159E436" w14:textId="77777777" w:rsidR="00554341" w:rsidRPr="00554341" w:rsidRDefault="00554341" w:rsidP="00554341">
      <w:pPr>
        <w:pStyle w:val="EndNoteBibliography"/>
        <w:rPr>
          <w:noProof/>
        </w:rPr>
      </w:pPr>
      <w:bookmarkStart w:id="2053"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2053"/>
    </w:p>
    <w:p w14:paraId="72698A65" w14:textId="77777777" w:rsidR="00554341" w:rsidRPr="00554341" w:rsidRDefault="00554341" w:rsidP="00554341">
      <w:pPr>
        <w:pStyle w:val="EndNoteBibliography"/>
        <w:rPr>
          <w:noProof/>
        </w:rPr>
      </w:pPr>
      <w:bookmarkStart w:id="2054" w:name="_ENREF_32"/>
      <w:r w:rsidRPr="00554341">
        <w:rPr>
          <w:noProof/>
        </w:rPr>
        <w:t>[32]</w:t>
      </w:r>
      <w:r w:rsidRPr="00554341">
        <w:rPr>
          <w:noProof/>
        </w:rPr>
        <w:tab/>
        <w:t>Ateshian, G. A., 2015, "Viscoelasticity using reactive constrained solid mixtures," J Biomech, 48(6), pp. 941-947.</w:t>
      </w:r>
      <w:bookmarkEnd w:id="2054"/>
    </w:p>
    <w:p w14:paraId="412972B1" w14:textId="77777777" w:rsidR="00554341" w:rsidRPr="00554341" w:rsidRDefault="00554341" w:rsidP="00554341">
      <w:pPr>
        <w:pStyle w:val="EndNoteBibliography"/>
        <w:rPr>
          <w:noProof/>
        </w:rPr>
      </w:pPr>
      <w:bookmarkStart w:id="2055"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2055"/>
    </w:p>
    <w:p w14:paraId="234E81FE" w14:textId="77777777" w:rsidR="00554341" w:rsidRPr="00554341" w:rsidRDefault="00554341" w:rsidP="00554341">
      <w:pPr>
        <w:pStyle w:val="EndNoteBibliography"/>
        <w:rPr>
          <w:noProof/>
        </w:rPr>
      </w:pPr>
      <w:bookmarkStart w:id="2056" w:name="_ENREF_34"/>
      <w:r w:rsidRPr="00554341">
        <w:rPr>
          <w:noProof/>
        </w:rPr>
        <w:t>[34]</w:t>
      </w:r>
      <w:r w:rsidRPr="00554341">
        <w:rPr>
          <w:noProof/>
        </w:rPr>
        <w:tab/>
        <w:t>Ateshian, G. A., and Ricken, T., 2010, "Multigenerational interstitial growth of biological tissues," Biomech Model Mechanobiol, 9(6), pp. 689-702.</w:t>
      </w:r>
      <w:bookmarkEnd w:id="2056"/>
    </w:p>
    <w:p w14:paraId="43DFB6D0" w14:textId="77777777" w:rsidR="00554341" w:rsidRPr="00554341" w:rsidRDefault="00554341" w:rsidP="00554341">
      <w:pPr>
        <w:pStyle w:val="EndNoteBibliography"/>
        <w:rPr>
          <w:noProof/>
        </w:rPr>
      </w:pPr>
      <w:bookmarkStart w:id="2057"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2057"/>
    </w:p>
    <w:p w14:paraId="3FF0B087" w14:textId="77777777" w:rsidR="00554341" w:rsidRPr="00554341" w:rsidRDefault="00554341" w:rsidP="00554341">
      <w:pPr>
        <w:pStyle w:val="EndNoteBibliography"/>
        <w:rPr>
          <w:noProof/>
        </w:rPr>
      </w:pPr>
      <w:bookmarkStart w:id="2058"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2058"/>
    </w:p>
    <w:p w14:paraId="492C9F2F" w14:textId="77777777" w:rsidR="00554341" w:rsidRPr="00554341" w:rsidRDefault="00554341" w:rsidP="00554341">
      <w:pPr>
        <w:pStyle w:val="EndNoteBibliography"/>
        <w:rPr>
          <w:noProof/>
        </w:rPr>
      </w:pPr>
      <w:bookmarkStart w:id="2059"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2059"/>
    </w:p>
    <w:p w14:paraId="15572EDC" w14:textId="77777777" w:rsidR="00554341" w:rsidRPr="00554341" w:rsidRDefault="00554341" w:rsidP="00554341">
      <w:pPr>
        <w:pStyle w:val="EndNoteBibliography"/>
        <w:rPr>
          <w:noProof/>
        </w:rPr>
      </w:pPr>
      <w:bookmarkStart w:id="2060" w:name="_ENREF_38"/>
      <w:r w:rsidRPr="00554341">
        <w:rPr>
          <w:noProof/>
        </w:rPr>
        <w:t>[38]</w:t>
      </w:r>
      <w:r w:rsidRPr="00554341">
        <w:rPr>
          <w:noProof/>
        </w:rPr>
        <w:tab/>
        <w:t>Weinans, H., Huiskes, R., and Grootenboer, H. J., 1992, "The behavior of adaptive bone-remodeling simulation models," J Biomech, 25(12), pp. 1425-1441.</w:t>
      </w:r>
      <w:bookmarkEnd w:id="2060"/>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4B7724" w14:textId="77777777" w:rsidR="002E23A8" w:rsidRDefault="002E23A8">
      <w:r>
        <w:separator/>
      </w:r>
    </w:p>
  </w:endnote>
  <w:endnote w:type="continuationSeparator" w:id="0">
    <w:p w14:paraId="0B364F0C" w14:textId="77777777" w:rsidR="002E23A8" w:rsidRDefault="002E2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9FFFBA" w14:textId="77777777" w:rsidR="002E23A8" w:rsidRDefault="002E23A8">
      <w:r>
        <w:separator/>
      </w:r>
    </w:p>
  </w:footnote>
  <w:footnote w:type="continuationSeparator" w:id="0">
    <w:p w14:paraId="10E734D9" w14:textId="77777777" w:rsidR="002E23A8" w:rsidRDefault="002E23A8">
      <w:r>
        <w:continuationSeparator/>
      </w:r>
    </w:p>
  </w:footnote>
  <w:footnote w:id="1">
    <w:p w14:paraId="2EECF9A7" w14:textId="1DEABEEA" w:rsidR="00DA4325" w:rsidRDefault="00DA4325">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DA4325" w:rsidRDefault="00DA4325">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DA4325" w:rsidRDefault="00DA4325">
      <w:pPr>
        <w:pStyle w:val="FootnoteText"/>
      </w:pPr>
      <w:r>
        <w:rPr>
          <w:rStyle w:val="FootnoteReference"/>
        </w:rPr>
        <w:footnoteRef/>
      </w:r>
      <w:r>
        <w:t xml:space="preserve"> Support for apostrophes was not added until FEBio version 2.1.</w:t>
      </w:r>
    </w:p>
  </w:footnote>
  <w:footnote w:id="4">
    <w:p w14:paraId="5B9D4F51" w14:textId="321110ED" w:rsidR="00DA4325" w:rsidRDefault="00DA4325">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DA4325" w:rsidRDefault="00DA4325" w:rsidP="00AF04AB">
      <w:pPr>
        <w:pStyle w:val="FootnoteText"/>
      </w:pPr>
      <w:r>
        <w:rPr>
          <w:rStyle w:val="FootnoteReference"/>
        </w:rPr>
        <w:footnoteRef/>
      </w:r>
      <w:r>
        <w:t xml:space="preserve"> Supported from FEBio version 2.3 and up.</w:t>
      </w:r>
    </w:p>
  </w:footnote>
  <w:footnote w:id="6">
    <w:p w14:paraId="75238AE5" w14:textId="77777777" w:rsidR="00DA4325" w:rsidRDefault="00DA4325"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DA4325" w:rsidRDefault="00DA4325">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DA4325" w:rsidRDefault="00DA4325" w:rsidP="00B63126">
      <w:pPr>
        <w:pStyle w:val="FootnoteText"/>
      </w:pPr>
      <w:r>
        <w:rPr>
          <w:rStyle w:val="FootnoteReference"/>
        </w:rPr>
        <w:footnoteRef/>
      </w:r>
      <w:r>
        <w:t xml:space="preserve"> Supported from FEBio version 2.3 and up.</w:t>
      </w:r>
    </w:p>
  </w:footnote>
  <w:footnote w:id="9">
    <w:p w14:paraId="2FB68287" w14:textId="77777777" w:rsidR="00DA4325" w:rsidRPr="00112C98" w:rsidRDefault="00DA4325">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DA4325" w:rsidRPr="009339D1" w:rsidRDefault="00DA4325">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DA4325" w:rsidRDefault="00DA4325">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DA4325" w:rsidRDefault="00DA4325">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DA4325" w:rsidRDefault="00DA4325">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DA4325" w:rsidRDefault="00DA4325"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DA4325" w:rsidRDefault="00DA4325"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DA4325" w:rsidRDefault="00DA4325"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766E">
      <w:rPr>
        <w:rStyle w:val="PageNumber"/>
        <w:noProof/>
      </w:rPr>
      <w:t>125</w:t>
    </w:r>
    <w:r>
      <w:rPr>
        <w:rStyle w:val="PageNumber"/>
      </w:rPr>
      <w:fldChar w:fldCharType="end"/>
    </w:r>
  </w:p>
  <w:p w14:paraId="4C9E34C0" w14:textId="77777777" w:rsidR="00DA4325" w:rsidRDefault="00DA4325"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B5AC7"/>
    <w:rsid w:val="002B7C91"/>
    <w:rsid w:val="002C2AEB"/>
    <w:rsid w:val="002D1B6A"/>
    <w:rsid w:val="002D29D7"/>
    <w:rsid w:val="002D5305"/>
    <w:rsid w:val="002D70D0"/>
    <w:rsid w:val="002E23A8"/>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7882"/>
    <w:rsid w:val="00F70990"/>
    <w:rsid w:val="00F71EA3"/>
    <w:rsid w:val="00F72A94"/>
    <w:rsid w:val="00F7409E"/>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90.wmf"/><Relationship Id="rId170" Type="http://schemas.openxmlformats.org/officeDocument/2006/relationships/oleObject" Target="embeddings/oleObject70.bin"/><Relationship Id="rId987" Type="http://schemas.openxmlformats.org/officeDocument/2006/relationships/oleObject" Target="embeddings/oleObject482.bin"/><Relationship Id="rId2668" Type="http://schemas.openxmlformats.org/officeDocument/2006/relationships/oleObject" Target="embeddings/oleObject1314.bin"/><Relationship Id="rId2875" Type="http://schemas.openxmlformats.org/officeDocument/2006/relationships/oleObject" Target="embeddings/oleObject1417.bin"/><Relationship Id="rId847" Type="http://schemas.openxmlformats.org/officeDocument/2006/relationships/oleObject" Target="embeddings/oleObject412.bin"/><Relationship Id="rId1477" Type="http://schemas.openxmlformats.org/officeDocument/2006/relationships/image" Target="media/image723.emf"/><Relationship Id="rId1684" Type="http://schemas.openxmlformats.org/officeDocument/2006/relationships/image" Target="media/image819.wmf"/><Relationship Id="rId1891" Type="http://schemas.openxmlformats.org/officeDocument/2006/relationships/image" Target="media/image922.wmf"/><Relationship Id="rId2528" Type="http://schemas.openxmlformats.org/officeDocument/2006/relationships/oleObject" Target="embeddings/oleObject1244.bin"/><Relationship Id="rId2735" Type="http://schemas.openxmlformats.org/officeDocument/2006/relationships/image" Target="media/image1343.wmf"/><Relationship Id="rId707" Type="http://schemas.openxmlformats.org/officeDocument/2006/relationships/image" Target="media/image342.wmf"/><Relationship Id="rId914" Type="http://schemas.openxmlformats.org/officeDocument/2006/relationships/image" Target="media/image442.wmf"/><Relationship Id="rId1337" Type="http://schemas.openxmlformats.org/officeDocument/2006/relationships/image" Target="media/image658.emf"/><Relationship Id="rId1544" Type="http://schemas.openxmlformats.org/officeDocument/2006/relationships/oleObject" Target="embeddings/oleObject746.bin"/><Relationship Id="rId1751" Type="http://schemas.openxmlformats.org/officeDocument/2006/relationships/image" Target="media/image852.wmf"/><Relationship Id="rId2802" Type="http://schemas.openxmlformats.org/officeDocument/2006/relationships/oleObject" Target="embeddings/oleObject1381.bin"/><Relationship Id="rId43" Type="http://schemas.openxmlformats.org/officeDocument/2006/relationships/oleObject" Target="embeddings/oleObject8.bin"/><Relationship Id="rId1404" Type="http://schemas.openxmlformats.org/officeDocument/2006/relationships/oleObject" Target="embeddings/oleObject671.bin"/><Relationship Id="rId1611" Type="http://schemas.openxmlformats.org/officeDocument/2006/relationships/oleObject" Target="embeddings/oleObject785.bin"/><Relationship Id="rId497" Type="http://schemas.openxmlformats.org/officeDocument/2006/relationships/image" Target="media/image237.wmf"/><Relationship Id="rId2178" Type="http://schemas.openxmlformats.org/officeDocument/2006/relationships/image" Target="media/image1065.wmf"/><Relationship Id="rId2385" Type="http://schemas.openxmlformats.org/officeDocument/2006/relationships/image" Target="media/image1168.wmf"/><Relationship Id="rId357" Type="http://schemas.openxmlformats.org/officeDocument/2006/relationships/image" Target="media/image167.wmf"/><Relationship Id="rId1194" Type="http://schemas.openxmlformats.org/officeDocument/2006/relationships/image" Target="media/image581.emf"/><Relationship Id="rId2038" Type="http://schemas.openxmlformats.org/officeDocument/2006/relationships/image" Target="media/image995.wmf"/><Relationship Id="rId2592" Type="http://schemas.openxmlformats.org/officeDocument/2006/relationships/oleObject" Target="embeddings/oleObject1276.bin"/><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4.bin"/><Relationship Id="rId2245" Type="http://schemas.openxmlformats.org/officeDocument/2006/relationships/image" Target="media/image1098.wmf"/><Relationship Id="rId2452" Type="http://schemas.openxmlformats.org/officeDocument/2006/relationships/oleObject" Target="embeddings/oleObject1206.bin"/><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2.emf"/><Relationship Id="rId1261" Type="http://schemas.openxmlformats.org/officeDocument/2006/relationships/image" Target="media/image618.wmf"/><Relationship Id="rId2105" Type="http://schemas.openxmlformats.org/officeDocument/2006/relationships/oleObject" Target="embeddings/oleObject1033.bin"/><Relationship Id="rId2312" Type="http://schemas.openxmlformats.org/officeDocument/2006/relationships/oleObject" Target="embeddings/oleObject1136.bin"/><Relationship Id="rId1121" Type="http://schemas.openxmlformats.org/officeDocument/2006/relationships/image" Target="media/image548.wmf"/><Relationship Id="rId1938" Type="http://schemas.openxmlformats.org/officeDocument/2006/relationships/image" Target="media/image945.wmf"/><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2779" Type="http://schemas.openxmlformats.org/officeDocument/2006/relationships/image" Target="media/image1365.wmf"/><Relationship Id="rId958" Type="http://schemas.openxmlformats.org/officeDocument/2006/relationships/image" Target="media/image464.wmf"/><Relationship Id="rId1588" Type="http://schemas.openxmlformats.org/officeDocument/2006/relationships/oleObject" Target="embeddings/oleObject771.bin"/><Relationship Id="rId1795" Type="http://schemas.openxmlformats.org/officeDocument/2006/relationships/image" Target="media/image874.wmf"/><Relationship Id="rId2639" Type="http://schemas.openxmlformats.org/officeDocument/2006/relationships/image" Target="media/image1295.wmf"/><Relationship Id="rId2846" Type="http://schemas.openxmlformats.org/officeDocument/2006/relationships/image" Target="media/image1398.wmf"/><Relationship Id="rId87" Type="http://schemas.openxmlformats.org/officeDocument/2006/relationships/image" Target="media/image32.wmf"/><Relationship Id="rId818" Type="http://schemas.openxmlformats.org/officeDocument/2006/relationships/image" Target="media/image394.wmf"/><Relationship Id="rId1448" Type="http://schemas.openxmlformats.org/officeDocument/2006/relationships/oleObject" Target="embeddings/oleObject698.bin"/><Relationship Id="rId1655" Type="http://schemas.openxmlformats.org/officeDocument/2006/relationships/oleObject" Target="embeddings/oleObject809.bin"/><Relationship Id="rId2706" Type="http://schemas.openxmlformats.org/officeDocument/2006/relationships/oleObject" Target="embeddings/oleObject1333.bin"/><Relationship Id="rId1308" Type="http://schemas.openxmlformats.org/officeDocument/2006/relationships/oleObject" Target="embeddings/oleObject623.bin"/><Relationship Id="rId1862" Type="http://schemas.openxmlformats.org/officeDocument/2006/relationships/oleObject" Target="embeddings/oleObject912.bin"/><Relationship Id="rId1515" Type="http://schemas.openxmlformats.org/officeDocument/2006/relationships/image" Target="media/image742.emf"/><Relationship Id="rId1722" Type="http://schemas.openxmlformats.org/officeDocument/2006/relationships/oleObject" Target="embeddings/oleObject842.bin"/><Relationship Id="rId14" Type="http://schemas.openxmlformats.org/officeDocument/2006/relationships/hyperlink" Target="http://mrl.sci.utah.edu/" TargetMode="External"/><Relationship Id="rId2289" Type="http://schemas.openxmlformats.org/officeDocument/2006/relationships/image" Target="media/image1120.wmf"/><Relationship Id="rId2496" Type="http://schemas.openxmlformats.org/officeDocument/2006/relationships/oleObject" Target="embeddings/oleObject1228.bin"/><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26.wmf"/><Relationship Id="rId1098" Type="http://schemas.openxmlformats.org/officeDocument/2006/relationships/image" Target="media/image541.wmf"/><Relationship Id="rId2149" Type="http://schemas.openxmlformats.org/officeDocument/2006/relationships/oleObject" Target="embeddings/oleObject1055.bin"/><Relationship Id="rId2356" Type="http://schemas.openxmlformats.org/officeDocument/2006/relationships/oleObject" Target="embeddings/oleObject1158.bin"/><Relationship Id="rId2563" Type="http://schemas.openxmlformats.org/officeDocument/2006/relationships/image" Target="media/image1257.wmf"/><Relationship Id="rId2770" Type="http://schemas.openxmlformats.org/officeDocument/2006/relationships/oleObject" Target="embeddings/oleObject1365.bin"/><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56.wmf"/><Relationship Id="rId1165" Type="http://schemas.openxmlformats.org/officeDocument/2006/relationships/oleObject" Target="embeddings/oleObject568.bin"/><Relationship Id="rId1372" Type="http://schemas.openxmlformats.org/officeDocument/2006/relationships/oleObject" Target="embeddings/oleObject655.bin"/><Relationship Id="rId2009" Type="http://schemas.openxmlformats.org/officeDocument/2006/relationships/oleObject" Target="embeddings/oleObject985.bin"/><Relationship Id="rId2216" Type="http://schemas.openxmlformats.org/officeDocument/2006/relationships/oleObject" Target="embeddings/oleObject1088.bin"/><Relationship Id="rId2423" Type="http://schemas.openxmlformats.org/officeDocument/2006/relationships/image" Target="media/image1187.wmf"/><Relationship Id="rId2630" Type="http://schemas.openxmlformats.org/officeDocument/2006/relationships/oleObject" Target="embeddings/oleObject1295.bin"/><Relationship Id="rId602" Type="http://schemas.openxmlformats.org/officeDocument/2006/relationships/image" Target="media/image290.wmf"/><Relationship Id="rId1025" Type="http://schemas.openxmlformats.org/officeDocument/2006/relationships/oleObject" Target="embeddings/oleObject501.bin"/><Relationship Id="rId1232" Type="http://schemas.openxmlformats.org/officeDocument/2006/relationships/oleObject" Target="embeddings/oleObject591.bin"/><Relationship Id="rId185" Type="http://schemas.openxmlformats.org/officeDocument/2006/relationships/image" Target="media/image81.wmf"/><Relationship Id="rId1909" Type="http://schemas.openxmlformats.org/officeDocument/2006/relationships/oleObject" Target="embeddings/oleObject935.bin"/><Relationship Id="rId392" Type="http://schemas.openxmlformats.org/officeDocument/2006/relationships/oleObject" Target="embeddings/oleObject181.bin"/><Relationship Id="rId2073" Type="http://schemas.openxmlformats.org/officeDocument/2006/relationships/oleObject" Target="embeddings/oleObject1017.bin"/><Relationship Id="rId2280" Type="http://schemas.openxmlformats.org/officeDocument/2006/relationships/oleObject" Target="embeddings/oleObject1120.bin"/><Relationship Id="rId252" Type="http://schemas.openxmlformats.org/officeDocument/2006/relationships/oleObject" Target="embeddings/oleObject111.bin"/><Relationship Id="rId2140" Type="http://schemas.openxmlformats.org/officeDocument/2006/relationships/image" Target="media/image1046.wmf"/><Relationship Id="rId112" Type="http://schemas.openxmlformats.org/officeDocument/2006/relationships/oleObject" Target="embeddings/oleObject42.bin"/><Relationship Id="rId1699" Type="http://schemas.openxmlformats.org/officeDocument/2006/relationships/oleObject" Target="embeddings/oleObject831.bin"/><Relationship Id="rId2000" Type="http://schemas.openxmlformats.org/officeDocument/2006/relationships/image" Target="media/image976.wmf"/><Relationship Id="rId929" Type="http://schemas.openxmlformats.org/officeDocument/2006/relationships/oleObject" Target="embeddings/oleObject453.bin"/><Relationship Id="rId1559" Type="http://schemas.openxmlformats.org/officeDocument/2006/relationships/oleObject" Target="embeddings/oleObject754.bin"/><Relationship Id="rId1766" Type="http://schemas.openxmlformats.org/officeDocument/2006/relationships/oleObject" Target="embeddings/oleObject864.bin"/><Relationship Id="rId1973" Type="http://schemas.openxmlformats.org/officeDocument/2006/relationships/oleObject" Target="embeddings/oleObject967.bin"/><Relationship Id="rId2817" Type="http://schemas.openxmlformats.org/officeDocument/2006/relationships/oleObject" Target="embeddings/oleObject1388.bin"/><Relationship Id="rId58" Type="http://schemas.openxmlformats.org/officeDocument/2006/relationships/oleObject" Target="embeddings/oleObject15.bin"/><Relationship Id="rId1419" Type="http://schemas.openxmlformats.org/officeDocument/2006/relationships/image" Target="media/image699.emf"/><Relationship Id="rId1626" Type="http://schemas.openxmlformats.org/officeDocument/2006/relationships/image" Target="media/image792.emf"/><Relationship Id="rId1833" Type="http://schemas.openxmlformats.org/officeDocument/2006/relationships/image" Target="media/image893.wmf"/><Relationship Id="rId1900" Type="http://schemas.openxmlformats.org/officeDocument/2006/relationships/image" Target="media/image926.wmf"/><Relationship Id="rId579" Type="http://schemas.openxmlformats.org/officeDocument/2006/relationships/oleObject" Target="embeddings/oleObject274.bin"/><Relationship Id="rId786" Type="http://schemas.openxmlformats.org/officeDocument/2006/relationships/image" Target="media/image378.wmf"/><Relationship Id="rId993" Type="http://schemas.openxmlformats.org/officeDocument/2006/relationships/oleObject" Target="embeddings/oleObject485.bin"/><Relationship Id="rId2467" Type="http://schemas.openxmlformats.org/officeDocument/2006/relationships/image" Target="media/image1209.wmf"/><Relationship Id="rId2674" Type="http://schemas.openxmlformats.org/officeDocument/2006/relationships/oleObject" Target="embeddings/oleObject1317.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6.bin"/><Relationship Id="rId1276" Type="http://schemas.openxmlformats.org/officeDocument/2006/relationships/oleObject" Target="embeddings/oleObject607.bin"/><Relationship Id="rId1483" Type="http://schemas.openxmlformats.org/officeDocument/2006/relationships/image" Target="media/image726.emf"/><Relationship Id="rId2327" Type="http://schemas.openxmlformats.org/officeDocument/2006/relationships/image" Target="media/image1139.wmf"/><Relationship Id="rId2881" Type="http://schemas.openxmlformats.org/officeDocument/2006/relationships/oleObject" Target="embeddings/oleObject1420.bin"/><Relationship Id="rId506" Type="http://schemas.openxmlformats.org/officeDocument/2006/relationships/image" Target="media/image242.wmf"/><Relationship Id="rId853" Type="http://schemas.openxmlformats.org/officeDocument/2006/relationships/oleObject" Target="embeddings/oleObject415.bin"/><Relationship Id="rId1136" Type="http://schemas.openxmlformats.org/officeDocument/2006/relationships/oleObject" Target="embeddings/oleObject554.bin"/><Relationship Id="rId1690" Type="http://schemas.openxmlformats.org/officeDocument/2006/relationships/image" Target="media/image822.wmf"/><Relationship Id="rId2534" Type="http://schemas.openxmlformats.org/officeDocument/2006/relationships/oleObject" Target="embeddings/oleObject1247.bin"/><Relationship Id="rId2741" Type="http://schemas.openxmlformats.org/officeDocument/2006/relationships/image" Target="media/image1346.wmf"/><Relationship Id="rId713" Type="http://schemas.openxmlformats.org/officeDocument/2006/relationships/image" Target="media/image345.wmf"/><Relationship Id="rId920" Type="http://schemas.openxmlformats.org/officeDocument/2006/relationships/image" Target="media/image445.wmf"/><Relationship Id="rId1343" Type="http://schemas.openxmlformats.org/officeDocument/2006/relationships/image" Target="media/image661.emf"/><Relationship Id="rId1550" Type="http://schemas.openxmlformats.org/officeDocument/2006/relationships/image" Target="media/image759.emf"/><Relationship Id="rId2601" Type="http://schemas.openxmlformats.org/officeDocument/2006/relationships/image" Target="media/image1276.wmf"/><Relationship Id="rId1203" Type="http://schemas.openxmlformats.org/officeDocument/2006/relationships/image" Target="media/image589.wmf"/><Relationship Id="rId1410" Type="http://schemas.openxmlformats.org/officeDocument/2006/relationships/oleObject" Target="embeddings/oleObject674.bin"/><Relationship Id="rId296" Type="http://schemas.openxmlformats.org/officeDocument/2006/relationships/oleObject" Target="embeddings/oleObject133.bin"/><Relationship Id="rId2184" Type="http://schemas.openxmlformats.org/officeDocument/2006/relationships/image" Target="media/image1068.wmf"/><Relationship Id="rId2391" Type="http://schemas.openxmlformats.org/officeDocument/2006/relationships/image" Target="media/image1171.wmf"/><Relationship Id="rId156" Type="http://schemas.openxmlformats.org/officeDocument/2006/relationships/oleObject" Target="embeddings/oleObject63.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image" Target="media/image998.wmf"/><Relationship Id="rId2251" Type="http://schemas.openxmlformats.org/officeDocument/2006/relationships/image" Target="media/image1101.wmf"/><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8.emf"/><Relationship Id="rId2111" Type="http://schemas.openxmlformats.org/officeDocument/2006/relationships/oleObject" Target="embeddings/oleObject1036.bin"/><Relationship Id="rId1877" Type="http://schemas.openxmlformats.org/officeDocument/2006/relationships/image" Target="media/image915.wmf"/><Relationship Id="rId1737" Type="http://schemas.openxmlformats.org/officeDocument/2006/relationships/image" Target="media/image845.wmf"/><Relationship Id="rId1944" Type="http://schemas.openxmlformats.org/officeDocument/2006/relationships/image" Target="media/image948.wmf"/><Relationship Id="rId29" Type="http://schemas.openxmlformats.org/officeDocument/2006/relationships/hyperlink" Target="http://febio.org/postview/" TargetMode="External"/><Relationship Id="rId1804" Type="http://schemas.openxmlformats.org/officeDocument/2006/relationships/oleObject" Target="embeddings/oleObject883.bin"/><Relationship Id="rId897" Type="http://schemas.openxmlformats.org/officeDocument/2006/relationships/oleObject" Target="embeddings/oleObject437.bin"/><Relationship Id="rId2578" Type="http://schemas.openxmlformats.org/officeDocument/2006/relationships/oleObject" Target="embeddings/oleObject1269.bin"/><Relationship Id="rId2785" Type="http://schemas.openxmlformats.org/officeDocument/2006/relationships/image" Target="media/image1368.wmf"/><Relationship Id="rId757" Type="http://schemas.openxmlformats.org/officeDocument/2006/relationships/oleObject" Target="embeddings/oleObject367.bin"/><Relationship Id="rId964" Type="http://schemas.openxmlformats.org/officeDocument/2006/relationships/image" Target="media/image467.wmf"/><Relationship Id="rId1387" Type="http://schemas.openxmlformats.org/officeDocument/2006/relationships/image" Target="media/image683.emf"/><Relationship Id="rId1594" Type="http://schemas.openxmlformats.org/officeDocument/2006/relationships/oleObject" Target="embeddings/oleObject775.bin"/><Relationship Id="rId2438" Type="http://schemas.openxmlformats.org/officeDocument/2006/relationships/oleObject" Target="embeddings/oleObject1199.bin"/><Relationship Id="rId2645" Type="http://schemas.openxmlformats.org/officeDocument/2006/relationships/image" Target="media/image1298.wmf"/><Relationship Id="rId2852" Type="http://schemas.openxmlformats.org/officeDocument/2006/relationships/image" Target="media/image1401.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397.wmf"/><Relationship Id="rId1247" Type="http://schemas.openxmlformats.org/officeDocument/2006/relationships/image" Target="media/image635.emf"/><Relationship Id="rId1454" Type="http://schemas.openxmlformats.org/officeDocument/2006/relationships/oleObject" Target="embeddings/oleObject701.bin"/><Relationship Id="rId1661" Type="http://schemas.openxmlformats.org/officeDocument/2006/relationships/oleObject" Target="embeddings/oleObject812.bin"/><Relationship Id="rId2505" Type="http://schemas.openxmlformats.org/officeDocument/2006/relationships/image" Target="media/image1228.wmf"/><Relationship Id="rId2712" Type="http://schemas.openxmlformats.org/officeDocument/2006/relationships/oleObject" Target="embeddings/oleObject1336.bin"/><Relationship Id="rId1107" Type="http://schemas.openxmlformats.org/officeDocument/2006/relationships/oleObject" Target="embeddings/oleObject536.bin"/><Relationship Id="rId1314" Type="http://schemas.openxmlformats.org/officeDocument/2006/relationships/oleObject" Target="embeddings/oleObject626.bin"/><Relationship Id="rId1521" Type="http://schemas.openxmlformats.org/officeDocument/2006/relationships/image" Target="media/image745.emf"/><Relationship Id="rId20" Type="http://schemas.openxmlformats.org/officeDocument/2006/relationships/hyperlink" Target="http://febio.org/preview" TargetMode="External"/><Relationship Id="rId2088" Type="http://schemas.openxmlformats.org/officeDocument/2006/relationships/image" Target="media/image1020.wmf"/><Relationship Id="rId2295" Type="http://schemas.openxmlformats.org/officeDocument/2006/relationships/image" Target="media/image1123.wmf"/><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oleObject" Target="embeddings/oleObject1058.bin"/><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oleObject" Target="embeddings/oleObject1161.bin"/><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image" Target="media/image564.emf"/><Relationship Id="rId2015" Type="http://schemas.openxmlformats.org/officeDocument/2006/relationships/oleObject" Target="embeddings/oleObject988.bin"/><Relationship Id="rId2222" Type="http://schemas.openxmlformats.org/officeDocument/2006/relationships/oleObject" Target="embeddings/oleObject1091.bin"/><Relationship Id="rId401" Type="http://schemas.openxmlformats.org/officeDocument/2006/relationships/image" Target="media/image189.wmf"/><Relationship Id="rId1031" Type="http://schemas.openxmlformats.org/officeDocument/2006/relationships/oleObject" Target="embeddings/oleObject504.bin"/><Relationship Id="rId1988" Type="http://schemas.openxmlformats.org/officeDocument/2006/relationships/image" Target="media/image970.wmf"/><Relationship Id="rId1848" Type="http://schemas.openxmlformats.org/officeDocument/2006/relationships/oleObject" Target="embeddings/oleObject905.bin"/><Relationship Id="rId191" Type="http://schemas.openxmlformats.org/officeDocument/2006/relationships/image" Target="media/image84.wmf"/><Relationship Id="rId1708" Type="http://schemas.openxmlformats.org/officeDocument/2006/relationships/oleObject" Target="embeddings/oleObject835.bin"/><Relationship Id="rId1915" Type="http://schemas.openxmlformats.org/officeDocument/2006/relationships/oleObject" Target="embeddings/oleObject938.bin"/><Relationship Id="rId2689" Type="http://schemas.openxmlformats.org/officeDocument/2006/relationships/image" Target="media/image1320.wmf"/><Relationship Id="rId2896" Type="http://schemas.openxmlformats.org/officeDocument/2006/relationships/image" Target="media/image1423.wmf"/><Relationship Id="rId868" Type="http://schemas.openxmlformats.org/officeDocument/2006/relationships/image" Target="media/image419.wmf"/><Relationship Id="rId1498" Type="http://schemas.openxmlformats.org/officeDocument/2006/relationships/oleObject" Target="embeddings/oleObject723.bin"/><Relationship Id="rId2549" Type="http://schemas.openxmlformats.org/officeDocument/2006/relationships/image" Target="media/image1250.wmf"/><Relationship Id="rId2756" Type="http://schemas.openxmlformats.org/officeDocument/2006/relationships/oleObject" Target="embeddings/oleObject1358.bin"/><Relationship Id="rId728" Type="http://schemas.openxmlformats.org/officeDocument/2006/relationships/oleObject" Target="embeddings/oleObject349.bin"/><Relationship Id="rId935" Type="http://schemas.openxmlformats.org/officeDocument/2006/relationships/oleObject" Target="embeddings/oleObject456.bin"/><Relationship Id="rId1358" Type="http://schemas.openxmlformats.org/officeDocument/2006/relationships/oleObject" Target="embeddings/oleObject648.bin"/><Relationship Id="rId1565" Type="http://schemas.openxmlformats.org/officeDocument/2006/relationships/oleObject" Target="embeddings/oleObject757.bin"/><Relationship Id="rId1772" Type="http://schemas.openxmlformats.org/officeDocument/2006/relationships/oleObject" Target="embeddings/oleObject867.bin"/><Relationship Id="rId2409" Type="http://schemas.openxmlformats.org/officeDocument/2006/relationships/image" Target="media/image1180.wmf"/><Relationship Id="rId2616" Type="http://schemas.openxmlformats.org/officeDocument/2006/relationships/oleObject" Target="embeddings/oleObject1288.bin"/><Relationship Id="rId64" Type="http://schemas.openxmlformats.org/officeDocument/2006/relationships/oleObject" Target="embeddings/oleObject18.bin"/><Relationship Id="rId1218" Type="http://schemas.openxmlformats.org/officeDocument/2006/relationships/image" Target="media/image615.emf"/><Relationship Id="rId1425" Type="http://schemas.openxmlformats.org/officeDocument/2006/relationships/image" Target="media/image702.emf"/><Relationship Id="rId2823" Type="http://schemas.openxmlformats.org/officeDocument/2006/relationships/oleObject" Target="embeddings/oleObject1391.bin"/><Relationship Id="rId1632" Type="http://schemas.openxmlformats.org/officeDocument/2006/relationships/image" Target="media/image795.emf"/><Relationship Id="rId2199" Type="http://schemas.openxmlformats.org/officeDocument/2006/relationships/image" Target="media/image1075.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1.wmf"/><Relationship Id="rId2059" Type="http://schemas.openxmlformats.org/officeDocument/2006/relationships/oleObject" Target="embeddings/oleObject1010.bin"/><Relationship Id="rId2266" Type="http://schemas.openxmlformats.org/officeDocument/2006/relationships/oleObject" Target="embeddings/oleObject1113.bin"/><Relationship Id="rId2473" Type="http://schemas.openxmlformats.org/officeDocument/2006/relationships/image" Target="media/image1212.wmf"/><Relationship Id="rId2680" Type="http://schemas.openxmlformats.org/officeDocument/2006/relationships/oleObject" Target="embeddings/oleObject1320.bin"/><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19.bin"/><Relationship Id="rId1282" Type="http://schemas.openxmlformats.org/officeDocument/2006/relationships/oleObject" Target="embeddings/oleObject610.bin"/><Relationship Id="rId2126" Type="http://schemas.openxmlformats.org/officeDocument/2006/relationships/image" Target="media/image1039.wmf"/><Relationship Id="rId2333" Type="http://schemas.openxmlformats.org/officeDocument/2006/relationships/image" Target="media/image1142.wmf"/><Relationship Id="rId2540" Type="http://schemas.openxmlformats.org/officeDocument/2006/relationships/oleObject" Target="embeddings/oleObject1250.bin"/><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oleObject" Target="embeddings/oleObject557.bin"/><Relationship Id="rId2400" Type="http://schemas.openxmlformats.org/officeDocument/2006/relationships/oleObject" Target="embeddings/oleObject1180.bin"/><Relationship Id="rId1002" Type="http://schemas.openxmlformats.org/officeDocument/2006/relationships/image" Target="media/image486.wmf"/><Relationship Id="rId1959" Type="http://schemas.openxmlformats.org/officeDocument/2006/relationships/oleObject" Target="embeddings/oleObject960.bin"/><Relationship Id="rId1819" Type="http://schemas.openxmlformats.org/officeDocument/2006/relationships/image" Target="media/image886.wmf"/><Relationship Id="rId2190" Type="http://schemas.openxmlformats.org/officeDocument/2006/relationships/image" Target="media/image1071.wmf"/><Relationship Id="rId162" Type="http://schemas.openxmlformats.org/officeDocument/2006/relationships/oleObject" Target="embeddings/oleObject66.bin"/><Relationship Id="rId2050" Type="http://schemas.openxmlformats.org/officeDocument/2006/relationships/image" Target="media/image1001.wmf"/><Relationship Id="rId979" Type="http://schemas.openxmlformats.org/officeDocument/2006/relationships/oleObject" Target="embeddings/oleObject478.bin"/><Relationship Id="rId839" Type="http://schemas.openxmlformats.org/officeDocument/2006/relationships/oleObject" Target="embeddings/oleObject408.bin"/><Relationship Id="rId1469" Type="http://schemas.openxmlformats.org/officeDocument/2006/relationships/image" Target="media/image719.emf"/><Relationship Id="rId2867" Type="http://schemas.openxmlformats.org/officeDocument/2006/relationships/oleObject" Target="embeddings/oleObject1413.bin"/><Relationship Id="rId1676" Type="http://schemas.openxmlformats.org/officeDocument/2006/relationships/image" Target="media/image815.wmf"/><Relationship Id="rId1883" Type="http://schemas.openxmlformats.org/officeDocument/2006/relationships/image" Target="media/image918.wmf"/><Relationship Id="rId2727" Type="http://schemas.openxmlformats.org/officeDocument/2006/relationships/image" Target="media/image1339.wmf"/><Relationship Id="rId906" Type="http://schemas.openxmlformats.org/officeDocument/2006/relationships/image" Target="media/image438.wmf"/><Relationship Id="rId1329" Type="http://schemas.openxmlformats.org/officeDocument/2006/relationships/image" Target="media/image654.emf"/><Relationship Id="rId1536" Type="http://schemas.openxmlformats.org/officeDocument/2006/relationships/oleObject" Target="embeddings/oleObject742.bin"/><Relationship Id="rId1743" Type="http://schemas.openxmlformats.org/officeDocument/2006/relationships/image" Target="media/image848.wmf"/><Relationship Id="rId1950" Type="http://schemas.openxmlformats.org/officeDocument/2006/relationships/image" Target="media/image951.wmf"/><Relationship Id="rId35" Type="http://schemas.openxmlformats.org/officeDocument/2006/relationships/oleObject" Target="embeddings/oleObject4.bin"/><Relationship Id="rId1603" Type="http://schemas.openxmlformats.org/officeDocument/2006/relationships/oleObject" Target="embeddings/oleObject780.bin"/><Relationship Id="rId1810" Type="http://schemas.openxmlformats.org/officeDocument/2006/relationships/oleObject" Target="embeddings/oleObject886.bin"/><Relationship Id="rId489" Type="http://schemas.openxmlformats.org/officeDocument/2006/relationships/image" Target="media/image233.wmf"/><Relationship Id="rId696" Type="http://schemas.openxmlformats.org/officeDocument/2006/relationships/oleObject" Target="embeddings/oleObject333.bin"/><Relationship Id="rId2377" Type="http://schemas.openxmlformats.org/officeDocument/2006/relationships/image" Target="media/image1164.wmf"/><Relationship Id="rId2584" Type="http://schemas.openxmlformats.org/officeDocument/2006/relationships/oleObject" Target="embeddings/oleObject1272.bin"/><Relationship Id="rId2791" Type="http://schemas.openxmlformats.org/officeDocument/2006/relationships/image" Target="media/image1371.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70.bin"/><Relationship Id="rId1186" Type="http://schemas.openxmlformats.org/officeDocument/2006/relationships/image" Target="media/image581.png"/><Relationship Id="rId1393" Type="http://schemas.openxmlformats.org/officeDocument/2006/relationships/image" Target="media/image686.emf"/><Relationship Id="rId2237" Type="http://schemas.openxmlformats.org/officeDocument/2006/relationships/image" Target="media/image1094.wmf"/><Relationship Id="rId2444" Type="http://schemas.openxmlformats.org/officeDocument/2006/relationships/oleObject" Target="embeddings/oleObject1202.bin"/><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0.wmf"/><Relationship Id="rId1046" Type="http://schemas.openxmlformats.org/officeDocument/2006/relationships/image" Target="media/image508.emf"/><Relationship Id="rId1253" Type="http://schemas.openxmlformats.org/officeDocument/2006/relationships/image" Target="media/image614.wmf"/><Relationship Id="rId2651" Type="http://schemas.openxmlformats.org/officeDocument/2006/relationships/image" Target="media/image1301.wmf"/><Relationship Id="rId623" Type="http://schemas.openxmlformats.org/officeDocument/2006/relationships/oleObject" Target="embeddings/oleObject296.bin"/><Relationship Id="rId830" Type="http://schemas.openxmlformats.org/officeDocument/2006/relationships/image" Target="media/image400.wmf"/><Relationship Id="rId1460" Type="http://schemas.openxmlformats.org/officeDocument/2006/relationships/oleObject" Target="embeddings/oleObject704.bin"/><Relationship Id="rId2304" Type="http://schemas.openxmlformats.org/officeDocument/2006/relationships/oleObject" Target="embeddings/oleObject1132.bin"/><Relationship Id="rId2511" Type="http://schemas.openxmlformats.org/officeDocument/2006/relationships/image" Target="media/image1231.wmf"/><Relationship Id="rId1113" Type="http://schemas.openxmlformats.org/officeDocument/2006/relationships/oleObject" Target="embeddings/oleObject542.bin"/><Relationship Id="rId1320" Type="http://schemas.openxmlformats.org/officeDocument/2006/relationships/oleObject" Target="embeddings/oleObject629.bin"/><Relationship Id="rId2094" Type="http://schemas.openxmlformats.org/officeDocument/2006/relationships/image" Target="media/image1023.wmf"/><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oleObject" Target="embeddings/oleObject1061.bin"/><Relationship Id="rId133" Type="http://schemas.openxmlformats.org/officeDocument/2006/relationships/hyperlink" Target="http://help.mrl.sci.utah.edu/help/index.jsp" TargetMode="External"/><Relationship Id="rId340" Type="http://schemas.openxmlformats.org/officeDocument/2006/relationships/oleObject" Target="embeddings/oleObject155.bin"/><Relationship Id="rId2021" Type="http://schemas.openxmlformats.org/officeDocument/2006/relationships/oleObject" Target="embeddings/oleObject991.bin"/><Relationship Id="rId200" Type="http://schemas.openxmlformats.org/officeDocument/2006/relationships/oleObject" Target="embeddings/oleObject85.bin"/><Relationship Id="rId1787" Type="http://schemas.openxmlformats.org/officeDocument/2006/relationships/image" Target="media/image870.wmf"/><Relationship Id="rId1994" Type="http://schemas.openxmlformats.org/officeDocument/2006/relationships/image" Target="media/image973.wmf"/><Relationship Id="rId2838" Type="http://schemas.openxmlformats.org/officeDocument/2006/relationships/image" Target="media/image1394.wmf"/><Relationship Id="rId79" Type="http://schemas.openxmlformats.org/officeDocument/2006/relationships/image" Target="media/image28.wmf"/><Relationship Id="rId1647" Type="http://schemas.openxmlformats.org/officeDocument/2006/relationships/oleObject" Target="embeddings/oleObject805.bin"/><Relationship Id="rId1854" Type="http://schemas.openxmlformats.org/officeDocument/2006/relationships/oleObject" Target="embeddings/oleObject908.bin"/><Relationship Id="rId2905" Type="http://schemas.openxmlformats.org/officeDocument/2006/relationships/hyperlink" Target="http://febiodoc.sci.utah.edu/doxygen/" TargetMode="External"/><Relationship Id="rId1507" Type="http://schemas.openxmlformats.org/officeDocument/2006/relationships/image" Target="media/image738.emf"/><Relationship Id="rId1714" Type="http://schemas.openxmlformats.org/officeDocument/2006/relationships/oleObject" Target="embeddings/oleObject838.bin"/><Relationship Id="rId1921" Type="http://schemas.openxmlformats.org/officeDocument/2006/relationships/oleObject" Target="embeddings/oleObject941.bin"/><Relationship Id="rId2488" Type="http://schemas.openxmlformats.org/officeDocument/2006/relationships/oleObject" Target="embeddings/oleObject1224.bin"/><Relationship Id="rId1297" Type="http://schemas.openxmlformats.org/officeDocument/2006/relationships/image" Target="media/image638.emf"/><Relationship Id="rId2695" Type="http://schemas.openxmlformats.org/officeDocument/2006/relationships/image" Target="media/image1323.wmf"/><Relationship Id="rId667" Type="http://schemas.openxmlformats.org/officeDocument/2006/relationships/oleObject" Target="embeddings/oleObject318.bin"/><Relationship Id="rId874" Type="http://schemas.openxmlformats.org/officeDocument/2006/relationships/image" Target="media/image422.wmf"/><Relationship Id="rId2348" Type="http://schemas.openxmlformats.org/officeDocument/2006/relationships/oleObject" Target="embeddings/oleObject1154.bin"/><Relationship Id="rId2555" Type="http://schemas.openxmlformats.org/officeDocument/2006/relationships/image" Target="media/image1253.wmf"/><Relationship Id="rId2762" Type="http://schemas.openxmlformats.org/officeDocument/2006/relationships/oleObject" Target="embeddings/oleObject1361.bin"/><Relationship Id="rId527" Type="http://schemas.openxmlformats.org/officeDocument/2006/relationships/oleObject" Target="embeddings/oleObject248.bin"/><Relationship Id="rId734" Type="http://schemas.openxmlformats.org/officeDocument/2006/relationships/oleObject" Target="embeddings/oleObject354.bin"/><Relationship Id="rId941" Type="http://schemas.openxmlformats.org/officeDocument/2006/relationships/oleObject" Target="embeddings/oleObject459.bin"/><Relationship Id="rId1157" Type="http://schemas.openxmlformats.org/officeDocument/2006/relationships/oleObject" Target="embeddings/oleObject564.bin"/><Relationship Id="rId1364" Type="http://schemas.openxmlformats.org/officeDocument/2006/relationships/oleObject" Target="embeddings/oleObject651.bin"/><Relationship Id="rId1571" Type="http://schemas.openxmlformats.org/officeDocument/2006/relationships/image" Target="media/image768.emf"/><Relationship Id="rId2208" Type="http://schemas.openxmlformats.org/officeDocument/2006/relationships/oleObject" Target="embeddings/oleObject1084.bin"/><Relationship Id="rId2415" Type="http://schemas.openxmlformats.org/officeDocument/2006/relationships/image" Target="media/image1183.wmf"/><Relationship Id="rId2622" Type="http://schemas.openxmlformats.org/officeDocument/2006/relationships/oleObject" Target="embeddings/oleObject1291.bin"/><Relationship Id="rId70" Type="http://schemas.openxmlformats.org/officeDocument/2006/relationships/oleObject" Target="embeddings/oleObject21.bin"/><Relationship Id="rId801" Type="http://schemas.openxmlformats.org/officeDocument/2006/relationships/oleObject" Target="embeddings/oleObject389.bin"/><Relationship Id="rId1017" Type="http://schemas.openxmlformats.org/officeDocument/2006/relationships/oleObject" Target="embeddings/oleObject497.bin"/><Relationship Id="rId1224" Type="http://schemas.openxmlformats.org/officeDocument/2006/relationships/oleObject" Target="embeddings/oleObject587.bin"/><Relationship Id="rId1431" Type="http://schemas.openxmlformats.org/officeDocument/2006/relationships/image" Target="media/image705.emf"/><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oleObject" Target="embeddings/oleObject1013.bin"/><Relationship Id="rId2272" Type="http://schemas.openxmlformats.org/officeDocument/2006/relationships/oleObject" Target="embeddings/oleObject1116.bin"/><Relationship Id="rId244" Type="http://schemas.openxmlformats.org/officeDocument/2006/relationships/oleObject" Target="embeddings/oleObject107.bin"/><Relationship Id="rId1081" Type="http://schemas.openxmlformats.org/officeDocument/2006/relationships/oleObject" Target="embeddings/oleObject522.bin"/><Relationship Id="rId451" Type="http://schemas.openxmlformats.org/officeDocument/2006/relationships/image" Target="media/image214.wmf"/><Relationship Id="rId2132" Type="http://schemas.openxmlformats.org/officeDocument/2006/relationships/image" Target="media/image1042.wmf"/><Relationship Id="rId104" Type="http://schemas.openxmlformats.org/officeDocument/2006/relationships/oleObject" Target="embeddings/oleObject38.bin"/><Relationship Id="rId311" Type="http://schemas.openxmlformats.org/officeDocument/2006/relationships/image" Target="media/image144.emf"/><Relationship Id="rId1898" Type="http://schemas.openxmlformats.org/officeDocument/2006/relationships/image" Target="media/image925.wmf"/><Relationship Id="rId1758" Type="http://schemas.openxmlformats.org/officeDocument/2006/relationships/oleObject" Target="embeddings/oleObject860.bin"/><Relationship Id="rId2809" Type="http://schemas.openxmlformats.org/officeDocument/2006/relationships/image" Target="media/image1380.wmf"/><Relationship Id="rId1965" Type="http://schemas.openxmlformats.org/officeDocument/2006/relationships/oleObject" Target="embeddings/oleObject963.bin"/><Relationship Id="rId1618" Type="http://schemas.openxmlformats.org/officeDocument/2006/relationships/image" Target="media/image788.emf"/><Relationship Id="rId1825" Type="http://schemas.openxmlformats.org/officeDocument/2006/relationships/image" Target="media/image889.wmf"/><Relationship Id="rId2599" Type="http://schemas.openxmlformats.org/officeDocument/2006/relationships/image" Target="media/image1275.wmf"/><Relationship Id="rId778" Type="http://schemas.openxmlformats.org/officeDocument/2006/relationships/image" Target="media/image374.wmf"/><Relationship Id="rId985" Type="http://schemas.openxmlformats.org/officeDocument/2006/relationships/oleObject" Target="embeddings/oleObject481.bin"/><Relationship Id="rId2459" Type="http://schemas.openxmlformats.org/officeDocument/2006/relationships/image" Target="media/image1205.wmf"/><Relationship Id="rId2666" Type="http://schemas.openxmlformats.org/officeDocument/2006/relationships/oleObject" Target="embeddings/oleObject1313.bin"/><Relationship Id="rId2873" Type="http://schemas.openxmlformats.org/officeDocument/2006/relationships/oleObject" Target="embeddings/oleObject1416.bin"/><Relationship Id="rId638" Type="http://schemas.openxmlformats.org/officeDocument/2006/relationships/image" Target="media/image308.wmf"/><Relationship Id="rId845" Type="http://schemas.openxmlformats.org/officeDocument/2006/relationships/oleObject" Target="embeddings/oleObject411.bin"/><Relationship Id="rId1268" Type="http://schemas.openxmlformats.org/officeDocument/2006/relationships/oleObject" Target="embeddings/oleObject603.bin"/><Relationship Id="rId1475" Type="http://schemas.openxmlformats.org/officeDocument/2006/relationships/image" Target="media/image722.emf"/><Relationship Id="rId1682" Type="http://schemas.openxmlformats.org/officeDocument/2006/relationships/image" Target="media/image818.wmf"/><Relationship Id="rId2319" Type="http://schemas.openxmlformats.org/officeDocument/2006/relationships/image" Target="media/image1135.wmf"/><Relationship Id="rId2526" Type="http://schemas.openxmlformats.org/officeDocument/2006/relationships/oleObject" Target="embeddings/oleObject1243.bin"/><Relationship Id="rId2733" Type="http://schemas.openxmlformats.org/officeDocument/2006/relationships/image" Target="media/image1342.wmf"/><Relationship Id="rId705" Type="http://schemas.openxmlformats.org/officeDocument/2006/relationships/image" Target="media/image341.wmf"/><Relationship Id="rId1128" Type="http://schemas.openxmlformats.org/officeDocument/2006/relationships/oleObject" Target="embeddings/oleObject550.bin"/><Relationship Id="rId1335" Type="http://schemas.openxmlformats.org/officeDocument/2006/relationships/image" Target="media/image657.emf"/><Relationship Id="rId1542" Type="http://schemas.openxmlformats.org/officeDocument/2006/relationships/oleObject" Target="embeddings/oleObject745.bin"/><Relationship Id="rId912" Type="http://schemas.openxmlformats.org/officeDocument/2006/relationships/image" Target="media/image441.wmf"/><Relationship Id="rId2800" Type="http://schemas.openxmlformats.org/officeDocument/2006/relationships/oleObject" Target="embeddings/oleObject1380.bin"/><Relationship Id="rId41" Type="http://schemas.openxmlformats.org/officeDocument/2006/relationships/oleObject" Target="embeddings/oleObject7.bin"/><Relationship Id="rId1402" Type="http://schemas.openxmlformats.org/officeDocument/2006/relationships/oleObject" Target="embeddings/oleObject670.bin"/><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image" Target="media/image1064.wmf"/><Relationship Id="rId2383" Type="http://schemas.openxmlformats.org/officeDocument/2006/relationships/image" Target="media/image1167.wmf"/><Relationship Id="rId2590" Type="http://schemas.openxmlformats.org/officeDocument/2006/relationships/oleObject" Target="embeddings/oleObject1275.bin"/><Relationship Id="rId148" Type="http://schemas.openxmlformats.org/officeDocument/2006/relationships/oleObject" Target="embeddings/oleObject59.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79.emf"/><Relationship Id="rId2036" Type="http://schemas.openxmlformats.org/officeDocument/2006/relationships/image" Target="media/image994.wmf"/><Relationship Id="rId2243" Type="http://schemas.openxmlformats.org/officeDocument/2006/relationships/image" Target="media/image1097.wmf"/><Relationship Id="rId2450" Type="http://schemas.openxmlformats.org/officeDocument/2006/relationships/oleObject" Target="embeddings/oleObject1205.bin"/><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1.wmf"/><Relationship Id="rId2103" Type="http://schemas.openxmlformats.org/officeDocument/2006/relationships/oleObject" Target="embeddings/oleObject1032.bin"/><Relationship Id="rId2310" Type="http://schemas.openxmlformats.org/officeDocument/2006/relationships/oleObject" Target="embeddings/oleObject1135.bin"/><Relationship Id="rId1869" Type="http://schemas.openxmlformats.org/officeDocument/2006/relationships/image" Target="media/image911.wmf"/><Relationship Id="rId1729" Type="http://schemas.openxmlformats.org/officeDocument/2006/relationships/image" Target="media/image841.wmf"/><Relationship Id="rId1936" Type="http://schemas.openxmlformats.org/officeDocument/2006/relationships/image" Target="media/image944.wmf"/><Relationship Id="rId5" Type="http://schemas.openxmlformats.org/officeDocument/2006/relationships/settings" Target="settings.xml"/><Relationship Id="rId889" Type="http://schemas.openxmlformats.org/officeDocument/2006/relationships/oleObject" Target="embeddings/oleObject433.bin"/><Relationship Id="rId2777" Type="http://schemas.openxmlformats.org/officeDocument/2006/relationships/image" Target="media/image1364.emf"/><Relationship Id="rId749" Type="http://schemas.openxmlformats.org/officeDocument/2006/relationships/oleObject" Target="embeddings/oleObject363.bin"/><Relationship Id="rId1379" Type="http://schemas.openxmlformats.org/officeDocument/2006/relationships/image" Target="media/image679.emf"/><Relationship Id="rId1586" Type="http://schemas.openxmlformats.org/officeDocument/2006/relationships/image" Target="media/image774.emf"/><Relationship Id="rId609" Type="http://schemas.openxmlformats.org/officeDocument/2006/relationships/oleObject" Target="embeddings/oleObject289.bin"/><Relationship Id="rId956" Type="http://schemas.openxmlformats.org/officeDocument/2006/relationships/image" Target="media/image463.wmf"/><Relationship Id="rId1239" Type="http://schemas.openxmlformats.org/officeDocument/2006/relationships/image" Target="media/image607.wmf"/><Relationship Id="rId1793" Type="http://schemas.openxmlformats.org/officeDocument/2006/relationships/image" Target="media/image873.wmf"/><Relationship Id="rId2637" Type="http://schemas.openxmlformats.org/officeDocument/2006/relationships/image" Target="media/image1294.wmf"/><Relationship Id="rId2844" Type="http://schemas.openxmlformats.org/officeDocument/2006/relationships/image" Target="media/image1397.wmf"/><Relationship Id="rId85" Type="http://schemas.openxmlformats.org/officeDocument/2006/relationships/image" Target="media/image31.wmf"/><Relationship Id="rId816" Type="http://schemas.openxmlformats.org/officeDocument/2006/relationships/image" Target="media/image393.wmf"/><Relationship Id="rId1446" Type="http://schemas.openxmlformats.org/officeDocument/2006/relationships/oleObject" Target="embeddings/oleObject696.bin"/><Relationship Id="rId1653" Type="http://schemas.openxmlformats.org/officeDocument/2006/relationships/oleObject" Target="embeddings/oleObject808.bin"/><Relationship Id="rId1860" Type="http://schemas.openxmlformats.org/officeDocument/2006/relationships/oleObject" Target="embeddings/oleObject911.bin"/><Relationship Id="rId2704" Type="http://schemas.openxmlformats.org/officeDocument/2006/relationships/oleObject" Target="embeddings/oleObject1332.bin"/><Relationship Id="rId1306" Type="http://schemas.openxmlformats.org/officeDocument/2006/relationships/oleObject" Target="embeddings/oleObject622.bin"/><Relationship Id="rId1513" Type="http://schemas.openxmlformats.org/officeDocument/2006/relationships/image" Target="media/image741.emf"/><Relationship Id="rId1720" Type="http://schemas.openxmlformats.org/officeDocument/2006/relationships/oleObject" Target="embeddings/oleObject841.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image" Target="media/image1119.wmf"/><Relationship Id="rId2494" Type="http://schemas.openxmlformats.org/officeDocument/2006/relationships/oleObject" Target="embeddings/oleObject1227.bin"/><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5.wmf"/><Relationship Id="rId1096" Type="http://schemas.openxmlformats.org/officeDocument/2006/relationships/image" Target="media/image540.wmf"/><Relationship Id="rId2147" Type="http://schemas.openxmlformats.org/officeDocument/2006/relationships/oleObject" Target="embeddings/oleObject1054.bin"/><Relationship Id="rId2354" Type="http://schemas.openxmlformats.org/officeDocument/2006/relationships/oleObject" Target="embeddings/oleObject1157.bin"/><Relationship Id="rId2561" Type="http://schemas.openxmlformats.org/officeDocument/2006/relationships/image" Target="media/image1256.wmf"/><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67.bin"/><Relationship Id="rId1370" Type="http://schemas.openxmlformats.org/officeDocument/2006/relationships/oleObject" Target="embeddings/oleObject654.bin"/><Relationship Id="rId2007" Type="http://schemas.openxmlformats.org/officeDocument/2006/relationships/oleObject" Target="embeddings/oleObject984.bin"/><Relationship Id="rId2214" Type="http://schemas.openxmlformats.org/officeDocument/2006/relationships/oleObject" Target="embeddings/oleObject1087.bin"/><Relationship Id="rId740" Type="http://schemas.openxmlformats.org/officeDocument/2006/relationships/image" Target="media/image355.emf"/><Relationship Id="rId1023" Type="http://schemas.openxmlformats.org/officeDocument/2006/relationships/oleObject" Target="embeddings/oleObject500.bin"/><Relationship Id="rId2421" Type="http://schemas.openxmlformats.org/officeDocument/2006/relationships/image" Target="media/image1186.wmf"/><Relationship Id="rId600" Type="http://schemas.openxmlformats.org/officeDocument/2006/relationships/image" Target="media/image289.wmf"/><Relationship Id="rId1230" Type="http://schemas.openxmlformats.org/officeDocument/2006/relationships/oleObject" Target="embeddings/oleObject590.bin"/><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oleObject" Target="embeddings/oleObject934.bin"/><Relationship Id="rId2071" Type="http://schemas.openxmlformats.org/officeDocument/2006/relationships/oleObject" Target="embeddings/oleObject1016.bin"/><Relationship Id="rId250" Type="http://schemas.openxmlformats.org/officeDocument/2006/relationships/oleObject" Target="embeddings/oleObject110.bin"/><Relationship Id="rId110" Type="http://schemas.openxmlformats.org/officeDocument/2006/relationships/oleObject" Target="embeddings/oleObject41.bin"/><Relationship Id="rId2888" Type="http://schemas.openxmlformats.org/officeDocument/2006/relationships/image" Target="media/image1419.wmf"/><Relationship Id="rId1697" Type="http://schemas.openxmlformats.org/officeDocument/2006/relationships/oleObject" Target="embeddings/oleObject830.bin"/><Relationship Id="rId2748" Type="http://schemas.openxmlformats.org/officeDocument/2006/relationships/oleObject" Target="embeddings/oleObject1354.bin"/><Relationship Id="rId927" Type="http://schemas.openxmlformats.org/officeDocument/2006/relationships/oleObject" Target="embeddings/oleObject452.bin"/><Relationship Id="rId1557" Type="http://schemas.openxmlformats.org/officeDocument/2006/relationships/oleObject" Target="embeddings/oleObject753.bin"/><Relationship Id="rId1764" Type="http://schemas.openxmlformats.org/officeDocument/2006/relationships/oleObject" Target="embeddings/oleObject863.bin"/><Relationship Id="rId1971" Type="http://schemas.openxmlformats.org/officeDocument/2006/relationships/oleObject" Target="embeddings/oleObject966.bin"/><Relationship Id="rId2608" Type="http://schemas.openxmlformats.org/officeDocument/2006/relationships/oleObject" Target="embeddings/oleObject1284.bin"/><Relationship Id="rId2815" Type="http://schemas.openxmlformats.org/officeDocument/2006/relationships/oleObject" Target="embeddings/oleObject1387.bin"/><Relationship Id="rId56" Type="http://schemas.openxmlformats.org/officeDocument/2006/relationships/oleObject" Target="embeddings/oleObject14.bin"/><Relationship Id="rId1417" Type="http://schemas.openxmlformats.org/officeDocument/2006/relationships/image" Target="media/image698.emf"/><Relationship Id="rId1624" Type="http://schemas.openxmlformats.org/officeDocument/2006/relationships/image" Target="media/image791.emf"/><Relationship Id="rId1831" Type="http://schemas.openxmlformats.org/officeDocument/2006/relationships/image" Target="media/image892.wmf"/><Relationship Id="rId2398" Type="http://schemas.openxmlformats.org/officeDocument/2006/relationships/oleObject" Target="embeddings/oleObject1179.bin"/><Relationship Id="rId577" Type="http://schemas.openxmlformats.org/officeDocument/2006/relationships/oleObject" Target="embeddings/oleObject273.bin"/><Relationship Id="rId2258" Type="http://schemas.openxmlformats.org/officeDocument/2006/relationships/oleObject" Target="embeddings/oleObject1109.bin"/><Relationship Id="rId784" Type="http://schemas.openxmlformats.org/officeDocument/2006/relationships/image" Target="media/image377.wmf"/><Relationship Id="rId991" Type="http://schemas.openxmlformats.org/officeDocument/2006/relationships/oleObject" Target="embeddings/oleObject484.bin"/><Relationship Id="rId1067" Type="http://schemas.openxmlformats.org/officeDocument/2006/relationships/image" Target="media/image525.emf"/><Relationship Id="rId2465" Type="http://schemas.openxmlformats.org/officeDocument/2006/relationships/image" Target="media/image1208.wmf"/><Relationship Id="rId2672" Type="http://schemas.openxmlformats.org/officeDocument/2006/relationships/oleObject" Target="embeddings/oleObject1316.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4.bin"/><Relationship Id="rId1274" Type="http://schemas.openxmlformats.org/officeDocument/2006/relationships/oleObject" Target="embeddings/oleObject606.bin"/><Relationship Id="rId1481" Type="http://schemas.openxmlformats.org/officeDocument/2006/relationships/image" Target="media/image725.emf"/><Relationship Id="rId2118" Type="http://schemas.openxmlformats.org/officeDocument/2006/relationships/image" Target="media/image1035.wmf"/><Relationship Id="rId2325" Type="http://schemas.openxmlformats.org/officeDocument/2006/relationships/image" Target="media/image1138.wmf"/><Relationship Id="rId2532" Type="http://schemas.openxmlformats.org/officeDocument/2006/relationships/oleObject" Target="embeddings/oleObject1246.bin"/><Relationship Id="rId504" Type="http://schemas.openxmlformats.org/officeDocument/2006/relationships/image" Target="media/image241.wmf"/><Relationship Id="rId711" Type="http://schemas.openxmlformats.org/officeDocument/2006/relationships/image" Target="media/image344.wmf"/><Relationship Id="rId1134" Type="http://schemas.openxmlformats.org/officeDocument/2006/relationships/oleObject" Target="embeddings/oleObject553.bin"/><Relationship Id="rId1341" Type="http://schemas.openxmlformats.org/officeDocument/2006/relationships/image" Target="media/image660.emf"/><Relationship Id="rId1201" Type="http://schemas.openxmlformats.org/officeDocument/2006/relationships/image" Target="media/image588.wmf"/><Relationship Id="rId294" Type="http://schemas.openxmlformats.org/officeDocument/2006/relationships/oleObject" Target="embeddings/oleObject132.bin"/><Relationship Id="rId2182" Type="http://schemas.openxmlformats.org/officeDocument/2006/relationships/image" Target="media/image1067.wmf"/><Relationship Id="rId154" Type="http://schemas.openxmlformats.org/officeDocument/2006/relationships/oleObject" Target="embeddings/oleObject62.bin"/><Relationship Id="rId361" Type="http://schemas.openxmlformats.org/officeDocument/2006/relationships/image" Target="media/image169.wmf"/><Relationship Id="rId2042" Type="http://schemas.openxmlformats.org/officeDocument/2006/relationships/image" Target="media/image997.wmf"/><Relationship Id="rId221" Type="http://schemas.openxmlformats.org/officeDocument/2006/relationships/image" Target="media/image99.wmf"/><Relationship Id="rId2859" Type="http://schemas.openxmlformats.org/officeDocument/2006/relationships/oleObject" Target="embeddings/oleObject1409.bin"/><Relationship Id="rId1668" Type="http://schemas.openxmlformats.org/officeDocument/2006/relationships/image" Target="media/image811.wmf"/><Relationship Id="rId1875" Type="http://schemas.openxmlformats.org/officeDocument/2006/relationships/image" Target="media/image914.wmf"/><Relationship Id="rId2719" Type="http://schemas.openxmlformats.org/officeDocument/2006/relationships/image" Target="media/image1335.emf"/><Relationship Id="rId1528" Type="http://schemas.openxmlformats.org/officeDocument/2006/relationships/oleObject" Target="embeddings/oleObject738.bin"/><Relationship Id="rId1735" Type="http://schemas.openxmlformats.org/officeDocument/2006/relationships/image" Target="media/image844.wmf"/><Relationship Id="rId1942" Type="http://schemas.openxmlformats.org/officeDocument/2006/relationships/image" Target="media/image947.wmf"/><Relationship Id="rId27" Type="http://schemas.openxmlformats.org/officeDocument/2006/relationships/image" Target="media/image3.wmf"/><Relationship Id="rId1802" Type="http://schemas.openxmlformats.org/officeDocument/2006/relationships/oleObject" Target="embeddings/oleObject882.bin"/><Relationship Id="rId688" Type="http://schemas.openxmlformats.org/officeDocument/2006/relationships/image" Target="media/image333.wmf"/><Relationship Id="rId895" Type="http://schemas.openxmlformats.org/officeDocument/2006/relationships/oleObject" Target="embeddings/oleObject436.bin"/><Relationship Id="rId2369" Type="http://schemas.openxmlformats.org/officeDocument/2006/relationships/image" Target="media/image1160.wmf"/><Relationship Id="rId2576" Type="http://schemas.openxmlformats.org/officeDocument/2006/relationships/oleObject" Target="embeddings/oleObject1268.bin"/><Relationship Id="rId2783" Type="http://schemas.openxmlformats.org/officeDocument/2006/relationships/image" Target="media/image1367.wmf"/><Relationship Id="rId548" Type="http://schemas.openxmlformats.org/officeDocument/2006/relationships/image" Target="media/image263.wmf"/><Relationship Id="rId755" Type="http://schemas.openxmlformats.org/officeDocument/2006/relationships/oleObject" Target="embeddings/oleObject366.bin"/><Relationship Id="rId962" Type="http://schemas.openxmlformats.org/officeDocument/2006/relationships/image" Target="media/image466.wmf"/><Relationship Id="rId1178" Type="http://schemas.openxmlformats.org/officeDocument/2006/relationships/oleObject" Target="embeddings/oleObject571.bin"/><Relationship Id="rId1385" Type="http://schemas.openxmlformats.org/officeDocument/2006/relationships/image" Target="media/image682.emf"/><Relationship Id="rId1592" Type="http://schemas.openxmlformats.org/officeDocument/2006/relationships/oleObject" Target="embeddings/oleObject774.bin"/><Relationship Id="rId2229" Type="http://schemas.openxmlformats.org/officeDocument/2006/relationships/image" Target="media/image1090.wmf"/><Relationship Id="rId2436" Type="http://schemas.openxmlformats.org/officeDocument/2006/relationships/oleObject" Target="embeddings/oleObject1198.bin"/><Relationship Id="rId2643" Type="http://schemas.openxmlformats.org/officeDocument/2006/relationships/image" Target="media/image1297.wmf"/><Relationship Id="rId2850" Type="http://schemas.openxmlformats.org/officeDocument/2006/relationships/image" Target="media/image1400.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396.wmf"/><Relationship Id="rId1038" Type="http://schemas.openxmlformats.org/officeDocument/2006/relationships/image" Target="media/image504.wmf"/><Relationship Id="rId1245" Type="http://schemas.openxmlformats.org/officeDocument/2006/relationships/image" Target="media/image633.emf"/><Relationship Id="rId1452" Type="http://schemas.openxmlformats.org/officeDocument/2006/relationships/oleObject" Target="embeddings/oleObject700.bin"/><Relationship Id="rId2503" Type="http://schemas.openxmlformats.org/officeDocument/2006/relationships/image" Target="media/image1227.wmf"/><Relationship Id="rId1105" Type="http://schemas.openxmlformats.org/officeDocument/2006/relationships/oleObject" Target="embeddings/oleObject534.bin"/><Relationship Id="rId1312" Type="http://schemas.openxmlformats.org/officeDocument/2006/relationships/oleObject" Target="embeddings/oleObject625.bin"/><Relationship Id="rId2710" Type="http://schemas.openxmlformats.org/officeDocument/2006/relationships/oleObject" Target="embeddings/oleObject1335.bin"/><Relationship Id="rId198" Type="http://schemas.openxmlformats.org/officeDocument/2006/relationships/oleObject" Target="embeddings/oleObject84.bin"/><Relationship Id="rId2086" Type="http://schemas.openxmlformats.org/officeDocument/2006/relationships/image" Target="media/image1019.wmf"/><Relationship Id="rId2293" Type="http://schemas.openxmlformats.org/officeDocument/2006/relationships/image" Target="media/image1122.w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oleObject" Target="embeddings/oleObject1057.bin"/><Relationship Id="rId2360" Type="http://schemas.openxmlformats.org/officeDocument/2006/relationships/oleObject" Target="embeddings/oleObject1160.bin"/><Relationship Id="rId125" Type="http://schemas.openxmlformats.org/officeDocument/2006/relationships/image" Target="media/image51.wmf"/><Relationship Id="rId332" Type="http://schemas.openxmlformats.org/officeDocument/2006/relationships/oleObject" Target="embeddings/oleObject151.bin"/><Relationship Id="rId2013" Type="http://schemas.openxmlformats.org/officeDocument/2006/relationships/oleObject" Target="embeddings/oleObject987.bin"/><Relationship Id="rId2220" Type="http://schemas.openxmlformats.org/officeDocument/2006/relationships/oleObject" Target="embeddings/oleObject1090.bin"/><Relationship Id="rId1779" Type="http://schemas.openxmlformats.org/officeDocument/2006/relationships/image" Target="media/image866.wmf"/><Relationship Id="rId1986" Type="http://schemas.openxmlformats.org/officeDocument/2006/relationships/image" Target="media/image969.wmf"/><Relationship Id="rId1639" Type="http://schemas.openxmlformats.org/officeDocument/2006/relationships/oleObject" Target="embeddings/oleObject800.bin"/><Relationship Id="rId1846" Type="http://schemas.openxmlformats.org/officeDocument/2006/relationships/oleObject" Target="embeddings/oleObject904.bin"/><Relationship Id="rId1706" Type="http://schemas.openxmlformats.org/officeDocument/2006/relationships/hyperlink" Target="http://help.mrl.sci.utah.edu/help/index.jsp" TargetMode="External"/><Relationship Id="rId1913" Type="http://schemas.openxmlformats.org/officeDocument/2006/relationships/oleObject" Target="embeddings/oleObject937.bin"/><Relationship Id="rId799" Type="http://schemas.openxmlformats.org/officeDocument/2006/relationships/oleObject" Target="embeddings/oleObject388.bin"/><Relationship Id="rId2687" Type="http://schemas.openxmlformats.org/officeDocument/2006/relationships/image" Target="media/image1319.wmf"/><Relationship Id="rId2894" Type="http://schemas.openxmlformats.org/officeDocument/2006/relationships/image" Target="media/image1422.wmf"/><Relationship Id="rId659" Type="http://schemas.openxmlformats.org/officeDocument/2006/relationships/oleObject" Target="embeddings/oleObject314.bin"/><Relationship Id="rId866" Type="http://schemas.openxmlformats.org/officeDocument/2006/relationships/image" Target="media/image418.wmf"/><Relationship Id="rId1289" Type="http://schemas.openxmlformats.org/officeDocument/2006/relationships/image" Target="media/image632.wmf"/><Relationship Id="rId1496" Type="http://schemas.openxmlformats.org/officeDocument/2006/relationships/oleObject" Target="embeddings/oleObject722.bin"/><Relationship Id="rId2547" Type="http://schemas.openxmlformats.org/officeDocument/2006/relationships/image" Target="media/image1249.wmf"/><Relationship Id="rId519" Type="http://schemas.openxmlformats.org/officeDocument/2006/relationships/oleObject" Target="embeddings/oleObject244.bin"/><Relationship Id="rId1149" Type="http://schemas.openxmlformats.org/officeDocument/2006/relationships/oleObject" Target="embeddings/oleObject560.bin"/><Relationship Id="rId1356" Type="http://schemas.openxmlformats.org/officeDocument/2006/relationships/oleObject" Target="embeddings/oleObject647.bin"/><Relationship Id="rId2754" Type="http://schemas.openxmlformats.org/officeDocument/2006/relationships/oleObject" Target="embeddings/oleObject1357.bin"/><Relationship Id="rId726" Type="http://schemas.openxmlformats.org/officeDocument/2006/relationships/oleObject" Target="embeddings/oleObject348.bin"/><Relationship Id="rId933" Type="http://schemas.openxmlformats.org/officeDocument/2006/relationships/oleObject" Target="embeddings/oleObject455.bin"/><Relationship Id="rId1009" Type="http://schemas.openxmlformats.org/officeDocument/2006/relationships/oleObject" Target="embeddings/oleObject493.bin"/><Relationship Id="rId1563" Type="http://schemas.openxmlformats.org/officeDocument/2006/relationships/oleObject" Target="embeddings/oleObject756.bin"/><Relationship Id="rId1770" Type="http://schemas.openxmlformats.org/officeDocument/2006/relationships/oleObject" Target="embeddings/oleObject866.bin"/><Relationship Id="rId2407" Type="http://schemas.openxmlformats.org/officeDocument/2006/relationships/image" Target="media/image1179.wmf"/><Relationship Id="rId2614" Type="http://schemas.openxmlformats.org/officeDocument/2006/relationships/oleObject" Target="embeddings/oleObject1287.bin"/><Relationship Id="rId2821" Type="http://schemas.openxmlformats.org/officeDocument/2006/relationships/oleObject" Target="embeddings/oleObject1390.bin"/><Relationship Id="rId62" Type="http://schemas.openxmlformats.org/officeDocument/2006/relationships/oleObject" Target="embeddings/oleObject17.bin"/><Relationship Id="rId1216" Type="http://schemas.openxmlformats.org/officeDocument/2006/relationships/image" Target="media/image596.emf"/><Relationship Id="rId1423" Type="http://schemas.openxmlformats.org/officeDocument/2006/relationships/image" Target="media/image701.emf"/><Relationship Id="rId1630" Type="http://schemas.openxmlformats.org/officeDocument/2006/relationships/image" Target="media/image794.emf"/><Relationship Id="rId2197" Type="http://schemas.openxmlformats.org/officeDocument/2006/relationships/oleObject" Target="embeddings/oleObject1079.bin"/><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0.wmf"/><Relationship Id="rId2057" Type="http://schemas.openxmlformats.org/officeDocument/2006/relationships/oleObject" Target="embeddings/oleObject1009.bin"/><Relationship Id="rId2264" Type="http://schemas.openxmlformats.org/officeDocument/2006/relationships/oleObject" Target="embeddings/oleObject1112.bin"/><Relationship Id="rId2471" Type="http://schemas.openxmlformats.org/officeDocument/2006/relationships/image" Target="media/image1211.wmf"/><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1073" Type="http://schemas.openxmlformats.org/officeDocument/2006/relationships/oleObject" Target="embeddings/oleObject518.bin"/><Relationship Id="rId1280" Type="http://schemas.openxmlformats.org/officeDocument/2006/relationships/oleObject" Target="embeddings/oleObject609.bin"/><Relationship Id="rId2124" Type="http://schemas.openxmlformats.org/officeDocument/2006/relationships/image" Target="media/image1038.wmf"/><Relationship Id="rId2331" Type="http://schemas.openxmlformats.org/officeDocument/2006/relationships/image" Target="media/image1141.wmf"/><Relationship Id="rId303" Type="http://schemas.openxmlformats.org/officeDocument/2006/relationships/image" Target="media/image140.wmf"/><Relationship Id="rId1140" Type="http://schemas.openxmlformats.org/officeDocument/2006/relationships/oleObject" Target="embeddings/oleObject556.bin"/><Relationship Id="rId510" Type="http://schemas.openxmlformats.org/officeDocument/2006/relationships/image" Target="media/image244.wmf"/><Relationship Id="rId1000" Type="http://schemas.openxmlformats.org/officeDocument/2006/relationships/image" Target="media/image485.wmf"/><Relationship Id="rId1957" Type="http://schemas.openxmlformats.org/officeDocument/2006/relationships/oleObject" Target="embeddings/oleObject959.bin"/><Relationship Id="rId1817" Type="http://schemas.openxmlformats.org/officeDocument/2006/relationships/image" Target="media/image885.wmf"/><Relationship Id="rId160" Type="http://schemas.openxmlformats.org/officeDocument/2006/relationships/oleObject" Target="embeddings/oleObject65.bin"/><Relationship Id="rId2798" Type="http://schemas.openxmlformats.org/officeDocument/2006/relationships/oleObject" Target="embeddings/oleObject1379.bin"/><Relationship Id="rId977" Type="http://schemas.openxmlformats.org/officeDocument/2006/relationships/oleObject" Target="embeddings/oleObject477.bin"/><Relationship Id="rId2658" Type="http://schemas.openxmlformats.org/officeDocument/2006/relationships/oleObject" Target="embeddings/oleObject1309.bin"/><Relationship Id="rId2865" Type="http://schemas.openxmlformats.org/officeDocument/2006/relationships/oleObject" Target="embeddings/oleObject1412.bin"/><Relationship Id="rId837" Type="http://schemas.openxmlformats.org/officeDocument/2006/relationships/oleObject" Target="embeddings/oleObject407.bin"/><Relationship Id="rId1467" Type="http://schemas.openxmlformats.org/officeDocument/2006/relationships/image" Target="media/image718.emf"/><Relationship Id="rId1674" Type="http://schemas.openxmlformats.org/officeDocument/2006/relationships/image" Target="media/image814.wmf"/><Relationship Id="rId1881" Type="http://schemas.openxmlformats.org/officeDocument/2006/relationships/image" Target="media/image917.wmf"/><Relationship Id="rId2518" Type="http://schemas.openxmlformats.org/officeDocument/2006/relationships/oleObject" Target="embeddings/oleObject1239.bin"/><Relationship Id="rId2725" Type="http://schemas.openxmlformats.org/officeDocument/2006/relationships/image" Target="media/image1338.wmf"/><Relationship Id="rId904" Type="http://schemas.openxmlformats.org/officeDocument/2006/relationships/image" Target="media/image437.wmf"/><Relationship Id="rId1327" Type="http://schemas.openxmlformats.org/officeDocument/2006/relationships/image" Target="media/image653.emf"/><Relationship Id="rId1534" Type="http://schemas.openxmlformats.org/officeDocument/2006/relationships/oleObject" Target="embeddings/oleObject741.bin"/><Relationship Id="rId1741" Type="http://schemas.openxmlformats.org/officeDocument/2006/relationships/image" Target="media/image847.wmf"/><Relationship Id="rId33" Type="http://schemas.openxmlformats.org/officeDocument/2006/relationships/oleObject" Target="embeddings/oleObject3.bin"/><Relationship Id="rId1601" Type="http://schemas.openxmlformats.org/officeDocument/2006/relationships/oleObject" Target="embeddings/oleObject779.bin"/><Relationship Id="rId487" Type="http://schemas.openxmlformats.org/officeDocument/2006/relationships/image" Target="media/image232.wmf"/><Relationship Id="rId694" Type="http://schemas.openxmlformats.org/officeDocument/2006/relationships/oleObject" Target="embeddings/oleObject332.bin"/><Relationship Id="rId2168" Type="http://schemas.openxmlformats.org/officeDocument/2006/relationships/image" Target="media/image1060.wmf"/><Relationship Id="rId2375" Type="http://schemas.openxmlformats.org/officeDocument/2006/relationships/image" Target="media/image1163.wmf"/><Relationship Id="rId347" Type="http://schemas.openxmlformats.org/officeDocument/2006/relationships/image" Target="media/image162.wmf"/><Relationship Id="rId1184" Type="http://schemas.openxmlformats.org/officeDocument/2006/relationships/oleObject" Target="embeddings/oleObject574.bin"/><Relationship Id="rId2028" Type="http://schemas.openxmlformats.org/officeDocument/2006/relationships/image" Target="media/image990.wmf"/><Relationship Id="rId2582" Type="http://schemas.openxmlformats.org/officeDocument/2006/relationships/oleObject" Target="embeddings/oleObject1271.bin"/><Relationship Id="rId554" Type="http://schemas.openxmlformats.org/officeDocument/2006/relationships/image" Target="media/image266.wmf"/><Relationship Id="rId761" Type="http://schemas.openxmlformats.org/officeDocument/2006/relationships/oleObject" Target="embeddings/oleObject369.bin"/><Relationship Id="rId1391" Type="http://schemas.openxmlformats.org/officeDocument/2006/relationships/image" Target="media/image685.emf"/><Relationship Id="rId2235" Type="http://schemas.openxmlformats.org/officeDocument/2006/relationships/image" Target="media/image1093.wmf"/><Relationship Id="rId2442" Type="http://schemas.openxmlformats.org/officeDocument/2006/relationships/oleObject" Target="embeddings/oleObject1201.bin"/><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07.wmf"/><Relationship Id="rId1251" Type="http://schemas.openxmlformats.org/officeDocument/2006/relationships/image" Target="media/image613.wmf"/><Relationship Id="rId2302" Type="http://schemas.openxmlformats.org/officeDocument/2006/relationships/oleObject" Target="embeddings/oleObject1131.bin"/><Relationship Id="rId1111" Type="http://schemas.openxmlformats.org/officeDocument/2006/relationships/oleObject" Target="embeddings/oleObject540.bin"/><Relationship Id="rId1928" Type="http://schemas.openxmlformats.org/officeDocument/2006/relationships/image" Target="media/image940.wmf"/><Relationship Id="rId2092" Type="http://schemas.openxmlformats.org/officeDocument/2006/relationships/image" Target="media/image1022.wmf"/><Relationship Id="rId271" Type="http://schemas.openxmlformats.org/officeDocument/2006/relationships/image" Target="media/image124.wmf"/><Relationship Id="rId131" Type="http://schemas.openxmlformats.org/officeDocument/2006/relationships/image" Target="media/image54.wmf"/><Relationship Id="rId2769" Type="http://schemas.openxmlformats.org/officeDocument/2006/relationships/image" Target="media/image1360.wmf"/><Relationship Id="rId948" Type="http://schemas.openxmlformats.org/officeDocument/2006/relationships/image" Target="media/image459.wmf"/><Relationship Id="rId1578" Type="http://schemas.openxmlformats.org/officeDocument/2006/relationships/oleObject" Target="embeddings/oleObject766.bin"/><Relationship Id="rId1785" Type="http://schemas.openxmlformats.org/officeDocument/2006/relationships/image" Target="media/image869.wmf"/><Relationship Id="rId1992" Type="http://schemas.openxmlformats.org/officeDocument/2006/relationships/image" Target="media/image972.wmf"/><Relationship Id="rId2629" Type="http://schemas.openxmlformats.org/officeDocument/2006/relationships/image" Target="media/image1290.wmf"/><Relationship Id="rId2836" Type="http://schemas.openxmlformats.org/officeDocument/2006/relationships/image" Target="media/image1393.wmf"/><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oleObject" Target="embeddings/oleObject340.bin"/><Relationship Id="rId808" Type="http://schemas.openxmlformats.org/officeDocument/2006/relationships/image" Target="media/image389.wmf"/><Relationship Id="rId1340" Type="http://schemas.openxmlformats.org/officeDocument/2006/relationships/oleObject" Target="embeddings/oleObject639.bin"/><Relationship Id="rId1438" Type="http://schemas.openxmlformats.org/officeDocument/2006/relationships/oleObject" Target="embeddings/oleObject689.bin"/><Relationship Id="rId1645" Type="http://schemas.openxmlformats.org/officeDocument/2006/relationships/oleObject" Target="embeddings/oleObject804.bin"/><Relationship Id="rId1200" Type="http://schemas.openxmlformats.org/officeDocument/2006/relationships/oleObject" Target="embeddings/oleObject577.bin"/><Relationship Id="rId1852" Type="http://schemas.openxmlformats.org/officeDocument/2006/relationships/oleObject" Target="embeddings/oleObject907.bin"/><Relationship Id="rId2903" Type="http://schemas.openxmlformats.org/officeDocument/2006/relationships/oleObject" Target="embeddings/oleObject1431.bin"/><Relationship Id="rId1505" Type="http://schemas.openxmlformats.org/officeDocument/2006/relationships/image" Target="media/image737.emf"/><Relationship Id="rId1712" Type="http://schemas.openxmlformats.org/officeDocument/2006/relationships/oleObject" Target="embeddings/oleObject837.bin"/><Relationship Id="rId293" Type="http://schemas.openxmlformats.org/officeDocument/2006/relationships/image" Target="media/image135.wmf"/><Relationship Id="rId2181" Type="http://schemas.openxmlformats.org/officeDocument/2006/relationships/oleObject" Target="embeddings/oleObject1071.bin"/><Relationship Id="rId153" Type="http://schemas.openxmlformats.org/officeDocument/2006/relationships/image" Target="media/image65.wmf"/><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oleObject" Target="embeddings/oleObject1001.bin"/><Relationship Id="rId2279" Type="http://schemas.openxmlformats.org/officeDocument/2006/relationships/image" Target="media/image1115.wmf"/><Relationship Id="rId2486" Type="http://schemas.openxmlformats.org/officeDocument/2006/relationships/oleObject" Target="embeddings/oleObject1223.bin"/><Relationship Id="rId2693" Type="http://schemas.openxmlformats.org/officeDocument/2006/relationships/image" Target="media/image1322.wmf"/><Relationship Id="rId220" Type="http://schemas.openxmlformats.org/officeDocument/2006/relationships/oleObject" Target="embeddings/oleObject95.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1.wmf"/><Relationship Id="rId1088" Type="http://schemas.openxmlformats.org/officeDocument/2006/relationships/image" Target="media/image536.wmf"/><Relationship Id="rId1295" Type="http://schemas.openxmlformats.org/officeDocument/2006/relationships/image" Target="media/image637.emf"/><Relationship Id="rId2139" Type="http://schemas.openxmlformats.org/officeDocument/2006/relationships/oleObject" Target="embeddings/oleObject1050.bin"/><Relationship Id="rId2346" Type="http://schemas.openxmlformats.org/officeDocument/2006/relationships/oleObject" Target="embeddings/oleObject1153.bin"/><Relationship Id="rId2553" Type="http://schemas.openxmlformats.org/officeDocument/2006/relationships/image" Target="media/image1252.wmf"/><Relationship Id="rId2760" Type="http://schemas.openxmlformats.org/officeDocument/2006/relationships/oleObject" Target="embeddings/oleObject1360.bin"/><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oleObject" Target="embeddings/oleObject352.bin"/><Relationship Id="rId1155" Type="http://schemas.openxmlformats.org/officeDocument/2006/relationships/oleObject" Target="embeddings/oleObject563.bin"/><Relationship Id="rId1362" Type="http://schemas.openxmlformats.org/officeDocument/2006/relationships/oleObject" Target="embeddings/oleObject650.bin"/><Relationship Id="rId2206" Type="http://schemas.openxmlformats.org/officeDocument/2006/relationships/oleObject" Target="embeddings/oleObject1083.bin"/><Relationship Id="rId2413" Type="http://schemas.openxmlformats.org/officeDocument/2006/relationships/image" Target="media/image1182.wmf"/><Relationship Id="rId2620" Type="http://schemas.openxmlformats.org/officeDocument/2006/relationships/oleObject" Target="embeddings/oleObject1290.bin"/><Relationship Id="rId2858" Type="http://schemas.openxmlformats.org/officeDocument/2006/relationships/image" Target="media/image1404.wmf"/><Relationship Id="rId99" Type="http://schemas.openxmlformats.org/officeDocument/2006/relationships/image" Target="media/image38.wmf"/><Relationship Id="rId1015" Type="http://schemas.openxmlformats.org/officeDocument/2006/relationships/oleObject" Target="embeddings/oleObject496.bin"/><Relationship Id="rId1222" Type="http://schemas.openxmlformats.org/officeDocument/2006/relationships/oleObject" Target="embeddings/oleObject586.bin"/><Relationship Id="rId1667" Type="http://schemas.openxmlformats.org/officeDocument/2006/relationships/oleObject" Target="embeddings/oleObject815.bin"/><Relationship Id="rId1874" Type="http://schemas.openxmlformats.org/officeDocument/2006/relationships/oleObject" Target="embeddings/oleObject918.bin"/><Relationship Id="rId2718" Type="http://schemas.openxmlformats.org/officeDocument/2006/relationships/oleObject" Target="embeddings/oleObject1339.bin"/><Relationship Id="rId1527" Type="http://schemas.openxmlformats.org/officeDocument/2006/relationships/image" Target="media/image748.emf"/><Relationship Id="rId1734" Type="http://schemas.openxmlformats.org/officeDocument/2006/relationships/oleObject" Target="embeddings/oleObject848.bin"/><Relationship Id="rId1941" Type="http://schemas.openxmlformats.org/officeDocument/2006/relationships/oleObject" Target="embeddings/oleObject951.bin"/><Relationship Id="rId26" Type="http://schemas.openxmlformats.org/officeDocument/2006/relationships/hyperlink" Target="http://www.pardiso-project.org/" TargetMode="External"/><Relationship Id="rId175" Type="http://schemas.openxmlformats.org/officeDocument/2006/relationships/image" Target="media/image76.wmf"/><Relationship Id="rId1801" Type="http://schemas.openxmlformats.org/officeDocument/2006/relationships/image" Target="media/image877.wmf"/><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oleObject" Target="embeddings/oleObject1012.bin"/><Relationship Id="rId2270" Type="http://schemas.openxmlformats.org/officeDocument/2006/relationships/oleObject" Target="embeddings/oleObject1115.bin"/><Relationship Id="rId2368" Type="http://schemas.openxmlformats.org/officeDocument/2006/relationships/oleObject" Target="embeddings/oleObject1164.bin"/><Relationship Id="rId242" Type="http://schemas.openxmlformats.org/officeDocument/2006/relationships/oleObject" Target="embeddings/oleObject106.bin"/><Relationship Id="rId894" Type="http://schemas.openxmlformats.org/officeDocument/2006/relationships/image" Target="media/image432.wmf"/><Relationship Id="rId1177" Type="http://schemas.openxmlformats.org/officeDocument/2006/relationships/image" Target="media/image576.wmf"/><Relationship Id="rId2130" Type="http://schemas.openxmlformats.org/officeDocument/2006/relationships/image" Target="media/image1041.wmf"/><Relationship Id="rId2575" Type="http://schemas.openxmlformats.org/officeDocument/2006/relationships/image" Target="media/image1263.wmf"/><Relationship Id="rId2782" Type="http://schemas.openxmlformats.org/officeDocument/2006/relationships/oleObject" Target="embeddings/oleObject1371.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2.wmf"/><Relationship Id="rId961" Type="http://schemas.openxmlformats.org/officeDocument/2006/relationships/oleObject" Target="embeddings/oleObject469.bin"/><Relationship Id="rId1384" Type="http://schemas.openxmlformats.org/officeDocument/2006/relationships/oleObject" Target="embeddings/oleObject661.bin"/><Relationship Id="rId1591" Type="http://schemas.openxmlformats.org/officeDocument/2006/relationships/oleObject" Target="embeddings/oleObject773.bin"/><Relationship Id="rId1689" Type="http://schemas.openxmlformats.org/officeDocument/2006/relationships/oleObject" Target="embeddings/oleObject826.bin"/><Relationship Id="rId2228" Type="http://schemas.openxmlformats.org/officeDocument/2006/relationships/oleObject" Target="embeddings/oleObject1094.bin"/><Relationship Id="rId2435" Type="http://schemas.openxmlformats.org/officeDocument/2006/relationships/image" Target="media/image1193.wmf"/><Relationship Id="rId2642" Type="http://schemas.openxmlformats.org/officeDocument/2006/relationships/oleObject" Target="embeddings/oleObject1301.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9.bin"/><Relationship Id="rId1037" Type="http://schemas.openxmlformats.org/officeDocument/2006/relationships/oleObject" Target="embeddings/oleObject507.bin"/><Relationship Id="rId1244" Type="http://schemas.openxmlformats.org/officeDocument/2006/relationships/image" Target="media/image611.emf"/><Relationship Id="rId1451" Type="http://schemas.openxmlformats.org/officeDocument/2006/relationships/image" Target="media/image710.emf"/><Relationship Id="rId1896" Type="http://schemas.openxmlformats.org/officeDocument/2006/relationships/image" Target="media/image924.wmf"/><Relationship Id="rId2502" Type="http://schemas.openxmlformats.org/officeDocument/2006/relationships/oleObject" Target="embeddings/oleObject1231.bin"/><Relationship Id="rId919" Type="http://schemas.openxmlformats.org/officeDocument/2006/relationships/oleObject" Target="embeddings/oleObject448.bin"/><Relationship Id="rId1104" Type="http://schemas.openxmlformats.org/officeDocument/2006/relationships/image" Target="media/image544.wmf"/><Relationship Id="rId1311" Type="http://schemas.openxmlformats.org/officeDocument/2006/relationships/image" Target="media/image645.emf"/><Relationship Id="rId1549" Type="http://schemas.openxmlformats.org/officeDocument/2006/relationships/oleObject" Target="embeddings/oleObject749.bin"/><Relationship Id="rId1756" Type="http://schemas.openxmlformats.org/officeDocument/2006/relationships/oleObject" Target="embeddings/oleObject859.bin"/><Relationship Id="rId1963" Type="http://schemas.openxmlformats.org/officeDocument/2006/relationships/oleObject" Target="embeddings/oleObject962.bin"/><Relationship Id="rId2807" Type="http://schemas.openxmlformats.org/officeDocument/2006/relationships/image" Target="media/image1379.wmf"/><Relationship Id="rId48" Type="http://schemas.openxmlformats.org/officeDocument/2006/relationships/hyperlink" Target="http://help.mrl.sci.utah.edu/help/index.jsp" TargetMode="External"/><Relationship Id="rId1409" Type="http://schemas.openxmlformats.org/officeDocument/2006/relationships/image" Target="media/image694.emf"/><Relationship Id="rId1616" Type="http://schemas.openxmlformats.org/officeDocument/2006/relationships/oleObject" Target="embeddings/oleObject788.bin"/><Relationship Id="rId1823" Type="http://schemas.openxmlformats.org/officeDocument/2006/relationships/image" Target="media/image888.wmf"/><Relationship Id="rId197" Type="http://schemas.openxmlformats.org/officeDocument/2006/relationships/image" Target="media/image87.wmf"/><Relationship Id="rId2085" Type="http://schemas.openxmlformats.org/officeDocument/2006/relationships/oleObject" Target="embeddings/oleObject1023.bin"/><Relationship Id="rId2292" Type="http://schemas.openxmlformats.org/officeDocument/2006/relationships/oleObject" Target="embeddings/oleObject1126.bin"/><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image" Target="media/image1052.wmf"/><Relationship Id="rId2597" Type="http://schemas.openxmlformats.org/officeDocument/2006/relationships/image" Target="media/image1274.wmf"/><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3.wmf"/><Relationship Id="rId983" Type="http://schemas.openxmlformats.org/officeDocument/2006/relationships/oleObject" Target="embeddings/oleObject480.bin"/><Relationship Id="rId1199" Type="http://schemas.openxmlformats.org/officeDocument/2006/relationships/image" Target="media/image587.wmf"/><Relationship Id="rId2457" Type="http://schemas.openxmlformats.org/officeDocument/2006/relationships/image" Target="media/image1204.wmf"/><Relationship Id="rId2664" Type="http://schemas.openxmlformats.org/officeDocument/2006/relationships/oleObject" Target="embeddings/oleObject1312.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image" Target="media/image517.emf"/><Relationship Id="rId1266" Type="http://schemas.openxmlformats.org/officeDocument/2006/relationships/oleObject" Target="embeddings/oleObject602.bin"/><Relationship Id="rId1473" Type="http://schemas.openxmlformats.org/officeDocument/2006/relationships/image" Target="media/image721.emf"/><Relationship Id="rId2012" Type="http://schemas.openxmlformats.org/officeDocument/2006/relationships/image" Target="media/image982.wmf"/><Relationship Id="rId2317" Type="http://schemas.openxmlformats.org/officeDocument/2006/relationships/image" Target="media/image1134.wmf"/><Relationship Id="rId2871" Type="http://schemas.openxmlformats.org/officeDocument/2006/relationships/oleObject" Target="embeddings/oleObject1415.bin"/><Relationship Id="rId843" Type="http://schemas.openxmlformats.org/officeDocument/2006/relationships/oleObject" Target="embeddings/oleObject410.bin"/><Relationship Id="rId1126" Type="http://schemas.openxmlformats.org/officeDocument/2006/relationships/oleObject" Target="embeddings/oleObject549.bin"/><Relationship Id="rId1680" Type="http://schemas.openxmlformats.org/officeDocument/2006/relationships/image" Target="media/image817.wmf"/><Relationship Id="rId1778" Type="http://schemas.openxmlformats.org/officeDocument/2006/relationships/oleObject" Target="embeddings/oleObject870.bin"/><Relationship Id="rId1985" Type="http://schemas.openxmlformats.org/officeDocument/2006/relationships/oleObject" Target="embeddings/oleObject973.bin"/><Relationship Id="rId2524" Type="http://schemas.openxmlformats.org/officeDocument/2006/relationships/oleObject" Target="embeddings/oleObject1242.bin"/><Relationship Id="rId2731" Type="http://schemas.openxmlformats.org/officeDocument/2006/relationships/image" Target="media/image1341.wmf"/><Relationship Id="rId2829" Type="http://schemas.openxmlformats.org/officeDocument/2006/relationships/oleObject" Target="embeddings/oleObject1394.bin"/><Relationship Id="rId703" Type="http://schemas.openxmlformats.org/officeDocument/2006/relationships/image" Target="media/image340.wmf"/><Relationship Id="rId910" Type="http://schemas.openxmlformats.org/officeDocument/2006/relationships/image" Target="media/image440.wmf"/><Relationship Id="rId1333" Type="http://schemas.openxmlformats.org/officeDocument/2006/relationships/image" Target="media/image656.emf"/><Relationship Id="rId1540" Type="http://schemas.openxmlformats.org/officeDocument/2006/relationships/image" Target="media/image755.emf"/><Relationship Id="rId1638" Type="http://schemas.openxmlformats.org/officeDocument/2006/relationships/oleObject" Target="embeddings/oleObject799.bin"/><Relationship Id="rId1400" Type="http://schemas.openxmlformats.org/officeDocument/2006/relationships/oleObject" Target="embeddings/oleObject669.bin"/><Relationship Id="rId1845" Type="http://schemas.openxmlformats.org/officeDocument/2006/relationships/image" Target="media/image899.wmf"/><Relationship Id="rId1705" Type="http://schemas.openxmlformats.org/officeDocument/2006/relationships/oleObject" Target="embeddings/oleObject834.bin"/><Relationship Id="rId1912" Type="http://schemas.openxmlformats.org/officeDocument/2006/relationships/image" Target="media/image932.wmf"/><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image" Target="media/image1063.wmf"/><Relationship Id="rId2381" Type="http://schemas.openxmlformats.org/officeDocument/2006/relationships/image" Target="media/image1166.wmf"/><Relationship Id="rId146" Type="http://schemas.openxmlformats.org/officeDocument/2006/relationships/oleObject" Target="embeddings/oleObject58.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4.wmf"/><Relationship Id="rId1190" Type="http://schemas.openxmlformats.org/officeDocument/2006/relationships/image" Target="media/image577.png"/><Relationship Id="rId2034" Type="http://schemas.openxmlformats.org/officeDocument/2006/relationships/image" Target="media/image993.wmf"/><Relationship Id="rId2241" Type="http://schemas.openxmlformats.org/officeDocument/2006/relationships/image" Target="media/image1096.wmf"/><Relationship Id="rId2479" Type="http://schemas.openxmlformats.org/officeDocument/2006/relationships/image" Target="media/image1215.wmf"/><Relationship Id="rId2686" Type="http://schemas.openxmlformats.org/officeDocument/2006/relationships/oleObject" Target="embeddings/oleObject1323.bin"/><Relationship Id="rId2893" Type="http://schemas.openxmlformats.org/officeDocument/2006/relationships/oleObject" Target="embeddings/oleObject1426.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21.bin"/><Relationship Id="rId1050" Type="http://schemas.openxmlformats.org/officeDocument/2006/relationships/image" Target="media/image510.wmf"/><Relationship Id="rId1288" Type="http://schemas.openxmlformats.org/officeDocument/2006/relationships/oleObject" Target="embeddings/oleObject613.bin"/><Relationship Id="rId1495" Type="http://schemas.openxmlformats.org/officeDocument/2006/relationships/image" Target="media/image732.emf"/><Relationship Id="rId2101" Type="http://schemas.openxmlformats.org/officeDocument/2006/relationships/oleObject" Target="embeddings/oleObject1031.bin"/><Relationship Id="rId2339" Type="http://schemas.openxmlformats.org/officeDocument/2006/relationships/image" Target="media/image1145.wmf"/><Relationship Id="rId2546" Type="http://schemas.openxmlformats.org/officeDocument/2006/relationships/oleObject" Target="embeddings/oleObject1253.bin"/><Relationship Id="rId2753" Type="http://schemas.openxmlformats.org/officeDocument/2006/relationships/image" Target="media/image1352.wmf"/><Relationship Id="rId518" Type="http://schemas.openxmlformats.org/officeDocument/2006/relationships/image" Target="media/image248.wmf"/><Relationship Id="rId725" Type="http://schemas.openxmlformats.org/officeDocument/2006/relationships/image" Target="media/image351.wmf"/><Relationship Id="rId932" Type="http://schemas.openxmlformats.org/officeDocument/2006/relationships/image" Target="media/image451.wmf"/><Relationship Id="rId1148" Type="http://schemas.openxmlformats.org/officeDocument/2006/relationships/image" Target="media/image562.wmf"/><Relationship Id="rId1355" Type="http://schemas.openxmlformats.org/officeDocument/2006/relationships/image" Target="media/image667.emf"/><Relationship Id="rId1562" Type="http://schemas.openxmlformats.org/officeDocument/2006/relationships/image" Target="media/image765.emf"/><Relationship Id="rId2406" Type="http://schemas.openxmlformats.org/officeDocument/2006/relationships/oleObject" Target="embeddings/oleObject1183.bin"/><Relationship Id="rId2613" Type="http://schemas.openxmlformats.org/officeDocument/2006/relationships/image" Target="media/image1282.wmf"/><Relationship Id="rId1008" Type="http://schemas.openxmlformats.org/officeDocument/2006/relationships/image" Target="media/image489.wmf"/><Relationship Id="rId1215" Type="http://schemas.openxmlformats.org/officeDocument/2006/relationships/image" Target="media/image595.emf"/><Relationship Id="rId1422" Type="http://schemas.openxmlformats.org/officeDocument/2006/relationships/oleObject" Target="embeddings/oleObject680.bin"/><Relationship Id="rId1867" Type="http://schemas.openxmlformats.org/officeDocument/2006/relationships/image" Target="media/image910.wmf"/><Relationship Id="rId2820" Type="http://schemas.openxmlformats.org/officeDocument/2006/relationships/image" Target="media/image1385.wmf"/><Relationship Id="rId61" Type="http://schemas.openxmlformats.org/officeDocument/2006/relationships/image" Target="media/image19.wmf"/><Relationship Id="rId1727" Type="http://schemas.openxmlformats.org/officeDocument/2006/relationships/image" Target="media/image840.emf"/><Relationship Id="rId1934" Type="http://schemas.openxmlformats.org/officeDocument/2006/relationships/image" Target="media/image943.wmf"/><Relationship Id="rId19" Type="http://schemas.openxmlformats.org/officeDocument/2006/relationships/hyperlink" Target="http://febio.org" TargetMode="External"/><Relationship Id="rId2196" Type="http://schemas.openxmlformats.org/officeDocument/2006/relationships/image" Target="media/image1074.wmf"/><Relationship Id="rId168" Type="http://schemas.openxmlformats.org/officeDocument/2006/relationships/oleObject" Target="embeddings/oleObject69.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image" Target="media/image1004.wmf"/><Relationship Id="rId2263" Type="http://schemas.openxmlformats.org/officeDocument/2006/relationships/image" Target="media/image1107.wmf"/><Relationship Id="rId2470" Type="http://schemas.openxmlformats.org/officeDocument/2006/relationships/oleObject" Target="embeddings/oleObject1215.bin"/><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32.bin"/><Relationship Id="rId1072" Type="http://schemas.openxmlformats.org/officeDocument/2006/relationships/image" Target="media/image528.wmf"/><Relationship Id="rId2123" Type="http://schemas.openxmlformats.org/officeDocument/2006/relationships/oleObject" Target="embeddings/oleObject1042.bin"/><Relationship Id="rId2330" Type="http://schemas.openxmlformats.org/officeDocument/2006/relationships/oleObject" Target="embeddings/oleObject1145.bin"/><Relationship Id="rId2568" Type="http://schemas.openxmlformats.org/officeDocument/2006/relationships/oleObject" Target="embeddings/oleObject1264.bin"/><Relationship Id="rId2775" Type="http://schemas.openxmlformats.org/officeDocument/2006/relationships/image" Target="media/image1363.emf"/><Relationship Id="rId302" Type="http://schemas.openxmlformats.org/officeDocument/2006/relationships/oleObject" Target="embeddings/oleObject136.bin"/><Relationship Id="rId747" Type="http://schemas.openxmlformats.org/officeDocument/2006/relationships/oleObject" Target="embeddings/oleObject362.bin"/><Relationship Id="rId954" Type="http://schemas.openxmlformats.org/officeDocument/2006/relationships/image" Target="media/image462.wmf"/><Relationship Id="rId1377" Type="http://schemas.openxmlformats.org/officeDocument/2006/relationships/image" Target="media/image678.emf"/><Relationship Id="rId1584" Type="http://schemas.openxmlformats.org/officeDocument/2006/relationships/image" Target="media/image773.emf"/><Relationship Id="rId1791" Type="http://schemas.openxmlformats.org/officeDocument/2006/relationships/image" Target="media/image872.wmf"/><Relationship Id="rId2428" Type="http://schemas.openxmlformats.org/officeDocument/2006/relationships/oleObject" Target="embeddings/oleObject1194.bin"/><Relationship Id="rId2635" Type="http://schemas.openxmlformats.org/officeDocument/2006/relationships/image" Target="media/image1293.wmf"/><Relationship Id="rId2842" Type="http://schemas.openxmlformats.org/officeDocument/2006/relationships/image" Target="media/image1396.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2.wmf"/><Relationship Id="rId1237" Type="http://schemas.openxmlformats.org/officeDocument/2006/relationships/image" Target="media/image606.wmf"/><Relationship Id="rId1444" Type="http://schemas.openxmlformats.org/officeDocument/2006/relationships/image" Target="media/image708.emf"/><Relationship Id="rId1651" Type="http://schemas.openxmlformats.org/officeDocument/2006/relationships/oleObject" Target="embeddings/oleObject807.bin"/><Relationship Id="rId1889" Type="http://schemas.openxmlformats.org/officeDocument/2006/relationships/image" Target="media/image921.wmf"/><Relationship Id="rId2702" Type="http://schemas.openxmlformats.org/officeDocument/2006/relationships/oleObject" Target="embeddings/oleObject1331.bin"/><Relationship Id="rId1304" Type="http://schemas.openxmlformats.org/officeDocument/2006/relationships/oleObject" Target="embeddings/oleObject621.bin"/><Relationship Id="rId1511" Type="http://schemas.openxmlformats.org/officeDocument/2006/relationships/image" Target="media/image740.emf"/><Relationship Id="rId1749" Type="http://schemas.openxmlformats.org/officeDocument/2006/relationships/image" Target="media/image851.wmf"/><Relationship Id="rId1956" Type="http://schemas.openxmlformats.org/officeDocument/2006/relationships/image" Target="media/image954.wmf"/><Relationship Id="rId1609" Type="http://schemas.openxmlformats.org/officeDocument/2006/relationships/image" Target="media/image784.emf"/><Relationship Id="rId1816" Type="http://schemas.openxmlformats.org/officeDocument/2006/relationships/oleObject" Target="embeddings/oleObject889.bin"/><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image" Target="media/image1015.wmf"/><Relationship Id="rId2285" Type="http://schemas.openxmlformats.org/officeDocument/2006/relationships/image" Target="media/image1118.wmf"/><Relationship Id="rId2492" Type="http://schemas.openxmlformats.org/officeDocument/2006/relationships/oleObject" Target="embeddings/oleObject1226.bin"/><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9.wmf"/><Relationship Id="rId2145" Type="http://schemas.openxmlformats.org/officeDocument/2006/relationships/oleObject" Target="embeddings/oleObject1053.bin"/><Relationship Id="rId2797" Type="http://schemas.openxmlformats.org/officeDocument/2006/relationships/image" Target="media/image1374.wmf"/><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73.bin"/><Relationship Id="rId976" Type="http://schemas.openxmlformats.org/officeDocument/2006/relationships/image" Target="media/image473.wmf"/><Relationship Id="rId1399" Type="http://schemas.openxmlformats.org/officeDocument/2006/relationships/image" Target="media/image689.emf"/><Relationship Id="rId2352" Type="http://schemas.openxmlformats.org/officeDocument/2006/relationships/oleObject" Target="embeddings/oleObject1156.bin"/><Relationship Id="rId2657" Type="http://schemas.openxmlformats.org/officeDocument/2006/relationships/image" Target="media/image1304.wmf"/><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66.bin"/><Relationship Id="rId1259" Type="http://schemas.openxmlformats.org/officeDocument/2006/relationships/image" Target="media/image617.wmf"/><Relationship Id="rId1466" Type="http://schemas.openxmlformats.org/officeDocument/2006/relationships/oleObject" Target="embeddings/oleObject707.bin"/><Relationship Id="rId2005" Type="http://schemas.openxmlformats.org/officeDocument/2006/relationships/oleObject" Target="embeddings/oleObject983.bin"/><Relationship Id="rId2212" Type="http://schemas.openxmlformats.org/officeDocument/2006/relationships/oleObject" Target="embeddings/oleObject1086.bin"/><Relationship Id="rId2864" Type="http://schemas.openxmlformats.org/officeDocument/2006/relationships/image" Target="media/image1407.wmf"/><Relationship Id="rId836" Type="http://schemas.openxmlformats.org/officeDocument/2006/relationships/image" Target="media/image403.wmf"/><Relationship Id="rId1021" Type="http://schemas.openxmlformats.org/officeDocument/2006/relationships/oleObject" Target="embeddings/oleObject499.bin"/><Relationship Id="rId1119" Type="http://schemas.openxmlformats.org/officeDocument/2006/relationships/image" Target="media/image547.wmf"/><Relationship Id="rId1673" Type="http://schemas.openxmlformats.org/officeDocument/2006/relationships/oleObject" Target="embeddings/oleObject818.bin"/><Relationship Id="rId1880" Type="http://schemas.openxmlformats.org/officeDocument/2006/relationships/oleObject" Target="embeddings/oleObject921.bin"/><Relationship Id="rId1978" Type="http://schemas.openxmlformats.org/officeDocument/2006/relationships/image" Target="media/image965.wmf"/><Relationship Id="rId2517" Type="http://schemas.openxmlformats.org/officeDocument/2006/relationships/image" Target="media/image1234.wmf"/><Relationship Id="rId2724" Type="http://schemas.openxmlformats.org/officeDocument/2006/relationships/oleObject" Target="embeddings/oleObject1342.bin"/><Relationship Id="rId903" Type="http://schemas.openxmlformats.org/officeDocument/2006/relationships/oleObject" Target="embeddings/oleObject440.bin"/><Relationship Id="rId1326" Type="http://schemas.openxmlformats.org/officeDocument/2006/relationships/oleObject" Target="embeddings/oleObject632.bin"/><Relationship Id="rId1533" Type="http://schemas.openxmlformats.org/officeDocument/2006/relationships/image" Target="media/image751.emf"/><Relationship Id="rId1740" Type="http://schemas.openxmlformats.org/officeDocument/2006/relationships/oleObject" Target="embeddings/oleObject851.bin"/><Relationship Id="rId32" Type="http://schemas.openxmlformats.org/officeDocument/2006/relationships/image" Target="media/image5.wmf"/><Relationship Id="rId1600" Type="http://schemas.openxmlformats.org/officeDocument/2006/relationships/image" Target="media/image780.emf"/><Relationship Id="rId1838" Type="http://schemas.openxmlformats.org/officeDocument/2006/relationships/oleObject" Target="embeddings/oleObject900.bin"/><Relationship Id="rId181" Type="http://schemas.openxmlformats.org/officeDocument/2006/relationships/image" Target="media/image79.wmf"/><Relationship Id="rId1905" Type="http://schemas.openxmlformats.org/officeDocument/2006/relationships/oleObject" Target="embeddings/oleObject933.bin"/><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image" Target="media/image335.wmf"/><Relationship Id="rId2167" Type="http://schemas.openxmlformats.org/officeDocument/2006/relationships/oleObject" Target="embeddings/oleObject1064.bin"/><Relationship Id="rId2374" Type="http://schemas.openxmlformats.org/officeDocument/2006/relationships/oleObject" Target="embeddings/oleObject1167.bin"/><Relationship Id="rId2581" Type="http://schemas.openxmlformats.org/officeDocument/2006/relationships/image" Target="media/image1266.wmf"/><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5.wmf"/><Relationship Id="rId998" Type="http://schemas.openxmlformats.org/officeDocument/2006/relationships/image" Target="media/image484.wmf"/><Relationship Id="rId1183" Type="http://schemas.openxmlformats.org/officeDocument/2006/relationships/image" Target="media/image579.wmf"/><Relationship Id="rId1390" Type="http://schemas.openxmlformats.org/officeDocument/2006/relationships/oleObject" Target="embeddings/oleObject664.bin"/><Relationship Id="rId2027" Type="http://schemas.openxmlformats.org/officeDocument/2006/relationships/oleObject" Target="embeddings/oleObject994.bin"/><Relationship Id="rId2234" Type="http://schemas.openxmlformats.org/officeDocument/2006/relationships/oleObject" Target="embeddings/oleObject1097.bin"/><Relationship Id="rId2441" Type="http://schemas.openxmlformats.org/officeDocument/2006/relationships/image" Target="media/image1196.wmf"/><Relationship Id="rId2679" Type="http://schemas.openxmlformats.org/officeDocument/2006/relationships/image" Target="media/image1315.wmf"/><Relationship Id="rId2886" Type="http://schemas.openxmlformats.org/officeDocument/2006/relationships/image" Target="media/image1418.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4.wmf"/><Relationship Id="rId1043" Type="http://schemas.openxmlformats.org/officeDocument/2006/relationships/oleObject" Target="embeddings/oleObject510.bin"/><Relationship Id="rId1488" Type="http://schemas.openxmlformats.org/officeDocument/2006/relationships/oleObject" Target="embeddings/oleObject718.bin"/><Relationship Id="rId1695" Type="http://schemas.openxmlformats.org/officeDocument/2006/relationships/oleObject" Target="embeddings/oleObject829.bin"/><Relationship Id="rId2539" Type="http://schemas.openxmlformats.org/officeDocument/2006/relationships/image" Target="media/image1245.wmf"/><Relationship Id="rId2746" Type="http://schemas.openxmlformats.org/officeDocument/2006/relationships/oleObject" Target="embeddings/oleObject1353.bin"/><Relationship Id="rId620" Type="http://schemas.openxmlformats.org/officeDocument/2006/relationships/image" Target="media/image299.wmf"/><Relationship Id="rId718" Type="http://schemas.openxmlformats.org/officeDocument/2006/relationships/oleObject" Target="embeddings/oleObject344.bin"/><Relationship Id="rId925" Type="http://schemas.openxmlformats.org/officeDocument/2006/relationships/oleObject" Target="embeddings/oleObject451.bin"/><Relationship Id="rId1250" Type="http://schemas.openxmlformats.org/officeDocument/2006/relationships/oleObject" Target="embeddings/oleObject594.bin"/><Relationship Id="rId1348" Type="http://schemas.openxmlformats.org/officeDocument/2006/relationships/oleObject" Target="embeddings/oleObject643.bin"/><Relationship Id="rId1555" Type="http://schemas.openxmlformats.org/officeDocument/2006/relationships/oleObject" Target="embeddings/oleObject752.bin"/><Relationship Id="rId1762" Type="http://schemas.openxmlformats.org/officeDocument/2006/relationships/oleObject" Target="embeddings/oleObject862.bin"/><Relationship Id="rId2301" Type="http://schemas.openxmlformats.org/officeDocument/2006/relationships/image" Target="media/image1126.wmf"/><Relationship Id="rId2606" Type="http://schemas.openxmlformats.org/officeDocument/2006/relationships/oleObject" Target="embeddings/oleObject1283.bin"/><Relationship Id="rId1110" Type="http://schemas.openxmlformats.org/officeDocument/2006/relationships/oleObject" Target="embeddings/oleObject539.bin"/><Relationship Id="rId1208" Type="http://schemas.openxmlformats.org/officeDocument/2006/relationships/oleObject" Target="embeddings/oleObject581.bin"/><Relationship Id="rId1415" Type="http://schemas.openxmlformats.org/officeDocument/2006/relationships/image" Target="media/image697.emf"/><Relationship Id="rId2813" Type="http://schemas.openxmlformats.org/officeDocument/2006/relationships/hyperlink" Target="http://users.ics.forth.gr/~lourakis/levmar/" TargetMode="External"/><Relationship Id="rId54" Type="http://schemas.openxmlformats.org/officeDocument/2006/relationships/oleObject" Target="embeddings/oleObject13.bin"/><Relationship Id="rId1622" Type="http://schemas.openxmlformats.org/officeDocument/2006/relationships/image" Target="media/image790.emf"/><Relationship Id="rId1927" Type="http://schemas.openxmlformats.org/officeDocument/2006/relationships/oleObject" Target="embeddings/oleObject944.bin"/><Relationship Id="rId2091" Type="http://schemas.openxmlformats.org/officeDocument/2006/relationships/oleObject" Target="embeddings/oleObject1026.bin"/><Relationship Id="rId2189" Type="http://schemas.openxmlformats.org/officeDocument/2006/relationships/oleObject" Target="embeddings/oleObject1075.bin"/><Relationship Id="rId270" Type="http://schemas.openxmlformats.org/officeDocument/2006/relationships/oleObject" Target="embeddings/oleObject120.bin"/><Relationship Id="rId2396" Type="http://schemas.openxmlformats.org/officeDocument/2006/relationships/oleObject" Target="embeddings/oleObject1178.bin"/><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76.wmf"/><Relationship Id="rId2049" Type="http://schemas.openxmlformats.org/officeDocument/2006/relationships/oleObject" Target="embeddings/oleObject1005.bin"/><Relationship Id="rId2256" Type="http://schemas.openxmlformats.org/officeDocument/2006/relationships/oleObject" Target="embeddings/oleObject1108.bin"/><Relationship Id="rId2463" Type="http://schemas.openxmlformats.org/officeDocument/2006/relationships/image" Target="media/image1207.wmf"/><Relationship Id="rId2670" Type="http://schemas.openxmlformats.org/officeDocument/2006/relationships/oleObject" Target="embeddings/oleObject1315.bin"/><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image" Target="media/image523.emf"/><Relationship Id="rId1272" Type="http://schemas.openxmlformats.org/officeDocument/2006/relationships/oleObject" Target="embeddings/oleObject605.bin"/><Relationship Id="rId2116" Type="http://schemas.openxmlformats.org/officeDocument/2006/relationships/image" Target="media/image1034.wmf"/><Relationship Id="rId2323" Type="http://schemas.openxmlformats.org/officeDocument/2006/relationships/image" Target="media/image1137.wmf"/><Relationship Id="rId2530" Type="http://schemas.openxmlformats.org/officeDocument/2006/relationships/oleObject" Target="embeddings/oleObject1245.bin"/><Relationship Id="rId2768" Type="http://schemas.openxmlformats.org/officeDocument/2006/relationships/oleObject" Target="embeddings/oleObject1364.bin"/><Relationship Id="rId502" Type="http://schemas.openxmlformats.org/officeDocument/2006/relationships/image" Target="media/image240.wmf"/><Relationship Id="rId947" Type="http://schemas.openxmlformats.org/officeDocument/2006/relationships/oleObject" Target="embeddings/oleObject462.bin"/><Relationship Id="rId1132" Type="http://schemas.openxmlformats.org/officeDocument/2006/relationships/oleObject" Target="embeddings/oleObject552.bin"/><Relationship Id="rId1577" Type="http://schemas.openxmlformats.org/officeDocument/2006/relationships/oleObject" Target="embeddings/oleObject765.bin"/><Relationship Id="rId1784" Type="http://schemas.openxmlformats.org/officeDocument/2006/relationships/oleObject" Target="embeddings/oleObject873.bin"/><Relationship Id="rId1991" Type="http://schemas.openxmlformats.org/officeDocument/2006/relationships/oleObject" Target="embeddings/oleObject976.bin"/><Relationship Id="rId2628" Type="http://schemas.openxmlformats.org/officeDocument/2006/relationships/oleObject" Target="embeddings/oleObject1294.bin"/><Relationship Id="rId2835" Type="http://schemas.openxmlformats.org/officeDocument/2006/relationships/oleObject" Target="embeddings/oleObject1397.bin"/><Relationship Id="rId76" Type="http://schemas.openxmlformats.org/officeDocument/2006/relationships/oleObject" Target="embeddings/oleObject24.bin"/><Relationship Id="rId807" Type="http://schemas.openxmlformats.org/officeDocument/2006/relationships/oleObject" Target="embeddings/oleObject392.bin"/><Relationship Id="rId1437" Type="http://schemas.openxmlformats.org/officeDocument/2006/relationships/image" Target="media/image707.emf"/><Relationship Id="rId1644" Type="http://schemas.openxmlformats.org/officeDocument/2006/relationships/image" Target="media/image799.emf"/><Relationship Id="rId1851" Type="http://schemas.openxmlformats.org/officeDocument/2006/relationships/image" Target="media/image902.wmf"/><Relationship Id="rId2902" Type="http://schemas.openxmlformats.org/officeDocument/2006/relationships/image" Target="media/image1426.wmf"/><Relationship Id="rId1504" Type="http://schemas.openxmlformats.org/officeDocument/2006/relationships/oleObject" Target="embeddings/oleObject726.bin"/><Relationship Id="rId1711" Type="http://schemas.openxmlformats.org/officeDocument/2006/relationships/image" Target="media/image832.wmf"/><Relationship Id="rId1949" Type="http://schemas.openxmlformats.org/officeDocument/2006/relationships/oleObject" Target="embeddings/oleObject955.bin"/><Relationship Id="rId292" Type="http://schemas.openxmlformats.org/officeDocument/2006/relationships/oleObject" Target="embeddings/oleObject131.bin"/><Relationship Id="rId1809" Type="http://schemas.openxmlformats.org/officeDocument/2006/relationships/image" Target="media/image881.wmf"/><Relationship Id="rId597" Type="http://schemas.openxmlformats.org/officeDocument/2006/relationships/oleObject" Target="embeddings/oleObject283.bin"/><Relationship Id="rId2180" Type="http://schemas.openxmlformats.org/officeDocument/2006/relationships/image" Target="media/image1066.wmf"/><Relationship Id="rId2278" Type="http://schemas.openxmlformats.org/officeDocument/2006/relationships/oleObject" Target="embeddings/oleObject1119.bin"/><Relationship Id="rId2485" Type="http://schemas.openxmlformats.org/officeDocument/2006/relationships/image" Target="media/image1218.wmf"/><Relationship Id="rId152" Type="http://schemas.openxmlformats.org/officeDocument/2006/relationships/oleObject" Target="embeddings/oleObject61.bin"/><Relationship Id="rId457" Type="http://schemas.openxmlformats.org/officeDocument/2006/relationships/image" Target="media/image217.wmf"/><Relationship Id="rId1087" Type="http://schemas.openxmlformats.org/officeDocument/2006/relationships/oleObject" Target="embeddings/oleObject525.bin"/><Relationship Id="rId1294" Type="http://schemas.openxmlformats.org/officeDocument/2006/relationships/oleObject" Target="embeddings/oleObject616.bin"/><Relationship Id="rId2040" Type="http://schemas.openxmlformats.org/officeDocument/2006/relationships/image" Target="media/image996.wmf"/><Relationship Id="rId2138" Type="http://schemas.openxmlformats.org/officeDocument/2006/relationships/image" Target="media/image1045.wmf"/><Relationship Id="rId2692" Type="http://schemas.openxmlformats.org/officeDocument/2006/relationships/oleObject" Target="embeddings/oleObject1326.bin"/><Relationship Id="rId664" Type="http://schemas.openxmlformats.org/officeDocument/2006/relationships/image" Target="media/image321.wmf"/><Relationship Id="rId871" Type="http://schemas.openxmlformats.org/officeDocument/2006/relationships/oleObject" Target="embeddings/oleObject424.bin"/><Relationship Id="rId969" Type="http://schemas.openxmlformats.org/officeDocument/2006/relationships/oleObject" Target="embeddings/oleObject473.bin"/><Relationship Id="rId1599" Type="http://schemas.openxmlformats.org/officeDocument/2006/relationships/oleObject" Target="embeddings/oleObject778.bin"/><Relationship Id="rId2345" Type="http://schemas.openxmlformats.org/officeDocument/2006/relationships/image" Target="media/image1148.wmf"/><Relationship Id="rId2552" Type="http://schemas.openxmlformats.org/officeDocument/2006/relationships/oleObject" Target="embeddings/oleObject1256.bin"/><Relationship Id="rId317" Type="http://schemas.openxmlformats.org/officeDocument/2006/relationships/image" Target="media/image147.emf"/><Relationship Id="rId524" Type="http://schemas.openxmlformats.org/officeDocument/2006/relationships/image" Target="media/image251.wmf"/><Relationship Id="rId731" Type="http://schemas.openxmlformats.org/officeDocument/2006/relationships/oleObject" Target="embeddings/oleObject351.bin"/><Relationship Id="rId1154" Type="http://schemas.openxmlformats.org/officeDocument/2006/relationships/image" Target="media/image565.wmf"/><Relationship Id="rId1361" Type="http://schemas.openxmlformats.org/officeDocument/2006/relationships/image" Target="media/image670.emf"/><Relationship Id="rId1459" Type="http://schemas.openxmlformats.org/officeDocument/2006/relationships/image" Target="media/image714.emf"/><Relationship Id="rId2205" Type="http://schemas.openxmlformats.org/officeDocument/2006/relationships/image" Target="media/image1078.wmf"/><Relationship Id="rId2412" Type="http://schemas.openxmlformats.org/officeDocument/2006/relationships/oleObject" Target="embeddings/oleObject1186.bin"/><Relationship Id="rId2857" Type="http://schemas.openxmlformats.org/officeDocument/2006/relationships/oleObject" Target="embeddings/oleObject1408.bin"/><Relationship Id="rId98" Type="http://schemas.openxmlformats.org/officeDocument/2006/relationships/oleObject" Target="embeddings/oleObject35.bin"/><Relationship Id="rId829" Type="http://schemas.openxmlformats.org/officeDocument/2006/relationships/oleObject" Target="embeddings/oleObject403.bin"/><Relationship Id="rId1014" Type="http://schemas.openxmlformats.org/officeDocument/2006/relationships/image" Target="media/image492.wmf"/><Relationship Id="rId1221" Type="http://schemas.openxmlformats.org/officeDocument/2006/relationships/image" Target="media/image598.wmf"/><Relationship Id="rId1666" Type="http://schemas.openxmlformats.org/officeDocument/2006/relationships/image" Target="media/image810.wmf"/><Relationship Id="rId1873" Type="http://schemas.openxmlformats.org/officeDocument/2006/relationships/image" Target="media/image913.wmf"/><Relationship Id="rId2717" Type="http://schemas.openxmlformats.org/officeDocument/2006/relationships/image" Target="media/image1334.wmf"/><Relationship Id="rId1319" Type="http://schemas.openxmlformats.org/officeDocument/2006/relationships/image" Target="media/image649.emf"/><Relationship Id="rId1526" Type="http://schemas.openxmlformats.org/officeDocument/2006/relationships/oleObject" Target="embeddings/oleObject737.bin"/><Relationship Id="rId1733" Type="http://schemas.openxmlformats.org/officeDocument/2006/relationships/image" Target="media/image843.wmf"/><Relationship Id="rId1940" Type="http://schemas.openxmlformats.org/officeDocument/2006/relationships/image" Target="media/image946.wmf"/><Relationship Id="rId25" Type="http://schemas.openxmlformats.org/officeDocument/2006/relationships/hyperlink" Target="http://software.intel.com/en-us/intel-mkl/" TargetMode="External"/><Relationship Id="rId1800" Type="http://schemas.openxmlformats.org/officeDocument/2006/relationships/oleObject" Target="embeddings/oleObject881.bin"/><Relationship Id="rId174" Type="http://schemas.openxmlformats.org/officeDocument/2006/relationships/oleObject" Target="embeddings/oleObject72.bin"/><Relationship Id="rId381" Type="http://schemas.openxmlformats.org/officeDocument/2006/relationships/image" Target="media/image179.wmf"/><Relationship Id="rId2062" Type="http://schemas.openxmlformats.org/officeDocument/2006/relationships/image" Target="media/image1007.wmf"/><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5.bin"/><Relationship Id="rId2367" Type="http://schemas.openxmlformats.org/officeDocument/2006/relationships/image" Target="media/image1159.wmf"/><Relationship Id="rId2574" Type="http://schemas.openxmlformats.org/officeDocument/2006/relationships/oleObject" Target="embeddings/oleObject1267.bin"/><Relationship Id="rId2781" Type="http://schemas.openxmlformats.org/officeDocument/2006/relationships/image" Target="media/image1366.w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5.bin"/><Relationship Id="rId1176" Type="http://schemas.openxmlformats.org/officeDocument/2006/relationships/oleObject" Target="embeddings/oleObject570.bin"/><Relationship Id="rId1383" Type="http://schemas.openxmlformats.org/officeDocument/2006/relationships/image" Target="media/image681.emf"/><Relationship Id="rId2227" Type="http://schemas.openxmlformats.org/officeDocument/2006/relationships/image" Target="media/image1089.wmf"/><Relationship Id="rId2434" Type="http://schemas.openxmlformats.org/officeDocument/2006/relationships/oleObject" Target="embeddings/oleObject1197.bin"/><Relationship Id="rId2879" Type="http://schemas.openxmlformats.org/officeDocument/2006/relationships/oleObject" Target="embeddings/oleObject1419.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5.wmf"/><Relationship Id="rId1036" Type="http://schemas.openxmlformats.org/officeDocument/2006/relationships/image" Target="media/image503.wmf"/><Relationship Id="rId1243" Type="http://schemas.openxmlformats.org/officeDocument/2006/relationships/image" Target="media/image610.emf"/><Relationship Id="rId1590" Type="http://schemas.openxmlformats.org/officeDocument/2006/relationships/image" Target="media/image776.emf"/><Relationship Id="rId1688" Type="http://schemas.openxmlformats.org/officeDocument/2006/relationships/image" Target="media/image821.wmf"/><Relationship Id="rId1895" Type="http://schemas.openxmlformats.org/officeDocument/2006/relationships/hyperlink" Target="http://help.mrl.sci.utah.edu/help/index.jsp" TargetMode="External"/><Relationship Id="rId2641" Type="http://schemas.openxmlformats.org/officeDocument/2006/relationships/image" Target="media/image1296.wmf"/><Relationship Id="rId2739" Type="http://schemas.openxmlformats.org/officeDocument/2006/relationships/image" Target="media/image1345.wmf"/><Relationship Id="rId613" Type="http://schemas.openxmlformats.org/officeDocument/2006/relationships/oleObject" Target="embeddings/oleObject291.bin"/><Relationship Id="rId820" Type="http://schemas.openxmlformats.org/officeDocument/2006/relationships/image" Target="media/image395.wmf"/><Relationship Id="rId918" Type="http://schemas.openxmlformats.org/officeDocument/2006/relationships/image" Target="media/image444.wmf"/><Relationship Id="rId1450" Type="http://schemas.openxmlformats.org/officeDocument/2006/relationships/oleObject" Target="embeddings/oleObject699.bin"/><Relationship Id="rId1548" Type="http://schemas.openxmlformats.org/officeDocument/2006/relationships/image" Target="media/image758.emf"/><Relationship Id="rId1755" Type="http://schemas.openxmlformats.org/officeDocument/2006/relationships/image" Target="media/image854.wmf"/><Relationship Id="rId2501" Type="http://schemas.openxmlformats.org/officeDocument/2006/relationships/image" Target="media/image1226.wmf"/><Relationship Id="rId1103" Type="http://schemas.openxmlformats.org/officeDocument/2006/relationships/oleObject" Target="embeddings/oleObject533.bin"/><Relationship Id="rId1310" Type="http://schemas.openxmlformats.org/officeDocument/2006/relationships/oleObject" Target="embeddings/oleObject624.bin"/><Relationship Id="rId1408" Type="http://schemas.openxmlformats.org/officeDocument/2006/relationships/oleObject" Target="embeddings/oleObject673.bin"/><Relationship Id="rId1962" Type="http://schemas.openxmlformats.org/officeDocument/2006/relationships/image" Target="media/image957.wmf"/><Relationship Id="rId2806" Type="http://schemas.openxmlformats.org/officeDocument/2006/relationships/oleObject" Target="embeddings/oleObject1383.bin"/><Relationship Id="rId47" Type="http://schemas.openxmlformats.org/officeDocument/2006/relationships/oleObject" Target="embeddings/oleObject10.bin"/><Relationship Id="rId1615" Type="http://schemas.openxmlformats.org/officeDocument/2006/relationships/image" Target="media/image786.emf"/><Relationship Id="rId1822" Type="http://schemas.openxmlformats.org/officeDocument/2006/relationships/oleObject" Target="embeddings/oleObject892.bin"/><Relationship Id="rId196" Type="http://schemas.openxmlformats.org/officeDocument/2006/relationships/oleObject" Target="embeddings/oleObject83.bin"/><Relationship Id="rId2084" Type="http://schemas.openxmlformats.org/officeDocument/2006/relationships/image" Target="media/image1018.wmf"/><Relationship Id="rId2291" Type="http://schemas.openxmlformats.org/officeDocument/2006/relationships/image" Target="media/image1121.wmf"/><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oleObject" Target="embeddings/oleObject1056.bin"/><Relationship Id="rId2389" Type="http://schemas.openxmlformats.org/officeDocument/2006/relationships/image" Target="media/image1170.wmf"/><Relationship Id="rId2596" Type="http://schemas.openxmlformats.org/officeDocument/2006/relationships/oleObject" Target="embeddings/oleObject1278.bin"/><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6.bin"/><Relationship Id="rId982" Type="http://schemas.openxmlformats.org/officeDocument/2006/relationships/image" Target="media/image476.wmf"/><Relationship Id="rId1198" Type="http://schemas.openxmlformats.org/officeDocument/2006/relationships/oleObject" Target="embeddings/oleObject576.bin"/><Relationship Id="rId2011" Type="http://schemas.openxmlformats.org/officeDocument/2006/relationships/oleObject" Target="embeddings/oleObject986.bin"/><Relationship Id="rId2249" Type="http://schemas.openxmlformats.org/officeDocument/2006/relationships/image" Target="media/image1100.wmf"/><Relationship Id="rId2456" Type="http://schemas.openxmlformats.org/officeDocument/2006/relationships/oleObject" Target="embeddings/oleObject1208.bin"/><Relationship Id="rId2663" Type="http://schemas.openxmlformats.org/officeDocument/2006/relationships/image" Target="media/image1307.wmf"/><Relationship Id="rId2870" Type="http://schemas.openxmlformats.org/officeDocument/2006/relationships/image" Target="media/image1410.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06.wmf"/><Relationship Id="rId1058" Type="http://schemas.openxmlformats.org/officeDocument/2006/relationships/image" Target="media/image516.emf"/><Relationship Id="rId1265" Type="http://schemas.openxmlformats.org/officeDocument/2006/relationships/image" Target="media/image620.wmf"/><Relationship Id="rId1472" Type="http://schemas.openxmlformats.org/officeDocument/2006/relationships/oleObject" Target="embeddings/oleObject710.bin"/><Relationship Id="rId2109" Type="http://schemas.openxmlformats.org/officeDocument/2006/relationships/oleObject" Target="embeddings/oleObject1035.bin"/><Relationship Id="rId2316" Type="http://schemas.openxmlformats.org/officeDocument/2006/relationships/oleObject" Target="embeddings/oleObject1138.bin"/><Relationship Id="rId2523" Type="http://schemas.openxmlformats.org/officeDocument/2006/relationships/image" Target="media/image1237.wmf"/><Relationship Id="rId2730" Type="http://schemas.openxmlformats.org/officeDocument/2006/relationships/oleObject" Target="embeddings/oleObject1345.bin"/><Relationship Id="rId702" Type="http://schemas.openxmlformats.org/officeDocument/2006/relationships/oleObject" Target="embeddings/oleObject336.bin"/><Relationship Id="rId1125" Type="http://schemas.openxmlformats.org/officeDocument/2006/relationships/image" Target="media/image550.wmf"/><Relationship Id="rId1332" Type="http://schemas.openxmlformats.org/officeDocument/2006/relationships/oleObject" Target="embeddings/oleObject635.bin"/><Relationship Id="rId1777" Type="http://schemas.openxmlformats.org/officeDocument/2006/relationships/image" Target="media/image865.wmf"/><Relationship Id="rId1984" Type="http://schemas.openxmlformats.org/officeDocument/2006/relationships/image" Target="media/image968.wmf"/><Relationship Id="rId2828" Type="http://schemas.openxmlformats.org/officeDocument/2006/relationships/image" Target="media/image1389.wmf"/><Relationship Id="rId69" Type="http://schemas.openxmlformats.org/officeDocument/2006/relationships/image" Target="media/image23.wmf"/><Relationship Id="rId1637" Type="http://schemas.openxmlformats.org/officeDocument/2006/relationships/oleObject" Target="embeddings/oleObject798.bin"/><Relationship Id="rId1844" Type="http://schemas.openxmlformats.org/officeDocument/2006/relationships/oleObject" Target="embeddings/oleObject903.bin"/><Relationship Id="rId1704" Type="http://schemas.openxmlformats.org/officeDocument/2006/relationships/image" Target="media/image829.wmf"/><Relationship Id="rId285" Type="http://schemas.openxmlformats.org/officeDocument/2006/relationships/image" Target="media/image131.wmf"/><Relationship Id="rId1911" Type="http://schemas.openxmlformats.org/officeDocument/2006/relationships/oleObject" Target="embeddings/oleObject936.bin"/><Relationship Id="rId492" Type="http://schemas.openxmlformats.org/officeDocument/2006/relationships/oleObject" Target="embeddings/oleObject231.bin"/><Relationship Id="rId797" Type="http://schemas.openxmlformats.org/officeDocument/2006/relationships/oleObject" Target="embeddings/oleObject387.bin"/><Relationship Id="rId2173" Type="http://schemas.openxmlformats.org/officeDocument/2006/relationships/oleObject" Target="embeddings/oleObject1067.bin"/><Relationship Id="rId2380" Type="http://schemas.openxmlformats.org/officeDocument/2006/relationships/oleObject" Target="embeddings/oleObject1170.bin"/><Relationship Id="rId2478" Type="http://schemas.openxmlformats.org/officeDocument/2006/relationships/oleObject" Target="embeddings/oleObject1219.bin"/><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image" Target="media/image631.wmf"/><Relationship Id="rId2033" Type="http://schemas.openxmlformats.org/officeDocument/2006/relationships/oleObject" Target="embeddings/oleObject997.bin"/><Relationship Id="rId2240" Type="http://schemas.openxmlformats.org/officeDocument/2006/relationships/oleObject" Target="embeddings/oleObject1100.bin"/><Relationship Id="rId2685" Type="http://schemas.openxmlformats.org/officeDocument/2006/relationships/image" Target="media/image1318.wmf"/><Relationship Id="rId2892" Type="http://schemas.openxmlformats.org/officeDocument/2006/relationships/image" Target="media/image1421.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17.wmf"/><Relationship Id="rId1494" Type="http://schemas.openxmlformats.org/officeDocument/2006/relationships/oleObject" Target="embeddings/oleObject721.bin"/><Relationship Id="rId1799" Type="http://schemas.openxmlformats.org/officeDocument/2006/relationships/image" Target="media/image876.wmf"/><Relationship Id="rId2100" Type="http://schemas.openxmlformats.org/officeDocument/2006/relationships/image" Target="media/image1026.wmf"/><Relationship Id="rId2338" Type="http://schemas.openxmlformats.org/officeDocument/2006/relationships/oleObject" Target="embeddings/oleObject1149.bin"/><Relationship Id="rId2545" Type="http://schemas.openxmlformats.org/officeDocument/2006/relationships/image" Target="media/image1248.wmf"/><Relationship Id="rId2752" Type="http://schemas.openxmlformats.org/officeDocument/2006/relationships/oleObject" Target="embeddings/oleObject1356.bin"/><Relationship Id="rId517" Type="http://schemas.openxmlformats.org/officeDocument/2006/relationships/oleObject" Target="embeddings/oleObject243.bin"/><Relationship Id="rId724" Type="http://schemas.openxmlformats.org/officeDocument/2006/relationships/oleObject" Target="embeddings/oleObject347.bin"/><Relationship Id="rId931" Type="http://schemas.openxmlformats.org/officeDocument/2006/relationships/oleObject" Target="embeddings/oleObject454.bin"/><Relationship Id="rId1147" Type="http://schemas.openxmlformats.org/officeDocument/2006/relationships/image" Target="media/image561.png"/><Relationship Id="rId1354" Type="http://schemas.openxmlformats.org/officeDocument/2006/relationships/oleObject" Target="embeddings/oleObject646.bin"/><Relationship Id="rId1561" Type="http://schemas.openxmlformats.org/officeDocument/2006/relationships/oleObject" Target="embeddings/oleObject755.bin"/><Relationship Id="rId2405" Type="http://schemas.openxmlformats.org/officeDocument/2006/relationships/image" Target="media/image1178.wmf"/><Relationship Id="rId2612" Type="http://schemas.openxmlformats.org/officeDocument/2006/relationships/oleObject" Target="embeddings/oleObject1286.bin"/><Relationship Id="rId60" Type="http://schemas.openxmlformats.org/officeDocument/2006/relationships/oleObject" Target="embeddings/oleObject16.bin"/><Relationship Id="rId1007" Type="http://schemas.openxmlformats.org/officeDocument/2006/relationships/oleObject" Target="embeddings/oleObject492.bin"/><Relationship Id="rId1214" Type="http://schemas.openxmlformats.org/officeDocument/2006/relationships/oleObject" Target="embeddings/oleObject584.bin"/><Relationship Id="rId1421" Type="http://schemas.openxmlformats.org/officeDocument/2006/relationships/image" Target="media/image700.emf"/><Relationship Id="rId1659" Type="http://schemas.openxmlformats.org/officeDocument/2006/relationships/oleObject" Target="embeddings/oleObject811.bin"/><Relationship Id="rId1866" Type="http://schemas.openxmlformats.org/officeDocument/2006/relationships/oleObject" Target="embeddings/oleObject914.bin"/><Relationship Id="rId1519" Type="http://schemas.openxmlformats.org/officeDocument/2006/relationships/image" Target="media/image744.emf"/><Relationship Id="rId1726" Type="http://schemas.openxmlformats.org/officeDocument/2006/relationships/oleObject" Target="embeddings/oleObject844.bin"/><Relationship Id="rId1933" Type="http://schemas.openxmlformats.org/officeDocument/2006/relationships/oleObject" Target="embeddings/oleObject947.bin"/><Relationship Id="rId18" Type="http://schemas.openxmlformats.org/officeDocument/2006/relationships/header" Target="header2.xml"/><Relationship Id="rId2195" Type="http://schemas.openxmlformats.org/officeDocument/2006/relationships/oleObject" Target="embeddings/oleObject1078.bin"/><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oleObject" Target="embeddings/oleObject1008.bin"/><Relationship Id="rId2262" Type="http://schemas.openxmlformats.org/officeDocument/2006/relationships/oleObject" Target="embeddings/oleObject1111.bin"/><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28.wmf"/><Relationship Id="rId2567" Type="http://schemas.openxmlformats.org/officeDocument/2006/relationships/image" Target="media/image1259.wmf"/><Relationship Id="rId2774" Type="http://schemas.openxmlformats.org/officeDocument/2006/relationships/oleObject" Target="embeddings/oleObject1367.bin"/><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58.wmf"/><Relationship Id="rId1071" Type="http://schemas.openxmlformats.org/officeDocument/2006/relationships/oleObject" Target="embeddings/oleObject517.bin"/><Relationship Id="rId1169" Type="http://schemas.openxmlformats.org/officeDocument/2006/relationships/image" Target="media/image562.png"/><Relationship Id="rId1376" Type="http://schemas.openxmlformats.org/officeDocument/2006/relationships/oleObject" Target="embeddings/oleObject657.bin"/><Relationship Id="rId1583" Type="http://schemas.openxmlformats.org/officeDocument/2006/relationships/oleObject" Target="embeddings/oleObject769.bin"/><Relationship Id="rId2122" Type="http://schemas.openxmlformats.org/officeDocument/2006/relationships/image" Target="media/image1037.wmf"/><Relationship Id="rId2427" Type="http://schemas.openxmlformats.org/officeDocument/2006/relationships/image" Target="media/image1189.wmf"/><Relationship Id="rId301" Type="http://schemas.openxmlformats.org/officeDocument/2006/relationships/image" Target="media/image139.wmf"/><Relationship Id="rId953" Type="http://schemas.openxmlformats.org/officeDocument/2006/relationships/oleObject" Target="embeddings/oleObject465.bin"/><Relationship Id="rId1029" Type="http://schemas.openxmlformats.org/officeDocument/2006/relationships/oleObject" Target="embeddings/oleObject503.bin"/><Relationship Id="rId1236" Type="http://schemas.openxmlformats.org/officeDocument/2006/relationships/image" Target="media/image626.emf"/><Relationship Id="rId1790" Type="http://schemas.openxmlformats.org/officeDocument/2006/relationships/oleObject" Target="embeddings/oleObject876.bin"/><Relationship Id="rId1888" Type="http://schemas.openxmlformats.org/officeDocument/2006/relationships/oleObject" Target="embeddings/oleObject925.bin"/><Relationship Id="rId2634" Type="http://schemas.openxmlformats.org/officeDocument/2006/relationships/oleObject" Target="embeddings/oleObject1297.bin"/><Relationship Id="rId2841" Type="http://schemas.openxmlformats.org/officeDocument/2006/relationships/oleObject" Target="embeddings/oleObject1400.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5.bin"/><Relationship Id="rId1443" Type="http://schemas.openxmlformats.org/officeDocument/2006/relationships/oleObject" Target="embeddings/oleObject694.bin"/><Relationship Id="rId1650" Type="http://schemas.openxmlformats.org/officeDocument/2006/relationships/image" Target="media/image802.wmf"/><Relationship Id="rId1748" Type="http://schemas.openxmlformats.org/officeDocument/2006/relationships/oleObject" Target="embeddings/oleObject855.bin"/><Relationship Id="rId2701" Type="http://schemas.openxmlformats.org/officeDocument/2006/relationships/image" Target="media/image1326.wmf"/><Relationship Id="rId1303" Type="http://schemas.openxmlformats.org/officeDocument/2006/relationships/image" Target="media/image641.emf"/><Relationship Id="rId1510" Type="http://schemas.openxmlformats.org/officeDocument/2006/relationships/oleObject" Target="embeddings/oleObject729.bin"/><Relationship Id="rId1955" Type="http://schemas.openxmlformats.org/officeDocument/2006/relationships/oleObject" Target="embeddings/oleObject958.bin"/><Relationship Id="rId1608" Type="http://schemas.openxmlformats.org/officeDocument/2006/relationships/image" Target="media/image783.emf"/><Relationship Id="rId1815" Type="http://schemas.openxmlformats.org/officeDocument/2006/relationships/image" Target="media/image884.wmf"/><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oleObject" Target="embeddings/oleObject1019.bin"/><Relationship Id="rId2284" Type="http://schemas.openxmlformats.org/officeDocument/2006/relationships/oleObject" Target="embeddings/oleObject1122.bin"/><Relationship Id="rId2491" Type="http://schemas.openxmlformats.org/officeDocument/2006/relationships/image" Target="media/image1221.wmf"/><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8.bin"/><Relationship Id="rId2144" Type="http://schemas.openxmlformats.org/officeDocument/2006/relationships/image" Target="media/image1048.wmf"/><Relationship Id="rId2351" Type="http://schemas.openxmlformats.org/officeDocument/2006/relationships/image" Target="media/image1151.wmf"/><Relationship Id="rId2589" Type="http://schemas.openxmlformats.org/officeDocument/2006/relationships/image" Target="media/image1270.wmf"/><Relationship Id="rId2796" Type="http://schemas.openxmlformats.org/officeDocument/2006/relationships/oleObject" Target="embeddings/oleObject1378.bin"/><Relationship Id="rId116" Type="http://schemas.openxmlformats.org/officeDocument/2006/relationships/oleObject" Target="embeddings/oleObject44.bin"/><Relationship Id="rId323" Type="http://schemas.openxmlformats.org/officeDocument/2006/relationships/image" Target="media/image150.emf"/><Relationship Id="rId530" Type="http://schemas.openxmlformats.org/officeDocument/2006/relationships/image" Target="media/image254.wmf"/><Relationship Id="rId768" Type="http://schemas.openxmlformats.org/officeDocument/2006/relationships/image" Target="media/image369.wmf"/><Relationship Id="rId975" Type="http://schemas.openxmlformats.org/officeDocument/2006/relationships/oleObject" Target="embeddings/oleObject476.bin"/><Relationship Id="rId1160" Type="http://schemas.openxmlformats.org/officeDocument/2006/relationships/image" Target="media/image568.wmf"/><Relationship Id="rId1398" Type="http://schemas.openxmlformats.org/officeDocument/2006/relationships/oleObject" Target="embeddings/oleObject668.bin"/><Relationship Id="rId2004" Type="http://schemas.openxmlformats.org/officeDocument/2006/relationships/image" Target="media/image978.wmf"/><Relationship Id="rId2211" Type="http://schemas.openxmlformats.org/officeDocument/2006/relationships/image" Target="media/image1081.wmf"/><Relationship Id="rId2449" Type="http://schemas.openxmlformats.org/officeDocument/2006/relationships/image" Target="media/image1200.wmf"/><Relationship Id="rId2656" Type="http://schemas.openxmlformats.org/officeDocument/2006/relationships/oleObject" Target="embeddings/oleObject1308.bin"/><Relationship Id="rId2863" Type="http://schemas.openxmlformats.org/officeDocument/2006/relationships/oleObject" Target="embeddings/oleObject1411.bin"/><Relationship Id="rId628" Type="http://schemas.openxmlformats.org/officeDocument/2006/relationships/image" Target="media/image303.wmf"/><Relationship Id="rId835" Type="http://schemas.openxmlformats.org/officeDocument/2006/relationships/oleObject" Target="embeddings/oleObject406.bin"/><Relationship Id="rId1258" Type="http://schemas.openxmlformats.org/officeDocument/2006/relationships/oleObject" Target="embeddings/oleObject598.bin"/><Relationship Id="rId1465" Type="http://schemas.openxmlformats.org/officeDocument/2006/relationships/image" Target="media/image717.emf"/><Relationship Id="rId1672" Type="http://schemas.openxmlformats.org/officeDocument/2006/relationships/image" Target="media/image813.wmf"/><Relationship Id="rId2309" Type="http://schemas.openxmlformats.org/officeDocument/2006/relationships/image" Target="media/image1130.wmf"/><Relationship Id="rId2516" Type="http://schemas.openxmlformats.org/officeDocument/2006/relationships/oleObject" Target="embeddings/oleObject1238.bin"/><Relationship Id="rId2723" Type="http://schemas.openxmlformats.org/officeDocument/2006/relationships/image" Target="media/image1337.wmf"/><Relationship Id="rId1020" Type="http://schemas.openxmlformats.org/officeDocument/2006/relationships/image" Target="media/image495.wmf"/><Relationship Id="rId1118" Type="http://schemas.openxmlformats.org/officeDocument/2006/relationships/oleObject" Target="embeddings/oleObject545.bin"/><Relationship Id="rId1325" Type="http://schemas.openxmlformats.org/officeDocument/2006/relationships/image" Target="media/image652.emf"/><Relationship Id="rId1532" Type="http://schemas.openxmlformats.org/officeDocument/2006/relationships/oleObject" Target="embeddings/oleObject740.bin"/><Relationship Id="rId1977" Type="http://schemas.openxmlformats.org/officeDocument/2006/relationships/oleObject" Target="embeddings/oleObject969.bin"/><Relationship Id="rId902" Type="http://schemas.openxmlformats.org/officeDocument/2006/relationships/image" Target="media/image436.wmf"/><Relationship Id="rId1837" Type="http://schemas.openxmlformats.org/officeDocument/2006/relationships/image" Target="media/image895.wmf"/><Relationship Id="rId31" Type="http://schemas.openxmlformats.org/officeDocument/2006/relationships/oleObject" Target="embeddings/oleObject2.bin"/><Relationship Id="rId2099" Type="http://schemas.openxmlformats.org/officeDocument/2006/relationships/oleObject" Target="embeddings/oleObject1030.bin"/><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image" Target="media/image928.wmf"/><Relationship Id="rId485" Type="http://schemas.openxmlformats.org/officeDocument/2006/relationships/image" Target="media/image231.wmf"/><Relationship Id="rId692" Type="http://schemas.openxmlformats.org/officeDocument/2006/relationships/oleObject" Target="embeddings/oleObject331.bin"/><Relationship Id="rId2166" Type="http://schemas.openxmlformats.org/officeDocument/2006/relationships/image" Target="media/image1059.wmf"/><Relationship Id="rId2373" Type="http://schemas.openxmlformats.org/officeDocument/2006/relationships/image" Target="media/image1162.wmf"/><Relationship Id="rId2580" Type="http://schemas.openxmlformats.org/officeDocument/2006/relationships/oleObject" Target="embeddings/oleObject1270.bin"/><Relationship Id="rId138" Type="http://schemas.openxmlformats.org/officeDocument/2006/relationships/oleObject" Target="embeddings/oleObject54.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7.bin"/><Relationship Id="rId1182" Type="http://schemas.openxmlformats.org/officeDocument/2006/relationships/oleObject" Target="embeddings/oleObject573.bin"/><Relationship Id="rId2026" Type="http://schemas.openxmlformats.org/officeDocument/2006/relationships/image" Target="media/image989.wmf"/><Relationship Id="rId2233" Type="http://schemas.openxmlformats.org/officeDocument/2006/relationships/image" Target="media/image1092.wmf"/><Relationship Id="rId2440" Type="http://schemas.openxmlformats.org/officeDocument/2006/relationships/oleObject" Target="embeddings/oleObject1200.bin"/><Relationship Id="rId2678" Type="http://schemas.openxmlformats.org/officeDocument/2006/relationships/oleObject" Target="embeddings/oleObject1319.bin"/><Relationship Id="rId2885" Type="http://schemas.openxmlformats.org/officeDocument/2006/relationships/oleObject" Target="embeddings/oleObject1422.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7.bin"/><Relationship Id="rId1042" Type="http://schemas.openxmlformats.org/officeDocument/2006/relationships/image" Target="media/image506.wmf"/><Relationship Id="rId1487" Type="http://schemas.openxmlformats.org/officeDocument/2006/relationships/image" Target="media/image728.emf"/><Relationship Id="rId1694" Type="http://schemas.openxmlformats.org/officeDocument/2006/relationships/image" Target="media/image824.wmf"/><Relationship Id="rId2300" Type="http://schemas.openxmlformats.org/officeDocument/2006/relationships/oleObject" Target="embeddings/oleObject1130.bin"/><Relationship Id="rId2538" Type="http://schemas.openxmlformats.org/officeDocument/2006/relationships/oleObject" Target="embeddings/oleObject1249.bin"/><Relationship Id="rId2745" Type="http://schemas.openxmlformats.org/officeDocument/2006/relationships/image" Target="media/image1348.emf"/><Relationship Id="rId717" Type="http://schemas.openxmlformats.org/officeDocument/2006/relationships/image" Target="media/image347.wmf"/><Relationship Id="rId924" Type="http://schemas.openxmlformats.org/officeDocument/2006/relationships/image" Target="media/image447.wmf"/><Relationship Id="rId1347" Type="http://schemas.openxmlformats.org/officeDocument/2006/relationships/image" Target="media/image663.emf"/><Relationship Id="rId1554" Type="http://schemas.openxmlformats.org/officeDocument/2006/relationships/image" Target="media/image761.emf"/><Relationship Id="rId1761" Type="http://schemas.openxmlformats.org/officeDocument/2006/relationships/image" Target="media/image857.wmf"/><Relationship Id="rId1999" Type="http://schemas.openxmlformats.org/officeDocument/2006/relationships/oleObject" Target="embeddings/oleObject980.bin"/><Relationship Id="rId2605" Type="http://schemas.openxmlformats.org/officeDocument/2006/relationships/image" Target="media/image1278.wmf"/><Relationship Id="rId2812" Type="http://schemas.openxmlformats.org/officeDocument/2006/relationships/oleObject" Target="embeddings/oleObject1386.bin"/><Relationship Id="rId53" Type="http://schemas.openxmlformats.org/officeDocument/2006/relationships/image" Target="media/image15.wmf"/><Relationship Id="rId1207" Type="http://schemas.openxmlformats.org/officeDocument/2006/relationships/image" Target="media/image591.wmf"/><Relationship Id="rId1414" Type="http://schemas.openxmlformats.org/officeDocument/2006/relationships/oleObject" Target="embeddings/oleObject676.bin"/><Relationship Id="rId1621" Type="http://schemas.openxmlformats.org/officeDocument/2006/relationships/oleObject" Target="embeddings/oleObject790.bin"/><Relationship Id="rId1859" Type="http://schemas.openxmlformats.org/officeDocument/2006/relationships/image" Target="media/image906.wmf"/><Relationship Id="rId1719" Type="http://schemas.openxmlformats.org/officeDocument/2006/relationships/image" Target="media/image836.emf"/><Relationship Id="rId1926" Type="http://schemas.openxmlformats.org/officeDocument/2006/relationships/image" Target="media/image939.wmf"/><Relationship Id="rId2090" Type="http://schemas.openxmlformats.org/officeDocument/2006/relationships/image" Target="media/image1021.wmf"/><Relationship Id="rId2188" Type="http://schemas.openxmlformats.org/officeDocument/2006/relationships/image" Target="media/image1070.wmf"/><Relationship Id="rId2395" Type="http://schemas.openxmlformats.org/officeDocument/2006/relationships/image" Target="media/image1173.wmf"/><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image" Target="media/image1000.wmf"/><Relationship Id="rId2255" Type="http://schemas.openxmlformats.org/officeDocument/2006/relationships/image" Target="media/image1103.wmf"/><Relationship Id="rId227" Type="http://schemas.openxmlformats.org/officeDocument/2006/relationships/image" Target="media/image102.wmf"/><Relationship Id="rId781" Type="http://schemas.openxmlformats.org/officeDocument/2006/relationships/oleObject" Target="embeddings/oleObject379.bin"/><Relationship Id="rId879" Type="http://schemas.openxmlformats.org/officeDocument/2006/relationships/oleObject" Target="embeddings/oleObject428.bin"/><Relationship Id="rId2462" Type="http://schemas.openxmlformats.org/officeDocument/2006/relationships/oleObject" Target="embeddings/oleObject1211.bin"/><Relationship Id="rId2767" Type="http://schemas.openxmlformats.org/officeDocument/2006/relationships/image" Target="media/image1359.wmf"/><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8.bin"/><Relationship Id="rId1064" Type="http://schemas.openxmlformats.org/officeDocument/2006/relationships/image" Target="media/image522.emf"/><Relationship Id="rId1271" Type="http://schemas.openxmlformats.org/officeDocument/2006/relationships/image" Target="media/image623.wmf"/><Relationship Id="rId1369" Type="http://schemas.openxmlformats.org/officeDocument/2006/relationships/image" Target="media/image674.emf"/><Relationship Id="rId1576" Type="http://schemas.openxmlformats.org/officeDocument/2006/relationships/oleObject" Target="embeddings/oleObject764.bin"/><Relationship Id="rId2115" Type="http://schemas.openxmlformats.org/officeDocument/2006/relationships/oleObject" Target="embeddings/oleObject1038.bin"/><Relationship Id="rId2322" Type="http://schemas.openxmlformats.org/officeDocument/2006/relationships/oleObject" Target="embeddings/oleObject1141.bin"/><Relationship Id="rId501" Type="http://schemas.openxmlformats.org/officeDocument/2006/relationships/oleObject" Target="embeddings/oleObject235.bin"/><Relationship Id="rId946" Type="http://schemas.openxmlformats.org/officeDocument/2006/relationships/image" Target="media/image458.wmf"/><Relationship Id="rId1131" Type="http://schemas.openxmlformats.org/officeDocument/2006/relationships/image" Target="media/image553.wmf"/><Relationship Id="rId1229" Type="http://schemas.openxmlformats.org/officeDocument/2006/relationships/image" Target="media/image602.wmf"/><Relationship Id="rId1783" Type="http://schemas.openxmlformats.org/officeDocument/2006/relationships/image" Target="media/image868.wmf"/><Relationship Id="rId1990" Type="http://schemas.openxmlformats.org/officeDocument/2006/relationships/image" Target="media/image971.wmf"/><Relationship Id="rId2627" Type="http://schemas.openxmlformats.org/officeDocument/2006/relationships/image" Target="media/image1289.wmf"/><Relationship Id="rId2834" Type="http://schemas.openxmlformats.org/officeDocument/2006/relationships/image" Target="media/image1392.wmf"/><Relationship Id="rId75" Type="http://schemas.openxmlformats.org/officeDocument/2006/relationships/image" Target="media/image26.wmf"/><Relationship Id="rId806" Type="http://schemas.openxmlformats.org/officeDocument/2006/relationships/image" Target="media/image388.wmf"/><Relationship Id="rId1436" Type="http://schemas.openxmlformats.org/officeDocument/2006/relationships/oleObject" Target="embeddings/oleObject688.bin"/><Relationship Id="rId1643" Type="http://schemas.openxmlformats.org/officeDocument/2006/relationships/oleObject" Target="embeddings/oleObject803.bin"/><Relationship Id="rId1850" Type="http://schemas.openxmlformats.org/officeDocument/2006/relationships/oleObject" Target="embeddings/oleObject906.bin"/><Relationship Id="rId2901" Type="http://schemas.openxmlformats.org/officeDocument/2006/relationships/oleObject" Target="embeddings/oleObject1430.bin"/><Relationship Id="rId1503" Type="http://schemas.openxmlformats.org/officeDocument/2006/relationships/image" Target="media/image736.emf"/><Relationship Id="rId1710" Type="http://schemas.openxmlformats.org/officeDocument/2006/relationships/oleObject" Target="embeddings/oleObject836.bin"/><Relationship Id="rId1948" Type="http://schemas.openxmlformats.org/officeDocument/2006/relationships/image" Target="media/image950.wmf"/><Relationship Id="rId291" Type="http://schemas.openxmlformats.org/officeDocument/2006/relationships/image" Target="media/image134.wmf"/><Relationship Id="rId1808" Type="http://schemas.openxmlformats.org/officeDocument/2006/relationships/oleObject" Target="embeddings/oleObject885.bin"/><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14.wmf"/><Relationship Id="rId2484" Type="http://schemas.openxmlformats.org/officeDocument/2006/relationships/oleObject" Target="embeddings/oleObject1222.bin"/><Relationship Id="rId2691" Type="http://schemas.openxmlformats.org/officeDocument/2006/relationships/image" Target="media/image1321.wmf"/><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0.wmf"/><Relationship Id="rId1086" Type="http://schemas.openxmlformats.org/officeDocument/2006/relationships/image" Target="media/image535.wmf"/><Relationship Id="rId1293" Type="http://schemas.openxmlformats.org/officeDocument/2006/relationships/image" Target="media/image634.wmf"/><Relationship Id="rId2137" Type="http://schemas.openxmlformats.org/officeDocument/2006/relationships/oleObject" Target="embeddings/oleObject1049.bin"/><Relationship Id="rId2344" Type="http://schemas.openxmlformats.org/officeDocument/2006/relationships/oleObject" Target="embeddings/oleObject1152.bin"/><Relationship Id="rId2551" Type="http://schemas.openxmlformats.org/officeDocument/2006/relationships/image" Target="media/image1251.wmf"/><Relationship Id="rId2789" Type="http://schemas.openxmlformats.org/officeDocument/2006/relationships/image" Target="media/image1370.wmf"/><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69.wmf"/><Relationship Id="rId1153" Type="http://schemas.openxmlformats.org/officeDocument/2006/relationships/oleObject" Target="embeddings/oleObject562.bin"/><Relationship Id="rId1598" Type="http://schemas.openxmlformats.org/officeDocument/2006/relationships/image" Target="media/image779.emf"/><Relationship Id="rId2204" Type="http://schemas.openxmlformats.org/officeDocument/2006/relationships/oleObject" Target="embeddings/oleObject1082.bin"/><Relationship Id="rId2649" Type="http://schemas.openxmlformats.org/officeDocument/2006/relationships/image" Target="media/image1300.wmf"/><Relationship Id="rId2856" Type="http://schemas.openxmlformats.org/officeDocument/2006/relationships/image" Target="media/image1403.wmf"/><Relationship Id="rId97" Type="http://schemas.openxmlformats.org/officeDocument/2006/relationships/image" Target="media/image37.wmf"/><Relationship Id="rId730" Type="http://schemas.openxmlformats.org/officeDocument/2006/relationships/oleObject" Target="embeddings/oleObject350.bin"/><Relationship Id="rId828" Type="http://schemas.openxmlformats.org/officeDocument/2006/relationships/image" Target="media/image399.wmf"/><Relationship Id="rId1013" Type="http://schemas.openxmlformats.org/officeDocument/2006/relationships/oleObject" Target="embeddings/oleObject495.bin"/><Relationship Id="rId1360" Type="http://schemas.openxmlformats.org/officeDocument/2006/relationships/oleObject" Target="embeddings/oleObject649.bin"/><Relationship Id="rId1458" Type="http://schemas.openxmlformats.org/officeDocument/2006/relationships/oleObject" Target="embeddings/oleObject703.bin"/><Relationship Id="rId1665" Type="http://schemas.openxmlformats.org/officeDocument/2006/relationships/oleObject" Target="embeddings/oleObject814.bin"/><Relationship Id="rId1872" Type="http://schemas.openxmlformats.org/officeDocument/2006/relationships/oleObject" Target="embeddings/oleObject917.bin"/><Relationship Id="rId2411" Type="http://schemas.openxmlformats.org/officeDocument/2006/relationships/image" Target="media/image1181.wmf"/><Relationship Id="rId2509" Type="http://schemas.openxmlformats.org/officeDocument/2006/relationships/image" Target="media/image1230.wmf"/><Relationship Id="rId2716" Type="http://schemas.openxmlformats.org/officeDocument/2006/relationships/oleObject" Target="embeddings/oleObject1338.bin"/><Relationship Id="rId1220" Type="http://schemas.openxmlformats.org/officeDocument/2006/relationships/oleObject" Target="embeddings/oleObject585.bin"/><Relationship Id="rId1318" Type="http://schemas.openxmlformats.org/officeDocument/2006/relationships/oleObject" Target="embeddings/oleObject628.bin"/><Relationship Id="rId1525" Type="http://schemas.openxmlformats.org/officeDocument/2006/relationships/image" Target="media/image747.emf"/><Relationship Id="rId1732" Type="http://schemas.openxmlformats.org/officeDocument/2006/relationships/oleObject" Target="embeddings/oleObject847.bin"/><Relationship Id="rId24" Type="http://schemas.openxmlformats.org/officeDocument/2006/relationships/hyperlink" Target="http://febiodoc.sci.utah.edu/doxygen/" TargetMode="External"/><Relationship Id="rId2299" Type="http://schemas.openxmlformats.org/officeDocument/2006/relationships/image" Target="media/image1125.wmf"/><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oleObject" Target="embeddings/oleObject1011.bin"/><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1.emf"/><Relationship Id="rId2159" Type="http://schemas.openxmlformats.org/officeDocument/2006/relationships/oleObject" Target="embeddings/oleObject1060.bin"/><Relationship Id="rId2366" Type="http://schemas.openxmlformats.org/officeDocument/2006/relationships/oleObject" Target="embeddings/oleObject1163.bin"/><Relationship Id="rId2573" Type="http://schemas.openxmlformats.org/officeDocument/2006/relationships/image" Target="media/image1262.wmf"/><Relationship Id="rId2780" Type="http://schemas.openxmlformats.org/officeDocument/2006/relationships/oleObject" Target="embeddings/oleObject1370.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1.wmf"/><Relationship Id="rId1175" Type="http://schemas.openxmlformats.org/officeDocument/2006/relationships/image" Target="media/image575.wmf"/><Relationship Id="rId1382" Type="http://schemas.openxmlformats.org/officeDocument/2006/relationships/oleObject" Target="embeddings/oleObject660.bin"/><Relationship Id="rId2019" Type="http://schemas.openxmlformats.org/officeDocument/2006/relationships/oleObject" Target="embeddings/oleObject990.bin"/><Relationship Id="rId2226" Type="http://schemas.openxmlformats.org/officeDocument/2006/relationships/oleObject" Target="embeddings/oleObject1093.bin"/><Relationship Id="rId2433" Type="http://schemas.openxmlformats.org/officeDocument/2006/relationships/image" Target="media/image1192.wmf"/><Relationship Id="rId2640" Type="http://schemas.openxmlformats.org/officeDocument/2006/relationships/oleObject" Target="embeddings/oleObject1300.bin"/><Relationship Id="rId2878" Type="http://schemas.openxmlformats.org/officeDocument/2006/relationships/image" Target="media/image1414.wmf"/><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6.bin"/><Relationship Id="rId1242" Type="http://schemas.openxmlformats.org/officeDocument/2006/relationships/image" Target="media/image609.emf"/><Relationship Id="rId1687" Type="http://schemas.openxmlformats.org/officeDocument/2006/relationships/oleObject" Target="embeddings/oleObject825.bin"/><Relationship Id="rId1894" Type="http://schemas.openxmlformats.org/officeDocument/2006/relationships/oleObject" Target="embeddings/oleObject928.bin"/><Relationship Id="rId2500" Type="http://schemas.openxmlformats.org/officeDocument/2006/relationships/oleObject" Target="embeddings/oleObject1230.bin"/><Relationship Id="rId2738" Type="http://schemas.openxmlformats.org/officeDocument/2006/relationships/oleObject" Target="embeddings/oleObject1349.bin"/><Relationship Id="rId917" Type="http://schemas.openxmlformats.org/officeDocument/2006/relationships/oleObject" Target="embeddings/oleObject447.bin"/><Relationship Id="rId1102" Type="http://schemas.openxmlformats.org/officeDocument/2006/relationships/image" Target="media/image543.wmf"/><Relationship Id="rId1547" Type="http://schemas.openxmlformats.org/officeDocument/2006/relationships/oleObject" Target="embeddings/oleObject748.bin"/><Relationship Id="rId1754" Type="http://schemas.openxmlformats.org/officeDocument/2006/relationships/oleObject" Target="embeddings/oleObject858.bin"/><Relationship Id="rId1961" Type="http://schemas.openxmlformats.org/officeDocument/2006/relationships/oleObject" Target="embeddings/oleObject961.bin"/><Relationship Id="rId2805" Type="http://schemas.openxmlformats.org/officeDocument/2006/relationships/image" Target="media/image1378.wmf"/><Relationship Id="rId46" Type="http://schemas.openxmlformats.org/officeDocument/2006/relationships/image" Target="media/image12.wmf"/><Relationship Id="rId1407" Type="http://schemas.openxmlformats.org/officeDocument/2006/relationships/image" Target="media/image693.emf"/><Relationship Id="rId1614" Type="http://schemas.openxmlformats.org/officeDocument/2006/relationships/oleObject" Target="embeddings/oleObject787.bin"/><Relationship Id="rId1821" Type="http://schemas.openxmlformats.org/officeDocument/2006/relationships/image" Target="media/image887.wmf"/><Relationship Id="rId195" Type="http://schemas.openxmlformats.org/officeDocument/2006/relationships/image" Target="media/image86.wmf"/><Relationship Id="rId1919" Type="http://schemas.openxmlformats.org/officeDocument/2006/relationships/oleObject" Target="embeddings/oleObject940.bin"/><Relationship Id="rId2083" Type="http://schemas.openxmlformats.org/officeDocument/2006/relationships/oleObject" Target="embeddings/oleObject1022.bin"/><Relationship Id="rId2290" Type="http://schemas.openxmlformats.org/officeDocument/2006/relationships/oleObject" Target="embeddings/oleObject1125.bin"/><Relationship Id="rId2388" Type="http://schemas.openxmlformats.org/officeDocument/2006/relationships/oleObject" Target="embeddings/oleObject1174.bin"/><Relationship Id="rId2595" Type="http://schemas.openxmlformats.org/officeDocument/2006/relationships/image" Target="media/image1273.wmf"/><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image" Target="media/image586.wmf"/><Relationship Id="rId2150" Type="http://schemas.openxmlformats.org/officeDocument/2006/relationships/image" Target="media/image1051.wmf"/><Relationship Id="rId2248" Type="http://schemas.openxmlformats.org/officeDocument/2006/relationships/oleObject" Target="embeddings/oleObject1104.bin"/><Relationship Id="rId122" Type="http://schemas.openxmlformats.org/officeDocument/2006/relationships/oleObject" Target="embeddings/oleObject47.bin"/><Relationship Id="rId774" Type="http://schemas.openxmlformats.org/officeDocument/2006/relationships/image" Target="media/image372.wmf"/><Relationship Id="rId981" Type="http://schemas.openxmlformats.org/officeDocument/2006/relationships/oleObject" Target="embeddings/oleObject479.bin"/><Relationship Id="rId1057" Type="http://schemas.openxmlformats.org/officeDocument/2006/relationships/image" Target="media/image515.emf"/><Relationship Id="rId2010" Type="http://schemas.openxmlformats.org/officeDocument/2006/relationships/image" Target="media/image981.wmf"/><Relationship Id="rId2455" Type="http://schemas.openxmlformats.org/officeDocument/2006/relationships/image" Target="media/image1203.wmf"/><Relationship Id="rId2662" Type="http://schemas.openxmlformats.org/officeDocument/2006/relationships/oleObject" Target="embeddings/oleObject1311.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9.bin"/><Relationship Id="rId1264" Type="http://schemas.openxmlformats.org/officeDocument/2006/relationships/oleObject" Target="embeddings/oleObject601.bin"/><Relationship Id="rId1471" Type="http://schemas.openxmlformats.org/officeDocument/2006/relationships/image" Target="media/image720.emf"/><Relationship Id="rId1569" Type="http://schemas.openxmlformats.org/officeDocument/2006/relationships/image" Target="media/image767.emf"/><Relationship Id="rId2108" Type="http://schemas.openxmlformats.org/officeDocument/2006/relationships/image" Target="media/image1030.wmf"/><Relationship Id="rId2315" Type="http://schemas.openxmlformats.org/officeDocument/2006/relationships/image" Target="media/image1133.wmf"/><Relationship Id="rId2522" Type="http://schemas.openxmlformats.org/officeDocument/2006/relationships/oleObject" Target="embeddings/oleObject1241.bin"/><Relationship Id="rId701" Type="http://schemas.openxmlformats.org/officeDocument/2006/relationships/image" Target="media/image339.wmf"/><Relationship Id="rId939" Type="http://schemas.openxmlformats.org/officeDocument/2006/relationships/oleObject" Target="embeddings/oleObject458.bin"/><Relationship Id="rId1124" Type="http://schemas.openxmlformats.org/officeDocument/2006/relationships/oleObject" Target="embeddings/oleObject548.bin"/><Relationship Id="rId1331" Type="http://schemas.openxmlformats.org/officeDocument/2006/relationships/image" Target="media/image655.emf"/><Relationship Id="rId1776" Type="http://schemas.openxmlformats.org/officeDocument/2006/relationships/oleObject" Target="embeddings/oleObject869.bin"/><Relationship Id="rId1983" Type="http://schemas.openxmlformats.org/officeDocument/2006/relationships/oleObject" Target="embeddings/oleObject972.bin"/><Relationship Id="rId2827" Type="http://schemas.openxmlformats.org/officeDocument/2006/relationships/oleObject" Target="embeddings/oleObject1393.bin"/><Relationship Id="rId68" Type="http://schemas.openxmlformats.org/officeDocument/2006/relationships/oleObject" Target="embeddings/oleObject20.bin"/><Relationship Id="rId1429" Type="http://schemas.openxmlformats.org/officeDocument/2006/relationships/image" Target="media/image704.emf"/><Relationship Id="rId1636" Type="http://schemas.openxmlformats.org/officeDocument/2006/relationships/image" Target="media/image797.emf"/><Relationship Id="rId1843" Type="http://schemas.openxmlformats.org/officeDocument/2006/relationships/image" Target="media/image898.wmf"/><Relationship Id="rId1703" Type="http://schemas.openxmlformats.org/officeDocument/2006/relationships/oleObject" Target="embeddings/oleObject833.bin"/><Relationship Id="rId1910" Type="http://schemas.openxmlformats.org/officeDocument/2006/relationships/image" Target="media/image931.wmf"/><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image" Target="media/image1062.wmf"/><Relationship Id="rId144" Type="http://schemas.openxmlformats.org/officeDocument/2006/relationships/oleObject" Target="embeddings/oleObject57.bin"/><Relationship Id="rId589" Type="http://schemas.openxmlformats.org/officeDocument/2006/relationships/oleObject" Target="embeddings/oleObject279.bin"/><Relationship Id="rId796" Type="http://schemas.openxmlformats.org/officeDocument/2006/relationships/image" Target="media/image383.wmf"/><Relationship Id="rId2477" Type="http://schemas.openxmlformats.org/officeDocument/2006/relationships/image" Target="media/image1214.wmf"/><Relationship Id="rId2684" Type="http://schemas.openxmlformats.org/officeDocument/2006/relationships/oleObject" Target="embeddings/oleObject1322.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20.bin"/><Relationship Id="rId1079" Type="http://schemas.openxmlformats.org/officeDocument/2006/relationships/oleObject" Target="embeddings/oleObject521.bin"/><Relationship Id="rId1286" Type="http://schemas.openxmlformats.org/officeDocument/2006/relationships/oleObject" Target="embeddings/oleObject612.bin"/><Relationship Id="rId1493" Type="http://schemas.openxmlformats.org/officeDocument/2006/relationships/image" Target="media/image731.emf"/><Relationship Id="rId2032" Type="http://schemas.openxmlformats.org/officeDocument/2006/relationships/image" Target="media/image992.wmf"/><Relationship Id="rId2337" Type="http://schemas.openxmlformats.org/officeDocument/2006/relationships/image" Target="media/image1144.wmf"/><Relationship Id="rId2544" Type="http://schemas.openxmlformats.org/officeDocument/2006/relationships/oleObject" Target="embeddings/oleObject1252.bin"/><Relationship Id="rId2891" Type="http://schemas.openxmlformats.org/officeDocument/2006/relationships/oleObject" Target="embeddings/oleObject1425.bin"/><Relationship Id="rId211" Type="http://schemas.openxmlformats.org/officeDocument/2006/relationships/image" Target="media/image94.wmf"/><Relationship Id="rId309" Type="http://schemas.openxmlformats.org/officeDocument/2006/relationships/image" Target="media/image143.emf"/><Relationship Id="rId516" Type="http://schemas.openxmlformats.org/officeDocument/2006/relationships/image" Target="media/image247.wmf"/><Relationship Id="rId1146" Type="http://schemas.openxmlformats.org/officeDocument/2006/relationships/oleObject" Target="embeddings/oleObject559.bin"/><Relationship Id="rId1798" Type="http://schemas.openxmlformats.org/officeDocument/2006/relationships/oleObject" Target="embeddings/oleObject880.bin"/><Relationship Id="rId2751" Type="http://schemas.openxmlformats.org/officeDocument/2006/relationships/image" Target="media/image1351.wmf"/><Relationship Id="rId2849" Type="http://schemas.openxmlformats.org/officeDocument/2006/relationships/oleObject" Target="embeddings/oleObject1404.bin"/><Relationship Id="rId723" Type="http://schemas.openxmlformats.org/officeDocument/2006/relationships/image" Target="media/image350.wmf"/><Relationship Id="rId930" Type="http://schemas.openxmlformats.org/officeDocument/2006/relationships/image" Target="media/image450.wmf"/><Relationship Id="rId1006" Type="http://schemas.openxmlformats.org/officeDocument/2006/relationships/image" Target="media/image488.wmf"/><Relationship Id="rId1353" Type="http://schemas.openxmlformats.org/officeDocument/2006/relationships/image" Target="media/image666.emf"/><Relationship Id="rId1560" Type="http://schemas.openxmlformats.org/officeDocument/2006/relationships/image" Target="media/image764.emf"/><Relationship Id="rId1658" Type="http://schemas.openxmlformats.org/officeDocument/2006/relationships/image" Target="media/image806.wmf"/><Relationship Id="rId1865" Type="http://schemas.openxmlformats.org/officeDocument/2006/relationships/image" Target="media/image909.wmf"/><Relationship Id="rId2404" Type="http://schemas.openxmlformats.org/officeDocument/2006/relationships/oleObject" Target="embeddings/oleObject1182.bin"/><Relationship Id="rId2611" Type="http://schemas.openxmlformats.org/officeDocument/2006/relationships/image" Target="media/image1281.wmf"/><Relationship Id="rId2709" Type="http://schemas.openxmlformats.org/officeDocument/2006/relationships/image" Target="media/image1330.wmf"/><Relationship Id="rId1213" Type="http://schemas.openxmlformats.org/officeDocument/2006/relationships/image" Target="media/image594.wmf"/><Relationship Id="rId1420" Type="http://schemas.openxmlformats.org/officeDocument/2006/relationships/oleObject" Target="embeddings/oleObject679.bin"/><Relationship Id="rId1518" Type="http://schemas.openxmlformats.org/officeDocument/2006/relationships/oleObject" Target="embeddings/oleObject733.bin"/><Relationship Id="rId1725" Type="http://schemas.openxmlformats.org/officeDocument/2006/relationships/image" Target="media/image839.emf"/><Relationship Id="rId1932" Type="http://schemas.openxmlformats.org/officeDocument/2006/relationships/image" Target="media/image942.wmf"/><Relationship Id="rId17" Type="http://schemas.openxmlformats.org/officeDocument/2006/relationships/header" Target="header1.xml"/><Relationship Id="rId2194" Type="http://schemas.openxmlformats.org/officeDocument/2006/relationships/image" Target="media/image1073.wmf"/><Relationship Id="rId166" Type="http://schemas.openxmlformats.org/officeDocument/2006/relationships/oleObject" Target="embeddings/oleObject68.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image" Target="media/image1003.wmf"/><Relationship Id="rId2261" Type="http://schemas.openxmlformats.org/officeDocument/2006/relationships/image" Target="media/image1106.wmf"/><Relationship Id="rId2499" Type="http://schemas.openxmlformats.org/officeDocument/2006/relationships/image" Target="media/image1225.wmf"/><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31.bin"/><Relationship Id="rId1070" Type="http://schemas.openxmlformats.org/officeDocument/2006/relationships/image" Target="media/image527.wmf"/><Relationship Id="rId2121" Type="http://schemas.openxmlformats.org/officeDocument/2006/relationships/oleObject" Target="embeddings/oleObject1041.bin"/><Relationship Id="rId2359" Type="http://schemas.openxmlformats.org/officeDocument/2006/relationships/image" Target="media/image1155.wmf"/><Relationship Id="rId2566" Type="http://schemas.openxmlformats.org/officeDocument/2006/relationships/oleObject" Target="embeddings/oleObject1263.bin"/><Relationship Id="rId2773" Type="http://schemas.openxmlformats.org/officeDocument/2006/relationships/image" Target="media/image1362.wmf"/><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61.bin"/><Relationship Id="rId952" Type="http://schemas.openxmlformats.org/officeDocument/2006/relationships/image" Target="media/image461.wmf"/><Relationship Id="rId1168" Type="http://schemas.openxmlformats.org/officeDocument/2006/relationships/image" Target="media/image573.png"/><Relationship Id="rId1375" Type="http://schemas.openxmlformats.org/officeDocument/2006/relationships/image" Target="media/image677.emf"/><Relationship Id="rId1582" Type="http://schemas.openxmlformats.org/officeDocument/2006/relationships/oleObject" Target="embeddings/oleObject768.bin"/><Relationship Id="rId2219" Type="http://schemas.openxmlformats.org/officeDocument/2006/relationships/image" Target="media/image1085.wmf"/><Relationship Id="rId2426" Type="http://schemas.openxmlformats.org/officeDocument/2006/relationships/oleObject" Target="embeddings/oleObject1193.bin"/><Relationship Id="rId2633" Type="http://schemas.openxmlformats.org/officeDocument/2006/relationships/image" Target="media/image1292.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1.wmf"/><Relationship Id="rId1028" Type="http://schemas.openxmlformats.org/officeDocument/2006/relationships/image" Target="media/image499.wmf"/><Relationship Id="rId1235" Type="http://schemas.openxmlformats.org/officeDocument/2006/relationships/image" Target="media/image625.emf"/><Relationship Id="rId1442" Type="http://schemas.openxmlformats.org/officeDocument/2006/relationships/oleObject" Target="embeddings/oleObject693.bin"/><Relationship Id="rId1887" Type="http://schemas.openxmlformats.org/officeDocument/2006/relationships/image" Target="media/image920.wmf"/><Relationship Id="rId2840" Type="http://schemas.openxmlformats.org/officeDocument/2006/relationships/image" Target="media/image1395.wmf"/><Relationship Id="rId1302" Type="http://schemas.openxmlformats.org/officeDocument/2006/relationships/oleObject" Target="embeddings/oleObject620.bin"/><Relationship Id="rId1747" Type="http://schemas.openxmlformats.org/officeDocument/2006/relationships/image" Target="media/image850.wmf"/><Relationship Id="rId1954" Type="http://schemas.openxmlformats.org/officeDocument/2006/relationships/image" Target="media/image953.wmf"/><Relationship Id="rId2700" Type="http://schemas.openxmlformats.org/officeDocument/2006/relationships/oleObject" Target="embeddings/oleObject1330.bin"/><Relationship Id="rId39" Type="http://schemas.openxmlformats.org/officeDocument/2006/relationships/oleObject" Target="embeddings/oleObject6.bin"/><Relationship Id="rId1607" Type="http://schemas.openxmlformats.org/officeDocument/2006/relationships/oleObject" Target="embeddings/oleObject783.bin"/><Relationship Id="rId1814" Type="http://schemas.openxmlformats.org/officeDocument/2006/relationships/oleObject" Target="embeddings/oleObject888.bin"/><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image" Target="media/image1014.wmf"/><Relationship Id="rId2283" Type="http://schemas.openxmlformats.org/officeDocument/2006/relationships/image" Target="media/image1117.wmf"/><Relationship Id="rId2490" Type="http://schemas.openxmlformats.org/officeDocument/2006/relationships/oleObject" Target="embeddings/oleObject1225.bin"/><Relationship Id="rId2588" Type="http://schemas.openxmlformats.org/officeDocument/2006/relationships/oleObject" Target="embeddings/oleObject1274.bin"/><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8.wmf"/><Relationship Id="rId1397" Type="http://schemas.openxmlformats.org/officeDocument/2006/relationships/image" Target="media/image688.emf"/><Relationship Id="rId2143" Type="http://schemas.openxmlformats.org/officeDocument/2006/relationships/oleObject" Target="embeddings/oleObject1052.bin"/><Relationship Id="rId2350" Type="http://schemas.openxmlformats.org/officeDocument/2006/relationships/oleObject" Target="embeddings/oleObject1155.bin"/><Relationship Id="rId2795" Type="http://schemas.openxmlformats.org/officeDocument/2006/relationships/image" Target="media/image1373.wmf"/><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72.bin"/><Relationship Id="rId974" Type="http://schemas.openxmlformats.org/officeDocument/2006/relationships/image" Target="media/image472.wmf"/><Relationship Id="rId2003" Type="http://schemas.openxmlformats.org/officeDocument/2006/relationships/oleObject" Target="embeddings/oleObject982.bin"/><Relationship Id="rId2210" Type="http://schemas.openxmlformats.org/officeDocument/2006/relationships/oleObject" Target="embeddings/oleObject1085.bin"/><Relationship Id="rId2448" Type="http://schemas.openxmlformats.org/officeDocument/2006/relationships/oleObject" Target="embeddings/oleObject1204.bin"/><Relationship Id="rId2655" Type="http://schemas.openxmlformats.org/officeDocument/2006/relationships/image" Target="media/image1303.wmf"/><Relationship Id="rId2862" Type="http://schemas.openxmlformats.org/officeDocument/2006/relationships/image" Target="media/image1406.wmf"/><Relationship Id="rId627" Type="http://schemas.openxmlformats.org/officeDocument/2006/relationships/oleObject" Target="embeddings/oleObject298.bin"/><Relationship Id="rId834" Type="http://schemas.openxmlformats.org/officeDocument/2006/relationships/image" Target="media/image402.wmf"/><Relationship Id="rId1257" Type="http://schemas.openxmlformats.org/officeDocument/2006/relationships/image" Target="media/image616.wmf"/><Relationship Id="rId1464" Type="http://schemas.openxmlformats.org/officeDocument/2006/relationships/oleObject" Target="embeddings/oleObject706.bin"/><Relationship Id="rId1671" Type="http://schemas.openxmlformats.org/officeDocument/2006/relationships/oleObject" Target="embeddings/oleObject817.bin"/><Relationship Id="rId2308" Type="http://schemas.openxmlformats.org/officeDocument/2006/relationships/oleObject" Target="embeddings/oleObject1134.bin"/><Relationship Id="rId2515" Type="http://schemas.openxmlformats.org/officeDocument/2006/relationships/image" Target="media/image1233.wmf"/><Relationship Id="rId2722" Type="http://schemas.openxmlformats.org/officeDocument/2006/relationships/oleObject" Target="embeddings/oleObject1341.bin"/><Relationship Id="rId901" Type="http://schemas.openxmlformats.org/officeDocument/2006/relationships/oleObject" Target="embeddings/oleObject439.bin"/><Relationship Id="rId1117" Type="http://schemas.openxmlformats.org/officeDocument/2006/relationships/image" Target="media/image546.wmf"/><Relationship Id="rId1324" Type="http://schemas.openxmlformats.org/officeDocument/2006/relationships/oleObject" Target="embeddings/oleObject631.bin"/><Relationship Id="rId1531" Type="http://schemas.openxmlformats.org/officeDocument/2006/relationships/image" Target="media/image750.emf"/><Relationship Id="rId1769" Type="http://schemas.openxmlformats.org/officeDocument/2006/relationships/image" Target="media/image861.wmf"/><Relationship Id="rId1976" Type="http://schemas.openxmlformats.org/officeDocument/2006/relationships/image" Target="media/image964.wmf"/><Relationship Id="rId30" Type="http://schemas.openxmlformats.org/officeDocument/2006/relationships/image" Target="media/image4.wmf"/><Relationship Id="rId1629" Type="http://schemas.openxmlformats.org/officeDocument/2006/relationships/oleObject" Target="embeddings/oleObject794.bin"/><Relationship Id="rId1836" Type="http://schemas.openxmlformats.org/officeDocument/2006/relationships/oleObject" Target="embeddings/oleObject899.bin"/><Relationship Id="rId1903" Type="http://schemas.openxmlformats.org/officeDocument/2006/relationships/oleObject" Target="embeddings/oleObject932.bin"/><Relationship Id="rId2098" Type="http://schemas.openxmlformats.org/officeDocument/2006/relationships/image" Target="media/image1025.wmf"/><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oleObject" Target="embeddings/oleObject1063.bin"/><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83.bin"/><Relationship Id="rId996" Type="http://schemas.openxmlformats.org/officeDocument/2006/relationships/image" Target="media/image483.wmf"/><Relationship Id="rId2025" Type="http://schemas.openxmlformats.org/officeDocument/2006/relationships/oleObject" Target="embeddings/oleObject993.bin"/><Relationship Id="rId2372" Type="http://schemas.openxmlformats.org/officeDocument/2006/relationships/oleObject" Target="embeddings/oleObject1166.bin"/><Relationship Id="rId2677" Type="http://schemas.openxmlformats.org/officeDocument/2006/relationships/image" Target="media/image1314.wmf"/><Relationship Id="rId2884" Type="http://schemas.openxmlformats.org/officeDocument/2006/relationships/image" Target="media/image1417.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3.wmf"/><Relationship Id="rId1181" Type="http://schemas.openxmlformats.org/officeDocument/2006/relationships/image" Target="media/image578.wmf"/><Relationship Id="rId1279" Type="http://schemas.openxmlformats.org/officeDocument/2006/relationships/image" Target="media/image627.wmf"/><Relationship Id="rId1486" Type="http://schemas.openxmlformats.org/officeDocument/2006/relationships/oleObject" Target="embeddings/oleObject717.bin"/><Relationship Id="rId2232" Type="http://schemas.openxmlformats.org/officeDocument/2006/relationships/oleObject" Target="embeddings/oleObject1096.bin"/><Relationship Id="rId2537" Type="http://schemas.openxmlformats.org/officeDocument/2006/relationships/image" Target="media/image1244.wmf"/><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509.bin"/><Relationship Id="rId1139" Type="http://schemas.openxmlformats.org/officeDocument/2006/relationships/image" Target="media/image557.wmf"/><Relationship Id="rId1346" Type="http://schemas.openxmlformats.org/officeDocument/2006/relationships/oleObject" Target="embeddings/oleObject642.bin"/><Relationship Id="rId1693" Type="http://schemas.openxmlformats.org/officeDocument/2006/relationships/oleObject" Target="embeddings/oleObject828.bin"/><Relationship Id="rId1998" Type="http://schemas.openxmlformats.org/officeDocument/2006/relationships/image" Target="media/image975.wmf"/><Relationship Id="rId2744" Type="http://schemas.openxmlformats.org/officeDocument/2006/relationships/oleObject" Target="embeddings/oleObject1352.bin"/><Relationship Id="rId716" Type="http://schemas.openxmlformats.org/officeDocument/2006/relationships/oleObject" Target="embeddings/oleObject343.bin"/><Relationship Id="rId923" Type="http://schemas.openxmlformats.org/officeDocument/2006/relationships/oleObject" Target="embeddings/oleObject450.bin"/><Relationship Id="rId1553" Type="http://schemas.openxmlformats.org/officeDocument/2006/relationships/oleObject" Target="embeddings/oleObject751.bin"/><Relationship Id="rId1760" Type="http://schemas.openxmlformats.org/officeDocument/2006/relationships/oleObject" Target="embeddings/oleObject861.bin"/><Relationship Id="rId1858" Type="http://schemas.openxmlformats.org/officeDocument/2006/relationships/oleObject" Target="embeddings/oleObject910.bin"/><Relationship Id="rId2604" Type="http://schemas.openxmlformats.org/officeDocument/2006/relationships/oleObject" Target="embeddings/oleObject1282.bin"/><Relationship Id="rId2811" Type="http://schemas.openxmlformats.org/officeDocument/2006/relationships/image" Target="media/image1381.emf"/><Relationship Id="rId52" Type="http://schemas.openxmlformats.org/officeDocument/2006/relationships/oleObject" Target="embeddings/oleObject12.bin"/><Relationship Id="rId1206" Type="http://schemas.openxmlformats.org/officeDocument/2006/relationships/oleObject" Target="embeddings/oleObject580.bin"/><Relationship Id="rId1413" Type="http://schemas.openxmlformats.org/officeDocument/2006/relationships/image" Target="media/image696.emf"/><Relationship Id="rId1620" Type="http://schemas.openxmlformats.org/officeDocument/2006/relationships/image" Target="media/image789.emf"/><Relationship Id="rId1718" Type="http://schemas.openxmlformats.org/officeDocument/2006/relationships/oleObject" Target="embeddings/oleObject840.bin"/><Relationship Id="rId1925" Type="http://schemas.openxmlformats.org/officeDocument/2006/relationships/oleObject" Target="embeddings/oleObject943.bin"/><Relationship Id="rId299" Type="http://schemas.openxmlformats.org/officeDocument/2006/relationships/image" Target="media/image138.wmf"/><Relationship Id="rId2187" Type="http://schemas.openxmlformats.org/officeDocument/2006/relationships/oleObject" Target="embeddings/oleObject1074.bin"/><Relationship Id="rId2394" Type="http://schemas.openxmlformats.org/officeDocument/2006/relationships/oleObject" Target="embeddings/oleObject1177.bin"/><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5.wmf"/><Relationship Id="rId2047" Type="http://schemas.openxmlformats.org/officeDocument/2006/relationships/oleObject" Target="embeddings/oleObject1004.bin"/><Relationship Id="rId2254" Type="http://schemas.openxmlformats.org/officeDocument/2006/relationships/oleObject" Target="embeddings/oleObject1107.bin"/><Relationship Id="rId2461" Type="http://schemas.openxmlformats.org/officeDocument/2006/relationships/image" Target="media/image1206.wmf"/><Relationship Id="rId2699" Type="http://schemas.openxmlformats.org/officeDocument/2006/relationships/image" Target="media/image1325.wmf"/><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4.wmf"/><Relationship Id="rId1063" Type="http://schemas.openxmlformats.org/officeDocument/2006/relationships/image" Target="media/image521.emf"/><Relationship Id="rId1270" Type="http://schemas.openxmlformats.org/officeDocument/2006/relationships/oleObject" Target="embeddings/oleObject604.bin"/><Relationship Id="rId2114" Type="http://schemas.openxmlformats.org/officeDocument/2006/relationships/image" Target="media/image1033.wmf"/><Relationship Id="rId2559" Type="http://schemas.openxmlformats.org/officeDocument/2006/relationships/image" Target="media/image1255.wmf"/><Relationship Id="rId2766" Type="http://schemas.openxmlformats.org/officeDocument/2006/relationships/oleObject" Target="embeddings/oleObject1363.bin"/><Relationship Id="rId640" Type="http://schemas.openxmlformats.org/officeDocument/2006/relationships/image" Target="media/image309.wmf"/><Relationship Id="rId738" Type="http://schemas.openxmlformats.org/officeDocument/2006/relationships/oleObject" Target="embeddings/oleObject357.bin"/><Relationship Id="rId945" Type="http://schemas.openxmlformats.org/officeDocument/2006/relationships/oleObject" Target="embeddings/oleObject461.bin"/><Relationship Id="rId1368" Type="http://schemas.openxmlformats.org/officeDocument/2006/relationships/oleObject" Target="embeddings/oleObject653.bin"/><Relationship Id="rId1575" Type="http://schemas.openxmlformats.org/officeDocument/2006/relationships/image" Target="media/image770.emf"/><Relationship Id="rId1782" Type="http://schemas.openxmlformats.org/officeDocument/2006/relationships/oleObject" Target="embeddings/oleObject872.bin"/><Relationship Id="rId2321" Type="http://schemas.openxmlformats.org/officeDocument/2006/relationships/image" Target="media/image1136.wmf"/><Relationship Id="rId2419" Type="http://schemas.openxmlformats.org/officeDocument/2006/relationships/image" Target="media/image1185.wmf"/><Relationship Id="rId2626" Type="http://schemas.openxmlformats.org/officeDocument/2006/relationships/oleObject" Target="embeddings/oleObject1293.bin"/><Relationship Id="rId2833" Type="http://schemas.openxmlformats.org/officeDocument/2006/relationships/oleObject" Target="embeddings/oleObject1396.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91.bin"/><Relationship Id="rId1130" Type="http://schemas.openxmlformats.org/officeDocument/2006/relationships/oleObject" Target="embeddings/oleObject551.bin"/><Relationship Id="rId1228" Type="http://schemas.openxmlformats.org/officeDocument/2006/relationships/oleObject" Target="embeddings/oleObject589.bin"/><Relationship Id="rId1435" Type="http://schemas.openxmlformats.org/officeDocument/2006/relationships/oleObject" Target="embeddings/oleObject687.bin"/><Relationship Id="rId1642" Type="http://schemas.openxmlformats.org/officeDocument/2006/relationships/oleObject" Target="embeddings/oleObject802.bin"/><Relationship Id="rId1947" Type="http://schemas.openxmlformats.org/officeDocument/2006/relationships/oleObject" Target="embeddings/oleObject954.bin"/><Relationship Id="rId2900" Type="http://schemas.openxmlformats.org/officeDocument/2006/relationships/image" Target="media/image1425.wmf"/><Relationship Id="rId1502" Type="http://schemas.openxmlformats.org/officeDocument/2006/relationships/oleObject" Target="embeddings/oleObject725.bin"/><Relationship Id="rId1807" Type="http://schemas.openxmlformats.org/officeDocument/2006/relationships/image" Target="media/image880.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oleObject" Target="embeddings/oleObject1015.bin"/><Relationship Id="rId150" Type="http://schemas.openxmlformats.org/officeDocument/2006/relationships/oleObject" Target="embeddings/oleObject60.bin"/><Relationship Id="rId595" Type="http://schemas.openxmlformats.org/officeDocument/2006/relationships/oleObject" Target="embeddings/oleObject282.bin"/><Relationship Id="rId2276" Type="http://schemas.openxmlformats.org/officeDocument/2006/relationships/oleObject" Target="embeddings/oleObject1118.bin"/><Relationship Id="rId2483" Type="http://schemas.openxmlformats.org/officeDocument/2006/relationships/image" Target="media/image1217.wmf"/><Relationship Id="rId2690" Type="http://schemas.openxmlformats.org/officeDocument/2006/relationships/oleObject" Target="embeddings/oleObject1325.bin"/><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4.bin"/><Relationship Id="rId1292" Type="http://schemas.openxmlformats.org/officeDocument/2006/relationships/oleObject" Target="embeddings/oleObject615.bin"/><Relationship Id="rId2136" Type="http://schemas.openxmlformats.org/officeDocument/2006/relationships/image" Target="media/image1044.wmf"/><Relationship Id="rId2343" Type="http://schemas.openxmlformats.org/officeDocument/2006/relationships/image" Target="media/image1147.wmf"/><Relationship Id="rId2550" Type="http://schemas.openxmlformats.org/officeDocument/2006/relationships/oleObject" Target="embeddings/oleObject1255.bin"/><Relationship Id="rId2788" Type="http://schemas.openxmlformats.org/officeDocument/2006/relationships/oleObject" Target="embeddings/oleObject1374.bin"/><Relationship Id="rId108" Type="http://schemas.openxmlformats.org/officeDocument/2006/relationships/oleObject" Target="embeddings/oleObject40.bin"/><Relationship Id="rId315" Type="http://schemas.openxmlformats.org/officeDocument/2006/relationships/image" Target="media/image146.emf"/><Relationship Id="rId522" Type="http://schemas.openxmlformats.org/officeDocument/2006/relationships/image" Target="media/image250.wmf"/><Relationship Id="rId967" Type="http://schemas.openxmlformats.org/officeDocument/2006/relationships/oleObject" Target="embeddings/oleObject472.bin"/><Relationship Id="rId1152" Type="http://schemas.openxmlformats.org/officeDocument/2006/relationships/image" Target="media/image564.wmf"/><Relationship Id="rId1597" Type="http://schemas.openxmlformats.org/officeDocument/2006/relationships/oleObject" Target="embeddings/oleObject777.bin"/><Relationship Id="rId2203" Type="http://schemas.openxmlformats.org/officeDocument/2006/relationships/image" Target="media/image1077.wmf"/><Relationship Id="rId2410" Type="http://schemas.openxmlformats.org/officeDocument/2006/relationships/oleObject" Target="embeddings/oleObject1185.bin"/><Relationship Id="rId2648" Type="http://schemas.openxmlformats.org/officeDocument/2006/relationships/oleObject" Target="embeddings/oleObject1304.bin"/><Relationship Id="rId2855" Type="http://schemas.openxmlformats.org/officeDocument/2006/relationships/oleObject" Target="embeddings/oleObject1407.bin"/><Relationship Id="rId96" Type="http://schemas.openxmlformats.org/officeDocument/2006/relationships/oleObject" Target="embeddings/oleObject34.bin"/><Relationship Id="rId827" Type="http://schemas.openxmlformats.org/officeDocument/2006/relationships/oleObject" Target="embeddings/oleObject402.bin"/><Relationship Id="rId1012" Type="http://schemas.openxmlformats.org/officeDocument/2006/relationships/image" Target="media/image491.wmf"/><Relationship Id="rId1457" Type="http://schemas.openxmlformats.org/officeDocument/2006/relationships/image" Target="media/image713.emf"/><Relationship Id="rId1664" Type="http://schemas.openxmlformats.org/officeDocument/2006/relationships/image" Target="media/image809.wmf"/><Relationship Id="rId1871" Type="http://schemas.openxmlformats.org/officeDocument/2006/relationships/image" Target="media/image912.wmf"/><Relationship Id="rId2508" Type="http://schemas.openxmlformats.org/officeDocument/2006/relationships/oleObject" Target="embeddings/oleObject1234.bin"/><Relationship Id="rId2715" Type="http://schemas.openxmlformats.org/officeDocument/2006/relationships/image" Target="media/image1333.wmf"/><Relationship Id="rId1317" Type="http://schemas.openxmlformats.org/officeDocument/2006/relationships/image" Target="media/image648.emf"/><Relationship Id="rId1524" Type="http://schemas.openxmlformats.org/officeDocument/2006/relationships/oleObject" Target="embeddings/oleObject736.bin"/><Relationship Id="rId1731" Type="http://schemas.openxmlformats.org/officeDocument/2006/relationships/image" Target="media/image842.wmf"/><Relationship Id="rId1969" Type="http://schemas.openxmlformats.org/officeDocument/2006/relationships/oleObject" Target="embeddings/oleObject965.bin"/><Relationship Id="rId23" Type="http://schemas.openxmlformats.org/officeDocument/2006/relationships/hyperlink" Target="http://help.mrl.sci.utah.edu/help/index.jsp" TargetMode="External"/><Relationship Id="rId1829" Type="http://schemas.openxmlformats.org/officeDocument/2006/relationships/image" Target="media/image891.wmf"/><Relationship Id="rId2298" Type="http://schemas.openxmlformats.org/officeDocument/2006/relationships/oleObject" Target="embeddings/oleObject1129.bin"/><Relationship Id="rId172" Type="http://schemas.openxmlformats.org/officeDocument/2006/relationships/oleObject" Target="embeddings/oleObject71.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image" Target="media/image1006.wmf"/><Relationship Id="rId2158" Type="http://schemas.openxmlformats.org/officeDocument/2006/relationships/image" Target="media/image1055.wmf"/><Relationship Id="rId2365" Type="http://schemas.openxmlformats.org/officeDocument/2006/relationships/image" Target="media/image1158.wmf"/><Relationship Id="rId337" Type="http://schemas.openxmlformats.org/officeDocument/2006/relationships/image" Target="media/image157.wmf"/><Relationship Id="rId891" Type="http://schemas.openxmlformats.org/officeDocument/2006/relationships/oleObject" Target="embeddings/oleObject434.bin"/><Relationship Id="rId989" Type="http://schemas.openxmlformats.org/officeDocument/2006/relationships/oleObject" Target="embeddings/oleObject483.bin"/><Relationship Id="rId2018" Type="http://schemas.openxmlformats.org/officeDocument/2006/relationships/image" Target="media/image985.wmf"/><Relationship Id="rId2572" Type="http://schemas.openxmlformats.org/officeDocument/2006/relationships/oleObject" Target="embeddings/oleObject1266.bin"/><Relationship Id="rId2877" Type="http://schemas.openxmlformats.org/officeDocument/2006/relationships/oleObject" Target="embeddings/oleObject1418.bin"/><Relationship Id="rId544" Type="http://schemas.openxmlformats.org/officeDocument/2006/relationships/image" Target="media/image261.wmf"/><Relationship Id="rId751" Type="http://schemas.openxmlformats.org/officeDocument/2006/relationships/oleObject" Target="embeddings/oleObject364.bin"/><Relationship Id="rId849" Type="http://schemas.openxmlformats.org/officeDocument/2006/relationships/oleObject" Target="embeddings/oleObject413.bin"/><Relationship Id="rId1174" Type="http://schemas.openxmlformats.org/officeDocument/2006/relationships/oleObject" Target="embeddings/oleObject569.bin"/><Relationship Id="rId1381" Type="http://schemas.openxmlformats.org/officeDocument/2006/relationships/image" Target="media/image680.emf"/><Relationship Id="rId1479" Type="http://schemas.openxmlformats.org/officeDocument/2006/relationships/image" Target="media/image724.emf"/><Relationship Id="rId1686" Type="http://schemas.openxmlformats.org/officeDocument/2006/relationships/image" Target="media/image820.wmf"/><Relationship Id="rId2225" Type="http://schemas.openxmlformats.org/officeDocument/2006/relationships/image" Target="media/image1088.wmf"/><Relationship Id="rId2432" Type="http://schemas.openxmlformats.org/officeDocument/2006/relationships/oleObject" Target="embeddings/oleObject1196.bin"/><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2.wmf"/><Relationship Id="rId1241" Type="http://schemas.openxmlformats.org/officeDocument/2006/relationships/image" Target="media/image608.emf"/><Relationship Id="rId1339" Type="http://schemas.openxmlformats.org/officeDocument/2006/relationships/image" Target="media/image659.emf"/><Relationship Id="rId1893" Type="http://schemas.openxmlformats.org/officeDocument/2006/relationships/image" Target="media/image923.wmf"/><Relationship Id="rId2737" Type="http://schemas.openxmlformats.org/officeDocument/2006/relationships/image" Target="media/image1344.wmf"/><Relationship Id="rId709" Type="http://schemas.openxmlformats.org/officeDocument/2006/relationships/image" Target="media/image343.wmf"/><Relationship Id="rId916" Type="http://schemas.openxmlformats.org/officeDocument/2006/relationships/image" Target="media/image443.wmf"/><Relationship Id="rId1101" Type="http://schemas.openxmlformats.org/officeDocument/2006/relationships/oleObject" Target="embeddings/oleObject532.bin"/><Relationship Id="rId1546" Type="http://schemas.openxmlformats.org/officeDocument/2006/relationships/image" Target="media/image757.emf"/><Relationship Id="rId1753" Type="http://schemas.openxmlformats.org/officeDocument/2006/relationships/image" Target="media/image853.wmf"/><Relationship Id="rId1960" Type="http://schemas.openxmlformats.org/officeDocument/2006/relationships/image" Target="media/image956.wmf"/><Relationship Id="rId2804" Type="http://schemas.openxmlformats.org/officeDocument/2006/relationships/oleObject" Target="embeddings/oleObject1382.bin"/><Relationship Id="rId45" Type="http://schemas.openxmlformats.org/officeDocument/2006/relationships/oleObject" Target="embeddings/oleObject9.bin"/><Relationship Id="rId1406" Type="http://schemas.openxmlformats.org/officeDocument/2006/relationships/oleObject" Target="embeddings/oleObject672.bin"/><Relationship Id="rId1613" Type="http://schemas.openxmlformats.org/officeDocument/2006/relationships/image" Target="media/image785.emf"/><Relationship Id="rId1820" Type="http://schemas.openxmlformats.org/officeDocument/2006/relationships/oleObject" Target="embeddings/oleObject891.bin"/><Relationship Id="rId194" Type="http://schemas.openxmlformats.org/officeDocument/2006/relationships/oleObject" Target="embeddings/oleObject82.bin"/><Relationship Id="rId1918" Type="http://schemas.openxmlformats.org/officeDocument/2006/relationships/image" Target="media/image935.wmf"/><Relationship Id="rId2082" Type="http://schemas.openxmlformats.org/officeDocument/2006/relationships/image" Target="media/image1017.wmf"/><Relationship Id="rId261" Type="http://schemas.openxmlformats.org/officeDocument/2006/relationships/image" Target="media/image119.wmf"/><Relationship Id="rId499" Type="http://schemas.openxmlformats.org/officeDocument/2006/relationships/image" Target="media/image238.png"/><Relationship Id="rId2387" Type="http://schemas.openxmlformats.org/officeDocument/2006/relationships/image" Target="media/image1169.wmf"/><Relationship Id="rId2594" Type="http://schemas.openxmlformats.org/officeDocument/2006/relationships/oleObject" Target="embeddings/oleObject1277.bin"/><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5.bin"/><Relationship Id="rId1196" Type="http://schemas.openxmlformats.org/officeDocument/2006/relationships/oleObject" Target="embeddings/oleObject575.bin"/><Relationship Id="rId2247" Type="http://schemas.openxmlformats.org/officeDocument/2006/relationships/image" Target="media/image1099.wmf"/><Relationship Id="rId2454" Type="http://schemas.openxmlformats.org/officeDocument/2006/relationships/oleObject" Target="embeddings/oleObject1207.bin"/><Relationship Id="rId2899" Type="http://schemas.openxmlformats.org/officeDocument/2006/relationships/oleObject" Target="embeddings/oleObject1429.bin"/><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5.wmf"/><Relationship Id="rId1056" Type="http://schemas.openxmlformats.org/officeDocument/2006/relationships/image" Target="media/image514.emf"/><Relationship Id="rId1263" Type="http://schemas.openxmlformats.org/officeDocument/2006/relationships/image" Target="media/image619.wmf"/><Relationship Id="rId2107" Type="http://schemas.openxmlformats.org/officeDocument/2006/relationships/oleObject" Target="embeddings/oleObject1034.bin"/><Relationship Id="rId2314" Type="http://schemas.openxmlformats.org/officeDocument/2006/relationships/oleObject" Target="embeddings/oleObject1137.bin"/><Relationship Id="rId2661" Type="http://schemas.openxmlformats.org/officeDocument/2006/relationships/image" Target="media/image1306.wmf"/><Relationship Id="rId2759" Type="http://schemas.openxmlformats.org/officeDocument/2006/relationships/image" Target="media/image1355.wmf"/><Relationship Id="rId840" Type="http://schemas.openxmlformats.org/officeDocument/2006/relationships/image" Target="media/image405.wmf"/><Relationship Id="rId938" Type="http://schemas.openxmlformats.org/officeDocument/2006/relationships/image" Target="media/image454.wmf"/><Relationship Id="rId1470" Type="http://schemas.openxmlformats.org/officeDocument/2006/relationships/oleObject" Target="embeddings/oleObject709.bin"/><Relationship Id="rId1568" Type="http://schemas.openxmlformats.org/officeDocument/2006/relationships/oleObject" Target="embeddings/oleObject760.bin"/><Relationship Id="rId1775" Type="http://schemas.openxmlformats.org/officeDocument/2006/relationships/image" Target="media/image864.wmf"/><Relationship Id="rId2521" Type="http://schemas.openxmlformats.org/officeDocument/2006/relationships/image" Target="media/image1236.wmf"/><Relationship Id="rId2619" Type="http://schemas.openxmlformats.org/officeDocument/2006/relationships/image" Target="media/image1285.wmf"/><Relationship Id="rId2826" Type="http://schemas.openxmlformats.org/officeDocument/2006/relationships/image" Target="media/image1388.wmf"/><Relationship Id="rId67" Type="http://schemas.openxmlformats.org/officeDocument/2006/relationships/image" Target="media/image22.wmf"/><Relationship Id="rId700" Type="http://schemas.openxmlformats.org/officeDocument/2006/relationships/oleObject" Target="embeddings/oleObject335.bin"/><Relationship Id="rId1123" Type="http://schemas.openxmlformats.org/officeDocument/2006/relationships/image" Target="media/image549.wmf"/><Relationship Id="rId1330" Type="http://schemas.openxmlformats.org/officeDocument/2006/relationships/oleObject" Target="embeddings/oleObject634.bin"/><Relationship Id="rId1428" Type="http://schemas.openxmlformats.org/officeDocument/2006/relationships/oleObject" Target="embeddings/oleObject683.bin"/><Relationship Id="rId1635" Type="http://schemas.openxmlformats.org/officeDocument/2006/relationships/oleObject" Target="embeddings/oleObject797.bin"/><Relationship Id="rId1982" Type="http://schemas.openxmlformats.org/officeDocument/2006/relationships/image" Target="media/image967.wmf"/><Relationship Id="rId1842" Type="http://schemas.openxmlformats.org/officeDocument/2006/relationships/oleObject" Target="embeddings/oleObject902.bin"/><Relationship Id="rId1702" Type="http://schemas.openxmlformats.org/officeDocument/2006/relationships/image" Target="media/image828.wmf"/><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oleObject" Target="embeddings/oleObject1066.bin"/><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6.bin"/><Relationship Id="rId2031" Type="http://schemas.openxmlformats.org/officeDocument/2006/relationships/oleObject" Target="embeddings/oleObject996.bin"/><Relationship Id="rId2269" Type="http://schemas.openxmlformats.org/officeDocument/2006/relationships/image" Target="media/image1110.wmf"/><Relationship Id="rId2476" Type="http://schemas.openxmlformats.org/officeDocument/2006/relationships/oleObject" Target="embeddings/oleObject1218.bin"/><Relationship Id="rId2683" Type="http://schemas.openxmlformats.org/officeDocument/2006/relationships/image" Target="media/image1317.wmf"/><Relationship Id="rId2890" Type="http://schemas.openxmlformats.org/officeDocument/2006/relationships/image" Target="media/image1420.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16.wmf"/><Relationship Id="rId1078" Type="http://schemas.openxmlformats.org/officeDocument/2006/relationships/image" Target="media/image531.wmf"/><Relationship Id="rId1285" Type="http://schemas.openxmlformats.org/officeDocument/2006/relationships/image" Target="media/image630.wmf"/><Relationship Id="rId1492" Type="http://schemas.openxmlformats.org/officeDocument/2006/relationships/oleObject" Target="embeddings/oleObject720.bin"/><Relationship Id="rId2129" Type="http://schemas.openxmlformats.org/officeDocument/2006/relationships/oleObject" Target="embeddings/oleObject1045.bin"/><Relationship Id="rId2336" Type="http://schemas.openxmlformats.org/officeDocument/2006/relationships/oleObject" Target="embeddings/oleObject1148.bin"/><Relationship Id="rId2543" Type="http://schemas.openxmlformats.org/officeDocument/2006/relationships/image" Target="media/image1247.wmf"/><Relationship Id="rId2750" Type="http://schemas.openxmlformats.org/officeDocument/2006/relationships/oleObject" Target="embeddings/oleObject1355.bin"/><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oleObject" Target="embeddings/oleObject346.bin"/><Relationship Id="rId1145" Type="http://schemas.openxmlformats.org/officeDocument/2006/relationships/image" Target="media/image560.wmf"/><Relationship Id="rId1352" Type="http://schemas.openxmlformats.org/officeDocument/2006/relationships/oleObject" Target="embeddings/oleObject645.bin"/><Relationship Id="rId1797" Type="http://schemas.openxmlformats.org/officeDocument/2006/relationships/image" Target="media/image875.wmf"/><Relationship Id="rId2403" Type="http://schemas.openxmlformats.org/officeDocument/2006/relationships/image" Target="media/image1177.wmf"/><Relationship Id="rId2848" Type="http://schemas.openxmlformats.org/officeDocument/2006/relationships/image" Target="media/image1399.wmf"/><Relationship Id="rId89" Type="http://schemas.openxmlformats.org/officeDocument/2006/relationships/image" Target="media/image33.wmf"/><Relationship Id="rId1005" Type="http://schemas.openxmlformats.org/officeDocument/2006/relationships/oleObject" Target="embeddings/oleObject491.bin"/><Relationship Id="rId1212" Type="http://schemas.openxmlformats.org/officeDocument/2006/relationships/oleObject" Target="embeddings/oleObject583.bin"/><Relationship Id="rId1657" Type="http://schemas.openxmlformats.org/officeDocument/2006/relationships/oleObject" Target="embeddings/oleObject810.bin"/><Relationship Id="rId1864" Type="http://schemas.openxmlformats.org/officeDocument/2006/relationships/oleObject" Target="embeddings/oleObject913.bin"/><Relationship Id="rId2610" Type="http://schemas.openxmlformats.org/officeDocument/2006/relationships/oleObject" Target="embeddings/oleObject1285.bin"/><Relationship Id="rId2708" Type="http://schemas.openxmlformats.org/officeDocument/2006/relationships/oleObject" Target="embeddings/oleObject1334.bin"/><Relationship Id="rId1517" Type="http://schemas.openxmlformats.org/officeDocument/2006/relationships/image" Target="media/image743.emf"/><Relationship Id="rId1724" Type="http://schemas.openxmlformats.org/officeDocument/2006/relationships/oleObject" Target="embeddings/oleObject843.bin"/><Relationship Id="rId16" Type="http://schemas.openxmlformats.org/officeDocument/2006/relationships/image" Target="media/image2.jpeg"/><Relationship Id="rId1931" Type="http://schemas.openxmlformats.org/officeDocument/2006/relationships/oleObject" Target="embeddings/oleObject946.bin"/><Relationship Id="rId2193" Type="http://schemas.openxmlformats.org/officeDocument/2006/relationships/oleObject" Target="embeddings/oleObject1077.bin"/><Relationship Id="rId2498" Type="http://schemas.openxmlformats.org/officeDocument/2006/relationships/oleObject" Target="embeddings/oleObject1229.bin"/><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oleObject" Target="embeddings/oleObject1007.bin"/><Relationship Id="rId2260" Type="http://schemas.openxmlformats.org/officeDocument/2006/relationships/oleObject" Target="embeddings/oleObject1110.bin"/><Relationship Id="rId2358" Type="http://schemas.openxmlformats.org/officeDocument/2006/relationships/oleObject" Target="embeddings/oleObject1159.bin"/><Relationship Id="rId232" Type="http://schemas.openxmlformats.org/officeDocument/2006/relationships/oleObject" Target="embeddings/oleObject101.bin"/><Relationship Id="rId884" Type="http://schemas.openxmlformats.org/officeDocument/2006/relationships/image" Target="media/image427.wmf"/><Relationship Id="rId2120" Type="http://schemas.openxmlformats.org/officeDocument/2006/relationships/image" Target="media/image1036.wmf"/><Relationship Id="rId2565" Type="http://schemas.openxmlformats.org/officeDocument/2006/relationships/image" Target="media/image1258.wmf"/><Relationship Id="rId2772" Type="http://schemas.openxmlformats.org/officeDocument/2006/relationships/oleObject" Target="embeddings/oleObject1366.bin"/><Relationship Id="rId537" Type="http://schemas.openxmlformats.org/officeDocument/2006/relationships/oleObject" Target="embeddings/oleObject253.bin"/><Relationship Id="rId744" Type="http://schemas.openxmlformats.org/officeDocument/2006/relationships/image" Target="media/image357.wmf"/><Relationship Id="rId951" Type="http://schemas.openxmlformats.org/officeDocument/2006/relationships/oleObject" Target="embeddings/oleObject464.bin"/><Relationship Id="rId1167" Type="http://schemas.openxmlformats.org/officeDocument/2006/relationships/image" Target="media/image572.emf"/><Relationship Id="rId1374" Type="http://schemas.openxmlformats.org/officeDocument/2006/relationships/oleObject" Target="embeddings/oleObject656.bin"/><Relationship Id="rId1581" Type="http://schemas.openxmlformats.org/officeDocument/2006/relationships/image" Target="media/image772.emf"/><Relationship Id="rId1679" Type="http://schemas.openxmlformats.org/officeDocument/2006/relationships/oleObject" Target="embeddings/oleObject821.bin"/><Relationship Id="rId2218" Type="http://schemas.openxmlformats.org/officeDocument/2006/relationships/oleObject" Target="embeddings/oleObject1089.bin"/><Relationship Id="rId2425" Type="http://schemas.openxmlformats.org/officeDocument/2006/relationships/image" Target="media/image1188.wmf"/><Relationship Id="rId2632" Type="http://schemas.openxmlformats.org/officeDocument/2006/relationships/oleObject" Target="embeddings/oleObject1296.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4.bin"/><Relationship Id="rId1027" Type="http://schemas.openxmlformats.org/officeDocument/2006/relationships/oleObject" Target="embeddings/oleObject502.bin"/><Relationship Id="rId1234" Type="http://schemas.openxmlformats.org/officeDocument/2006/relationships/image" Target="media/image605.emf"/><Relationship Id="rId1441" Type="http://schemas.openxmlformats.org/officeDocument/2006/relationships/oleObject" Target="embeddings/oleObject692.bin"/><Relationship Id="rId1886" Type="http://schemas.openxmlformats.org/officeDocument/2006/relationships/oleObject" Target="embeddings/oleObject924.bin"/><Relationship Id="rId909" Type="http://schemas.openxmlformats.org/officeDocument/2006/relationships/oleObject" Target="embeddings/oleObject443.bin"/><Relationship Id="rId1301" Type="http://schemas.openxmlformats.org/officeDocument/2006/relationships/image" Target="media/image640.emf"/><Relationship Id="rId1539" Type="http://schemas.openxmlformats.org/officeDocument/2006/relationships/image" Target="media/image754.emf"/><Relationship Id="rId1746" Type="http://schemas.openxmlformats.org/officeDocument/2006/relationships/oleObject" Target="embeddings/oleObject854.bin"/><Relationship Id="rId1953" Type="http://schemas.openxmlformats.org/officeDocument/2006/relationships/oleObject" Target="embeddings/oleObject957.bin"/><Relationship Id="rId38" Type="http://schemas.openxmlformats.org/officeDocument/2006/relationships/image" Target="media/image8.wmf"/><Relationship Id="rId1606" Type="http://schemas.openxmlformats.org/officeDocument/2006/relationships/oleObject" Target="embeddings/oleObject782.bin"/><Relationship Id="rId1813" Type="http://schemas.openxmlformats.org/officeDocument/2006/relationships/image" Target="media/image883.wmf"/><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oleObject" Target="embeddings/oleObject1018.bin"/><Relationship Id="rId2282" Type="http://schemas.openxmlformats.org/officeDocument/2006/relationships/oleObject" Target="embeddings/oleObject1121.bin"/><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oleObject" Target="embeddings/oleObject527.bin"/><Relationship Id="rId2587" Type="http://schemas.openxmlformats.org/officeDocument/2006/relationships/image" Target="media/image1269.wmf"/><Relationship Id="rId2794" Type="http://schemas.openxmlformats.org/officeDocument/2006/relationships/oleObject" Target="embeddings/oleObject1377.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68.wmf"/><Relationship Id="rId1189" Type="http://schemas.openxmlformats.org/officeDocument/2006/relationships/image" Target="media/image584.emf"/><Relationship Id="rId1396" Type="http://schemas.openxmlformats.org/officeDocument/2006/relationships/oleObject" Target="embeddings/oleObject667.bin"/><Relationship Id="rId2142" Type="http://schemas.openxmlformats.org/officeDocument/2006/relationships/image" Target="media/image1047.wmf"/><Relationship Id="rId2447" Type="http://schemas.openxmlformats.org/officeDocument/2006/relationships/image" Target="media/image1199.wmf"/><Relationship Id="rId321" Type="http://schemas.openxmlformats.org/officeDocument/2006/relationships/image" Target="media/image149.e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5.bin"/><Relationship Id="rId1049" Type="http://schemas.openxmlformats.org/officeDocument/2006/relationships/oleObject" Target="embeddings/oleObject513.bin"/><Relationship Id="rId1256" Type="http://schemas.openxmlformats.org/officeDocument/2006/relationships/oleObject" Target="embeddings/oleObject597.bin"/><Relationship Id="rId2002" Type="http://schemas.openxmlformats.org/officeDocument/2006/relationships/image" Target="media/image977.wmf"/><Relationship Id="rId2307" Type="http://schemas.openxmlformats.org/officeDocument/2006/relationships/image" Target="media/image1129.wmf"/><Relationship Id="rId2654" Type="http://schemas.openxmlformats.org/officeDocument/2006/relationships/oleObject" Target="embeddings/oleObject1307.bin"/><Relationship Id="rId2861" Type="http://schemas.openxmlformats.org/officeDocument/2006/relationships/oleObject" Target="embeddings/oleObject1410.bin"/><Relationship Id="rId833" Type="http://schemas.openxmlformats.org/officeDocument/2006/relationships/oleObject" Target="embeddings/oleObject405.bin"/><Relationship Id="rId1116" Type="http://schemas.openxmlformats.org/officeDocument/2006/relationships/oleObject" Target="embeddings/oleObject544.bin"/><Relationship Id="rId1463" Type="http://schemas.openxmlformats.org/officeDocument/2006/relationships/image" Target="media/image716.emf"/><Relationship Id="rId1670" Type="http://schemas.openxmlformats.org/officeDocument/2006/relationships/image" Target="media/image812.wmf"/><Relationship Id="rId1768" Type="http://schemas.openxmlformats.org/officeDocument/2006/relationships/oleObject" Target="embeddings/oleObject865.bin"/><Relationship Id="rId2514" Type="http://schemas.openxmlformats.org/officeDocument/2006/relationships/oleObject" Target="embeddings/oleObject1237.bin"/><Relationship Id="rId2721" Type="http://schemas.openxmlformats.org/officeDocument/2006/relationships/image" Target="media/image1336.emf"/><Relationship Id="rId2819" Type="http://schemas.openxmlformats.org/officeDocument/2006/relationships/oleObject" Target="embeddings/oleObject1389.bin"/><Relationship Id="rId900" Type="http://schemas.openxmlformats.org/officeDocument/2006/relationships/image" Target="media/image435.wmf"/><Relationship Id="rId1323" Type="http://schemas.openxmlformats.org/officeDocument/2006/relationships/image" Target="media/image651.emf"/><Relationship Id="rId1530" Type="http://schemas.openxmlformats.org/officeDocument/2006/relationships/oleObject" Target="embeddings/oleObject739.bin"/><Relationship Id="rId1628" Type="http://schemas.openxmlformats.org/officeDocument/2006/relationships/image" Target="media/image793.emf"/><Relationship Id="rId1975" Type="http://schemas.openxmlformats.org/officeDocument/2006/relationships/oleObject" Target="embeddings/oleObject968.bin"/><Relationship Id="rId1835" Type="http://schemas.openxmlformats.org/officeDocument/2006/relationships/image" Target="media/image894.wmf"/><Relationship Id="rId1902" Type="http://schemas.openxmlformats.org/officeDocument/2006/relationships/image" Target="media/image927.wmf"/><Relationship Id="rId2097" Type="http://schemas.openxmlformats.org/officeDocument/2006/relationships/oleObject" Target="embeddings/oleObject1029.bin"/><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emf"/><Relationship Id="rId2164" Type="http://schemas.openxmlformats.org/officeDocument/2006/relationships/image" Target="media/image1058.wmf"/><Relationship Id="rId2371" Type="http://schemas.openxmlformats.org/officeDocument/2006/relationships/image" Target="media/image1161.wmf"/><Relationship Id="rId136" Type="http://schemas.openxmlformats.org/officeDocument/2006/relationships/oleObject" Target="embeddings/oleObject53.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79.wmf"/><Relationship Id="rId995" Type="http://schemas.openxmlformats.org/officeDocument/2006/relationships/oleObject" Target="embeddings/oleObject486.bin"/><Relationship Id="rId1180" Type="http://schemas.openxmlformats.org/officeDocument/2006/relationships/oleObject" Target="embeddings/oleObject572.bin"/><Relationship Id="rId2024" Type="http://schemas.openxmlformats.org/officeDocument/2006/relationships/image" Target="media/image988.wmf"/><Relationship Id="rId2231" Type="http://schemas.openxmlformats.org/officeDocument/2006/relationships/image" Target="media/image1091.wmf"/><Relationship Id="rId2469" Type="http://schemas.openxmlformats.org/officeDocument/2006/relationships/image" Target="media/image1210.wmf"/><Relationship Id="rId2676" Type="http://schemas.openxmlformats.org/officeDocument/2006/relationships/oleObject" Target="embeddings/oleObject1318.bin"/><Relationship Id="rId2883" Type="http://schemas.openxmlformats.org/officeDocument/2006/relationships/oleObject" Target="embeddings/oleObject1421.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6.bin"/><Relationship Id="rId1040" Type="http://schemas.openxmlformats.org/officeDocument/2006/relationships/image" Target="media/image505.wmf"/><Relationship Id="rId1278" Type="http://schemas.openxmlformats.org/officeDocument/2006/relationships/oleObject" Target="embeddings/oleObject608.bin"/><Relationship Id="rId1485" Type="http://schemas.openxmlformats.org/officeDocument/2006/relationships/image" Target="media/image727.emf"/><Relationship Id="rId1692" Type="http://schemas.openxmlformats.org/officeDocument/2006/relationships/image" Target="media/image823.wmf"/><Relationship Id="rId2329" Type="http://schemas.openxmlformats.org/officeDocument/2006/relationships/image" Target="media/image1140.wmf"/><Relationship Id="rId2536" Type="http://schemas.openxmlformats.org/officeDocument/2006/relationships/oleObject" Target="embeddings/oleObject1248.bin"/><Relationship Id="rId2743" Type="http://schemas.openxmlformats.org/officeDocument/2006/relationships/image" Target="media/image1347.emf"/><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image" Target="media/image346.wmf"/><Relationship Id="rId922" Type="http://schemas.openxmlformats.org/officeDocument/2006/relationships/image" Target="media/image446.wmf"/><Relationship Id="rId1138" Type="http://schemas.openxmlformats.org/officeDocument/2006/relationships/oleObject" Target="embeddings/oleObject555.bin"/><Relationship Id="rId1345" Type="http://schemas.openxmlformats.org/officeDocument/2006/relationships/image" Target="media/image662.emf"/><Relationship Id="rId1552" Type="http://schemas.openxmlformats.org/officeDocument/2006/relationships/image" Target="media/image760.emf"/><Relationship Id="rId1997" Type="http://schemas.openxmlformats.org/officeDocument/2006/relationships/oleObject" Target="embeddings/oleObject979.bin"/><Relationship Id="rId2603" Type="http://schemas.openxmlformats.org/officeDocument/2006/relationships/image" Target="media/image1277.wmf"/><Relationship Id="rId1205" Type="http://schemas.openxmlformats.org/officeDocument/2006/relationships/image" Target="media/image590.wmf"/><Relationship Id="rId1857" Type="http://schemas.openxmlformats.org/officeDocument/2006/relationships/image" Target="media/image905.wmf"/><Relationship Id="rId2810" Type="http://schemas.openxmlformats.org/officeDocument/2006/relationships/oleObject" Target="embeddings/oleObject1385.bin"/><Relationship Id="rId51" Type="http://schemas.openxmlformats.org/officeDocument/2006/relationships/image" Target="media/image14.wmf"/><Relationship Id="rId1412" Type="http://schemas.openxmlformats.org/officeDocument/2006/relationships/oleObject" Target="embeddings/oleObject675.bin"/><Relationship Id="rId1717" Type="http://schemas.openxmlformats.org/officeDocument/2006/relationships/image" Target="media/image835.wmf"/><Relationship Id="rId1924" Type="http://schemas.openxmlformats.org/officeDocument/2006/relationships/image" Target="media/image938.wmf"/><Relationship Id="rId298" Type="http://schemas.openxmlformats.org/officeDocument/2006/relationships/oleObject" Target="embeddings/oleObject134.bin"/><Relationship Id="rId158" Type="http://schemas.openxmlformats.org/officeDocument/2006/relationships/oleObject" Target="embeddings/oleObject64.bin"/><Relationship Id="rId2186" Type="http://schemas.openxmlformats.org/officeDocument/2006/relationships/image" Target="media/image1069.wmf"/><Relationship Id="rId2393" Type="http://schemas.openxmlformats.org/officeDocument/2006/relationships/image" Target="media/image1172.wmf"/><Relationship Id="rId2698" Type="http://schemas.openxmlformats.org/officeDocument/2006/relationships/oleObject" Target="embeddings/oleObject1329.bin"/><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image" Target="media/image999.wmf"/><Relationship Id="rId2253" Type="http://schemas.openxmlformats.org/officeDocument/2006/relationships/image" Target="media/image1102.wmf"/><Relationship Id="rId2460" Type="http://schemas.openxmlformats.org/officeDocument/2006/relationships/oleObject" Target="embeddings/oleObject1210.bin"/><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7.bin"/><Relationship Id="rId1062" Type="http://schemas.openxmlformats.org/officeDocument/2006/relationships/image" Target="media/image520.emf"/><Relationship Id="rId2113" Type="http://schemas.openxmlformats.org/officeDocument/2006/relationships/oleObject" Target="embeddings/oleObject1037.bin"/><Relationship Id="rId2320" Type="http://schemas.openxmlformats.org/officeDocument/2006/relationships/oleObject" Target="embeddings/oleObject1140.bin"/><Relationship Id="rId2558" Type="http://schemas.openxmlformats.org/officeDocument/2006/relationships/oleObject" Target="embeddings/oleObject1259.bin"/><Relationship Id="rId2765" Type="http://schemas.openxmlformats.org/officeDocument/2006/relationships/image" Target="media/image1358.wmf"/><Relationship Id="rId737" Type="http://schemas.openxmlformats.org/officeDocument/2006/relationships/image" Target="media/image354.emf"/><Relationship Id="rId944" Type="http://schemas.openxmlformats.org/officeDocument/2006/relationships/image" Target="media/image457.wmf"/><Relationship Id="rId1367" Type="http://schemas.openxmlformats.org/officeDocument/2006/relationships/image" Target="media/image673.emf"/><Relationship Id="rId1574" Type="http://schemas.openxmlformats.org/officeDocument/2006/relationships/oleObject" Target="embeddings/oleObject763.bin"/><Relationship Id="rId1781" Type="http://schemas.openxmlformats.org/officeDocument/2006/relationships/image" Target="media/image867.wmf"/><Relationship Id="rId2418" Type="http://schemas.openxmlformats.org/officeDocument/2006/relationships/oleObject" Target="embeddings/oleObject1189.bin"/><Relationship Id="rId2625" Type="http://schemas.openxmlformats.org/officeDocument/2006/relationships/image" Target="media/image1288.wmf"/><Relationship Id="rId2832" Type="http://schemas.openxmlformats.org/officeDocument/2006/relationships/image" Target="media/image1391.wmf"/><Relationship Id="rId73" Type="http://schemas.openxmlformats.org/officeDocument/2006/relationships/image" Target="media/image25.wmf"/><Relationship Id="rId804" Type="http://schemas.openxmlformats.org/officeDocument/2006/relationships/image" Target="media/image387.wmf"/><Relationship Id="rId1227" Type="http://schemas.openxmlformats.org/officeDocument/2006/relationships/image" Target="media/image601.wmf"/><Relationship Id="rId1434" Type="http://schemas.openxmlformats.org/officeDocument/2006/relationships/oleObject" Target="embeddings/oleObject686.bin"/><Relationship Id="rId1641" Type="http://schemas.openxmlformats.org/officeDocument/2006/relationships/oleObject" Target="embeddings/oleObject801.bin"/><Relationship Id="rId1879" Type="http://schemas.openxmlformats.org/officeDocument/2006/relationships/image" Target="media/image916.wmf"/><Relationship Id="rId1501" Type="http://schemas.openxmlformats.org/officeDocument/2006/relationships/image" Target="media/image735.emf"/><Relationship Id="rId1739" Type="http://schemas.openxmlformats.org/officeDocument/2006/relationships/image" Target="media/image846.wmf"/><Relationship Id="rId1946" Type="http://schemas.openxmlformats.org/officeDocument/2006/relationships/image" Target="media/image949.wmf"/><Relationship Id="rId1806" Type="http://schemas.openxmlformats.org/officeDocument/2006/relationships/oleObject" Target="embeddings/oleObject884.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10.wmf"/><Relationship Id="rId2275" Type="http://schemas.openxmlformats.org/officeDocument/2006/relationships/image" Target="media/image1113.wmf"/><Relationship Id="rId247" Type="http://schemas.openxmlformats.org/officeDocument/2006/relationships/image" Target="media/image112.wmf"/><Relationship Id="rId899" Type="http://schemas.openxmlformats.org/officeDocument/2006/relationships/oleObject" Target="embeddings/oleObject438.bin"/><Relationship Id="rId1084" Type="http://schemas.openxmlformats.org/officeDocument/2006/relationships/image" Target="media/image534.wmf"/><Relationship Id="rId2482" Type="http://schemas.openxmlformats.org/officeDocument/2006/relationships/oleObject" Target="embeddings/oleObject1221.bin"/><Relationship Id="rId2787" Type="http://schemas.openxmlformats.org/officeDocument/2006/relationships/image" Target="media/image1369.wmf"/><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8.bin"/><Relationship Id="rId966" Type="http://schemas.openxmlformats.org/officeDocument/2006/relationships/image" Target="media/image468.wmf"/><Relationship Id="rId1291" Type="http://schemas.openxmlformats.org/officeDocument/2006/relationships/image" Target="media/image633.wmf"/><Relationship Id="rId1389" Type="http://schemas.openxmlformats.org/officeDocument/2006/relationships/image" Target="media/image684.emf"/><Relationship Id="rId1596" Type="http://schemas.openxmlformats.org/officeDocument/2006/relationships/image" Target="media/image778.emf"/><Relationship Id="rId2135" Type="http://schemas.openxmlformats.org/officeDocument/2006/relationships/oleObject" Target="embeddings/oleObject1048.bin"/><Relationship Id="rId2342" Type="http://schemas.openxmlformats.org/officeDocument/2006/relationships/oleObject" Target="embeddings/oleObject1151.bin"/><Relationship Id="rId2647" Type="http://schemas.openxmlformats.org/officeDocument/2006/relationships/image" Target="media/image1299.wmf"/><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oleObject" Target="embeddings/oleObject561.bin"/><Relationship Id="rId1249" Type="http://schemas.openxmlformats.org/officeDocument/2006/relationships/image" Target="media/image612.wmf"/><Relationship Id="rId2202" Type="http://schemas.openxmlformats.org/officeDocument/2006/relationships/oleObject" Target="embeddings/oleObject1081.bin"/><Relationship Id="rId2854" Type="http://schemas.openxmlformats.org/officeDocument/2006/relationships/image" Target="media/image1402.wmf"/><Relationship Id="rId95" Type="http://schemas.openxmlformats.org/officeDocument/2006/relationships/image" Target="media/image36.wmf"/><Relationship Id="rId826" Type="http://schemas.openxmlformats.org/officeDocument/2006/relationships/image" Target="media/image398.wmf"/><Relationship Id="rId1011" Type="http://schemas.openxmlformats.org/officeDocument/2006/relationships/oleObject" Target="embeddings/oleObject494.bin"/><Relationship Id="rId1109" Type="http://schemas.openxmlformats.org/officeDocument/2006/relationships/oleObject" Target="embeddings/oleObject538.bin"/><Relationship Id="rId1456" Type="http://schemas.openxmlformats.org/officeDocument/2006/relationships/oleObject" Target="embeddings/oleObject702.bin"/><Relationship Id="rId1663" Type="http://schemas.openxmlformats.org/officeDocument/2006/relationships/oleObject" Target="embeddings/oleObject813.bin"/><Relationship Id="rId1870" Type="http://schemas.openxmlformats.org/officeDocument/2006/relationships/oleObject" Target="embeddings/oleObject916.bin"/><Relationship Id="rId1968" Type="http://schemas.openxmlformats.org/officeDocument/2006/relationships/image" Target="media/image960.wmf"/><Relationship Id="rId2507" Type="http://schemas.openxmlformats.org/officeDocument/2006/relationships/image" Target="media/image1229.wmf"/><Relationship Id="rId2714" Type="http://schemas.openxmlformats.org/officeDocument/2006/relationships/oleObject" Target="embeddings/oleObject1337.bin"/><Relationship Id="rId1316" Type="http://schemas.openxmlformats.org/officeDocument/2006/relationships/oleObject" Target="embeddings/oleObject627.bin"/><Relationship Id="rId1523" Type="http://schemas.openxmlformats.org/officeDocument/2006/relationships/image" Target="media/image746.emf"/><Relationship Id="rId1730" Type="http://schemas.openxmlformats.org/officeDocument/2006/relationships/oleObject" Target="embeddings/oleObject846.bin"/><Relationship Id="rId22" Type="http://schemas.openxmlformats.org/officeDocument/2006/relationships/hyperlink" Target="http://help.mrl.sci.utah.edu/help/index.jsp" TargetMode="External"/><Relationship Id="rId1828" Type="http://schemas.openxmlformats.org/officeDocument/2006/relationships/oleObject" Target="embeddings/oleObject895.bin"/><Relationship Id="rId171" Type="http://schemas.openxmlformats.org/officeDocument/2006/relationships/image" Target="media/image74.wmf"/><Relationship Id="rId2297" Type="http://schemas.openxmlformats.org/officeDocument/2006/relationships/image" Target="media/image1124.wmf"/><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0.wmf"/><Relationship Id="rId2157" Type="http://schemas.openxmlformats.org/officeDocument/2006/relationships/oleObject" Target="embeddings/oleObject1059.bin"/><Relationship Id="rId2364" Type="http://schemas.openxmlformats.org/officeDocument/2006/relationships/oleObject" Target="embeddings/oleObject1162.bin"/><Relationship Id="rId2571" Type="http://schemas.openxmlformats.org/officeDocument/2006/relationships/image" Target="media/image1261.wmf"/><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79.wmf"/><Relationship Id="rId1173" Type="http://schemas.openxmlformats.org/officeDocument/2006/relationships/image" Target="media/image574.wmf"/><Relationship Id="rId1380" Type="http://schemas.openxmlformats.org/officeDocument/2006/relationships/oleObject" Target="embeddings/oleObject659.bin"/><Relationship Id="rId2017" Type="http://schemas.openxmlformats.org/officeDocument/2006/relationships/oleObject" Target="embeddings/oleObject989.bin"/><Relationship Id="rId2224" Type="http://schemas.openxmlformats.org/officeDocument/2006/relationships/oleObject" Target="embeddings/oleObject1092.bin"/><Relationship Id="rId2669" Type="http://schemas.openxmlformats.org/officeDocument/2006/relationships/image" Target="media/image1310.wmf"/><Relationship Id="rId2876" Type="http://schemas.openxmlformats.org/officeDocument/2006/relationships/image" Target="media/image1413.wmf"/><Relationship Id="rId403" Type="http://schemas.openxmlformats.org/officeDocument/2006/relationships/image" Target="media/image190.wmf"/><Relationship Id="rId750" Type="http://schemas.openxmlformats.org/officeDocument/2006/relationships/image" Target="media/image360.wmf"/><Relationship Id="rId848" Type="http://schemas.openxmlformats.org/officeDocument/2006/relationships/image" Target="media/image409.wmf"/><Relationship Id="rId1033" Type="http://schemas.openxmlformats.org/officeDocument/2006/relationships/oleObject" Target="embeddings/oleObject505.bin"/><Relationship Id="rId1478" Type="http://schemas.openxmlformats.org/officeDocument/2006/relationships/oleObject" Target="embeddings/oleObject713.bin"/><Relationship Id="rId1685" Type="http://schemas.openxmlformats.org/officeDocument/2006/relationships/oleObject" Target="embeddings/oleObject824.bin"/><Relationship Id="rId1892" Type="http://schemas.openxmlformats.org/officeDocument/2006/relationships/oleObject" Target="embeddings/oleObject927.bin"/><Relationship Id="rId2431" Type="http://schemas.openxmlformats.org/officeDocument/2006/relationships/image" Target="media/image1191.wmf"/><Relationship Id="rId2529" Type="http://schemas.openxmlformats.org/officeDocument/2006/relationships/image" Target="media/image1240.wmf"/><Relationship Id="rId2736" Type="http://schemas.openxmlformats.org/officeDocument/2006/relationships/oleObject" Target="embeddings/oleObject1348.bin"/><Relationship Id="rId610" Type="http://schemas.openxmlformats.org/officeDocument/2006/relationships/image" Target="media/image294.wmf"/><Relationship Id="rId708" Type="http://schemas.openxmlformats.org/officeDocument/2006/relationships/oleObject" Target="embeddings/oleObject339.bin"/><Relationship Id="rId915" Type="http://schemas.openxmlformats.org/officeDocument/2006/relationships/oleObject" Target="embeddings/oleObject446.bin"/><Relationship Id="rId1240" Type="http://schemas.openxmlformats.org/officeDocument/2006/relationships/oleObject" Target="embeddings/oleObject593.bin"/><Relationship Id="rId1338" Type="http://schemas.openxmlformats.org/officeDocument/2006/relationships/oleObject" Target="embeddings/oleObject638.bin"/><Relationship Id="rId1545" Type="http://schemas.openxmlformats.org/officeDocument/2006/relationships/oleObject" Target="embeddings/oleObject747.bin"/><Relationship Id="rId1100" Type="http://schemas.openxmlformats.org/officeDocument/2006/relationships/image" Target="media/image542.wmf"/><Relationship Id="rId1405" Type="http://schemas.openxmlformats.org/officeDocument/2006/relationships/image" Target="media/image692.emf"/><Relationship Id="rId1752" Type="http://schemas.openxmlformats.org/officeDocument/2006/relationships/oleObject" Target="embeddings/oleObject857.bin"/><Relationship Id="rId2803" Type="http://schemas.openxmlformats.org/officeDocument/2006/relationships/image" Target="media/image1377.emf"/><Relationship Id="rId44" Type="http://schemas.openxmlformats.org/officeDocument/2006/relationships/image" Target="media/image11.wmf"/><Relationship Id="rId1612" Type="http://schemas.openxmlformats.org/officeDocument/2006/relationships/oleObject" Target="embeddings/oleObject786.bin"/><Relationship Id="rId1917" Type="http://schemas.openxmlformats.org/officeDocument/2006/relationships/oleObject" Target="embeddings/oleObject939.bin"/><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oleObject" Target="embeddings/oleObject1021.bin"/><Relationship Id="rId2179" Type="http://schemas.openxmlformats.org/officeDocument/2006/relationships/oleObject" Target="embeddings/oleObject1070.bin"/><Relationship Id="rId260" Type="http://schemas.openxmlformats.org/officeDocument/2006/relationships/oleObject" Target="embeddings/oleObject115.bin"/><Relationship Id="rId2386" Type="http://schemas.openxmlformats.org/officeDocument/2006/relationships/oleObject" Target="embeddings/oleObject1173.bin"/><Relationship Id="rId2593" Type="http://schemas.openxmlformats.org/officeDocument/2006/relationships/image" Target="media/image1272.wmf"/><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1.wmf"/><Relationship Id="rId1195" Type="http://schemas.openxmlformats.org/officeDocument/2006/relationships/image" Target="media/image585.wmf"/><Relationship Id="rId2039" Type="http://schemas.openxmlformats.org/officeDocument/2006/relationships/oleObject" Target="embeddings/oleObject1000.bin"/><Relationship Id="rId2246" Type="http://schemas.openxmlformats.org/officeDocument/2006/relationships/oleObject" Target="embeddings/oleObject1103.bin"/><Relationship Id="rId2453" Type="http://schemas.openxmlformats.org/officeDocument/2006/relationships/image" Target="media/image1202.wmf"/><Relationship Id="rId2660" Type="http://schemas.openxmlformats.org/officeDocument/2006/relationships/oleObject" Target="embeddings/oleObject1310.bin"/><Relationship Id="rId2898" Type="http://schemas.openxmlformats.org/officeDocument/2006/relationships/image" Target="media/image1424.wmf"/><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image" Target="media/image513.emf"/><Relationship Id="rId1262" Type="http://schemas.openxmlformats.org/officeDocument/2006/relationships/oleObject" Target="embeddings/oleObject600.bin"/><Relationship Id="rId2106" Type="http://schemas.openxmlformats.org/officeDocument/2006/relationships/image" Target="media/image1029.wmf"/><Relationship Id="rId2313" Type="http://schemas.openxmlformats.org/officeDocument/2006/relationships/image" Target="media/image1132.wmf"/><Relationship Id="rId2520" Type="http://schemas.openxmlformats.org/officeDocument/2006/relationships/oleObject" Target="embeddings/oleObject1240.bin"/><Relationship Id="rId2758" Type="http://schemas.openxmlformats.org/officeDocument/2006/relationships/oleObject" Target="embeddings/oleObject1359.bin"/><Relationship Id="rId937" Type="http://schemas.openxmlformats.org/officeDocument/2006/relationships/oleObject" Target="embeddings/oleObject457.bin"/><Relationship Id="rId1122" Type="http://schemas.openxmlformats.org/officeDocument/2006/relationships/oleObject" Target="embeddings/oleObject547.bin"/><Relationship Id="rId1567" Type="http://schemas.openxmlformats.org/officeDocument/2006/relationships/oleObject" Target="embeddings/oleObject759.bin"/><Relationship Id="rId1774" Type="http://schemas.openxmlformats.org/officeDocument/2006/relationships/oleObject" Target="embeddings/oleObject868.bin"/><Relationship Id="rId1981" Type="http://schemas.openxmlformats.org/officeDocument/2006/relationships/oleObject" Target="embeddings/oleObject971.bin"/><Relationship Id="rId2618" Type="http://schemas.openxmlformats.org/officeDocument/2006/relationships/oleObject" Target="embeddings/oleObject1289.bin"/><Relationship Id="rId2825" Type="http://schemas.openxmlformats.org/officeDocument/2006/relationships/oleObject" Target="embeddings/oleObject1392.bin"/><Relationship Id="rId66" Type="http://schemas.openxmlformats.org/officeDocument/2006/relationships/oleObject" Target="embeddings/oleObject19.bin"/><Relationship Id="rId1427" Type="http://schemas.openxmlformats.org/officeDocument/2006/relationships/image" Target="media/image703.emf"/><Relationship Id="rId1634" Type="http://schemas.openxmlformats.org/officeDocument/2006/relationships/image" Target="media/image796.emf"/><Relationship Id="rId1841" Type="http://schemas.openxmlformats.org/officeDocument/2006/relationships/image" Target="media/image897.wmf"/><Relationship Id="rId1939" Type="http://schemas.openxmlformats.org/officeDocument/2006/relationships/oleObject" Target="embeddings/oleObject950.bin"/><Relationship Id="rId1701" Type="http://schemas.openxmlformats.org/officeDocument/2006/relationships/oleObject" Target="embeddings/oleObject832.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image" Target="media/image1061.wmf"/><Relationship Id="rId2268" Type="http://schemas.openxmlformats.org/officeDocument/2006/relationships/oleObject" Target="embeddings/oleObject1114.bin"/><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image" Target="media/image212.wmf"/><Relationship Id="rId794" Type="http://schemas.openxmlformats.org/officeDocument/2006/relationships/image" Target="media/image382.wmf"/><Relationship Id="rId1077" Type="http://schemas.openxmlformats.org/officeDocument/2006/relationships/oleObject" Target="embeddings/oleObject520.bin"/><Relationship Id="rId2030" Type="http://schemas.openxmlformats.org/officeDocument/2006/relationships/image" Target="media/image991.wmf"/><Relationship Id="rId2128" Type="http://schemas.openxmlformats.org/officeDocument/2006/relationships/image" Target="media/image1040.wmf"/><Relationship Id="rId2475" Type="http://schemas.openxmlformats.org/officeDocument/2006/relationships/image" Target="media/image1213.wmf"/><Relationship Id="rId2682" Type="http://schemas.openxmlformats.org/officeDocument/2006/relationships/oleObject" Target="embeddings/oleObject1321.bin"/><Relationship Id="rId654" Type="http://schemas.openxmlformats.org/officeDocument/2006/relationships/image" Target="media/image316.wmf"/><Relationship Id="rId861" Type="http://schemas.openxmlformats.org/officeDocument/2006/relationships/oleObject" Target="embeddings/oleObject419.bin"/><Relationship Id="rId959" Type="http://schemas.openxmlformats.org/officeDocument/2006/relationships/oleObject" Target="embeddings/oleObject468.bin"/><Relationship Id="rId1284" Type="http://schemas.openxmlformats.org/officeDocument/2006/relationships/oleObject" Target="embeddings/oleObject611.bin"/><Relationship Id="rId1491" Type="http://schemas.openxmlformats.org/officeDocument/2006/relationships/image" Target="media/image730.emf"/><Relationship Id="rId1589" Type="http://schemas.openxmlformats.org/officeDocument/2006/relationships/oleObject" Target="embeddings/oleObject772.bin"/><Relationship Id="rId2335" Type="http://schemas.openxmlformats.org/officeDocument/2006/relationships/image" Target="media/image1143.wmf"/><Relationship Id="rId2542" Type="http://schemas.openxmlformats.org/officeDocument/2006/relationships/oleObject" Target="embeddings/oleObject1251.bin"/><Relationship Id="rId307" Type="http://schemas.openxmlformats.org/officeDocument/2006/relationships/image" Target="media/image142.emf"/><Relationship Id="rId514" Type="http://schemas.openxmlformats.org/officeDocument/2006/relationships/image" Target="media/image246.wmf"/><Relationship Id="rId721" Type="http://schemas.openxmlformats.org/officeDocument/2006/relationships/image" Target="media/image349.wmf"/><Relationship Id="rId1144" Type="http://schemas.openxmlformats.org/officeDocument/2006/relationships/oleObject" Target="embeddings/oleObject558.bin"/><Relationship Id="rId1351" Type="http://schemas.openxmlformats.org/officeDocument/2006/relationships/image" Target="media/image665.emf"/><Relationship Id="rId1449" Type="http://schemas.openxmlformats.org/officeDocument/2006/relationships/image" Target="media/image709.emf"/><Relationship Id="rId1796" Type="http://schemas.openxmlformats.org/officeDocument/2006/relationships/oleObject" Target="embeddings/oleObject879.bin"/><Relationship Id="rId2402" Type="http://schemas.openxmlformats.org/officeDocument/2006/relationships/oleObject" Target="embeddings/oleObject1181.bin"/><Relationship Id="rId2847" Type="http://schemas.openxmlformats.org/officeDocument/2006/relationships/oleObject" Target="embeddings/oleObject1403.bin"/><Relationship Id="rId88" Type="http://schemas.openxmlformats.org/officeDocument/2006/relationships/oleObject" Target="embeddings/oleObject30.bin"/><Relationship Id="rId819" Type="http://schemas.openxmlformats.org/officeDocument/2006/relationships/oleObject" Target="embeddings/oleObject398.bin"/><Relationship Id="rId1004" Type="http://schemas.openxmlformats.org/officeDocument/2006/relationships/image" Target="media/image487.wmf"/><Relationship Id="rId1211" Type="http://schemas.openxmlformats.org/officeDocument/2006/relationships/image" Target="media/image593.wmf"/><Relationship Id="rId1656" Type="http://schemas.openxmlformats.org/officeDocument/2006/relationships/image" Target="media/image805.wmf"/><Relationship Id="rId1863" Type="http://schemas.openxmlformats.org/officeDocument/2006/relationships/image" Target="media/image908.wmf"/><Relationship Id="rId2707" Type="http://schemas.openxmlformats.org/officeDocument/2006/relationships/image" Target="media/image1329.wmf"/><Relationship Id="rId1309" Type="http://schemas.openxmlformats.org/officeDocument/2006/relationships/image" Target="media/image644.emf"/><Relationship Id="rId1516" Type="http://schemas.openxmlformats.org/officeDocument/2006/relationships/oleObject" Target="embeddings/oleObject732.bin"/><Relationship Id="rId1723" Type="http://schemas.openxmlformats.org/officeDocument/2006/relationships/image" Target="media/image838.wmf"/><Relationship Id="rId1930" Type="http://schemas.openxmlformats.org/officeDocument/2006/relationships/image" Target="media/image941.wmf"/><Relationship Id="rId15" Type="http://schemas.openxmlformats.org/officeDocument/2006/relationships/hyperlink" Target="http://febio" TargetMode="External"/><Relationship Id="rId2192" Type="http://schemas.openxmlformats.org/officeDocument/2006/relationships/image" Target="media/image1072.wmf"/><Relationship Id="rId164" Type="http://schemas.openxmlformats.org/officeDocument/2006/relationships/oleObject" Target="embeddings/oleObject67.bin"/><Relationship Id="rId371" Type="http://schemas.openxmlformats.org/officeDocument/2006/relationships/image" Target="media/image174.wmf"/><Relationship Id="rId2052" Type="http://schemas.openxmlformats.org/officeDocument/2006/relationships/image" Target="media/image1002.wmf"/><Relationship Id="rId2497" Type="http://schemas.openxmlformats.org/officeDocument/2006/relationships/image" Target="media/image1224.wmf"/><Relationship Id="rId469" Type="http://schemas.openxmlformats.org/officeDocument/2006/relationships/image" Target="media/image223.emf"/><Relationship Id="rId676" Type="http://schemas.openxmlformats.org/officeDocument/2006/relationships/image" Target="media/image327.wmf"/><Relationship Id="rId883" Type="http://schemas.openxmlformats.org/officeDocument/2006/relationships/oleObject" Target="embeddings/oleObject430.bin"/><Relationship Id="rId1099" Type="http://schemas.openxmlformats.org/officeDocument/2006/relationships/oleObject" Target="embeddings/oleObject531.bin"/><Relationship Id="rId2357" Type="http://schemas.openxmlformats.org/officeDocument/2006/relationships/image" Target="media/image1154.wmf"/><Relationship Id="rId2564" Type="http://schemas.openxmlformats.org/officeDocument/2006/relationships/oleObject" Target="embeddings/oleObject1262.bin"/><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71.emf"/><Relationship Id="rId1373" Type="http://schemas.openxmlformats.org/officeDocument/2006/relationships/image" Target="media/image676.emf"/><Relationship Id="rId2217" Type="http://schemas.openxmlformats.org/officeDocument/2006/relationships/image" Target="media/image1084.wmf"/><Relationship Id="rId2771" Type="http://schemas.openxmlformats.org/officeDocument/2006/relationships/image" Target="media/image1361.wmf"/><Relationship Id="rId2869" Type="http://schemas.openxmlformats.org/officeDocument/2006/relationships/oleObject" Target="embeddings/oleObject1414.bin"/><Relationship Id="rId743" Type="http://schemas.openxmlformats.org/officeDocument/2006/relationships/oleObject" Target="embeddings/oleObject360.bin"/><Relationship Id="rId950" Type="http://schemas.openxmlformats.org/officeDocument/2006/relationships/image" Target="media/image460.wmf"/><Relationship Id="rId1026" Type="http://schemas.openxmlformats.org/officeDocument/2006/relationships/image" Target="media/image498.wmf"/><Relationship Id="rId1580" Type="http://schemas.openxmlformats.org/officeDocument/2006/relationships/oleObject" Target="embeddings/oleObject767.bin"/><Relationship Id="rId1678" Type="http://schemas.openxmlformats.org/officeDocument/2006/relationships/image" Target="media/image816.wmf"/><Relationship Id="rId1885" Type="http://schemas.openxmlformats.org/officeDocument/2006/relationships/image" Target="media/image919.wmf"/><Relationship Id="rId2424" Type="http://schemas.openxmlformats.org/officeDocument/2006/relationships/oleObject" Target="embeddings/oleObject1192.bin"/><Relationship Id="rId2631" Type="http://schemas.openxmlformats.org/officeDocument/2006/relationships/image" Target="media/image1291.wmf"/><Relationship Id="rId2729" Type="http://schemas.openxmlformats.org/officeDocument/2006/relationships/image" Target="media/image1340.wmf"/><Relationship Id="rId603" Type="http://schemas.openxmlformats.org/officeDocument/2006/relationships/oleObject" Target="embeddings/oleObject286.bin"/><Relationship Id="rId810" Type="http://schemas.openxmlformats.org/officeDocument/2006/relationships/image" Target="media/image390.wmf"/><Relationship Id="rId908" Type="http://schemas.openxmlformats.org/officeDocument/2006/relationships/image" Target="media/image439.wmf"/><Relationship Id="rId1233" Type="http://schemas.openxmlformats.org/officeDocument/2006/relationships/image" Target="media/image604.emf"/><Relationship Id="rId1440" Type="http://schemas.openxmlformats.org/officeDocument/2006/relationships/oleObject" Target="embeddings/oleObject691.bin"/><Relationship Id="rId1538" Type="http://schemas.openxmlformats.org/officeDocument/2006/relationships/oleObject" Target="embeddings/oleObject743.bin"/><Relationship Id="rId1300" Type="http://schemas.openxmlformats.org/officeDocument/2006/relationships/oleObject" Target="embeddings/oleObject619.bin"/><Relationship Id="rId1745" Type="http://schemas.openxmlformats.org/officeDocument/2006/relationships/image" Target="media/image849.wmf"/><Relationship Id="rId1952" Type="http://schemas.openxmlformats.org/officeDocument/2006/relationships/image" Target="media/image952.wmf"/><Relationship Id="rId37" Type="http://schemas.openxmlformats.org/officeDocument/2006/relationships/oleObject" Target="embeddings/oleObject5.bin"/><Relationship Id="rId1605" Type="http://schemas.openxmlformats.org/officeDocument/2006/relationships/image" Target="media/image782.emf"/><Relationship Id="rId1812" Type="http://schemas.openxmlformats.org/officeDocument/2006/relationships/oleObject" Target="embeddings/oleObject887.bin"/><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image" Target="media/image1013.wmf"/><Relationship Id="rId2281" Type="http://schemas.openxmlformats.org/officeDocument/2006/relationships/image" Target="media/image1116.wmf"/><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oleObject" Target="embeddings/oleObject334.bin"/><Relationship Id="rId1090" Type="http://schemas.openxmlformats.org/officeDocument/2006/relationships/image" Target="media/image537.wmf"/><Relationship Id="rId2141" Type="http://schemas.openxmlformats.org/officeDocument/2006/relationships/oleObject" Target="embeddings/oleObject1051.bin"/><Relationship Id="rId2379" Type="http://schemas.openxmlformats.org/officeDocument/2006/relationships/image" Target="media/image1165.wmf"/><Relationship Id="rId2586" Type="http://schemas.openxmlformats.org/officeDocument/2006/relationships/oleObject" Target="embeddings/oleObject1273.bin"/><Relationship Id="rId2793" Type="http://schemas.openxmlformats.org/officeDocument/2006/relationships/image" Target="media/image1372.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71.bin"/><Relationship Id="rId972" Type="http://schemas.openxmlformats.org/officeDocument/2006/relationships/image" Target="media/image471.wmf"/><Relationship Id="rId1188" Type="http://schemas.openxmlformats.org/officeDocument/2006/relationships/image" Target="media/image583.emf"/><Relationship Id="rId1395" Type="http://schemas.openxmlformats.org/officeDocument/2006/relationships/image" Target="media/image687.emf"/><Relationship Id="rId2001" Type="http://schemas.openxmlformats.org/officeDocument/2006/relationships/oleObject" Target="embeddings/oleObject981.bin"/><Relationship Id="rId2239" Type="http://schemas.openxmlformats.org/officeDocument/2006/relationships/image" Target="media/image1095.wmf"/><Relationship Id="rId2446" Type="http://schemas.openxmlformats.org/officeDocument/2006/relationships/oleObject" Target="embeddings/oleObject1203.bin"/><Relationship Id="rId2653" Type="http://schemas.openxmlformats.org/officeDocument/2006/relationships/image" Target="media/image1302.wmf"/><Relationship Id="rId2860" Type="http://schemas.openxmlformats.org/officeDocument/2006/relationships/image" Target="media/image1405.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1.wmf"/><Relationship Id="rId1048" Type="http://schemas.openxmlformats.org/officeDocument/2006/relationships/image" Target="media/image509.wmf"/><Relationship Id="rId1255" Type="http://schemas.openxmlformats.org/officeDocument/2006/relationships/image" Target="media/image615.wmf"/><Relationship Id="rId1462" Type="http://schemas.openxmlformats.org/officeDocument/2006/relationships/oleObject" Target="embeddings/oleObject705.bin"/><Relationship Id="rId2306" Type="http://schemas.openxmlformats.org/officeDocument/2006/relationships/oleObject" Target="embeddings/oleObject1133.bin"/><Relationship Id="rId2513" Type="http://schemas.openxmlformats.org/officeDocument/2006/relationships/image" Target="media/image1232.wmf"/><Relationship Id="rId1115" Type="http://schemas.openxmlformats.org/officeDocument/2006/relationships/image" Target="media/image545.wmf"/><Relationship Id="rId1322" Type="http://schemas.openxmlformats.org/officeDocument/2006/relationships/oleObject" Target="embeddings/oleObject630.bin"/><Relationship Id="rId1767" Type="http://schemas.openxmlformats.org/officeDocument/2006/relationships/image" Target="media/image860.wmf"/><Relationship Id="rId1974" Type="http://schemas.openxmlformats.org/officeDocument/2006/relationships/image" Target="media/image963.wmf"/><Relationship Id="rId2720" Type="http://schemas.openxmlformats.org/officeDocument/2006/relationships/oleObject" Target="embeddings/oleObject1340.bin"/><Relationship Id="rId2818" Type="http://schemas.openxmlformats.org/officeDocument/2006/relationships/image" Target="media/image1384.wmf"/><Relationship Id="rId59" Type="http://schemas.openxmlformats.org/officeDocument/2006/relationships/image" Target="media/image18.wmf"/><Relationship Id="rId1627" Type="http://schemas.openxmlformats.org/officeDocument/2006/relationships/oleObject" Target="embeddings/oleObject793.bin"/><Relationship Id="rId1834" Type="http://schemas.openxmlformats.org/officeDocument/2006/relationships/oleObject" Target="embeddings/oleObject898.bin"/><Relationship Id="rId2096" Type="http://schemas.openxmlformats.org/officeDocument/2006/relationships/image" Target="media/image1024.wmf"/><Relationship Id="rId1901" Type="http://schemas.openxmlformats.org/officeDocument/2006/relationships/oleObject" Target="embeddings/oleObject931.bin"/><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oleObject" Target="embeddings/oleObject1062.bin"/><Relationship Id="rId2370" Type="http://schemas.openxmlformats.org/officeDocument/2006/relationships/oleObject" Target="embeddings/oleObject1165.bin"/><Relationship Id="rId135" Type="http://schemas.openxmlformats.org/officeDocument/2006/relationships/image" Target="media/image56.emf"/><Relationship Id="rId342" Type="http://schemas.openxmlformats.org/officeDocument/2006/relationships/oleObject" Target="embeddings/oleObject156.bin"/><Relationship Id="rId787" Type="http://schemas.openxmlformats.org/officeDocument/2006/relationships/oleObject" Target="embeddings/oleObject382.bin"/><Relationship Id="rId994" Type="http://schemas.openxmlformats.org/officeDocument/2006/relationships/image" Target="media/image482.wmf"/><Relationship Id="rId2023" Type="http://schemas.openxmlformats.org/officeDocument/2006/relationships/oleObject" Target="embeddings/oleObject992.bin"/><Relationship Id="rId2230" Type="http://schemas.openxmlformats.org/officeDocument/2006/relationships/oleObject" Target="embeddings/oleObject1095.bin"/><Relationship Id="rId2468" Type="http://schemas.openxmlformats.org/officeDocument/2006/relationships/oleObject" Target="embeddings/oleObject1214.bin"/><Relationship Id="rId2675" Type="http://schemas.openxmlformats.org/officeDocument/2006/relationships/image" Target="media/image1313.wmf"/><Relationship Id="rId2882" Type="http://schemas.openxmlformats.org/officeDocument/2006/relationships/image" Target="media/image1416.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2.wmf"/><Relationship Id="rId1277" Type="http://schemas.openxmlformats.org/officeDocument/2006/relationships/image" Target="media/image626.wmf"/><Relationship Id="rId1484" Type="http://schemas.openxmlformats.org/officeDocument/2006/relationships/oleObject" Target="embeddings/oleObject716.bin"/><Relationship Id="rId1691" Type="http://schemas.openxmlformats.org/officeDocument/2006/relationships/oleObject" Target="embeddings/oleObject827.bin"/><Relationship Id="rId2328" Type="http://schemas.openxmlformats.org/officeDocument/2006/relationships/oleObject" Target="embeddings/oleObject1144.bin"/><Relationship Id="rId2535" Type="http://schemas.openxmlformats.org/officeDocument/2006/relationships/image" Target="media/image1243.wmf"/><Relationship Id="rId2742" Type="http://schemas.openxmlformats.org/officeDocument/2006/relationships/oleObject" Target="embeddings/oleObject1351.bin"/><Relationship Id="rId507" Type="http://schemas.openxmlformats.org/officeDocument/2006/relationships/oleObject" Target="embeddings/oleObject238.bin"/><Relationship Id="rId714" Type="http://schemas.openxmlformats.org/officeDocument/2006/relationships/oleObject" Target="embeddings/oleObject342.bin"/><Relationship Id="rId921" Type="http://schemas.openxmlformats.org/officeDocument/2006/relationships/oleObject" Target="embeddings/oleObject449.bin"/><Relationship Id="rId1137" Type="http://schemas.openxmlformats.org/officeDocument/2006/relationships/image" Target="media/image556.wmf"/><Relationship Id="rId1344" Type="http://schemas.openxmlformats.org/officeDocument/2006/relationships/oleObject" Target="embeddings/oleObject641.bin"/><Relationship Id="rId1551" Type="http://schemas.openxmlformats.org/officeDocument/2006/relationships/oleObject" Target="embeddings/oleObject750.bin"/><Relationship Id="rId1789" Type="http://schemas.openxmlformats.org/officeDocument/2006/relationships/image" Target="media/image871.wmf"/><Relationship Id="rId1996" Type="http://schemas.openxmlformats.org/officeDocument/2006/relationships/image" Target="media/image974.wmf"/><Relationship Id="rId2602" Type="http://schemas.openxmlformats.org/officeDocument/2006/relationships/oleObject" Target="embeddings/oleObject1281.bin"/><Relationship Id="rId50" Type="http://schemas.openxmlformats.org/officeDocument/2006/relationships/oleObject" Target="embeddings/oleObject11.bin"/><Relationship Id="rId1204" Type="http://schemas.openxmlformats.org/officeDocument/2006/relationships/oleObject" Target="embeddings/oleObject579.bin"/><Relationship Id="rId1411" Type="http://schemas.openxmlformats.org/officeDocument/2006/relationships/image" Target="media/image695.emf"/><Relationship Id="rId1649" Type="http://schemas.openxmlformats.org/officeDocument/2006/relationships/oleObject" Target="embeddings/oleObject806.bin"/><Relationship Id="rId1856" Type="http://schemas.openxmlformats.org/officeDocument/2006/relationships/oleObject" Target="embeddings/oleObject909.bin"/><Relationship Id="rId2907" Type="http://schemas.openxmlformats.org/officeDocument/2006/relationships/theme" Target="theme/theme1.xml"/><Relationship Id="rId1509" Type="http://schemas.openxmlformats.org/officeDocument/2006/relationships/image" Target="media/image739.emf"/><Relationship Id="rId1716" Type="http://schemas.openxmlformats.org/officeDocument/2006/relationships/oleObject" Target="embeddings/oleObject839.bin"/><Relationship Id="rId1923" Type="http://schemas.openxmlformats.org/officeDocument/2006/relationships/oleObject" Target="embeddings/oleObject942.bin"/><Relationship Id="rId297" Type="http://schemas.openxmlformats.org/officeDocument/2006/relationships/image" Target="media/image137.wmf"/><Relationship Id="rId2185" Type="http://schemas.openxmlformats.org/officeDocument/2006/relationships/oleObject" Target="embeddings/oleObject1073.bin"/><Relationship Id="rId2392" Type="http://schemas.openxmlformats.org/officeDocument/2006/relationships/oleObject" Target="embeddings/oleObject1176.bin"/><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oleObject" Target="embeddings/oleObject1003.bin"/><Relationship Id="rId2697" Type="http://schemas.openxmlformats.org/officeDocument/2006/relationships/image" Target="media/image1324.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3.wmf"/><Relationship Id="rId1299" Type="http://schemas.openxmlformats.org/officeDocument/2006/relationships/image" Target="media/image639.emf"/><Relationship Id="rId2252" Type="http://schemas.openxmlformats.org/officeDocument/2006/relationships/oleObject" Target="embeddings/oleObject1106.bin"/><Relationship Id="rId2557" Type="http://schemas.openxmlformats.org/officeDocument/2006/relationships/image" Target="media/image1254.wmf"/><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oleObject" Target="embeddings/oleObject356.bin"/><Relationship Id="rId1061" Type="http://schemas.openxmlformats.org/officeDocument/2006/relationships/image" Target="media/image519.emf"/><Relationship Id="rId1159" Type="http://schemas.openxmlformats.org/officeDocument/2006/relationships/oleObject" Target="embeddings/oleObject565.bin"/><Relationship Id="rId1366" Type="http://schemas.openxmlformats.org/officeDocument/2006/relationships/oleObject" Target="embeddings/oleObject652.bin"/><Relationship Id="rId2112" Type="http://schemas.openxmlformats.org/officeDocument/2006/relationships/image" Target="media/image1032.wmf"/><Relationship Id="rId2417" Type="http://schemas.openxmlformats.org/officeDocument/2006/relationships/image" Target="media/image1184.wmf"/><Relationship Id="rId2764" Type="http://schemas.openxmlformats.org/officeDocument/2006/relationships/oleObject" Target="embeddings/oleObject1362.bin"/><Relationship Id="rId943" Type="http://schemas.openxmlformats.org/officeDocument/2006/relationships/oleObject" Target="embeddings/oleObject460.bin"/><Relationship Id="rId1019" Type="http://schemas.openxmlformats.org/officeDocument/2006/relationships/oleObject" Target="embeddings/oleObject498.bin"/><Relationship Id="rId1573" Type="http://schemas.openxmlformats.org/officeDocument/2006/relationships/image" Target="media/image769.emf"/><Relationship Id="rId1780" Type="http://schemas.openxmlformats.org/officeDocument/2006/relationships/oleObject" Target="embeddings/oleObject871.bin"/><Relationship Id="rId1878" Type="http://schemas.openxmlformats.org/officeDocument/2006/relationships/oleObject" Target="embeddings/oleObject920.bin"/><Relationship Id="rId2624" Type="http://schemas.openxmlformats.org/officeDocument/2006/relationships/oleObject" Target="embeddings/oleObject1292.bin"/><Relationship Id="rId2831" Type="http://schemas.openxmlformats.org/officeDocument/2006/relationships/oleObject" Target="embeddings/oleObject1395.bin"/><Relationship Id="rId72" Type="http://schemas.openxmlformats.org/officeDocument/2006/relationships/oleObject" Target="embeddings/oleObject22.bin"/><Relationship Id="rId803" Type="http://schemas.openxmlformats.org/officeDocument/2006/relationships/oleObject" Target="embeddings/oleObject390.bin"/><Relationship Id="rId1226" Type="http://schemas.openxmlformats.org/officeDocument/2006/relationships/oleObject" Target="embeddings/oleObject588.bin"/><Relationship Id="rId1433" Type="http://schemas.openxmlformats.org/officeDocument/2006/relationships/image" Target="media/image706.emf"/><Relationship Id="rId1640" Type="http://schemas.openxmlformats.org/officeDocument/2006/relationships/image" Target="media/image798.emf"/><Relationship Id="rId1738" Type="http://schemas.openxmlformats.org/officeDocument/2006/relationships/oleObject" Target="embeddings/oleObject850.bin"/><Relationship Id="rId1500" Type="http://schemas.openxmlformats.org/officeDocument/2006/relationships/oleObject" Target="embeddings/oleObject724.bin"/><Relationship Id="rId1945" Type="http://schemas.openxmlformats.org/officeDocument/2006/relationships/oleObject" Target="embeddings/oleObject953.bin"/><Relationship Id="rId1805" Type="http://schemas.openxmlformats.org/officeDocument/2006/relationships/image" Target="media/image879.wmf"/><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oleObject" Target="embeddings/oleObject1014.bin"/><Relationship Id="rId2274" Type="http://schemas.openxmlformats.org/officeDocument/2006/relationships/oleObject" Target="embeddings/oleObject1117.bin"/><Relationship Id="rId2481" Type="http://schemas.openxmlformats.org/officeDocument/2006/relationships/image" Target="media/image1216.wmf"/><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4.wmf"/><Relationship Id="rId1083" Type="http://schemas.openxmlformats.org/officeDocument/2006/relationships/oleObject" Target="embeddings/oleObject523.bin"/><Relationship Id="rId1290" Type="http://schemas.openxmlformats.org/officeDocument/2006/relationships/oleObject" Target="embeddings/oleObject614.bin"/><Relationship Id="rId2134" Type="http://schemas.openxmlformats.org/officeDocument/2006/relationships/image" Target="media/image1043.wmf"/><Relationship Id="rId2341" Type="http://schemas.openxmlformats.org/officeDocument/2006/relationships/image" Target="media/image1146.wmf"/><Relationship Id="rId2579" Type="http://schemas.openxmlformats.org/officeDocument/2006/relationships/image" Target="media/image1265.wmf"/><Relationship Id="rId2786" Type="http://schemas.openxmlformats.org/officeDocument/2006/relationships/oleObject" Target="embeddings/oleObject1373.bin"/><Relationship Id="rId106" Type="http://schemas.openxmlformats.org/officeDocument/2006/relationships/oleObject" Target="embeddings/oleObject39.bin"/><Relationship Id="rId313" Type="http://schemas.openxmlformats.org/officeDocument/2006/relationships/image" Target="media/image145.emf"/><Relationship Id="rId758" Type="http://schemas.openxmlformats.org/officeDocument/2006/relationships/image" Target="media/image364.wmf"/><Relationship Id="rId965" Type="http://schemas.openxmlformats.org/officeDocument/2006/relationships/oleObject" Target="embeddings/oleObject471.bin"/><Relationship Id="rId1150" Type="http://schemas.openxmlformats.org/officeDocument/2006/relationships/image" Target="media/image563.wmf"/><Relationship Id="rId1388" Type="http://schemas.openxmlformats.org/officeDocument/2006/relationships/oleObject" Target="embeddings/oleObject663.bin"/><Relationship Id="rId1595" Type="http://schemas.openxmlformats.org/officeDocument/2006/relationships/oleObject" Target="embeddings/oleObject776.bin"/><Relationship Id="rId2439" Type="http://schemas.openxmlformats.org/officeDocument/2006/relationships/image" Target="media/image1195.wmf"/><Relationship Id="rId2646" Type="http://schemas.openxmlformats.org/officeDocument/2006/relationships/oleObject" Target="embeddings/oleObject1303.bin"/><Relationship Id="rId2853" Type="http://schemas.openxmlformats.org/officeDocument/2006/relationships/oleObject" Target="embeddings/oleObject1406.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401.bin"/><Relationship Id="rId1248" Type="http://schemas.openxmlformats.org/officeDocument/2006/relationships/image" Target="media/image636.emf"/><Relationship Id="rId1455" Type="http://schemas.openxmlformats.org/officeDocument/2006/relationships/image" Target="media/image712.emf"/><Relationship Id="rId1662" Type="http://schemas.openxmlformats.org/officeDocument/2006/relationships/image" Target="media/image808.wmf"/><Relationship Id="rId2201" Type="http://schemas.openxmlformats.org/officeDocument/2006/relationships/image" Target="media/image1076.wmf"/><Relationship Id="rId2506" Type="http://schemas.openxmlformats.org/officeDocument/2006/relationships/oleObject" Target="embeddings/oleObject1233.bin"/><Relationship Id="rId1010" Type="http://schemas.openxmlformats.org/officeDocument/2006/relationships/image" Target="media/image490.wmf"/><Relationship Id="rId1108" Type="http://schemas.openxmlformats.org/officeDocument/2006/relationships/oleObject" Target="embeddings/oleObject537.bin"/><Relationship Id="rId1315" Type="http://schemas.openxmlformats.org/officeDocument/2006/relationships/image" Target="media/image647.emf"/><Relationship Id="rId1967" Type="http://schemas.openxmlformats.org/officeDocument/2006/relationships/oleObject" Target="embeddings/oleObject964.bin"/><Relationship Id="rId2713" Type="http://schemas.openxmlformats.org/officeDocument/2006/relationships/image" Target="media/image1332.wmf"/><Relationship Id="rId1522" Type="http://schemas.openxmlformats.org/officeDocument/2006/relationships/oleObject" Target="embeddings/oleObject735.bin"/><Relationship Id="rId21" Type="http://schemas.openxmlformats.org/officeDocument/2006/relationships/hyperlink" Target="http://help.mrl.sci.utah.edu/help/index.jsp" TargetMode="External"/><Relationship Id="rId2089" Type="http://schemas.openxmlformats.org/officeDocument/2006/relationships/oleObject" Target="embeddings/oleObject1025.bin"/><Relationship Id="rId2296" Type="http://schemas.openxmlformats.org/officeDocument/2006/relationships/oleObject" Target="embeddings/oleObject1128.bin"/><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image" Target="media/image1054.wmf"/><Relationship Id="rId2363" Type="http://schemas.openxmlformats.org/officeDocument/2006/relationships/image" Target="media/image1157.wmf"/><Relationship Id="rId2570" Type="http://schemas.openxmlformats.org/officeDocument/2006/relationships/oleObject" Target="embeddings/oleObject1265.bin"/><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65.png"/><Relationship Id="rId2016" Type="http://schemas.openxmlformats.org/officeDocument/2006/relationships/image" Target="media/image984.wmf"/><Relationship Id="rId2223" Type="http://schemas.openxmlformats.org/officeDocument/2006/relationships/image" Target="media/image1087.wmf"/><Relationship Id="rId2430" Type="http://schemas.openxmlformats.org/officeDocument/2006/relationships/oleObject" Target="embeddings/oleObject1195.bin"/><Relationship Id="rId402" Type="http://schemas.openxmlformats.org/officeDocument/2006/relationships/oleObject" Target="embeddings/oleObject186.bin"/><Relationship Id="rId1032" Type="http://schemas.openxmlformats.org/officeDocument/2006/relationships/image" Target="media/image501.wmf"/><Relationship Id="rId1989" Type="http://schemas.openxmlformats.org/officeDocument/2006/relationships/oleObject" Target="embeddings/oleObject975.bin"/><Relationship Id="rId1849" Type="http://schemas.openxmlformats.org/officeDocument/2006/relationships/image" Target="media/image901.wmf"/><Relationship Id="rId192" Type="http://schemas.openxmlformats.org/officeDocument/2006/relationships/oleObject" Target="embeddings/oleObject81.bin"/><Relationship Id="rId1709" Type="http://schemas.openxmlformats.org/officeDocument/2006/relationships/image" Target="media/image831.wmf"/><Relationship Id="rId1916" Type="http://schemas.openxmlformats.org/officeDocument/2006/relationships/image" Target="media/image934.wmf"/><Relationship Id="rId2080" Type="http://schemas.openxmlformats.org/officeDocument/2006/relationships/image" Target="media/image1016.wmf"/><Relationship Id="rId2897" Type="http://schemas.openxmlformats.org/officeDocument/2006/relationships/oleObject" Target="embeddings/oleObject1428.bin"/><Relationship Id="rId869" Type="http://schemas.openxmlformats.org/officeDocument/2006/relationships/oleObject" Target="embeddings/oleObject423.bin"/><Relationship Id="rId1499" Type="http://schemas.openxmlformats.org/officeDocument/2006/relationships/image" Target="media/image734.emf"/><Relationship Id="rId729" Type="http://schemas.openxmlformats.org/officeDocument/2006/relationships/image" Target="media/image353.wmf"/><Relationship Id="rId1359" Type="http://schemas.openxmlformats.org/officeDocument/2006/relationships/image" Target="media/image669.emf"/><Relationship Id="rId2757" Type="http://schemas.openxmlformats.org/officeDocument/2006/relationships/image" Target="media/image1354.wmf"/><Relationship Id="rId936" Type="http://schemas.openxmlformats.org/officeDocument/2006/relationships/image" Target="media/image453.wmf"/><Relationship Id="rId1219" Type="http://schemas.openxmlformats.org/officeDocument/2006/relationships/image" Target="media/image597.wmf"/><Relationship Id="rId1566" Type="http://schemas.openxmlformats.org/officeDocument/2006/relationships/oleObject" Target="embeddings/oleObject758.bin"/><Relationship Id="rId1773" Type="http://schemas.openxmlformats.org/officeDocument/2006/relationships/image" Target="media/image863.wmf"/><Relationship Id="rId1980" Type="http://schemas.openxmlformats.org/officeDocument/2006/relationships/image" Target="media/image966.wmf"/><Relationship Id="rId2617" Type="http://schemas.openxmlformats.org/officeDocument/2006/relationships/image" Target="media/image1284.wmf"/><Relationship Id="rId2824" Type="http://schemas.openxmlformats.org/officeDocument/2006/relationships/image" Target="media/image1387.wmf"/><Relationship Id="rId65" Type="http://schemas.openxmlformats.org/officeDocument/2006/relationships/image" Target="media/image21.wmf"/><Relationship Id="rId1426" Type="http://schemas.openxmlformats.org/officeDocument/2006/relationships/oleObject" Target="embeddings/oleObject682.bin"/><Relationship Id="rId1633" Type="http://schemas.openxmlformats.org/officeDocument/2006/relationships/oleObject" Target="embeddings/oleObject796.bin"/><Relationship Id="rId1840" Type="http://schemas.openxmlformats.org/officeDocument/2006/relationships/oleObject" Target="embeddings/oleObject901.bin"/><Relationship Id="rId1700" Type="http://schemas.openxmlformats.org/officeDocument/2006/relationships/image" Target="media/image827.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5.bin"/><Relationship Id="rId2267" Type="http://schemas.openxmlformats.org/officeDocument/2006/relationships/image" Target="media/image1109.wmf"/><Relationship Id="rId2474" Type="http://schemas.openxmlformats.org/officeDocument/2006/relationships/oleObject" Target="embeddings/oleObject1217.bin"/><Relationship Id="rId2681" Type="http://schemas.openxmlformats.org/officeDocument/2006/relationships/image" Target="media/image1316.wmf"/><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0.wmf"/><Relationship Id="rId1283" Type="http://schemas.openxmlformats.org/officeDocument/2006/relationships/image" Target="media/image629.wmf"/><Relationship Id="rId1490" Type="http://schemas.openxmlformats.org/officeDocument/2006/relationships/oleObject" Target="embeddings/oleObject719.bin"/><Relationship Id="rId2127" Type="http://schemas.openxmlformats.org/officeDocument/2006/relationships/oleObject" Target="embeddings/oleObject1044.bin"/><Relationship Id="rId2334" Type="http://schemas.openxmlformats.org/officeDocument/2006/relationships/oleObject" Target="embeddings/oleObject1147.bin"/><Relationship Id="rId306" Type="http://schemas.openxmlformats.org/officeDocument/2006/relationships/oleObject" Target="embeddings/oleObject138.bin"/><Relationship Id="rId860" Type="http://schemas.openxmlformats.org/officeDocument/2006/relationships/image" Target="media/image415.wmf"/><Relationship Id="rId1143" Type="http://schemas.openxmlformats.org/officeDocument/2006/relationships/image" Target="media/image559.wmf"/><Relationship Id="rId2541" Type="http://schemas.openxmlformats.org/officeDocument/2006/relationships/image" Target="media/image1246.wmf"/><Relationship Id="rId513" Type="http://schemas.openxmlformats.org/officeDocument/2006/relationships/oleObject" Target="embeddings/oleObject241.bin"/><Relationship Id="rId720" Type="http://schemas.openxmlformats.org/officeDocument/2006/relationships/oleObject" Target="embeddings/oleObject345.bin"/><Relationship Id="rId1350" Type="http://schemas.openxmlformats.org/officeDocument/2006/relationships/oleObject" Target="embeddings/oleObject644.bin"/><Relationship Id="rId2401" Type="http://schemas.openxmlformats.org/officeDocument/2006/relationships/image" Target="media/image1176.wmf"/><Relationship Id="rId1003" Type="http://schemas.openxmlformats.org/officeDocument/2006/relationships/oleObject" Target="embeddings/oleObject490.bin"/><Relationship Id="rId1210" Type="http://schemas.openxmlformats.org/officeDocument/2006/relationships/oleObject" Target="embeddings/oleObject582.bin"/><Relationship Id="rId2191" Type="http://schemas.openxmlformats.org/officeDocument/2006/relationships/oleObject" Target="embeddings/oleObject1076.bin"/><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oleObject" Target="embeddings/oleObject1006.bin"/><Relationship Id="rId230" Type="http://schemas.openxmlformats.org/officeDocument/2006/relationships/oleObject" Target="embeddings/oleObject100.bin"/><Relationship Id="rId2868" Type="http://schemas.openxmlformats.org/officeDocument/2006/relationships/image" Target="media/image1409.wmf"/><Relationship Id="rId1677" Type="http://schemas.openxmlformats.org/officeDocument/2006/relationships/oleObject" Target="embeddings/oleObject820.bin"/><Relationship Id="rId1884" Type="http://schemas.openxmlformats.org/officeDocument/2006/relationships/oleObject" Target="embeddings/oleObject923.bin"/><Relationship Id="rId2728" Type="http://schemas.openxmlformats.org/officeDocument/2006/relationships/oleObject" Target="embeddings/oleObject1344.bin"/><Relationship Id="rId907" Type="http://schemas.openxmlformats.org/officeDocument/2006/relationships/oleObject" Target="embeddings/oleObject442.bin"/><Relationship Id="rId1537" Type="http://schemas.openxmlformats.org/officeDocument/2006/relationships/image" Target="media/image753.emf"/><Relationship Id="rId1744" Type="http://schemas.openxmlformats.org/officeDocument/2006/relationships/oleObject" Target="embeddings/oleObject853.bin"/><Relationship Id="rId1951" Type="http://schemas.openxmlformats.org/officeDocument/2006/relationships/oleObject" Target="embeddings/oleObject956.bin"/><Relationship Id="rId36" Type="http://schemas.openxmlformats.org/officeDocument/2006/relationships/image" Target="media/image7.wmf"/><Relationship Id="rId1604" Type="http://schemas.openxmlformats.org/officeDocument/2006/relationships/oleObject" Target="embeddings/oleObject781.bin"/><Relationship Id="rId1811" Type="http://schemas.openxmlformats.org/officeDocument/2006/relationships/image" Target="media/image882.wmf"/><Relationship Id="rId697" Type="http://schemas.openxmlformats.org/officeDocument/2006/relationships/image" Target="media/image337.emf"/><Relationship Id="rId2378" Type="http://schemas.openxmlformats.org/officeDocument/2006/relationships/oleObject" Target="embeddings/oleObject1169.bin"/><Relationship Id="rId1187" Type="http://schemas.openxmlformats.org/officeDocument/2006/relationships/image" Target="media/image582.emf"/><Relationship Id="rId2585" Type="http://schemas.openxmlformats.org/officeDocument/2006/relationships/image" Target="media/image1268.wmf"/><Relationship Id="rId2792" Type="http://schemas.openxmlformats.org/officeDocument/2006/relationships/oleObject" Target="embeddings/oleObject1376.bin"/><Relationship Id="rId557" Type="http://schemas.openxmlformats.org/officeDocument/2006/relationships/oleObject" Target="embeddings/oleObject263.bin"/><Relationship Id="rId764" Type="http://schemas.openxmlformats.org/officeDocument/2006/relationships/image" Target="media/image367.wmf"/><Relationship Id="rId971" Type="http://schemas.openxmlformats.org/officeDocument/2006/relationships/oleObject" Target="embeddings/oleObject474.bin"/><Relationship Id="rId1394" Type="http://schemas.openxmlformats.org/officeDocument/2006/relationships/oleObject" Target="embeddings/oleObject666.bin"/><Relationship Id="rId2238" Type="http://schemas.openxmlformats.org/officeDocument/2006/relationships/oleObject" Target="embeddings/oleObject1099.bin"/><Relationship Id="rId2445" Type="http://schemas.openxmlformats.org/officeDocument/2006/relationships/image" Target="media/image1198.wmf"/><Relationship Id="rId2652" Type="http://schemas.openxmlformats.org/officeDocument/2006/relationships/oleObject" Target="embeddings/oleObject1306.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4.bin"/><Relationship Id="rId1047" Type="http://schemas.openxmlformats.org/officeDocument/2006/relationships/oleObject" Target="embeddings/oleObject512.bin"/><Relationship Id="rId1254" Type="http://schemas.openxmlformats.org/officeDocument/2006/relationships/oleObject" Target="embeddings/oleObject596.bin"/><Relationship Id="rId1461" Type="http://schemas.openxmlformats.org/officeDocument/2006/relationships/image" Target="media/image715.emf"/><Relationship Id="rId2305" Type="http://schemas.openxmlformats.org/officeDocument/2006/relationships/image" Target="media/image1128.wmf"/><Relationship Id="rId2512" Type="http://schemas.openxmlformats.org/officeDocument/2006/relationships/oleObject" Target="embeddings/oleObject1236.bin"/><Relationship Id="rId1114" Type="http://schemas.openxmlformats.org/officeDocument/2006/relationships/oleObject" Target="embeddings/oleObject543.bin"/><Relationship Id="rId1321" Type="http://schemas.openxmlformats.org/officeDocument/2006/relationships/image" Target="media/image650.emf"/><Relationship Id="rId2095" Type="http://schemas.openxmlformats.org/officeDocument/2006/relationships/oleObject" Target="embeddings/oleObject1028.bin"/><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image" Target="media/image1057.wmf"/><Relationship Id="rId134" Type="http://schemas.openxmlformats.org/officeDocument/2006/relationships/image" Target="media/image55.png"/><Relationship Id="rId341" Type="http://schemas.openxmlformats.org/officeDocument/2006/relationships/image" Target="media/image159.wmf"/><Relationship Id="rId2022" Type="http://schemas.openxmlformats.org/officeDocument/2006/relationships/image" Target="media/image987.wmf"/><Relationship Id="rId201" Type="http://schemas.openxmlformats.org/officeDocument/2006/relationships/image" Target="media/image89.wmf"/><Relationship Id="rId1788" Type="http://schemas.openxmlformats.org/officeDocument/2006/relationships/oleObject" Target="embeddings/oleObject875.bin"/><Relationship Id="rId1995" Type="http://schemas.openxmlformats.org/officeDocument/2006/relationships/oleObject" Target="embeddings/oleObject978.bin"/><Relationship Id="rId2839" Type="http://schemas.openxmlformats.org/officeDocument/2006/relationships/oleObject" Target="embeddings/oleObject1399.bin"/><Relationship Id="rId1648" Type="http://schemas.openxmlformats.org/officeDocument/2006/relationships/image" Target="media/image801.emf"/><Relationship Id="rId1508" Type="http://schemas.openxmlformats.org/officeDocument/2006/relationships/oleObject" Target="embeddings/oleObject728.bin"/><Relationship Id="rId1855" Type="http://schemas.openxmlformats.org/officeDocument/2006/relationships/image" Target="media/image904.wmf"/><Relationship Id="rId2906" Type="http://schemas.openxmlformats.org/officeDocument/2006/relationships/fontTable" Target="fontTable.xml"/><Relationship Id="rId1715" Type="http://schemas.openxmlformats.org/officeDocument/2006/relationships/image" Target="media/image834.wmf"/><Relationship Id="rId1922" Type="http://schemas.openxmlformats.org/officeDocument/2006/relationships/image" Target="media/image937.wmf"/><Relationship Id="rId2489" Type="http://schemas.openxmlformats.org/officeDocument/2006/relationships/image" Target="media/image1220.wmf"/><Relationship Id="rId2696" Type="http://schemas.openxmlformats.org/officeDocument/2006/relationships/oleObject" Target="embeddings/oleObject1328.bin"/><Relationship Id="rId668" Type="http://schemas.openxmlformats.org/officeDocument/2006/relationships/image" Target="media/image323.wmf"/><Relationship Id="rId875" Type="http://schemas.openxmlformats.org/officeDocument/2006/relationships/oleObject" Target="embeddings/oleObject426.bin"/><Relationship Id="rId1298" Type="http://schemas.openxmlformats.org/officeDocument/2006/relationships/oleObject" Target="embeddings/oleObject618.bin"/><Relationship Id="rId2349" Type="http://schemas.openxmlformats.org/officeDocument/2006/relationships/image" Target="media/image1150.wmf"/><Relationship Id="rId2556" Type="http://schemas.openxmlformats.org/officeDocument/2006/relationships/oleObject" Target="embeddings/oleObject1258.bin"/><Relationship Id="rId2763" Type="http://schemas.openxmlformats.org/officeDocument/2006/relationships/image" Target="media/image1357.wmf"/><Relationship Id="rId528" Type="http://schemas.openxmlformats.org/officeDocument/2006/relationships/image" Target="media/image253.wmf"/><Relationship Id="rId735" Type="http://schemas.openxmlformats.org/officeDocument/2006/relationships/oleObject" Target="embeddings/oleObject355.bin"/><Relationship Id="rId942" Type="http://schemas.openxmlformats.org/officeDocument/2006/relationships/image" Target="media/image456.wmf"/><Relationship Id="rId1158" Type="http://schemas.openxmlformats.org/officeDocument/2006/relationships/image" Target="media/image567.wmf"/><Relationship Id="rId1365" Type="http://schemas.openxmlformats.org/officeDocument/2006/relationships/image" Target="media/image672.emf"/><Relationship Id="rId1572" Type="http://schemas.openxmlformats.org/officeDocument/2006/relationships/oleObject" Target="embeddings/oleObject762.bin"/><Relationship Id="rId2209" Type="http://schemas.openxmlformats.org/officeDocument/2006/relationships/image" Target="media/image1080.wmf"/><Relationship Id="rId2416" Type="http://schemas.openxmlformats.org/officeDocument/2006/relationships/oleObject" Target="embeddings/oleObject1188.bin"/><Relationship Id="rId2623" Type="http://schemas.openxmlformats.org/officeDocument/2006/relationships/image" Target="media/image1287.wmf"/><Relationship Id="rId1018" Type="http://schemas.openxmlformats.org/officeDocument/2006/relationships/image" Target="media/image494.wmf"/><Relationship Id="rId1225" Type="http://schemas.openxmlformats.org/officeDocument/2006/relationships/image" Target="media/image600.wmf"/><Relationship Id="rId1432" Type="http://schemas.openxmlformats.org/officeDocument/2006/relationships/oleObject" Target="embeddings/oleObject685.bin"/><Relationship Id="rId2830" Type="http://schemas.openxmlformats.org/officeDocument/2006/relationships/image" Target="media/image1390.wmf"/><Relationship Id="rId71" Type="http://schemas.openxmlformats.org/officeDocument/2006/relationships/image" Target="media/image24.wmf"/><Relationship Id="rId802" Type="http://schemas.openxmlformats.org/officeDocument/2006/relationships/image" Target="media/image386.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image" Target="media/image1009.wmf"/><Relationship Id="rId2273" Type="http://schemas.openxmlformats.org/officeDocument/2006/relationships/image" Target="media/image1112.wmf"/><Relationship Id="rId2480" Type="http://schemas.openxmlformats.org/officeDocument/2006/relationships/oleObject" Target="embeddings/oleObject1220.bin"/><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3.wmf"/><Relationship Id="rId2133" Type="http://schemas.openxmlformats.org/officeDocument/2006/relationships/oleObject" Target="embeddings/oleObject1047.bin"/><Relationship Id="rId2340" Type="http://schemas.openxmlformats.org/officeDocument/2006/relationships/oleObject" Target="embeddings/oleObject1150.bin"/><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80.bin"/><Relationship Id="rId1899" Type="http://schemas.openxmlformats.org/officeDocument/2006/relationships/oleObject" Target="embeddings/oleObject930.bin"/><Relationship Id="rId1759" Type="http://schemas.openxmlformats.org/officeDocument/2006/relationships/image" Target="media/image856.wmf"/><Relationship Id="rId1966" Type="http://schemas.openxmlformats.org/officeDocument/2006/relationships/image" Target="media/image959.wmf"/><Relationship Id="rId1619" Type="http://schemas.openxmlformats.org/officeDocument/2006/relationships/oleObject" Target="embeddings/oleObject789.bin"/><Relationship Id="rId1826" Type="http://schemas.openxmlformats.org/officeDocument/2006/relationships/oleObject" Target="embeddings/oleObject894.bin"/><Relationship Id="rId779" Type="http://schemas.openxmlformats.org/officeDocument/2006/relationships/oleObject" Target="embeddings/oleObject378.bin"/><Relationship Id="rId986" Type="http://schemas.openxmlformats.org/officeDocument/2006/relationships/image" Target="media/image478.wmf"/><Relationship Id="rId2667" Type="http://schemas.openxmlformats.org/officeDocument/2006/relationships/image" Target="media/image1309.wmf"/><Relationship Id="rId639" Type="http://schemas.openxmlformats.org/officeDocument/2006/relationships/oleObject" Target="embeddings/oleObject304.bin"/><Relationship Id="rId1269" Type="http://schemas.openxmlformats.org/officeDocument/2006/relationships/image" Target="media/image622.wmf"/><Relationship Id="rId1476" Type="http://schemas.openxmlformats.org/officeDocument/2006/relationships/oleObject" Target="embeddings/oleObject712.bin"/><Relationship Id="rId2874" Type="http://schemas.openxmlformats.org/officeDocument/2006/relationships/image" Target="media/image1412.wmf"/><Relationship Id="rId846" Type="http://schemas.openxmlformats.org/officeDocument/2006/relationships/image" Target="media/image408.wmf"/><Relationship Id="rId1129" Type="http://schemas.openxmlformats.org/officeDocument/2006/relationships/image" Target="media/image552.wmf"/><Relationship Id="rId1683" Type="http://schemas.openxmlformats.org/officeDocument/2006/relationships/oleObject" Target="embeddings/oleObject823.bin"/><Relationship Id="rId1890" Type="http://schemas.openxmlformats.org/officeDocument/2006/relationships/oleObject" Target="embeddings/oleObject926.bin"/><Relationship Id="rId2527" Type="http://schemas.openxmlformats.org/officeDocument/2006/relationships/image" Target="media/image1239.wmf"/><Relationship Id="rId2734" Type="http://schemas.openxmlformats.org/officeDocument/2006/relationships/oleObject" Target="embeddings/oleObject1347.bin"/><Relationship Id="rId706" Type="http://schemas.openxmlformats.org/officeDocument/2006/relationships/oleObject" Target="embeddings/oleObject338.bin"/><Relationship Id="rId913" Type="http://schemas.openxmlformats.org/officeDocument/2006/relationships/oleObject" Target="embeddings/oleObject445.bin"/><Relationship Id="rId1336" Type="http://schemas.openxmlformats.org/officeDocument/2006/relationships/oleObject" Target="embeddings/oleObject637.bin"/><Relationship Id="rId1543" Type="http://schemas.openxmlformats.org/officeDocument/2006/relationships/image" Target="media/image756.emf"/><Relationship Id="rId1750" Type="http://schemas.openxmlformats.org/officeDocument/2006/relationships/oleObject" Target="embeddings/oleObject856.bin"/><Relationship Id="rId2801" Type="http://schemas.openxmlformats.org/officeDocument/2006/relationships/image" Target="media/image1376.emf"/><Relationship Id="rId42" Type="http://schemas.openxmlformats.org/officeDocument/2006/relationships/image" Target="media/image10.wmf"/><Relationship Id="rId1403" Type="http://schemas.openxmlformats.org/officeDocument/2006/relationships/image" Target="media/image691.emf"/><Relationship Id="rId1610" Type="http://schemas.openxmlformats.org/officeDocument/2006/relationships/oleObject" Target="embeddings/oleObject784.bin"/><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oleObject" Target="embeddings/oleObject1069.bin"/><Relationship Id="rId2384" Type="http://schemas.openxmlformats.org/officeDocument/2006/relationships/oleObject" Target="embeddings/oleObject1172.bin"/><Relationship Id="rId2591" Type="http://schemas.openxmlformats.org/officeDocument/2006/relationships/image" Target="media/image1271.wmf"/><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0.wmf"/><Relationship Id="rId1193" Type="http://schemas.openxmlformats.org/officeDocument/2006/relationships/image" Target="media/image580.emf"/><Relationship Id="rId2037" Type="http://schemas.openxmlformats.org/officeDocument/2006/relationships/oleObject" Target="embeddings/oleObject999.bin"/><Relationship Id="rId2244" Type="http://schemas.openxmlformats.org/officeDocument/2006/relationships/oleObject" Target="embeddings/oleObject1102.bin"/><Relationship Id="rId2451" Type="http://schemas.openxmlformats.org/officeDocument/2006/relationships/image" Target="media/image1201.wmf"/><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5.bin"/><Relationship Id="rId1260" Type="http://schemas.openxmlformats.org/officeDocument/2006/relationships/oleObject" Target="embeddings/oleObject599.bin"/><Relationship Id="rId2104" Type="http://schemas.openxmlformats.org/officeDocument/2006/relationships/image" Target="media/image1028.wmf"/><Relationship Id="rId630" Type="http://schemas.openxmlformats.org/officeDocument/2006/relationships/image" Target="media/image304.wmf"/><Relationship Id="rId2311" Type="http://schemas.openxmlformats.org/officeDocument/2006/relationships/image" Target="media/image1131.wmf"/><Relationship Id="rId1120" Type="http://schemas.openxmlformats.org/officeDocument/2006/relationships/oleObject" Target="embeddings/oleObject546.bin"/><Relationship Id="rId1937" Type="http://schemas.openxmlformats.org/officeDocument/2006/relationships/oleObject" Target="embeddings/oleObject949.bin"/><Relationship Id="rId280" Type="http://schemas.openxmlformats.org/officeDocument/2006/relationships/oleObject" Target="embeddings/oleObject125.bin"/><Relationship Id="rId140" Type="http://schemas.openxmlformats.org/officeDocument/2006/relationships/oleObject" Target="embeddings/oleObject55.bin"/><Relationship Id="rId6" Type="http://schemas.openxmlformats.org/officeDocument/2006/relationships/webSettings" Target="webSettings.xml"/><Relationship Id="rId2778" Type="http://schemas.openxmlformats.org/officeDocument/2006/relationships/oleObject" Target="embeddings/oleObject1369.bin"/><Relationship Id="rId957" Type="http://schemas.openxmlformats.org/officeDocument/2006/relationships/oleObject" Target="embeddings/oleObject467.bin"/><Relationship Id="rId1587" Type="http://schemas.openxmlformats.org/officeDocument/2006/relationships/image" Target="media/image775.emf"/><Relationship Id="rId1794" Type="http://schemas.openxmlformats.org/officeDocument/2006/relationships/oleObject" Target="embeddings/oleObject878.bin"/><Relationship Id="rId2638" Type="http://schemas.openxmlformats.org/officeDocument/2006/relationships/oleObject" Target="embeddings/oleObject1299.bin"/><Relationship Id="rId2845" Type="http://schemas.openxmlformats.org/officeDocument/2006/relationships/oleObject" Target="embeddings/oleObject1402.bin"/><Relationship Id="rId86" Type="http://schemas.openxmlformats.org/officeDocument/2006/relationships/oleObject" Target="embeddings/oleObject29.bin"/><Relationship Id="rId817" Type="http://schemas.openxmlformats.org/officeDocument/2006/relationships/oleObject" Target="embeddings/oleObject397.bin"/><Relationship Id="rId1447" Type="http://schemas.openxmlformats.org/officeDocument/2006/relationships/oleObject" Target="embeddings/oleObject697.bin"/><Relationship Id="rId1654" Type="http://schemas.openxmlformats.org/officeDocument/2006/relationships/image" Target="media/image804.wmf"/><Relationship Id="rId1861" Type="http://schemas.openxmlformats.org/officeDocument/2006/relationships/image" Target="media/image907.wmf"/><Relationship Id="rId2705" Type="http://schemas.openxmlformats.org/officeDocument/2006/relationships/image" Target="media/image1328.wmf"/><Relationship Id="rId1307" Type="http://schemas.openxmlformats.org/officeDocument/2006/relationships/image" Target="media/image643.emf"/><Relationship Id="rId1514" Type="http://schemas.openxmlformats.org/officeDocument/2006/relationships/oleObject" Target="embeddings/oleObject731.bin"/><Relationship Id="rId1721" Type="http://schemas.openxmlformats.org/officeDocument/2006/relationships/image" Target="media/image837.wmf"/><Relationship Id="rId13" Type="http://schemas.openxmlformats.org/officeDocument/2006/relationships/hyperlink" Target="mailto:ateshian@columbia.edu" TargetMode="External"/><Relationship Id="rId2288" Type="http://schemas.openxmlformats.org/officeDocument/2006/relationships/oleObject" Target="embeddings/oleObject1124.bin"/><Relationship Id="rId2495" Type="http://schemas.openxmlformats.org/officeDocument/2006/relationships/image" Target="media/image1223.wmf"/><Relationship Id="rId467" Type="http://schemas.openxmlformats.org/officeDocument/2006/relationships/image" Target="media/image222.emf"/><Relationship Id="rId1097" Type="http://schemas.openxmlformats.org/officeDocument/2006/relationships/oleObject" Target="embeddings/oleObject530.bin"/><Relationship Id="rId2148" Type="http://schemas.openxmlformats.org/officeDocument/2006/relationships/image" Target="media/image1050.wmf"/><Relationship Id="rId674" Type="http://schemas.openxmlformats.org/officeDocument/2006/relationships/image" Target="media/image326.wmf"/><Relationship Id="rId881" Type="http://schemas.openxmlformats.org/officeDocument/2006/relationships/oleObject" Target="embeddings/oleObject429.bin"/><Relationship Id="rId2355" Type="http://schemas.openxmlformats.org/officeDocument/2006/relationships/image" Target="media/image1153.wmf"/><Relationship Id="rId2562" Type="http://schemas.openxmlformats.org/officeDocument/2006/relationships/oleObject" Target="embeddings/oleObject1261.bin"/><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9.bin"/><Relationship Id="rId1164" Type="http://schemas.openxmlformats.org/officeDocument/2006/relationships/image" Target="media/image570.wmf"/><Relationship Id="rId1371" Type="http://schemas.openxmlformats.org/officeDocument/2006/relationships/image" Target="media/image675.emf"/><Relationship Id="rId2008" Type="http://schemas.openxmlformats.org/officeDocument/2006/relationships/image" Target="media/image980.wmf"/><Relationship Id="rId2215" Type="http://schemas.openxmlformats.org/officeDocument/2006/relationships/image" Target="media/image1083.wmf"/><Relationship Id="rId2422" Type="http://schemas.openxmlformats.org/officeDocument/2006/relationships/oleObject" Target="embeddings/oleObject1191.bin"/><Relationship Id="rId601" Type="http://schemas.openxmlformats.org/officeDocument/2006/relationships/oleObject" Target="embeddings/oleObject285.bin"/><Relationship Id="rId1024" Type="http://schemas.openxmlformats.org/officeDocument/2006/relationships/image" Target="media/image497.wmf"/><Relationship Id="rId1231" Type="http://schemas.openxmlformats.org/officeDocument/2006/relationships/image" Target="media/image603.wmf"/><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image" Target="media/image930.wmf"/><Relationship Id="rId2072" Type="http://schemas.openxmlformats.org/officeDocument/2006/relationships/image" Target="media/image1012.wmf"/><Relationship Id="rId251" Type="http://schemas.openxmlformats.org/officeDocument/2006/relationships/image" Target="media/image114.wmf"/><Relationship Id="rId2889" Type="http://schemas.openxmlformats.org/officeDocument/2006/relationships/oleObject" Target="embeddings/oleObject1424.bin"/><Relationship Id="rId111" Type="http://schemas.openxmlformats.org/officeDocument/2006/relationships/image" Target="media/image44.wmf"/><Relationship Id="rId1698" Type="http://schemas.openxmlformats.org/officeDocument/2006/relationships/image" Target="media/image826.wmf"/><Relationship Id="rId2749" Type="http://schemas.openxmlformats.org/officeDocument/2006/relationships/image" Target="media/image1350.wmf"/><Relationship Id="rId928" Type="http://schemas.openxmlformats.org/officeDocument/2006/relationships/image" Target="media/image449.wmf"/><Relationship Id="rId1558" Type="http://schemas.openxmlformats.org/officeDocument/2006/relationships/image" Target="media/image763.emf"/><Relationship Id="rId1765" Type="http://schemas.openxmlformats.org/officeDocument/2006/relationships/image" Target="media/image859.wmf"/><Relationship Id="rId2609" Type="http://schemas.openxmlformats.org/officeDocument/2006/relationships/image" Target="media/image1280.wmf"/><Relationship Id="rId57" Type="http://schemas.openxmlformats.org/officeDocument/2006/relationships/image" Target="media/image17.wmf"/><Relationship Id="rId1418" Type="http://schemas.openxmlformats.org/officeDocument/2006/relationships/oleObject" Target="embeddings/oleObject678.bin"/><Relationship Id="rId1972" Type="http://schemas.openxmlformats.org/officeDocument/2006/relationships/image" Target="media/image962.wmf"/><Relationship Id="rId2816" Type="http://schemas.openxmlformats.org/officeDocument/2006/relationships/image" Target="media/image1383.wmf"/><Relationship Id="rId1625" Type="http://schemas.openxmlformats.org/officeDocument/2006/relationships/oleObject" Target="embeddings/oleObject792.bin"/><Relationship Id="rId1832" Type="http://schemas.openxmlformats.org/officeDocument/2006/relationships/oleObject" Target="embeddings/oleObject897.bin"/><Relationship Id="rId2399" Type="http://schemas.openxmlformats.org/officeDocument/2006/relationships/image" Target="media/image1175.wmf"/><Relationship Id="rId578" Type="http://schemas.openxmlformats.org/officeDocument/2006/relationships/image" Target="media/image278.wmf"/><Relationship Id="rId785" Type="http://schemas.openxmlformats.org/officeDocument/2006/relationships/oleObject" Target="embeddings/oleObject381.bin"/><Relationship Id="rId992" Type="http://schemas.openxmlformats.org/officeDocument/2006/relationships/image" Target="media/image481.wmf"/><Relationship Id="rId2259" Type="http://schemas.openxmlformats.org/officeDocument/2006/relationships/image" Target="media/image1105.wmf"/><Relationship Id="rId2466" Type="http://schemas.openxmlformats.org/officeDocument/2006/relationships/oleObject" Target="embeddings/oleObject1213.bin"/><Relationship Id="rId2673" Type="http://schemas.openxmlformats.org/officeDocument/2006/relationships/image" Target="media/image1312.wmf"/><Relationship Id="rId2880" Type="http://schemas.openxmlformats.org/officeDocument/2006/relationships/image" Target="media/image1415.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1.wmf"/><Relationship Id="rId1068" Type="http://schemas.openxmlformats.org/officeDocument/2006/relationships/image" Target="media/image526.wmf"/><Relationship Id="rId1275" Type="http://schemas.openxmlformats.org/officeDocument/2006/relationships/image" Target="media/image625.wmf"/><Relationship Id="rId1482" Type="http://schemas.openxmlformats.org/officeDocument/2006/relationships/oleObject" Target="embeddings/oleObject715.bin"/><Relationship Id="rId2119" Type="http://schemas.openxmlformats.org/officeDocument/2006/relationships/oleObject" Target="embeddings/oleObject1040.bin"/><Relationship Id="rId2326" Type="http://schemas.openxmlformats.org/officeDocument/2006/relationships/oleObject" Target="embeddings/oleObject1143.bin"/><Relationship Id="rId2533" Type="http://schemas.openxmlformats.org/officeDocument/2006/relationships/image" Target="media/image1242.wmf"/><Relationship Id="rId2740" Type="http://schemas.openxmlformats.org/officeDocument/2006/relationships/oleObject" Target="embeddings/oleObject1350.bin"/><Relationship Id="rId505" Type="http://schemas.openxmlformats.org/officeDocument/2006/relationships/oleObject" Target="embeddings/oleObject237.bin"/><Relationship Id="rId712" Type="http://schemas.openxmlformats.org/officeDocument/2006/relationships/oleObject" Target="embeddings/oleObject341.bin"/><Relationship Id="rId1135" Type="http://schemas.openxmlformats.org/officeDocument/2006/relationships/image" Target="media/image555.wmf"/><Relationship Id="rId1342" Type="http://schemas.openxmlformats.org/officeDocument/2006/relationships/oleObject" Target="embeddings/oleObject640.bin"/><Relationship Id="rId1202" Type="http://schemas.openxmlformats.org/officeDocument/2006/relationships/oleObject" Target="embeddings/oleObject578.bin"/><Relationship Id="rId2600" Type="http://schemas.openxmlformats.org/officeDocument/2006/relationships/oleObject" Target="embeddings/oleObject1280.bin"/><Relationship Id="rId295" Type="http://schemas.openxmlformats.org/officeDocument/2006/relationships/image" Target="media/image136.wmf"/><Relationship Id="rId2183" Type="http://schemas.openxmlformats.org/officeDocument/2006/relationships/oleObject" Target="embeddings/oleObject1072.bin"/><Relationship Id="rId2390" Type="http://schemas.openxmlformats.org/officeDocument/2006/relationships/oleObject" Target="embeddings/oleObject1175.bin"/><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oleObject" Target="embeddings/oleObject1002.bin"/><Relationship Id="rId2250" Type="http://schemas.openxmlformats.org/officeDocument/2006/relationships/oleObject" Target="embeddings/oleObject1105.bin"/><Relationship Id="rId222" Type="http://schemas.openxmlformats.org/officeDocument/2006/relationships/oleObject" Target="embeddings/oleObject96.bin"/><Relationship Id="rId2110" Type="http://schemas.openxmlformats.org/officeDocument/2006/relationships/image" Target="media/image1031.wmf"/><Relationship Id="rId1669" Type="http://schemas.openxmlformats.org/officeDocument/2006/relationships/oleObject" Target="embeddings/oleObject816.bin"/><Relationship Id="rId1876" Type="http://schemas.openxmlformats.org/officeDocument/2006/relationships/oleObject" Target="embeddings/oleObject919.bin"/><Relationship Id="rId1529" Type="http://schemas.openxmlformats.org/officeDocument/2006/relationships/image" Target="media/image749.emf"/><Relationship Id="rId1736" Type="http://schemas.openxmlformats.org/officeDocument/2006/relationships/oleObject" Target="embeddings/oleObject849.bin"/><Relationship Id="rId1943" Type="http://schemas.openxmlformats.org/officeDocument/2006/relationships/oleObject" Target="embeddings/oleObject952.bin"/><Relationship Id="rId28" Type="http://schemas.openxmlformats.org/officeDocument/2006/relationships/oleObject" Target="embeddings/oleObject1.bin"/><Relationship Id="rId1803" Type="http://schemas.openxmlformats.org/officeDocument/2006/relationships/image" Target="media/image878.wmf"/><Relationship Id="rId689" Type="http://schemas.openxmlformats.org/officeDocument/2006/relationships/oleObject" Target="embeddings/oleObject329.bin"/><Relationship Id="rId896" Type="http://schemas.openxmlformats.org/officeDocument/2006/relationships/image" Target="media/image433.wmf"/><Relationship Id="rId2577" Type="http://schemas.openxmlformats.org/officeDocument/2006/relationships/image" Target="media/image1264.wmf"/><Relationship Id="rId2784" Type="http://schemas.openxmlformats.org/officeDocument/2006/relationships/oleObject" Target="embeddings/oleObject1372.bin"/><Relationship Id="rId549" Type="http://schemas.openxmlformats.org/officeDocument/2006/relationships/oleObject" Target="embeddings/oleObject259.bin"/><Relationship Id="rId756" Type="http://schemas.openxmlformats.org/officeDocument/2006/relationships/image" Target="media/image363.wmf"/><Relationship Id="rId1179" Type="http://schemas.openxmlformats.org/officeDocument/2006/relationships/image" Target="media/image577.wmf"/><Relationship Id="rId1386" Type="http://schemas.openxmlformats.org/officeDocument/2006/relationships/oleObject" Target="embeddings/oleObject662.bin"/><Relationship Id="rId1593" Type="http://schemas.openxmlformats.org/officeDocument/2006/relationships/image" Target="media/image777.emf"/><Relationship Id="rId2437" Type="http://schemas.openxmlformats.org/officeDocument/2006/relationships/image" Target="media/image1194.wmf"/><Relationship Id="rId409" Type="http://schemas.openxmlformats.org/officeDocument/2006/relationships/image" Target="media/image193.wmf"/><Relationship Id="rId963" Type="http://schemas.openxmlformats.org/officeDocument/2006/relationships/oleObject" Target="embeddings/oleObject470.bin"/><Relationship Id="rId1039" Type="http://schemas.openxmlformats.org/officeDocument/2006/relationships/oleObject" Target="embeddings/oleObject508.bin"/><Relationship Id="rId1246" Type="http://schemas.openxmlformats.org/officeDocument/2006/relationships/image" Target="media/image634.emf"/><Relationship Id="rId2644" Type="http://schemas.openxmlformats.org/officeDocument/2006/relationships/oleObject" Target="embeddings/oleObject1302.bin"/><Relationship Id="rId2851" Type="http://schemas.openxmlformats.org/officeDocument/2006/relationships/oleObject" Target="embeddings/oleObject1405.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400.bin"/><Relationship Id="rId1453" Type="http://schemas.openxmlformats.org/officeDocument/2006/relationships/image" Target="media/image711.emf"/><Relationship Id="rId1660" Type="http://schemas.openxmlformats.org/officeDocument/2006/relationships/image" Target="media/image807.wmf"/><Relationship Id="rId2504" Type="http://schemas.openxmlformats.org/officeDocument/2006/relationships/oleObject" Target="embeddings/oleObject1232.bin"/><Relationship Id="rId2711" Type="http://schemas.openxmlformats.org/officeDocument/2006/relationships/image" Target="media/image1331.wmf"/><Relationship Id="rId1106" Type="http://schemas.openxmlformats.org/officeDocument/2006/relationships/oleObject" Target="embeddings/oleObject535.bin"/><Relationship Id="rId1313" Type="http://schemas.openxmlformats.org/officeDocument/2006/relationships/image" Target="media/image646.emf"/><Relationship Id="rId1520" Type="http://schemas.openxmlformats.org/officeDocument/2006/relationships/oleObject" Target="embeddings/oleObject734.bin"/><Relationship Id="rId199" Type="http://schemas.openxmlformats.org/officeDocument/2006/relationships/image" Target="media/image88.wmf"/><Relationship Id="rId2087" Type="http://schemas.openxmlformats.org/officeDocument/2006/relationships/oleObject" Target="embeddings/oleObject1024.bin"/><Relationship Id="rId2294" Type="http://schemas.openxmlformats.org/officeDocument/2006/relationships/oleObject" Target="embeddings/oleObject1127.bin"/><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image" Target="media/image1053.wmf"/><Relationship Id="rId2361" Type="http://schemas.openxmlformats.org/officeDocument/2006/relationships/image" Target="media/image1156.wmf"/><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63.emf"/><Relationship Id="rId2014" Type="http://schemas.openxmlformats.org/officeDocument/2006/relationships/image" Target="media/image983.wmf"/><Relationship Id="rId2221" Type="http://schemas.openxmlformats.org/officeDocument/2006/relationships/image" Target="media/image1086.wmf"/><Relationship Id="rId1030" Type="http://schemas.openxmlformats.org/officeDocument/2006/relationships/image" Target="media/image500.wmf"/><Relationship Id="rId400" Type="http://schemas.openxmlformats.org/officeDocument/2006/relationships/oleObject" Target="embeddings/oleObject185.bin"/><Relationship Id="rId1987" Type="http://schemas.openxmlformats.org/officeDocument/2006/relationships/oleObject" Target="embeddings/oleObject974.bin"/><Relationship Id="rId1847" Type="http://schemas.openxmlformats.org/officeDocument/2006/relationships/image" Target="media/image900.wmf"/><Relationship Id="rId1707" Type="http://schemas.openxmlformats.org/officeDocument/2006/relationships/image" Target="media/image830.wmf"/><Relationship Id="rId190" Type="http://schemas.openxmlformats.org/officeDocument/2006/relationships/oleObject" Target="embeddings/oleObject80.bin"/><Relationship Id="rId1914" Type="http://schemas.openxmlformats.org/officeDocument/2006/relationships/image" Target="media/image933.wmf"/><Relationship Id="rId2688" Type="http://schemas.openxmlformats.org/officeDocument/2006/relationships/oleObject" Target="embeddings/oleObject1324.bin"/><Relationship Id="rId2895" Type="http://schemas.openxmlformats.org/officeDocument/2006/relationships/oleObject" Target="embeddings/oleObject1427.bin"/><Relationship Id="rId867" Type="http://schemas.openxmlformats.org/officeDocument/2006/relationships/oleObject" Target="embeddings/oleObject422.bin"/><Relationship Id="rId1497" Type="http://schemas.openxmlformats.org/officeDocument/2006/relationships/image" Target="media/image733.emf"/><Relationship Id="rId2548" Type="http://schemas.openxmlformats.org/officeDocument/2006/relationships/oleObject" Target="embeddings/oleObject1254.bin"/><Relationship Id="rId2755" Type="http://schemas.openxmlformats.org/officeDocument/2006/relationships/image" Target="media/image1353.emf"/><Relationship Id="rId727" Type="http://schemas.openxmlformats.org/officeDocument/2006/relationships/image" Target="media/image352.wmf"/><Relationship Id="rId934" Type="http://schemas.openxmlformats.org/officeDocument/2006/relationships/image" Target="media/image452.wmf"/><Relationship Id="rId1357" Type="http://schemas.openxmlformats.org/officeDocument/2006/relationships/image" Target="media/image668.emf"/><Relationship Id="rId1564" Type="http://schemas.openxmlformats.org/officeDocument/2006/relationships/image" Target="media/image766.emf"/><Relationship Id="rId1771" Type="http://schemas.openxmlformats.org/officeDocument/2006/relationships/image" Target="media/image862.wmf"/><Relationship Id="rId2408" Type="http://schemas.openxmlformats.org/officeDocument/2006/relationships/oleObject" Target="embeddings/oleObject1184.bin"/><Relationship Id="rId2615" Type="http://schemas.openxmlformats.org/officeDocument/2006/relationships/image" Target="media/image1283.wmf"/><Relationship Id="rId2822" Type="http://schemas.openxmlformats.org/officeDocument/2006/relationships/image" Target="media/image1386.wmf"/><Relationship Id="rId63" Type="http://schemas.openxmlformats.org/officeDocument/2006/relationships/image" Target="media/image20.wmf"/><Relationship Id="rId1217" Type="http://schemas.openxmlformats.org/officeDocument/2006/relationships/image" Target="media/image614.emf"/><Relationship Id="rId1424" Type="http://schemas.openxmlformats.org/officeDocument/2006/relationships/oleObject" Target="embeddings/oleObject681.bin"/><Relationship Id="rId1631" Type="http://schemas.openxmlformats.org/officeDocument/2006/relationships/oleObject" Target="embeddings/oleObject795.bin"/><Relationship Id="rId2198" Type="http://schemas.openxmlformats.org/officeDocument/2006/relationships/hyperlink" Target="http://help.mrl.sci.utah.edu/help/index.jsp" TargetMode="External"/><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image" Target="media/image1005.wmf"/><Relationship Id="rId2265" Type="http://schemas.openxmlformats.org/officeDocument/2006/relationships/image" Target="media/image1108.wmf"/><Relationship Id="rId237" Type="http://schemas.openxmlformats.org/officeDocument/2006/relationships/image" Target="media/image107.wmf"/><Relationship Id="rId791" Type="http://schemas.openxmlformats.org/officeDocument/2006/relationships/oleObject" Target="embeddings/oleObject384.bin"/><Relationship Id="rId1074" Type="http://schemas.openxmlformats.org/officeDocument/2006/relationships/image" Target="media/image529.wmf"/><Relationship Id="rId2472" Type="http://schemas.openxmlformats.org/officeDocument/2006/relationships/oleObject" Target="embeddings/oleObject1216.bin"/><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image" Target="media/image628.wmf"/><Relationship Id="rId2125" Type="http://schemas.openxmlformats.org/officeDocument/2006/relationships/oleObject" Target="embeddings/oleObject1043.bin"/><Relationship Id="rId2332" Type="http://schemas.openxmlformats.org/officeDocument/2006/relationships/oleObject" Target="embeddings/oleObject1146.bin"/><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image" Target="media/image558.wmf"/><Relationship Id="rId1001" Type="http://schemas.openxmlformats.org/officeDocument/2006/relationships/oleObject" Target="embeddings/oleObject489.bin"/><Relationship Id="rId1958" Type="http://schemas.openxmlformats.org/officeDocument/2006/relationships/image" Target="media/image955.wmf"/><Relationship Id="rId1818" Type="http://schemas.openxmlformats.org/officeDocument/2006/relationships/oleObject" Target="embeddings/oleObject890.bin"/><Relationship Id="rId161" Type="http://schemas.openxmlformats.org/officeDocument/2006/relationships/image" Target="media/image69.wmf"/><Relationship Id="rId2799" Type="http://schemas.openxmlformats.org/officeDocument/2006/relationships/image" Target="media/image1375.emf"/><Relationship Id="rId978" Type="http://schemas.openxmlformats.org/officeDocument/2006/relationships/image" Target="media/image474.wmf"/><Relationship Id="rId2659" Type="http://schemas.openxmlformats.org/officeDocument/2006/relationships/image" Target="media/image1305.wmf"/><Relationship Id="rId2866" Type="http://schemas.openxmlformats.org/officeDocument/2006/relationships/image" Target="media/image1408.wmf"/><Relationship Id="rId838" Type="http://schemas.openxmlformats.org/officeDocument/2006/relationships/image" Target="media/image404.wmf"/><Relationship Id="rId1468" Type="http://schemas.openxmlformats.org/officeDocument/2006/relationships/oleObject" Target="embeddings/oleObject708.bin"/><Relationship Id="rId1675" Type="http://schemas.openxmlformats.org/officeDocument/2006/relationships/oleObject" Target="embeddings/oleObject819.bin"/><Relationship Id="rId1882" Type="http://schemas.openxmlformats.org/officeDocument/2006/relationships/oleObject" Target="embeddings/oleObject922.bin"/><Relationship Id="rId2519" Type="http://schemas.openxmlformats.org/officeDocument/2006/relationships/image" Target="media/image1235.wmf"/><Relationship Id="rId2726" Type="http://schemas.openxmlformats.org/officeDocument/2006/relationships/oleObject" Target="embeddings/oleObject1343.bin"/><Relationship Id="rId1328" Type="http://schemas.openxmlformats.org/officeDocument/2006/relationships/oleObject" Target="embeddings/oleObject633.bin"/><Relationship Id="rId1535" Type="http://schemas.openxmlformats.org/officeDocument/2006/relationships/image" Target="media/image752.emf"/><Relationship Id="rId905" Type="http://schemas.openxmlformats.org/officeDocument/2006/relationships/oleObject" Target="embeddings/oleObject441.bin"/><Relationship Id="rId1742" Type="http://schemas.openxmlformats.org/officeDocument/2006/relationships/oleObject" Target="embeddings/oleObject852.bin"/><Relationship Id="rId34" Type="http://schemas.openxmlformats.org/officeDocument/2006/relationships/image" Target="media/image6.wmf"/><Relationship Id="rId1602" Type="http://schemas.openxmlformats.org/officeDocument/2006/relationships/image" Target="media/image781.emf"/><Relationship Id="rId488" Type="http://schemas.openxmlformats.org/officeDocument/2006/relationships/oleObject" Target="embeddings/oleObject229.bin"/><Relationship Id="rId695" Type="http://schemas.openxmlformats.org/officeDocument/2006/relationships/image" Target="media/image336.wmf"/><Relationship Id="rId2169" Type="http://schemas.openxmlformats.org/officeDocument/2006/relationships/oleObject" Target="embeddings/oleObject1065.bin"/><Relationship Id="rId2376" Type="http://schemas.openxmlformats.org/officeDocument/2006/relationships/oleObject" Target="embeddings/oleObject1168.bin"/><Relationship Id="rId2583" Type="http://schemas.openxmlformats.org/officeDocument/2006/relationships/image" Target="media/image1267.wmf"/><Relationship Id="rId2790" Type="http://schemas.openxmlformats.org/officeDocument/2006/relationships/oleObject" Target="embeddings/oleObject1375.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66.wmf"/><Relationship Id="rId1185" Type="http://schemas.openxmlformats.org/officeDocument/2006/relationships/image" Target="media/image580.png"/><Relationship Id="rId1392" Type="http://schemas.openxmlformats.org/officeDocument/2006/relationships/oleObject" Target="embeddings/oleObject665.bin"/><Relationship Id="rId2029" Type="http://schemas.openxmlformats.org/officeDocument/2006/relationships/oleObject" Target="embeddings/oleObject995.bin"/><Relationship Id="rId2236" Type="http://schemas.openxmlformats.org/officeDocument/2006/relationships/oleObject" Target="embeddings/oleObject1098.bin"/><Relationship Id="rId2443" Type="http://schemas.openxmlformats.org/officeDocument/2006/relationships/image" Target="media/image1197.wmf"/><Relationship Id="rId2650" Type="http://schemas.openxmlformats.org/officeDocument/2006/relationships/oleObject" Target="embeddings/oleObject1305.bin"/><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11.bin"/><Relationship Id="rId1252" Type="http://schemas.openxmlformats.org/officeDocument/2006/relationships/oleObject" Target="embeddings/oleObject595.bin"/><Relationship Id="rId2303" Type="http://schemas.openxmlformats.org/officeDocument/2006/relationships/image" Target="media/image1127.wmf"/><Relationship Id="rId2510" Type="http://schemas.openxmlformats.org/officeDocument/2006/relationships/oleObject" Target="embeddings/oleObject1235.bin"/><Relationship Id="rId1112" Type="http://schemas.openxmlformats.org/officeDocument/2006/relationships/oleObject" Target="embeddings/oleObject541.bin"/><Relationship Id="rId1929" Type="http://schemas.openxmlformats.org/officeDocument/2006/relationships/oleObject" Target="embeddings/oleObject945.bin"/><Relationship Id="rId2093" Type="http://schemas.openxmlformats.org/officeDocument/2006/relationships/oleObject" Target="embeddings/oleObject1027.bin"/><Relationship Id="rId272" Type="http://schemas.openxmlformats.org/officeDocument/2006/relationships/oleObject" Target="embeddings/oleObject121.bin"/><Relationship Id="rId2160" Type="http://schemas.openxmlformats.org/officeDocument/2006/relationships/image" Target="media/image1056.wmf"/><Relationship Id="rId132" Type="http://schemas.openxmlformats.org/officeDocument/2006/relationships/oleObject" Target="embeddings/oleObject52.bin"/><Relationship Id="rId2020" Type="http://schemas.openxmlformats.org/officeDocument/2006/relationships/image" Target="media/image986.wmf"/><Relationship Id="rId1579" Type="http://schemas.openxmlformats.org/officeDocument/2006/relationships/image" Target="media/image771.emf"/><Relationship Id="rId949" Type="http://schemas.openxmlformats.org/officeDocument/2006/relationships/oleObject" Target="embeddings/oleObject463.bin"/><Relationship Id="rId1786" Type="http://schemas.openxmlformats.org/officeDocument/2006/relationships/oleObject" Target="embeddings/oleObject874.bin"/><Relationship Id="rId1993" Type="http://schemas.openxmlformats.org/officeDocument/2006/relationships/oleObject" Target="embeddings/oleObject977.bin"/><Relationship Id="rId2837" Type="http://schemas.openxmlformats.org/officeDocument/2006/relationships/oleObject" Target="embeddings/oleObject1398.bin"/><Relationship Id="rId78" Type="http://schemas.openxmlformats.org/officeDocument/2006/relationships/oleObject" Target="embeddings/oleObject25.bin"/><Relationship Id="rId809" Type="http://schemas.openxmlformats.org/officeDocument/2006/relationships/oleObject" Target="embeddings/oleObject393.bin"/><Relationship Id="rId1439" Type="http://schemas.openxmlformats.org/officeDocument/2006/relationships/oleObject" Target="embeddings/oleObject690.bin"/><Relationship Id="rId1646" Type="http://schemas.openxmlformats.org/officeDocument/2006/relationships/image" Target="media/image800.emf"/><Relationship Id="rId1853" Type="http://schemas.openxmlformats.org/officeDocument/2006/relationships/image" Target="media/image903.wmf"/><Relationship Id="rId2904" Type="http://schemas.openxmlformats.org/officeDocument/2006/relationships/hyperlink" Target="http://mrlforums.sci.utah.edu/forums/forum.php" TargetMode="External"/><Relationship Id="rId1506" Type="http://schemas.openxmlformats.org/officeDocument/2006/relationships/oleObject" Target="embeddings/oleObject727.bin"/><Relationship Id="rId1713" Type="http://schemas.openxmlformats.org/officeDocument/2006/relationships/image" Target="media/image833.wmf"/><Relationship Id="rId1920" Type="http://schemas.openxmlformats.org/officeDocument/2006/relationships/image" Target="media/image936.wmf"/><Relationship Id="rId599" Type="http://schemas.openxmlformats.org/officeDocument/2006/relationships/oleObject" Target="embeddings/oleObject284.bin"/><Relationship Id="rId2487" Type="http://schemas.openxmlformats.org/officeDocument/2006/relationships/image" Target="media/image1219.wmf"/><Relationship Id="rId2694" Type="http://schemas.openxmlformats.org/officeDocument/2006/relationships/oleObject" Target="embeddings/oleObject1327.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5.bin"/><Relationship Id="rId1089" Type="http://schemas.openxmlformats.org/officeDocument/2006/relationships/oleObject" Target="embeddings/oleObject526.bin"/><Relationship Id="rId1296" Type="http://schemas.openxmlformats.org/officeDocument/2006/relationships/oleObject" Target="embeddings/oleObject617.bin"/><Relationship Id="rId2347" Type="http://schemas.openxmlformats.org/officeDocument/2006/relationships/image" Target="media/image1149.wmf"/><Relationship Id="rId2554" Type="http://schemas.openxmlformats.org/officeDocument/2006/relationships/oleObject" Target="embeddings/oleObject1257.bin"/><Relationship Id="rId319" Type="http://schemas.openxmlformats.org/officeDocument/2006/relationships/image" Target="media/image148.emf"/><Relationship Id="rId526" Type="http://schemas.openxmlformats.org/officeDocument/2006/relationships/image" Target="media/image252.wmf"/><Relationship Id="rId1156" Type="http://schemas.openxmlformats.org/officeDocument/2006/relationships/image" Target="media/image566.wmf"/><Relationship Id="rId1363" Type="http://schemas.openxmlformats.org/officeDocument/2006/relationships/image" Target="media/image671.emf"/><Relationship Id="rId2207" Type="http://schemas.openxmlformats.org/officeDocument/2006/relationships/image" Target="media/image1079.wmf"/><Relationship Id="rId2761" Type="http://schemas.openxmlformats.org/officeDocument/2006/relationships/image" Target="media/image1356.wmf"/><Relationship Id="rId733" Type="http://schemas.openxmlformats.org/officeDocument/2006/relationships/oleObject" Target="embeddings/oleObject353.bin"/><Relationship Id="rId940" Type="http://schemas.openxmlformats.org/officeDocument/2006/relationships/image" Target="media/image455.wmf"/><Relationship Id="rId1016" Type="http://schemas.openxmlformats.org/officeDocument/2006/relationships/image" Target="media/image493.wmf"/><Relationship Id="rId1570" Type="http://schemas.openxmlformats.org/officeDocument/2006/relationships/oleObject" Target="embeddings/oleObject761.bin"/><Relationship Id="rId2414" Type="http://schemas.openxmlformats.org/officeDocument/2006/relationships/oleObject" Target="embeddings/oleObject1187.bin"/><Relationship Id="rId2621" Type="http://schemas.openxmlformats.org/officeDocument/2006/relationships/image" Target="media/image1286.wmf"/><Relationship Id="rId800" Type="http://schemas.openxmlformats.org/officeDocument/2006/relationships/image" Target="media/image385.wmf"/><Relationship Id="rId1223" Type="http://schemas.openxmlformats.org/officeDocument/2006/relationships/image" Target="media/image599.wmf"/><Relationship Id="rId1430" Type="http://schemas.openxmlformats.org/officeDocument/2006/relationships/oleObject" Target="embeddings/oleObject684.bin"/><Relationship Id="rId176" Type="http://schemas.openxmlformats.org/officeDocument/2006/relationships/oleObject" Target="embeddings/oleObject73.bin"/><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image" Target="media/image1008.wmf"/><Relationship Id="rId2271" Type="http://schemas.openxmlformats.org/officeDocument/2006/relationships/image" Target="media/image1111.wmf"/><Relationship Id="rId243" Type="http://schemas.openxmlformats.org/officeDocument/2006/relationships/image" Target="media/image110.wmf"/><Relationship Id="rId450" Type="http://schemas.openxmlformats.org/officeDocument/2006/relationships/oleObject" Target="embeddings/oleObject210.bin"/><Relationship Id="rId1080" Type="http://schemas.openxmlformats.org/officeDocument/2006/relationships/image" Target="media/image532.wmf"/><Relationship Id="rId2131" Type="http://schemas.openxmlformats.org/officeDocument/2006/relationships/oleObject" Target="embeddings/oleObject1046.bin"/><Relationship Id="rId103" Type="http://schemas.openxmlformats.org/officeDocument/2006/relationships/image" Target="media/image40.wmf"/><Relationship Id="rId310" Type="http://schemas.openxmlformats.org/officeDocument/2006/relationships/oleObject" Target="embeddings/oleObject140.bin"/><Relationship Id="rId1897" Type="http://schemas.openxmlformats.org/officeDocument/2006/relationships/oleObject" Target="embeddings/oleObject929.bin"/><Relationship Id="rId1757" Type="http://schemas.openxmlformats.org/officeDocument/2006/relationships/image" Target="media/image855.wmf"/><Relationship Id="rId1964" Type="http://schemas.openxmlformats.org/officeDocument/2006/relationships/image" Target="media/image958.wmf"/><Relationship Id="rId2808" Type="http://schemas.openxmlformats.org/officeDocument/2006/relationships/oleObject" Target="embeddings/oleObject1384.bin"/><Relationship Id="rId49" Type="http://schemas.openxmlformats.org/officeDocument/2006/relationships/image" Target="media/image13.wmf"/><Relationship Id="rId1617" Type="http://schemas.openxmlformats.org/officeDocument/2006/relationships/image" Target="media/image787.emf"/><Relationship Id="rId1824" Type="http://schemas.openxmlformats.org/officeDocument/2006/relationships/oleObject" Target="embeddings/oleObject893.bin"/><Relationship Id="rId2598" Type="http://schemas.openxmlformats.org/officeDocument/2006/relationships/oleObject" Target="embeddings/oleObject1279.bin"/><Relationship Id="rId777" Type="http://schemas.openxmlformats.org/officeDocument/2006/relationships/oleObject" Target="embeddings/oleObject377.bin"/><Relationship Id="rId984" Type="http://schemas.openxmlformats.org/officeDocument/2006/relationships/image" Target="media/image477.wmf"/><Relationship Id="rId2458" Type="http://schemas.openxmlformats.org/officeDocument/2006/relationships/oleObject" Target="embeddings/oleObject1209.bin"/><Relationship Id="rId2665" Type="http://schemas.openxmlformats.org/officeDocument/2006/relationships/image" Target="media/image1308.wmf"/><Relationship Id="rId2872" Type="http://schemas.openxmlformats.org/officeDocument/2006/relationships/image" Target="media/image1411.wmf"/><Relationship Id="rId637" Type="http://schemas.openxmlformats.org/officeDocument/2006/relationships/oleObject" Target="embeddings/oleObject303.bin"/><Relationship Id="rId844" Type="http://schemas.openxmlformats.org/officeDocument/2006/relationships/image" Target="media/image407.wmf"/><Relationship Id="rId1267" Type="http://schemas.openxmlformats.org/officeDocument/2006/relationships/image" Target="media/image621.wmf"/><Relationship Id="rId1474" Type="http://schemas.openxmlformats.org/officeDocument/2006/relationships/oleObject" Target="embeddings/oleObject711.bin"/><Relationship Id="rId1681" Type="http://schemas.openxmlformats.org/officeDocument/2006/relationships/oleObject" Target="embeddings/oleObject822.bin"/><Relationship Id="rId2318" Type="http://schemas.openxmlformats.org/officeDocument/2006/relationships/oleObject" Target="embeddings/oleObject1139.bin"/><Relationship Id="rId2525" Type="http://schemas.openxmlformats.org/officeDocument/2006/relationships/image" Target="media/image1238.wmf"/><Relationship Id="rId2732" Type="http://schemas.openxmlformats.org/officeDocument/2006/relationships/oleObject" Target="embeddings/oleObject1346.bin"/><Relationship Id="rId704" Type="http://schemas.openxmlformats.org/officeDocument/2006/relationships/oleObject" Target="embeddings/oleObject337.bin"/><Relationship Id="rId911" Type="http://schemas.openxmlformats.org/officeDocument/2006/relationships/oleObject" Target="embeddings/oleObject444.bin"/><Relationship Id="rId1127" Type="http://schemas.openxmlformats.org/officeDocument/2006/relationships/image" Target="media/image551.wmf"/><Relationship Id="rId1334" Type="http://schemas.openxmlformats.org/officeDocument/2006/relationships/oleObject" Target="embeddings/oleObject636.bin"/><Relationship Id="rId1541" Type="http://schemas.openxmlformats.org/officeDocument/2006/relationships/oleObject" Target="embeddings/oleObject744.bin"/><Relationship Id="rId40" Type="http://schemas.openxmlformats.org/officeDocument/2006/relationships/image" Target="media/image9.wmf"/><Relationship Id="rId1401" Type="http://schemas.openxmlformats.org/officeDocument/2006/relationships/image" Target="media/image690.emf"/><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oleObject" Target="embeddings/oleObject1068.bin"/><Relationship Id="rId2382" Type="http://schemas.openxmlformats.org/officeDocument/2006/relationships/oleObject" Target="embeddings/oleObject1171.bin"/><Relationship Id="rId147" Type="http://schemas.openxmlformats.org/officeDocument/2006/relationships/image" Target="media/image62.wmf"/><Relationship Id="rId354" Type="http://schemas.openxmlformats.org/officeDocument/2006/relationships/oleObject" Target="embeddings/oleObject162.bin"/><Relationship Id="rId1191" Type="http://schemas.openxmlformats.org/officeDocument/2006/relationships/image" Target="media/image5780.png"/><Relationship Id="rId2035" Type="http://schemas.openxmlformats.org/officeDocument/2006/relationships/oleObject" Target="embeddings/oleObject998.bin"/><Relationship Id="rId561" Type="http://schemas.openxmlformats.org/officeDocument/2006/relationships/oleObject" Target="embeddings/oleObject265.bin"/><Relationship Id="rId2242" Type="http://schemas.openxmlformats.org/officeDocument/2006/relationships/oleObject" Target="embeddings/oleObject1101.bin"/><Relationship Id="rId214" Type="http://schemas.openxmlformats.org/officeDocument/2006/relationships/oleObject" Target="embeddings/oleObject92.bin"/><Relationship Id="rId421" Type="http://schemas.openxmlformats.org/officeDocument/2006/relationships/image" Target="media/image199.wmf"/><Relationship Id="rId1051" Type="http://schemas.openxmlformats.org/officeDocument/2006/relationships/oleObject" Target="embeddings/oleObject514.bin"/><Relationship Id="rId2102" Type="http://schemas.openxmlformats.org/officeDocument/2006/relationships/image" Target="media/image1027.wmf"/><Relationship Id="rId1868" Type="http://schemas.openxmlformats.org/officeDocument/2006/relationships/oleObject" Target="embeddings/oleObject915.bin"/><Relationship Id="rId1728" Type="http://schemas.openxmlformats.org/officeDocument/2006/relationships/oleObject" Target="embeddings/oleObject845.bin"/><Relationship Id="rId1935" Type="http://schemas.openxmlformats.org/officeDocument/2006/relationships/oleObject" Target="embeddings/oleObject948.bin"/><Relationship Id="rId4" Type="http://schemas.microsoft.com/office/2007/relationships/stylesWithEffects" Target="stylesWithEffects.xml"/><Relationship Id="rId888" Type="http://schemas.openxmlformats.org/officeDocument/2006/relationships/image" Target="media/image429.wmf"/><Relationship Id="rId2569" Type="http://schemas.openxmlformats.org/officeDocument/2006/relationships/image" Target="media/image1260.wmf"/><Relationship Id="rId2776" Type="http://schemas.openxmlformats.org/officeDocument/2006/relationships/oleObject" Target="embeddings/oleObject1368.bin"/><Relationship Id="rId748" Type="http://schemas.openxmlformats.org/officeDocument/2006/relationships/image" Target="media/image359.wmf"/><Relationship Id="rId955" Type="http://schemas.openxmlformats.org/officeDocument/2006/relationships/oleObject" Target="embeddings/oleObject466.bin"/><Relationship Id="rId1378" Type="http://schemas.openxmlformats.org/officeDocument/2006/relationships/oleObject" Target="embeddings/oleObject658.bin"/><Relationship Id="rId1585" Type="http://schemas.openxmlformats.org/officeDocument/2006/relationships/oleObject" Target="embeddings/oleObject770.bin"/><Relationship Id="rId1792" Type="http://schemas.openxmlformats.org/officeDocument/2006/relationships/oleObject" Target="embeddings/oleObject877.bin"/><Relationship Id="rId2429" Type="http://schemas.openxmlformats.org/officeDocument/2006/relationships/image" Target="media/image1190.wmf"/><Relationship Id="rId2636" Type="http://schemas.openxmlformats.org/officeDocument/2006/relationships/oleObject" Target="embeddings/oleObject1298.bin"/><Relationship Id="rId2843" Type="http://schemas.openxmlformats.org/officeDocument/2006/relationships/oleObject" Target="embeddings/oleObject1401.bin"/><Relationship Id="rId84" Type="http://schemas.openxmlformats.org/officeDocument/2006/relationships/oleObject" Target="embeddings/oleObject28.bin"/><Relationship Id="rId608" Type="http://schemas.openxmlformats.org/officeDocument/2006/relationships/image" Target="media/image293.wmf"/><Relationship Id="rId815" Type="http://schemas.openxmlformats.org/officeDocument/2006/relationships/oleObject" Target="embeddings/oleObject396.bin"/><Relationship Id="rId1238" Type="http://schemas.openxmlformats.org/officeDocument/2006/relationships/oleObject" Target="embeddings/oleObject592.bin"/><Relationship Id="rId1445" Type="http://schemas.openxmlformats.org/officeDocument/2006/relationships/oleObject" Target="embeddings/oleObject695.bin"/><Relationship Id="rId1652" Type="http://schemas.openxmlformats.org/officeDocument/2006/relationships/image" Target="media/image803.wmf"/><Relationship Id="rId1305" Type="http://schemas.openxmlformats.org/officeDocument/2006/relationships/image" Target="media/image642.emf"/><Relationship Id="rId2703" Type="http://schemas.openxmlformats.org/officeDocument/2006/relationships/image" Target="media/image1327.wmf"/><Relationship Id="rId1512" Type="http://schemas.openxmlformats.org/officeDocument/2006/relationships/oleObject" Target="embeddings/oleObject730.bin"/><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oleObject" Target="embeddings/oleObject1020.bin"/><Relationship Id="rId2286" Type="http://schemas.openxmlformats.org/officeDocument/2006/relationships/oleObject" Target="embeddings/oleObject1123.bin"/><Relationship Id="rId2493" Type="http://schemas.openxmlformats.org/officeDocument/2006/relationships/image" Target="media/image1222.wmf"/><Relationship Id="rId258" Type="http://schemas.openxmlformats.org/officeDocument/2006/relationships/oleObject" Target="embeddings/oleObject114.bin"/><Relationship Id="rId465" Type="http://schemas.openxmlformats.org/officeDocument/2006/relationships/image" Target="media/image221.emf"/><Relationship Id="rId672" Type="http://schemas.openxmlformats.org/officeDocument/2006/relationships/image" Target="media/image325.wmf"/><Relationship Id="rId1095" Type="http://schemas.openxmlformats.org/officeDocument/2006/relationships/oleObject" Target="embeddings/oleObject529.bin"/><Relationship Id="rId2146" Type="http://schemas.openxmlformats.org/officeDocument/2006/relationships/image" Target="media/image1049.wmf"/><Relationship Id="rId2353" Type="http://schemas.openxmlformats.org/officeDocument/2006/relationships/image" Target="media/image1152.wmf"/><Relationship Id="rId2560" Type="http://schemas.openxmlformats.org/officeDocument/2006/relationships/oleObject" Target="embeddings/oleObject1260.bin"/><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1162" Type="http://schemas.openxmlformats.org/officeDocument/2006/relationships/image" Target="media/image569.wmf"/><Relationship Id="rId2006" Type="http://schemas.openxmlformats.org/officeDocument/2006/relationships/image" Target="media/image979.wmf"/><Relationship Id="rId2213" Type="http://schemas.openxmlformats.org/officeDocument/2006/relationships/image" Target="media/image1082.wmf"/><Relationship Id="rId2420" Type="http://schemas.openxmlformats.org/officeDocument/2006/relationships/oleObject" Target="embeddings/oleObject1190.bin"/><Relationship Id="rId1022" Type="http://schemas.openxmlformats.org/officeDocument/2006/relationships/image" Target="media/image496.wmf"/><Relationship Id="rId1979" Type="http://schemas.openxmlformats.org/officeDocument/2006/relationships/oleObject" Target="embeddings/oleObject970.bin"/><Relationship Id="rId1839" Type="http://schemas.openxmlformats.org/officeDocument/2006/relationships/image" Target="media/image896.wmf"/><Relationship Id="rId182" Type="http://schemas.openxmlformats.org/officeDocument/2006/relationships/oleObject" Target="embeddings/oleObject76.bin"/><Relationship Id="rId1906" Type="http://schemas.openxmlformats.org/officeDocument/2006/relationships/image" Target="media/image929.wmf"/><Relationship Id="rId2070" Type="http://schemas.openxmlformats.org/officeDocument/2006/relationships/image" Target="media/image1011.wmf"/><Relationship Id="rId999" Type="http://schemas.openxmlformats.org/officeDocument/2006/relationships/oleObject" Target="embeddings/oleObject488.bin"/><Relationship Id="rId2887" Type="http://schemas.openxmlformats.org/officeDocument/2006/relationships/oleObject" Target="embeddings/oleObject1423.bin"/><Relationship Id="rId859" Type="http://schemas.openxmlformats.org/officeDocument/2006/relationships/oleObject" Target="embeddings/oleObject418.bin"/><Relationship Id="rId1489" Type="http://schemas.openxmlformats.org/officeDocument/2006/relationships/image" Target="media/image729.emf"/><Relationship Id="rId1696" Type="http://schemas.openxmlformats.org/officeDocument/2006/relationships/image" Target="media/image825.wmf"/><Relationship Id="rId1349" Type="http://schemas.openxmlformats.org/officeDocument/2006/relationships/image" Target="media/image664.emf"/><Relationship Id="rId2747" Type="http://schemas.openxmlformats.org/officeDocument/2006/relationships/image" Target="media/image1349.emf"/><Relationship Id="rId719" Type="http://schemas.openxmlformats.org/officeDocument/2006/relationships/image" Target="media/image348.wmf"/><Relationship Id="rId926" Type="http://schemas.openxmlformats.org/officeDocument/2006/relationships/image" Target="media/image448.wmf"/><Relationship Id="rId1556" Type="http://schemas.openxmlformats.org/officeDocument/2006/relationships/image" Target="media/image762.emf"/><Relationship Id="rId1763" Type="http://schemas.openxmlformats.org/officeDocument/2006/relationships/image" Target="media/image858.wmf"/><Relationship Id="rId1970" Type="http://schemas.openxmlformats.org/officeDocument/2006/relationships/image" Target="media/image961.wmf"/><Relationship Id="rId2607" Type="http://schemas.openxmlformats.org/officeDocument/2006/relationships/image" Target="media/image1279.wmf"/><Relationship Id="rId2814" Type="http://schemas.openxmlformats.org/officeDocument/2006/relationships/image" Target="media/image1382.wmf"/><Relationship Id="rId55" Type="http://schemas.openxmlformats.org/officeDocument/2006/relationships/image" Target="media/image16.wmf"/><Relationship Id="rId1209" Type="http://schemas.openxmlformats.org/officeDocument/2006/relationships/image" Target="media/image592.wmf"/><Relationship Id="rId1416" Type="http://schemas.openxmlformats.org/officeDocument/2006/relationships/oleObject" Target="embeddings/oleObject677.bin"/><Relationship Id="rId1623" Type="http://schemas.openxmlformats.org/officeDocument/2006/relationships/oleObject" Target="embeddings/oleObject791.bin"/><Relationship Id="rId1830" Type="http://schemas.openxmlformats.org/officeDocument/2006/relationships/oleObject" Target="embeddings/oleObject896.bin"/><Relationship Id="rId2397" Type="http://schemas.openxmlformats.org/officeDocument/2006/relationships/image" Target="media/image117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80.bin"/><Relationship Id="rId990" Type="http://schemas.openxmlformats.org/officeDocument/2006/relationships/image" Target="media/image480.wmf"/><Relationship Id="rId2257" Type="http://schemas.openxmlformats.org/officeDocument/2006/relationships/image" Target="media/image1104.wmf"/><Relationship Id="rId2464" Type="http://schemas.openxmlformats.org/officeDocument/2006/relationships/oleObject" Target="embeddings/oleObject1212.bin"/><Relationship Id="rId2671" Type="http://schemas.openxmlformats.org/officeDocument/2006/relationships/image" Target="media/image1311.wmf"/><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4.emf"/><Relationship Id="rId1273" Type="http://schemas.openxmlformats.org/officeDocument/2006/relationships/image" Target="media/image624.wmf"/><Relationship Id="rId1480" Type="http://schemas.openxmlformats.org/officeDocument/2006/relationships/oleObject" Target="embeddings/oleObject714.bin"/><Relationship Id="rId2117" Type="http://schemas.openxmlformats.org/officeDocument/2006/relationships/oleObject" Target="embeddings/oleObject1039.bin"/><Relationship Id="rId2324" Type="http://schemas.openxmlformats.org/officeDocument/2006/relationships/oleObject" Target="embeddings/oleObject1142.bin"/><Relationship Id="rId850" Type="http://schemas.openxmlformats.org/officeDocument/2006/relationships/image" Target="media/image410.wmf"/><Relationship Id="rId1133" Type="http://schemas.openxmlformats.org/officeDocument/2006/relationships/image" Target="media/image554.wmf"/><Relationship Id="rId2531" Type="http://schemas.openxmlformats.org/officeDocument/2006/relationships/image" Target="media/image124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B37C40-BFCB-499A-A9E6-31551900D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4329</TotalTime>
  <Pages>274</Pages>
  <Words>72882</Words>
  <Characters>415434</Characters>
  <Application>Microsoft Office Word</Application>
  <DocSecurity>0</DocSecurity>
  <Lines>3461</Lines>
  <Paragraphs>974</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487342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75</cp:revision>
  <cp:lastPrinted>2012-01-23T17:06:00Z</cp:lastPrinted>
  <dcterms:created xsi:type="dcterms:W3CDTF">2014-08-22T16:11:00Z</dcterms:created>
  <dcterms:modified xsi:type="dcterms:W3CDTF">2015-09-02T16:15:00Z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