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3A53926B"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8-25T18:30:00Z">
        <w:r w:rsidR="00BB6F29">
          <w:rPr>
            <w:b/>
            <w:noProof/>
          </w:rPr>
          <w:t>August 25, 2015</w:t>
        </w:r>
      </w:ins>
      <w:del w:id="1" w:author="Gerard" w:date="2015-08-25T14:48:00Z">
        <w:r w:rsidR="00F67882" w:rsidDel="00546831">
          <w:rPr>
            <w:b/>
            <w:noProof/>
          </w:rPr>
          <w:delText>July 23,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554341">
        <w:fldChar w:fldCharType="begin"/>
      </w:r>
      <w:r w:rsidR="00554341">
        <w:instrText xml:space="preserve"> HYPERLINK "mailto:steve.maas@utah.edu" </w:instrText>
      </w:r>
      <w:ins w:id="2" w:author="Gerard" w:date="2015-08-25T18:30:00Z"/>
      <w:r w:rsidR="00554341">
        <w:fldChar w:fldCharType="separate"/>
      </w:r>
      <w:r w:rsidRPr="00572F41">
        <w:rPr>
          <w:rStyle w:val="Hyperlink"/>
        </w:rPr>
        <w:t>steve.maas@utah.edu</w:t>
      </w:r>
      <w:r w:rsidR="00554341">
        <w:rPr>
          <w:rStyle w:val="Hyperlink"/>
        </w:rPr>
        <w:fldChar w:fldCharType="end"/>
      </w:r>
      <w:r w:rsidRPr="00572F41">
        <w:t>)</w:t>
      </w:r>
    </w:p>
    <w:p w14:paraId="42AEB489" w14:textId="77777777" w:rsidR="006A0BC1" w:rsidRPr="00DC27ED" w:rsidRDefault="006A0BC1" w:rsidP="0028349D">
      <w:r w:rsidRPr="00DC27ED">
        <w:t>Dave Rawlins (</w:t>
      </w:r>
      <w:r w:rsidR="00554341">
        <w:fldChar w:fldCharType="begin"/>
      </w:r>
      <w:r w:rsidR="00554341">
        <w:instrText xml:space="preserve"> HYPERLINK "mailto:rawlins@sci.utah.edu" </w:instrText>
      </w:r>
      <w:ins w:id="3" w:author="Gerard" w:date="2015-08-25T18:30:00Z"/>
      <w:r w:rsidR="00554341">
        <w:fldChar w:fldCharType="separate"/>
      </w:r>
      <w:r w:rsidRPr="00DC27ED">
        <w:rPr>
          <w:rStyle w:val="Hyperlink"/>
        </w:rPr>
        <w:t>rawlins@sci.utah.edu</w:t>
      </w:r>
      <w:r w:rsidR="00554341">
        <w:rPr>
          <w:rStyle w:val="Hyperlink"/>
        </w:rPr>
        <w:fldChar w:fldCharType="end"/>
      </w:r>
      <w:r w:rsidRPr="00DC27ED">
        <w:t>)</w:t>
      </w:r>
    </w:p>
    <w:p w14:paraId="4350B2CD" w14:textId="77777777" w:rsidR="006A0BC1" w:rsidRPr="00DC27ED" w:rsidRDefault="006A0BC1" w:rsidP="0028349D">
      <w:r w:rsidRPr="00DC27ED">
        <w:t>Dr. Jeffrey Weiss (</w:t>
      </w:r>
      <w:r w:rsidR="00554341">
        <w:fldChar w:fldCharType="begin"/>
      </w:r>
      <w:r w:rsidR="00554341">
        <w:instrText xml:space="preserve"> HYPERLINK "mailto:jeff.weiss@utah.edu" </w:instrText>
      </w:r>
      <w:ins w:id="4" w:author="Gerard" w:date="2015-08-25T18:30:00Z"/>
      <w:r w:rsidR="00554341">
        <w:fldChar w:fldCharType="separate"/>
      </w:r>
      <w:r w:rsidRPr="00DC27ED">
        <w:rPr>
          <w:rStyle w:val="Hyperlink"/>
        </w:rPr>
        <w:t>jeff.weiss@utah.edu</w:t>
      </w:r>
      <w:r w:rsidR="00554341">
        <w:rPr>
          <w:rStyle w:val="Hyperlink"/>
        </w:rPr>
        <w:fldChar w:fldCharType="end"/>
      </w:r>
      <w:r w:rsidRPr="00DC27ED">
        <w:t>)</w:t>
      </w:r>
    </w:p>
    <w:p w14:paraId="09E843CF" w14:textId="77777777" w:rsidR="006A0BC1" w:rsidRDefault="006A0BC1" w:rsidP="0028349D">
      <w:r>
        <w:t>Dr. Gerard Ateshian (</w:t>
      </w:r>
      <w:r w:rsidR="00554341">
        <w:fldChar w:fldCharType="begin"/>
      </w:r>
      <w:r w:rsidR="00554341">
        <w:instrText xml:space="preserve"> HYPERLINK "mailto:ateshian@columbia.edu" </w:instrText>
      </w:r>
      <w:ins w:id="5" w:author="Gerard" w:date="2015-08-25T18:30:00Z"/>
      <w:r w:rsidR="00554341">
        <w:fldChar w:fldCharType="separate"/>
      </w:r>
      <w:r w:rsidRPr="005223D1">
        <w:rPr>
          <w:rStyle w:val="Hyperlink"/>
        </w:rPr>
        <w:t>ateshian@columbia.edu</w:t>
      </w:r>
      <w:r w:rsidR="00554341">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554341">
        <w:fldChar w:fldCharType="begin"/>
      </w:r>
      <w:r w:rsidR="00554341">
        <w:instrText xml:space="preserve"> HYPERLINK "http://mrl.sci.utah.edu/" </w:instrText>
      </w:r>
      <w:ins w:id="6" w:author="Gerard" w:date="2015-08-25T18:30:00Z"/>
      <w:r w:rsidR="00554341">
        <w:fldChar w:fldCharType="separate"/>
      </w:r>
      <w:r w:rsidRPr="006D7874">
        <w:rPr>
          <w:rStyle w:val="Hyperlink"/>
        </w:rPr>
        <w:t>http://mrl.sci.utah.edu</w:t>
      </w:r>
      <w:r w:rsidR="00554341">
        <w:rPr>
          <w:rStyle w:val="Hyperlink"/>
        </w:rPr>
        <w:fldChar w:fldCharType="end"/>
      </w:r>
    </w:p>
    <w:p w14:paraId="17813EC9" w14:textId="21E65B51" w:rsidR="006A0BC1" w:rsidRPr="00C62631" w:rsidRDefault="006A0BC1" w:rsidP="0028349D">
      <w:r>
        <w:t xml:space="preserve">FEBio: </w:t>
      </w:r>
      <w:r w:rsidR="00554341">
        <w:fldChar w:fldCharType="begin"/>
      </w:r>
      <w:r w:rsidR="00554341">
        <w:instrText xml:space="preserve"> HYPERLINK "http://febio" </w:instrText>
      </w:r>
      <w:ins w:id="7" w:author="Gerard" w:date="2015-08-25T18:30:00Z"/>
      <w:r w:rsidR="00554341">
        <w:fldChar w:fldCharType="separate"/>
      </w:r>
      <w:r w:rsidR="009C4FB8" w:rsidRPr="009C4FB8">
        <w:rPr>
          <w:rStyle w:val="Hyperlink"/>
        </w:rPr>
        <w:t>http://febio</w:t>
      </w:r>
      <w:r w:rsidR="00554341">
        <w:rPr>
          <w:rStyle w:val="Hyperlink"/>
        </w:rPr>
        <w:fldChar w:fldCharType="end"/>
      </w:r>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5B56DA9A" w14:textId="77777777" w:rsidR="00BB6F29" w:rsidRDefault="00EE3AB5">
      <w:pPr>
        <w:pStyle w:val="TOC1"/>
        <w:tabs>
          <w:tab w:val="right" w:leader="dot" w:pos="9350"/>
        </w:tabs>
        <w:rPr>
          <w:ins w:id="8" w:author="Gerard" w:date="2015-08-25T18:31: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9" w:author="Gerard" w:date="2015-08-25T18:31:00Z">
        <w:r w:rsidR="00BB6F29" w:rsidRPr="00242665">
          <w:rPr>
            <w:noProof/>
            <w:color w:val="000000"/>
          </w:rPr>
          <w:t>Chapter 1</w:t>
        </w:r>
        <w:r w:rsidR="00BB6F29">
          <w:rPr>
            <w:noProof/>
          </w:rPr>
          <w:t xml:space="preserve"> Introduction</w:t>
        </w:r>
        <w:r w:rsidR="00BB6F29">
          <w:rPr>
            <w:noProof/>
          </w:rPr>
          <w:tab/>
        </w:r>
        <w:r w:rsidR="00BB6F29">
          <w:rPr>
            <w:noProof/>
          </w:rPr>
          <w:fldChar w:fldCharType="begin"/>
        </w:r>
        <w:r w:rsidR="00BB6F29">
          <w:rPr>
            <w:noProof/>
          </w:rPr>
          <w:instrText xml:space="preserve"> PAGEREF _Toc302147088 \h </w:instrText>
        </w:r>
        <w:r w:rsidR="00BB6F29">
          <w:rPr>
            <w:noProof/>
          </w:rPr>
        </w:r>
      </w:ins>
      <w:r w:rsidR="00BB6F29">
        <w:rPr>
          <w:noProof/>
        </w:rPr>
        <w:fldChar w:fldCharType="separate"/>
      </w:r>
      <w:ins w:id="10" w:author="Gerard" w:date="2015-08-25T18:31:00Z">
        <w:r w:rsidR="00BB6F29">
          <w:rPr>
            <w:noProof/>
          </w:rPr>
          <w:t>1</w:t>
        </w:r>
        <w:r w:rsidR="00BB6F29">
          <w:rPr>
            <w:noProof/>
          </w:rPr>
          <w:fldChar w:fldCharType="end"/>
        </w:r>
      </w:ins>
    </w:p>
    <w:p w14:paraId="2E0D3AC3" w14:textId="77777777" w:rsidR="00BB6F29" w:rsidRDefault="00BB6F29">
      <w:pPr>
        <w:pStyle w:val="TOC2"/>
        <w:tabs>
          <w:tab w:val="right" w:leader="dot" w:pos="9350"/>
        </w:tabs>
        <w:rPr>
          <w:ins w:id="11" w:author="Gerard" w:date="2015-08-25T18:31:00Z"/>
          <w:rFonts w:asciiTheme="minorHAnsi" w:eastAsiaTheme="minorEastAsia" w:hAnsiTheme="minorHAnsi" w:cstheme="minorBidi"/>
          <w:smallCaps w:val="0"/>
          <w:noProof/>
          <w:sz w:val="24"/>
          <w:szCs w:val="24"/>
          <w:lang w:eastAsia="ja-JP"/>
        </w:rPr>
      </w:pPr>
      <w:ins w:id="12" w:author="Gerard" w:date="2015-08-25T18:31:00Z">
        <w:r>
          <w:rPr>
            <w:noProof/>
          </w:rPr>
          <w:t>1.1. Overview of FEBio</w:t>
        </w:r>
        <w:r>
          <w:rPr>
            <w:noProof/>
          </w:rPr>
          <w:tab/>
        </w:r>
        <w:r>
          <w:rPr>
            <w:noProof/>
          </w:rPr>
          <w:fldChar w:fldCharType="begin"/>
        </w:r>
        <w:r>
          <w:rPr>
            <w:noProof/>
          </w:rPr>
          <w:instrText xml:space="preserve"> PAGEREF _Toc302147089 \h </w:instrText>
        </w:r>
        <w:r>
          <w:rPr>
            <w:noProof/>
          </w:rPr>
        </w:r>
      </w:ins>
      <w:r>
        <w:rPr>
          <w:noProof/>
        </w:rPr>
        <w:fldChar w:fldCharType="separate"/>
      </w:r>
      <w:ins w:id="13" w:author="Gerard" w:date="2015-08-25T18:31:00Z">
        <w:r>
          <w:rPr>
            <w:noProof/>
          </w:rPr>
          <w:t>1</w:t>
        </w:r>
        <w:r>
          <w:rPr>
            <w:noProof/>
          </w:rPr>
          <w:fldChar w:fldCharType="end"/>
        </w:r>
      </w:ins>
    </w:p>
    <w:p w14:paraId="4C940522" w14:textId="77777777" w:rsidR="00BB6F29" w:rsidRDefault="00BB6F29">
      <w:pPr>
        <w:pStyle w:val="TOC2"/>
        <w:tabs>
          <w:tab w:val="right" w:leader="dot" w:pos="9350"/>
        </w:tabs>
        <w:rPr>
          <w:ins w:id="14" w:author="Gerard" w:date="2015-08-25T18:31:00Z"/>
          <w:rFonts w:asciiTheme="minorHAnsi" w:eastAsiaTheme="minorEastAsia" w:hAnsiTheme="minorHAnsi" w:cstheme="minorBidi"/>
          <w:smallCaps w:val="0"/>
          <w:noProof/>
          <w:sz w:val="24"/>
          <w:szCs w:val="24"/>
          <w:lang w:eastAsia="ja-JP"/>
        </w:rPr>
      </w:pPr>
      <w:ins w:id="15" w:author="Gerard" w:date="2015-08-25T18:31:00Z">
        <w:r>
          <w:rPr>
            <w:noProof/>
          </w:rPr>
          <w:t>1.2. About this document</w:t>
        </w:r>
        <w:r>
          <w:rPr>
            <w:noProof/>
          </w:rPr>
          <w:tab/>
        </w:r>
        <w:r>
          <w:rPr>
            <w:noProof/>
          </w:rPr>
          <w:fldChar w:fldCharType="begin"/>
        </w:r>
        <w:r>
          <w:rPr>
            <w:noProof/>
          </w:rPr>
          <w:instrText xml:space="preserve"> PAGEREF _Toc302147090 \h </w:instrText>
        </w:r>
        <w:r>
          <w:rPr>
            <w:noProof/>
          </w:rPr>
        </w:r>
      </w:ins>
      <w:r>
        <w:rPr>
          <w:noProof/>
        </w:rPr>
        <w:fldChar w:fldCharType="separate"/>
      </w:r>
      <w:ins w:id="16" w:author="Gerard" w:date="2015-08-25T18:31:00Z">
        <w:r>
          <w:rPr>
            <w:noProof/>
          </w:rPr>
          <w:t>2</w:t>
        </w:r>
        <w:r>
          <w:rPr>
            <w:noProof/>
          </w:rPr>
          <w:fldChar w:fldCharType="end"/>
        </w:r>
      </w:ins>
    </w:p>
    <w:p w14:paraId="6595CF54" w14:textId="77777777" w:rsidR="00BB6F29" w:rsidRDefault="00BB6F29">
      <w:pPr>
        <w:pStyle w:val="TOC2"/>
        <w:tabs>
          <w:tab w:val="right" w:leader="dot" w:pos="9350"/>
        </w:tabs>
        <w:rPr>
          <w:ins w:id="17" w:author="Gerard" w:date="2015-08-25T18:31:00Z"/>
          <w:rFonts w:asciiTheme="minorHAnsi" w:eastAsiaTheme="minorEastAsia" w:hAnsiTheme="minorHAnsi" w:cstheme="minorBidi"/>
          <w:smallCaps w:val="0"/>
          <w:noProof/>
          <w:sz w:val="24"/>
          <w:szCs w:val="24"/>
          <w:lang w:eastAsia="ja-JP"/>
        </w:rPr>
      </w:pPr>
      <w:ins w:id="18" w:author="Gerard" w:date="2015-08-25T18:31:00Z">
        <w:r>
          <w:rPr>
            <w:noProof/>
          </w:rPr>
          <w:t>1.3. Units in FEBio</w:t>
        </w:r>
        <w:r>
          <w:rPr>
            <w:noProof/>
          </w:rPr>
          <w:tab/>
        </w:r>
        <w:r>
          <w:rPr>
            <w:noProof/>
          </w:rPr>
          <w:fldChar w:fldCharType="begin"/>
        </w:r>
        <w:r>
          <w:rPr>
            <w:noProof/>
          </w:rPr>
          <w:instrText xml:space="preserve"> PAGEREF _Toc302147091 \h </w:instrText>
        </w:r>
        <w:r>
          <w:rPr>
            <w:noProof/>
          </w:rPr>
        </w:r>
      </w:ins>
      <w:r>
        <w:rPr>
          <w:noProof/>
        </w:rPr>
        <w:fldChar w:fldCharType="separate"/>
      </w:r>
      <w:ins w:id="19" w:author="Gerard" w:date="2015-08-25T18:31:00Z">
        <w:r>
          <w:rPr>
            <w:noProof/>
          </w:rPr>
          <w:t>3</w:t>
        </w:r>
        <w:r>
          <w:rPr>
            <w:noProof/>
          </w:rPr>
          <w:fldChar w:fldCharType="end"/>
        </w:r>
      </w:ins>
    </w:p>
    <w:p w14:paraId="3F3FAB86" w14:textId="77777777" w:rsidR="00BB6F29" w:rsidRDefault="00BB6F29">
      <w:pPr>
        <w:pStyle w:val="TOC1"/>
        <w:tabs>
          <w:tab w:val="right" w:leader="dot" w:pos="9350"/>
        </w:tabs>
        <w:rPr>
          <w:ins w:id="20" w:author="Gerard" w:date="2015-08-25T18:31:00Z"/>
          <w:rFonts w:asciiTheme="minorHAnsi" w:eastAsiaTheme="minorEastAsia" w:hAnsiTheme="minorHAnsi" w:cstheme="minorBidi"/>
          <w:b w:val="0"/>
          <w:bCs w:val="0"/>
          <w:caps w:val="0"/>
          <w:noProof/>
          <w:sz w:val="24"/>
          <w:szCs w:val="24"/>
          <w:lang w:eastAsia="ja-JP"/>
        </w:rPr>
      </w:pPr>
      <w:ins w:id="21" w:author="Gerard" w:date="2015-08-25T18:31:00Z">
        <w:r w:rsidRPr="00242665">
          <w:rPr>
            <w:noProof/>
            <w:color w:val="000000"/>
          </w:rPr>
          <w:t>Chapter 2</w:t>
        </w:r>
        <w:r>
          <w:rPr>
            <w:noProof/>
          </w:rPr>
          <w:t xml:space="preserve"> Running FEBio</w:t>
        </w:r>
        <w:r>
          <w:rPr>
            <w:noProof/>
          </w:rPr>
          <w:tab/>
        </w:r>
        <w:r>
          <w:rPr>
            <w:noProof/>
          </w:rPr>
          <w:fldChar w:fldCharType="begin"/>
        </w:r>
        <w:r>
          <w:rPr>
            <w:noProof/>
          </w:rPr>
          <w:instrText xml:space="preserve"> PAGEREF _Toc302147092 \h </w:instrText>
        </w:r>
        <w:r>
          <w:rPr>
            <w:noProof/>
          </w:rPr>
        </w:r>
      </w:ins>
      <w:r>
        <w:rPr>
          <w:noProof/>
        </w:rPr>
        <w:fldChar w:fldCharType="separate"/>
      </w:r>
      <w:ins w:id="22" w:author="Gerard" w:date="2015-08-25T18:31:00Z">
        <w:r>
          <w:rPr>
            <w:noProof/>
          </w:rPr>
          <w:t>5</w:t>
        </w:r>
        <w:r>
          <w:rPr>
            <w:noProof/>
          </w:rPr>
          <w:fldChar w:fldCharType="end"/>
        </w:r>
      </w:ins>
    </w:p>
    <w:p w14:paraId="08A3FDA3" w14:textId="77777777" w:rsidR="00BB6F29" w:rsidRDefault="00BB6F29">
      <w:pPr>
        <w:pStyle w:val="TOC2"/>
        <w:tabs>
          <w:tab w:val="right" w:leader="dot" w:pos="9350"/>
        </w:tabs>
        <w:rPr>
          <w:ins w:id="23" w:author="Gerard" w:date="2015-08-25T18:31:00Z"/>
          <w:rFonts w:asciiTheme="minorHAnsi" w:eastAsiaTheme="minorEastAsia" w:hAnsiTheme="minorHAnsi" w:cstheme="minorBidi"/>
          <w:smallCaps w:val="0"/>
          <w:noProof/>
          <w:sz w:val="24"/>
          <w:szCs w:val="24"/>
          <w:lang w:eastAsia="ja-JP"/>
        </w:rPr>
      </w:pPr>
      <w:ins w:id="24" w:author="Gerard" w:date="2015-08-25T18:31:00Z">
        <w:r>
          <w:rPr>
            <w:noProof/>
          </w:rPr>
          <w:t>2.1. Running FEBio on Windows</w:t>
        </w:r>
        <w:r>
          <w:rPr>
            <w:noProof/>
          </w:rPr>
          <w:tab/>
        </w:r>
        <w:r>
          <w:rPr>
            <w:noProof/>
          </w:rPr>
          <w:fldChar w:fldCharType="begin"/>
        </w:r>
        <w:r>
          <w:rPr>
            <w:noProof/>
          </w:rPr>
          <w:instrText xml:space="preserve"> PAGEREF _Toc302147093 \h </w:instrText>
        </w:r>
        <w:r>
          <w:rPr>
            <w:noProof/>
          </w:rPr>
        </w:r>
      </w:ins>
      <w:r>
        <w:rPr>
          <w:noProof/>
        </w:rPr>
        <w:fldChar w:fldCharType="separate"/>
      </w:r>
      <w:ins w:id="25" w:author="Gerard" w:date="2015-08-25T18:31:00Z">
        <w:r>
          <w:rPr>
            <w:noProof/>
          </w:rPr>
          <w:t>5</w:t>
        </w:r>
        <w:r>
          <w:rPr>
            <w:noProof/>
          </w:rPr>
          <w:fldChar w:fldCharType="end"/>
        </w:r>
      </w:ins>
    </w:p>
    <w:p w14:paraId="16461468" w14:textId="77777777" w:rsidR="00BB6F29" w:rsidRDefault="00BB6F29">
      <w:pPr>
        <w:pStyle w:val="TOC3"/>
        <w:tabs>
          <w:tab w:val="right" w:leader="dot" w:pos="9350"/>
        </w:tabs>
        <w:rPr>
          <w:ins w:id="26" w:author="Gerard" w:date="2015-08-25T18:31:00Z"/>
          <w:rFonts w:asciiTheme="minorHAnsi" w:eastAsiaTheme="minorEastAsia" w:hAnsiTheme="minorHAnsi" w:cstheme="minorBidi"/>
          <w:i w:val="0"/>
          <w:iCs w:val="0"/>
          <w:noProof/>
          <w:sz w:val="24"/>
          <w:szCs w:val="24"/>
          <w:lang w:eastAsia="ja-JP"/>
        </w:rPr>
      </w:pPr>
      <w:ins w:id="27" w:author="Gerard" w:date="2015-08-25T18:31:00Z">
        <w:r w:rsidRPr="00242665">
          <w:rPr>
            <w:noProof/>
            <w:color w:val="000000"/>
          </w:rPr>
          <w:t>2.1.1.</w:t>
        </w:r>
        <w:r>
          <w:rPr>
            <w:noProof/>
          </w:rPr>
          <w:t xml:space="preserve"> Windows XP</w:t>
        </w:r>
        <w:r>
          <w:rPr>
            <w:noProof/>
          </w:rPr>
          <w:tab/>
        </w:r>
        <w:r>
          <w:rPr>
            <w:noProof/>
          </w:rPr>
          <w:fldChar w:fldCharType="begin"/>
        </w:r>
        <w:r>
          <w:rPr>
            <w:noProof/>
          </w:rPr>
          <w:instrText xml:space="preserve"> PAGEREF _Toc302147094 \h </w:instrText>
        </w:r>
        <w:r>
          <w:rPr>
            <w:noProof/>
          </w:rPr>
        </w:r>
      </w:ins>
      <w:r>
        <w:rPr>
          <w:noProof/>
        </w:rPr>
        <w:fldChar w:fldCharType="separate"/>
      </w:r>
      <w:ins w:id="28" w:author="Gerard" w:date="2015-08-25T18:31:00Z">
        <w:r>
          <w:rPr>
            <w:noProof/>
          </w:rPr>
          <w:t>5</w:t>
        </w:r>
        <w:r>
          <w:rPr>
            <w:noProof/>
          </w:rPr>
          <w:fldChar w:fldCharType="end"/>
        </w:r>
      </w:ins>
    </w:p>
    <w:p w14:paraId="1989AA7B" w14:textId="77777777" w:rsidR="00BB6F29" w:rsidRDefault="00BB6F29">
      <w:pPr>
        <w:pStyle w:val="TOC3"/>
        <w:tabs>
          <w:tab w:val="right" w:leader="dot" w:pos="9350"/>
        </w:tabs>
        <w:rPr>
          <w:ins w:id="29" w:author="Gerard" w:date="2015-08-25T18:31:00Z"/>
          <w:rFonts w:asciiTheme="minorHAnsi" w:eastAsiaTheme="minorEastAsia" w:hAnsiTheme="minorHAnsi" w:cstheme="minorBidi"/>
          <w:i w:val="0"/>
          <w:iCs w:val="0"/>
          <w:noProof/>
          <w:sz w:val="24"/>
          <w:szCs w:val="24"/>
          <w:lang w:eastAsia="ja-JP"/>
        </w:rPr>
      </w:pPr>
      <w:ins w:id="30" w:author="Gerard" w:date="2015-08-25T18:31:00Z">
        <w:r w:rsidRPr="00242665">
          <w:rPr>
            <w:noProof/>
            <w:color w:val="000000"/>
          </w:rPr>
          <w:t>2.1.2.</w:t>
        </w:r>
        <w:r>
          <w:rPr>
            <w:noProof/>
          </w:rPr>
          <w:t xml:space="preserve"> Windows 7</w:t>
        </w:r>
        <w:r>
          <w:rPr>
            <w:noProof/>
          </w:rPr>
          <w:tab/>
        </w:r>
        <w:r>
          <w:rPr>
            <w:noProof/>
          </w:rPr>
          <w:fldChar w:fldCharType="begin"/>
        </w:r>
        <w:r>
          <w:rPr>
            <w:noProof/>
          </w:rPr>
          <w:instrText xml:space="preserve"> PAGEREF _Toc302147095 \h </w:instrText>
        </w:r>
        <w:r>
          <w:rPr>
            <w:noProof/>
          </w:rPr>
        </w:r>
      </w:ins>
      <w:r>
        <w:rPr>
          <w:noProof/>
        </w:rPr>
        <w:fldChar w:fldCharType="separate"/>
      </w:r>
      <w:ins w:id="31" w:author="Gerard" w:date="2015-08-25T18:31:00Z">
        <w:r>
          <w:rPr>
            <w:noProof/>
          </w:rPr>
          <w:t>5</w:t>
        </w:r>
        <w:r>
          <w:rPr>
            <w:noProof/>
          </w:rPr>
          <w:fldChar w:fldCharType="end"/>
        </w:r>
      </w:ins>
    </w:p>
    <w:p w14:paraId="515DFC36" w14:textId="77777777" w:rsidR="00BB6F29" w:rsidRDefault="00BB6F29">
      <w:pPr>
        <w:pStyle w:val="TOC3"/>
        <w:tabs>
          <w:tab w:val="right" w:leader="dot" w:pos="9350"/>
        </w:tabs>
        <w:rPr>
          <w:ins w:id="32" w:author="Gerard" w:date="2015-08-25T18:31:00Z"/>
          <w:rFonts w:asciiTheme="minorHAnsi" w:eastAsiaTheme="minorEastAsia" w:hAnsiTheme="minorHAnsi" w:cstheme="minorBidi"/>
          <w:i w:val="0"/>
          <w:iCs w:val="0"/>
          <w:noProof/>
          <w:sz w:val="24"/>
          <w:szCs w:val="24"/>
          <w:lang w:eastAsia="ja-JP"/>
        </w:rPr>
      </w:pPr>
      <w:ins w:id="33" w:author="Gerard" w:date="2015-08-25T18:31:00Z">
        <w:r w:rsidRPr="00242665">
          <w:rPr>
            <w:noProof/>
            <w:color w:val="000000"/>
          </w:rPr>
          <w:t>2.1.3.</w:t>
        </w:r>
        <w:r>
          <w:rPr>
            <w:noProof/>
          </w:rPr>
          <w:t xml:space="preserve"> Running FEBio from Explorer</w:t>
        </w:r>
        <w:r>
          <w:rPr>
            <w:noProof/>
          </w:rPr>
          <w:tab/>
        </w:r>
        <w:r>
          <w:rPr>
            <w:noProof/>
          </w:rPr>
          <w:fldChar w:fldCharType="begin"/>
        </w:r>
        <w:r>
          <w:rPr>
            <w:noProof/>
          </w:rPr>
          <w:instrText xml:space="preserve"> PAGEREF _Toc302147096 \h </w:instrText>
        </w:r>
        <w:r>
          <w:rPr>
            <w:noProof/>
          </w:rPr>
        </w:r>
      </w:ins>
      <w:r>
        <w:rPr>
          <w:noProof/>
        </w:rPr>
        <w:fldChar w:fldCharType="separate"/>
      </w:r>
      <w:ins w:id="34" w:author="Gerard" w:date="2015-08-25T18:31:00Z">
        <w:r>
          <w:rPr>
            <w:noProof/>
          </w:rPr>
          <w:t>6</w:t>
        </w:r>
        <w:r>
          <w:rPr>
            <w:noProof/>
          </w:rPr>
          <w:fldChar w:fldCharType="end"/>
        </w:r>
      </w:ins>
    </w:p>
    <w:p w14:paraId="1DA1810E" w14:textId="77777777" w:rsidR="00BB6F29" w:rsidRDefault="00BB6F29">
      <w:pPr>
        <w:pStyle w:val="TOC2"/>
        <w:tabs>
          <w:tab w:val="right" w:leader="dot" w:pos="9350"/>
        </w:tabs>
        <w:rPr>
          <w:ins w:id="35" w:author="Gerard" w:date="2015-08-25T18:31:00Z"/>
          <w:rFonts w:asciiTheme="minorHAnsi" w:eastAsiaTheme="minorEastAsia" w:hAnsiTheme="minorHAnsi" w:cstheme="minorBidi"/>
          <w:smallCaps w:val="0"/>
          <w:noProof/>
          <w:sz w:val="24"/>
          <w:szCs w:val="24"/>
          <w:lang w:eastAsia="ja-JP"/>
        </w:rPr>
      </w:pPr>
      <w:ins w:id="36" w:author="Gerard" w:date="2015-08-25T18:31:00Z">
        <w:r>
          <w:rPr>
            <w:noProof/>
          </w:rPr>
          <w:t>2.2. Running FEBio on Linux or MAC</w:t>
        </w:r>
        <w:r>
          <w:rPr>
            <w:noProof/>
          </w:rPr>
          <w:tab/>
        </w:r>
        <w:r>
          <w:rPr>
            <w:noProof/>
          </w:rPr>
          <w:fldChar w:fldCharType="begin"/>
        </w:r>
        <w:r>
          <w:rPr>
            <w:noProof/>
          </w:rPr>
          <w:instrText xml:space="preserve"> PAGEREF _Toc302147097 \h </w:instrText>
        </w:r>
        <w:r>
          <w:rPr>
            <w:noProof/>
          </w:rPr>
        </w:r>
      </w:ins>
      <w:r>
        <w:rPr>
          <w:noProof/>
        </w:rPr>
        <w:fldChar w:fldCharType="separate"/>
      </w:r>
      <w:ins w:id="37" w:author="Gerard" w:date="2015-08-25T18:31:00Z">
        <w:r>
          <w:rPr>
            <w:noProof/>
          </w:rPr>
          <w:t>6</w:t>
        </w:r>
        <w:r>
          <w:rPr>
            <w:noProof/>
          </w:rPr>
          <w:fldChar w:fldCharType="end"/>
        </w:r>
      </w:ins>
    </w:p>
    <w:p w14:paraId="57E0BCF8" w14:textId="77777777" w:rsidR="00BB6F29" w:rsidRDefault="00BB6F29">
      <w:pPr>
        <w:pStyle w:val="TOC2"/>
        <w:tabs>
          <w:tab w:val="right" w:leader="dot" w:pos="9350"/>
        </w:tabs>
        <w:rPr>
          <w:ins w:id="38" w:author="Gerard" w:date="2015-08-25T18:31:00Z"/>
          <w:rFonts w:asciiTheme="minorHAnsi" w:eastAsiaTheme="minorEastAsia" w:hAnsiTheme="minorHAnsi" w:cstheme="minorBidi"/>
          <w:smallCaps w:val="0"/>
          <w:noProof/>
          <w:sz w:val="24"/>
          <w:szCs w:val="24"/>
          <w:lang w:eastAsia="ja-JP"/>
        </w:rPr>
      </w:pPr>
      <w:ins w:id="39" w:author="Gerard" w:date="2015-08-25T18:31:00Z">
        <w:r>
          <w:rPr>
            <w:noProof/>
          </w:rPr>
          <w:t>2.3. The Command Line</w:t>
        </w:r>
        <w:r>
          <w:rPr>
            <w:noProof/>
          </w:rPr>
          <w:tab/>
        </w:r>
        <w:r>
          <w:rPr>
            <w:noProof/>
          </w:rPr>
          <w:fldChar w:fldCharType="begin"/>
        </w:r>
        <w:r>
          <w:rPr>
            <w:noProof/>
          </w:rPr>
          <w:instrText xml:space="preserve"> PAGEREF _Toc302147098 \h </w:instrText>
        </w:r>
        <w:r>
          <w:rPr>
            <w:noProof/>
          </w:rPr>
        </w:r>
      </w:ins>
      <w:r>
        <w:rPr>
          <w:noProof/>
        </w:rPr>
        <w:fldChar w:fldCharType="separate"/>
      </w:r>
      <w:ins w:id="40" w:author="Gerard" w:date="2015-08-25T18:31:00Z">
        <w:r>
          <w:rPr>
            <w:noProof/>
          </w:rPr>
          <w:t>6</w:t>
        </w:r>
        <w:r>
          <w:rPr>
            <w:noProof/>
          </w:rPr>
          <w:fldChar w:fldCharType="end"/>
        </w:r>
      </w:ins>
    </w:p>
    <w:p w14:paraId="63BE497D" w14:textId="77777777" w:rsidR="00BB6F29" w:rsidRDefault="00BB6F29">
      <w:pPr>
        <w:pStyle w:val="TOC2"/>
        <w:tabs>
          <w:tab w:val="right" w:leader="dot" w:pos="9350"/>
        </w:tabs>
        <w:rPr>
          <w:ins w:id="41" w:author="Gerard" w:date="2015-08-25T18:31:00Z"/>
          <w:rFonts w:asciiTheme="minorHAnsi" w:eastAsiaTheme="minorEastAsia" w:hAnsiTheme="minorHAnsi" w:cstheme="minorBidi"/>
          <w:smallCaps w:val="0"/>
          <w:noProof/>
          <w:sz w:val="24"/>
          <w:szCs w:val="24"/>
          <w:lang w:eastAsia="ja-JP"/>
        </w:rPr>
      </w:pPr>
      <w:ins w:id="42" w:author="Gerard" w:date="2015-08-25T18:31:00Z">
        <w:r>
          <w:rPr>
            <w:noProof/>
          </w:rPr>
          <w:t>2.4. The FEBio Prompt</w:t>
        </w:r>
        <w:r>
          <w:rPr>
            <w:noProof/>
          </w:rPr>
          <w:tab/>
        </w:r>
        <w:r>
          <w:rPr>
            <w:noProof/>
          </w:rPr>
          <w:fldChar w:fldCharType="begin"/>
        </w:r>
        <w:r>
          <w:rPr>
            <w:noProof/>
          </w:rPr>
          <w:instrText xml:space="preserve"> PAGEREF _Toc302147099 \h </w:instrText>
        </w:r>
        <w:r>
          <w:rPr>
            <w:noProof/>
          </w:rPr>
        </w:r>
      </w:ins>
      <w:r>
        <w:rPr>
          <w:noProof/>
        </w:rPr>
        <w:fldChar w:fldCharType="separate"/>
      </w:r>
      <w:ins w:id="43" w:author="Gerard" w:date="2015-08-25T18:31:00Z">
        <w:r>
          <w:rPr>
            <w:noProof/>
          </w:rPr>
          <w:t>9</w:t>
        </w:r>
        <w:r>
          <w:rPr>
            <w:noProof/>
          </w:rPr>
          <w:fldChar w:fldCharType="end"/>
        </w:r>
      </w:ins>
    </w:p>
    <w:p w14:paraId="1616209F" w14:textId="77777777" w:rsidR="00BB6F29" w:rsidRDefault="00BB6F29">
      <w:pPr>
        <w:pStyle w:val="TOC2"/>
        <w:tabs>
          <w:tab w:val="right" w:leader="dot" w:pos="9350"/>
        </w:tabs>
        <w:rPr>
          <w:ins w:id="44" w:author="Gerard" w:date="2015-08-25T18:31:00Z"/>
          <w:rFonts w:asciiTheme="minorHAnsi" w:eastAsiaTheme="minorEastAsia" w:hAnsiTheme="minorHAnsi" w:cstheme="minorBidi"/>
          <w:smallCaps w:val="0"/>
          <w:noProof/>
          <w:sz w:val="24"/>
          <w:szCs w:val="24"/>
          <w:lang w:eastAsia="ja-JP"/>
        </w:rPr>
      </w:pPr>
      <w:ins w:id="45" w:author="Gerard" w:date="2015-08-25T18:31:00Z">
        <w:r>
          <w:rPr>
            <w:noProof/>
          </w:rPr>
          <w:t>2.5. The Configuration File</w:t>
        </w:r>
        <w:r>
          <w:rPr>
            <w:noProof/>
          </w:rPr>
          <w:tab/>
        </w:r>
        <w:r>
          <w:rPr>
            <w:noProof/>
          </w:rPr>
          <w:fldChar w:fldCharType="begin"/>
        </w:r>
        <w:r>
          <w:rPr>
            <w:noProof/>
          </w:rPr>
          <w:instrText xml:space="preserve"> PAGEREF _Toc302147100 \h </w:instrText>
        </w:r>
        <w:r>
          <w:rPr>
            <w:noProof/>
          </w:rPr>
        </w:r>
      </w:ins>
      <w:r>
        <w:rPr>
          <w:noProof/>
        </w:rPr>
        <w:fldChar w:fldCharType="separate"/>
      </w:r>
      <w:ins w:id="46" w:author="Gerard" w:date="2015-08-25T18:31:00Z">
        <w:r>
          <w:rPr>
            <w:noProof/>
          </w:rPr>
          <w:t>10</w:t>
        </w:r>
        <w:r>
          <w:rPr>
            <w:noProof/>
          </w:rPr>
          <w:fldChar w:fldCharType="end"/>
        </w:r>
      </w:ins>
    </w:p>
    <w:p w14:paraId="69EE2FED" w14:textId="77777777" w:rsidR="00BB6F29" w:rsidRDefault="00BB6F29">
      <w:pPr>
        <w:pStyle w:val="TOC2"/>
        <w:tabs>
          <w:tab w:val="right" w:leader="dot" w:pos="9350"/>
        </w:tabs>
        <w:rPr>
          <w:ins w:id="47" w:author="Gerard" w:date="2015-08-25T18:31:00Z"/>
          <w:rFonts w:asciiTheme="minorHAnsi" w:eastAsiaTheme="minorEastAsia" w:hAnsiTheme="minorHAnsi" w:cstheme="minorBidi"/>
          <w:smallCaps w:val="0"/>
          <w:noProof/>
          <w:sz w:val="24"/>
          <w:szCs w:val="24"/>
          <w:lang w:eastAsia="ja-JP"/>
        </w:rPr>
      </w:pPr>
      <w:ins w:id="48" w:author="Gerard" w:date="2015-08-25T18:31:00Z">
        <w:r>
          <w:rPr>
            <w:noProof/>
          </w:rPr>
          <w:t>2.6. Using Multiple Processors</w:t>
        </w:r>
        <w:r>
          <w:rPr>
            <w:noProof/>
          </w:rPr>
          <w:tab/>
        </w:r>
        <w:r>
          <w:rPr>
            <w:noProof/>
          </w:rPr>
          <w:fldChar w:fldCharType="begin"/>
        </w:r>
        <w:r>
          <w:rPr>
            <w:noProof/>
          </w:rPr>
          <w:instrText xml:space="preserve"> PAGEREF _Toc302147101 \h </w:instrText>
        </w:r>
        <w:r>
          <w:rPr>
            <w:noProof/>
          </w:rPr>
        </w:r>
      </w:ins>
      <w:r>
        <w:rPr>
          <w:noProof/>
        </w:rPr>
        <w:fldChar w:fldCharType="separate"/>
      </w:r>
      <w:ins w:id="49" w:author="Gerard" w:date="2015-08-25T18:31:00Z">
        <w:r>
          <w:rPr>
            <w:noProof/>
          </w:rPr>
          <w:t>10</w:t>
        </w:r>
        <w:r>
          <w:rPr>
            <w:noProof/>
          </w:rPr>
          <w:fldChar w:fldCharType="end"/>
        </w:r>
      </w:ins>
    </w:p>
    <w:p w14:paraId="71B191D4" w14:textId="77777777" w:rsidR="00BB6F29" w:rsidRDefault="00BB6F29">
      <w:pPr>
        <w:pStyle w:val="TOC2"/>
        <w:tabs>
          <w:tab w:val="right" w:leader="dot" w:pos="9350"/>
        </w:tabs>
        <w:rPr>
          <w:ins w:id="50" w:author="Gerard" w:date="2015-08-25T18:31:00Z"/>
          <w:rFonts w:asciiTheme="minorHAnsi" w:eastAsiaTheme="minorEastAsia" w:hAnsiTheme="minorHAnsi" w:cstheme="minorBidi"/>
          <w:smallCaps w:val="0"/>
          <w:noProof/>
          <w:sz w:val="24"/>
          <w:szCs w:val="24"/>
          <w:lang w:eastAsia="ja-JP"/>
        </w:rPr>
      </w:pPr>
      <w:ins w:id="51" w:author="Gerard" w:date="2015-08-25T18:31:00Z">
        <w:r>
          <w:rPr>
            <w:noProof/>
          </w:rPr>
          <w:t>2.7. FEBio Output</w:t>
        </w:r>
        <w:r>
          <w:rPr>
            <w:noProof/>
          </w:rPr>
          <w:tab/>
        </w:r>
        <w:r>
          <w:rPr>
            <w:noProof/>
          </w:rPr>
          <w:fldChar w:fldCharType="begin"/>
        </w:r>
        <w:r>
          <w:rPr>
            <w:noProof/>
          </w:rPr>
          <w:instrText xml:space="preserve"> PAGEREF _Toc302147102 \h </w:instrText>
        </w:r>
        <w:r>
          <w:rPr>
            <w:noProof/>
          </w:rPr>
        </w:r>
      </w:ins>
      <w:r>
        <w:rPr>
          <w:noProof/>
        </w:rPr>
        <w:fldChar w:fldCharType="separate"/>
      </w:r>
      <w:ins w:id="52" w:author="Gerard" w:date="2015-08-25T18:31:00Z">
        <w:r>
          <w:rPr>
            <w:noProof/>
          </w:rPr>
          <w:t>11</w:t>
        </w:r>
        <w:r>
          <w:rPr>
            <w:noProof/>
          </w:rPr>
          <w:fldChar w:fldCharType="end"/>
        </w:r>
      </w:ins>
    </w:p>
    <w:p w14:paraId="44346016" w14:textId="77777777" w:rsidR="00BB6F29" w:rsidRDefault="00BB6F29">
      <w:pPr>
        <w:pStyle w:val="TOC2"/>
        <w:tabs>
          <w:tab w:val="right" w:leader="dot" w:pos="9350"/>
        </w:tabs>
        <w:rPr>
          <w:ins w:id="53" w:author="Gerard" w:date="2015-08-25T18:31:00Z"/>
          <w:rFonts w:asciiTheme="minorHAnsi" w:eastAsiaTheme="minorEastAsia" w:hAnsiTheme="minorHAnsi" w:cstheme="minorBidi"/>
          <w:smallCaps w:val="0"/>
          <w:noProof/>
          <w:sz w:val="24"/>
          <w:szCs w:val="24"/>
          <w:lang w:eastAsia="ja-JP"/>
        </w:rPr>
      </w:pPr>
      <w:ins w:id="54" w:author="Gerard" w:date="2015-08-25T18:31:00Z">
        <w:r>
          <w:rPr>
            <w:noProof/>
          </w:rPr>
          <w:t>2.8. Advanced Options</w:t>
        </w:r>
        <w:r>
          <w:rPr>
            <w:noProof/>
          </w:rPr>
          <w:tab/>
        </w:r>
        <w:r>
          <w:rPr>
            <w:noProof/>
          </w:rPr>
          <w:fldChar w:fldCharType="begin"/>
        </w:r>
        <w:r>
          <w:rPr>
            <w:noProof/>
          </w:rPr>
          <w:instrText xml:space="preserve"> PAGEREF _Toc302147103 \h </w:instrText>
        </w:r>
        <w:r>
          <w:rPr>
            <w:noProof/>
          </w:rPr>
        </w:r>
      </w:ins>
      <w:r>
        <w:rPr>
          <w:noProof/>
        </w:rPr>
        <w:fldChar w:fldCharType="separate"/>
      </w:r>
      <w:ins w:id="55" w:author="Gerard" w:date="2015-08-25T18:31:00Z">
        <w:r>
          <w:rPr>
            <w:noProof/>
          </w:rPr>
          <w:t>12</w:t>
        </w:r>
        <w:r>
          <w:rPr>
            <w:noProof/>
          </w:rPr>
          <w:fldChar w:fldCharType="end"/>
        </w:r>
      </w:ins>
    </w:p>
    <w:p w14:paraId="2856FF64" w14:textId="77777777" w:rsidR="00BB6F29" w:rsidRDefault="00BB6F29">
      <w:pPr>
        <w:pStyle w:val="TOC3"/>
        <w:tabs>
          <w:tab w:val="right" w:leader="dot" w:pos="9350"/>
        </w:tabs>
        <w:rPr>
          <w:ins w:id="56" w:author="Gerard" w:date="2015-08-25T18:31:00Z"/>
          <w:rFonts w:asciiTheme="minorHAnsi" w:eastAsiaTheme="minorEastAsia" w:hAnsiTheme="minorHAnsi" w:cstheme="minorBidi"/>
          <w:i w:val="0"/>
          <w:iCs w:val="0"/>
          <w:noProof/>
          <w:sz w:val="24"/>
          <w:szCs w:val="24"/>
          <w:lang w:eastAsia="ja-JP"/>
        </w:rPr>
      </w:pPr>
      <w:ins w:id="57" w:author="Gerard" w:date="2015-08-25T18:31:00Z">
        <w:r w:rsidRPr="00242665">
          <w:rPr>
            <w:noProof/>
            <w:color w:val="000000"/>
          </w:rPr>
          <w:t>2.8.1.</w:t>
        </w:r>
        <w:r>
          <w:rPr>
            <w:noProof/>
          </w:rPr>
          <w:t xml:space="preserve"> Interrupting a Run</w:t>
        </w:r>
        <w:r>
          <w:rPr>
            <w:noProof/>
          </w:rPr>
          <w:tab/>
        </w:r>
        <w:r>
          <w:rPr>
            <w:noProof/>
          </w:rPr>
          <w:fldChar w:fldCharType="begin"/>
        </w:r>
        <w:r>
          <w:rPr>
            <w:noProof/>
          </w:rPr>
          <w:instrText xml:space="preserve"> PAGEREF _Toc302147104 \h </w:instrText>
        </w:r>
        <w:r>
          <w:rPr>
            <w:noProof/>
          </w:rPr>
        </w:r>
      </w:ins>
      <w:r>
        <w:rPr>
          <w:noProof/>
        </w:rPr>
        <w:fldChar w:fldCharType="separate"/>
      </w:r>
      <w:ins w:id="58" w:author="Gerard" w:date="2015-08-25T18:31:00Z">
        <w:r>
          <w:rPr>
            <w:noProof/>
          </w:rPr>
          <w:t>12</w:t>
        </w:r>
        <w:r>
          <w:rPr>
            <w:noProof/>
          </w:rPr>
          <w:fldChar w:fldCharType="end"/>
        </w:r>
      </w:ins>
    </w:p>
    <w:p w14:paraId="2C90592D" w14:textId="77777777" w:rsidR="00BB6F29" w:rsidRDefault="00BB6F29">
      <w:pPr>
        <w:pStyle w:val="TOC3"/>
        <w:tabs>
          <w:tab w:val="right" w:leader="dot" w:pos="9350"/>
        </w:tabs>
        <w:rPr>
          <w:ins w:id="59" w:author="Gerard" w:date="2015-08-25T18:31:00Z"/>
          <w:rFonts w:asciiTheme="minorHAnsi" w:eastAsiaTheme="minorEastAsia" w:hAnsiTheme="minorHAnsi" w:cstheme="minorBidi"/>
          <w:i w:val="0"/>
          <w:iCs w:val="0"/>
          <w:noProof/>
          <w:sz w:val="24"/>
          <w:szCs w:val="24"/>
          <w:lang w:eastAsia="ja-JP"/>
        </w:rPr>
      </w:pPr>
      <w:ins w:id="60" w:author="Gerard" w:date="2015-08-25T18:31:00Z">
        <w:r w:rsidRPr="00242665">
          <w:rPr>
            <w:noProof/>
            <w:color w:val="000000"/>
          </w:rPr>
          <w:t>2.8.2.</w:t>
        </w:r>
        <w:r>
          <w:rPr>
            <w:noProof/>
          </w:rPr>
          <w:t xml:space="preserve"> Debugging a Run</w:t>
        </w:r>
        <w:r>
          <w:rPr>
            <w:noProof/>
          </w:rPr>
          <w:tab/>
        </w:r>
        <w:r>
          <w:rPr>
            <w:noProof/>
          </w:rPr>
          <w:fldChar w:fldCharType="begin"/>
        </w:r>
        <w:r>
          <w:rPr>
            <w:noProof/>
          </w:rPr>
          <w:instrText xml:space="preserve"> PAGEREF _Toc302147105 \h </w:instrText>
        </w:r>
        <w:r>
          <w:rPr>
            <w:noProof/>
          </w:rPr>
        </w:r>
      </w:ins>
      <w:r>
        <w:rPr>
          <w:noProof/>
        </w:rPr>
        <w:fldChar w:fldCharType="separate"/>
      </w:r>
      <w:ins w:id="61" w:author="Gerard" w:date="2015-08-25T18:31:00Z">
        <w:r>
          <w:rPr>
            <w:noProof/>
          </w:rPr>
          <w:t>13</w:t>
        </w:r>
        <w:r>
          <w:rPr>
            <w:noProof/>
          </w:rPr>
          <w:fldChar w:fldCharType="end"/>
        </w:r>
      </w:ins>
    </w:p>
    <w:p w14:paraId="38B9CF84" w14:textId="77777777" w:rsidR="00BB6F29" w:rsidRDefault="00BB6F29">
      <w:pPr>
        <w:pStyle w:val="TOC3"/>
        <w:tabs>
          <w:tab w:val="right" w:leader="dot" w:pos="9350"/>
        </w:tabs>
        <w:rPr>
          <w:ins w:id="62" w:author="Gerard" w:date="2015-08-25T18:31:00Z"/>
          <w:rFonts w:asciiTheme="minorHAnsi" w:eastAsiaTheme="minorEastAsia" w:hAnsiTheme="minorHAnsi" w:cstheme="minorBidi"/>
          <w:i w:val="0"/>
          <w:iCs w:val="0"/>
          <w:noProof/>
          <w:sz w:val="24"/>
          <w:szCs w:val="24"/>
          <w:lang w:eastAsia="ja-JP"/>
        </w:rPr>
      </w:pPr>
      <w:ins w:id="63" w:author="Gerard" w:date="2015-08-25T18:31:00Z">
        <w:r w:rsidRPr="00242665">
          <w:rPr>
            <w:noProof/>
            <w:color w:val="000000"/>
          </w:rPr>
          <w:t>2.8.3.</w:t>
        </w:r>
        <w:r>
          <w:rPr>
            <w:noProof/>
          </w:rPr>
          <w:t xml:space="preserve"> Restarting a Run</w:t>
        </w:r>
        <w:r>
          <w:rPr>
            <w:noProof/>
          </w:rPr>
          <w:tab/>
        </w:r>
        <w:r>
          <w:rPr>
            <w:noProof/>
          </w:rPr>
          <w:fldChar w:fldCharType="begin"/>
        </w:r>
        <w:r>
          <w:rPr>
            <w:noProof/>
          </w:rPr>
          <w:instrText xml:space="preserve"> PAGEREF _Toc302147106 \h </w:instrText>
        </w:r>
        <w:r>
          <w:rPr>
            <w:noProof/>
          </w:rPr>
        </w:r>
      </w:ins>
      <w:r>
        <w:rPr>
          <w:noProof/>
        </w:rPr>
        <w:fldChar w:fldCharType="separate"/>
      </w:r>
      <w:ins w:id="64" w:author="Gerard" w:date="2015-08-25T18:31:00Z">
        <w:r>
          <w:rPr>
            <w:noProof/>
          </w:rPr>
          <w:t>13</w:t>
        </w:r>
        <w:r>
          <w:rPr>
            <w:noProof/>
          </w:rPr>
          <w:fldChar w:fldCharType="end"/>
        </w:r>
      </w:ins>
    </w:p>
    <w:p w14:paraId="4B5ACF52" w14:textId="77777777" w:rsidR="00BB6F29" w:rsidRDefault="00BB6F29">
      <w:pPr>
        <w:pStyle w:val="TOC3"/>
        <w:tabs>
          <w:tab w:val="right" w:leader="dot" w:pos="9350"/>
        </w:tabs>
        <w:rPr>
          <w:ins w:id="65" w:author="Gerard" w:date="2015-08-25T18:31:00Z"/>
          <w:rFonts w:asciiTheme="minorHAnsi" w:eastAsiaTheme="minorEastAsia" w:hAnsiTheme="minorHAnsi" w:cstheme="minorBidi"/>
          <w:i w:val="0"/>
          <w:iCs w:val="0"/>
          <w:noProof/>
          <w:sz w:val="24"/>
          <w:szCs w:val="24"/>
          <w:lang w:eastAsia="ja-JP"/>
        </w:rPr>
      </w:pPr>
      <w:ins w:id="66" w:author="Gerard" w:date="2015-08-25T18:31:00Z">
        <w:r w:rsidRPr="00242665">
          <w:rPr>
            <w:noProof/>
            <w:color w:val="000000"/>
          </w:rPr>
          <w:t>2.8.4.</w:t>
        </w:r>
        <w:r>
          <w:rPr>
            <w:noProof/>
          </w:rPr>
          <w:t xml:space="preserve"> Input File Checking</w:t>
        </w:r>
        <w:r>
          <w:rPr>
            <w:noProof/>
          </w:rPr>
          <w:tab/>
        </w:r>
        <w:r>
          <w:rPr>
            <w:noProof/>
          </w:rPr>
          <w:fldChar w:fldCharType="begin"/>
        </w:r>
        <w:r>
          <w:rPr>
            <w:noProof/>
          </w:rPr>
          <w:instrText xml:space="preserve"> PAGEREF _Toc302147107 \h </w:instrText>
        </w:r>
        <w:r>
          <w:rPr>
            <w:noProof/>
          </w:rPr>
        </w:r>
      </w:ins>
      <w:r>
        <w:rPr>
          <w:noProof/>
        </w:rPr>
        <w:fldChar w:fldCharType="separate"/>
      </w:r>
      <w:ins w:id="67" w:author="Gerard" w:date="2015-08-25T18:31:00Z">
        <w:r>
          <w:rPr>
            <w:noProof/>
          </w:rPr>
          <w:t>13</w:t>
        </w:r>
        <w:r>
          <w:rPr>
            <w:noProof/>
          </w:rPr>
          <w:fldChar w:fldCharType="end"/>
        </w:r>
      </w:ins>
    </w:p>
    <w:p w14:paraId="75D06ADB" w14:textId="77777777" w:rsidR="00BB6F29" w:rsidRDefault="00BB6F29">
      <w:pPr>
        <w:pStyle w:val="TOC1"/>
        <w:tabs>
          <w:tab w:val="right" w:leader="dot" w:pos="9350"/>
        </w:tabs>
        <w:rPr>
          <w:ins w:id="68" w:author="Gerard" w:date="2015-08-25T18:31:00Z"/>
          <w:rFonts w:asciiTheme="minorHAnsi" w:eastAsiaTheme="minorEastAsia" w:hAnsiTheme="minorHAnsi" w:cstheme="minorBidi"/>
          <w:b w:val="0"/>
          <w:bCs w:val="0"/>
          <w:caps w:val="0"/>
          <w:noProof/>
          <w:sz w:val="24"/>
          <w:szCs w:val="24"/>
          <w:lang w:eastAsia="ja-JP"/>
        </w:rPr>
      </w:pPr>
      <w:ins w:id="69" w:author="Gerard" w:date="2015-08-25T18:31:00Z">
        <w:r w:rsidRPr="00242665">
          <w:rPr>
            <w:noProof/>
            <w:color w:val="000000"/>
          </w:rPr>
          <w:t>Chapter 3</w:t>
        </w:r>
        <w:r>
          <w:rPr>
            <w:noProof/>
          </w:rPr>
          <w:t xml:space="preserve"> Free Format Input</w:t>
        </w:r>
        <w:r>
          <w:rPr>
            <w:noProof/>
          </w:rPr>
          <w:tab/>
        </w:r>
        <w:r>
          <w:rPr>
            <w:noProof/>
          </w:rPr>
          <w:fldChar w:fldCharType="begin"/>
        </w:r>
        <w:r>
          <w:rPr>
            <w:noProof/>
          </w:rPr>
          <w:instrText xml:space="preserve"> PAGEREF _Toc302147108 \h </w:instrText>
        </w:r>
        <w:r>
          <w:rPr>
            <w:noProof/>
          </w:rPr>
        </w:r>
      </w:ins>
      <w:r>
        <w:rPr>
          <w:noProof/>
        </w:rPr>
        <w:fldChar w:fldCharType="separate"/>
      </w:r>
      <w:ins w:id="70" w:author="Gerard" w:date="2015-08-25T18:31:00Z">
        <w:r>
          <w:rPr>
            <w:noProof/>
          </w:rPr>
          <w:t>14</w:t>
        </w:r>
        <w:r>
          <w:rPr>
            <w:noProof/>
          </w:rPr>
          <w:fldChar w:fldCharType="end"/>
        </w:r>
      </w:ins>
    </w:p>
    <w:p w14:paraId="57A04D3E" w14:textId="77777777" w:rsidR="00BB6F29" w:rsidRDefault="00BB6F29">
      <w:pPr>
        <w:pStyle w:val="TOC2"/>
        <w:tabs>
          <w:tab w:val="right" w:leader="dot" w:pos="9350"/>
        </w:tabs>
        <w:rPr>
          <w:ins w:id="71" w:author="Gerard" w:date="2015-08-25T18:31:00Z"/>
          <w:rFonts w:asciiTheme="minorHAnsi" w:eastAsiaTheme="minorEastAsia" w:hAnsiTheme="minorHAnsi" w:cstheme="minorBidi"/>
          <w:smallCaps w:val="0"/>
          <w:noProof/>
          <w:sz w:val="24"/>
          <w:szCs w:val="24"/>
          <w:lang w:eastAsia="ja-JP"/>
        </w:rPr>
      </w:pPr>
      <w:ins w:id="72" w:author="Gerard" w:date="2015-08-25T18:31:00Z">
        <w:r>
          <w:rPr>
            <w:noProof/>
          </w:rPr>
          <w:t>3.1. Free Format Overview</w:t>
        </w:r>
        <w:r>
          <w:rPr>
            <w:noProof/>
          </w:rPr>
          <w:tab/>
        </w:r>
        <w:r>
          <w:rPr>
            <w:noProof/>
          </w:rPr>
          <w:fldChar w:fldCharType="begin"/>
        </w:r>
        <w:r>
          <w:rPr>
            <w:noProof/>
          </w:rPr>
          <w:instrText xml:space="preserve"> PAGEREF _Toc302147109 \h </w:instrText>
        </w:r>
        <w:r>
          <w:rPr>
            <w:noProof/>
          </w:rPr>
        </w:r>
      </w:ins>
      <w:r>
        <w:rPr>
          <w:noProof/>
        </w:rPr>
        <w:fldChar w:fldCharType="separate"/>
      </w:r>
      <w:ins w:id="73" w:author="Gerard" w:date="2015-08-25T18:31:00Z">
        <w:r>
          <w:rPr>
            <w:noProof/>
          </w:rPr>
          <w:t>15</w:t>
        </w:r>
        <w:r>
          <w:rPr>
            <w:noProof/>
          </w:rPr>
          <w:fldChar w:fldCharType="end"/>
        </w:r>
      </w:ins>
    </w:p>
    <w:p w14:paraId="3BC01CC3" w14:textId="77777777" w:rsidR="00BB6F29" w:rsidRDefault="00BB6F29">
      <w:pPr>
        <w:pStyle w:val="TOC2"/>
        <w:tabs>
          <w:tab w:val="right" w:leader="dot" w:pos="9350"/>
        </w:tabs>
        <w:rPr>
          <w:ins w:id="74" w:author="Gerard" w:date="2015-08-25T18:31:00Z"/>
          <w:rFonts w:asciiTheme="minorHAnsi" w:eastAsiaTheme="minorEastAsia" w:hAnsiTheme="minorHAnsi" w:cstheme="minorBidi"/>
          <w:smallCaps w:val="0"/>
          <w:noProof/>
          <w:sz w:val="24"/>
          <w:szCs w:val="24"/>
          <w:lang w:eastAsia="ja-JP"/>
        </w:rPr>
      </w:pPr>
      <w:ins w:id="75" w:author="Gerard" w:date="2015-08-25T18:31:00Z">
        <w:r>
          <w:rPr>
            <w:noProof/>
          </w:rPr>
          <w:t>3.2. Format Specification Versions</w:t>
        </w:r>
        <w:r>
          <w:rPr>
            <w:noProof/>
          </w:rPr>
          <w:tab/>
        </w:r>
        <w:r>
          <w:rPr>
            <w:noProof/>
          </w:rPr>
          <w:fldChar w:fldCharType="begin"/>
        </w:r>
        <w:r>
          <w:rPr>
            <w:noProof/>
          </w:rPr>
          <w:instrText xml:space="preserve"> PAGEREF _Toc302147110 \h </w:instrText>
        </w:r>
        <w:r>
          <w:rPr>
            <w:noProof/>
          </w:rPr>
        </w:r>
      </w:ins>
      <w:r>
        <w:rPr>
          <w:noProof/>
        </w:rPr>
        <w:fldChar w:fldCharType="separate"/>
      </w:r>
      <w:ins w:id="76" w:author="Gerard" w:date="2015-08-25T18:31:00Z">
        <w:r>
          <w:rPr>
            <w:noProof/>
          </w:rPr>
          <w:t>15</w:t>
        </w:r>
        <w:r>
          <w:rPr>
            <w:noProof/>
          </w:rPr>
          <w:fldChar w:fldCharType="end"/>
        </w:r>
      </w:ins>
    </w:p>
    <w:p w14:paraId="541C4B7E" w14:textId="77777777" w:rsidR="00BB6F29" w:rsidRDefault="00BB6F29">
      <w:pPr>
        <w:pStyle w:val="TOC2"/>
        <w:tabs>
          <w:tab w:val="right" w:leader="dot" w:pos="9350"/>
        </w:tabs>
        <w:rPr>
          <w:ins w:id="77" w:author="Gerard" w:date="2015-08-25T18:31:00Z"/>
          <w:rFonts w:asciiTheme="minorHAnsi" w:eastAsiaTheme="minorEastAsia" w:hAnsiTheme="minorHAnsi" w:cstheme="minorBidi"/>
          <w:smallCaps w:val="0"/>
          <w:noProof/>
          <w:sz w:val="24"/>
          <w:szCs w:val="24"/>
          <w:lang w:eastAsia="ja-JP"/>
        </w:rPr>
      </w:pPr>
      <w:ins w:id="78" w:author="Gerard" w:date="2015-08-25T18:31:00Z">
        <w:r>
          <w:rPr>
            <w:noProof/>
          </w:rPr>
          <w:t>3.3. Multiple Input Files</w:t>
        </w:r>
        <w:r>
          <w:rPr>
            <w:noProof/>
          </w:rPr>
          <w:tab/>
        </w:r>
        <w:r>
          <w:rPr>
            <w:noProof/>
          </w:rPr>
          <w:fldChar w:fldCharType="begin"/>
        </w:r>
        <w:r>
          <w:rPr>
            <w:noProof/>
          </w:rPr>
          <w:instrText xml:space="preserve"> PAGEREF _Toc302147111 \h </w:instrText>
        </w:r>
        <w:r>
          <w:rPr>
            <w:noProof/>
          </w:rPr>
        </w:r>
      </w:ins>
      <w:r>
        <w:rPr>
          <w:noProof/>
        </w:rPr>
        <w:fldChar w:fldCharType="separate"/>
      </w:r>
      <w:ins w:id="79" w:author="Gerard" w:date="2015-08-25T18:31:00Z">
        <w:r>
          <w:rPr>
            <w:noProof/>
          </w:rPr>
          <w:t>16</w:t>
        </w:r>
        <w:r>
          <w:rPr>
            <w:noProof/>
          </w:rPr>
          <w:fldChar w:fldCharType="end"/>
        </w:r>
      </w:ins>
    </w:p>
    <w:p w14:paraId="5C88F4C4" w14:textId="77777777" w:rsidR="00BB6F29" w:rsidRDefault="00BB6F29">
      <w:pPr>
        <w:pStyle w:val="TOC3"/>
        <w:tabs>
          <w:tab w:val="right" w:leader="dot" w:pos="9350"/>
        </w:tabs>
        <w:rPr>
          <w:ins w:id="80" w:author="Gerard" w:date="2015-08-25T18:31:00Z"/>
          <w:rFonts w:asciiTheme="minorHAnsi" w:eastAsiaTheme="minorEastAsia" w:hAnsiTheme="minorHAnsi" w:cstheme="minorBidi"/>
          <w:i w:val="0"/>
          <w:iCs w:val="0"/>
          <w:noProof/>
          <w:sz w:val="24"/>
          <w:szCs w:val="24"/>
          <w:lang w:eastAsia="ja-JP"/>
        </w:rPr>
      </w:pPr>
      <w:ins w:id="81" w:author="Gerard" w:date="2015-08-25T18:31:00Z">
        <w:r w:rsidRPr="00242665">
          <w:rPr>
            <w:noProof/>
            <w:color w:val="000000"/>
          </w:rPr>
          <w:t>3.3.1.</w:t>
        </w:r>
        <w:r>
          <w:rPr>
            <w:noProof/>
          </w:rPr>
          <w:t xml:space="preserve"> Include Keyword</w:t>
        </w:r>
        <w:r>
          <w:rPr>
            <w:noProof/>
          </w:rPr>
          <w:tab/>
        </w:r>
        <w:r>
          <w:rPr>
            <w:noProof/>
          </w:rPr>
          <w:fldChar w:fldCharType="begin"/>
        </w:r>
        <w:r>
          <w:rPr>
            <w:noProof/>
          </w:rPr>
          <w:instrText xml:space="preserve"> PAGEREF _Toc302147112 \h </w:instrText>
        </w:r>
        <w:r>
          <w:rPr>
            <w:noProof/>
          </w:rPr>
        </w:r>
      </w:ins>
      <w:r>
        <w:rPr>
          <w:noProof/>
        </w:rPr>
        <w:fldChar w:fldCharType="separate"/>
      </w:r>
      <w:ins w:id="82" w:author="Gerard" w:date="2015-08-25T18:31:00Z">
        <w:r>
          <w:rPr>
            <w:noProof/>
          </w:rPr>
          <w:t>16</w:t>
        </w:r>
        <w:r>
          <w:rPr>
            <w:noProof/>
          </w:rPr>
          <w:fldChar w:fldCharType="end"/>
        </w:r>
      </w:ins>
    </w:p>
    <w:p w14:paraId="0D22F4CC" w14:textId="77777777" w:rsidR="00BB6F29" w:rsidRDefault="00BB6F29">
      <w:pPr>
        <w:pStyle w:val="TOC3"/>
        <w:tabs>
          <w:tab w:val="right" w:leader="dot" w:pos="9350"/>
        </w:tabs>
        <w:rPr>
          <w:ins w:id="83" w:author="Gerard" w:date="2015-08-25T18:31:00Z"/>
          <w:rFonts w:asciiTheme="minorHAnsi" w:eastAsiaTheme="minorEastAsia" w:hAnsiTheme="minorHAnsi" w:cstheme="minorBidi"/>
          <w:i w:val="0"/>
          <w:iCs w:val="0"/>
          <w:noProof/>
          <w:sz w:val="24"/>
          <w:szCs w:val="24"/>
          <w:lang w:eastAsia="ja-JP"/>
        </w:rPr>
      </w:pPr>
      <w:ins w:id="84" w:author="Gerard" w:date="2015-08-25T18:31:00Z">
        <w:r w:rsidRPr="00242665">
          <w:rPr>
            <w:noProof/>
            <w:color w:val="000000"/>
          </w:rPr>
          <w:t>3.3.2.</w:t>
        </w:r>
        <w:r>
          <w:rPr>
            <w:noProof/>
          </w:rPr>
          <w:t xml:space="preserve"> The ‘from’ Attribute</w:t>
        </w:r>
        <w:r>
          <w:rPr>
            <w:noProof/>
          </w:rPr>
          <w:tab/>
        </w:r>
        <w:r>
          <w:rPr>
            <w:noProof/>
          </w:rPr>
          <w:fldChar w:fldCharType="begin"/>
        </w:r>
        <w:r>
          <w:rPr>
            <w:noProof/>
          </w:rPr>
          <w:instrText xml:space="preserve"> PAGEREF _Toc302147113 \h </w:instrText>
        </w:r>
        <w:r>
          <w:rPr>
            <w:noProof/>
          </w:rPr>
        </w:r>
      </w:ins>
      <w:r>
        <w:rPr>
          <w:noProof/>
        </w:rPr>
        <w:fldChar w:fldCharType="separate"/>
      </w:r>
      <w:ins w:id="85" w:author="Gerard" w:date="2015-08-25T18:31:00Z">
        <w:r>
          <w:rPr>
            <w:noProof/>
          </w:rPr>
          <w:t>17</w:t>
        </w:r>
        <w:r>
          <w:rPr>
            <w:noProof/>
          </w:rPr>
          <w:fldChar w:fldCharType="end"/>
        </w:r>
      </w:ins>
    </w:p>
    <w:p w14:paraId="1115F7AD" w14:textId="77777777" w:rsidR="00BB6F29" w:rsidRDefault="00BB6F29">
      <w:pPr>
        <w:pStyle w:val="TOC2"/>
        <w:tabs>
          <w:tab w:val="right" w:leader="dot" w:pos="9350"/>
        </w:tabs>
        <w:rPr>
          <w:ins w:id="86" w:author="Gerard" w:date="2015-08-25T18:31:00Z"/>
          <w:rFonts w:asciiTheme="minorHAnsi" w:eastAsiaTheme="minorEastAsia" w:hAnsiTheme="minorHAnsi" w:cstheme="minorBidi"/>
          <w:smallCaps w:val="0"/>
          <w:noProof/>
          <w:sz w:val="24"/>
          <w:szCs w:val="24"/>
          <w:lang w:eastAsia="ja-JP"/>
        </w:rPr>
      </w:pPr>
      <w:ins w:id="87" w:author="Gerard" w:date="2015-08-25T18:31:00Z">
        <w:r>
          <w:rPr>
            <w:noProof/>
          </w:rPr>
          <w:t>3.4. Module Section</w:t>
        </w:r>
        <w:r>
          <w:rPr>
            <w:noProof/>
          </w:rPr>
          <w:tab/>
        </w:r>
        <w:r>
          <w:rPr>
            <w:noProof/>
          </w:rPr>
          <w:fldChar w:fldCharType="begin"/>
        </w:r>
        <w:r>
          <w:rPr>
            <w:noProof/>
          </w:rPr>
          <w:instrText xml:space="preserve"> PAGEREF _Toc302147114 \h </w:instrText>
        </w:r>
        <w:r>
          <w:rPr>
            <w:noProof/>
          </w:rPr>
        </w:r>
      </w:ins>
      <w:r>
        <w:rPr>
          <w:noProof/>
        </w:rPr>
        <w:fldChar w:fldCharType="separate"/>
      </w:r>
      <w:ins w:id="88" w:author="Gerard" w:date="2015-08-25T18:31:00Z">
        <w:r>
          <w:rPr>
            <w:noProof/>
          </w:rPr>
          <w:t>18</w:t>
        </w:r>
        <w:r>
          <w:rPr>
            <w:noProof/>
          </w:rPr>
          <w:fldChar w:fldCharType="end"/>
        </w:r>
      </w:ins>
    </w:p>
    <w:p w14:paraId="12CB58DB" w14:textId="77777777" w:rsidR="00BB6F29" w:rsidRDefault="00BB6F29">
      <w:pPr>
        <w:pStyle w:val="TOC2"/>
        <w:tabs>
          <w:tab w:val="right" w:leader="dot" w:pos="9350"/>
        </w:tabs>
        <w:rPr>
          <w:ins w:id="89" w:author="Gerard" w:date="2015-08-25T18:31:00Z"/>
          <w:rFonts w:asciiTheme="minorHAnsi" w:eastAsiaTheme="minorEastAsia" w:hAnsiTheme="minorHAnsi" w:cstheme="minorBidi"/>
          <w:smallCaps w:val="0"/>
          <w:noProof/>
          <w:sz w:val="24"/>
          <w:szCs w:val="24"/>
          <w:lang w:eastAsia="ja-JP"/>
        </w:rPr>
      </w:pPr>
      <w:ins w:id="90" w:author="Gerard" w:date="2015-08-25T18:31:00Z">
        <w:r>
          <w:rPr>
            <w:noProof/>
          </w:rPr>
          <w:t>3.5. Control Section</w:t>
        </w:r>
        <w:r>
          <w:rPr>
            <w:noProof/>
          </w:rPr>
          <w:tab/>
        </w:r>
        <w:r>
          <w:rPr>
            <w:noProof/>
          </w:rPr>
          <w:fldChar w:fldCharType="begin"/>
        </w:r>
        <w:r>
          <w:rPr>
            <w:noProof/>
          </w:rPr>
          <w:instrText xml:space="preserve"> PAGEREF _Toc302147115 \h </w:instrText>
        </w:r>
        <w:r>
          <w:rPr>
            <w:noProof/>
          </w:rPr>
        </w:r>
      </w:ins>
      <w:r>
        <w:rPr>
          <w:noProof/>
        </w:rPr>
        <w:fldChar w:fldCharType="separate"/>
      </w:r>
      <w:ins w:id="91" w:author="Gerard" w:date="2015-08-25T18:31:00Z">
        <w:r>
          <w:rPr>
            <w:noProof/>
          </w:rPr>
          <w:t>19</w:t>
        </w:r>
        <w:r>
          <w:rPr>
            <w:noProof/>
          </w:rPr>
          <w:fldChar w:fldCharType="end"/>
        </w:r>
      </w:ins>
    </w:p>
    <w:p w14:paraId="1E1C7518" w14:textId="77777777" w:rsidR="00BB6F29" w:rsidRDefault="00BB6F29">
      <w:pPr>
        <w:pStyle w:val="TOC3"/>
        <w:tabs>
          <w:tab w:val="right" w:leader="dot" w:pos="9350"/>
        </w:tabs>
        <w:rPr>
          <w:ins w:id="92" w:author="Gerard" w:date="2015-08-25T18:31:00Z"/>
          <w:rFonts w:asciiTheme="minorHAnsi" w:eastAsiaTheme="minorEastAsia" w:hAnsiTheme="minorHAnsi" w:cstheme="minorBidi"/>
          <w:i w:val="0"/>
          <w:iCs w:val="0"/>
          <w:noProof/>
          <w:sz w:val="24"/>
          <w:szCs w:val="24"/>
          <w:lang w:eastAsia="ja-JP"/>
        </w:rPr>
      </w:pPr>
      <w:ins w:id="93" w:author="Gerard" w:date="2015-08-25T18:31:00Z">
        <w:r w:rsidRPr="00242665">
          <w:rPr>
            <w:noProof/>
            <w:color w:val="000000"/>
          </w:rPr>
          <w:t>3.5.1.</w:t>
        </w:r>
        <w:r>
          <w:rPr>
            <w:noProof/>
          </w:rPr>
          <w:t xml:space="preserve"> Common Parameters</w:t>
        </w:r>
        <w:r>
          <w:rPr>
            <w:noProof/>
          </w:rPr>
          <w:tab/>
        </w:r>
        <w:r>
          <w:rPr>
            <w:noProof/>
          </w:rPr>
          <w:fldChar w:fldCharType="begin"/>
        </w:r>
        <w:r>
          <w:rPr>
            <w:noProof/>
          </w:rPr>
          <w:instrText xml:space="preserve"> PAGEREF _Toc302147116 \h </w:instrText>
        </w:r>
        <w:r>
          <w:rPr>
            <w:noProof/>
          </w:rPr>
        </w:r>
      </w:ins>
      <w:r>
        <w:rPr>
          <w:noProof/>
        </w:rPr>
        <w:fldChar w:fldCharType="separate"/>
      </w:r>
      <w:ins w:id="94" w:author="Gerard" w:date="2015-08-25T18:31:00Z">
        <w:r>
          <w:rPr>
            <w:noProof/>
          </w:rPr>
          <w:t>19</w:t>
        </w:r>
        <w:r>
          <w:rPr>
            <w:noProof/>
          </w:rPr>
          <w:fldChar w:fldCharType="end"/>
        </w:r>
      </w:ins>
    </w:p>
    <w:p w14:paraId="44C4E1A6" w14:textId="77777777" w:rsidR="00BB6F29" w:rsidRDefault="00BB6F29">
      <w:pPr>
        <w:pStyle w:val="TOC3"/>
        <w:tabs>
          <w:tab w:val="right" w:leader="dot" w:pos="9350"/>
        </w:tabs>
        <w:rPr>
          <w:ins w:id="95" w:author="Gerard" w:date="2015-08-25T18:31:00Z"/>
          <w:rFonts w:asciiTheme="minorHAnsi" w:eastAsiaTheme="minorEastAsia" w:hAnsiTheme="minorHAnsi" w:cstheme="minorBidi"/>
          <w:i w:val="0"/>
          <w:iCs w:val="0"/>
          <w:noProof/>
          <w:sz w:val="24"/>
          <w:szCs w:val="24"/>
          <w:lang w:eastAsia="ja-JP"/>
        </w:rPr>
      </w:pPr>
      <w:ins w:id="96" w:author="Gerard" w:date="2015-08-25T18:31:00Z">
        <w:r w:rsidRPr="00242665">
          <w:rPr>
            <w:noProof/>
            <w:color w:val="000000"/>
          </w:rPr>
          <w:t>3.5.2.</w:t>
        </w:r>
        <w:r>
          <w:rPr>
            <w:noProof/>
          </w:rPr>
          <w:t xml:space="preserve"> Parameters for </w:t>
        </w:r>
        <w:r w:rsidRPr="00242665">
          <w:rPr>
            <w:noProof/>
          </w:rPr>
          <w:t>Biphasic</w:t>
        </w:r>
        <w:r>
          <w:rPr>
            <w:noProof/>
          </w:rPr>
          <w:t xml:space="preserve"> Analysis</w:t>
        </w:r>
        <w:r>
          <w:rPr>
            <w:noProof/>
          </w:rPr>
          <w:tab/>
        </w:r>
        <w:r>
          <w:rPr>
            <w:noProof/>
          </w:rPr>
          <w:fldChar w:fldCharType="begin"/>
        </w:r>
        <w:r>
          <w:rPr>
            <w:noProof/>
          </w:rPr>
          <w:instrText xml:space="preserve"> PAGEREF _Toc302147117 \h </w:instrText>
        </w:r>
        <w:r>
          <w:rPr>
            <w:noProof/>
          </w:rPr>
        </w:r>
      </w:ins>
      <w:r>
        <w:rPr>
          <w:noProof/>
        </w:rPr>
        <w:fldChar w:fldCharType="separate"/>
      </w:r>
      <w:ins w:id="97" w:author="Gerard" w:date="2015-08-25T18:31:00Z">
        <w:r>
          <w:rPr>
            <w:noProof/>
          </w:rPr>
          <w:t>26</w:t>
        </w:r>
        <w:r>
          <w:rPr>
            <w:noProof/>
          </w:rPr>
          <w:fldChar w:fldCharType="end"/>
        </w:r>
      </w:ins>
    </w:p>
    <w:p w14:paraId="50118587" w14:textId="77777777" w:rsidR="00BB6F29" w:rsidRDefault="00BB6F29">
      <w:pPr>
        <w:pStyle w:val="TOC3"/>
        <w:tabs>
          <w:tab w:val="right" w:leader="dot" w:pos="9350"/>
        </w:tabs>
        <w:rPr>
          <w:ins w:id="98" w:author="Gerard" w:date="2015-08-25T18:31:00Z"/>
          <w:rFonts w:asciiTheme="minorHAnsi" w:eastAsiaTheme="minorEastAsia" w:hAnsiTheme="minorHAnsi" w:cstheme="minorBidi"/>
          <w:i w:val="0"/>
          <w:iCs w:val="0"/>
          <w:noProof/>
          <w:sz w:val="24"/>
          <w:szCs w:val="24"/>
          <w:lang w:eastAsia="ja-JP"/>
        </w:rPr>
      </w:pPr>
      <w:ins w:id="99" w:author="Gerard" w:date="2015-08-25T18:31:00Z">
        <w:r w:rsidRPr="00242665">
          <w:rPr>
            <w:noProof/>
            <w:color w:val="000000"/>
          </w:rPr>
          <w:t>3.5.3.</w:t>
        </w:r>
        <w:r>
          <w:rPr>
            <w:noProof/>
          </w:rPr>
          <w:t xml:space="preserve"> Parameters for </w:t>
        </w:r>
        <w:r w:rsidRPr="00242665">
          <w:rPr>
            <w:noProof/>
          </w:rPr>
          <w:t>Solute</w:t>
        </w:r>
        <w:r>
          <w:rPr>
            <w:noProof/>
          </w:rPr>
          <w:t xml:space="preserve"> Analysis</w:t>
        </w:r>
        <w:r>
          <w:rPr>
            <w:noProof/>
          </w:rPr>
          <w:tab/>
        </w:r>
        <w:r>
          <w:rPr>
            <w:noProof/>
          </w:rPr>
          <w:fldChar w:fldCharType="begin"/>
        </w:r>
        <w:r>
          <w:rPr>
            <w:noProof/>
          </w:rPr>
          <w:instrText xml:space="preserve"> PAGEREF _Toc302147118 \h </w:instrText>
        </w:r>
        <w:r>
          <w:rPr>
            <w:noProof/>
          </w:rPr>
        </w:r>
      </w:ins>
      <w:r>
        <w:rPr>
          <w:noProof/>
        </w:rPr>
        <w:fldChar w:fldCharType="separate"/>
      </w:r>
      <w:ins w:id="100" w:author="Gerard" w:date="2015-08-25T18:31:00Z">
        <w:r>
          <w:rPr>
            <w:noProof/>
          </w:rPr>
          <w:t>26</w:t>
        </w:r>
        <w:r>
          <w:rPr>
            <w:noProof/>
          </w:rPr>
          <w:fldChar w:fldCharType="end"/>
        </w:r>
      </w:ins>
    </w:p>
    <w:p w14:paraId="4B3C7F48" w14:textId="77777777" w:rsidR="00BB6F29" w:rsidRDefault="00BB6F29">
      <w:pPr>
        <w:pStyle w:val="TOC3"/>
        <w:tabs>
          <w:tab w:val="right" w:leader="dot" w:pos="9350"/>
        </w:tabs>
        <w:rPr>
          <w:ins w:id="101" w:author="Gerard" w:date="2015-08-25T18:31:00Z"/>
          <w:rFonts w:asciiTheme="minorHAnsi" w:eastAsiaTheme="minorEastAsia" w:hAnsiTheme="minorHAnsi" w:cstheme="minorBidi"/>
          <w:i w:val="0"/>
          <w:iCs w:val="0"/>
          <w:noProof/>
          <w:sz w:val="24"/>
          <w:szCs w:val="24"/>
          <w:lang w:eastAsia="ja-JP"/>
        </w:rPr>
      </w:pPr>
      <w:ins w:id="102" w:author="Gerard" w:date="2015-08-25T18:31:00Z">
        <w:r w:rsidRPr="00242665">
          <w:rPr>
            <w:noProof/>
            <w:color w:val="000000"/>
          </w:rPr>
          <w:t>3.5.4.</w:t>
        </w:r>
        <w:r>
          <w:rPr>
            <w:noProof/>
          </w:rPr>
          <w:t xml:space="preserve"> Parameters for </w:t>
        </w:r>
        <w:r w:rsidRPr="00242665">
          <w:rPr>
            <w:noProof/>
          </w:rPr>
          <w:t>Heat</w:t>
        </w:r>
        <w:r>
          <w:rPr>
            <w:noProof/>
          </w:rPr>
          <w:t xml:space="preserve"> Analysis</w:t>
        </w:r>
        <w:r>
          <w:rPr>
            <w:noProof/>
          </w:rPr>
          <w:tab/>
        </w:r>
        <w:r>
          <w:rPr>
            <w:noProof/>
          </w:rPr>
          <w:fldChar w:fldCharType="begin"/>
        </w:r>
        <w:r>
          <w:rPr>
            <w:noProof/>
          </w:rPr>
          <w:instrText xml:space="preserve"> PAGEREF _Toc302147119 \h </w:instrText>
        </w:r>
        <w:r>
          <w:rPr>
            <w:noProof/>
          </w:rPr>
        </w:r>
      </w:ins>
      <w:r>
        <w:rPr>
          <w:noProof/>
        </w:rPr>
        <w:fldChar w:fldCharType="separate"/>
      </w:r>
      <w:ins w:id="103" w:author="Gerard" w:date="2015-08-25T18:31:00Z">
        <w:r>
          <w:rPr>
            <w:noProof/>
          </w:rPr>
          <w:t>26</w:t>
        </w:r>
        <w:r>
          <w:rPr>
            <w:noProof/>
          </w:rPr>
          <w:fldChar w:fldCharType="end"/>
        </w:r>
      </w:ins>
    </w:p>
    <w:p w14:paraId="6AEBD4EE" w14:textId="77777777" w:rsidR="00BB6F29" w:rsidRDefault="00BB6F29">
      <w:pPr>
        <w:pStyle w:val="TOC2"/>
        <w:tabs>
          <w:tab w:val="right" w:leader="dot" w:pos="9350"/>
        </w:tabs>
        <w:rPr>
          <w:ins w:id="104" w:author="Gerard" w:date="2015-08-25T18:31:00Z"/>
          <w:rFonts w:asciiTheme="minorHAnsi" w:eastAsiaTheme="minorEastAsia" w:hAnsiTheme="minorHAnsi" w:cstheme="minorBidi"/>
          <w:smallCaps w:val="0"/>
          <w:noProof/>
          <w:sz w:val="24"/>
          <w:szCs w:val="24"/>
          <w:lang w:eastAsia="ja-JP"/>
        </w:rPr>
      </w:pPr>
      <w:ins w:id="105" w:author="Gerard" w:date="2015-08-25T18:31:00Z">
        <w:r>
          <w:rPr>
            <w:noProof/>
          </w:rPr>
          <w:t>3.6. Globals Section</w:t>
        </w:r>
        <w:r>
          <w:rPr>
            <w:noProof/>
          </w:rPr>
          <w:tab/>
        </w:r>
        <w:r>
          <w:rPr>
            <w:noProof/>
          </w:rPr>
          <w:fldChar w:fldCharType="begin"/>
        </w:r>
        <w:r>
          <w:rPr>
            <w:noProof/>
          </w:rPr>
          <w:instrText xml:space="preserve"> PAGEREF _Toc302147120 \h </w:instrText>
        </w:r>
        <w:r>
          <w:rPr>
            <w:noProof/>
          </w:rPr>
        </w:r>
      </w:ins>
      <w:r>
        <w:rPr>
          <w:noProof/>
        </w:rPr>
        <w:fldChar w:fldCharType="separate"/>
      </w:r>
      <w:ins w:id="106" w:author="Gerard" w:date="2015-08-25T18:31:00Z">
        <w:r>
          <w:rPr>
            <w:noProof/>
          </w:rPr>
          <w:t>27</w:t>
        </w:r>
        <w:r>
          <w:rPr>
            <w:noProof/>
          </w:rPr>
          <w:fldChar w:fldCharType="end"/>
        </w:r>
      </w:ins>
    </w:p>
    <w:p w14:paraId="74549E40" w14:textId="77777777" w:rsidR="00BB6F29" w:rsidRDefault="00BB6F29">
      <w:pPr>
        <w:pStyle w:val="TOC3"/>
        <w:tabs>
          <w:tab w:val="right" w:leader="dot" w:pos="9350"/>
        </w:tabs>
        <w:rPr>
          <w:ins w:id="107" w:author="Gerard" w:date="2015-08-25T18:31:00Z"/>
          <w:rFonts w:asciiTheme="minorHAnsi" w:eastAsiaTheme="minorEastAsia" w:hAnsiTheme="minorHAnsi" w:cstheme="minorBidi"/>
          <w:i w:val="0"/>
          <w:iCs w:val="0"/>
          <w:noProof/>
          <w:sz w:val="24"/>
          <w:szCs w:val="24"/>
          <w:lang w:eastAsia="ja-JP"/>
        </w:rPr>
      </w:pPr>
      <w:ins w:id="108" w:author="Gerard" w:date="2015-08-25T18:31:00Z">
        <w:r w:rsidRPr="00242665">
          <w:rPr>
            <w:noProof/>
            <w:color w:val="000000"/>
          </w:rPr>
          <w:t>3.6.1.</w:t>
        </w:r>
        <w:r>
          <w:rPr>
            <w:noProof/>
          </w:rPr>
          <w:t xml:space="preserve"> Constants</w:t>
        </w:r>
        <w:r>
          <w:rPr>
            <w:noProof/>
          </w:rPr>
          <w:tab/>
        </w:r>
        <w:r>
          <w:rPr>
            <w:noProof/>
          </w:rPr>
          <w:fldChar w:fldCharType="begin"/>
        </w:r>
        <w:r>
          <w:rPr>
            <w:noProof/>
          </w:rPr>
          <w:instrText xml:space="preserve"> PAGEREF _Toc302147121 \h </w:instrText>
        </w:r>
        <w:r>
          <w:rPr>
            <w:noProof/>
          </w:rPr>
        </w:r>
      </w:ins>
      <w:r>
        <w:rPr>
          <w:noProof/>
        </w:rPr>
        <w:fldChar w:fldCharType="separate"/>
      </w:r>
      <w:ins w:id="109" w:author="Gerard" w:date="2015-08-25T18:31:00Z">
        <w:r>
          <w:rPr>
            <w:noProof/>
          </w:rPr>
          <w:t>27</w:t>
        </w:r>
        <w:r>
          <w:rPr>
            <w:noProof/>
          </w:rPr>
          <w:fldChar w:fldCharType="end"/>
        </w:r>
      </w:ins>
    </w:p>
    <w:p w14:paraId="6D47FDC0" w14:textId="77777777" w:rsidR="00BB6F29" w:rsidRDefault="00BB6F29">
      <w:pPr>
        <w:pStyle w:val="TOC3"/>
        <w:tabs>
          <w:tab w:val="right" w:leader="dot" w:pos="9350"/>
        </w:tabs>
        <w:rPr>
          <w:ins w:id="110" w:author="Gerard" w:date="2015-08-25T18:31:00Z"/>
          <w:rFonts w:asciiTheme="minorHAnsi" w:eastAsiaTheme="minorEastAsia" w:hAnsiTheme="minorHAnsi" w:cstheme="minorBidi"/>
          <w:i w:val="0"/>
          <w:iCs w:val="0"/>
          <w:noProof/>
          <w:sz w:val="24"/>
          <w:szCs w:val="24"/>
          <w:lang w:eastAsia="ja-JP"/>
        </w:rPr>
      </w:pPr>
      <w:ins w:id="111" w:author="Gerard" w:date="2015-08-25T18:31:00Z">
        <w:r w:rsidRPr="00242665">
          <w:rPr>
            <w:noProof/>
            <w:color w:val="000000"/>
          </w:rPr>
          <w:t>3.6.2.</w:t>
        </w:r>
        <w:r>
          <w:rPr>
            <w:noProof/>
          </w:rPr>
          <w:t xml:space="preserve"> Solutes</w:t>
        </w:r>
        <w:r>
          <w:rPr>
            <w:noProof/>
          </w:rPr>
          <w:tab/>
        </w:r>
        <w:r>
          <w:rPr>
            <w:noProof/>
          </w:rPr>
          <w:fldChar w:fldCharType="begin"/>
        </w:r>
        <w:r>
          <w:rPr>
            <w:noProof/>
          </w:rPr>
          <w:instrText xml:space="preserve"> PAGEREF _Toc302147122 \h </w:instrText>
        </w:r>
        <w:r>
          <w:rPr>
            <w:noProof/>
          </w:rPr>
        </w:r>
      </w:ins>
      <w:r>
        <w:rPr>
          <w:noProof/>
        </w:rPr>
        <w:fldChar w:fldCharType="separate"/>
      </w:r>
      <w:ins w:id="112" w:author="Gerard" w:date="2015-08-25T18:31:00Z">
        <w:r>
          <w:rPr>
            <w:noProof/>
          </w:rPr>
          <w:t>27</w:t>
        </w:r>
        <w:r>
          <w:rPr>
            <w:noProof/>
          </w:rPr>
          <w:fldChar w:fldCharType="end"/>
        </w:r>
      </w:ins>
    </w:p>
    <w:p w14:paraId="7DDE9C5E" w14:textId="77777777" w:rsidR="00BB6F29" w:rsidRDefault="00BB6F29">
      <w:pPr>
        <w:pStyle w:val="TOC3"/>
        <w:tabs>
          <w:tab w:val="right" w:leader="dot" w:pos="9350"/>
        </w:tabs>
        <w:rPr>
          <w:ins w:id="113" w:author="Gerard" w:date="2015-08-25T18:31:00Z"/>
          <w:rFonts w:asciiTheme="minorHAnsi" w:eastAsiaTheme="minorEastAsia" w:hAnsiTheme="minorHAnsi" w:cstheme="minorBidi"/>
          <w:i w:val="0"/>
          <w:iCs w:val="0"/>
          <w:noProof/>
          <w:sz w:val="24"/>
          <w:szCs w:val="24"/>
          <w:lang w:eastAsia="ja-JP"/>
        </w:rPr>
      </w:pPr>
      <w:ins w:id="114" w:author="Gerard" w:date="2015-08-25T18:31:00Z">
        <w:r w:rsidRPr="00242665">
          <w:rPr>
            <w:noProof/>
            <w:color w:val="000000"/>
          </w:rPr>
          <w:t>3.6.3.</w:t>
        </w:r>
        <w:r>
          <w:rPr>
            <w:noProof/>
          </w:rPr>
          <w:t xml:space="preserve"> Solid-Bound Molecules</w:t>
        </w:r>
        <w:r>
          <w:rPr>
            <w:noProof/>
          </w:rPr>
          <w:tab/>
        </w:r>
        <w:r>
          <w:rPr>
            <w:noProof/>
          </w:rPr>
          <w:fldChar w:fldCharType="begin"/>
        </w:r>
        <w:r>
          <w:rPr>
            <w:noProof/>
          </w:rPr>
          <w:instrText xml:space="preserve"> PAGEREF _Toc302147123 \h </w:instrText>
        </w:r>
        <w:r>
          <w:rPr>
            <w:noProof/>
          </w:rPr>
        </w:r>
      </w:ins>
      <w:r>
        <w:rPr>
          <w:noProof/>
        </w:rPr>
        <w:fldChar w:fldCharType="separate"/>
      </w:r>
      <w:ins w:id="115" w:author="Gerard" w:date="2015-08-25T18:31:00Z">
        <w:r>
          <w:rPr>
            <w:noProof/>
          </w:rPr>
          <w:t>28</w:t>
        </w:r>
        <w:r>
          <w:rPr>
            <w:noProof/>
          </w:rPr>
          <w:fldChar w:fldCharType="end"/>
        </w:r>
      </w:ins>
    </w:p>
    <w:p w14:paraId="6021B875" w14:textId="77777777" w:rsidR="00BB6F29" w:rsidRDefault="00BB6F29">
      <w:pPr>
        <w:pStyle w:val="TOC2"/>
        <w:tabs>
          <w:tab w:val="right" w:leader="dot" w:pos="9350"/>
        </w:tabs>
        <w:rPr>
          <w:ins w:id="116" w:author="Gerard" w:date="2015-08-25T18:31:00Z"/>
          <w:rFonts w:asciiTheme="minorHAnsi" w:eastAsiaTheme="minorEastAsia" w:hAnsiTheme="minorHAnsi" w:cstheme="minorBidi"/>
          <w:smallCaps w:val="0"/>
          <w:noProof/>
          <w:sz w:val="24"/>
          <w:szCs w:val="24"/>
          <w:lang w:eastAsia="ja-JP"/>
        </w:rPr>
      </w:pPr>
      <w:ins w:id="117" w:author="Gerard" w:date="2015-08-25T18:31:00Z">
        <w:r>
          <w:rPr>
            <w:noProof/>
          </w:rPr>
          <w:t>3.7. Material Section</w:t>
        </w:r>
        <w:r>
          <w:rPr>
            <w:noProof/>
          </w:rPr>
          <w:tab/>
        </w:r>
        <w:r>
          <w:rPr>
            <w:noProof/>
          </w:rPr>
          <w:fldChar w:fldCharType="begin"/>
        </w:r>
        <w:r>
          <w:rPr>
            <w:noProof/>
          </w:rPr>
          <w:instrText xml:space="preserve"> PAGEREF _Toc302147124 \h </w:instrText>
        </w:r>
        <w:r>
          <w:rPr>
            <w:noProof/>
          </w:rPr>
        </w:r>
      </w:ins>
      <w:r>
        <w:rPr>
          <w:noProof/>
        </w:rPr>
        <w:fldChar w:fldCharType="separate"/>
      </w:r>
      <w:ins w:id="118" w:author="Gerard" w:date="2015-08-25T18:31:00Z">
        <w:r>
          <w:rPr>
            <w:noProof/>
          </w:rPr>
          <w:t>29</w:t>
        </w:r>
        <w:r>
          <w:rPr>
            <w:noProof/>
          </w:rPr>
          <w:fldChar w:fldCharType="end"/>
        </w:r>
      </w:ins>
    </w:p>
    <w:p w14:paraId="08AE5984" w14:textId="77777777" w:rsidR="00BB6F29" w:rsidRDefault="00BB6F29">
      <w:pPr>
        <w:pStyle w:val="TOC2"/>
        <w:tabs>
          <w:tab w:val="right" w:leader="dot" w:pos="9350"/>
        </w:tabs>
        <w:rPr>
          <w:ins w:id="119" w:author="Gerard" w:date="2015-08-25T18:31:00Z"/>
          <w:rFonts w:asciiTheme="minorHAnsi" w:eastAsiaTheme="minorEastAsia" w:hAnsiTheme="minorHAnsi" w:cstheme="minorBidi"/>
          <w:smallCaps w:val="0"/>
          <w:noProof/>
          <w:sz w:val="24"/>
          <w:szCs w:val="24"/>
          <w:lang w:eastAsia="ja-JP"/>
        </w:rPr>
      </w:pPr>
      <w:ins w:id="120" w:author="Gerard" w:date="2015-08-25T18:31:00Z">
        <w:r>
          <w:rPr>
            <w:noProof/>
          </w:rPr>
          <w:t>3.8. Geometry Section</w:t>
        </w:r>
        <w:r>
          <w:rPr>
            <w:noProof/>
          </w:rPr>
          <w:tab/>
        </w:r>
        <w:r>
          <w:rPr>
            <w:noProof/>
          </w:rPr>
          <w:fldChar w:fldCharType="begin"/>
        </w:r>
        <w:r>
          <w:rPr>
            <w:noProof/>
          </w:rPr>
          <w:instrText xml:space="preserve"> PAGEREF _Toc302147125 \h </w:instrText>
        </w:r>
        <w:r>
          <w:rPr>
            <w:noProof/>
          </w:rPr>
        </w:r>
      </w:ins>
      <w:r>
        <w:rPr>
          <w:noProof/>
        </w:rPr>
        <w:fldChar w:fldCharType="separate"/>
      </w:r>
      <w:ins w:id="121" w:author="Gerard" w:date="2015-08-25T18:31:00Z">
        <w:r>
          <w:rPr>
            <w:noProof/>
          </w:rPr>
          <w:t>30</w:t>
        </w:r>
        <w:r>
          <w:rPr>
            <w:noProof/>
          </w:rPr>
          <w:fldChar w:fldCharType="end"/>
        </w:r>
      </w:ins>
    </w:p>
    <w:p w14:paraId="23ACDDD8" w14:textId="77777777" w:rsidR="00BB6F29" w:rsidRDefault="00BB6F29">
      <w:pPr>
        <w:pStyle w:val="TOC3"/>
        <w:tabs>
          <w:tab w:val="right" w:leader="dot" w:pos="9350"/>
        </w:tabs>
        <w:rPr>
          <w:ins w:id="122" w:author="Gerard" w:date="2015-08-25T18:31:00Z"/>
          <w:rFonts w:asciiTheme="minorHAnsi" w:eastAsiaTheme="minorEastAsia" w:hAnsiTheme="minorHAnsi" w:cstheme="minorBidi"/>
          <w:i w:val="0"/>
          <w:iCs w:val="0"/>
          <w:noProof/>
          <w:sz w:val="24"/>
          <w:szCs w:val="24"/>
          <w:lang w:eastAsia="ja-JP"/>
        </w:rPr>
      </w:pPr>
      <w:ins w:id="123" w:author="Gerard" w:date="2015-08-25T18:31:00Z">
        <w:r w:rsidRPr="00242665">
          <w:rPr>
            <w:noProof/>
            <w:color w:val="000000"/>
          </w:rPr>
          <w:t>3.8.1.</w:t>
        </w:r>
        <w:r>
          <w:rPr>
            <w:noProof/>
          </w:rPr>
          <w:t xml:space="preserve"> Nodes Section</w:t>
        </w:r>
        <w:r>
          <w:rPr>
            <w:noProof/>
          </w:rPr>
          <w:tab/>
        </w:r>
        <w:r>
          <w:rPr>
            <w:noProof/>
          </w:rPr>
          <w:fldChar w:fldCharType="begin"/>
        </w:r>
        <w:r>
          <w:rPr>
            <w:noProof/>
          </w:rPr>
          <w:instrText xml:space="preserve"> PAGEREF _Toc302147126 \h </w:instrText>
        </w:r>
        <w:r>
          <w:rPr>
            <w:noProof/>
          </w:rPr>
        </w:r>
      </w:ins>
      <w:r>
        <w:rPr>
          <w:noProof/>
        </w:rPr>
        <w:fldChar w:fldCharType="separate"/>
      </w:r>
      <w:ins w:id="124" w:author="Gerard" w:date="2015-08-25T18:31:00Z">
        <w:r>
          <w:rPr>
            <w:noProof/>
          </w:rPr>
          <w:t>30</w:t>
        </w:r>
        <w:r>
          <w:rPr>
            <w:noProof/>
          </w:rPr>
          <w:fldChar w:fldCharType="end"/>
        </w:r>
      </w:ins>
    </w:p>
    <w:p w14:paraId="39C7667C" w14:textId="77777777" w:rsidR="00BB6F29" w:rsidRDefault="00BB6F29">
      <w:pPr>
        <w:pStyle w:val="TOC3"/>
        <w:tabs>
          <w:tab w:val="right" w:leader="dot" w:pos="9350"/>
        </w:tabs>
        <w:rPr>
          <w:ins w:id="125" w:author="Gerard" w:date="2015-08-25T18:31:00Z"/>
          <w:rFonts w:asciiTheme="minorHAnsi" w:eastAsiaTheme="minorEastAsia" w:hAnsiTheme="minorHAnsi" w:cstheme="minorBidi"/>
          <w:i w:val="0"/>
          <w:iCs w:val="0"/>
          <w:noProof/>
          <w:sz w:val="24"/>
          <w:szCs w:val="24"/>
          <w:lang w:eastAsia="ja-JP"/>
        </w:rPr>
      </w:pPr>
      <w:ins w:id="126" w:author="Gerard" w:date="2015-08-25T18:31:00Z">
        <w:r w:rsidRPr="00242665">
          <w:rPr>
            <w:noProof/>
            <w:color w:val="000000"/>
          </w:rPr>
          <w:t>3.8.2.</w:t>
        </w:r>
        <w:r>
          <w:rPr>
            <w:noProof/>
          </w:rPr>
          <w:t xml:space="preserve"> Elements Section</w:t>
        </w:r>
        <w:r>
          <w:rPr>
            <w:noProof/>
          </w:rPr>
          <w:tab/>
        </w:r>
        <w:r>
          <w:rPr>
            <w:noProof/>
          </w:rPr>
          <w:fldChar w:fldCharType="begin"/>
        </w:r>
        <w:r>
          <w:rPr>
            <w:noProof/>
          </w:rPr>
          <w:instrText xml:space="preserve"> PAGEREF _Toc302147127 \h </w:instrText>
        </w:r>
        <w:r>
          <w:rPr>
            <w:noProof/>
          </w:rPr>
        </w:r>
      </w:ins>
      <w:r>
        <w:rPr>
          <w:noProof/>
        </w:rPr>
        <w:fldChar w:fldCharType="separate"/>
      </w:r>
      <w:ins w:id="127" w:author="Gerard" w:date="2015-08-25T18:31:00Z">
        <w:r>
          <w:rPr>
            <w:noProof/>
          </w:rPr>
          <w:t>31</w:t>
        </w:r>
        <w:r>
          <w:rPr>
            <w:noProof/>
          </w:rPr>
          <w:fldChar w:fldCharType="end"/>
        </w:r>
      </w:ins>
    </w:p>
    <w:p w14:paraId="31B373AC" w14:textId="77777777" w:rsidR="00BB6F29" w:rsidRDefault="00BB6F29">
      <w:pPr>
        <w:pStyle w:val="TOC4"/>
        <w:tabs>
          <w:tab w:val="right" w:leader="dot" w:pos="9350"/>
        </w:tabs>
        <w:rPr>
          <w:ins w:id="128" w:author="Gerard" w:date="2015-08-25T18:31:00Z"/>
          <w:rFonts w:asciiTheme="minorHAnsi" w:eastAsiaTheme="minorEastAsia" w:hAnsiTheme="minorHAnsi" w:cstheme="minorBidi"/>
          <w:noProof/>
          <w:sz w:val="24"/>
          <w:szCs w:val="24"/>
          <w:lang w:eastAsia="ja-JP"/>
        </w:rPr>
      </w:pPr>
      <w:ins w:id="129" w:author="Gerard" w:date="2015-08-25T18:31:00Z">
        <w:r>
          <w:rPr>
            <w:noProof/>
          </w:rPr>
          <w:t>3.8.2.1. Solid Elements</w:t>
        </w:r>
        <w:r>
          <w:rPr>
            <w:noProof/>
          </w:rPr>
          <w:tab/>
        </w:r>
        <w:r>
          <w:rPr>
            <w:noProof/>
          </w:rPr>
          <w:fldChar w:fldCharType="begin"/>
        </w:r>
        <w:r>
          <w:rPr>
            <w:noProof/>
          </w:rPr>
          <w:instrText xml:space="preserve"> PAGEREF _Toc302147128 \h </w:instrText>
        </w:r>
        <w:r>
          <w:rPr>
            <w:noProof/>
          </w:rPr>
        </w:r>
      </w:ins>
      <w:r>
        <w:rPr>
          <w:noProof/>
        </w:rPr>
        <w:fldChar w:fldCharType="separate"/>
      </w:r>
      <w:ins w:id="130" w:author="Gerard" w:date="2015-08-25T18:31:00Z">
        <w:r>
          <w:rPr>
            <w:noProof/>
          </w:rPr>
          <w:t>31</w:t>
        </w:r>
        <w:r>
          <w:rPr>
            <w:noProof/>
          </w:rPr>
          <w:fldChar w:fldCharType="end"/>
        </w:r>
      </w:ins>
    </w:p>
    <w:p w14:paraId="4C69520B" w14:textId="77777777" w:rsidR="00BB6F29" w:rsidRDefault="00BB6F29">
      <w:pPr>
        <w:pStyle w:val="TOC4"/>
        <w:tabs>
          <w:tab w:val="right" w:leader="dot" w:pos="9350"/>
        </w:tabs>
        <w:rPr>
          <w:ins w:id="131" w:author="Gerard" w:date="2015-08-25T18:31:00Z"/>
          <w:rFonts w:asciiTheme="minorHAnsi" w:eastAsiaTheme="minorEastAsia" w:hAnsiTheme="minorHAnsi" w:cstheme="minorBidi"/>
          <w:noProof/>
          <w:sz w:val="24"/>
          <w:szCs w:val="24"/>
          <w:lang w:eastAsia="ja-JP"/>
        </w:rPr>
      </w:pPr>
      <w:ins w:id="132" w:author="Gerard" w:date="2015-08-25T18:31:00Z">
        <w:r>
          <w:rPr>
            <w:noProof/>
          </w:rPr>
          <w:t>3.8.2.2. Shell Elements</w:t>
        </w:r>
        <w:r>
          <w:rPr>
            <w:noProof/>
          </w:rPr>
          <w:tab/>
        </w:r>
        <w:r>
          <w:rPr>
            <w:noProof/>
          </w:rPr>
          <w:fldChar w:fldCharType="begin"/>
        </w:r>
        <w:r>
          <w:rPr>
            <w:noProof/>
          </w:rPr>
          <w:instrText xml:space="preserve"> PAGEREF _Toc302147129 \h </w:instrText>
        </w:r>
        <w:r>
          <w:rPr>
            <w:noProof/>
          </w:rPr>
        </w:r>
      </w:ins>
      <w:r>
        <w:rPr>
          <w:noProof/>
        </w:rPr>
        <w:fldChar w:fldCharType="separate"/>
      </w:r>
      <w:ins w:id="133" w:author="Gerard" w:date="2015-08-25T18:31:00Z">
        <w:r>
          <w:rPr>
            <w:noProof/>
          </w:rPr>
          <w:t>32</w:t>
        </w:r>
        <w:r>
          <w:rPr>
            <w:noProof/>
          </w:rPr>
          <w:fldChar w:fldCharType="end"/>
        </w:r>
      </w:ins>
    </w:p>
    <w:p w14:paraId="7F7D518D" w14:textId="77777777" w:rsidR="00BB6F29" w:rsidRDefault="00BB6F29">
      <w:pPr>
        <w:pStyle w:val="TOC4"/>
        <w:tabs>
          <w:tab w:val="right" w:leader="dot" w:pos="9350"/>
        </w:tabs>
        <w:rPr>
          <w:ins w:id="134" w:author="Gerard" w:date="2015-08-25T18:31:00Z"/>
          <w:rFonts w:asciiTheme="minorHAnsi" w:eastAsiaTheme="minorEastAsia" w:hAnsiTheme="minorHAnsi" w:cstheme="minorBidi"/>
          <w:noProof/>
          <w:sz w:val="24"/>
          <w:szCs w:val="24"/>
          <w:lang w:eastAsia="ja-JP"/>
        </w:rPr>
      </w:pPr>
      <w:ins w:id="135" w:author="Gerard" w:date="2015-08-25T18:31:00Z">
        <w:r>
          <w:rPr>
            <w:noProof/>
          </w:rPr>
          <w:t>3.8.2.3. Surface Elements</w:t>
        </w:r>
        <w:r>
          <w:rPr>
            <w:noProof/>
          </w:rPr>
          <w:tab/>
        </w:r>
        <w:r>
          <w:rPr>
            <w:noProof/>
          </w:rPr>
          <w:fldChar w:fldCharType="begin"/>
        </w:r>
        <w:r>
          <w:rPr>
            <w:noProof/>
          </w:rPr>
          <w:instrText xml:space="preserve"> PAGEREF _Toc302147130 \h </w:instrText>
        </w:r>
        <w:r>
          <w:rPr>
            <w:noProof/>
          </w:rPr>
        </w:r>
      </w:ins>
      <w:r>
        <w:rPr>
          <w:noProof/>
        </w:rPr>
        <w:fldChar w:fldCharType="separate"/>
      </w:r>
      <w:ins w:id="136" w:author="Gerard" w:date="2015-08-25T18:31:00Z">
        <w:r>
          <w:rPr>
            <w:noProof/>
          </w:rPr>
          <w:t>32</w:t>
        </w:r>
        <w:r>
          <w:rPr>
            <w:noProof/>
          </w:rPr>
          <w:fldChar w:fldCharType="end"/>
        </w:r>
      </w:ins>
    </w:p>
    <w:p w14:paraId="05AE7B19" w14:textId="77777777" w:rsidR="00BB6F29" w:rsidRDefault="00BB6F29">
      <w:pPr>
        <w:pStyle w:val="TOC3"/>
        <w:tabs>
          <w:tab w:val="right" w:leader="dot" w:pos="9350"/>
        </w:tabs>
        <w:rPr>
          <w:ins w:id="137" w:author="Gerard" w:date="2015-08-25T18:31:00Z"/>
          <w:rFonts w:asciiTheme="minorHAnsi" w:eastAsiaTheme="minorEastAsia" w:hAnsiTheme="minorHAnsi" w:cstheme="minorBidi"/>
          <w:i w:val="0"/>
          <w:iCs w:val="0"/>
          <w:noProof/>
          <w:sz w:val="24"/>
          <w:szCs w:val="24"/>
          <w:lang w:eastAsia="ja-JP"/>
        </w:rPr>
      </w:pPr>
      <w:ins w:id="138" w:author="Gerard" w:date="2015-08-25T18:31:00Z">
        <w:r w:rsidRPr="00242665">
          <w:rPr>
            <w:noProof/>
            <w:color w:val="000000"/>
          </w:rPr>
          <w:t>3.8.3.</w:t>
        </w:r>
        <w:r>
          <w:rPr>
            <w:noProof/>
          </w:rPr>
          <w:t xml:space="preserve"> Element Data Section</w:t>
        </w:r>
        <w:r>
          <w:rPr>
            <w:noProof/>
          </w:rPr>
          <w:tab/>
        </w:r>
        <w:r>
          <w:rPr>
            <w:noProof/>
          </w:rPr>
          <w:fldChar w:fldCharType="begin"/>
        </w:r>
        <w:r>
          <w:rPr>
            <w:noProof/>
          </w:rPr>
          <w:instrText xml:space="preserve"> PAGEREF _Toc302147131 \h </w:instrText>
        </w:r>
        <w:r>
          <w:rPr>
            <w:noProof/>
          </w:rPr>
        </w:r>
      </w:ins>
      <w:r>
        <w:rPr>
          <w:noProof/>
        </w:rPr>
        <w:fldChar w:fldCharType="separate"/>
      </w:r>
      <w:ins w:id="139" w:author="Gerard" w:date="2015-08-25T18:31:00Z">
        <w:r>
          <w:rPr>
            <w:noProof/>
          </w:rPr>
          <w:t>33</w:t>
        </w:r>
        <w:r>
          <w:rPr>
            <w:noProof/>
          </w:rPr>
          <w:fldChar w:fldCharType="end"/>
        </w:r>
      </w:ins>
    </w:p>
    <w:p w14:paraId="11B51EB7" w14:textId="77777777" w:rsidR="00BB6F29" w:rsidRDefault="00BB6F29">
      <w:pPr>
        <w:pStyle w:val="TOC3"/>
        <w:tabs>
          <w:tab w:val="right" w:leader="dot" w:pos="9350"/>
        </w:tabs>
        <w:rPr>
          <w:ins w:id="140" w:author="Gerard" w:date="2015-08-25T18:31:00Z"/>
          <w:rFonts w:asciiTheme="minorHAnsi" w:eastAsiaTheme="minorEastAsia" w:hAnsiTheme="minorHAnsi" w:cstheme="minorBidi"/>
          <w:i w:val="0"/>
          <w:iCs w:val="0"/>
          <w:noProof/>
          <w:sz w:val="24"/>
          <w:szCs w:val="24"/>
          <w:lang w:eastAsia="ja-JP"/>
        </w:rPr>
      </w:pPr>
      <w:ins w:id="141" w:author="Gerard" w:date="2015-08-25T18:31:00Z">
        <w:r w:rsidRPr="00242665">
          <w:rPr>
            <w:noProof/>
            <w:color w:val="000000"/>
          </w:rPr>
          <w:t>3.8.4.</w:t>
        </w:r>
        <w:r>
          <w:rPr>
            <w:noProof/>
          </w:rPr>
          <w:t xml:space="preserve"> Surface Section</w:t>
        </w:r>
        <w:r>
          <w:rPr>
            <w:noProof/>
          </w:rPr>
          <w:tab/>
        </w:r>
        <w:r>
          <w:rPr>
            <w:noProof/>
          </w:rPr>
          <w:fldChar w:fldCharType="begin"/>
        </w:r>
        <w:r>
          <w:rPr>
            <w:noProof/>
          </w:rPr>
          <w:instrText xml:space="preserve"> PAGEREF _Toc302147132 \h </w:instrText>
        </w:r>
        <w:r>
          <w:rPr>
            <w:noProof/>
          </w:rPr>
        </w:r>
      </w:ins>
      <w:r>
        <w:rPr>
          <w:noProof/>
        </w:rPr>
        <w:fldChar w:fldCharType="separate"/>
      </w:r>
      <w:ins w:id="142" w:author="Gerard" w:date="2015-08-25T18:31:00Z">
        <w:r>
          <w:rPr>
            <w:noProof/>
          </w:rPr>
          <w:t>34</w:t>
        </w:r>
        <w:r>
          <w:rPr>
            <w:noProof/>
          </w:rPr>
          <w:fldChar w:fldCharType="end"/>
        </w:r>
      </w:ins>
    </w:p>
    <w:p w14:paraId="6C680188" w14:textId="77777777" w:rsidR="00BB6F29" w:rsidRDefault="00BB6F29">
      <w:pPr>
        <w:pStyle w:val="TOC3"/>
        <w:tabs>
          <w:tab w:val="right" w:leader="dot" w:pos="9350"/>
        </w:tabs>
        <w:rPr>
          <w:ins w:id="143" w:author="Gerard" w:date="2015-08-25T18:31:00Z"/>
          <w:rFonts w:asciiTheme="minorHAnsi" w:eastAsiaTheme="minorEastAsia" w:hAnsiTheme="minorHAnsi" w:cstheme="minorBidi"/>
          <w:i w:val="0"/>
          <w:iCs w:val="0"/>
          <w:noProof/>
          <w:sz w:val="24"/>
          <w:szCs w:val="24"/>
          <w:lang w:eastAsia="ja-JP"/>
        </w:rPr>
      </w:pPr>
      <w:ins w:id="144" w:author="Gerard" w:date="2015-08-25T18:31:00Z">
        <w:r w:rsidRPr="00242665">
          <w:rPr>
            <w:noProof/>
            <w:color w:val="000000"/>
          </w:rPr>
          <w:t>3.8.5.</w:t>
        </w:r>
        <w:r>
          <w:rPr>
            <w:noProof/>
          </w:rPr>
          <w:t xml:space="preserve"> NodeSet Section</w:t>
        </w:r>
        <w:r>
          <w:rPr>
            <w:noProof/>
          </w:rPr>
          <w:tab/>
        </w:r>
        <w:r>
          <w:rPr>
            <w:noProof/>
          </w:rPr>
          <w:fldChar w:fldCharType="begin"/>
        </w:r>
        <w:r>
          <w:rPr>
            <w:noProof/>
          </w:rPr>
          <w:instrText xml:space="preserve"> PAGEREF _Toc302147133 \h </w:instrText>
        </w:r>
        <w:r>
          <w:rPr>
            <w:noProof/>
          </w:rPr>
        </w:r>
      </w:ins>
      <w:r>
        <w:rPr>
          <w:noProof/>
        </w:rPr>
        <w:fldChar w:fldCharType="separate"/>
      </w:r>
      <w:ins w:id="145" w:author="Gerard" w:date="2015-08-25T18:31:00Z">
        <w:r>
          <w:rPr>
            <w:noProof/>
          </w:rPr>
          <w:t>34</w:t>
        </w:r>
        <w:r>
          <w:rPr>
            <w:noProof/>
          </w:rPr>
          <w:fldChar w:fldCharType="end"/>
        </w:r>
      </w:ins>
    </w:p>
    <w:p w14:paraId="6D0FC14E" w14:textId="77777777" w:rsidR="00BB6F29" w:rsidRDefault="00BB6F29">
      <w:pPr>
        <w:pStyle w:val="TOC3"/>
        <w:tabs>
          <w:tab w:val="right" w:leader="dot" w:pos="9350"/>
        </w:tabs>
        <w:rPr>
          <w:ins w:id="146" w:author="Gerard" w:date="2015-08-25T18:31:00Z"/>
          <w:rFonts w:asciiTheme="minorHAnsi" w:eastAsiaTheme="minorEastAsia" w:hAnsiTheme="minorHAnsi" w:cstheme="minorBidi"/>
          <w:i w:val="0"/>
          <w:iCs w:val="0"/>
          <w:noProof/>
          <w:sz w:val="24"/>
          <w:szCs w:val="24"/>
          <w:lang w:eastAsia="ja-JP"/>
        </w:rPr>
      </w:pPr>
      <w:ins w:id="147" w:author="Gerard" w:date="2015-08-25T18:31:00Z">
        <w:r w:rsidRPr="00242665">
          <w:rPr>
            <w:noProof/>
            <w:color w:val="000000"/>
          </w:rPr>
          <w:t>3.8.6.</w:t>
        </w:r>
        <w:r>
          <w:rPr>
            <w:noProof/>
          </w:rPr>
          <w:t xml:space="preserve"> ElementSet Section</w:t>
        </w:r>
        <w:r>
          <w:rPr>
            <w:noProof/>
          </w:rPr>
          <w:tab/>
        </w:r>
        <w:r>
          <w:rPr>
            <w:noProof/>
          </w:rPr>
          <w:fldChar w:fldCharType="begin"/>
        </w:r>
        <w:r>
          <w:rPr>
            <w:noProof/>
          </w:rPr>
          <w:instrText xml:space="preserve"> PAGEREF _Toc302147134 \h </w:instrText>
        </w:r>
        <w:r>
          <w:rPr>
            <w:noProof/>
          </w:rPr>
        </w:r>
      </w:ins>
      <w:r>
        <w:rPr>
          <w:noProof/>
        </w:rPr>
        <w:fldChar w:fldCharType="separate"/>
      </w:r>
      <w:ins w:id="148" w:author="Gerard" w:date="2015-08-25T18:31:00Z">
        <w:r>
          <w:rPr>
            <w:noProof/>
          </w:rPr>
          <w:t>35</w:t>
        </w:r>
        <w:r>
          <w:rPr>
            <w:noProof/>
          </w:rPr>
          <w:fldChar w:fldCharType="end"/>
        </w:r>
      </w:ins>
    </w:p>
    <w:p w14:paraId="1077B3C4" w14:textId="77777777" w:rsidR="00BB6F29" w:rsidRDefault="00BB6F29">
      <w:pPr>
        <w:pStyle w:val="TOC2"/>
        <w:tabs>
          <w:tab w:val="right" w:leader="dot" w:pos="9350"/>
        </w:tabs>
        <w:rPr>
          <w:ins w:id="149" w:author="Gerard" w:date="2015-08-25T18:31:00Z"/>
          <w:rFonts w:asciiTheme="minorHAnsi" w:eastAsiaTheme="minorEastAsia" w:hAnsiTheme="minorHAnsi" w:cstheme="minorBidi"/>
          <w:smallCaps w:val="0"/>
          <w:noProof/>
          <w:sz w:val="24"/>
          <w:szCs w:val="24"/>
          <w:lang w:eastAsia="ja-JP"/>
        </w:rPr>
      </w:pPr>
      <w:ins w:id="150" w:author="Gerard" w:date="2015-08-25T18:31:00Z">
        <w:r>
          <w:rPr>
            <w:noProof/>
          </w:rPr>
          <w:t>3.9. Initial Section</w:t>
        </w:r>
        <w:r>
          <w:rPr>
            <w:noProof/>
          </w:rPr>
          <w:tab/>
        </w:r>
        <w:r>
          <w:rPr>
            <w:noProof/>
          </w:rPr>
          <w:fldChar w:fldCharType="begin"/>
        </w:r>
        <w:r>
          <w:rPr>
            <w:noProof/>
          </w:rPr>
          <w:instrText xml:space="preserve"> PAGEREF _Toc302147135 \h </w:instrText>
        </w:r>
        <w:r>
          <w:rPr>
            <w:noProof/>
          </w:rPr>
        </w:r>
      </w:ins>
      <w:r>
        <w:rPr>
          <w:noProof/>
        </w:rPr>
        <w:fldChar w:fldCharType="separate"/>
      </w:r>
      <w:ins w:id="151" w:author="Gerard" w:date="2015-08-25T18:31:00Z">
        <w:r>
          <w:rPr>
            <w:noProof/>
          </w:rPr>
          <w:t>36</w:t>
        </w:r>
        <w:r>
          <w:rPr>
            <w:noProof/>
          </w:rPr>
          <w:fldChar w:fldCharType="end"/>
        </w:r>
      </w:ins>
    </w:p>
    <w:p w14:paraId="5B38255E" w14:textId="77777777" w:rsidR="00BB6F29" w:rsidRDefault="00BB6F29">
      <w:pPr>
        <w:pStyle w:val="TOC3"/>
        <w:tabs>
          <w:tab w:val="right" w:leader="dot" w:pos="9350"/>
        </w:tabs>
        <w:rPr>
          <w:ins w:id="152" w:author="Gerard" w:date="2015-08-25T18:31:00Z"/>
          <w:rFonts w:asciiTheme="minorHAnsi" w:eastAsiaTheme="minorEastAsia" w:hAnsiTheme="minorHAnsi" w:cstheme="minorBidi"/>
          <w:i w:val="0"/>
          <w:iCs w:val="0"/>
          <w:noProof/>
          <w:sz w:val="24"/>
          <w:szCs w:val="24"/>
          <w:lang w:eastAsia="ja-JP"/>
        </w:rPr>
      </w:pPr>
      <w:ins w:id="153" w:author="Gerard" w:date="2015-08-25T18:31:00Z">
        <w:r w:rsidRPr="00242665">
          <w:rPr>
            <w:noProof/>
            <w:color w:val="000000"/>
          </w:rPr>
          <w:t>3.9.1.</w:t>
        </w:r>
        <w:r>
          <w:rPr>
            <w:noProof/>
          </w:rPr>
          <w:t xml:space="preserve"> Initial Nodal Velocities</w:t>
        </w:r>
        <w:r>
          <w:rPr>
            <w:noProof/>
          </w:rPr>
          <w:tab/>
        </w:r>
        <w:r>
          <w:rPr>
            <w:noProof/>
          </w:rPr>
          <w:fldChar w:fldCharType="begin"/>
        </w:r>
        <w:r>
          <w:rPr>
            <w:noProof/>
          </w:rPr>
          <w:instrText xml:space="preserve"> PAGEREF _Toc302147136 \h </w:instrText>
        </w:r>
        <w:r>
          <w:rPr>
            <w:noProof/>
          </w:rPr>
        </w:r>
      </w:ins>
      <w:r>
        <w:rPr>
          <w:noProof/>
        </w:rPr>
        <w:fldChar w:fldCharType="separate"/>
      </w:r>
      <w:ins w:id="154" w:author="Gerard" w:date="2015-08-25T18:31:00Z">
        <w:r>
          <w:rPr>
            <w:noProof/>
          </w:rPr>
          <w:t>36</w:t>
        </w:r>
        <w:r>
          <w:rPr>
            <w:noProof/>
          </w:rPr>
          <w:fldChar w:fldCharType="end"/>
        </w:r>
      </w:ins>
    </w:p>
    <w:p w14:paraId="13FE65B6" w14:textId="77777777" w:rsidR="00BB6F29" w:rsidRDefault="00BB6F29">
      <w:pPr>
        <w:pStyle w:val="TOC3"/>
        <w:tabs>
          <w:tab w:val="right" w:leader="dot" w:pos="9350"/>
        </w:tabs>
        <w:rPr>
          <w:ins w:id="155" w:author="Gerard" w:date="2015-08-25T18:31:00Z"/>
          <w:rFonts w:asciiTheme="minorHAnsi" w:eastAsiaTheme="minorEastAsia" w:hAnsiTheme="minorHAnsi" w:cstheme="minorBidi"/>
          <w:i w:val="0"/>
          <w:iCs w:val="0"/>
          <w:noProof/>
          <w:sz w:val="24"/>
          <w:szCs w:val="24"/>
          <w:lang w:eastAsia="ja-JP"/>
        </w:rPr>
      </w:pPr>
      <w:ins w:id="156" w:author="Gerard" w:date="2015-08-25T18:31:00Z">
        <w:r w:rsidRPr="00242665">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_Toc302147137 \h </w:instrText>
        </w:r>
        <w:r>
          <w:rPr>
            <w:noProof/>
          </w:rPr>
        </w:r>
      </w:ins>
      <w:r>
        <w:rPr>
          <w:noProof/>
        </w:rPr>
        <w:fldChar w:fldCharType="separate"/>
      </w:r>
      <w:ins w:id="157" w:author="Gerard" w:date="2015-08-25T18:31:00Z">
        <w:r>
          <w:rPr>
            <w:noProof/>
          </w:rPr>
          <w:t>36</w:t>
        </w:r>
        <w:r>
          <w:rPr>
            <w:noProof/>
          </w:rPr>
          <w:fldChar w:fldCharType="end"/>
        </w:r>
      </w:ins>
    </w:p>
    <w:p w14:paraId="2190B370" w14:textId="77777777" w:rsidR="00BB6F29" w:rsidRDefault="00BB6F29">
      <w:pPr>
        <w:pStyle w:val="TOC3"/>
        <w:tabs>
          <w:tab w:val="right" w:leader="dot" w:pos="9350"/>
        </w:tabs>
        <w:rPr>
          <w:ins w:id="158" w:author="Gerard" w:date="2015-08-25T18:31:00Z"/>
          <w:rFonts w:asciiTheme="minorHAnsi" w:eastAsiaTheme="minorEastAsia" w:hAnsiTheme="minorHAnsi" w:cstheme="minorBidi"/>
          <w:i w:val="0"/>
          <w:iCs w:val="0"/>
          <w:noProof/>
          <w:sz w:val="24"/>
          <w:szCs w:val="24"/>
          <w:lang w:eastAsia="ja-JP"/>
        </w:rPr>
      </w:pPr>
      <w:ins w:id="159" w:author="Gerard" w:date="2015-08-25T18:31:00Z">
        <w:r w:rsidRPr="00242665">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_Toc302147138 \h </w:instrText>
        </w:r>
        <w:r>
          <w:rPr>
            <w:noProof/>
          </w:rPr>
        </w:r>
      </w:ins>
      <w:r>
        <w:rPr>
          <w:noProof/>
        </w:rPr>
        <w:fldChar w:fldCharType="separate"/>
      </w:r>
      <w:ins w:id="160" w:author="Gerard" w:date="2015-08-25T18:31:00Z">
        <w:r>
          <w:rPr>
            <w:noProof/>
          </w:rPr>
          <w:t>36</w:t>
        </w:r>
        <w:r>
          <w:rPr>
            <w:noProof/>
          </w:rPr>
          <w:fldChar w:fldCharType="end"/>
        </w:r>
      </w:ins>
    </w:p>
    <w:p w14:paraId="47408BA1" w14:textId="77777777" w:rsidR="00BB6F29" w:rsidRDefault="00BB6F29">
      <w:pPr>
        <w:pStyle w:val="TOC2"/>
        <w:tabs>
          <w:tab w:val="right" w:leader="dot" w:pos="9350"/>
        </w:tabs>
        <w:rPr>
          <w:ins w:id="161" w:author="Gerard" w:date="2015-08-25T18:31:00Z"/>
          <w:rFonts w:asciiTheme="minorHAnsi" w:eastAsiaTheme="minorEastAsia" w:hAnsiTheme="minorHAnsi" w:cstheme="minorBidi"/>
          <w:smallCaps w:val="0"/>
          <w:noProof/>
          <w:sz w:val="24"/>
          <w:szCs w:val="24"/>
          <w:lang w:eastAsia="ja-JP"/>
        </w:rPr>
      </w:pPr>
      <w:ins w:id="162" w:author="Gerard" w:date="2015-08-25T18:31:00Z">
        <w:r>
          <w:rPr>
            <w:noProof/>
          </w:rPr>
          <w:t>3.10. Boundary Section</w:t>
        </w:r>
        <w:r>
          <w:rPr>
            <w:noProof/>
          </w:rPr>
          <w:tab/>
        </w:r>
        <w:r>
          <w:rPr>
            <w:noProof/>
          </w:rPr>
          <w:fldChar w:fldCharType="begin"/>
        </w:r>
        <w:r>
          <w:rPr>
            <w:noProof/>
          </w:rPr>
          <w:instrText xml:space="preserve"> PAGEREF _Toc302147139 \h </w:instrText>
        </w:r>
        <w:r>
          <w:rPr>
            <w:noProof/>
          </w:rPr>
        </w:r>
      </w:ins>
      <w:r>
        <w:rPr>
          <w:noProof/>
        </w:rPr>
        <w:fldChar w:fldCharType="separate"/>
      </w:r>
      <w:ins w:id="163" w:author="Gerard" w:date="2015-08-25T18:31:00Z">
        <w:r>
          <w:rPr>
            <w:noProof/>
          </w:rPr>
          <w:t>37</w:t>
        </w:r>
        <w:r>
          <w:rPr>
            <w:noProof/>
          </w:rPr>
          <w:fldChar w:fldCharType="end"/>
        </w:r>
      </w:ins>
    </w:p>
    <w:p w14:paraId="12398552" w14:textId="77777777" w:rsidR="00BB6F29" w:rsidRDefault="00BB6F29">
      <w:pPr>
        <w:pStyle w:val="TOC3"/>
        <w:tabs>
          <w:tab w:val="right" w:leader="dot" w:pos="9350"/>
        </w:tabs>
        <w:rPr>
          <w:ins w:id="164" w:author="Gerard" w:date="2015-08-25T18:31:00Z"/>
          <w:rFonts w:asciiTheme="minorHAnsi" w:eastAsiaTheme="minorEastAsia" w:hAnsiTheme="minorHAnsi" w:cstheme="minorBidi"/>
          <w:i w:val="0"/>
          <w:iCs w:val="0"/>
          <w:noProof/>
          <w:sz w:val="24"/>
          <w:szCs w:val="24"/>
          <w:lang w:eastAsia="ja-JP"/>
        </w:rPr>
      </w:pPr>
      <w:ins w:id="165" w:author="Gerard" w:date="2015-08-25T18:31:00Z">
        <w:r w:rsidRPr="00242665">
          <w:rPr>
            <w:noProof/>
            <w:color w:val="000000"/>
          </w:rPr>
          <w:t>3.10.1.</w:t>
        </w:r>
        <w:r>
          <w:rPr>
            <w:noProof/>
          </w:rPr>
          <w:t xml:space="preserve"> Prescribed Nodal Degrees of Freedom</w:t>
        </w:r>
        <w:r>
          <w:rPr>
            <w:noProof/>
          </w:rPr>
          <w:tab/>
        </w:r>
        <w:r>
          <w:rPr>
            <w:noProof/>
          </w:rPr>
          <w:fldChar w:fldCharType="begin"/>
        </w:r>
        <w:r>
          <w:rPr>
            <w:noProof/>
          </w:rPr>
          <w:instrText xml:space="preserve"> PAGEREF _Toc302147140 \h </w:instrText>
        </w:r>
        <w:r>
          <w:rPr>
            <w:noProof/>
          </w:rPr>
        </w:r>
      </w:ins>
      <w:r>
        <w:rPr>
          <w:noProof/>
        </w:rPr>
        <w:fldChar w:fldCharType="separate"/>
      </w:r>
      <w:ins w:id="166" w:author="Gerard" w:date="2015-08-25T18:31:00Z">
        <w:r>
          <w:rPr>
            <w:noProof/>
          </w:rPr>
          <w:t>37</w:t>
        </w:r>
        <w:r>
          <w:rPr>
            <w:noProof/>
          </w:rPr>
          <w:fldChar w:fldCharType="end"/>
        </w:r>
      </w:ins>
    </w:p>
    <w:p w14:paraId="43BC487F" w14:textId="77777777" w:rsidR="00BB6F29" w:rsidRDefault="00BB6F29">
      <w:pPr>
        <w:pStyle w:val="TOC3"/>
        <w:tabs>
          <w:tab w:val="right" w:leader="dot" w:pos="9350"/>
        </w:tabs>
        <w:rPr>
          <w:ins w:id="167" w:author="Gerard" w:date="2015-08-25T18:31:00Z"/>
          <w:rFonts w:asciiTheme="minorHAnsi" w:eastAsiaTheme="minorEastAsia" w:hAnsiTheme="minorHAnsi" w:cstheme="minorBidi"/>
          <w:i w:val="0"/>
          <w:iCs w:val="0"/>
          <w:noProof/>
          <w:sz w:val="24"/>
          <w:szCs w:val="24"/>
          <w:lang w:eastAsia="ja-JP"/>
        </w:rPr>
      </w:pPr>
      <w:ins w:id="168" w:author="Gerard" w:date="2015-08-25T18:31:00Z">
        <w:r w:rsidRPr="00242665">
          <w:rPr>
            <w:noProof/>
            <w:color w:val="000000"/>
          </w:rPr>
          <w:t>3.10.2.</w:t>
        </w:r>
        <w:r>
          <w:rPr>
            <w:noProof/>
          </w:rPr>
          <w:t xml:space="preserve"> Fixed Nodal Degrees of Freedom</w:t>
        </w:r>
        <w:r>
          <w:rPr>
            <w:noProof/>
          </w:rPr>
          <w:tab/>
        </w:r>
        <w:r>
          <w:rPr>
            <w:noProof/>
          </w:rPr>
          <w:fldChar w:fldCharType="begin"/>
        </w:r>
        <w:r>
          <w:rPr>
            <w:noProof/>
          </w:rPr>
          <w:instrText xml:space="preserve"> PAGEREF _Toc302147141 \h </w:instrText>
        </w:r>
        <w:r>
          <w:rPr>
            <w:noProof/>
          </w:rPr>
        </w:r>
      </w:ins>
      <w:r>
        <w:rPr>
          <w:noProof/>
        </w:rPr>
        <w:fldChar w:fldCharType="separate"/>
      </w:r>
      <w:ins w:id="169" w:author="Gerard" w:date="2015-08-25T18:31:00Z">
        <w:r>
          <w:rPr>
            <w:noProof/>
          </w:rPr>
          <w:t>38</w:t>
        </w:r>
        <w:r>
          <w:rPr>
            <w:noProof/>
          </w:rPr>
          <w:fldChar w:fldCharType="end"/>
        </w:r>
      </w:ins>
    </w:p>
    <w:p w14:paraId="29360256" w14:textId="77777777" w:rsidR="00BB6F29" w:rsidRDefault="00BB6F29">
      <w:pPr>
        <w:pStyle w:val="TOC2"/>
        <w:tabs>
          <w:tab w:val="right" w:leader="dot" w:pos="9350"/>
        </w:tabs>
        <w:rPr>
          <w:ins w:id="170" w:author="Gerard" w:date="2015-08-25T18:31:00Z"/>
          <w:rFonts w:asciiTheme="minorHAnsi" w:eastAsiaTheme="minorEastAsia" w:hAnsiTheme="minorHAnsi" w:cstheme="minorBidi"/>
          <w:smallCaps w:val="0"/>
          <w:noProof/>
          <w:sz w:val="24"/>
          <w:szCs w:val="24"/>
          <w:lang w:eastAsia="ja-JP"/>
        </w:rPr>
      </w:pPr>
      <w:ins w:id="171" w:author="Gerard" w:date="2015-08-25T18:31:00Z">
        <w:r>
          <w:rPr>
            <w:noProof/>
          </w:rPr>
          <w:t>3.11. Loads Section</w:t>
        </w:r>
        <w:r>
          <w:rPr>
            <w:noProof/>
          </w:rPr>
          <w:tab/>
        </w:r>
        <w:r>
          <w:rPr>
            <w:noProof/>
          </w:rPr>
          <w:fldChar w:fldCharType="begin"/>
        </w:r>
        <w:r>
          <w:rPr>
            <w:noProof/>
          </w:rPr>
          <w:instrText xml:space="preserve"> PAGEREF _Toc302147142 \h </w:instrText>
        </w:r>
        <w:r>
          <w:rPr>
            <w:noProof/>
          </w:rPr>
        </w:r>
      </w:ins>
      <w:r>
        <w:rPr>
          <w:noProof/>
        </w:rPr>
        <w:fldChar w:fldCharType="separate"/>
      </w:r>
      <w:ins w:id="172" w:author="Gerard" w:date="2015-08-25T18:31:00Z">
        <w:r>
          <w:rPr>
            <w:noProof/>
          </w:rPr>
          <w:t>39</w:t>
        </w:r>
        <w:r>
          <w:rPr>
            <w:noProof/>
          </w:rPr>
          <w:fldChar w:fldCharType="end"/>
        </w:r>
      </w:ins>
    </w:p>
    <w:p w14:paraId="18045AB0" w14:textId="77777777" w:rsidR="00BB6F29" w:rsidRDefault="00BB6F29">
      <w:pPr>
        <w:pStyle w:val="TOC3"/>
        <w:tabs>
          <w:tab w:val="right" w:leader="dot" w:pos="9350"/>
        </w:tabs>
        <w:rPr>
          <w:ins w:id="173" w:author="Gerard" w:date="2015-08-25T18:31:00Z"/>
          <w:rFonts w:asciiTheme="minorHAnsi" w:eastAsiaTheme="minorEastAsia" w:hAnsiTheme="minorHAnsi" w:cstheme="minorBidi"/>
          <w:i w:val="0"/>
          <w:iCs w:val="0"/>
          <w:noProof/>
          <w:sz w:val="24"/>
          <w:szCs w:val="24"/>
          <w:lang w:eastAsia="ja-JP"/>
        </w:rPr>
      </w:pPr>
      <w:ins w:id="174" w:author="Gerard" w:date="2015-08-25T18:31:00Z">
        <w:r w:rsidRPr="00242665">
          <w:rPr>
            <w:noProof/>
            <w:color w:val="000000"/>
          </w:rPr>
          <w:t>3.11.1.</w:t>
        </w:r>
        <w:r>
          <w:rPr>
            <w:noProof/>
          </w:rPr>
          <w:t xml:space="preserve"> Nodal Loads</w:t>
        </w:r>
        <w:r>
          <w:rPr>
            <w:noProof/>
          </w:rPr>
          <w:tab/>
        </w:r>
        <w:r>
          <w:rPr>
            <w:noProof/>
          </w:rPr>
          <w:fldChar w:fldCharType="begin"/>
        </w:r>
        <w:r>
          <w:rPr>
            <w:noProof/>
          </w:rPr>
          <w:instrText xml:space="preserve"> PAGEREF _Toc302147143 \h </w:instrText>
        </w:r>
        <w:r>
          <w:rPr>
            <w:noProof/>
          </w:rPr>
        </w:r>
      </w:ins>
      <w:r>
        <w:rPr>
          <w:noProof/>
        </w:rPr>
        <w:fldChar w:fldCharType="separate"/>
      </w:r>
      <w:ins w:id="175" w:author="Gerard" w:date="2015-08-25T18:31:00Z">
        <w:r>
          <w:rPr>
            <w:noProof/>
          </w:rPr>
          <w:t>39</w:t>
        </w:r>
        <w:r>
          <w:rPr>
            <w:noProof/>
          </w:rPr>
          <w:fldChar w:fldCharType="end"/>
        </w:r>
      </w:ins>
    </w:p>
    <w:p w14:paraId="7A17C350" w14:textId="77777777" w:rsidR="00BB6F29" w:rsidRDefault="00BB6F29">
      <w:pPr>
        <w:pStyle w:val="TOC3"/>
        <w:tabs>
          <w:tab w:val="right" w:leader="dot" w:pos="9350"/>
        </w:tabs>
        <w:rPr>
          <w:ins w:id="176" w:author="Gerard" w:date="2015-08-25T18:31:00Z"/>
          <w:rFonts w:asciiTheme="minorHAnsi" w:eastAsiaTheme="minorEastAsia" w:hAnsiTheme="minorHAnsi" w:cstheme="minorBidi"/>
          <w:i w:val="0"/>
          <w:iCs w:val="0"/>
          <w:noProof/>
          <w:sz w:val="24"/>
          <w:szCs w:val="24"/>
          <w:lang w:eastAsia="ja-JP"/>
        </w:rPr>
      </w:pPr>
      <w:ins w:id="177" w:author="Gerard" w:date="2015-08-25T18:31:00Z">
        <w:r w:rsidRPr="00242665">
          <w:rPr>
            <w:noProof/>
            <w:color w:val="000000"/>
          </w:rPr>
          <w:t>3.11.2.</w:t>
        </w:r>
        <w:r>
          <w:rPr>
            <w:noProof/>
          </w:rPr>
          <w:t xml:space="preserve"> Surface Loads</w:t>
        </w:r>
        <w:r>
          <w:rPr>
            <w:noProof/>
          </w:rPr>
          <w:tab/>
        </w:r>
        <w:r>
          <w:rPr>
            <w:noProof/>
          </w:rPr>
          <w:fldChar w:fldCharType="begin"/>
        </w:r>
        <w:r>
          <w:rPr>
            <w:noProof/>
          </w:rPr>
          <w:instrText xml:space="preserve"> PAGEREF _Toc302147144 \h </w:instrText>
        </w:r>
        <w:r>
          <w:rPr>
            <w:noProof/>
          </w:rPr>
        </w:r>
      </w:ins>
      <w:r>
        <w:rPr>
          <w:noProof/>
        </w:rPr>
        <w:fldChar w:fldCharType="separate"/>
      </w:r>
      <w:ins w:id="178" w:author="Gerard" w:date="2015-08-25T18:31:00Z">
        <w:r>
          <w:rPr>
            <w:noProof/>
          </w:rPr>
          <w:t>39</w:t>
        </w:r>
        <w:r>
          <w:rPr>
            <w:noProof/>
          </w:rPr>
          <w:fldChar w:fldCharType="end"/>
        </w:r>
      </w:ins>
    </w:p>
    <w:p w14:paraId="7CACC8CC" w14:textId="77777777" w:rsidR="00BB6F29" w:rsidRDefault="00BB6F29">
      <w:pPr>
        <w:pStyle w:val="TOC4"/>
        <w:tabs>
          <w:tab w:val="right" w:leader="dot" w:pos="9350"/>
        </w:tabs>
        <w:rPr>
          <w:ins w:id="179" w:author="Gerard" w:date="2015-08-25T18:31:00Z"/>
          <w:rFonts w:asciiTheme="minorHAnsi" w:eastAsiaTheme="minorEastAsia" w:hAnsiTheme="minorHAnsi" w:cstheme="minorBidi"/>
          <w:noProof/>
          <w:sz w:val="24"/>
          <w:szCs w:val="24"/>
          <w:lang w:eastAsia="ja-JP"/>
        </w:rPr>
      </w:pPr>
      <w:ins w:id="180" w:author="Gerard" w:date="2015-08-25T18:31:00Z">
        <w:r>
          <w:rPr>
            <w:noProof/>
          </w:rPr>
          <w:t>3.11.2.1. Pressure Load</w:t>
        </w:r>
        <w:r>
          <w:rPr>
            <w:noProof/>
          </w:rPr>
          <w:tab/>
        </w:r>
        <w:r>
          <w:rPr>
            <w:noProof/>
          </w:rPr>
          <w:fldChar w:fldCharType="begin"/>
        </w:r>
        <w:r>
          <w:rPr>
            <w:noProof/>
          </w:rPr>
          <w:instrText xml:space="preserve"> PAGEREF _Toc302147145 \h </w:instrText>
        </w:r>
        <w:r>
          <w:rPr>
            <w:noProof/>
          </w:rPr>
        </w:r>
      </w:ins>
      <w:r>
        <w:rPr>
          <w:noProof/>
        </w:rPr>
        <w:fldChar w:fldCharType="separate"/>
      </w:r>
      <w:ins w:id="181" w:author="Gerard" w:date="2015-08-25T18:31:00Z">
        <w:r>
          <w:rPr>
            <w:noProof/>
          </w:rPr>
          <w:t>40</w:t>
        </w:r>
        <w:r>
          <w:rPr>
            <w:noProof/>
          </w:rPr>
          <w:fldChar w:fldCharType="end"/>
        </w:r>
      </w:ins>
    </w:p>
    <w:p w14:paraId="0BA03A51" w14:textId="77777777" w:rsidR="00BB6F29" w:rsidRDefault="00BB6F29">
      <w:pPr>
        <w:pStyle w:val="TOC4"/>
        <w:tabs>
          <w:tab w:val="right" w:leader="dot" w:pos="9350"/>
        </w:tabs>
        <w:rPr>
          <w:ins w:id="182" w:author="Gerard" w:date="2015-08-25T18:31:00Z"/>
          <w:rFonts w:asciiTheme="minorHAnsi" w:eastAsiaTheme="minorEastAsia" w:hAnsiTheme="minorHAnsi" w:cstheme="minorBidi"/>
          <w:noProof/>
          <w:sz w:val="24"/>
          <w:szCs w:val="24"/>
          <w:lang w:eastAsia="ja-JP"/>
        </w:rPr>
      </w:pPr>
      <w:ins w:id="183" w:author="Gerard" w:date="2015-08-25T18:31:00Z">
        <w:r>
          <w:rPr>
            <w:noProof/>
          </w:rPr>
          <w:t>3.11.2.2. Traction Load</w:t>
        </w:r>
        <w:r>
          <w:rPr>
            <w:noProof/>
          </w:rPr>
          <w:tab/>
        </w:r>
        <w:r>
          <w:rPr>
            <w:noProof/>
          </w:rPr>
          <w:fldChar w:fldCharType="begin"/>
        </w:r>
        <w:r>
          <w:rPr>
            <w:noProof/>
          </w:rPr>
          <w:instrText xml:space="preserve"> PAGEREF _Toc302147146 \h </w:instrText>
        </w:r>
        <w:r>
          <w:rPr>
            <w:noProof/>
          </w:rPr>
        </w:r>
      </w:ins>
      <w:r>
        <w:rPr>
          <w:noProof/>
        </w:rPr>
        <w:fldChar w:fldCharType="separate"/>
      </w:r>
      <w:ins w:id="184" w:author="Gerard" w:date="2015-08-25T18:31:00Z">
        <w:r>
          <w:rPr>
            <w:noProof/>
          </w:rPr>
          <w:t>40</w:t>
        </w:r>
        <w:r>
          <w:rPr>
            <w:noProof/>
          </w:rPr>
          <w:fldChar w:fldCharType="end"/>
        </w:r>
      </w:ins>
    </w:p>
    <w:p w14:paraId="1CE9E0D0" w14:textId="77777777" w:rsidR="00BB6F29" w:rsidRDefault="00BB6F29">
      <w:pPr>
        <w:pStyle w:val="TOC4"/>
        <w:tabs>
          <w:tab w:val="right" w:leader="dot" w:pos="9350"/>
        </w:tabs>
        <w:rPr>
          <w:ins w:id="185" w:author="Gerard" w:date="2015-08-25T18:31:00Z"/>
          <w:rFonts w:asciiTheme="minorHAnsi" w:eastAsiaTheme="minorEastAsia" w:hAnsiTheme="minorHAnsi" w:cstheme="minorBidi"/>
          <w:noProof/>
          <w:sz w:val="24"/>
          <w:szCs w:val="24"/>
          <w:lang w:eastAsia="ja-JP"/>
        </w:rPr>
      </w:pPr>
      <w:ins w:id="186" w:author="Gerard" w:date="2015-08-25T18:31:00Z">
        <w:r>
          <w:rPr>
            <w:noProof/>
          </w:rPr>
          <w:t>3.11.2.3. Mixture Normal Traction</w:t>
        </w:r>
        <w:r>
          <w:rPr>
            <w:noProof/>
          </w:rPr>
          <w:tab/>
        </w:r>
        <w:r>
          <w:rPr>
            <w:noProof/>
          </w:rPr>
          <w:fldChar w:fldCharType="begin"/>
        </w:r>
        <w:r>
          <w:rPr>
            <w:noProof/>
          </w:rPr>
          <w:instrText xml:space="preserve"> PAGEREF _Toc302147147 \h </w:instrText>
        </w:r>
        <w:r>
          <w:rPr>
            <w:noProof/>
          </w:rPr>
        </w:r>
      </w:ins>
      <w:r>
        <w:rPr>
          <w:noProof/>
        </w:rPr>
        <w:fldChar w:fldCharType="separate"/>
      </w:r>
      <w:ins w:id="187" w:author="Gerard" w:date="2015-08-25T18:31:00Z">
        <w:r>
          <w:rPr>
            <w:noProof/>
          </w:rPr>
          <w:t>41</w:t>
        </w:r>
        <w:r>
          <w:rPr>
            <w:noProof/>
          </w:rPr>
          <w:fldChar w:fldCharType="end"/>
        </w:r>
      </w:ins>
    </w:p>
    <w:p w14:paraId="5362458E" w14:textId="77777777" w:rsidR="00BB6F29" w:rsidRDefault="00BB6F29">
      <w:pPr>
        <w:pStyle w:val="TOC4"/>
        <w:tabs>
          <w:tab w:val="right" w:leader="dot" w:pos="9350"/>
        </w:tabs>
        <w:rPr>
          <w:ins w:id="188" w:author="Gerard" w:date="2015-08-25T18:31:00Z"/>
          <w:rFonts w:asciiTheme="minorHAnsi" w:eastAsiaTheme="minorEastAsia" w:hAnsiTheme="minorHAnsi" w:cstheme="minorBidi"/>
          <w:noProof/>
          <w:sz w:val="24"/>
          <w:szCs w:val="24"/>
          <w:lang w:eastAsia="ja-JP"/>
        </w:rPr>
      </w:pPr>
      <w:ins w:id="189" w:author="Gerard" w:date="2015-08-25T18:31:00Z">
        <w:r>
          <w:rPr>
            <w:noProof/>
          </w:rPr>
          <w:t>3.11.2.4. Fluid Flux</w:t>
        </w:r>
        <w:r>
          <w:rPr>
            <w:noProof/>
          </w:rPr>
          <w:tab/>
        </w:r>
        <w:r>
          <w:rPr>
            <w:noProof/>
          </w:rPr>
          <w:fldChar w:fldCharType="begin"/>
        </w:r>
        <w:r>
          <w:rPr>
            <w:noProof/>
          </w:rPr>
          <w:instrText xml:space="preserve"> PAGEREF _Toc302147148 \h </w:instrText>
        </w:r>
        <w:r>
          <w:rPr>
            <w:noProof/>
          </w:rPr>
        </w:r>
      </w:ins>
      <w:r>
        <w:rPr>
          <w:noProof/>
        </w:rPr>
        <w:fldChar w:fldCharType="separate"/>
      </w:r>
      <w:ins w:id="190" w:author="Gerard" w:date="2015-08-25T18:31:00Z">
        <w:r>
          <w:rPr>
            <w:noProof/>
          </w:rPr>
          <w:t>42</w:t>
        </w:r>
        <w:r>
          <w:rPr>
            <w:noProof/>
          </w:rPr>
          <w:fldChar w:fldCharType="end"/>
        </w:r>
      </w:ins>
    </w:p>
    <w:p w14:paraId="7C13490D" w14:textId="77777777" w:rsidR="00BB6F29" w:rsidRDefault="00BB6F29">
      <w:pPr>
        <w:pStyle w:val="TOC4"/>
        <w:tabs>
          <w:tab w:val="right" w:leader="dot" w:pos="9350"/>
        </w:tabs>
        <w:rPr>
          <w:ins w:id="191" w:author="Gerard" w:date="2015-08-25T18:31:00Z"/>
          <w:rFonts w:asciiTheme="minorHAnsi" w:eastAsiaTheme="minorEastAsia" w:hAnsiTheme="minorHAnsi" w:cstheme="minorBidi"/>
          <w:noProof/>
          <w:sz w:val="24"/>
          <w:szCs w:val="24"/>
          <w:lang w:eastAsia="ja-JP"/>
        </w:rPr>
      </w:pPr>
      <w:ins w:id="192" w:author="Gerard" w:date="2015-08-25T18:31:00Z">
        <w:r>
          <w:rPr>
            <w:noProof/>
          </w:rPr>
          <w:t>3.11.2.5. Solute Flux</w:t>
        </w:r>
        <w:r>
          <w:rPr>
            <w:noProof/>
          </w:rPr>
          <w:tab/>
        </w:r>
        <w:r>
          <w:rPr>
            <w:noProof/>
          </w:rPr>
          <w:fldChar w:fldCharType="begin"/>
        </w:r>
        <w:r>
          <w:rPr>
            <w:noProof/>
          </w:rPr>
          <w:instrText xml:space="preserve"> PAGEREF _Toc302147149 \h </w:instrText>
        </w:r>
        <w:r>
          <w:rPr>
            <w:noProof/>
          </w:rPr>
        </w:r>
      </w:ins>
      <w:r>
        <w:rPr>
          <w:noProof/>
        </w:rPr>
        <w:fldChar w:fldCharType="separate"/>
      </w:r>
      <w:ins w:id="193" w:author="Gerard" w:date="2015-08-25T18:31:00Z">
        <w:r>
          <w:rPr>
            <w:noProof/>
          </w:rPr>
          <w:t>44</w:t>
        </w:r>
        <w:r>
          <w:rPr>
            <w:noProof/>
          </w:rPr>
          <w:fldChar w:fldCharType="end"/>
        </w:r>
      </w:ins>
    </w:p>
    <w:p w14:paraId="0AE66A37" w14:textId="77777777" w:rsidR="00BB6F29" w:rsidRDefault="00BB6F29">
      <w:pPr>
        <w:pStyle w:val="TOC4"/>
        <w:tabs>
          <w:tab w:val="right" w:leader="dot" w:pos="9350"/>
        </w:tabs>
        <w:rPr>
          <w:ins w:id="194" w:author="Gerard" w:date="2015-08-25T18:31:00Z"/>
          <w:rFonts w:asciiTheme="minorHAnsi" w:eastAsiaTheme="minorEastAsia" w:hAnsiTheme="minorHAnsi" w:cstheme="minorBidi"/>
          <w:noProof/>
          <w:sz w:val="24"/>
          <w:szCs w:val="24"/>
          <w:lang w:eastAsia="ja-JP"/>
        </w:rPr>
      </w:pPr>
      <w:ins w:id="195" w:author="Gerard" w:date="2015-08-25T18:31:00Z">
        <w:r>
          <w:rPr>
            <w:noProof/>
          </w:rPr>
          <w:t>3.11.2.6. Heat Flux</w:t>
        </w:r>
        <w:r>
          <w:rPr>
            <w:noProof/>
          </w:rPr>
          <w:tab/>
        </w:r>
        <w:r>
          <w:rPr>
            <w:noProof/>
          </w:rPr>
          <w:fldChar w:fldCharType="begin"/>
        </w:r>
        <w:r>
          <w:rPr>
            <w:noProof/>
          </w:rPr>
          <w:instrText xml:space="preserve"> PAGEREF _Toc302147150 \h </w:instrText>
        </w:r>
        <w:r>
          <w:rPr>
            <w:noProof/>
          </w:rPr>
        </w:r>
      </w:ins>
      <w:r>
        <w:rPr>
          <w:noProof/>
        </w:rPr>
        <w:fldChar w:fldCharType="separate"/>
      </w:r>
      <w:ins w:id="196" w:author="Gerard" w:date="2015-08-25T18:31:00Z">
        <w:r>
          <w:rPr>
            <w:noProof/>
          </w:rPr>
          <w:t>44</w:t>
        </w:r>
        <w:r>
          <w:rPr>
            <w:noProof/>
          </w:rPr>
          <w:fldChar w:fldCharType="end"/>
        </w:r>
      </w:ins>
    </w:p>
    <w:p w14:paraId="44858870" w14:textId="77777777" w:rsidR="00BB6F29" w:rsidRDefault="00BB6F29">
      <w:pPr>
        <w:pStyle w:val="TOC4"/>
        <w:tabs>
          <w:tab w:val="right" w:leader="dot" w:pos="9350"/>
        </w:tabs>
        <w:rPr>
          <w:ins w:id="197" w:author="Gerard" w:date="2015-08-25T18:31:00Z"/>
          <w:rFonts w:asciiTheme="minorHAnsi" w:eastAsiaTheme="minorEastAsia" w:hAnsiTheme="minorHAnsi" w:cstheme="minorBidi"/>
          <w:noProof/>
          <w:sz w:val="24"/>
          <w:szCs w:val="24"/>
          <w:lang w:eastAsia="ja-JP"/>
        </w:rPr>
      </w:pPr>
      <w:ins w:id="198" w:author="Gerard" w:date="2015-08-25T18:31:00Z">
        <w:r>
          <w:rPr>
            <w:noProof/>
          </w:rPr>
          <w:t>3.11.2.7. Convective Heat Flux</w:t>
        </w:r>
        <w:r>
          <w:rPr>
            <w:noProof/>
          </w:rPr>
          <w:tab/>
        </w:r>
        <w:r>
          <w:rPr>
            <w:noProof/>
          </w:rPr>
          <w:fldChar w:fldCharType="begin"/>
        </w:r>
        <w:r>
          <w:rPr>
            <w:noProof/>
          </w:rPr>
          <w:instrText xml:space="preserve"> PAGEREF _Toc302147151 \h </w:instrText>
        </w:r>
        <w:r>
          <w:rPr>
            <w:noProof/>
          </w:rPr>
        </w:r>
      </w:ins>
      <w:r>
        <w:rPr>
          <w:noProof/>
        </w:rPr>
        <w:fldChar w:fldCharType="separate"/>
      </w:r>
      <w:ins w:id="199" w:author="Gerard" w:date="2015-08-25T18:31:00Z">
        <w:r>
          <w:rPr>
            <w:noProof/>
          </w:rPr>
          <w:t>45</w:t>
        </w:r>
        <w:r>
          <w:rPr>
            <w:noProof/>
          </w:rPr>
          <w:fldChar w:fldCharType="end"/>
        </w:r>
      </w:ins>
    </w:p>
    <w:p w14:paraId="51CFFCF7" w14:textId="77777777" w:rsidR="00BB6F29" w:rsidRDefault="00BB6F29">
      <w:pPr>
        <w:pStyle w:val="TOC3"/>
        <w:tabs>
          <w:tab w:val="right" w:leader="dot" w:pos="9350"/>
        </w:tabs>
        <w:rPr>
          <w:ins w:id="200" w:author="Gerard" w:date="2015-08-25T18:31:00Z"/>
          <w:rFonts w:asciiTheme="minorHAnsi" w:eastAsiaTheme="minorEastAsia" w:hAnsiTheme="minorHAnsi" w:cstheme="minorBidi"/>
          <w:i w:val="0"/>
          <w:iCs w:val="0"/>
          <w:noProof/>
          <w:sz w:val="24"/>
          <w:szCs w:val="24"/>
          <w:lang w:eastAsia="ja-JP"/>
        </w:rPr>
      </w:pPr>
      <w:ins w:id="201" w:author="Gerard" w:date="2015-08-25T18:31:00Z">
        <w:r w:rsidRPr="00242665">
          <w:rPr>
            <w:noProof/>
            <w:color w:val="000000"/>
          </w:rPr>
          <w:t>3.11.3.</w:t>
        </w:r>
        <w:r>
          <w:rPr>
            <w:noProof/>
          </w:rPr>
          <w:t xml:space="preserve"> Body Loads</w:t>
        </w:r>
        <w:r>
          <w:rPr>
            <w:noProof/>
          </w:rPr>
          <w:tab/>
        </w:r>
        <w:r>
          <w:rPr>
            <w:noProof/>
          </w:rPr>
          <w:fldChar w:fldCharType="begin"/>
        </w:r>
        <w:r>
          <w:rPr>
            <w:noProof/>
          </w:rPr>
          <w:instrText xml:space="preserve"> PAGEREF _Toc302147152 \h </w:instrText>
        </w:r>
        <w:r>
          <w:rPr>
            <w:noProof/>
          </w:rPr>
        </w:r>
      </w:ins>
      <w:r>
        <w:rPr>
          <w:noProof/>
        </w:rPr>
        <w:fldChar w:fldCharType="separate"/>
      </w:r>
      <w:ins w:id="202" w:author="Gerard" w:date="2015-08-25T18:31:00Z">
        <w:r>
          <w:rPr>
            <w:noProof/>
          </w:rPr>
          <w:t>45</w:t>
        </w:r>
        <w:r>
          <w:rPr>
            <w:noProof/>
          </w:rPr>
          <w:fldChar w:fldCharType="end"/>
        </w:r>
      </w:ins>
    </w:p>
    <w:p w14:paraId="33286620" w14:textId="77777777" w:rsidR="00BB6F29" w:rsidRDefault="00BB6F29">
      <w:pPr>
        <w:pStyle w:val="TOC4"/>
        <w:tabs>
          <w:tab w:val="right" w:leader="dot" w:pos="9350"/>
        </w:tabs>
        <w:rPr>
          <w:ins w:id="203" w:author="Gerard" w:date="2015-08-25T18:31:00Z"/>
          <w:rFonts w:asciiTheme="minorHAnsi" w:eastAsiaTheme="minorEastAsia" w:hAnsiTheme="minorHAnsi" w:cstheme="minorBidi"/>
          <w:noProof/>
          <w:sz w:val="24"/>
          <w:szCs w:val="24"/>
          <w:lang w:eastAsia="ja-JP"/>
        </w:rPr>
      </w:pPr>
      <w:ins w:id="204" w:author="Gerard" w:date="2015-08-25T18:31:00Z">
        <w:r>
          <w:rPr>
            <w:noProof/>
          </w:rPr>
          <w:t>3.11.3.1. Constant Body Force</w:t>
        </w:r>
        <w:r>
          <w:rPr>
            <w:noProof/>
          </w:rPr>
          <w:tab/>
        </w:r>
        <w:r>
          <w:rPr>
            <w:noProof/>
          </w:rPr>
          <w:fldChar w:fldCharType="begin"/>
        </w:r>
        <w:r>
          <w:rPr>
            <w:noProof/>
          </w:rPr>
          <w:instrText xml:space="preserve"> PAGEREF _Toc302147153 \h </w:instrText>
        </w:r>
        <w:r>
          <w:rPr>
            <w:noProof/>
          </w:rPr>
        </w:r>
      </w:ins>
      <w:r>
        <w:rPr>
          <w:noProof/>
        </w:rPr>
        <w:fldChar w:fldCharType="separate"/>
      </w:r>
      <w:ins w:id="205" w:author="Gerard" w:date="2015-08-25T18:31:00Z">
        <w:r>
          <w:rPr>
            <w:noProof/>
          </w:rPr>
          <w:t>45</w:t>
        </w:r>
        <w:r>
          <w:rPr>
            <w:noProof/>
          </w:rPr>
          <w:fldChar w:fldCharType="end"/>
        </w:r>
      </w:ins>
    </w:p>
    <w:p w14:paraId="2FE29DA9" w14:textId="77777777" w:rsidR="00BB6F29" w:rsidRDefault="00BB6F29">
      <w:pPr>
        <w:pStyle w:val="TOC4"/>
        <w:tabs>
          <w:tab w:val="right" w:leader="dot" w:pos="9350"/>
        </w:tabs>
        <w:rPr>
          <w:ins w:id="206" w:author="Gerard" w:date="2015-08-25T18:31:00Z"/>
          <w:rFonts w:asciiTheme="minorHAnsi" w:eastAsiaTheme="minorEastAsia" w:hAnsiTheme="minorHAnsi" w:cstheme="minorBidi"/>
          <w:noProof/>
          <w:sz w:val="24"/>
          <w:szCs w:val="24"/>
          <w:lang w:eastAsia="ja-JP"/>
        </w:rPr>
      </w:pPr>
      <w:ins w:id="207" w:author="Gerard" w:date="2015-08-25T18:31:00Z">
        <w:r>
          <w:rPr>
            <w:noProof/>
          </w:rPr>
          <w:t>3.11.3.2. Non-Constant Body Force</w:t>
        </w:r>
        <w:r>
          <w:rPr>
            <w:noProof/>
          </w:rPr>
          <w:tab/>
        </w:r>
        <w:r>
          <w:rPr>
            <w:noProof/>
          </w:rPr>
          <w:fldChar w:fldCharType="begin"/>
        </w:r>
        <w:r>
          <w:rPr>
            <w:noProof/>
          </w:rPr>
          <w:instrText xml:space="preserve"> PAGEREF _Toc302147154 \h </w:instrText>
        </w:r>
        <w:r>
          <w:rPr>
            <w:noProof/>
          </w:rPr>
        </w:r>
      </w:ins>
      <w:r>
        <w:rPr>
          <w:noProof/>
        </w:rPr>
        <w:fldChar w:fldCharType="separate"/>
      </w:r>
      <w:ins w:id="208" w:author="Gerard" w:date="2015-08-25T18:31:00Z">
        <w:r>
          <w:rPr>
            <w:noProof/>
          </w:rPr>
          <w:t>45</w:t>
        </w:r>
        <w:r>
          <w:rPr>
            <w:noProof/>
          </w:rPr>
          <w:fldChar w:fldCharType="end"/>
        </w:r>
      </w:ins>
    </w:p>
    <w:p w14:paraId="23C7338A" w14:textId="77777777" w:rsidR="00BB6F29" w:rsidRDefault="00BB6F29">
      <w:pPr>
        <w:pStyle w:val="TOC4"/>
        <w:tabs>
          <w:tab w:val="right" w:leader="dot" w:pos="9350"/>
        </w:tabs>
        <w:rPr>
          <w:ins w:id="209" w:author="Gerard" w:date="2015-08-25T18:31:00Z"/>
          <w:rFonts w:asciiTheme="minorHAnsi" w:eastAsiaTheme="minorEastAsia" w:hAnsiTheme="minorHAnsi" w:cstheme="minorBidi"/>
          <w:noProof/>
          <w:sz w:val="24"/>
          <w:szCs w:val="24"/>
          <w:lang w:eastAsia="ja-JP"/>
        </w:rPr>
      </w:pPr>
      <w:ins w:id="210" w:author="Gerard" w:date="2015-08-25T18:31:00Z">
        <w:r>
          <w:rPr>
            <w:noProof/>
          </w:rPr>
          <w:t>3.11.3.3. Centrifugal Force</w:t>
        </w:r>
        <w:r>
          <w:rPr>
            <w:noProof/>
          </w:rPr>
          <w:tab/>
        </w:r>
        <w:r>
          <w:rPr>
            <w:noProof/>
          </w:rPr>
          <w:fldChar w:fldCharType="begin"/>
        </w:r>
        <w:r>
          <w:rPr>
            <w:noProof/>
          </w:rPr>
          <w:instrText xml:space="preserve"> PAGEREF _Toc302147155 \h </w:instrText>
        </w:r>
        <w:r>
          <w:rPr>
            <w:noProof/>
          </w:rPr>
        </w:r>
      </w:ins>
      <w:r>
        <w:rPr>
          <w:noProof/>
        </w:rPr>
        <w:fldChar w:fldCharType="separate"/>
      </w:r>
      <w:ins w:id="211" w:author="Gerard" w:date="2015-08-25T18:31:00Z">
        <w:r>
          <w:rPr>
            <w:noProof/>
          </w:rPr>
          <w:t>46</w:t>
        </w:r>
        <w:r>
          <w:rPr>
            <w:noProof/>
          </w:rPr>
          <w:fldChar w:fldCharType="end"/>
        </w:r>
      </w:ins>
    </w:p>
    <w:p w14:paraId="2C10F220" w14:textId="77777777" w:rsidR="00BB6F29" w:rsidRDefault="00BB6F29">
      <w:pPr>
        <w:pStyle w:val="TOC4"/>
        <w:tabs>
          <w:tab w:val="right" w:leader="dot" w:pos="9350"/>
        </w:tabs>
        <w:rPr>
          <w:ins w:id="212" w:author="Gerard" w:date="2015-08-25T18:31:00Z"/>
          <w:rFonts w:asciiTheme="minorHAnsi" w:eastAsiaTheme="minorEastAsia" w:hAnsiTheme="minorHAnsi" w:cstheme="minorBidi"/>
          <w:noProof/>
          <w:sz w:val="24"/>
          <w:szCs w:val="24"/>
          <w:lang w:eastAsia="ja-JP"/>
        </w:rPr>
      </w:pPr>
      <w:ins w:id="213" w:author="Gerard" w:date="2015-08-25T18:31:00Z">
        <w:r>
          <w:rPr>
            <w:noProof/>
          </w:rPr>
          <w:t>3.11.3.4. Heat source</w:t>
        </w:r>
        <w:r>
          <w:rPr>
            <w:noProof/>
          </w:rPr>
          <w:tab/>
        </w:r>
        <w:r>
          <w:rPr>
            <w:noProof/>
          </w:rPr>
          <w:fldChar w:fldCharType="begin"/>
        </w:r>
        <w:r>
          <w:rPr>
            <w:noProof/>
          </w:rPr>
          <w:instrText xml:space="preserve"> PAGEREF _Toc302147156 \h </w:instrText>
        </w:r>
        <w:r>
          <w:rPr>
            <w:noProof/>
          </w:rPr>
        </w:r>
      </w:ins>
      <w:r>
        <w:rPr>
          <w:noProof/>
        </w:rPr>
        <w:fldChar w:fldCharType="separate"/>
      </w:r>
      <w:ins w:id="214" w:author="Gerard" w:date="2015-08-25T18:31:00Z">
        <w:r>
          <w:rPr>
            <w:noProof/>
          </w:rPr>
          <w:t>46</w:t>
        </w:r>
        <w:r>
          <w:rPr>
            <w:noProof/>
          </w:rPr>
          <w:fldChar w:fldCharType="end"/>
        </w:r>
      </w:ins>
    </w:p>
    <w:p w14:paraId="212589EC" w14:textId="77777777" w:rsidR="00BB6F29" w:rsidRDefault="00BB6F29">
      <w:pPr>
        <w:pStyle w:val="TOC2"/>
        <w:tabs>
          <w:tab w:val="right" w:leader="dot" w:pos="9350"/>
        </w:tabs>
        <w:rPr>
          <w:ins w:id="215" w:author="Gerard" w:date="2015-08-25T18:31:00Z"/>
          <w:rFonts w:asciiTheme="minorHAnsi" w:eastAsiaTheme="minorEastAsia" w:hAnsiTheme="minorHAnsi" w:cstheme="minorBidi"/>
          <w:smallCaps w:val="0"/>
          <w:noProof/>
          <w:sz w:val="24"/>
          <w:szCs w:val="24"/>
          <w:lang w:eastAsia="ja-JP"/>
        </w:rPr>
      </w:pPr>
      <w:ins w:id="216" w:author="Gerard" w:date="2015-08-25T18:31:00Z">
        <w:r>
          <w:rPr>
            <w:noProof/>
          </w:rPr>
          <w:t>3.12. Contact Section</w:t>
        </w:r>
        <w:r>
          <w:rPr>
            <w:noProof/>
          </w:rPr>
          <w:tab/>
        </w:r>
        <w:r>
          <w:rPr>
            <w:noProof/>
          </w:rPr>
          <w:fldChar w:fldCharType="begin"/>
        </w:r>
        <w:r>
          <w:rPr>
            <w:noProof/>
          </w:rPr>
          <w:instrText xml:space="preserve"> PAGEREF _Toc302147157 \h </w:instrText>
        </w:r>
        <w:r>
          <w:rPr>
            <w:noProof/>
          </w:rPr>
        </w:r>
      </w:ins>
      <w:r>
        <w:rPr>
          <w:noProof/>
        </w:rPr>
        <w:fldChar w:fldCharType="separate"/>
      </w:r>
      <w:ins w:id="217" w:author="Gerard" w:date="2015-08-25T18:31:00Z">
        <w:r>
          <w:rPr>
            <w:noProof/>
          </w:rPr>
          <w:t>47</w:t>
        </w:r>
        <w:r>
          <w:rPr>
            <w:noProof/>
          </w:rPr>
          <w:fldChar w:fldCharType="end"/>
        </w:r>
      </w:ins>
    </w:p>
    <w:p w14:paraId="3828E379" w14:textId="77777777" w:rsidR="00BB6F29" w:rsidRDefault="00BB6F29">
      <w:pPr>
        <w:pStyle w:val="TOC3"/>
        <w:tabs>
          <w:tab w:val="right" w:leader="dot" w:pos="9350"/>
        </w:tabs>
        <w:rPr>
          <w:ins w:id="218" w:author="Gerard" w:date="2015-08-25T18:31:00Z"/>
          <w:rFonts w:asciiTheme="minorHAnsi" w:eastAsiaTheme="minorEastAsia" w:hAnsiTheme="minorHAnsi" w:cstheme="minorBidi"/>
          <w:i w:val="0"/>
          <w:iCs w:val="0"/>
          <w:noProof/>
          <w:sz w:val="24"/>
          <w:szCs w:val="24"/>
          <w:lang w:eastAsia="ja-JP"/>
        </w:rPr>
      </w:pPr>
      <w:ins w:id="219" w:author="Gerard" w:date="2015-08-25T18:31:00Z">
        <w:r w:rsidRPr="00242665">
          <w:rPr>
            <w:noProof/>
            <w:color w:val="000000"/>
          </w:rPr>
          <w:t>3.12.1.</w:t>
        </w:r>
        <w:r>
          <w:rPr>
            <w:noProof/>
          </w:rPr>
          <w:t xml:space="preserve"> Sliding Interfaces</w:t>
        </w:r>
        <w:r>
          <w:rPr>
            <w:noProof/>
          </w:rPr>
          <w:tab/>
        </w:r>
        <w:r>
          <w:rPr>
            <w:noProof/>
          </w:rPr>
          <w:fldChar w:fldCharType="begin"/>
        </w:r>
        <w:r>
          <w:rPr>
            <w:noProof/>
          </w:rPr>
          <w:instrText xml:space="preserve"> PAGEREF _Toc302147158 \h </w:instrText>
        </w:r>
        <w:r>
          <w:rPr>
            <w:noProof/>
          </w:rPr>
        </w:r>
      </w:ins>
      <w:r>
        <w:rPr>
          <w:noProof/>
        </w:rPr>
        <w:fldChar w:fldCharType="separate"/>
      </w:r>
      <w:ins w:id="220" w:author="Gerard" w:date="2015-08-25T18:31:00Z">
        <w:r>
          <w:rPr>
            <w:noProof/>
          </w:rPr>
          <w:t>47</w:t>
        </w:r>
        <w:r>
          <w:rPr>
            <w:noProof/>
          </w:rPr>
          <w:fldChar w:fldCharType="end"/>
        </w:r>
      </w:ins>
    </w:p>
    <w:p w14:paraId="13AB7067" w14:textId="77777777" w:rsidR="00BB6F29" w:rsidRDefault="00BB6F29">
      <w:pPr>
        <w:pStyle w:val="TOC3"/>
        <w:tabs>
          <w:tab w:val="right" w:leader="dot" w:pos="9350"/>
        </w:tabs>
        <w:rPr>
          <w:ins w:id="221" w:author="Gerard" w:date="2015-08-25T18:31:00Z"/>
          <w:rFonts w:asciiTheme="minorHAnsi" w:eastAsiaTheme="minorEastAsia" w:hAnsiTheme="minorHAnsi" w:cstheme="minorBidi"/>
          <w:i w:val="0"/>
          <w:iCs w:val="0"/>
          <w:noProof/>
          <w:sz w:val="24"/>
          <w:szCs w:val="24"/>
          <w:lang w:eastAsia="ja-JP"/>
        </w:rPr>
      </w:pPr>
      <w:ins w:id="222" w:author="Gerard" w:date="2015-08-25T18:31:00Z">
        <w:r w:rsidRPr="00242665">
          <w:rPr>
            <w:noProof/>
            <w:color w:val="000000"/>
          </w:rPr>
          <w:t>3.12.2.</w:t>
        </w:r>
        <w:r>
          <w:rPr>
            <w:noProof/>
          </w:rPr>
          <w:t xml:space="preserve"> Biphasic Contact</w:t>
        </w:r>
        <w:r>
          <w:rPr>
            <w:noProof/>
          </w:rPr>
          <w:tab/>
        </w:r>
        <w:r>
          <w:rPr>
            <w:noProof/>
          </w:rPr>
          <w:fldChar w:fldCharType="begin"/>
        </w:r>
        <w:r>
          <w:rPr>
            <w:noProof/>
          </w:rPr>
          <w:instrText xml:space="preserve"> PAGEREF _Toc302147159 \h </w:instrText>
        </w:r>
        <w:r>
          <w:rPr>
            <w:noProof/>
          </w:rPr>
        </w:r>
      </w:ins>
      <w:r>
        <w:rPr>
          <w:noProof/>
        </w:rPr>
        <w:fldChar w:fldCharType="separate"/>
      </w:r>
      <w:ins w:id="223" w:author="Gerard" w:date="2015-08-25T18:31:00Z">
        <w:r>
          <w:rPr>
            <w:noProof/>
          </w:rPr>
          <w:t>52</w:t>
        </w:r>
        <w:r>
          <w:rPr>
            <w:noProof/>
          </w:rPr>
          <w:fldChar w:fldCharType="end"/>
        </w:r>
      </w:ins>
    </w:p>
    <w:p w14:paraId="3303D1EC" w14:textId="77777777" w:rsidR="00BB6F29" w:rsidRDefault="00BB6F29">
      <w:pPr>
        <w:pStyle w:val="TOC3"/>
        <w:tabs>
          <w:tab w:val="right" w:leader="dot" w:pos="9350"/>
        </w:tabs>
        <w:rPr>
          <w:ins w:id="224" w:author="Gerard" w:date="2015-08-25T18:31:00Z"/>
          <w:rFonts w:asciiTheme="minorHAnsi" w:eastAsiaTheme="minorEastAsia" w:hAnsiTheme="minorHAnsi" w:cstheme="minorBidi"/>
          <w:i w:val="0"/>
          <w:iCs w:val="0"/>
          <w:noProof/>
          <w:sz w:val="24"/>
          <w:szCs w:val="24"/>
          <w:lang w:eastAsia="ja-JP"/>
        </w:rPr>
      </w:pPr>
      <w:ins w:id="225" w:author="Gerard" w:date="2015-08-25T18:31:00Z">
        <w:r w:rsidRPr="00242665">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_Toc302147160 \h </w:instrText>
        </w:r>
        <w:r>
          <w:rPr>
            <w:noProof/>
          </w:rPr>
        </w:r>
      </w:ins>
      <w:r>
        <w:rPr>
          <w:noProof/>
        </w:rPr>
        <w:fldChar w:fldCharType="separate"/>
      </w:r>
      <w:ins w:id="226" w:author="Gerard" w:date="2015-08-25T18:31:00Z">
        <w:r>
          <w:rPr>
            <w:noProof/>
          </w:rPr>
          <w:t>53</w:t>
        </w:r>
        <w:r>
          <w:rPr>
            <w:noProof/>
          </w:rPr>
          <w:fldChar w:fldCharType="end"/>
        </w:r>
      </w:ins>
    </w:p>
    <w:p w14:paraId="34990E8C" w14:textId="77777777" w:rsidR="00BB6F29" w:rsidRDefault="00BB6F29">
      <w:pPr>
        <w:pStyle w:val="TOC3"/>
        <w:tabs>
          <w:tab w:val="right" w:leader="dot" w:pos="9350"/>
        </w:tabs>
        <w:rPr>
          <w:ins w:id="227" w:author="Gerard" w:date="2015-08-25T18:31:00Z"/>
          <w:rFonts w:asciiTheme="minorHAnsi" w:eastAsiaTheme="minorEastAsia" w:hAnsiTheme="minorHAnsi" w:cstheme="minorBidi"/>
          <w:i w:val="0"/>
          <w:iCs w:val="0"/>
          <w:noProof/>
          <w:sz w:val="24"/>
          <w:szCs w:val="24"/>
          <w:lang w:eastAsia="ja-JP"/>
        </w:rPr>
      </w:pPr>
      <w:ins w:id="228" w:author="Gerard" w:date="2015-08-25T18:31:00Z">
        <w:r w:rsidRPr="00242665">
          <w:rPr>
            <w:noProof/>
            <w:color w:val="000000"/>
          </w:rPr>
          <w:t>3.12.4.</w:t>
        </w:r>
        <w:r>
          <w:rPr>
            <w:noProof/>
          </w:rPr>
          <w:t xml:space="preserve"> Rigid Wall Interfaces</w:t>
        </w:r>
        <w:r>
          <w:rPr>
            <w:noProof/>
          </w:rPr>
          <w:tab/>
        </w:r>
        <w:r>
          <w:rPr>
            <w:noProof/>
          </w:rPr>
          <w:fldChar w:fldCharType="begin"/>
        </w:r>
        <w:r>
          <w:rPr>
            <w:noProof/>
          </w:rPr>
          <w:instrText xml:space="preserve"> PAGEREF _Toc302147161 \h </w:instrText>
        </w:r>
        <w:r>
          <w:rPr>
            <w:noProof/>
          </w:rPr>
        </w:r>
      </w:ins>
      <w:r>
        <w:rPr>
          <w:noProof/>
        </w:rPr>
        <w:fldChar w:fldCharType="separate"/>
      </w:r>
      <w:ins w:id="229" w:author="Gerard" w:date="2015-08-25T18:31:00Z">
        <w:r>
          <w:rPr>
            <w:noProof/>
          </w:rPr>
          <w:t>54</w:t>
        </w:r>
        <w:r>
          <w:rPr>
            <w:noProof/>
          </w:rPr>
          <w:fldChar w:fldCharType="end"/>
        </w:r>
      </w:ins>
    </w:p>
    <w:p w14:paraId="6ECFD318" w14:textId="77777777" w:rsidR="00BB6F29" w:rsidRDefault="00BB6F29">
      <w:pPr>
        <w:pStyle w:val="TOC3"/>
        <w:tabs>
          <w:tab w:val="right" w:leader="dot" w:pos="9350"/>
        </w:tabs>
        <w:rPr>
          <w:ins w:id="230" w:author="Gerard" w:date="2015-08-25T18:31:00Z"/>
          <w:rFonts w:asciiTheme="minorHAnsi" w:eastAsiaTheme="minorEastAsia" w:hAnsiTheme="minorHAnsi" w:cstheme="minorBidi"/>
          <w:i w:val="0"/>
          <w:iCs w:val="0"/>
          <w:noProof/>
          <w:sz w:val="24"/>
          <w:szCs w:val="24"/>
          <w:lang w:eastAsia="ja-JP"/>
        </w:rPr>
      </w:pPr>
      <w:ins w:id="231" w:author="Gerard" w:date="2015-08-25T18:31:00Z">
        <w:r w:rsidRPr="00242665">
          <w:rPr>
            <w:noProof/>
            <w:color w:val="000000"/>
          </w:rPr>
          <w:t>3.12.5.</w:t>
        </w:r>
        <w:r>
          <w:rPr>
            <w:noProof/>
          </w:rPr>
          <w:t xml:space="preserve"> Tied Interfaces</w:t>
        </w:r>
        <w:r>
          <w:rPr>
            <w:noProof/>
          </w:rPr>
          <w:tab/>
        </w:r>
        <w:r>
          <w:rPr>
            <w:noProof/>
          </w:rPr>
          <w:fldChar w:fldCharType="begin"/>
        </w:r>
        <w:r>
          <w:rPr>
            <w:noProof/>
          </w:rPr>
          <w:instrText xml:space="preserve"> PAGEREF _Toc302147162 \h </w:instrText>
        </w:r>
        <w:r>
          <w:rPr>
            <w:noProof/>
          </w:rPr>
        </w:r>
      </w:ins>
      <w:r>
        <w:rPr>
          <w:noProof/>
        </w:rPr>
        <w:fldChar w:fldCharType="separate"/>
      </w:r>
      <w:ins w:id="232" w:author="Gerard" w:date="2015-08-25T18:31:00Z">
        <w:r>
          <w:rPr>
            <w:noProof/>
          </w:rPr>
          <w:t>55</w:t>
        </w:r>
        <w:r>
          <w:rPr>
            <w:noProof/>
          </w:rPr>
          <w:fldChar w:fldCharType="end"/>
        </w:r>
      </w:ins>
    </w:p>
    <w:p w14:paraId="35E22F70" w14:textId="77777777" w:rsidR="00BB6F29" w:rsidRDefault="00BB6F29">
      <w:pPr>
        <w:pStyle w:val="TOC3"/>
        <w:tabs>
          <w:tab w:val="right" w:leader="dot" w:pos="9350"/>
        </w:tabs>
        <w:rPr>
          <w:ins w:id="233" w:author="Gerard" w:date="2015-08-25T18:31:00Z"/>
          <w:rFonts w:asciiTheme="minorHAnsi" w:eastAsiaTheme="minorEastAsia" w:hAnsiTheme="minorHAnsi" w:cstheme="minorBidi"/>
          <w:i w:val="0"/>
          <w:iCs w:val="0"/>
          <w:noProof/>
          <w:sz w:val="24"/>
          <w:szCs w:val="24"/>
          <w:lang w:eastAsia="ja-JP"/>
        </w:rPr>
      </w:pPr>
      <w:ins w:id="234" w:author="Gerard" w:date="2015-08-25T18:31:00Z">
        <w:r w:rsidRPr="00242665">
          <w:rPr>
            <w:noProof/>
            <w:color w:val="000000"/>
          </w:rPr>
          <w:t>3.12.6.</w:t>
        </w:r>
        <w:r>
          <w:rPr>
            <w:noProof/>
          </w:rPr>
          <w:t xml:space="preserve"> Tied Biphasic Interfaces</w:t>
        </w:r>
        <w:r>
          <w:rPr>
            <w:noProof/>
          </w:rPr>
          <w:tab/>
        </w:r>
        <w:r>
          <w:rPr>
            <w:noProof/>
          </w:rPr>
          <w:fldChar w:fldCharType="begin"/>
        </w:r>
        <w:r>
          <w:rPr>
            <w:noProof/>
          </w:rPr>
          <w:instrText xml:space="preserve"> PAGEREF _Toc302147163 \h </w:instrText>
        </w:r>
        <w:r>
          <w:rPr>
            <w:noProof/>
          </w:rPr>
        </w:r>
      </w:ins>
      <w:r>
        <w:rPr>
          <w:noProof/>
        </w:rPr>
        <w:fldChar w:fldCharType="separate"/>
      </w:r>
      <w:ins w:id="235" w:author="Gerard" w:date="2015-08-25T18:31:00Z">
        <w:r>
          <w:rPr>
            <w:noProof/>
          </w:rPr>
          <w:t>55</w:t>
        </w:r>
        <w:r>
          <w:rPr>
            <w:noProof/>
          </w:rPr>
          <w:fldChar w:fldCharType="end"/>
        </w:r>
      </w:ins>
    </w:p>
    <w:p w14:paraId="4142AEEF" w14:textId="77777777" w:rsidR="00BB6F29" w:rsidRDefault="00BB6F29">
      <w:pPr>
        <w:pStyle w:val="TOC3"/>
        <w:tabs>
          <w:tab w:val="right" w:leader="dot" w:pos="9350"/>
        </w:tabs>
        <w:rPr>
          <w:ins w:id="236" w:author="Gerard" w:date="2015-08-25T18:31:00Z"/>
          <w:rFonts w:asciiTheme="minorHAnsi" w:eastAsiaTheme="minorEastAsia" w:hAnsiTheme="minorHAnsi" w:cstheme="minorBidi"/>
          <w:i w:val="0"/>
          <w:iCs w:val="0"/>
          <w:noProof/>
          <w:sz w:val="24"/>
          <w:szCs w:val="24"/>
          <w:lang w:eastAsia="ja-JP"/>
        </w:rPr>
      </w:pPr>
      <w:ins w:id="237" w:author="Gerard" w:date="2015-08-25T18:31:00Z">
        <w:r w:rsidRPr="00242665">
          <w:rPr>
            <w:noProof/>
            <w:color w:val="000000"/>
          </w:rPr>
          <w:t>3.12.7.</w:t>
        </w:r>
        <w:r>
          <w:rPr>
            <w:noProof/>
          </w:rPr>
          <w:t xml:space="preserve"> Sticky Interfaces</w:t>
        </w:r>
        <w:r>
          <w:rPr>
            <w:noProof/>
          </w:rPr>
          <w:tab/>
        </w:r>
        <w:r>
          <w:rPr>
            <w:noProof/>
          </w:rPr>
          <w:fldChar w:fldCharType="begin"/>
        </w:r>
        <w:r>
          <w:rPr>
            <w:noProof/>
          </w:rPr>
          <w:instrText xml:space="preserve"> PAGEREF _Toc302147164 \h </w:instrText>
        </w:r>
        <w:r>
          <w:rPr>
            <w:noProof/>
          </w:rPr>
        </w:r>
      </w:ins>
      <w:r>
        <w:rPr>
          <w:noProof/>
        </w:rPr>
        <w:fldChar w:fldCharType="separate"/>
      </w:r>
      <w:ins w:id="238" w:author="Gerard" w:date="2015-08-25T18:31:00Z">
        <w:r>
          <w:rPr>
            <w:noProof/>
          </w:rPr>
          <w:t>56</w:t>
        </w:r>
        <w:r>
          <w:rPr>
            <w:noProof/>
          </w:rPr>
          <w:fldChar w:fldCharType="end"/>
        </w:r>
      </w:ins>
    </w:p>
    <w:p w14:paraId="363DD919" w14:textId="77777777" w:rsidR="00BB6F29" w:rsidRDefault="00BB6F29">
      <w:pPr>
        <w:pStyle w:val="TOC3"/>
        <w:tabs>
          <w:tab w:val="right" w:leader="dot" w:pos="9350"/>
        </w:tabs>
        <w:rPr>
          <w:ins w:id="239" w:author="Gerard" w:date="2015-08-25T18:31:00Z"/>
          <w:rFonts w:asciiTheme="minorHAnsi" w:eastAsiaTheme="minorEastAsia" w:hAnsiTheme="minorHAnsi" w:cstheme="minorBidi"/>
          <w:i w:val="0"/>
          <w:iCs w:val="0"/>
          <w:noProof/>
          <w:sz w:val="24"/>
          <w:szCs w:val="24"/>
          <w:lang w:eastAsia="ja-JP"/>
        </w:rPr>
      </w:pPr>
      <w:ins w:id="240" w:author="Gerard" w:date="2015-08-25T18:31:00Z">
        <w:r w:rsidRPr="00242665">
          <w:rPr>
            <w:noProof/>
            <w:color w:val="000000"/>
          </w:rPr>
          <w:t>3.12.8.</w:t>
        </w:r>
        <w:r>
          <w:rPr>
            <w:noProof/>
          </w:rPr>
          <w:t xml:space="preserve"> Rigid Interfaces</w:t>
        </w:r>
        <w:r>
          <w:rPr>
            <w:noProof/>
          </w:rPr>
          <w:tab/>
        </w:r>
        <w:r>
          <w:rPr>
            <w:noProof/>
          </w:rPr>
          <w:fldChar w:fldCharType="begin"/>
        </w:r>
        <w:r>
          <w:rPr>
            <w:noProof/>
          </w:rPr>
          <w:instrText xml:space="preserve"> PAGEREF _Toc302147165 \h </w:instrText>
        </w:r>
        <w:r>
          <w:rPr>
            <w:noProof/>
          </w:rPr>
        </w:r>
      </w:ins>
      <w:r>
        <w:rPr>
          <w:noProof/>
        </w:rPr>
        <w:fldChar w:fldCharType="separate"/>
      </w:r>
      <w:ins w:id="241" w:author="Gerard" w:date="2015-08-25T18:31:00Z">
        <w:r>
          <w:rPr>
            <w:noProof/>
          </w:rPr>
          <w:t>56</w:t>
        </w:r>
        <w:r>
          <w:rPr>
            <w:noProof/>
          </w:rPr>
          <w:fldChar w:fldCharType="end"/>
        </w:r>
      </w:ins>
    </w:p>
    <w:p w14:paraId="7DBE587D" w14:textId="77777777" w:rsidR="00BB6F29" w:rsidRDefault="00BB6F29">
      <w:pPr>
        <w:pStyle w:val="TOC3"/>
        <w:tabs>
          <w:tab w:val="right" w:leader="dot" w:pos="9350"/>
        </w:tabs>
        <w:rPr>
          <w:ins w:id="242" w:author="Gerard" w:date="2015-08-25T18:31:00Z"/>
          <w:rFonts w:asciiTheme="minorHAnsi" w:eastAsiaTheme="minorEastAsia" w:hAnsiTheme="minorHAnsi" w:cstheme="minorBidi"/>
          <w:i w:val="0"/>
          <w:iCs w:val="0"/>
          <w:noProof/>
          <w:sz w:val="24"/>
          <w:szCs w:val="24"/>
          <w:lang w:eastAsia="ja-JP"/>
        </w:rPr>
      </w:pPr>
      <w:ins w:id="243" w:author="Gerard" w:date="2015-08-25T18:31:00Z">
        <w:r w:rsidRPr="00242665">
          <w:rPr>
            <w:noProof/>
            <w:color w:val="000000"/>
          </w:rPr>
          <w:t>3.12.9.</w:t>
        </w:r>
        <w:r>
          <w:rPr>
            <w:noProof/>
          </w:rPr>
          <w:t xml:space="preserve"> Rigid Joints</w:t>
        </w:r>
        <w:r>
          <w:rPr>
            <w:noProof/>
          </w:rPr>
          <w:tab/>
        </w:r>
        <w:r>
          <w:rPr>
            <w:noProof/>
          </w:rPr>
          <w:fldChar w:fldCharType="begin"/>
        </w:r>
        <w:r>
          <w:rPr>
            <w:noProof/>
          </w:rPr>
          <w:instrText xml:space="preserve"> PAGEREF _Toc302147166 \h </w:instrText>
        </w:r>
        <w:r>
          <w:rPr>
            <w:noProof/>
          </w:rPr>
        </w:r>
      </w:ins>
      <w:r>
        <w:rPr>
          <w:noProof/>
        </w:rPr>
        <w:fldChar w:fldCharType="separate"/>
      </w:r>
      <w:ins w:id="244" w:author="Gerard" w:date="2015-08-25T18:31:00Z">
        <w:r>
          <w:rPr>
            <w:noProof/>
          </w:rPr>
          <w:t>57</w:t>
        </w:r>
        <w:r>
          <w:rPr>
            <w:noProof/>
          </w:rPr>
          <w:fldChar w:fldCharType="end"/>
        </w:r>
      </w:ins>
    </w:p>
    <w:p w14:paraId="0A55AD66" w14:textId="77777777" w:rsidR="00BB6F29" w:rsidRDefault="00BB6F29">
      <w:pPr>
        <w:pStyle w:val="TOC2"/>
        <w:tabs>
          <w:tab w:val="right" w:leader="dot" w:pos="9350"/>
        </w:tabs>
        <w:rPr>
          <w:ins w:id="245" w:author="Gerard" w:date="2015-08-25T18:31:00Z"/>
          <w:rFonts w:asciiTheme="minorHAnsi" w:eastAsiaTheme="minorEastAsia" w:hAnsiTheme="minorHAnsi" w:cstheme="minorBidi"/>
          <w:smallCaps w:val="0"/>
          <w:noProof/>
          <w:sz w:val="24"/>
          <w:szCs w:val="24"/>
          <w:lang w:eastAsia="ja-JP"/>
        </w:rPr>
      </w:pPr>
      <w:ins w:id="246" w:author="Gerard" w:date="2015-08-25T18:31:00Z">
        <w:r>
          <w:rPr>
            <w:noProof/>
          </w:rPr>
          <w:t>3.13. Constraints Section</w:t>
        </w:r>
        <w:r>
          <w:rPr>
            <w:noProof/>
          </w:rPr>
          <w:tab/>
        </w:r>
        <w:r>
          <w:rPr>
            <w:noProof/>
          </w:rPr>
          <w:fldChar w:fldCharType="begin"/>
        </w:r>
        <w:r>
          <w:rPr>
            <w:noProof/>
          </w:rPr>
          <w:instrText xml:space="preserve"> PAGEREF _Toc302147167 \h </w:instrText>
        </w:r>
        <w:r>
          <w:rPr>
            <w:noProof/>
          </w:rPr>
        </w:r>
      </w:ins>
      <w:r>
        <w:rPr>
          <w:noProof/>
        </w:rPr>
        <w:fldChar w:fldCharType="separate"/>
      </w:r>
      <w:ins w:id="247" w:author="Gerard" w:date="2015-08-25T18:31:00Z">
        <w:r>
          <w:rPr>
            <w:noProof/>
          </w:rPr>
          <w:t>58</w:t>
        </w:r>
        <w:r>
          <w:rPr>
            <w:noProof/>
          </w:rPr>
          <w:fldChar w:fldCharType="end"/>
        </w:r>
      </w:ins>
    </w:p>
    <w:p w14:paraId="13E9CA72" w14:textId="77777777" w:rsidR="00BB6F29" w:rsidRDefault="00BB6F29">
      <w:pPr>
        <w:pStyle w:val="TOC3"/>
        <w:tabs>
          <w:tab w:val="right" w:leader="dot" w:pos="9350"/>
        </w:tabs>
        <w:rPr>
          <w:ins w:id="248" w:author="Gerard" w:date="2015-08-25T18:31:00Z"/>
          <w:rFonts w:asciiTheme="minorHAnsi" w:eastAsiaTheme="minorEastAsia" w:hAnsiTheme="minorHAnsi" w:cstheme="minorBidi"/>
          <w:i w:val="0"/>
          <w:iCs w:val="0"/>
          <w:noProof/>
          <w:sz w:val="24"/>
          <w:szCs w:val="24"/>
          <w:lang w:eastAsia="ja-JP"/>
        </w:rPr>
      </w:pPr>
      <w:ins w:id="249" w:author="Gerard" w:date="2015-08-25T18:31:00Z">
        <w:r w:rsidRPr="00242665">
          <w:rPr>
            <w:noProof/>
            <w:color w:val="000000"/>
          </w:rPr>
          <w:t>3.13.1.</w:t>
        </w:r>
        <w:r>
          <w:rPr>
            <w:noProof/>
          </w:rPr>
          <w:t xml:space="preserve"> Rigid Body Constraints</w:t>
        </w:r>
        <w:r>
          <w:rPr>
            <w:noProof/>
          </w:rPr>
          <w:tab/>
        </w:r>
        <w:r>
          <w:rPr>
            <w:noProof/>
          </w:rPr>
          <w:fldChar w:fldCharType="begin"/>
        </w:r>
        <w:r>
          <w:rPr>
            <w:noProof/>
          </w:rPr>
          <w:instrText xml:space="preserve"> PAGEREF _Toc302147168 \h </w:instrText>
        </w:r>
        <w:r>
          <w:rPr>
            <w:noProof/>
          </w:rPr>
        </w:r>
      </w:ins>
      <w:r>
        <w:rPr>
          <w:noProof/>
        </w:rPr>
        <w:fldChar w:fldCharType="separate"/>
      </w:r>
      <w:ins w:id="250" w:author="Gerard" w:date="2015-08-25T18:31:00Z">
        <w:r>
          <w:rPr>
            <w:noProof/>
          </w:rPr>
          <w:t>58</w:t>
        </w:r>
        <w:r>
          <w:rPr>
            <w:noProof/>
          </w:rPr>
          <w:fldChar w:fldCharType="end"/>
        </w:r>
      </w:ins>
    </w:p>
    <w:p w14:paraId="0B082739" w14:textId="77777777" w:rsidR="00BB6F29" w:rsidRDefault="00BB6F29">
      <w:pPr>
        <w:pStyle w:val="TOC2"/>
        <w:tabs>
          <w:tab w:val="right" w:leader="dot" w:pos="9350"/>
        </w:tabs>
        <w:rPr>
          <w:ins w:id="251" w:author="Gerard" w:date="2015-08-25T18:31:00Z"/>
          <w:rFonts w:asciiTheme="minorHAnsi" w:eastAsiaTheme="minorEastAsia" w:hAnsiTheme="minorHAnsi" w:cstheme="minorBidi"/>
          <w:smallCaps w:val="0"/>
          <w:noProof/>
          <w:sz w:val="24"/>
          <w:szCs w:val="24"/>
          <w:lang w:eastAsia="ja-JP"/>
        </w:rPr>
      </w:pPr>
      <w:ins w:id="252" w:author="Gerard" w:date="2015-08-25T18:31:00Z">
        <w:r>
          <w:rPr>
            <w:noProof/>
          </w:rPr>
          <w:t>3.14. Discrete Section</w:t>
        </w:r>
        <w:r>
          <w:rPr>
            <w:noProof/>
          </w:rPr>
          <w:tab/>
        </w:r>
        <w:r>
          <w:rPr>
            <w:noProof/>
          </w:rPr>
          <w:fldChar w:fldCharType="begin"/>
        </w:r>
        <w:r>
          <w:rPr>
            <w:noProof/>
          </w:rPr>
          <w:instrText xml:space="preserve"> PAGEREF _Toc302147169 \h </w:instrText>
        </w:r>
        <w:r>
          <w:rPr>
            <w:noProof/>
          </w:rPr>
        </w:r>
      </w:ins>
      <w:r>
        <w:rPr>
          <w:noProof/>
        </w:rPr>
        <w:fldChar w:fldCharType="separate"/>
      </w:r>
      <w:ins w:id="253" w:author="Gerard" w:date="2015-08-25T18:31:00Z">
        <w:r>
          <w:rPr>
            <w:noProof/>
          </w:rPr>
          <w:t>60</w:t>
        </w:r>
        <w:r>
          <w:rPr>
            <w:noProof/>
          </w:rPr>
          <w:fldChar w:fldCharType="end"/>
        </w:r>
      </w:ins>
    </w:p>
    <w:p w14:paraId="52D564D6" w14:textId="77777777" w:rsidR="00BB6F29" w:rsidRDefault="00BB6F29">
      <w:pPr>
        <w:pStyle w:val="TOC3"/>
        <w:tabs>
          <w:tab w:val="right" w:leader="dot" w:pos="9350"/>
        </w:tabs>
        <w:rPr>
          <w:ins w:id="254" w:author="Gerard" w:date="2015-08-25T18:31:00Z"/>
          <w:rFonts w:asciiTheme="minorHAnsi" w:eastAsiaTheme="minorEastAsia" w:hAnsiTheme="minorHAnsi" w:cstheme="minorBidi"/>
          <w:i w:val="0"/>
          <w:iCs w:val="0"/>
          <w:noProof/>
          <w:sz w:val="24"/>
          <w:szCs w:val="24"/>
          <w:lang w:eastAsia="ja-JP"/>
        </w:rPr>
      </w:pPr>
      <w:ins w:id="255" w:author="Gerard" w:date="2015-08-25T18:31:00Z">
        <w:r w:rsidRPr="00242665">
          <w:rPr>
            <w:noProof/>
            <w:color w:val="000000"/>
          </w:rPr>
          <w:t>3.14.1.</w:t>
        </w:r>
        <w:r>
          <w:rPr>
            <w:noProof/>
          </w:rPr>
          <w:t xml:space="preserve"> Springs</w:t>
        </w:r>
        <w:r>
          <w:rPr>
            <w:noProof/>
          </w:rPr>
          <w:tab/>
        </w:r>
        <w:r>
          <w:rPr>
            <w:noProof/>
          </w:rPr>
          <w:fldChar w:fldCharType="begin"/>
        </w:r>
        <w:r>
          <w:rPr>
            <w:noProof/>
          </w:rPr>
          <w:instrText xml:space="preserve"> PAGEREF _Toc302147170 \h </w:instrText>
        </w:r>
        <w:r>
          <w:rPr>
            <w:noProof/>
          </w:rPr>
        </w:r>
      </w:ins>
      <w:r>
        <w:rPr>
          <w:noProof/>
        </w:rPr>
        <w:fldChar w:fldCharType="separate"/>
      </w:r>
      <w:ins w:id="256" w:author="Gerard" w:date="2015-08-25T18:31:00Z">
        <w:r>
          <w:rPr>
            <w:noProof/>
          </w:rPr>
          <w:t>60</w:t>
        </w:r>
        <w:r>
          <w:rPr>
            <w:noProof/>
          </w:rPr>
          <w:fldChar w:fldCharType="end"/>
        </w:r>
      </w:ins>
    </w:p>
    <w:p w14:paraId="5F8A493F" w14:textId="77777777" w:rsidR="00BB6F29" w:rsidRDefault="00BB6F29">
      <w:pPr>
        <w:pStyle w:val="TOC2"/>
        <w:tabs>
          <w:tab w:val="right" w:leader="dot" w:pos="9350"/>
        </w:tabs>
        <w:rPr>
          <w:ins w:id="257" w:author="Gerard" w:date="2015-08-25T18:31:00Z"/>
          <w:rFonts w:asciiTheme="minorHAnsi" w:eastAsiaTheme="minorEastAsia" w:hAnsiTheme="minorHAnsi" w:cstheme="minorBidi"/>
          <w:smallCaps w:val="0"/>
          <w:noProof/>
          <w:sz w:val="24"/>
          <w:szCs w:val="24"/>
          <w:lang w:eastAsia="ja-JP"/>
        </w:rPr>
      </w:pPr>
      <w:ins w:id="258" w:author="Gerard" w:date="2015-08-25T18:31:00Z">
        <w:r>
          <w:rPr>
            <w:noProof/>
          </w:rPr>
          <w:t>3.15. LoadData Section</w:t>
        </w:r>
        <w:r>
          <w:rPr>
            <w:noProof/>
          </w:rPr>
          <w:tab/>
        </w:r>
        <w:r>
          <w:rPr>
            <w:noProof/>
          </w:rPr>
          <w:fldChar w:fldCharType="begin"/>
        </w:r>
        <w:r>
          <w:rPr>
            <w:noProof/>
          </w:rPr>
          <w:instrText xml:space="preserve"> PAGEREF _Toc302147171 \h </w:instrText>
        </w:r>
        <w:r>
          <w:rPr>
            <w:noProof/>
          </w:rPr>
        </w:r>
      </w:ins>
      <w:r>
        <w:rPr>
          <w:noProof/>
        </w:rPr>
        <w:fldChar w:fldCharType="separate"/>
      </w:r>
      <w:ins w:id="259" w:author="Gerard" w:date="2015-08-25T18:31:00Z">
        <w:r>
          <w:rPr>
            <w:noProof/>
          </w:rPr>
          <w:t>62</w:t>
        </w:r>
        <w:r>
          <w:rPr>
            <w:noProof/>
          </w:rPr>
          <w:fldChar w:fldCharType="end"/>
        </w:r>
      </w:ins>
    </w:p>
    <w:p w14:paraId="5728D81E" w14:textId="77777777" w:rsidR="00BB6F29" w:rsidRDefault="00BB6F29">
      <w:pPr>
        <w:pStyle w:val="TOC2"/>
        <w:tabs>
          <w:tab w:val="right" w:leader="dot" w:pos="9350"/>
        </w:tabs>
        <w:rPr>
          <w:ins w:id="260" w:author="Gerard" w:date="2015-08-25T18:31:00Z"/>
          <w:rFonts w:asciiTheme="minorHAnsi" w:eastAsiaTheme="minorEastAsia" w:hAnsiTheme="minorHAnsi" w:cstheme="minorBidi"/>
          <w:smallCaps w:val="0"/>
          <w:noProof/>
          <w:sz w:val="24"/>
          <w:szCs w:val="24"/>
          <w:lang w:eastAsia="ja-JP"/>
        </w:rPr>
      </w:pPr>
      <w:ins w:id="261" w:author="Gerard" w:date="2015-08-25T18:31:00Z">
        <w:r>
          <w:rPr>
            <w:noProof/>
          </w:rPr>
          <w:t>3.16. Output Section</w:t>
        </w:r>
        <w:r>
          <w:rPr>
            <w:noProof/>
          </w:rPr>
          <w:tab/>
        </w:r>
        <w:r>
          <w:rPr>
            <w:noProof/>
          </w:rPr>
          <w:fldChar w:fldCharType="begin"/>
        </w:r>
        <w:r>
          <w:rPr>
            <w:noProof/>
          </w:rPr>
          <w:instrText xml:space="preserve"> PAGEREF _Toc302147172 \h </w:instrText>
        </w:r>
        <w:r>
          <w:rPr>
            <w:noProof/>
          </w:rPr>
        </w:r>
      </w:ins>
      <w:r>
        <w:rPr>
          <w:noProof/>
        </w:rPr>
        <w:fldChar w:fldCharType="separate"/>
      </w:r>
      <w:ins w:id="262" w:author="Gerard" w:date="2015-08-25T18:31:00Z">
        <w:r>
          <w:rPr>
            <w:noProof/>
          </w:rPr>
          <w:t>64</w:t>
        </w:r>
        <w:r>
          <w:rPr>
            <w:noProof/>
          </w:rPr>
          <w:fldChar w:fldCharType="end"/>
        </w:r>
      </w:ins>
    </w:p>
    <w:p w14:paraId="54F7D5C2" w14:textId="77777777" w:rsidR="00BB6F29" w:rsidRDefault="00BB6F29">
      <w:pPr>
        <w:pStyle w:val="TOC3"/>
        <w:tabs>
          <w:tab w:val="right" w:leader="dot" w:pos="9350"/>
        </w:tabs>
        <w:rPr>
          <w:ins w:id="263" w:author="Gerard" w:date="2015-08-25T18:31:00Z"/>
          <w:rFonts w:asciiTheme="minorHAnsi" w:eastAsiaTheme="minorEastAsia" w:hAnsiTheme="minorHAnsi" w:cstheme="minorBidi"/>
          <w:i w:val="0"/>
          <w:iCs w:val="0"/>
          <w:noProof/>
          <w:sz w:val="24"/>
          <w:szCs w:val="24"/>
          <w:lang w:eastAsia="ja-JP"/>
        </w:rPr>
      </w:pPr>
      <w:ins w:id="264" w:author="Gerard" w:date="2015-08-25T18:31:00Z">
        <w:r w:rsidRPr="00242665">
          <w:rPr>
            <w:noProof/>
            <w:color w:val="000000"/>
          </w:rPr>
          <w:t>3.16.1.</w:t>
        </w:r>
        <w:r>
          <w:rPr>
            <w:noProof/>
          </w:rPr>
          <w:t xml:space="preserve"> Logfile</w:t>
        </w:r>
        <w:r>
          <w:rPr>
            <w:noProof/>
          </w:rPr>
          <w:tab/>
        </w:r>
        <w:r>
          <w:rPr>
            <w:noProof/>
          </w:rPr>
          <w:fldChar w:fldCharType="begin"/>
        </w:r>
        <w:r>
          <w:rPr>
            <w:noProof/>
          </w:rPr>
          <w:instrText xml:space="preserve"> PAGEREF _Toc302147173 \h </w:instrText>
        </w:r>
        <w:r>
          <w:rPr>
            <w:noProof/>
          </w:rPr>
        </w:r>
      </w:ins>
      <w:r>
        <w:rPr>
          <w:noProof/>
        </w:rPr>
        <w:fldChar w:fldCharType="separate"/>
      </w:r>
      <w:ins w:id="265" w:author="Gerard" w:date="2015-08-25T18:31:00Z">
        <w:r>
          <w:rPr>
            <w:noProof/>
          </w:rPr>
          <w:t>64</w:t>
        </w:r>
        <w:r>
          <w:rPr>
            <w:noProof/>
          </w:rPr>
          <w:fldChar w:fldCharType="end"/>
        </w:r>
      </w:ins>
    </w:p>
    <w:p w14:paraId="42D04BAB" w14:textId="77777777" w:rsidR="00BB6F29" w:rsidRDefault="00BB6F29">
      <w:pPr>
        <w:pStyle w:val="TOC4"/>
        <w:tabs>
          <w:tab w:val="right" w:leader="dot" w:pos="9350"/>
        </w:tabs>
        <w:rPr>
          <w:ins w:id="266" w:author="Gerard" w:date="2015-08-25T18:31:00Z"/>
          <w:rFonts w:asciiTheme="minorHAnsi" w:eastAsiaTheme="minorEastAsia" w:hAnsiTheme="minorHAnsi" w:cstheme="minorBidi"/>
          <w:noProof/>
          <w:sz w:val="24"/>
          <w:szCs w:val="24"/>
          <w:lang w:eastAsia="ja-JP"/>
        </w:rPr>
      </w:pPr>
      <w:ins w:id="267" w:author="Gerard" w:date="2015-08-25T18:31:00Z">
        <w:r>
          <w:rPr>
            <w:noProof/>
          </w:rPr>
          <w:t>3.16.1.1. Node_Data Class</w:t>
        </w:r>
        <w:r>
          <w:rPr>
            <w:noProof/>
          </w:rPr>
          <w:tab/>
        </w:r>
        <w:r>
          <w:rPr>
            <w:noProof/>
          </w:rPr>
          <w:fldChar w:fldCharType="begin"/>
        </w:r>
        <w:r>
          <w:rPr>
            <w:noProof/>
          </w:rPr>
          <w:instrText xml:space="preserve"> PAGEREF _Toc302147174 \h </w:instrText>
        </w:r>
        <w:r>
          <w:rPr>
            <w:noProof/>
          </w:rPr>
        </w:r>
      </w:ins>
      <w:r>
        <w:rPr>
          <w:noProof/>
        </w:rPr>
        <w:fldChar w:fldCharType="separate"/>
      </w:r>
      <w:ins w:id="268" w:author="Gerard" w:date="2015-08-25T18:31:00Z">
        <w:r>
          <w:rPr>
            <w:noProof/>
          </w:rPr>
          <w:t>67</w:t>
        </w:r>
        <w:r>
          <w:rPr>
            <w:noProof/>
          </w:rPr>
          <w:fldChar w:fldCharType="end"/>
        </w:r>
      </w:ins>
    </w:p>
    <w:p w14:paraId="4BF3B0F1" w14:textId="77777777" w:rsidR="00BB6F29" w:rsidRDefault="00BB6F29">
      <w:pPr>
        <w:pStyle w:val="TOC4"/>
        <w:tabs>
          <w:tab w:val="right" w:leader="dot" w:pos="9350"/>
        </w:tabs>
        <w:rPr>
          <w:ins w:id="269" w:author="Gerard" w:date="2015-08-25T18:31:00Z"/>
          <w:rFonts w:asciiTheme="minorHAnsi" w:eastAsiaTheme="minorEastAsia" w:hAnsiTheme="minorHAnsi" w:cstheme="minorBidi"/>
          <w:noProof/>
          <w:sz w:val="24"/>
          <w:szCs w:val="24"/>
          <w:lang w:eastAsia="ja-JP"/>
        </w:rPr>
      </w:pPr>
      <w:ins w:id="270" w:author="Gerard" w:date="2015-08-25T18:31:00Z">
        <w:r>
          <w:rPr>
            <w:noProof/>
          </w:rPr>
          <w:t>3.16.1.2. Element_Data Class</w:t>
        </w:r>
        <w:r>
          <w:rPr>
            <w:noProof/>
          </w:rPr>
          <w:tab/>
        </w:r>
        <w:r>
          <w:rPr>
            <w:noProof/>
          </w:rPr>
          <w:fldChar w:fldCharType="begin"/>
        </w:r>
        <w:r>
          <w:rPr>
            <w:noProof/>
          </w:rPr>
          <w:instrText xml:space="preserve"> PAGEREF _Toc302147175 \h </w:instrText>
        </w:r>
        <w:r>
          <w:rPr>
            <w:noProof/>
          </w:rPr>
        </w:r>
      </w:ins>
      <w:r>
        <w:rPr>
          <w:noProof/>
        </w:rPr>
        <w:fldChar w:fldCharType="separate"/>
      </w:r>
      <w:ins w:id="271" w:author="Gerard" w:date="2015-08-25T18:31:00Z">
        <w:r>
          <w:rPr>
            <w:noProof/>
          </w:rPr>
          <w:t>68</w:t>
        </w:r>
        <w:r>
          <w:rPr>
            <w:noProof/>
          </w:rPr>
          <w:fldChar w:fldCharType="end"/>
        </w:r>
      </w:ins>
    </w:p>
    <w:p w14:paraId="5ED7F4E0" w14:textId="77777777" w:rsidR="00BB6F29" w:rsidRDefault="00BB6F29">
      <w:pPr>
        <w:pStyle w:val="TOC4"/>
        <w:tabs>
          <w:tab w:val="right" w:leader="dot" w:pos="9350"/>
        </w:tabs>
        <w:rPr>
          <w:ins w:id="272" w:author="Gerard" w:date="2015-08-25T18:31:00Z"/>
          <w:rFonts w:asciiTheme="minorHAnsi" w:eastAsiaTheme="minorEastAsia" w:hAnsiTheme="minorHAnsi" w:cstheme="minorBidi"/>
          <w:noProof/>
          <w:sz w:val="24"/>
          <w:szCs w:val="24"/>
          <w:lang w:eastAsia="ja-JP"/>
        </w:rPr>
      </w:pPr>
      <w:ins w:id="273" w:author="Gerard" w:date="2015-08-25T18:31:00Z">
        <w:r>
          <w:rPr>
            <w:noProof/>
          </w:rPr>
          <w:t>3.16.1.3. Rigid_Body_Data Class</w:t>
        </w:r>
        <w:r>
          <w:rPr>
            <w:noProof/>
          </w:rPr>
          <w:tab/>
        </w:r>
        <w:r>
          <w:rPr>
            <w:noProof/>
          </w:rPr>
          <w:fldChar w:fldCharType="begin"/>
        </w:r>
        <w:r>
          <w:rPr>
            <w:noProof/>
          </w:rPr>
          <w:instrText xml:space="preserve"> PAGEREF _Toc302147176 \h </w:instrText>
        </w:r>
        <w:r>
          <w:rPr>
            <w:noProof/>
          </w:rPr>
        </w:r>
      </w:ins>
      <w:r>
        <w:rPr>
          <w:noProof/>
        </w:rPr>
        <w:fldChar w:fldCharType="separate"/>
      </w:r>
      <w:ins w:id="274" w:author="Gerard" w:date="2015-08-25T18:31:00Z">
        <w:r>
          <w:rPr>
            <w:noProof/>
          </w:rPr>
          <w:t>70</w:t>
        </w:r>
        <w:r>
          <w:rPr>
            <w:noProof/>
          </w:rPr>
          <w:fldChar w:fldCharType="end"/>
        </w:r>
      </w:ins>
    </w:p>
    <w:p w14:paraId="1DDA21B9" w14:textId="77777777" w:rsidR="00BB6F29" w:rsidRDefault="00BB6F29">
      <w:pPr>
        <w:pStyle w:val="TOC3"/>
        <w:tabs>
          <w:tab w:val="right" w:leader="dot" w:pos="9350"/>
        </w:tabs>
        <w:rPr>
          <w:ins w:id="275" w:author="Gerard" w:date="2015-08-25T18:31:00Z"/>
          <w:rFonts w:asciiTheme="minorHAnsi" w:eastAsiaTheme="minorEastAsia" w:hAnsiTheme="minorHAnsi" w:cstheme="minorBidi"/>
          <w:i w:val="0"/>
          <w:iCs w:val="0"/>
          <w:noProof/>
          <w:sz w:val="24"/>
          <w:szCs w:val="24"/>
          <w:lang w:eastAsia="ja-JP"/>
        </w:rPr>
      </w:pPr>
      <w:ins w:id="276" w:author="Gerard" w:date="2015-08-25T18:31:00Z">
        <w:r w:rsidRPr="00242665">
          <w:rPr>
            <w:noProof/>
            <w:color w:val="000000"/>
          </w:rPr>
          <w:t>3.16.2.</w:t>
        </w:r>
        <w:r>
          <w:rPr>
            <w:noProof/>
          </w:rPr>
          <w:t xml:space="preserve"> Plotfile</w:t>
        </w:r>
        <w:r>
          <w:rPr>
            <w:noProof/>
          </w:rPr>
          <w:tab/>
        </w:r>
        <w:r>
          <w:rPr>
            <w:noProof/>
          </w:rPr>
          <w:fldChar w:fldCharType="begin"/>
        </w:r>
        <w:r>
          <w:rPr>
            <w:noProof/>
          </w:rPr>
          <w:instrText xml:space="preserve"> PAGEREF _Toc302147177 \h </w:instrText>
        </w:r>
        <w:r>
          <w:rPr>
            <w:noProof/>
          </w:rPr>
        </w:r>
      </w:ins>
      <w:r>
        <w:rPr>
          <w:noProof/>
        </w:rPr>
        <w:fldChar w:fldCharType="separate"/>
      </w:r>
      <w:ins w:id="277" w:author="Gerard" w:date="2015-08-25T18:31:00Z">
        <w:r>
          <w:rPr>
            <w:noProof/>
          </w:rPr>
          <w:t>71</w:t>
        </w:r>
        <w:r>
          <w:rPr>
            <w:noProof/>
          </w:rPr>
          <w:fldChar w:fldCharType="end"/>
        </w:r>
      </w:ins>
    </w:p>
    <w:p w14:paraId="544C82B5" w14:textId="77777777" w:rsidR="00BB6F29" w:rsidRDefault="00BB6F29">
      <w:pPr>
        <w:pStyle w:val="TOC4"/>
        <w:tabs>
          <w:tab w:val="right" w:leader="dot" w:pos="9350"/>
        </w:tabs>
        <w:rPr>
          <w:ins w:id="278" w:author="Gerard" w:date="2015-08-25T18:31:00Z"/>
          <w:rFonts w:asciiTheme="minorHAnsi" w:eastAsiaTheme="minorEastAsia" w:hAnsiTheme="minorHAnsi" w:cstheme="minorBidi"/>
          <w:noProof/>
          <w:sz w:val="24"/>
          <w:szCs w:val="24"/>
          <w:lang w:eastAsia="ja-JP"/>
        </w:rPr>
      </w:pPr>
      <w:ins w:id="279" w:author="Gerard" w:date="2015-08-25T18:31:00Z">
        <w:r>
          <w:rPr>
            <w:noProof/>
          </w:rPr>
          <w:t>3.16.2.1. Plotfile Variables</w:t>
        </w:r>
        <w:r>
          <w:rPr>
            <w:noProof/>
          </w:rPr>
          <w:tab/>
        </w:r>
        <w:r>
          <w:rPr>
            <w:noProof/>
          </w:rPr>
          <w:fldChar w:fldCharType="begin"/>
        </w:r>
        <w:r>
          <w:rPr>
            <w:noProof/>
          </w:rPr>
          <w:instrText xml:space="preserve"> PAGEREF _Toc302147178 \h </w:instrText>
        </w:r>
        <w:r>
          <w:rPr>
            <w:noProof/>
          </w:rPr>
        </w:r>
      </w:ins>
      <w:r>
        <w:rPr>
          <w:noProof/>
        </w:rPr>
        <w:fldChar w:fldCharType="separate"/>
      </w:r>
      <w:ins w:id="280" w:author="Gerard" w:date="2015-08-25T18:31:00Z">
        <w:r>
          <w:rPr>
            <w:noProof/>
          </w:rPr>
          <w:t>71</w:t>
        </w:r>
        <w:r>
          <w:rPr>
            <w:noProof/>
          </w:rPr>
          <w:fldChar w:fldCharType="end"/>
        </w:r>
      </w:ins>
    </w:p>
    <w:p w14:paraId="163F450E" w14:textId="77777777" w:rsidR="00BB6F29" w:rsidRDefault="00BB6F29">
      <w:pPr>
        <w:pStyle w:val="TOC2"/>
        <w:tabs>
          <w:tab w:val="right" w:leader="dot" w:pos="9350"/>
        </w:tabs>
        <w:rPr>
          <w:ins w:id="281" w:author="Gerard" w:date="2015-08-25T18:31:00Z"/>
          <w:rFonts w:asciiTheme="minorHAnsi" w:eastAsiaTheme="minorEastAsia" w:hAnsiTheme="minorHAnsi" w:cstheme="minorBidi"/>
          <w:smallCaps w:val="0"/>
          <w:noProof/>
          <w:sz w:val="24"/>
          <w:szCs w:val="24"/>
          <w:lang w:eastAsia="ja-JP"/>
        </w:rPr>
      </w:pPr>
      <w:ins w:id="282" w:author="Gerard" w:date="2015-08-25T18:31:00Z">
        <w:r>
          <w:rPr>
            <w:noProof/>
          </w:rPr>
          <w:t>3.17. Parameters Section</w:t>
        </w:r>
        <w:r>
          <w:rPr>
            <w:noProof/>
          </w:rPr>
          <w:tab/>
        </w:r>
        <w:r>
          <w:rPr>
            <w:noProof/>
          </w:rPr>
          <w:fldChar w:fldCharType="begin"/>
        </w:r>
        <w:r>
          <w:rPr>
            <w:noProof/>
          </w:rPr>
          <w:instrText xml:space="preserve"> PAGEREF _Toc302147179 \h </w:instrText>
        </w:r>
        <w:r>
          <w:rPr>
            <w:noProof/>
          </w:rPr>
        </w:r>
      </w:ins>
      <w:r>
        <w:rPr>
          <w:noProof/>
        </w:rPr>
        <w:fldChar w:fldCharType="separate"/>
      </w:r>
      <w:ins w:id="283" w:author="Gerard" w:date="2015-08-25T18:31:00Z">
        <w:r>
          <w:rPr>
            <w:noProof/>
          </w:rPr>
          <w:t>74</w:t>
        </w:r>
        <w:r>
          <w:rPr>
            <w:noProof/>
          </w:rPr>
          <w:fldChar w:fldCharType="end"/>
        </w:r>
      </w:ins>
    </w:p>
    <w:p w14:paraId="1448E1C3" w14:textId="77777777" w:rsidR="00BB6F29" w:rsidRDefault="00BB6F29">
      <w:pPr>
        <w:pStyle w:val="TOC1"/>
        <w:tabs>
          <w:tab w:val="right" w:leader="dot" w:pos="9350"/>
        </w:tabs>
        <w:rPr>
          <w:ins w:id="284" w:author="Gerard" w:date="2015-08-25T18:31:00Z"/>
          <w:rFonts w:asciiTheme="minorHAnsi" w:eastAsiaTheme="minorEastAsia" w:hAnsiTheme="minorHAnsi" w:cstheme="minorBidi"/>
          <w:b w:val="0"/>
          <w:bCs w:val="0"/>
          <w:caps w:val="0"/>
          <w:noProof/>
          <w:sz w:val="24"/>
          <w:szCs w:val="24"/>
          <w:lang w:eastAsia="ja-JP"/>
        </w:rPr>
      </w:pPr>
      <w:ins w:id="285" w:author="Gerard" w:date="2015-08-25T18:31:00Z">
        <w:r w:rsidRPr="00242665">
          <w:rPr>
            <w:noProof/>
            <w:color w:val="000000"/>
          </w:rPr>
          <w:t>Chapter 4</w:t>
        </w:r>
        <w:r>
          <w:rPr>
            <w:noProof/>
          </w:rPr>
          <w:t xml:space="preserve"> Materials</w:t>
        </w:r>
        <w:r>
          <w:rPr>
            <w:noProof/>
          </w:rPr>
          <w:tab/>
        </w:r>
        <w:r>
          <w:rPr>
            <w:noProof/>
          </w:rPr>
          <w:fldChar w:fldCharType="begin"/>
        </w:r>
        <w:r>
          <w:rPr>
            <w:noProof/>
          </w:rPr>
          <w:instrText xml:space="preserve"> PAGEREF _Toc302147180 \h </w:instrText>
        </w:r>
        <w:r>
          <w:rPr>
            <w:noProof/>
          </w:rPr>
        </w:r>
      </w:ins>
      <w:r>
        <w:rPr>
          <w:noProof/>
        </w:rPr>
        <w:fldChar w:fldCharType="separate"/>
      </w:r>
      <w:ins w:id="286" w:author="Gerard" w:date="2015-08-25T18:31:00Z">
        <w:r>
          <w:rPr>
            <w:noProof/>
          </w:rPr>
          <w:t>75</w:t>
        </w:r>
        <w:r>
          <w:rPr>
            <w:noProof/>
          </w:rPr>
          <w:fldChar w:fldCharType="end"/>
        </w:r>
      </w:ins>
    </w:p>
    <w:p w14:paraId="4B09A7BE" w14:textId="77777777" w:rsidR="00BB6F29" w:rsidRDefault="00BB6F29">
      <w:pPr>
        <w:pStyle w:val="TOC2"/>
        <w:tabs>
          <w:tab w:val="right" w:leader="dot" w:pos="9350"/>
        </w:tabs>
        <w:rPr>
          <w:ins w:id="287" w:author="Gerard" w:date="2015-08-25T18:31:00Z"/>
          <w:rFonts w:asciiTheme="minorHAnsi" w:eastAsiaTheme="minorEastAsia" w:hAnsiTheme="minorHAnsi" w:cstheme="minorBidi"/>
          <w:smallCaps w:val="0"/>
          <w:noProof/>
          <w:sz w:val="24"/>
          <w:szCs w:val="24"/>
          <w:lang w:eastAsia="ja-JP"/>
        </w:rPr>
      </w:pPr>
      <w:ins w:id="288" w:author="Gerard" w:date="2015-08-25T18:31:00Z">
        <w:r>
          <w:rPr>
            <w:noProof/>
          </w:rPr>
          <w:t>4.1. Elastic Solids</w:t>
        </w:r>
        <w:r>
          <w:rPr>
            <w:noProof/>
          </w:rPr>
          <w:tab/>
        </w:r>
        <w:r>
          <w:rPr>
            <w:noProof/>
          </w:rPr>
          <w:fldChar w:fldCharType="begin"/>
        </w:r>
        <w:r>
          <w:rPr>
            <w:noProof/>
          </w:rPr>
          <w:instrText xml:space="preserve"> PAGEREF _Toc302147181 \h </w:instrText>
        </w:r>
        <w:r>
          <w:rPr>
            <w:noProof/>
          </w:rPr>
        </w:r>
      </w:ins>
      <w:r>
        <w:rPr>
          <w:noProof/>
        </w:rPr>
        <w:fldChar w:fldCharType="separate"/>
      </w:r>
      <w:ins w:id="289" w:author="Gerard" w:date="2015-08-25T18:31:00Z">
        <w:r>
          <w:rPr>
            <w:noProof/>
          </w:rPr>
          <w:t>75</w:t>
        </w:r>
        <w:r>
          <w:rPr>
            <w:noProof/>
          </w:rPr>
          <w:fldChar w:fldCharType="end"/>
        </w:r>
      </w:ins>
    </w:p>
    <w:p w14:paraId="4C74FCD0" w14:textId="77777777" w:rsidR="00BB6F29" w:rsidRDefault="00BB6F29">
      <w:pPr>
        <w:pStyle w:val="TOC3"/>
        <w:tabs>
          <w:tab w:val="right" w:leader="dot" w:pos="9350"/>
        </w:tabs>
        <w:rPr>
          <w:ins w:id="290" w:author="Gerard" w:date="2015-08-25T18:31:00Z"/>
          <w:rFonts w:asciiTheme="minorHAnsi" w:eastAsiaTheme="minorEastAsia" w:hAnsiTheme="minorHAnsi" w:cstheme="minorBidi"/>
          <w:i w:val="0"/>
          <w:iCs w:val="0"/>
          <w:noProof/>
          <w:sz w:val="24"/>
          <w:szCs w:val="24"/>
          <w:lang w:eastAsia="ja-JP"/>
        </w:rPr>
      </w:pPr>
      <w:ins w:id="291" w:author="Gerard" w:date="2015-08-25T18:31:00Z">
        <w:r w:rsidRPr="00242665">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_Toc302147182 \h </w:instrText>
        </w:r>
        <w:r>
          <w:rPr>
            <w:noProof/>
          </w:rPr>
        </w:r>
      </w:ins>
      <w:r>
        <w:rPr>
          <w:noProof/>
        </w:rPr>
        <w:fldChar w:fldCharType="separate"/>
      </w:r>
      <w:ins w:id="292" w:author="Gerard" w:date="2015-08-25T18:31:00Z">
        <w:r>
          <w:rPr>
            <w:noProof/>
          </w:rPr>
          <w:t>75</w:t>
        </w:r>
        <w:r>
          <w:rPr>
            <w:noProof/>
          </w:rPr>
          <w:fldChar w:fldCharType="end"/>
        </w:r>
      </w:ins>
    </w:p>
    <w:p w14:paraId="3F139AC5" w14:textId="77777777" w:rsidR="00BB6F29" w:rsidRDefault="00BB6F29">
      <w:pPr>
        <w:pStyle w:val="TOC4"/>
        <w:tabs>
          <w:tab w:val="right" w:leader="dot" w:pos="9350"/>
        </w:tabs>
        <w:rPr>
          <w:ins w:id="293" w:author="Gerard" w:date="2015-08-25T18:31:00Z"/>
          <w:rFonts w:asciiTheme="minorHAnsi" w:eastAsiaTheme="minorEastAsia" w:hAnsiTheme="minorHAnsi" w:cstheme="minorBidi"/>
          <w:noProof/>
          <w:sz w:val="24"/>
          <w:szCs w:val="24"/>
          <w:lang w:eastAsia="ja-JP"/>
        </w:rPr>
      </w:pPr>
      <w:ins w:id="294" w:author="Gerard" w:date="2015-08-25T18:31:00Z">
        <w:r>
          <w:rPr>
            <w:noProof/>
          </w:rPr>
          <w:t>4.1.1.1. Transversely Isotropic Materials</w:t>
        </w:r>
        <w:r>
          <w:rPr>
            <w:noProof/>
          </w:rPr>
          <w:tab/>
        </w:r>
        <w:r>
          <w:rPr>
            <w:noProof/>
          </w:rPr>
          <w:fldChar w:fldCharType="begin"/>
        </w:r>
        <w:r>
          <w:rPr>
            <w:noProof/>
          </w:rPr>
          <w:instrText xml:space="preserve"> PAGEREF _Toc302147183 \h </w:instrText>
        </w:r>
        <w:r>
          <w:rPr>
            <w:noProof/>
          </w:rPr>
        </w:r>
      </w:ins>
      <w:r>
        <w:rPr>
          <w:noProof/>
        </w:rPr>
        <w:fldChar w:fldCharType="separate"/>
      </w:r>
      <w:ins w:id="295" w:author="Gerard" w:date="2015-08-25T18:31:00Z">
        <w:r>
          <w:rPr>
            <w:noProof/>
          </w:rPr>
          <w:t>75</w:t>
        </w:r>
        <w:r>
          <w:rPr>
            <w:noProof/>
          </w:rPr>
          <w:fldChar w:fldCharType="end"/>
        </w:r>
      </w:ins>
    </w:p>
    <w:p w14:paraId="6E253DEC" w14:textId="77777777" w:rsidR="00BB6F29" w:rsidRDefault="00BB6F29">
      <w:pPr>
        <w:pStyle w:val="TOC4"/>
        <w:tabs>
          <w:tab w:val="right" w:leader="dot" w:pos="9350"/>
        </w:tabs>
        <w:rPr>
          <w:ins w:id="296" w:author="Gerard" w:date="2015-08-25T18:31:00Z"/>
          <w:rFonts w:asciiTheme="minorHAnsi" w:eastAsiaTheme="minorEastAsia" w:hAnsiTheme="minorHAnsi" w:cstheme="minorBidi"/>
          <w:noProof/>
          <w:sz w:val="24"/>
          <w:szCs w:val="24"/>
          <w:lang w:eastAsia="ja-JP"/>
        </w:rPr>
      </w:pPr>
      <w:ins w:id="297" w:author="Gerard" w:date="2015-08-25T18:31:00Z">
        <w:r>
          <w:rPr>
            <w:noProof/>
          </w:rPr>
          <w:t>4.1.1.2. Orthotropic Materials</w:t>
        </w:r>
        <w:r>
          <w:rPr>
            <w:noProof/>
          </w:rPr>
          <w:tab/>
        </w:r>
        <w:r>
          <w:rPr>
            <w:noProof/>
          </w:rPr>
          <w:fldChar w:fldCharType="begin"/>
        </w:r>
        <w:r>
          <w:rPr>
            <w:noProof/>
          </w:rPr>
          <w:instrText xml:space="preserve"> PAGEREF _Toc302147184 \h </w:instrText>
        </w:r>
        <w:r>
          <w:rPr>
            <w:noProof/>
          </w:rPr>
        </w:r>
      </w:ins>
      <w:r>
        <w:rPr>
          <w:noProof/>
        </w:rPr>
        <w:fldChar w:fldCharType="separate"/>
      </w:r>
      <w:ins w:id="298" w:author="Gerard" w:date="2015-08-25T18:31:00Z">
        <w:r>
          <w:rPr>
            <w:noProof/>
          </w:rPr>
          <w:t>78</w:t>
        </w:r>
        <w:r>
          <w:rPr>
            <w:noProof/>
          </w:rPr>
          <w:fldChar w:fldCharType="end"/>
        </w:r>
      </w:ins>
    </w:p>
    <w:p w14:paraId="25C57614" w14:textId="77777777" w:rsidR="00BB6F29" w:rsidRDefault="00BB6F29">
      <w:pPr>
        <w:pStyle w:val="TOC3"/>
        <w:tabs>
          <w:tab w:val="right" w:leader="dot" w:pos="9350"/>
        </w:tabs>
        <w:rPr>
          <w:ins w:id="299" w:author="Gerard" w:date="2015-08-25T18:31:00Z"/>
          <w:rFonts w:asciiTheme="minorHAnsi" w:eastAsiaTheme="minorEastAsia" w:hAnsiTheme="minorHAnsi" w:cstheme="minorBidi"/>
          <w:i w:val="0"/>
          <w:iCs w:val="0"/>
          <w:noProof/>
          <w:sz w:val="24"/>
          <w:szCs w:val="24"/>
          <w:lang w:eastAsia="ja-JP"/>
        </w:rPr>
      </w:pPr>
      <w:ins w:id="300" w:author="Gerard" w:date="2015-08-25T18:31:00Z">
        <w:r w:rsidRPr="00242665">
          <w:rPr>
            <w:noProof/>
            <w:color w:val="000000"/>
          </w:rPr>
          <w:t>4.1.2.</w:t>
        </w:r>
        <w:r>
          <w:rPr>
            <w:noProof/>
          </w:rPr>
          <w:t xml:space="preserve"> Uncoupled Materials</w:t>
        </w:r>
        <w:r>
          <w:rPr>
            <w:noProof/>
          </w:rPr>
          <w:tab/>
        </w:r>
        <w:r>
          <w:rPr>
            <w:noProof/>
          </w:rPr>
          <w:fldChar w:fldCharType="begin"/>
        </w:r>
        <w:r>
          <w:rPr>
            <w:noProof/>
          </w:rPr>
          <w:instrText xml:space="preserve"> PAGEREF _Toc302147185 \h </w:instrText>
        </w:r>
        <w:r>
          <w:rPr>
            <w:noProof/>
          </w:rPr>
        </w:r>
      </w:ins>
      <w:r>
        <w:rPr>
          <w:noProof/>
        </w:rPr>
        <w:fldChar w:fldCharType="separate"/>
      </w:r>
      <w:ins w:id="301" w:author="Gerard" w:date="2015-08-25T18:31:00Z">
        <w:r>
          <w:rPr>
            <w:noProof/>
          </w:rPr>
          <w:t>79</w:t>
        </w:r>
        <w:r>
          <w:rPr>
            <w:noProof/>
          </w:rPr>
          <w:fldChar w:fldCharType="end"/>
        </w:r>
      </w:ins>
    </w:p>
    <w:p w14:paraId="234FB41C" w14:textId="77777777" w:rsidR="00BB6F29" w:rsidRDefault="00BB6F29">
      <w:pPr>
        <w:pStyle w:val="TOC4"/>
        <w:tabs>
          <w:tab w:val="right" w:leader="dot" w:pos="9350"/>
        </w:tabs>
        <w:rPr>
          <w:ins w:id="302" w:author="Gerard" w:date="2015-08-25T18:31:00Z"/>
          <w:rFonts w:asciiTheme="minorHAnsi" w:eastAsiaTheme="minorEastAsia" w:hAnsiTheme="minorHAnsi" w:cstheme="minorBidi"/>
          <w:noProof/>
          <w:sz w:val="24"/>
          <w:szCs w:val="24"/>
          <w:lang w:eastAsia="ja-JP"/>
        </w:rPr>
      </w:pPr>
      <w:ins w:id="303" w:author="Gerard" w:date="2015-08-25T18:31:00Z">
        <w:r>
          <w:rPr>
            <w:noProof/>
          </w:rPr>
          <w:t>4.1.2.1. Arruda-Boyce</w:t>
        </w:r>
        <w:r>
          <w:rPr>
            <w:noProof/>
          </w:rPr>
          <w:tab/>
        </w:r>
        <w:r>
          <w:rPr>
            <w:noProof/>
          </w:rPr>
          <w:fldChar w:fldCharType="begin"/>
        </w:r>
        <w:r>
          <w:rPr>
            <w:noProof/>
          </w:rPr>
          <w:instrText xml:space="preserve"> PAGEREF _Toc302147186 \h </w:instrText>
        </w:r>
        <w:r>
          <w:rPr>
            <w:noProof/>
          </w:rPr>
        </w:r>
      </w:ins>
      <w:r>
        <w:rPr>
          <w:noProof/>
        </w:rPr>
        <w:fldChar w:fldCharType="separate"/>
      </w:r>
      <w:ins w:id="304" w:author="Gerard" w:date="2015-08-25T18:31:00Z">
        <w:r>
          <w:rPr>
            <w:noProof/>
          </w:rPr>
          <w:t>81</w:t>
        </w:r>
        <w:r>
          <w:rPr>
            <w:noProof/>
          </w:rPr>
          <w:fldChar w:fldCharType="end"/>
        </w:r>
      </w:ins>
    </w:p>
    <w:p w14:paraId="43BD5DA7" w14:textId="77777777" w:rsidR="00BB6F29" w:rsidRDefault="00BB6F29">
      <w:pPr>
        <w:pStyle w:val="TOC4"/>
        <w:tabs>
          <w:tab w:val="right" w:leader="dot" w:pos="9350"/>
        </w:tabs>
        <w:rPr>
          <w:ins w:id="305" w:author="Gerard" w:date="2015-08-25T18:31:00Z"/>
          <w:rFonts w:asciiTheme="minorHAnsi" w:eastAsiaTheme="minorEastAsia" w:hAnsiTheme="minorHAnsi" w:cstheme="minorBidi"/>
          <w:noProof/>
          <w:sz w:val="24"/>
          <w:szCs w:val="24"/>
          <w:lang w:eastAsia="ja-JP"/>
        </w:rPr>
      </w:pPr>
      <w:ins w:id="306" w:author="Gerard" w:date="2015-08-25T18:31:00Z">
        <w:r>
          <w:rPr>
            <w:noProof/>
          </w:rPr>
          <w:t>4.1.2.2. Ellipsoidal Fiber Distribution</w:t>
        </w:r>
        <w:r>
          <w:rPr>
            <w:noProof/>
          </w:rPr>
          <w:tab/>
        </w:r>
        <w:r>
          <w:rPr>
            <w:noProof/>
          </w:rPr>
          <w:fldChar w:fldCharType="begin"/>
        </w:r>
        <w:r>
          <w:rPr>
            <w:noProof/>
          </w:rPr>
          <w:instrText xml:space="preserve"> PAGEREF _Toc302147187 \h </w:instrText>
        </w:r>
        <w:r>
          <w:rPr>
            <w:noProof/>
          </w:rPr>
        </w:r>
      </w:ins>
      <w:r>
        <w:rPr>
          <w:noProof/>
        </w:rPr>
        <w:fldChar w:fldCharType="separate"/>
      </w:r>
      <w:ins w:id="307" w:author="Gerard" w:date="2015-08-25T18:31:00Z">
        <w:r>
          <w:rPr>
            <w:noProof/>
          </w:rPr>
          <w:t>82</w:t>
        </w:r>
        <w:r>
          <w:rPr>
            <w:noProof/>
          </w:rPr>
          <w:fldChar w:fldCharType="end"/>
        </w:r>
      </w:ins>
    </w:p>
    <w:p w14:paraId="52BEB472" w14:textId="77777777" w:rsidR="00BB6F29" w:rsidRDefault="00BB6F29">
      <w:pPr>
        <w:pStyle w:val="TOC4"/>
        <w:tabs>
          <w:tab w:val="right" w:leader="dot" w:pos="9350"/>
        </w:tabs>
        <w:rPr>
          <w:ins w:id="308" w:author="Gerard" w:date="2015-08-25T18:31:00Z"/>
          <w:rFonts w:asciiTheme="minorHAnsi" w:eastAsiaTheme="minorEastAsia" w:hAnsiTheme="minorHAnsi" w:cstheme="minorBidi"/>
          <w:noProof/>
          <w:sz w:val="24"/>
          <w:szCs w:val="24"/>
          <w:lang w:eastAsia="ja-JP"/>
        </w:rPr>
      </w:pPr>
      <w:ins w:id="309" w:author="Gerard" w:date="2015-08-25T18:31:00Z">
        <w:r>
          <w:rPr>
            <w:noProof/>
          </w:rPr>
          <w:t>4.1.2.3. Ellipsoidal Fiber Distribution Mooney-Rivlin</w:t>
        </w:r>
        <w:r>
          <w:rPr>
            <w:noProof/>
          </w:rPr>
          <w:tab/>
        </w:r>
        <w:r>
          <w:rPr>
            <w:noProof/>
          </w:rPr>
          <w:fldChar w:fldCharType="begin"/>
        </w:r>
        <w:r>
          <w:rPr>
            <w:noProof/>
          </w:rPr>
          <w:instrText xml:space="preserve"> PAGEREF _Toc302147188 \h </w:instrText>
        </w:r>
        <w:r>
          <w:rPr>
            <w:noProof/>
          </w:rPr>
        </w:r>
      </w:ins>
      <w:r>
        <w:rPr>
          <w:noProof/>
        </w:rPr>
        <w:fldChar w:fldCharType="separate"/>
      </w:r>
      <w:ins w:id="310" w:author="Gerard" w:date="2015-08-25T18:31:00Z">
        <w:r>
          <w:rPr>
            <w:noProof/>
          </w:rPr>
          <w:t>84</w:t>
        </w:r>
        <w:r>
          <w:rPr>
            <w:noProof/>
          </w:rPr>
          <w:fldChar w:fldCharType="end"/>
        </w:r>
      </w:ins>
    </w:p>
    <w:p w14:paraId="791D5F03" w14:textId="77777777" w:rsidR="00BB6F29" w:rsidRDefault="00BB6F29">
      <w:pPr>
        <w:pStyle w:val="TOC4"/>
        <w:tabs>
          <w:tab w:val="right" w:leader="dot" w:pos="9350"/>
        </w:tabs>
        <w:rPr>
          <w:ins w:id="311" w:author="Gerard" w:date="2015-08-25T18:31:00Z"/>
          <w:rFonts w:asciiTheme="minorHAnsi" w:eastAsiaTheme="minorEastAsia" w:hAnsiTheme="minorHAnsi" w:cstheme="minorBidi"/>
          <w:noProof/>
          <w:sz w:val="24"/>
          <w:szCs w:val="24"/>
          <w:lang w:eastAsia="ja-JP"/>
        </w:rPr>
      </w:pPr>
      <w:ins w:id="312" w:author="Gerard" w:date="2015-08-25T18:31:00Z">
        <w:r>
          <w:rPr>
            <w:noProof/>
          </w:rPr>
          <w:t>4.1.2.4. Ellipsoidal Fiber Distribution Veronda-Westmann</w:t>
        </w:r>
        <w:r>
          <w:rPr>
            <w:noProof/>
          </w:rPr>
          <w:tab/>
        </w:r>
        <w:r>
          <w:rPr>
            <w:noProof/>
          </w:rPr>
          <w:fldChar w:fldCharType="begin"/>
        </w:r>
        <w:r>
          <w:rPr>
            <w:noProof/>
          </w:rPr>
          <w:instrText xml:space="preserve"> PAGEREF _Toc302147189 \h </w:instrText>
        </w:r>
        <w:r>
          <w:rPr>
            <w:noProof/>
          </w:rPr>
        </w:r>
      </w:ins>
      <w:r>
        <w:rPr>
          <w:noProof/>
        </w:rPr>
        <w:fldChar w:fldCharType="separate"/>
      </w:r>
      <w:ins w:id="313" w:author="Gerard" w:date="2015-08-25T18:31:00Z">
        <w:r>
          <w:rPr>
            <w:noProof/>
          </w:rPr>
          <w:t>85</w:t>
        </w:r>
        <w:r>
          <w:rPr>
            <w:noProof/>
          </w:rPr>
          <w:fldChar w:fldCharType="end"/>
        </w:r>
      </w:ins>
    </w:p>
    <w:p w14:paraId="76D301FA" w14:textId="77777777" w:rsidR="00BB6F29" w:rsidRDefault="00BB6F29">
      <w:pPr>
        <w:pStyle w:val="TOC4"/>
        <w:tabs>
          <w:tab w:val="right" w:leader="dot" w:pos="9350"/>
        </w:tabs>
        <w:rPr>
          <w:ins w:id="314" w:author="Gerard" w:date="2015-08-25T18:31:00Z"/>
          <w:rFonts w:asciiTheme="minorHAnsi" w:eastAsiaTheme="minorEastAsia" w:hAnsiTheme="minorHAnsi" w:cstheme="minorBidi"/>
          <w:noProof/>
          <w:sz w:val="24"/>
          <w:szCs w:val="24"/>
          <w:lang w:eastAsia="ja-JP"/>
        </w:rPr>
      </w:pPr>
      <w:ins w:id="315" w:author="Gerard" w:date="2015-08-25T18:31:00Z">
        <w:r>
          <w:rPr>
            <w:noProof/>
          </w:rPr>
          <w:t>4.1.2.5. Fiber with Exponential-Power Law, Uncoupled Formulation</w:t>
        </w:r>
        <w:r>
          <w:rPr>
            <w:noProof/>
          </w:rPr>
          <w:tab/>
        </w:r>
        <w:r>
          <w:rPr>
            <w:noProof/>
          </w:rPr>
          <w:fldChar w:fldCharType="begin"/>
        </w:r>
        <w:r>
          <w:rPr>
            <w:noProof/>
          </w:rPr>
          <w:instrText xml:space="preserve"> PAGEREF _Toc302147190 \h </w:instrText>
        </w:r>
        <w:r>
          <w:rPr>
            <w:noProof/>
          </w:rPr>
        </w:r>
      </w:ins>
      <w:r>
        <w:rPr>
          <w:noProof/>
        </w:rPr>
        <w:fldChar w:fldCharType="separate"/>
      </w:r>
      <w:ins w:id="316" w:author="Gerard" w:date="2015-08-25T18:31:00Z">
        <w:r>
          <w:rPr>
            <w:noProof/>
          </w:rPr>
          <w:t>86</w:t>
        </w:r>
        <w:r>
          <w:rPr>
            <w:noProof/>
          </w:rPr>
          <w:fldChar w:fldCharType="end"/>
        </w:r>
      </w:ins>
    </w:p>
    <w:p w14:paraId="17FFD8D2" w14:textId="77777777" w:rsidR="00BB6F29" w:rsidRDefault="00BB6F29">
      <w:pPr>
        <w:pStyle w:val="TOC4"/>
        <w:tabs>
          <w:tab w:val="right" w:leader="dot" w:pos="9350"/>
        </w:tabs>
        <w:rPr>
          <w:ins w:id="317" w:author="Gerard" w:date="2015-08-25T18:31:00Z"/>
          <w:rFonts w:asciiTheme="minorHAnsi" w:eastAsiaTheme="minorEastAsia" w:hAnsiTheme="minorHAnsi" w:cstheme="minorBidi"/>
          <w:noProof/>
          <w:sz w:val="24"/>
          <w:szCs w:val="24"/>
          <w:lang w:eastAsia="ja-JP"/>
        </w:rPr>
      </w:pPr>
      <w:ins w:id="318" w:author="Gerard" w:date="2015-08-25T18:31:00Z">
        <w:r>
          <w:rPr>
            <w:noProof/>
          </w:rPr>
          <w:t>4.1.2.6. Fiber with Toe-Linear Response, Uncoupled Formulation</w:t>
        </w:r>
        <w:r>
          <w:rPr>
            <w:noProof/>
          </w:rPr>
          <w:tab/>
        </w:r>
        <w:r>
          <w:rPr>
            <w:noProof/>
          </w:rPr>
          <w:fldChar w:fldCharType="begin"/>
        </w:r>
        <w:r>
          <w:rPr>
            <w:noProof/>
          </w:rPr>
          <w:instrText xml:space="preserve"> PAGEREF _Toc302147191 \h </w:instrText>
        </w:r>
        <w:r>
          <w:rPr>
            <w:noProof/>
          </w:rPr>
        </w:r>
      </w:ins>
      <w:r>
        <w:rPr>
          <w:noProof/>
        </w:rPr>
        <w:fldChar w:fldCharType="separate"/>
      </w:r>
      <w:ins w:id="319" w:author="Gerard" w:date="2015-08-25T18:31:00Z">
        <w:r>
          <w:rPr>
            <w:noProof/>
          </w:rPr>
          <w:t>88</w:t>
        </w:r>
        <w:r>
          <w:rPr>
            <w:noProof/>
          </w:rPr>
          <w:fldChar w:fldCharType="end"/>
        </w:r>
      </w:ins>
    </w:p>
    <w:p w14:paraId="4D2DB3A6" w14:textId="77777777" w:rsidR="00BB6F29" w:rsidRDefault="00BB6F29">
      <w:pPr>
        <w:pStyle w:val="TOC4"/>
        <w:tabs>
          <w:tab w:val="right" w:leader="dot" w:pos="9350"/>
        </w:tabs>
        <w:rPr>
          <w:ins w:id="320" w:author="Gerard" w:date="2015-08-25T18:31:00Z"/>
          <w:rFonts w:asciiTheme="minorHAnsi" w:eastAsiaTheme="minorEastAsia" w:hAnsiTheme="minorHAnsi" w:cstheme="minorBidi"/>
          <w:noProof/>
          <w:sz w:val="24"/>
          <w:szCs w:val="24"/>
          <w:lang w:eastAsia="ja-JP"/>
        </w:rPr>
      </w:pPr>
      <w:ins w:id="321" w:author="Gerard" w:date="2015-08-25T18:31:00Z">
        <w:r>
          <w:rPr>
            <w:noProof/>
          </w:rPr>
          <w:t>4.1.2.7. Fung Orthotropic</w:t>
        </w:r>
        <w:r>
          <w:rPr>
            <w:noProof/>
          </w:rPr>
          <w:tab/>
        </w:r>
        <w:r>
          <w:rPr>
            <w:noProof/>
          </w:rPr>
          <w:fldChar w:fldCharType="begin"/>
        </w:r>
        <w:r>
          <w:rPr>
            <w:noProof/>
          </w:rPr>
          <w:instrText xml:space="preserve"> PAGEREF _Toc302147192 \h </w:instrText>
        </w:r>
        <w:r>
          <w:rPr>
            <w:noProof/>
          </w:rPr>
        </w:r>
      </w:ins>
      <w:r>
        <w:rPr>
          <w:noProof/>
        </w:rPr>
        <w:fldChar w:fldCharType="separate"/>
      </w:r>
      <w:ins w:id="322" w:author="Gerard" w:date="2015-08-25T18:31:00Z">
        <w:r>
          <w:rPr>
            <w:noProof/>
          </w:rPr>
          <w:t>89</w:t>
        </w:r>
        <w:r>
          <w:rPr>
            <w:noProof/>
          </w:rPr>
          <w:fldChar w:fldCharType="end"/>
        </w:r>
      </w:ins>
    </w:p>
    <w:p w14:paraId="6D51CC75" w14:textId="77777777" w:rsidR="00BB6F29" w:rsidRDefault="00BB6F29">
      <w:pPr>
        <w:pStyle w:val="TOC4"/>
        <w:tabs>
          <w:tab w:val="right" w:leader="dot" w:pos="9350"/>
        </w:tabs>
        <w:rPr>
          <w:ins w:id="323" w:author="Gerard" w:date="2015-08-25T18:31:00Z"/>
          <w:rFonts w:asciiTheme="minorHAnsi" w:eastAsiaTheme="minorEastAsia" w:hAnsiTheme="minorHAnsi" w:cstheme="minorBidi"/>
          <w:noProof/>
          <w:sz w:val="24"/>
          <w:szCs w:val="24"/>
          <w:lang w:eastAsia="ja-JP"/>
        </w:rPr>
      </w:pPr>
      <w:ins w:id="324" w:author="Gerard" w:date="2015-08-25T18:31:00Z">
        <w:r>
          <w:rPr>
            <w:noProof/>
          </w:rPr>
          <w:t>4.1.2.8. Mooney-Rivlin</w:t>
        </w:r>
        <w:r>
          <w:rPr>
            <w:noProof/>
          </w:rPr>
          <w:tab/>
        </w:r>
        <w:r>
          <w:rPr>
            <w:noProof/>
          </w:rPr>
          <w:fldChar w:fldCharType="begin"/>
        </w:r>
        <w:r>
          <w:rPr>
            <w:noProof/>
          </w:rPr>
          <w:instrText xml:space="preserve"> PAGEREF _Toc302147193 \h </w:instrText>
        </w:r>
        <w:r>
          <w:rPr>
            <w:noProof/>
          </w:rPr>
        </w:r>
      </w:ins>
      <w:r>
        <w:rPr>
          <w:noProof/>
        </w:rPr>
        <w:fldChar w:fldCharType="separate"/>
      </w:r>
      <w:ins w:id="325" w:author="Gerard" w:date="2015-08-25T18:31:00Z">
        <w:r>
          <w:rPr>
            <w:noProof/>
          </w:rPr>
          <w:t>91</w:t>
        </w:r>
        <w:r>
          <w:rPr>
            <w:noProof/>
          </w:rPr>
          <w:fldChar w:fldCharType="end"/>
        </w:r>
      </w:ins>
    </w:p>
    <w:p w14:paraId="761D8695" w14:textId="77777777" w:rsidR="00BB6F29" w:rsidRDefault="00BB6F29">
      <w:pPr>
        <w:pStyle w:val="TOC4"/>
        <w:tabs>
          <w:tab w:val="right" w:leader="dot" w:pos="9350"/>
        </w:tabs>
        <w:rPr>
          <w:ins w:id="326" w:author="Gerard" w:date="2015-08-25T18:31:00Z"/>
          <w:rFonts w:asciiTheme="minorHAnsi" w:eastAsiaTheme="minorEastAsia" w:hAnsiTheme="minorHAnsi" w:cstheme="minorBidi"/>
          <w:noProof/>
          <w:sz w:val="24"/>
          <w:szCs w:val="24"/>
          <w:lang w:eastAsia="ja-JP"/>
        </w:rPr>
      </w:pPr>
      <w:ins w:id="327" w:author="Gerard" w:date="2015-08-25T18:31:00Z">
        <w:r>
          <w:rPr>
            <w:noProof/>
          </w:rPr>
          <w:lastRenderedPageBreak/>
          <w:t>4.1.2.9. Muscle Material</w:t>
        </w:r>
        <w:r>
          <w:rPr>
            <w:noProof/>
          </w:rPr>
          <w:tab/>
        </w:r>
        <w:r>
          <w:rPr>
            <w:noProof/>
          </w:rPr>
          <w:fldChar w:fldCharType="begin"/>
        </w:r>
        <w:r>
          <w:rPr>
            <w:noProof/>
          </w:rPr>
          <w:instrText xml:space="preserve"> PAGEREF _Toc302147194 \h </w:instrText>
        </w:r>
        <w:r>
          <w:rPr>
            <w:noProof/>
          </w:rPr>
        </w:r>
      </w:ins>
      <w:r>
        <w:rPr>
          <w:noProof/>
        </w:rPr>
        <w:fldChar w:fldCharType="separate"/>
      </w:r>
      <w:ins w:id="328" w:author="Gerard" w:date="2015-08-25T18:31:00Z">
        <w:r>
          <w:rPr>
            <w:noProof/>
          </w:rPr>
          <w:t>92</w:t>
        </w:r>
        <w:r>
          <w:rPr>
            <w:noProof/>
          </w:rPr>
          <w:fldChar w:fldCharType="end"/>
        </w:r>
      </w:ins>
    </w:p>
    <w:p w14:paraId="65C0F97D" w14:textId="77777777" w:rsidR="00BB6F29" w:rsidRDefault="00BB6F29">
      <w:pPr>
        <w:pStyle w:val="TOC4"/>
        <w:tabs>
          <w:tab w:val="right" w:leader="dot" w:pos="9350"/>
        </w:tabs>
        <w:rPr>
          <w:ins w:id="329" w:author="Gerard" w:date="2015-08-25T18:31:00Z"/>
          <w:rFonts w:asciiTheme="minorHAnsi" w:eastAsiaTheme="minorEastAsia" w:hAnsiTheme="minorHAnsi" w:cstheme="minorBidi"/>
          <w:noProof/>
          <w:sz w:val="24"/>
          <w:szCs w:val="24"/>
          <w:lang w:eastAsia="ja-JP"/>
        </w:rPr>
      </w:pPr>
      <w:ins w:id="330" w:author="Gerard" w:date="2015-08-25T18:31:00Z">
        <w:r>
          <w:rPr>
            <w:noProof/>
          </w:rPr>
          <w:t>4.1.2.10. Ogden</w:t>
        </w:r>
        <w:r>
          <w:rPr>
            <w:noProof/>
          </w:rPr>
          <w:tab/>
        </w:r>
        <w:r>
          <w:rPr>
            <w:noProof/>
          </w:rPr>
          <w:fldChar w:fldCharType="begin"/>
        </w:r>
        <w:r>
          <w:rPr>
            <w:noProof/>
          </w:rPr>
          <w:instrText xml:space="preserve"> PAGEREF _Toc302147195 \h </w:instrText>
        </w:r>
        <w:r>
          <w:rPr>
            <w:noProof/>
          </w:rPr>
        </w:r>
      </w:ins>
      <w:r>
        <w:rPr>
          <w:noProof/>
        </w:rPr>
        <w:fldChar w:fldCharType="separate"/>
      </w:r>
      <w:ins w:id="331" w:author="Gerard" w:date="2015-08-25T18:31:00Z">
        <w:r>
          <w:rPr>
            <w:noProof/>
          </w:rPr>
          <w:t>94</w:t>
        </w:r>
        <w:r>
          <w:rPr>
            <w:noProof/>
          </w:rPr>
          <w:fldChar w:fldCharType="end"/>
        </w:r>
      </w:ins>
    </w:p>
    <w:p w14:paraId="373017E3" w14:textId="77777777" w:rsidR="00BB6F29" w:rsidRDefault="00BB6F29">
      <w:pPr>
        <w:pStyle w:val="TOC4"/>
        <w:tabs>
          <w:tab w:val="right" w:leader="dot" w:pos="9350"/>
        </w:tabs>
        <w:rPr>
          <w:ins w:id="332" w:author="Gerard" w:date="2015-08-25T18:31:00Z"/>
          <w:rFonts w:asciiTheme="minorHAnsi" w:eastAsiaTheme="minorEastAsia" w:hAnsiTheme="minorHAnsi" w:cstheme="minorBidi"/>
          <w:noProof/>
          <w:sz w:val="24"/>
          <w:szCs w:val="24"/>
          <w:lang w:eastAsia="ja-JP"/>
        </w:rPr>
      </w:pPr>
      <w:ins w:id="333" w:author="Gerard" w:date="2015-08-25T18:31:00Z">
        <w:r>
          <w:rPr>
            <w:noProof/>
          </w:rPr>
          <w:t>4.1.2.11. Tendon Material</w:t>
        </w:r>
        <w:r>
          <w:rPr>
            <w:noProof/>
          </w:rPr>
          <w:tab/>
        </w:r>
        <w:r>
          <w:rPr>
            <w:noProof/>
          </w:rPr>
          <w:fldChar w:fldCharType="begin"/>
        </w:r>
        <w:r>
          <w:rPr>
            <w:noProof/>
          </w:rPr>
          <w:instrText xml:space="preserve"> PAGEREF _Toc302147196 \h </w:instrText>
        </w:r>
        <w:r>
          <w:rPr>
            <w:noProof/>
          </w:rPr>
        </w:r>
      </w:ins>
      <w:r>
        <w:rPr>
          <w:noProof/>
        </w:rPr>
        <w:fldChar w:fldCharType="separate"/>
      </w:r>
      <w:ins w:id="334" w:author="Gerard" w:date="2015-08-25T18:31:00Z">
        <w:r>
          <w:rPr>
            <w:noProof/>
          </w:rPr>
          <w:t>95</w:t>
        </w:r>
        <w:r>
          <w:rPr>
            <w:noProof/>
          </w:rPr>
          <w:fldChar w:fldCharType="end"/>
        </w:r>
      </w:ins>
    </w:p>
    <w:p w14:paraId="4B113362" w14:textId="77777777" w:rsidR="00BB6F29" w:rsidRDefault="00BB6F29">
      <w:pPr>
        <w:pStyle w:val="TOC4"/>
        <w:tabs>
          <w:tab w:val="right" w:leader="dot" w:pos="9350"/>
        </w:tabs>
        <w:rPr>
          <w:ins w:id="335" w:author="Gerard" w:date="2015-08-25T18:31:00Z"/>
          <w:rFonts w:asciiTheme="minorHAnsi" w:eastAsiaTheme="minorEastAsia" w:hAnsiTheme="minorHAnsi" w:cstheme="minorBidi"/>
          <w:noProof/>
          <w:sz w:val="24"/>
          <w:szCs w:val="24"/>
          <w:lang w:eastAsia="ja-JP"/>
        </w:rPr>
      </w:pPr>
      <w:ins w:id="336" w:author="Gerard" w:date="2015-08-25T18:31:00Z">
        <w:r>
          <w:rPr>
            <w:noProof/>
          </w:rPr>
          <w:t>4.1.2.12. Tension-Compression Nonlinear Orthotropic</w:t>
        </w:r>
        <w:r>
          <w:rPr>
            <w:noProof/>
          </w:rPr>
          <w:tab/>
        </w:r>
        <w:r>
          <w:rPr>
            <w:noProof/>
          </w:rPr>
          <w:fldChar w:fldCharType="begin"/>
        </w:r>
        <w:r>
          <w:rPr>
            <w:noProof/>
          </w:rPr>
          <w:instrText xml:space="preserve"> PAGEREF _Toc302147197 \h </w:instrText>
        </w:r>
        <w:r>
          <w:rPr>
            <w:noProof/>
          </w:rPr>
        </w:r>
      </w:ins>
      <w:r>
        <w:rPr>
          <w:noProof/>
        </w:rPr>
        <w:fldChar w:fldCharType="separate"/>
      </w:r>
      <w:ins w:id="337" w:author="Gerard" w:date="2015-08-25T18:31:00Z">
        <w:r>
          <w:rPr>
            <w:noProof/>
          </w:rPr>
          <w:t>96</w:t>
        </w:r>
        <w:r>
          <w:rPr>
            <w:noProof/>
          </w:rPr>
          <w:fldChar w:fldCharType="end"/>
        </w:r>
      </w:ins>
    </w:p>
    <w:p w14:paraId="6DED2139" w14:textId="77777777" w:rsidR="00BB6F29" w:rsidRDefault="00BB6F29">
      <w:pPr>
        <w:pStyle w:val="TOC4"/>
        <w:tabs>
          <w:tab w:val="right" w:leader="dot" w:pos="9350"/>
        </w:tabs>
        <w:rPr>
          <w:ins w:id="338" w:author="Gerard" w:date="2015-08-25T18:31:00Z"/>
          <w:rFonts w:asciiTheme="minorHAnsi" w:eastAsiaTheme="minorEastAsia" w:hAnsiTheme="minorHAnsi" w:cstheme="minorBidi"/>
          <w:noProof/>
          <w:sz w:val="24"/>
          <w:szCs w:val="24"/>
          <w:lang w:eastAsia="ja-JP"/>
        </w:rPr>
      </w:pPr>
      <w:ins w:id="339" w:author="Gerard" w:date="2015-08-25T18:31:00Z">
        <w:r>
          <w:rPr>
            <w:noProof/>
          </w:rPr>
          <w:t>4.1.2.13. Transversely Isotropic Mooney-Rivlin</w:t>
        </w:r>
        <w:r>
          <w:rPr>
            <w:noProof/>
          </w:rPr>
          <w:tab/>
        </w:r>
        <w:r>
          <w:rPr>
            <w:noProof/>
          </w:rPr>
          <w:fldChar w:fldCharType="begin"/>
        </w:r>
        <w:r>
          <w:rPr>
            <w:noProof/>
          </w:rPr>
          <w:instrText xml:space="preserve"> PAGEREF _Toc302147198 \h </w:instrText>
        </w:r>
        <w:r>
          <w:rPr>
            <w:noProof/>
          </w:rPr>
        </w:r>
      </w:ins>
      <w:r>
        <w:rPr>
          <w:noProof/>
        </w:rPr>
        <w:fldChar w:fldCharType="separate"/>
      </w:r>
      <w:ins w:id="340" w:author="Gerard" w:date="2015-08-25T18:31:00Z">
        <w:r>
          <w:rPr>
            <w:noProof/>
          </w:rPr>
          <w:t>97</w:t>
        </w:r>
        <w:r>
          <w:rPr>
            <w:noProof/>
          </w:rPr>
          <w:fldChar w:fldCharType="end"/>
        </w:r>
      </w:ins>
    </w:p>
    <w:p w14:paraId="3D2073C1" w14:textId="77777777" w:rsidR="00BB6F29" w:rsidRDefault="00BB6F29">
      <w:pPr>
        <w:pStyle w:val="TOC4"/>
        <w:tabs>
          <w:tab w:val="right" w:leader="dot" w:pos="9350"/>
        </w:tabs>
        <w:rPr>
          <w:ins w:id="341" w:author="Gerard" w:date="2015-08-25T18:31:00Z"/>
          <w:rFonts w:asciiTheme="minorHAnsi" w:eastAsiaTheme="minorEastAsia" w:hAnsiTheme="minorHAnsi" w:cstheme="minorBidi"/>
          <w:noProof/>
          <w:sz w:val="24"/>
          <w:szCs w:val="24"/>
          <w:lang w:eastAsia="ja-JP"/>
        </w:rPr>
      </w:pPr>
      <w:ins w:id="342" w:author="Gerard" w:date="2015-08-25T18:31:00Z">
        <w:r>
          <w:rPr>
            <w:noProof/>
          </w:rPr>
          <w:t>4.1.2.14. Transversely Isotropic Veronda-Westmann</w:t>
        </w:r>
        <w:r>
          <w:rPr>
            <w:noProof/>
          </w:rPr>
          <w:tab/>
        </w:r>
        <w:r>
          <w:rPr>
            <w:noProof/>
          </w:rPr>
          <w:fldChar w:fldCharType="begin"/>
        </w:r>
        <w:r>
          <w:rPr>
            <w:noProof/>
          </w:rPr>
          <w:instrText xml:space="preserve"> PAGEREF _Toc302147199 \h </w:instrText>
        </w:r>
        <w:r>
          <w:rPr>
            <w:noProof/>
          </w:rPr>
        </w:r>
      </w:ins>
      <w:r>
        <w:rPr>
          <w:noProof/>
        </w:rPr>
        <w:fldChar w:fldCharType="separate"/>
      </w:r>
      <w:ins w:id="343" w:author="Gerard" w:date="2015-08-25T18:31:00Z">
        <w:r>
          <w:rPr>
            <w:noProof/>
          </w:rPr>
          <w:t>99</w:t>
        </w:r>
        <w:r>
          <w:rPr>
            <w:noProof/>
          </w:rPr>
          <w:fldChar w:fldCharType="end"/>
        </w:r>
      </w:ins>
    </w:p>
    <w:p w14:paraId="21058A42" w14:textId="77777777" w:rsidR="00BB6F29" w:rsidRDefault="00BB6F29">
      <w:pPr>
        <w:pStyle w:val="TOC4"/>
        <w:tabs>
          <w:tab w:val="right" w:leader="dot" w:pos="9350"/>
        </w:tabs>
        <w:rPr>
          <w:ins w:id="344" w:author="Gerard" w:date="2015-08-25T18:31:00Z"/>
          <w:rFonts w:asciiTheme="minorHAnsi" w:eastAsiaTheme="minorEastAsia" w:hAnsiTheme="minorHAnsi" w:cstheme="minorBidi"/>
          <w:noProof/>
          <w:sz w:val="24"/>
          <w:szCs w:val="24"/>
          <w:lang w:eastAsia="ja-JP"/>
        </w:rPr>
      </w:pPr>
      <w:ins w:id="345" w:author="Gerard" w:date="2015-08-25T18:31:00Z">
        <w:r>
          <w:rPr>
            <w:noProof/>
          </w:rPr>
          <w:t>4.1.2.15. Uncoupled Solid Mixture</w:t>
        </w:r>
        <w:r>
          <w:rPr>
            <w:noProof/>
          </w:rPr>
          <w:tab/>
        </w:r>
        <w:r>
          <w:rPr>
            <w:noProof/>
          </w:rPr>
          <w:fldChar w:fldCharType="begin"/>
        </w:r>
        <w:r>
          <w:rPr>
            <w:noProof/>
          </w:rPr>
          <w:instrText xml:space="preserve"> PAGEREF _Toc302147200 \h </w:instrText>
        </w:r>
        <w:r>
          <w:rPr>
            <w:noProof/>
          </w:rPr>
        </w:r>
      </w:ins>
      <w:r>
        <w:rPr>
          <w:noProof/>
        </w:rPr>
        <w:fldChar w:fldCharType="separate"/>
      </w:r>
      <w:ins w:id="346" w:author="Gerard" w:date="2015-08-25T18:31:00Z">
        <w:r>
          <w:rPr>
            <w:noProof/>
          </w:rPr>
          <w:t>100</w:t>
        </w:r>
        <w:r>
          <w:rPr>
            <w:noProof/>
          </w:rPr>
          <w:fldChar w:fldCharType="end"/>
        </w:r>
      </w:ins>
    </w:p>
    <w:p w14:paraId="6C95C2F7" w14:textId="77777777" w:rsidR="00BB6F29" w:rsidRDefault="00BB6F29">
      <w:pPr>
        <w:pStyle w:val="TOC4"/>
        <w:tabs>
          <w:tab w:val="right" w:leader="dot" w:pos="9350"/>
        </w:tabs>
        <w:rPr>
          <w:ins w:id="347" w:author="Gerard" w:date="2015-08-25T18:31:00Z"/>
          <w:rFonts w:asciiTheme="minorHAnsi" w:eastAsiaTheme="minorEastAsia" w:hAnsiTheme="minorHAnsi" w:cstheme="minorBidi"/>
          <w:noProof/>
          <w:sz w:val="24"/>
          <w:szCs w:val="24"/>
          <w:lang w:eastAsia="ja-JP"/>
        </w:rPr>
      </w:pPr>
      <w:ins w:id="348" w:author="Gerard" w:date="2015-08-25T18:31:00Z">
        <w:r>
          <w:rPr>
            <w:noProof/>
          </w:rPr>
          <w:t>4.1.2.16. Veronda-Westmann</w:t>
        </w:r>
        <w:r>
          <w:rPr>
            <w:noProof/>
          </w:rPr>
          <w:tab/>
        </w:r>
        <w:r>
          <w:rPr>
            <w:noProof/>
          </w:rPr>
          <w:fldChar w:fldCharType="begin"/>
        </w:r>
        <w:r>
          <w:rPr>
            <w:noProof/>
          </w:rPr>
          <w:instrText xml:space="preserve"> PAGEREF _Toc302147201 \h </w:instrText>
        </w:r>
        <w:r>
          <w:rPr>
            <w:noProof/>
          </w:rPr>
        </w:r>
      </w:ins>
      <w:r>
        <w:rPr>
          <w:noProof/>
        </w:rPr>
        <w:fldChar w:fldCharType="separate"/>
      </w:r>
      <w:ins w:id="349" w:author="Gerard" w:date="2015-08-25T18:31:00Z">
        <w:r>
          <w:rPr>
            <w:noProof/>
          </w:rPr>
          <w:t>101</w:t>
        </w:r>
        <w:r>
          <w:rPr>
            <w:noProof/>
          </w:rPr>
          <w:fldChar w:fldCharType="end"/>
        </w:r>
      </w:ins>
    </w:p>
    <w:p w14:paraId="48657863" w14:textId="77777777" w:rsidR="00BB6F29" w:rsidRDefault="00BB6F29">
      <w:pPr>
        <w:pStyle w:val="TOC4"/>
        <w:tabs>
          <w:tab w:val="right" w:leader="dot" w:pos="9350"/>
        </w:tabs>
        <w:rPr>
          <w:ins w:id="350" w:author="Gerard" w:date="2015-08-25T18:31:00Z"/>
          <w:rFonts w:asciiTheme="minorHAnsi" w:eastAsiaTheme="minorEastAsia" w:hAnsiTheme="minorHAnsi" w:cstheme="minorBidi"/>
          <w:noProof/>
          <w:sz w:val="24"/>
          <w:szCs w:val="24"/>
          <w:lang w:eastAsia="ja-JP"/>
        </w:rPr>
      </w:pPr>
      <w:ins w:id="351" w:author="Gerard" w:date="2015-08-25T18:31:00Z">
        <w:r>
          <w:rPr>
            <w:noProof/>
          </w:rPr>
          <w:t>4.1.2.17. Mooney-Rivlin Von Mises Distributed Fibers</w:t>
        </w:r>
        <w:r>
          <w:rPr>
            <w:noProof/>
          </w:rPr>
          <w:tab/>
        </w:r>
        <w:r>
          <w:rPr>
            <w:noProof/>
          </w:rPr>
          <w:fldChar w:fldCharType="begin"/>
        </w:r>
        <w:r>
          <w:rPr>
            <w:noProof/>
          </w:rPr>
          <w:instrText xml:space="preserve"> PAGEREF _Toc302147202 \h </w:instrText>
        </w:r>
        <w:r>
          <w:rPr>
            <w:noProof/>
          </w:rPr>
        </w:r>
      </w:ins>
      <w:r>
        <w:rPr>
          <w:noProof/>
        </w:rPr>
        <w:fldChar w:fldCharType="separate"/>
      </w:r>
      <w:ins w:id="352" w:author="Gerard" w:date="2015-08-25T18:31:00Z">
        <w:r>
          <w:rPr>
            <w:noProof/>
          </w:rPr>
          <w:t>102</w:t>
        </w:r>
        <w:r>
          <w:rPr>
            <w:noProof/>
          </w:rPr>
          <w:fldChar w:fldCharType="end"/>
        </w:r>
      </w:ins>
    </w:p>
    <w:p w14:paraId="77C85523" w14:textId="77777777" w:rsidR="00BB6F29" w:rsidRDefault="00BB6F29">
      <w:pPr>
        <w:pStyle w:val="TOC3"/>
        <w:tabs>
          <w:tab w:val="right" w:leader="dot" w:pos="9350"/>
        </w:tabs>
        <w:rPr>
          <w:ins w:id="353" w:author="Gerard" w:date="2015-08-25T18:31:00Z"/>
          <w:rFonts w:asciiTheme="minorHAnsi" w:eastAsiaTheme="minorEastAsia" w:hAnsiTheme="minorHAnsi" w:cstheme="minorBidi"/>
          <w:i w:val="0"/>
          <w:iCs w:val="0"/>
          <w:noProof/>
          <w:sz w:val="24"/>
          <w:szCs w:val="24"/>
          <w:lang w:eastAsia="ja-JP"/>
        </w:rPr>
      </w:pPr>
      <w:ins w:id="354" w:author="Gerard" w:date="2015-08-25T18:31:00Z">
        <w:r w:rsidRPr="00242665">
          <w:rPr>
            <w:noProof/>
            <w:color w:val="000000"/>
          </w:rPr>
          <w:t>4.1.3.</w:t>
        </w:r>
        <w:r>
          <w:rPr>
            <w:noProof/>
          </w:rPr>
          <w:t xml:space="preserve"> Compressible Materials</w:t>
        </w:r>
        <w:r>
          <w:rPr>
            <w:noProof/>
          </w:rPr>
          <w:tab/>
        </w:r>
        <w:r>
          <w:rPr>
            <w:noProof/>
          </w:rPr>
          <w:fldChar w:fldCharType="begin"/>
        </w:r>
        <w:r>
          <w:rPr>
            <w:noProof/>
          </w:rPr>
          <w:instrText xml:space="preserve"> PAGEREF _Toc302147203 \h </w:instrText>
        </w:r>
        <w:r>
          <w:rPr>
            <w:noProof/>
          </w:rPr>
        </w:r>
      </w:ins>
      <w:r>
        <w:rPr>
          <w:noProof/>
        </w:rPr>
        <w:fldChar w:fldCharType="separate"/>
      </w:r>
      <w:ins w:id="355" w:author="Gerard" w:date="2015-08-25T18:31:00Z">
        <w:r>
          <w:rPr>
            <w:noProof/>
          </w:rPr>
          <w:t>105</w:t>
        </w:r>
        <w:r>
          <w:rPr>
            <w:noProof/>
          </w:rPr>
          <w:fldChar w:fldCharType="end"/>
        </w:r>
      </w:ins>
    </w:p>
    <w:p w14:paraId="5B77247D" w14:textId="77777777" w:rsidR="00BB6F29" w:rsidRDefault="00BB6F29">
      <w:pPr>
        <w:pStyle w:val="TOC4"/>
        <w:tabs>
          <w:tab w:val="right" w:leader="dot" w:pos="9350"/>
        </w:tabs>
        <w:rPr>
          <w:ins w:id="356" w:author="Gerard" w:date="2015-08-25T18:31:00Z"/>
          <w:rFonts w:asciiTheme="minorHAnsi" w:eastAsiaTheme="minorEastAsia" w:hAnsiTheme="minorHAnsi" w:cstheme="minorBidi"/>
          <w:noProof/>
          <w:sz w:val="24"/>
          <w:szCs w:val="24"/>
          <w:lang w:eastAsia="ja-JP"/>
        </w:rPr>
      </w:pPr>
      <w:ins w:id="357" w:author="Gerard" w:date="2015-08-25T18:31:00Z">
        <w:r>
          <w:rPr>
            <w:noProof/>
          </w:rPr>
          <w:t>4.1.3.1. Carter-Hayes</w:t>
        </w:r>
        <w:r>
          <w:rPr>
            <w:noProof/>
          </w:rPr>
          <w:tab/>
        </w:r>
        <w:r>
          <w:rPr>
            <w:noProof/>
          </w:rPr>
          <w:fldChar w:fldCharType="begin"/>
        </w:r>
        <w:r>
          <w:rPr>
            <w:noProof/>
          </w:rPr>
          <w:instrText xml:space="preserve"> PAGEREF _Toc302147204 \h </w:instrText>
        </w:r>
        <w:r>
          <w:rPr>
            <w:noProof/>
          </w:rPr>
        </w:r>
      </w:ins>
      <w:r>
        <w:rPr>
          <w:noProof/>
        </w:rPr>
        <w:fldChar w:fldCharType="separate"/>
      </w:r>
      <w:ins w:id="358" w:author="Gerard" w:date="2015-08-25T18:31:00Z">
        <w:r>
          <w:rPr>
            <w:noProof/>
          </w:rPr>
          <w:t>105</w:t>
        </w:r>
        <w:r>
          <w:rPr>
            <w:noProof/>
          </w:rPr>
          <w:fldChar w:fldCharType="end"/>
        </w:r>
      </w:ins>
    </w:p>
    <w:p w14:paraId="04BFA428" w14:textId="77777777" w:rsidR="00BB6F29" w:rsidRDefault="00BB6F29">
      <w:pPr>
        <w:pStyle w:val="TOC4"/>
        <w:tabs>
          <w:tab w:val="right" w:leader="dot" w:pos="9350"/>
        </w:tabs>
        <w:rPr>
          <w:ins w:id="359" w:author="Gerard" w:date="2015-08-25T18:31:00Z"/>
          <w:rFonts w:asciiTheme="minorHAnsi" w:eastAsiaTheme="minorEastAsia" w:hAnsiTheme="minorHAnsi" w:cstheme="minorBidi"/>
          <w:noProof/>
          <w:sz w:val="24"/>
          <w:szCs w:val="24"/>
          <w:lang w:eastAsia="ja-JP"/>
        </w:rPr>
      </w:pPr>
      <w:ins w:id="360" w:author="Gerard" w:date="2015-08-25T18:31:00Z">
        <w:r>
          <w:rPr>
            <w:noProof/>
          </w:rPr>
          <w:t>4.1.3.2. Cell Growth</w:t>
        </w:r>
        <w:r>
          <w:rPr>
            <w:noProof/>
          </w:rPr>
          <w:tab/>
        </w:r>
        <w:r>
          <w:rPr>
            <w:noProof/>
          </w:rPr>
          <w:fldChar w:fldCharType="begin"/>
        </w:r>
        <w:r>
          <w:rPr>
            <w:noProof/>
          </w:rPr>
          <w:instrText xml:space="preserve"> PAGEREF _Toc302147205 \h </w:instrText>
        </w:r>
        <w:r>
          <w:rPr>
            <w:noProof/>
          </w:rPr>
        </w:r>
      </w:ins>
      <w:r>
        <w:rPr>
          <w:noProof/>
        </w:rPr>
        <w:fldChar w:fldCharType="separate"/>
      </w:r>
      <w:ins w:id="361" w:author="Gerard" w:date="2015-08-25T18:31:00Z">
        <w:r>
          <w:rPr>
            <w:noProof/>
          </w:rPr>
          <w:t>107</w:t>
        </w:r>
        <w:r>
          <w:rPr>
            <w:noProof/>
          </w:rPr>
          <w:fldChar w:fldCharType="end"/>
        </w:r>
      </w:ins>
    </w:p>
    <w:p w14:paraId="470956B7" w14:textId="77777777" w:rsidR="00BB6F29" w:rsidRDefault="00BB6F29">
      <w:pPr>
        <w:pStyle w:val="TOC4"/>
        <w:tabs>
          <w:tab w:val="right" w:leader="dot" w:pos="9350"/>
        </w:tabs>
        <w:rPr>
          <w:ins w:id="362" w:author="Gerard" w:date="2015-08-25T18:31:00Z"/>
          <w:rFonts w:asciiTheme="minorHAnsi" w:eastAsiaTheme="minorEastAsia" w:hAnsiTheme="minorHAnsi" w:cstheme="minorBidi"/>
          <w:noProof/>
          <w:sz w:val="24"/>
          <w:szCs w:val="24"/>
          <w:lang w:eastAsia="ja-JP"/>
        </w:rPr>
      </w:pPr>
      <w:ins w:id="363" w:author="Gerard" w:date="2015-08-25T18:31:00Z">
        <w:r>
          <w:rPr>
            <w:noProof/>
          </w:rPr>
          <w:t>4.1.3.3. Cubic CLE</w:t>
        </w:r>
        <w:r>
          <w:rPr>
            <w:noProof/>
          </w:rPr>
          <w:tab/>
        </w:r>
        <w:r>
          <w:rPr>
            <w:noProof/>
          </w:rPr>
          <w:fldChar w:fldCharType="begin"/>
        </w:r>
        <w:r>
          <w:rPr>
            <w:noProof/>
          </w:rPr>
          <w:instrText xml:space="preserve"> PAGEREF _Toc302147206 \h </w:instrText>
        </w:r>
        <w:r>
          <w:rPr>
            <w:noProof/>
          </w:rPr>
        </w:r>
      </w:ins>
      <w:r>
        <w:rPr>
          <w:noProof/>
        </w:rPr>
        <w:fldChar w:fldCharType="separate"/>
      </w:r>
      <w:ins w:id="364" w:author="Gerard" w:date="2015-08-25T18:31:00Z">
        <w:r>
          <w:rPr>
            <w:noProof/>
          </w:rPr>
          <w:t>109</w:t>
        </w:r>
        <w:r>
          <w:rPr>
            <w:noProof/>
          </w:rPr>
          <w:fldChar w:fldCharType="end"/>
        </w:r>
      </w:ins>
    </w:p>
    <w:p w14:paraId="4C508F8F" w14:textId="77777777" w:rsidR="00BB6F29" w:rsidRDefault="00BB6F29">
      <w:pPr>
        <w:pStyle w:val="TOC4"/>
        <w:tabs>
          <w:tab w:val="right" w:leader="dot" w:pos="9350"/>
        </w:tabs>
        <w:rPr>
          <w:ins w:id="365" w:author="Gerard" w:date="2015-08-25T18:31:00Z"/>
          <w:rFonts w:asciiTheme="minorHAnsi" w:eastAsiaTheme="minorEastAsia" w:hAnsiTheme="minorHAnsi" w:cstheme="minorBidi"/>
          <w:noProof/>
          <w:sz w:val="24"/>
          <w:szCs w:val="24"/>
          <w:lang w:eastAsia="ja-JP"/>
        </w:rPr>
      </w:pPr>
      <w:ins w:id="366" w:author="Gerard" w:date="2015-08-25T18:31:00Z">
        <w:r>
          <w:rPr>
            <w:noProof/>
          </w:rPr>
          <w:t>4.1.3.4. Donnan Equilibrium Swelling</w:t>
        </w:r>
        <w:r>
          <w:rPr>
            <w:noProof/>
          </w:rPr>
          <w:tab/>
        </w:r>
        <w:r>
          <w:rPr>
            <w:noProof/>
          </w:rPr>
          <w:fldChar w:fldCharType="begin"/>
        </w:r>
        <w:r>
          <w:rPr>
            <w:noProof/>
          </w:rPr>
          <w:instrText xml:space="preserve"> PAGEREF _Toc302147207 \h </w:instrText>
        </w:r>
        <w:r>
          <w:rPr>
            <w:noProof/>
          </w:rPr>
        </w:r>
      </w:ins>
      <w:r>
        <w:rPr>
          <w:noProof/>
        </w:rPr>
        <w:fldChar w:fldCharType="separate"/>
      </w:r>
      <w:ins w:id="367" w:author="Gerard" w:date="2015-08-25T18:31:00Z">
        <w:r>
          <w:rPr>
            <w:noProof/>
          </w:rPr>
          <w:t>110</w:t>
        </w:r>
        <w:r>
          <w:rPr>
            <w:noProof/>
          </w:rPr>
          <w:fldChar w:fldCharType="end"/>
        </w:r>
      </w:ins>
    </w:p>
    <w:p w14:paraId="49A03C10" w14:textId="77777777" w:rsidR="00BB6F29" w:rsidRDefault="00BB6F29">
      <w:pPr>
        <w:pStyle w:val="TOC4"/>
        <w:tabs>
          <w:tab w:val="right" w:leader="dot" w:pos="9350"/>
        </w:tabs>
        <w:rPr>
          <w:ins w:id="368" w:author="Gerard" w:date="2015-08-25T18:31:00Z"/>
          <w:rFonts w:asciiTheme="minorHAnsi" w:eastAsiaTheme="minorEastAsia" w:hAnsiTheme="minorHAnsi" w:cstheme="minorBidi"/>
          <w:noProof/>
          <w:sz w:val="24"/>
          <w:szCs w:val="24"/>
          <w:lang w:eastAsia="ja-JP"/>
        </w:rPr>
      </w:pPr>
      <w:ins w:id="369" w:author="Gerard" w:date="2015-08-25T18:31:00Z">
        <w:r>
          <w:rPr>
            <w:noProof/>
          </w:rPr>
          <w:t>4.1.3.5. Ellipsoidal Fiber Distribution</w:t>
        </w:r>
        <w:r>
          <w:rPr>
            <w:noProof/>
          </w:rPr>
          <w:tab/>
        </w:r>
        <w:r>
          <w:rPr>
            <w:noProof/>
          </w:rPr>
          <w:fldChar w:fldCharType="begin"/>
        </w:r>
        <w:r>
          <w:rPr>
            <w:noProof/>
          </w:rPr>
          <w:instrText xml:space="preserve"> PAGEREF _Toc302147208 \h </w:instrText>
        </w:r>
        <w:r>
          <w:rPr>
            <w:noProof/>
          </w:rPr>
        </w:r>
      </w:ins>
      <w:r>
        <w:rPr>
          <w:noProof/>
        </w:rPr>
        <w:fldChar w:fldCharType="separate"/>
      </w:r>
      <w:ins w:id="370" w:author="Gerard" w:date="2015-08-25T18:31:00Z">
        <w:r>
          <w:rPr>
            <w:noProof/>
          </w:rPr>
          <w:t>112</w:t>
        </w:r>
        <w:r>
          <w:rPr>
            <w:noProof/>
          </w:rPr>
          <w:fldChar w:fldCharType="end"/>
        </w:r>
      </w:ins>
    </w:p>
    <w:p w14:paraId="232D06DC" w14:textId="77777777" w:rsidR="00BB6F29" w:rsidRDefault="00BB6F29">
      <w:pPr>
        <w:pStyle w:val="TOC4"/>
        <w:tabs>
          <w:tab w:val="right" w:leader="dot" w:pos="9350"/>
        </w:tabs>
        <w:rPr>
          <w:ins w:id="371" w:author="Gerard" w:date="2015-08-25T18:31:00Z"/>
          <w:rFonts w:asciiTheme="minorHAnsi" w:eastAsiaTheme="minorEastAsia" w:hAnsiTheme="minorHAnsi" w:cstheme="minorBidi"/>
          <w:noProof/>
          <w:sz w:val="24"/>
          <w:szCs w:val="24"/>
          <w:lang w:eastAsia="ja-JP"/>
        </w:rPr>
      </w:pPr>
      <w:ins w:id="372" w:author="Gerard" w:date="2015-08-25T18:31:00Z">
        <w:r>
          <w:rPr>
            <w:noProof/>
          </w:rPr>
          <w:t>4.1.3.6. Ellipsoidal Fiber Distribution Neo-Hookean</w:t>
        </w:r>
        <w:r>
          <w:rPr>
            <w:noProof/>
          </w:rPr>
          <w:tab/>
        </w:r>
        <w:r>
          <w:rPr>
            <w:noProof/>
          </w:rPr>
          <w:fldChar w:fldCharType="begin"/>
        </w:r>
        <w:r>
          <w:rPr>
            <w:noProof/>
          </w:rPr>
          <w:instrText xml:space="preserve"> PAGEREF _Toc302147209 \h </w:instrText>
        </w:r>
        <w:r>
          <w:rPr>
            <w:noProof/>
          </w:rPr>
        </w:r>
      </w:ins>
      <w:r>
        <w:rPr>
          <w:noProof/>
        </w:rPr>
        <w:fldChar w:fldCharType="separate"/>
      </w:r>
      <w:ins w:id="373" w:author="Gerard" w:date="2015-08-25T18:31:00Z">
        <w:r>
          <w:rPr>
            <w:noProof/>
          </w:rPr>
          <w:t>114</w:t>
        </w:r>
        <w:r>
          <w:rPr>
            <w:noProof/>
          </w:rPr>
          <w:fldChar w:fldCharType="end"/>
        </w:r>
      </w:ins>
    </w:p>
    <w:p w14:paraId="116CDF9F" w14:textId="77777777" w:rsidR="00BB6F29" w:rsidRDefault="00BB6F29">
      <w:pPr>
        <w:pStyle w:val="TOC4"/>
        <w:tabs>
          <w:tab w:val="right" w:leader="dot" w:pos="9350"/>
        </w:tabs>
        <w:rPr>
          <w:ins w:id="374" w:author="Gerard" w:date="2015-08-25T18:31:00Z"/>
          <w:rFonts w:asciiTheme="minorHAnsi" w:eastAsiaTheme="minorEastAsia" w:hAnsiTheme="minorHAnsi" w:cstheme="minorBidi"/>
          <w:noProof/>
          <w:sz w:val="24"/>
          <w:szCs w:val="24"/>
          <w:lang w:eastAsia="ja-JP"/>
        </w:rPr>
      </w:pPr>
      <w:ins w:id="375" w:author="Gerard" w:date="2015-08-25T18:31:00Z">
        <w:r>
          <w:rPr>
            <w:noProof/>
          </w:rPr>
          <w:t>4.1.3.7. Ellipsoidal Fiber Distribution with Donnan Equilibrium Swelling</w:t>
        </w:r>
        <w:r>
          <w:rPr>
            <w:noProof/>
          </w:rPr>
          <w:tab/>
        </w:r>
        <w:r>
          <w:rPr>
            <w:noProof/>
          </w:rPr>
          <w:fldChar w:fldCharType="begin"/>
        </w:r>
        <w:r>
          <w:rPr>
            <w:noProof/>
          </w:rPr>
          <w:instrText xml:space="preserve"> PAGEREF _Toc302147210 \h </w:instrText>
        </w:r>
        <w:r>
          <w:rPr>
            <w:noProof/>
          </w:rPr>
        </w:r>
      </w:ins>
      <w:r>
        <w:rPr>
          <w:noProof/>
        </w:rPr>
        <w:fldChar w:fldCharType="separate"/>
      </w:r>
      <w:ins w:id="376" w:author="Gerard" w:date="2015-08-25T18:31:00Z">
        <w:r>
          <w:rPr>
            <w:noProof/>
          </w:rPr>
          <w:t>115</w:t>
        </w:r>
        <w:r>
          <w:rPr>
            <w:noProof/>
          </w:rPr>
          <w:fldChar w:fldCharType="end"/>
        </w:r>
      </w:ins>
    </w:p>
    <w:p w14:paraId="18CB84FF" w14:textId="77777777" w:rsidR="00BB6F29" w:rsidRDefault="00BB6F29">
      <w:pPr>
        <w:pStyle w:val="TOC4"/>
        <w:tabs>
          <w:tab w:val="right" w:leader="dot" w:pos="9350"/>
        </w:tabs>
        <w:rPr>
          <w:ins w:id="377" w:author="Gerard" w:date="2015-08-25T18:31:00Z"/>
          <w:rFonts w:asciiTheme="minorHAnsi" w:eastAsiaTheme="minorEastAsia" w:hAnsiTheme="minorHAnsi" w:cstheme="minorBidi"/>
          <w:noProof/>
          <w:sz w:val="24"/>
          <w:szCs w:val="24"/>
          <w:lang w:eastAsia="ja-JP"/>
        </w:rPr>
      </w:pPr>
      <w:ins w:id="378" w:author="Gerard" w:date="2015-08-25T18:31:00Z">
        <w:r>
          <w:rPr>
            <w:noProof/>
          </w:rPr>
          <w:t>4.1.3.8. Fiber with Exponential-Power Law</w:t>
        </w:r>
        <w:r>
          <w:rPr>
            <w:noProof/>
          </w:rPr>
          <w:tab/>
        </w:r>
        <w:r>
          <w:rPr>
            <w:noProof/>
          </w:rPr>
          <w:fldChar w:fldCharType="begin"/>
        </w:r>
        <w:r>
          <w:rPr>
            <w:noProof/>
          </w:rPr>
          <w:instrText xml:space="preserve"> PAGEREF _Toc302147211 \h </w:instrText>
        </w:r>
        <w:r>
          <w:rPr>
            <w:noProof/>
          </w:rPr>
        </w:r>
      </w:ins>
      <w:r>
        <w:rPr>
          <w:noProof/>
        </w:rPr>
        <w:fldChar w:fldCharType="separate"/>
      </w:r>
      <w:ins w:id="379" w:author="Gerard" w:date="2015-08-25T18:31:00Z">
        <w:r>
          <w:rPr>
            <w:noProof/>
          </w:rPr>
          <w:t>116</w:t>
        </w:r>
        <w:r>
          <w:rPr>
            <w:noProof/>
          </w:rPr>
          <w:fldChar w:fldCharType="end"/>
        </w:r>
      </w:ins>
    </w:p>
    <w:p w14:paraId="52B9E0E2" w14:textId="77777777" w:rsidR="00BB6F29" w:rsidRDefault="00BB6F29">
      <w:pPr>
        <w:pStyle w:val="TOC4"/>
        <w:tabs>
          <w:tab w:val="right" w:leader="dot" w:pos="9350"/>
        </w:tabs>
        <w:rPr>
          <w:ins w:id="380" w:author="Gerard" w:date="2015-08-25T18:31:00Z"/>
          <w:rFonts w:asciiTheme="minorHAnsi" w:eastAsiaTheme="minorEastAsia" w:hAnsiTheme="minorHAnsi" w:cstheme="minorBidi"/>
          <w:noProof/>
          <w:sz w:val="24"/>
          <w:szCs w:val="24"/>
          <w:lang w:eastAsia="ja-JP"/>
        </w:rPr>
      </w:pPr>
      <w:ins w:id="381" w:author="Gerard" w:date="2015-08-25T18:31:00Z">
        <w:r>
          <w:rPr>
            <w:noProof/>
          </w:rPr>
          <w:t>4.1.3.9. Fiber with Toe-Linear Response</w:t>
        </w:r>
        <w:r>
          <w:rPr>
            <w:noProof/>
          </w:rPr>
          <w:tab/>
        </w:r>
        <w:r>
          <w:rPr>
            <w:noProof/>
          </w:rPr>
          <w:fldChar w:fldCharType="begin"/>
        </w:r>
        <w:r>
          <w:rPr>
            <w:noProof/>
          </w:rPr>
          <w:instrText xml:space="preserve"> PAGEREF _Toc302147212 \h </w:instrText>
        </w:r>
        <w:r>
          <w:rPr>
            <w:noProof/>
          </w:rPr>
        </w:r>
      </w:ins>
      <w:r>
        <w:rPr>
          <w:noProof/>
        </w:rPr>
        <w:fldChar w:fldCharType="separate"/>
      </w:r>
      <w:ins w:id="382" w:author="Gerard" w:date="2015-08-25T18:31:00Z">
        <w:r>
          <w:rPr>
            <w:noProof/>
          </w:rPr>
          <w:t>118</w:t>
        </w:r>
        <w:r>
          <w:rPr>
            <w:noProof/>
          </w:rPr>
          <w:fldChar w:fldCharType="end"/>
        </w:r>
      </w:ins>
    </w:p>
    <w:p w14:paraId="3FF52B6C" w14:textId="77777777" w:rsidR="00BB6F29" w:rsidRDefault="00BB6F29">
      <w:pPr>
        <w:pStyle w:val="TOC4"/>
        <w:tabs>
          <w:tab w:val="right" w:leader="dot" w:pos="9350"/>
        </w:tabs>
        <w:rPr>
          <w:ins w:id="383" w:author="Gerard" w:date="2015-08-25T18:31:00Z"/>
          <w:rFonts w:asciiTheme="minorHAnsi" w:eastAsiaTheme="minorEastAsia" w:hAnsiTheme="minorHAnsi" w:cstheme="minorBidi"/>
          <w:noProof/>
          <w:sz w:val="24"/>
          <w:szCs w:val="24"/>
          <w:lang w:eastAsia="ja-JP"/>
        </w:rPr>
      </w:pPr>
      <w:ins w:id="384" w:author="Gerard" w:date="2015-08-25T18:31:00Z">
        <w:r>
          <w:rPr>
            <w:noProof/>
          </w:rPr>
          <w:t>4.1.3.10. Fung Orthotropic Compressible</w:t>
        </w:r>
        <w:r>
          <w:rPr>
            <w:noProof/>
          </w:rPr>
          <w:tab/>
        </w:r>
        <w:r>
          <w:rPr>
            <w:noProof/>
          </w:rPr>
          <w:fldChar w:fldCharType="begin"/>
        </w:r>
        <w:r>
          <w:rPr>
            <w:noProof/>
          </w:rPr>
          <w:instrText xml:space="preserve"> PAGEREF _Toc302147213 \h </w:instrText>
        </w:r>
        <w:r>
          <w:rPr>
            <w:noProof/>
          </w:rPr>
        </w:r>
      </w:ins>
      <w:r>
        <w:rPr>
          <w:noProof/>
        </w:rPr>
        <w:fldChar w:fldCharType="separate"/>
      </w:r>
      <w:ins w:id="385" w:author="Gerard" w:date="2015-08-25T18:31:00Z">
        <w:r>
          <w:rPr>
            <w:noProof/>
          </w:rPr>
          <w:t>119</w:t>
        </w:r>
        <w:r>
          <w:rPr>
            <w:noProof/>
          </w:rPr>
          <w:fldChar w:fldCharType="end"/>
        </w:r>
      </w:ins>
    </w:p>
    <w:p w14:paraId="3B8FA899" w14:textId="77777777" w:rsidR="00BB6F29" w:rsidRDefault="00BB6F29">
      <w:pPr>
        <w:pStyle w:val="TOC4"/>
        <w:tabs>
          <w:tab w:val="right" w:leader="dot" w:pos="9350"/>
        </w:tabs>
        <w:rPr>
          <w:ins w:id="386" w:author="Gerard" w:date="2015-08-25T18:31:00Z"/>
          <w:rFonts w:asciiTheme="minorHAnsi" w:eastAsiaTheme="minorEastAsia" w:hAnsiTheme="minorHAnsi" w:cstheme="minorBidi"/>
          <w:noProof/>
          <w:sz w:val="24"/>
          <w:szCs w:val="24"/>
          <w:lang w:eastAsia="ja-JP"/>
        </w:rPr>
      </w:pPr>
      <w:ins w:id="387" w:author="Gerard" w:date="2015-08-25T18:31:00Z">
        <w:r>
          <w:rPr>
            <w:noProof/>
          </w:rPr>
          <w:t>4.1.3.11. Holmes-Mow</w:t>
        </w:r>
        <w:r>
          <w:rPr>
            <w:noProof/>
          </w:rPr>
          <w:tab/>
        </w:r>
        <w:r>
          <w:rPr>
            <w:noProof/>
          </w:rPr>
          <w:fldChar w:fldCharType="begin"/>
        </w:r>
        <w:r>
          <w:rPr>
            <w:noProof/>
          </w:rPr>
          <w:instrText xml:space="preserve"> PAGEREF _Toc302147214 \h </w:instrText>
        </w:r>
        <w:r>
          <w:rPr>
            <w:noProof/>
          </w:rPr>
        </w:r>
      </w:ins>
      <w:r>
        <w:rPr>
          <w:noProof/>
        </w:rPr>
        <w:fldChar w:fldCharType="separate"/>
      </w:r>
      <w:ins w:id="388" w:author="Gerard" w:date="2015-08-25T18:31:00Z">
        <w:r>
          <w:rPr>
            <w:noProof/>
          </w:rPr>
          <w:t>121</w:t>
        </w:r>
        <w:r>
          <w:rPr>
            <w:noProof/>
          </w:rPr>
          <w:fldChar w:fldCharType="end"/>
        </w:r>
      </w:ins>
    </w:p>
    <w:p w14:paraId="1143D1AC" w14:textId="77777777" w:rsidR="00BB6F29" w:rsidRDefault="00BB6F29">
      <w:pPr>
        <w:pStyle w:val="TOC4"/>
        <w:tabs>
          <w:tab w:val="right" w:leader="dot" w:pos="9350"/>
        </w:tabs>
        <w:rPr>
          <w:ins w:id="389" w:author="Gerard" w:date="2015-08-25T18:31:00Z"/>
          <w:rFonts w:asciiTheme="minorHAnsi" w:eastAsiaTheme="minorEastAsia" w:hAnsiTheme="minorHAnsi" w:cstheme="minorBidi"/>
          <w:noProof/>
          <w:sz w:val="24"/>
          <w:szCs w:val="24"/>
          <w:lang w:eastAsia="ja-JP"/>
        </w:rPr>
      </w:pPr>
      <w:ins w:id="390" w:author="Gerard" w:date="2015-08-25T18:31:00Z">
        <w:r>
          <w:rPr>
            <w:noProof/>
          </w:rPr>
          <w:t>4.1.3.12. Isotropic Elastic</w:t>
        </w:r>
        <w:r>
          <w:rPr>
            <w:noProof/>
          </w:rPr>
          <w:tab/>
        </w:r>
        <w:r>
          <w:rPr>
            <w:noProof/>
          </w:rPr>
          <w:fldChar w:fldCharType="begin"/>
        </w:r>
        <w:r>
          <w:rPr>
            <w:noProof/>
          </w:rPr>
          <w:instrText xml:space="preserve"> PAGEREF _Toc302147215 \h </w:instrText>
        </w:r>
        <w:r>
          <w:rPr>
            <w:noProof/>
          </w:rPr>
        </w:r>
      </w:ins>
      <w:r>
        <w:rPr>
          <w:noProof/>
        </w:rPr>
        <w:fldChar w:fldCharType="separate"/>
      </w:r>
      <w:ins w:id="391" w:author="Gerard" w:date="2015-08-25T18:31:00Z">
        <w:r>
          <w:rPr>
            <w:noProof/>
          </w:rPr>
          <w:t>122</w:t>
        </w:r>
        <w:r>
          <w:rPr>
            <w:noProof/>
          </w:rPr>
          <w:fldChar w:fldCharType="end"/>
        </w:r>
      </w:ins>
    </w:p>
    <w:p w14:paraId="71CF7006" w14:textId="77777777" w:rsidR="00BB6F29" w:rsidRDefault="00BB6F29">
      <w:pPr>
        <w:pStyle w:val="TOC4"/>
        <w:tabs>
          <w:tab w:val="right" w:leader="dot" w:pos="9350"/>
        </w:tabs>
        <w:rPr>
          <w:ins w:id="392" w:author="Gerard" w:date="2015-08-25T18:31:00Z"/>
          <w:rFonts w:asciiTheme="minorHAnsi" w:eastAsiaTheme="minorEastAsia" w:hAnsiTheme="minorHAnsi" w:cstheme="minorBidi"/>
          <w:noProof/>
          <w:sz w:val="24"/>
          <w:szCs w:val="24"/>
          <w:lang w:eastAsia="ja-JP"/>
        </w:rPr>
      </w:pPr>
      <w:ins w:id="393" w:author="Gerard" w:date="2015-08-25T18:31:00Z">
        <w:r>
          <w:rPr>
            <w:noProof/>
          </w:rPr>
          <w:t>4.1.3.13. Orthotropic Elastic</w:t>
        </w:r>
        <w:r>
          <w:rPr>
            <w:noProof/>
          </w:rPr>
          <w:tab/>
        </w:r>
        <w:r>
          <w:rPr>
            <w:noProof/>
          </w:rPr>
          <w:fldChar w:fldCharType="begin"/>
        </w:r>
        <w:r>
          <w:rPr>
            <w:noProof/>
          </w:rPr>
          <w:instrText xml:space="preserve"> PAGEREF _Toc302147216 \h </w:instrText>
        </w:r>
        <w:r>
          <w:rPr>
            <w:noProof/>
          </w:rPr>
        </w:r>
      </w:ins>
      <w:r>
        <w:rPr>
          <w:noProof/>
        </w:rPr>
        <w:fldChar w:fldCharType="separate"/>
      </w:r>
      <w:ins w:id="394" w:author="Gerard" w:date="2015-08-25T18:31:00Z">
        <w:r>
          <w:rPr>
            <w:noProof/>
          </w:rPr>
          <w:t>123</w:t>
        </w:r>
        <w:r>
          <w:rPr>
            <w:noProof/>
          </w:rPr>
          <w:fldChar w:fldCharType="end"/>
        </w:r>
      </w:ins>
    </w:p>
    <w:p w14:paraId="3E098D64" w14:textId="77777777" w:rsidR="00BB6F29" w:rsidRDefault="00BB6F29">
      <w:pPr>
        <w:pStyle w:val="TOC4"/>
        <w:tabs>
          <w:tab w:val="right" w:leader="dot" w:pos="9350"/>
        </w:tabs>
        <w:rPr>
          <w:ins w:id="395" w:author="Gerard" w:date="2015-08-25T18:31:00Z"/>
          <w:rFonts w:asciiTheme="minorHAnsi" w:eastAsiaTheme="minorEastAsia" w:hAnsiTheme="minorHAnsi" w:cstheme="minorBidi"/>
          <w:noProof/>
          <w:sz w:val="24"/>
          <w:szCs w:val="24"/>
          <w:lang w:eastAsia="ja-JP"/>
        </w:rPr>
      </w:pPr>
      <w:ins w:id="396" w:author="Gerard" w:date="2015-08-25T18:31:00Z">
        <w:r>
          <w:rPr>
            <w:noProof/>
          </w:rPr>
          <w:t>4.1.3.14. Orthotropic CLE</w:t>
        </w:r>
        <w:r>
          <w:rPr>
            <w:noProof/>
          </w:rPr>
          <w:tab/>
        </w:r>
        <w:r>
          <w:rPr>
            <w:noProof/>
          </w:rPr>
          <w:fldChar w:fldCharType="begin"/>
        </w:r>
        <w:r>
          <w:rPr>
            <w:noProof/>
          </w:rPr>
          <w:instrText xml:space="preserve"> PAGEREF _Toc302147217 \h </w:instrText>
        </w:r>
        <w:r>
          <w:rPr>
            <w:noProof/>
          </w:rPr>
        </w:r>
      </w:ins>
      <w:r>
        <w:rPr>
          <w:noProof/>
        </w:rPr>
        <w:fldChar w:fldCharType="separate"/>
      </w:r>
      <w:ins w:id="397" w:author="Gerard" w:date="2015-08-25T18:31:00Z">
        <w:r>
          <w:rPr>
            <w:noProof/>
          </w:rPr>
          <w:t>124</w:t>
        </w:r>
        <w:r>
          <w:rPr>
            <w:noProof/>
          </w:rPr>
          <w:fldChar w:fldCharType="end"/>
        </w:r>
      </w:ins>
    </w:p>
    <w:p w14:paraId="0F820EDF" w14:textId="77777777" w:rsidR="00BB6F29" w:rsidRDefault="00BB6F29">
      <w:pPr>
        <w:pStyle w:val="TOC4"/>
        <w:tabs>
          <w:tab w:val="right" w:leader="dot" w:pos="9350"/>
        </w:tabs>
        <w:rPr>
          <w:ins w:id="398" w:author="Gerard" w:date="2015-08-25T18:31:00Z"/>
          <w:rFonts w:asciiTheme="minorHAnsi" w:eastAsiaTheme="minorEastAsia" w:hAnsiTheme="minorHAnsi" w:cstheme="minorBidi"/>
          <w:noProof/>
          <w:sz w:val="24"/>
          <w:szCs w:val="24"/>
          <w:lang w:eastAsia="ja-JP"/>
        </w:rPr>
      </w:pPr>
      <w:ins w:id="399" w:author="Gerard" w:date="2015-08-25T18:31:00Z">
        <w:r>
          <w:rPr>
            <w:noProof/>
          </w:rPr>
          <w:t>4.1.3.15. Osmotic Pressure from Virial Expansion</w:t>
        </w:r>
        <w:r>
          <w:rPr>
            <w:noProof/>
          </w:rPr>
          <w:tab/>
        </w:r>
        <w:r>
          <w:rPr>
            <w:noProof/>
          </w:rPr>
          <w:fldChar w:fldCharType="begin"/>
        </w:r>
        <w:r>
          <w:rPr>
            <w:noProof/>
          </w:rPr>
          <w:instrText xml:space="preserve"> PAGEREF _Toc302147218 \h </w:instrText>
        </w:r>
        <w:r>
          <w:rPr>
            <w:noProof/>
          </w:rPr>
        </w:r>
      </w:ins>
      <w:r>
        <w:rPr>
          <w:noProof/>
        </w:rPr>
        <w:fldChar w:fldCharType="separate"/>
      </w:r>
      <w:ins w:id="400" w:author="Gerard" w:date="2015-08-25T18:31:00Z">
        <w:r>
          <w:rPr>
            <w:noProof/>
          </w:rPr>
          <w:t>126</w:t>
        </w:r>
        <w:r>
          <w:rPr>
            <w:noProof/>
          </w:rPr>
          <w:fldChar w:fldCharType="end"/>
        </w:r>
      </w:ins>
    </w:p>
    <w:p w14:paraId="0B8136D0" w14:textId="77777777" w:rsidR="00BB6F29" w:rsidRDefault="00BB6F29">
      <w:pPr>
        <w:pStyle w:val="TOC4"/>
        <w:tabs>
          <w:tab w:val="right" w:leader="dot" w:pos="9350"/>
        </w:tabs>
        <w:rPr>
          <w:ins w:id="401" w:author="Gerard" w:date="2015-08-25T18:31:00Z"/>
          <w:rFonts w:asciiTheme="minorHAnsi" w:eastAsiaTheme="minorEastAsia" w:hAnsiTheme="minorHAnsi" w:cstheme="minorBidi"/>
          <w:noProof/>
          <w:sz w:val="24"/>
          <w:szCs w:val="24"/>
          <w:lang w:eastAsia="ja-JP"/>
        </w:rPr>
      </w:pPr>
      <w:ins w:id="402" w:author="Gerard" w:date="2015-08-25T18:31:00Z">
        <w:r>
          <w:rPr>
            <w:noProof/>
          </w:rPr>
          <w:t>4.1.3.16. Neo-Hookean</w:t>
        </w:r>
        <w:r>
          <w:rPr>
            <w:noProof/>
          </w:rPr>
          <w:tab/>
        </w:r>
        <w:r>
          <w:rPr>
            <w:noProof/>
          </w:rPr>
          <w:fldChar w:fldCharType="begin"/>
        </w:r>
        <w:r>
          <w:rPr>
            <w:noProof/>
          </w:rPr>
          <w:instrText xml:space="preserve"> PAGEREF _Toc302147219 \h </w:instrText>
        </w:r>
        <w:r>
          <w:rPr>
            <w:noProof/>
          </w:rPr>
        </w:r>
      </w:ins>
      <w:r>
        <w:rPr>
          <w:noProof/>
        </w:rPr>
        <w:fldChar w:fldCharType="separate"/>
      </w:r>
      <w:ins w:id="403" w:author="Gerard" w:date="2015-08-25T18:31:00Z">
        <w:r>
          <w:rPr>
            <w:noProof/>
          </w:rPr>
          <w:t>127</w:t>
        </w:r>
        <w:r>
          <w:rPr>
            <w:noProof/>
          </w:rPr>
          <w:fldChar w:fldCharType="end"/>
        </w:r>
      </w:ins>
    </w:p>
    <w:p w14:paraId="77208D12" w14:textId="77777777" w:rsidR="00BB6F29" w:rsidRDefault="00BB6F29">
      <w:pPr>
        <w:pStyle w:val="TOC4"/>
        <w:tabs>
          <w:tab w:val="right" w:leader="dot" w:pos="9350"/>
        </w:tabs>
        <w:rPr>
          <w:ins w:id="404" w:author="Gerard" w:date="2015-08-25T18:31:00Z"/>
          <w:rFonts w:asciiTheme="minorHAnsi" w:eastAsiaTheme="minorEastAsia" w:hAnsiTheme="minorHAnsi" w:cstheme="minorBidi"/>
          <w:noProof/>
          <w:sz w:val="24"/>
          <w:szCs w:val="24"/>
          <w:lang w:eastAsia="ja-JP"/>
        </w:rPr>
      </w:pPr>
      <w:ins w:id="405" w:author="Gerard" w:date="2015-08-25T18:31:00Z">
        <w:r>
          <w:rPr>
            <w:noProof/>
          </w:rPr>
          <w:t>4.1.3.17. Coupled Mooney-Rivlin</w:t>
        </w:r>
        <w:r>
          <w:rPr>
            <w:noProof/>
          </w:rPr>
          <w:tab/>
        </w:r>
        <w:r>
          <w:rPr>
            <w:noProof/>
          </w:rPr>
          <w:fldChar w:fldCharType="begin"/>
        </w:r>
        <w:r>
          <w:rPr>
            <w:noProof/>
          </w:rPr>
          <w:instrText xml:space="preserve"> PAGEREF _Toc302147220 \h </w:instrText>
        </w:r>
        <w:r>
          <w:rPr>
            <w:noProof/>
          </w:rPr>
        </w:r>
      </w:ins>
      <w:r>
        <w:rPr>
          <w:noProof/>
        </w:rPr>
        <w:fldChar w:fldCharType="separate"/>
      </w:r>
      <w:ins w:id="406" w:author="Gerard" w:date="2015-08-25T18:31:00Z">
        <w:r>
          <w:rPr>
            <w:noProof/>
          </w:rPr>
          <w:t>128</w:t>
        </w:r>
        <w:r>
          <w:rPr>
            <w:noProof/>
          </w:rPr>
          <w:fldChar w:fldCharType="end"/>
        </w:r>
      </w:ins>
    </w:p>
    <w:p w14:paraId="36D0DEA1" w14:textId="77777777" w:rsidR="00BB6F29" w:rsidRDefault="00BB6F29">
      <w:pPr>
        <w:pStyle w:val="TOC4"/>
        <w:tabs>
          <w:tab w:val="right" w:leader="dot" w:pos="9350"/>
        </w:tabs>
        <w:rPr>
          <w:ins w:id="407" w:author="Gerard" w:date="2015-08-25T18:31:00Z"/>
          <w:rFonts w:asciiTheme="minorHAnsi" w:eastAsiaTheme="minorEastAsia" w:hAnsiTheme="minorHAnsi" w:cstheme="minorBidi"/>
          <w:noProof/>
          <w:sz w:val="24"/>
          <w:szCs w:val="24"/>
          <w:lang w:eastAsia="ja-JP"/>
        </w:rPr>
      </w:pPr>
      <w:ins w:id="408" w:author="Gerard" w:date="2015-08-25T18:31:00Z">
        <w:r>
          <w:rPr>
            <w:noProof/>
          </w:rPr>
          <w:t>4.1.3.18. Coupled Veronda-Westmann</w:t>
        </w:r>
        <w:r>
          <w:rPr>
            <w:noProof/>
          </w:rPr>
          <w:tab/>
        </w:r>
        <w:r>
          <w:rPr>
            <w:noProof/>
          </w:rPr>
          <w:fldChar w:fldCharType="begin"/>
        </w:r>
        <w:r>
          <w:rPr>
            <w:noProof/>
          </w:rPr>
          <w:instrText xml:space="preserve"> PAGEREF _Toc302147221 \h </w:instrText>
        </w:r>
        <w:r>
          <w:rPr>
            <w:noProof/>
          </w:rPr>
        </w:r>
      </w:ins>
      <w:r>
        <w:rPr>
          <w:noProof/>
        </w:rPr>
        <w:fldChar w:fldCharType="separate"/>
      </w:r>
      <w:ins w:id="409" w:author="Gerard" w:date="2015-08-25T18:31:00Z">
        <w:r>
          <w:rPr>
            <w:noProof/>
          </w:rPr>
          <w:t>129</w:t>
        </w:r>
        <w:r>
          <w:rPr>
            <w:noProof/>
          </w:rPr>
          <w:fldChar w:fldCharType="end"/>
        </w:r>
      </w:ins>
    </w:p>
    <w:p w14:paraId="05F9A055" w14:textId="77777777" w:rsidR="00BB6F29" w:rsidRDefault="00BB6F29">
      <w:pPr>
        <w:pStyle w:val="TOC4"/>
        <w:tabs>
          <w:tab w:val="right" w:leader="dot" w:pos="9350"/>
        </w:tabs>
        <w:rPr>
          <w:ins w:id="410" w:author="Gerard" w:date="2015-08-25T18:31:00Z"/>
          <w:rFonts w:asciiTheme="minorHAnsi" w:eastAsiaTheme="minorEastAsia" w:hAnsiTheme="minorHAnsi" w:cstheme="minorBidi"/>
          <w:noProof/>
          <w:sz w:val="24"/>
          <w:szCs w:val="24"/>
          <w:lang w:eastAsia="ja-JP"/>
        </w:rPr>
      </w:pPr>
      <w:ins w:id="411" w:author="Gerard" w:date="2015-08-25T18:31:00Z">
        <w:r>
          <w:rPr>
            <w:noProof/>
          </w:rPr>
          <w:t>4.1.3.19. Ogden Unconstrained</w:t>
        </w:r>
        <w:r>
          <w:rPr>
            <w:noProof/>
          </w:rPr>
          <w:tab/>
        </w:r>
        <w:r>
          <w:rPr>
            <w:noProof/>
          </w:rPr>
          <w:fldChar w:fldCharType="begin"/>
        </w:r>
        <w:r>
          <w:rPr>
            <w:noProof/>
          </w:rPr>
          <w:instrText xml:space="preserve"> PAGEREF _Toc302147222 \h </w:instrText>
        </w:r>
        <w:r>
          <w:rPr>
            <w:noProof/>
          </w:rPr>
        </w:r>
      </w:ins>
      <w:r>
        <w:rPr>
          <w:noProof/>
        </w:rPr>
        <w:fldChar w:fldCharType="separate"/>
      </w:r>
      <w:ins w:id="412" w:author="Gerard" w:date="2015-08-25T18:31:00Z">
        <w:r>
          <w:rPr>
            <w:noProof/>
          </w:rPr>
          <w:t>130</w:t>
        </w:r>
        <w:r>
          <w:rPr>
            <w:noProof/>
          </w:rPr>
          <w:fldChar w:fldCharType="end"/>
        </w:r>
      </w:ins>
    </w:p>
    <w:p w14:paraId="54888830" w14:textId="77777777" w:rsidR="00BB6F29" w:rsidRDefault="00BB6F29">
      <w:pPr>
        <w:pStyle w:val="TOC4"/>
        <w:tabs>
          <w:tab w:val="right" w:leader="dot" w:pos="9350"/>
        </w:tabs>
        <w:rPr>
          <w:ins w:id="413" w:author="Gerard" w:date="2015-08-25T18:31:00Z"/>
          <w:rFonts w:asciiTheme="minorHAnsi" w:eastAsiaTheme="minorEastAsia" w:hAnsiTheme="minorHAnsi" w:cstheme="minorBidi"/>
          <w:noProof/>
          <w:sz w:val="24"/>
          <w:szCs w:val="24"/>
          <w:lang w:eastAsia="ja-JP"/>
        </w:rPr>
      </w:pPr>
      <w:ins w:id="414" w:author="Gerard" w:date="2015-08-25T18:31:00Z">
        <w:r>
          <w:rPr>
            <w:noProof/>
          </w:rPr>
          <w:t>4.1.3.20. Perfect Osmometer Equilibrium Osmotic Pressure</w:t>
        </w:r>
        <w:r>
          <w:rPr>
            <w:noProof/>
          </w:rPr>
          <w:tab/>
        </w:r>
        <w:r>
          <w:rPr>
            <w:noProof/>
          </w:rPr>
          <w:fldChar w:fldCharType="begin"/>
        </w:r>
        <w:r>
          <w:rPr>
            <w:noProof/>
          </w:rPr>
          <w:instrText xml:space="preserve"> PAGEREF _Toc302147223 \h </w:instrText>
        </w:r>
        <w:r>
          <w:rPr>
            <w:noProof/>
          </w:rPr>
        </w:r>
      </w:ins>
      <w:r>
        <w:rPr>
          <w:noProof/>
        </w:rPr>
        <w:fldChar w:fldCharType="separate"/>
      </w:r>
      <w:ins w:id="415" w:author="Gerard" w:date="2015-08-25T18:31:00Z">
        <w:r>
          <w:rPr>
            <w:noProof/>
          </w:rPr>
          <w:t>131</w:t>
        </w:r>
        <w:r>
          <w:rPr>
            <w:noProof/>
          </w:rPr>
          <w:fldChar w:fldCharType="end"/>
        </w:r>
      </w:ins>
    </w:p>
    <w:p w14:paraId="14DD72D4" w14:textId="77777777" w:rsidR="00BB6F29" w:rsidRDefault="00BB6F29">
      <w:pPr>
        <w:pStyle w:val="TOC4"/>
        <w:tabs>
          <w:tab w:val="right" w:leader="dot" w:pos="9350"/>
        </w:tabs>
        <w:rPr>
          <w:ins w:id="416" w:author="Gerard" w:date="2015-08-25T18:31:00Z"/>
          <w:rFonts w:asciiTheme="minorHAnsi" w:eastAsiaTheme="minorEastAsia" w:hAnsiTheme="minorHAnsi" w:cstheme="minorBidi"/>
          <w:noProof/>
          <w:sz w:val="24"/>
          <w:szCs w:val="24"/>
          <w:lang w:eastAsia="ja-JP"/>
        </w:rPr>
      </w:pPr>
      <w:ins w:id="417" w:author="Gerard" w:date="2015-08-25T18:31:00Z">
        <w:r>
          <w:rPr>
            <w:noProof/>
          </w:rPr>
          <w:t>4.1.3.21. Solid Mixture</w:t>
        </w:r>
        <w:r>
          <w:rPr>
            <w:noProof/>
          </w:rPr>
          <w:tab/>
        </w:r>
        <w:r>
          <w:rPr>
            <w:noProof/>
          </w:rPr>
          <w:fldChar w:fldCharType="begin"/>
        </w:r>
        <w:r>
          <w:rPr>
            <w:noProof/>
          </w:rPr>
          <w:instrText xml:space="preserve"> PAGEREF _Toc302147224 \h </w:instrText>
        </w:r>
        <w:r>
          <w:rPr>
            <w:noProof/>
          </w:rPr>
        </w:r>
      </w:ins>
      <w:r>
        <w:rPr>
          <w:noProof/>
        </w:rPr>
        <w:fldChar w:fldCharType="separate"/>
      </w:r>
      <w:ins w:id="418" w:author="Gerard" w:date="2015-08-25T18:31:00Z">
        <w:r>
          <w:rPr>
            <w:noProof/>
          </w:rPr>
          <w:t>133</w:t>
        </w:r>
        <w:r>
          <w:rPr>
            <w:noProof/>
          </w:rPr>
          <w:fldChar w:fldCharType="end"/>
        </w:r>
      </w:ins>
    </w:p>
    <w:p w14:paraId="0E8AFD3E" w14:textId="77777777" w:rsidR="00BB6F29" w:rsidRDefault="00BB6F29">
      <w:pPr>
        <w:pStyle w:val="TOC4"/>
        <w:tabs>
          <w:tab w:val="right" w:leader="dot" w:pos="9350"/>
        </w:tabs>
        <w:rPr>
          <w:ins w:id="419" w:author="Gerard" w:date="2015-08-25T18:31:00Z"/>
          <w:rFonts w:asciiTheme="minorHAnsi" w:eastAsiaTheme="minorEastAsia" w:hAnsiTheme="minorHAnsi" w:cstheme="minorBidi"/>
          <w:noProof/>
          <w:sz w:val="24"/>
          <w:szCs w:val="24"/>
          <w:lang w:eastAsia="ja-JP"/>
        </w:rPr>
      </w:pPr>
      <w:ins w:id="420" w:author="Gerard" w:date="2015-08-25T18:31:00Z">
        <w:r>
          <w:rPr>
            <w:noProof/>
          </w:rPr>
          <w:t>4.1.3.22. Spherical Fiber Distribution</w:t>
        </w:r>
        <w:r>
          <w:rPr>
            <w:noProof/>
          </w:rPr>
          <w:tab/>
        </w:r>
        <w:r>
          <w:rPr>
            <w:noProof/>
          </w:rPr>
          <w:fldChar w:fldCharType="begin"/>
        </w:r>
        <w:r>
          <w:rPr>
            <w:noProof/>
          </w:rPr>
          <w:instrText xml:space="preserve"> PAGEREF _Toc302147225 \h </w:instrText>
        </w:r>
        <w:r>
          <w:rPr>
            <w:noProof/>
          </w:rPr>
        </w:r>
      </w:ins>
      <w:r>
        <w:rPr>
          <w:noProof/>
        </w:rPr>
        <w:fldChar w:fldCharType="separate"/>
      </w:r>
      <w:ins w:id="421" w:author="Gerard" w:date="2015-08-25T18:31:00Z">
        <w:r>
          <w:rPr>
            <w:noProof/>
          </w:rPr>
          <w:t>134</w:t>
        </w:r>
        <w:r>
          <w:rPr>
            <w:noProof/>
          </w:rPr>
          <w:fldChar w:fldCharType="end"/>
        </w:r>
      </w:ins>
    </w:p>
    <w:p w14:paraId="0521FF48" w14:textId="77777777" w:rsidR="00BB6F29" w:rsidRDefault="00BB6F29">
      <w:pPr>
        <w:pStyle w:val="TOC4"/>
        <w:tabs>
          <w:tab w:val="right" w:leader="dot" w:pos="9350"/>
        </w:tabs>
        <w:rPr>
          <w:ins w:id="422" w:author="Gerard" w:date="2015-08-25T18:31:00Z"/>
          <w:rFonts w:asciiTheme="minorHAnsi" w:eastAsiaTheme="minorEastAsia" w:hAnsiTheme="minorHAnsi" w:cstheme="minorBidi"/>
          <w:noProof/>
          <w:sz w:val="24"/>
          <w:szCs w:val="24"/>
          <w:lang w:eastAsia="ja-JP"/>
        </w:rPr>
      </w:pPr>
      <w:ins w:id="423" w:author="Gerard" w:date="2015-08-25T18:31:00Z">
        <w:r>
          <w:rPr>
            <w:noProof/>
          </w:rPr>
          <w:t>4.1.3.23. Spherical Fiber Distribution from Solid-Bound Molecule</w:t>
        </w:r>
        <w:r>
          <w:rPr>
            <w:noProof/>
          </w:rPr>
          <w:tab/>
        </w:r>
        <w:r>
          <w:rPr>
            <w:noProof/>
          </w:rPr>
          <w:fldChar w:fldCharType="begin"/>
        </w:r>
        <w:r>
          <w:rPr>
            <w:noProof/>
          </w:rPr>
          <w:instrText xml:space="preserve"> PAGEREF _Toc302147226 \h </w:instrText>
        </w:r>
        <w:r>
          <w:rPr>
            <w:noProof/>
          </w:rPr>
        </w:r>
      </w:ins>
      <w:r>
        <w:rPr>
          <w:noProof/>
        </w:rPr>
        <w:fldChar w:fldCharType="separate"/>
      </w:r>
      <w:ins w:id="424" w:author="Gerard" w:date="2015-08-25T18:31:00Z">
        <w:r>
          <w:rPr>
            <w:noProof/>
          </w:rPr>
          <w:t>136</w:t>
        </w:r>
        <w:r>
          <w:rPr>
            <w:noProof/>
          </w:rPr>
          <w:fldChar w:fldCharType="end"/>
        </w:r>
      </w:ins>
    </w:p>
    <w:p w14:paraId="044B12C6" w14:textId="77777777" w:rsidR="00BB6F29" w:rsidRDefault="00BB6F29">
      <w:pPr>
        <w:pStyle w:val="TOC4"/>
        <w:tabs>
          <w:tab w:val="right" w:leader="dot" w:pos="9350"/>
        </w:tabs>
        <w:rPr>
          <w:ins w:id="425" w:author="Gerard" w:date="2015-08-25T18:31:00Z"/>
          <w:rFonts w:asciiTheme="minorHAnsi" w:eastAsiaTheme="minorEastAsia" w:hAnsiTheme="minorHAnsi" w:cstheme="minorBidi"/>
          <w:noProof/>
          <w:sz w:val="24"/>
          <w:szCs w:val="24"/>
          <w:lang w:eastAsia="ja-JP"/>
        </w:rPr>
      </w:pPr>
      <w:ins w:id="426" w:author="Gerard" w:date="2015-08-25T18:31:00Z">
        <w:r>
          <w:rPr>
            <w:noProof/>
          </w:rPr>
          <w:t>4.1.3.24. Coupled Transversely Isotropic Mooney-Rivlin</w:t>
        </w:r>
        <w:r>
          <w:rPr>
            <w:noProof/>
          </w:rPr>
          <w:tab/>
        </w:r>
        <w:r>
          <w:rPr>
            <w:noProof/>
          </w:rPr>
          <w:fldChar w:fldCharType="begin"/>
        </w:r>
        <w:r>
          <w:rPr>
            <w:noProof/>
          </w:rPr>
          <w:instrText xml:space="preserve"> PAGEREF _Toc302147227 \h </w:instrText>
        </w:r>
        <w:r>
          <w:rPr>
            <w:noProof/>
          </w:rPr>
        </w:r>
      </w:ins>
      <w:r>
        <w:rPr>
          <w:noProof/>
        </w:rPr>
        <w:fldChar w:fldCharType="separate"/>
      </w:r>
      <w:ins w:id="427" w:author="Gerard" w:date="2015-08-25T18:31:00Z">
        <w:r>
          <w:rPr>
            <w:noProof/>
          </w:rPr>
          <w:t>138</w:t>
        </w:r>
        <w:r>
          <w:rPr>
            <w:noProof/>
          </w:rPr>
          <w:fldChar w:fldCharType="end"/>
        </w:r>
      </w:ins>
    </w:p>
    <w:p w14:paraId="4F1BF073" w14:textId="77777777" w:rsidR="00BB6F29" w:rsidRDefault="00BB6F29">
      <w:pPr>
        <w:pStyle w:val="TOC4"/>
        <w:tabs>
          <w:tab w:val="right" w:leader="dot" w:pos="9350"/>
        </w:tabs>
        <w:rPr>
          <w:ins w:id="428" w:author="Gerard" w:date="2015-08-25T18:31:00Z"/>
          <w:rFonts w:asciiTheme="minorHAnsi" w:eastAsiaTheme="minorEastAsia" w:hAnsiTheme="minorHAnsi" w:cstheme="minorBidi"/>
          <w:noProof/>
          <w:sz w:val="24"/>
          <w:szCs w:val="24"/>
          <w:lang w:eastAsia="ja-JP"/>
        </w:rPr>
      </w:pPr>
      <w:ins w:id="429" w:author="Gerard" w:date="2015-08-25T18:31:00Z">
        <w:r>
          <w:rPr>
            <w:noProof/>
          </w:rPr>
          <w:t>4.1.3.25. Coupled Transversely Isotropic Veronda-Westmann</w:t>
        </w:r>
        <w:r>
          <w:rPr>
            <w:noProof/>
          </w:rPr>
          <w:tab/>
        </w:r>
        <w:r>
          <w:rPr>
            <w:noProof/>
          </w:rPr>
          <w:fldChar w:fldCharType="begin"/>
        </w:r>
        <w:r>
          <w:rPr>
            <w:noProof/>
          </w:rPr>
          <w:instrText xml:space="preserve"> PAGEREF _Toc302147228 \h </w:instrText>
        </w:r>
        <w:r>
          <w:rPr>
            <w:noProof/>
          </w:rPr>
        </w:r>
      </w:ins>
      <w:r>
        <w:rPr>
          <w:noProof/>
        </w:rPr>
        <w:fldChar w:fldCharType="separate"/>
      </w:r>
      <w:ins w:id="430" w:author="Gerard" w:date="2015-08-25T18:31:00Z">
        <w:r>
          <w:rPr>
            <w:noProof/>
          </w:rPr>
          <w:t>139</w:t>
        </w:r>
        <w:r>
          <w:rPr>
            <w:noProof/>
          </w:rPr>
          <w:fldChar w:fldCharType="end"/>
        </w:r>
      </w:ins>
    </w:p>
    <w:p w14:paraId="7DE4404B" w14:textId="77777777" w:rsidR="00BB6F29" w:rsidRDefault="00BB6F29">
      <w:pPr>
        <w:pStyle w:val="TOC2"/>
        <w:tabs>
          <w:tab w:val="right" w:leader="dot" w:pos="9350"/>
        </w:tabs>
        <w:rPr>
          <w:ins w:id="431" w:author="Gerard" w:date="2015-08-25T18:31:00Z"/>
          <w:rFonts w:asciiTheme="minorHAnsi" w:eastAsiaTheme="minorEastAsia" w:hAnsiTheme="minorHAnsi" w:cstheme="minorBidi"/>
          <w:smallCaps w:val="0"/>
          <w:noProof/>
          <w:sz w:val="24"/>
          <w:szCs w:val="24"/>
          <w:lang w:eastAsia="ja-JP"/>
        </w:rPr>
      </w:pPr>
      <w:ins w:id="432" w:author="Gerard" w:date="2015-08-25T18:31:00Z">
        <w:r>
          <w:rPr>
            <w:noProof/>
          </w:rPr>
          <w:t>4.2. Continuous Fiber Distribution</w:t>
        </w:r>
        <w:r>
          <w:rPr>
            <w:noProof/>
          </w:rPr>
          <w:tab/>
        </w:r>
        <w:r>
          <w:rPr>
            <w:noProof/>
          </w:rPr>
          <w:fldChar w:fldCharType="begin"/>
        </w:r>
        <w:r>
          <w:rPr>
            <w:noProof/>
          </w:rPr>
          <w:instrText xml:space="preserve"> PAGEREF _Toc302147229 \h </w:instrText>
        </w:r>
        <w:r>
          <w:rPr>
            <w:noProof/>
          </w:rPr>
        </w:r>
      </w:ins>
      <w:r>
        <w:rPr>
          <w:noProof/>
        </w:rPr>
        <w:fldChar w:fldCharType="separate"/>
      </w:r>
      <w:ins w:id="433" w:author="Gerard" w:date="2015-08-25T18:31:00Z">
        <w:r>
          <w:rPr>
            <w:noProof/>
          </w:rPr>
          <w:t>140</w:t>
        </w:r>
        <w:r>
          <w:rPr>
            <w:noProof/>
          </w:rPr>
          <w:fldChar w:fldCharType="end"/>
        </w:r>
      </w:ins>
    </w:p>
    <w:p w14:paraId="38837941" w14:textId="77777777" w:rsidR="00BB6F29" w:rsidRDefault="00BB6F29">
      <w:pPr>
        <w:pStyle w:val="TOC3"/>
        <w:tabs>
          <w:tab w:val="right" w:leader="dot" w:pos="9350"/>
        </w:tabs>
        <w:rPr>
          <w:ins w:id="434" w:author="Gerard" w:date="2015-08-25T18:31:00Z"/>
          <w:rFonts w:asciiTheme="minorHAnsi" w:eastAsiaTheme="minorEastAsia" w:hAnsiTheme="minorHAnsi" w:cstheme="minorBidi"/>
          <w:i w:val="0"/>
          <w:iCs w:val="0"/>
          <w:noProof/>
          <w:sz w:val="24"/>
          <w:szCs w:val="24"/>
          <w:lang w:eastAsia="ja-JP"/>
        </w:rPr>
      </w:pPr>
      <w:ins w:id="435" w:author="Gerard" w:date="2015-08-25T18:31:00Z">
        <w:r w:rsidRPr="00242665">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_Toc302147230 \h </w:instrText>
        </w:r>
        <w:r>
          <w:rPr>
            <w:noProof/>
          </w:rPr>
        </w:r>
      </w:ins>
      <w:r>
        <w:rPr>
          <w:noProof/>
        </w:rPr>
        <w:fldChar w:fldCharType="separate"/>
      </w:r>
      <w:ins w:id="436" w:author="Gerard" w:date="2015-08-25T18:31:00Z">
        <w:r>
          <w:rPr>
            <w:noProof/>
          </w:rPr>
          <w:t>141</w:t>
        </w:r>
        <w:r>
          <w:rPr>
            <w:noProof/>
          </w:rPr>
          <w:fldChar w:fldCharType="end"/>
        </w:r>
      </w:ins>
    </w:p>
    <w:p w14:paraId="26CF7DC5" w14:textId="77777777" w:rsidR="00BB6F29" w:rsidRDefault="00BB6F29">
      <w:pPr>
        <w:pStyle w:val="TOC3"/>
        <w:tabs>
          <w:tab w:val="right" w:leader="dot" w:pos="9350"/>
        </w:tabs>
        <w:rPr>
          <w:ins w:id="437" w:author="Gerard" w:date="2015-08-25T18:31:00Z"/>
          <w:rFonts w:asciiTheme="minorHAnsi" w:eastAsiaTheme="minorEastAsia" w:hAnsiTheme="minorHAnsi" w:cstheme="minorBidi"/>
          <w:i w:val="0"/>
          <w:iCs w:val="0"/>
          <w:noProof/>
          <w:sz w:val="24"/>
          <w:szCs w:val="24"/>
          <w:lang w:eastAsia="ja-JP"/>
        </w:rPr>
      </w:pPr>
      <w:ins w:id="438" w:author="Gerard" w:date="2015-08-25T18:31:00Z">
        <w:r w:rsidRPr="00242665">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_Toc302147231 \h </w:instrText>
        </w:r>
        <w:r>
          <w:rPr>
            <w:noProof/>
          </w:rPr>
        </w:r>
      </w:ins>
      <w:r>
        <w:rPr>
          <w:noProof/>
        </w:rPr>
        <w:fldChar w:fldCharType="separate"/>
      </w:r>
      <w:ins w:id="439" w:author="Gerard" w:date="2015-08-25T18:31:00Z">
        <w:r>
          <w:rPr>
            <w:noProof/>
          </w:rPr>
          <w:t>142</w:t>
        </w:r>
        <w:r>
          <w:rPr>
            <w:noProof/>
          </w:rPr>
          <w:fldChar w:fldCharType="end"/>
        </w:r>
      </w:ins>
    </w:p>
    <w:p w14:paraId="0118A92A" w14:textId="77777777" w:rsidR="00BB6F29" w:rsidRDefault="00BB6F29">
      <w:pPr>
        <w:pStyle w:val="TOC3"/>
        <w:tabs>
          <w:tab w:val="right" w:leader="dot" w:pos="9350"/>
        </w:tabs>
        <w:rPr>
          <w:ins w:id="440" w:author="Gerard" w:date="2015-08-25T18:31:00Z"/>
          <w:rFonts w:asciiTheme="minorHAnsi" w:eastAsiaTheme="minorEastAsia" w:hAnsiTheme="minorHAnsi" w:cstheme="minorBidi"/>
          <w:i w:val="0"/>
          <w:iCs w:val="0"/>
          <w:noProof/>
          <w:sz w:val="24"/>
          <w:szCs w:val="24"/>
          <w:lang w:eastAsia="ja-JP"/>
        </w:rPr>
      </w:pPr>
      <w:ins w:id="441" w:author="Gerard" w:date="2015-08-25T18:31:00Z">
        <w:r w:rsidRPr="00242665">
          <w:rPr>
            <w:noProof/>
            <w:color w:val="000000"/>
          </w:rPr>
          <w:t>4.2.3.</w:t>
        </w:r>
        <w:r>
          <w:rPr>
            <w:noProof/>
          </w:rPr>
          <w:t xml:space="preserve"> Fibers</w:t>
        </w:r>
        <w:r>
          <w:rPr>
            <w:noProof/>
          </w:rPr>
          <w:tab/>
        </w:r>
        <w:r>
          <w:rPr>
            <w:noProof/>
          </w:rPr>
          <w:fldChar w:fldCharType="begin"/>
        </w:r>
        <w:r>
          <w:rPr>
            <w:noProof/>
          </w:rPr>
          <w:instrText xml:space="preserve"> PAGEREF _Toc302147232 \h </w:instrText>
        </w:r>
        <w:r>
          <w:rPr>
            <w:noProof/>
          </w:rPr>
        </w:r>
      </w:ins>
      <w:r>
        <w:rPr>
          <w:noProof/>
        </w:rPr>
        <w:fldChar w:fldCharType="separate"/>
      </w:r>
      <w:ins w:id="442" w:author="Gerard" w:date="2015-08-25T18:31:00Z">
        <w:r>
          <w:rPr>
            <w:noProof/>
          </w:rPr>
          <w:t>143</w:t>
        </w:r>
        <w:r>
          <w:rPr>
            <w:noProof/>
          </w:rPr>
          <w:fldChar w:fldCharType="end"/>
        </w:r>
      </w:ins>
    </w:p>
    <w:p w14:paraId="2A1E6562" w14:textId="77777777" w:rsidR="00BB6F29" w:rsidRDefault="00BB6F29">
      <w:pPr>
        <w:pStyle w:val="TOC4"/>
        <w:tabs>
          <w:tab w:val="right" w:leader="dot" w:pos="9350"/>
        </w:tabs>
        <w:rPr>
          <w:ins w:id="443" w:author="Gerard" w:date="2015-08-25T18:31:00Z"/>
          <w:rFonts w:asciiTheme="minorHAnsi" w:eastAsiaTheme="minorEastAsia" w:hAnsiTheme="minorHAnsi" w:cstheme="minorBidi"/>
          <w:noProof/>
          <w:sz w:val="24"/>
          <w:szCs w:val="24"/>
          <w:lang w:eastAsia="ja-JP"/>
        </w:rPr>
      </w:pPr>
      <w:ins w:id="444" w:author="Gerard" w:date="2015-08-25T18:31:00Z">
        <w:r>
          <w:rPr>
            <w:noProof/>
          </w:rPr>
          <w:t>4.2.3.1. Fiber with Exponential-Power Law</w:t>
        </w:r>
        <w:r>
          <w:rPr>
            <w:noProof/>
          </w:rPr>
          <w:tab/>
        </w:r>
        <w:r>
          <w:rPr>
            <w:noProof/>
          </w:rPr>
          <w:fldChar w:fldCharType="begin"/>
        </w:r>
        <w:r>
          <w:rPr>
            <w:noProof/>
          </w:rPr>
          <w:instrText xml:space="preserve"> PAGEREF _Toc302147233 \h </w:instrText>
        </w:r>
        <w:r>
          <w:rPr>
            <w:noProof/>
          </w:rPr>
        </w:r>
      </w:ins>
      <w:r>
        <w:rPr>
          <w:noProof/>
        </w:rPr>
        <w:fldChar w:fldCharType="separate"/>
      </w:r>
      <w:ins w:id="445" w:author="Gerard" w:date="2015-08-25T18:31:00Z">
        <w:r>
          <w:rPr>
            <w:noProof/>
          </w:rPr>
          <w:t>144</w:t>
        </w:r>
        <w:r>
          <w:rPr>
            <w:noProof/>
          </w:rPr>
          <w:fldChar w:fldCharType="end"/>
        </w:r>
      </w:ins>
    </w:p>
    <w:p w14:paraId="6B24321F" w14:textId="77777777" w:rsidR="00BB6F29" w:rsidRDefault="00BB6F29">
      <w:pPr>
        <w:pStyle w:val="TOC4"/>
        <w:tabs>
          <w:tab w:val="right" w:leader="dot" w:pos="9350"/>
        </w:tabs>
        <w:rPr>
          <w:ins w:id="446" w:author="Gerard" w:date="2015-08-25T18:31:00Z"/>
          <w:rFonts w:asciiTheme="minorHAnsi" w:eastAsiaTheme="minorEastAsia" w:hAnsiTheme="minorHAnsi" w:cstheme="minorBidi"/>
          <w:noProof/>
          <w:sz w:val="24"/>
          <w:szCs w:val="24"/>
          <w:lang w:eastAsia="ja-JP"/>
        </w:rPr>
      </w:pPr>
      <w:ins w:id="447" w:author="Gerard" w:date="2015-08-25T18:31:00Z">
        <w:r>
          <w:rPr>
            <w:noProof/>
          </w:rPr>
          <w:t>4.2.3.2. Fiber with Neo-Hookean Law</w:t>
        </w:r>
        <w:r>
          <w:rPr>
            <w:noProof/>
          </w:rPr>
          <w:tab/>
        </w:r>
        <w:r>
          <w:rPr>
            <w:noProof/>
          </w:rPr>
          <w:fldChar w:fldCharType="begin"/>
        </w:r>
        <w:r>
          <w:rPr>
            <w:noProof/>
          </w:rPr>
          <w:instrText xml:space="preserve"> PAGEREF _Toc302147234 \h </w:instrText>
        </w:r>
        <w:r>
          <w:rPr>
            <w:noProof/>
          </w:rPr>
        </w:r>
      </w:ins>
      <w:r>
        <w:rPr>
          <w:noProof/>
        </w:rPr>
        <w:fldChar w:fldCharType="separate"/>
      </w:r>
      <w:ins w:id="448" w:author="Gerard" w:date="2015-08-25T18:31:00Z">
        <w:r>
          <w:rPr>
            <w:noProof/>
          </w:rPr>
          <w:t>145</w:t>
        </w:r>
        <w:r>
          <w:rPr>
            <w:noProof/>
          </w:rPr>
          <w:fldChar w:fldCharType="end"/>
        </w:r>
      </w:ins>
    </w:p>
    <w:p w14:paraId="66A3CC94" w14:textId="77777777" w:rsidR="00BB6F29" w:rsidRDefault="00BB6F29">
      <w:pPr>
        <w:pStyle w:val="TOC4"/>
        <w:tabs>
          <w:tab w:val="right" w:leader="dot" w:pos="9350"/>
        </w:tabs>
        <w:rPr>
          <w:ins w:id="449" w:author="Gerard" w:date="2015-08-25T18:31:00Z"/>
          <w:rFonts w:asciiTheme="minorHAnsi" w:eastAsiaTheme="minorEastAsia" w:hAnsiTheme="minorHAnsi" w:cstheme="minorBidi"/>
          <w:noProof/>
          <w:sz w:val="24"/>
          <w:szCs w:val="24"/>
          <w:lang w:eastAsia="ja-JP"/>
        </w:rPr>
      </w:pPr>
      <w:ins w:id="450" w:author="Gerard" w:date="2015-08-25T18:31:00Z">
        <w:r>
          <w:rPr>
            <w:noProof/>
          </w:rPr>
          <w:t>4.2.3.3. Fiber with Toe-Linear Response</w:t>
        </w:r>
        <w:r>
          <w:rPr>
            <w:noProof/>
          </w:rPr>
          <w:tab/>
        </w:r>
        <w:r>
          <w:rPr>
            <w:noProof/>
          </w:rPr>
          <w:fldChar w:fldCharType="begin"/>
        </w:r>
        <w:r>
          <w:rPr>
            <w:noProof/>
          </w:rPr>
          <w:instrText xml:space="preserve"> PAGEREF _Toc302147235 \h </w:instrText>
        </w:r>
        <w:r>
          <w:rPr>
            <w:noProof/>
          </w:rPr>
        </w:r>
      </w:ins>
      <w:r>
        <w:rPr>
          <w:noProof/>
        </w:rPr>
        <w:fldChar w:fldCharType="separate"/>
      </w:r>
      <w:ins w:id="451" w:author="Gerard" w:date="2015-08-25T18:31:00Z">
        <w:r>
          <w:rPr>
            <w:noProof/>
          </w:rPr>
          <w:t>146</w:t>
        </w:r>
        <w:r>
          <w:rPr>
            <w:noProof/>
          </w:rPr>
          <w:fldChar w:fldCharType="end"/>
        </w:r>
      </w:ins>
    </w:p>
    <w:p w14:paraId="34EC2EFF" w14:textId="77777777" w:rsidR="00BB6F29" w:rsidRDefault="00BB6F29">
      <w:pPr>
        <w:pStyle w:val="TOC4"/>
        <w:tabs>
          <w:tab w:val="right" w:leader="dot" w:pos="9350"/>
        </w:tabs>
        <w:rPr>
          <w:ins w:id="452" w:author="Gerard" w:date="2015-08-25T18:31:00Z"/>
          <w:rFonts w:asciiTheme="minorHAnsi" w:eastAsiaTheme="minorEastAsia" w:hAnsiTheme="minorHAnsi" w:cstheme="minorBidi"/>
          <w:noProof/>
          <w:sz w:val="24"/>
          <w:szCs w:val="24"/>
          <w:lang w:eastAsia="ja-JP"/>
        </w:rPr>
      </w:pPr>
      <w:ins w:id="453" w:author="Gerard" w:date="2015-08-25T18:31:00Z">
        <w:r>
          <w:rPr>
            <w:noProof/>
          </w:rPr>
          <w:t>4.2.3.4. Fiber with Exponential-Power Law Uncoupled</w:t>
        </w:r>
        <w:r>
          <w:rPr>
            <w:noProof/>
          </w:rPr>
          <w:tab/>
        </w:r>
        <w:r>
          <w:rPr>
            <w:noProof/>
          </w:rPr>
          <w:fldChar w:fldCharType="begin"/>
        </w:r>
        <w:r>
          <w:rPr>
            <w:noProof/>
          </w:rPr>
          <w:instrText xml:space="preserve"> PAGEREF _Toc302147236 \h </w:instrText>
        </w:r>
        <w:r>
          <w:rPr>
            <w:noProof/>
          </w:rPr>
        </w:r>
      </w:ins>
      <w:r>
        <w:rPr>
          <w:noProof/>
        </w:rPr>
        <w:fldChar w:fldCharType="separate"/>
      </w:r>
      <w:ins w:id="454" w:author="Gerard" w:date="2015-08-25T18:31:00Z">
        <w:r>
          <w:rPr>
            <w:noProof/>
          </w:rPr>
          <w:t>147</w:t>
        </w:r>
        <w:r>
          <w:rPr>
            <w:noProof/>
          </w:rPr>
          <w:fldChar w:fldCharType="end"/>
        </w:r>
      </w:ins>
    </w:p>
    <w:p w14:paraId="63D3AF52" w14:textId="77777777" w:rsidR="00BB6F29" w:rsidRDefault="00BB6F29">
      <w:pPr>
        <w:pStyle w:val="TOC4"/>
        <w:tabs>
          <w:tab w:val="right" w:leader="dot" w:pos="9350"/>
        </w:tabs>
        <w:rPr>
          <w:ins w:id="455" w:author="Gerard" w:date="2015-08-25T18:31:00Z"/>
          <w:rFonts w:asciiTheme="minorHAnsi" w:eastAsiaTheme="minorEastAsia" w:hAnsiTheme="minorHAnsi" w:cstheme="minorBidi"/>
          <w:noProof/>
          <w:sz w:val="24"/>
          <w:szCs w:val="24"/>
          <w:lang w:eastAsia="ja-JP"/>
        </w:rPr>
      </w:pPr>
      <w:ins w:id="456" w:author="Gerard" w:date="2015-08-25T18:31:00Z">
        <w:r>
          <w:rPr>
            <w:noProof/>
          </w:rPr>
          <w:t>4.2.3.5. Fiber with Neo-Hookean Law Uncoupled</w:t>
        </w:r>
        <w:r>
          <w:rPr>
            <w:noProof/>
          </w:rPr>
          <w:tab/>
        </w:r>
        <w:r>
          <w:rPr>
            <w:noProof/>
          </w:rPr>
          <w:fldChar w:fldCharType="begin"/>
        </w:r>
        <w:r>
          <w:rPr>
            <w:noProof/>
          </w:rPr>
          <w:instrText xml:space="preserve"> PAGEREF _Toc302147237 \h </w:instrText>
        </w:r>
        <w:r>
          <w:rPr>
            <w:noProof/>
          </w:rPr>
        </w:r>
      </w:ins>
      <w:r>
        <w:rPr>
          <w:noProof/>
        </w:rPr>
        <w:fldChar w:fldCharType="separate"/>
      </w:r>
      <w:ins w:id="457" w:author="Gerard" w:date="2015-08-25T18:31:00Z">
        <w:r>
          <w:rPr>
            <w:noProof/>
          </w:rPr>
          <w:t>148</w:t>
        </w:r>
        <w:r>
          <w:rPr>
            <w:noProof/>
          </w:rPr>
          <w:fldChar w:fldCharType="end"/>
        </w:r>
      </w:ins>
    </w:p>
    <w:p w14:paraId="4AF9CFF4" w14:textId="77777777" w:rsidR="00BB6F29" w:rsidRDefault="00BB6F29">
      <w:pPr>
        <w:pStyle w:val="TOC3"/>
        <w:tabs>
          <w:tab w:val="right" w:leader="dot" w:pos="9350"/>
        </w:tabs>
        <w:rPr>
          <w:ins w:id="458" w:author="Gerard" w:date="2015-08-25T18:31:00Z"/>
          <w:rFonts w:asciiTheme="minorHAnsi" w:eastAsiaTheme="minorEastAsia" w:hAnsiTheme="minorHAnsi" w:cstheme="minorBidi"/>
          <w:i w:val="0"/>
          <w:iCs w:val="0"/>
          <w:noProof/>
          <w:sz w:val="24"/>
          <w:szCs w:val="24"/>
          <w:lang w:eastAsia="ja-JP"/>
        </w:rPr>
      </w:pPr>
      <w:ins w:id="459" w:author="Gerard" w:date="2015-08-25T18:31:00Z">
        <w:r w:rsidRPr="00242665">
          <w:rPr>
            <w:noProof/>
            <w:color w:val="000000"/>
          </w:rPr>
          <w:t>4.2.4.</w:t>
        </w:r>
        <w:r>
          <w:rPr>
            <w:noProof/>
          </w:rPr>
          <w:t xml:space="preserve"> Distribution</w:t>
        </w:r>
        <w:r>
          <w:rPr>
            <w:noProof/>
          </w:rPr>
          <w:tab/>
        </w:r>
        <w:r>
          <w:rPr>
            <w:noProof/>
          </w:rPr>
          <w:fldChar w:fldCharType="begin"/>
        </w:r>
        <w:r>
          <w:rPr>
            <w:noProof/>
          </w:rPr>
          <w:instrText xml:space="preserve"> PAGEREF _Toc302147238 \h </w:instrText>
        </w:r>
        <w:r>
          <w:rPr>
            <w:noProof/>
          </w:rPr>
        </w:r>
      </w:ins>
      <w:r>
        <w:rPr>
          <w:noProof/>
        </w:rPr>
        <w:fldChar w:fldCharType="separate"/>
      </w:r>
      <w:ins w:id="460" w:author="Gerard" w:date="2015-08-25T18:31:00Z">
        <w:r>
          <w:rPr>
            <w:noProof/>
          </w:rPr>
          <w:t>149</w:t>
        </w:r>
        <w:r>
          <w:rPr>
            <w:noProof/>
          </w:rPr>
          <w:fldChar w:fldCharType="end"/>
        </w:r>
      </w:ins>
    </w:p>
    <w:p w14:paraId="6CABA472" w14:textId="77777777" w:rsidR="00BB6F29" w:rsidRDefault="00BB6F29">
      <w:pPr>
        <w:pStyle w:val="TOC4"/>
        <w:tabs>
          <w:tab w:val="right" w:leader="dot" w:pos="9350"/>
        </w:tabs>
        <w:rPr>
          <w:ins w:id="461" w:author="Gerard" w:date="2015-08-25T18:31:00Z"/>
          <w:rFonts w:asciiTheme="minorHAnsi" w:eastAsiaTheme="minorEastAsia" w:hAnsiTheme="minorHAnsi" w:cstheme="minorBidi"/>
          <w:noProof/>
          <w:sz w:val="24"/>
          <w:szCs w:val="24"/>
          <w:lang w:eastAsia="ja-JP"/>
        </w:rPr>
      </w:pPr>
      <w:ins w:id="462" w:author="Gerard" w:date="2015-08-25T18:31:00Z">
        <w:r>
          <w:rPr>
            <w:noProof/>
          </w:rPr>
          <w:t>4.2.4.1. Spherical</w:t>
        </w:r>
        <w:r>
          <w:rPr>
            <w:noProof/>
          </w:rPr>
          <w:tab/>
        </w:r>
        <w:r>
          <w:rPr>
            <w:noProof/>
          </w:rPr>
          <w:fldChar w:fldCharType="begin"/>
        </w:r>
        <w:r>
          <w:rPr>
            <w:noProof/>
          </w:rPr>
          <w:instrText xml:space="preserve"> PAGEREF _Toc302147239 \h </w:instrText>
        </w:r>
        <w:r>
          <w:rPr>
            <w:noProof/>
          </w:rPr>
        </w:r>
      </w:ins>
      <w:r>
        <w:rPr>
          <w:noProof/>
        </w:rPr>
        <w:fldChar w:fldCharType="separate"/>
      </w:r>
      <w:ins w:id="463" w:author="Gerard" w:date="2015-08-25T18:31:00Z">
        <w:r>
          <w:rPr>
            <w:noProof/>
          </w:rPr>
          <w:t>150</w:t>
        </w:r>
        <w:r>
          <w:rPr>
            <w:noProof/>
          </w:rPr>
          <w:fldChar w:fldCharType="end"/>
        </w:r>
      </w:ins>
    </w:p>
    <w:p w14:paraId="0FD09D55" w14:textId="77777777" w:rsidR="00BB6F29" w:rsidRDefault="00BB6F29">
      <w:pPr>
        <w:pStyle w:val="TOC4"/>
        <w:tabs>
          <w:tab w:val="right" w:leader="dot" w:pos="9350"/>
        </w:tabs>
        <w:rPr>
          <w:ins w:id="464" w:author="Gerard" w:date="2015-08-25T18:31:00Z"/>
          <w:rFonts w:asciiTheme="minorHAnsi" w:eastAsiaTheme="minorEastAsia" w:hAnsiTheme="minorHAnsi" w:cstheme="minorBidi"/>
          <w:noProof/>
          <w:sz w:val="24"/>
          <w:szCs w:val="24"/>
          <w:lang w:eastAsia="ja-JP"/>
        </w:rPr>
      </w:pPr>
      <w:ins w:id="465" w:author="Gerard" w:date="2015-08-25T18:31:00Z">
        <w:r>
          <w:rPr>
            <w:noProof/>
          </w:rPr>
          <w:t>4.2.4.2. Ellipsoidal</w:t>
        </w:r>
        <w:r>
          <w:rPr>
            <w:noProof/>
          </w:rPr>
          <w:tab/>
        </w:r>
        <w:r>
          <w:rPr>
            <w:noProof/>
          </w:rPr>
          <w:fldChar w:fldCharType="begin"/>
        </w:r>
        <w:r>
          <w:rPr>
            <w:noProof/>
          </w:rPr>
          <w:instrText xml:space="preserve"> PAGEREF _Toc302147240 \h </w:instrText>
        </w:r>
        <w:r>
          <w:rPr>
            <w:noProof/>
          </w:rPr>
        </w:r>
      </w:ins>
      <w:r>
        <w:rPr>
          <w:noProof/>
        </w:rPr>
        <w:fldChar w:fldCharType="separate"/>
      </w:r>
      <w:ins w:id="466" w:author="Gerard" w:date="2015-08-25T18:31:00Z">
        <w:r>
          <w:rPr>
            <w:noProof/>
          </w:rPr>
          <w:t>151</w:t>
        </w:r>
        <w:r>
          <w:rPr>
            <w:noProof/>
          </w:rPr>
          <w:fldChar w:fldCharType="end"/>
        </w:r>
      </w:ins>
    </w:p>
    <w:p w14:paraId="5130795B" w14:textId="77777777" w:rsidR="00BB6F29" w:rsidRDefault="00BB6F29">
      <w:pPr>
        <w:pStyle w:val="TOC4"/>
        <w:tabs>
          <w:tab w:val="right" w:leader="dot" w:pos="9350"/>
        </w:tabs>
        <w:rPr>
          <w:ins w:id="467" w:author="Gerard" w:date="2015-08-25T18:31:00Z"/>
          <w:rFonts w:asciiTheme="minorHAnsi" w:eastAsiaTheme="minorEastAsia" w:hAnsiTheme="minorHAnsi" w:cstheme="minorBidi"/>
          <w:noProof/>
          <w:sz w:val="24"/>
          <w:szCs w:val="24"/>
          <w:lang w:eastAsia="ja-JP"/>
        </w:rPr>
      </w:pPr>
      <w:ins w:id="468" w:author="Gerard" w:date="2015-08-25T18:31:00Z">
        <w:r>
          <w:rPr>
            <w:noProof/>
          </w:rPr>
          <w:t>4.2.4.3.</w:t>
        </w:r>
        <w:r>
          <w:rPr>
            <w:rFonts w:hint="eastAsia"/>
            <w:noProof/>
          </w:rPr>
          <w:t xml:space="preserve"> π-Periodic von Mises Distribution</w:t>
        </w:r>
        <w:r>
          <w:rPr>
            <w:noProof/>
          </w:rPr>
          <w:tab/>
        </w:r>
        <w:r>
          <w:rPr>
            <w:noProof/>
          </w:rPr>
          <w:fldChar w:fldCharType="begin"/>
        </w:r>
        <w:r>
          <w:rPr>
            <w:noProof/>
          </w:rPr>
          <w:instrText xml:space="preserve"> PAGEREF _Toc302147241 \h </w:instrText>
        </w:r>
        <w:r>
          <w:rPr>
            <w:noProof/>
          </w:rPr>
        </w:r>
      </w:ins>
      <w:r>
        <w:rPr>
          <w:noProof/>
        </w:rPr>
        <w:fldChar w:fldCharType="separate"/>
      </w:r>
      <w:ins w:id="469" w:author="Gerard" w:date="2015-08-25T18:31:00Z">
        <w:r>
          <w:rPr>
            <w:noProof/>
          </w:rPr>
          <w:t>152</w:t>
        </w:r>
        <w:r>
          <w:rPr>
            <w:noProof/>
          </w:rPr>
          <w:fldChar w:fldCharType="end"/>
        </w:r>
      </w:ins>
    </w:p>
    <w:p w14:paraId="4BAC69BB" w14:textId="77777777" w:rsidR="00BB6F29" w:rsidRDefault="00BB6F29">
      <w:pPr>
        <w:pStyle w:val="TOC4"/>
        <w:tabs>
          <w:tab w:val="right" w:leader="dot" w:pos="9350"/>
        </w:tabs>
        <w:rPr>
          <w:ins w:id="470" w:author="Gerard" w:date="2015-08-25T18:31:00Z"/>
          <w:rFonts w:asciiTheme="minorHAnsi" w:eastAsiaTheme="minorEastAsia" w:hAnsiTheme="minorHAnsi" w:cstheme="minorBidi"/>
          <w:noProof/>
          <w:sz w:val="24"/>
          <w:szCs w:val="24"/>
          <w:lang w:eastAsia="ja-JP"/>
        </w:rPr>
      </w:pPr>
      <w:ins w:id="471" w:author="Gerard" w:date="2015-08-25T18:31:00Z">
        <w:r>
          <w:rPr>
            <w:noProof/>
          </w:rPr>
          <w:t>4.2.4.4. Circular</w:t>
        </w:r>
        <w:r>
          <w:rPr>
            <w:noProof/>
          </w:rPr>
          <w:tab/>
        </w:r>
        <w:r>
          <w:rPr>
            <w:noProof/>
          </w:rPr>
          <w:fldChar w:fldCharType="begin"/>
        </w:r>
        <w:r>
          <w:rPr>
            <w:noProof/>
          </w:rPr>
          <w:instrText xml:space="preserve"> PAGEREF _Toc302147242 \h </w:instrText>
        </w:r>
        <w:r>
          <w:rPr>
            <w:noProof/>
          </w:rPr>
        </w:r>
      </w:ins>
      <w:r>
        <w:rPr>
          <w:noProof/>
        </w:rPr>
        <w:fldChar w:fldCharType="separate"/>
      </w:r>
      <w:ins w:id="472" w:author="Gerard" w:date="2015-08-25T18:31:00Z">
        <w:r>
          <w:rPr>
            <w:noProof/>
          </w:rPr>
          <w:t>153</w:t>
        </w:r>
        <w:r>
          <w:rPr>
            <w:noProof/>
          </w:rPr>
          <w:fldChar w:fldCharType="end"/>
        </w:r>
      </w:ins>
    </w:p>
    <w:p w14:paraId="30610453" w14:textId="77777777" w:rsidR="00BB6F29" w:rsidRDefault="00BB6F29">
      <w:pPr>
        <w:pStyle w:val="TOC4"/>
        <w:tabs>
          <w:tab w:val="right" w:leader="dot" w:pos="9350"/>
        </w:tabs>
        <w:rPr>
          <w:ins w:id="473" w:author="Gerard" w:date="2015-08-25T18:31:00Z"/>
          <w:rFonts w:asciiTheme="minorHAnsi" w:eastAsiaTheme="minorEastAsia" w:hAnsiTheme="minorHAnsi" w:cstheme="minorBidi"/>
          <w:noProof/>
          <w:sz w:val="24"/>
          <w:szCs w:val="24"/>
          <w:lang w:eastAsia="ja-JP"/>
        </w:rPr>
      </w:pPr>
      <w:ins w:id="474" w:author="Gerard" w:date="2015-08-25T18:31:00Z">
        <w:r>
          <w:rPr>
            <w:noProof/>
          </w:rPr>
          <w:t>4.2.4.5. Elliptical</w:t>
        </w:r>
        <w:r>
          <w:rPr>
            <w:noProof/>
          </w:rPr>
          <w:tab/>
        </w:r>
        <w:r>
          <w:rPr>
            <w:noProof/>
          </w:rPr>
          <w:fldChar w:fldCharType="begin"/>
        </w:r>
        <w:r>
          <w:rPr>
            <w:noProof/>
          </w:rPr>
          <w:instrText xml:space="preserve"> PAGEREF _Toc302147243 \h </w:instrText>
        </w:r>
        <w:r>
          <w:rPr>
            <w:noProof/>
          </w:rPr>
        </w:r>
      </w:ins>
      <w:r>
        <w:rPr>
          <w:noProof/>
        </w:rPr>
        <w:fldChar w:fldCharType="separate"/>
      </w:r>
      <w:ins w:id="475" w:author="Gerard" w:date="2015-08-25T18:31:00Z">
        <w:r>
          <w:rPr>
            <w:noProof/>
          </w:rPr>
          <w:t>154</w:t>
        </w:r>
        <w:r>
          <w:rPr>
            <w:noProof/>
          </w:rPr>
          <w:fldChar w:fldCharType="end"/>
        </w:r>
      </w:ins>
    </w:p>
    <w:p w14:paraId="14EFB261" w14:textId="77777777" w:rsidR="00BB6F29" w:rsidRDefault="00BB6F29">
      <w:pPr>
        <w:pStyle w:val="TOC4"/>
        <w:tabs>
          <w:tab w:val="right" w:leader="dot" w:pos="9350"/>
        </w:tabs>
        <w:rPr>
          <w:ins w:id="476" w:author="Gerard" w:date="2015-08-25T18:31:00Z"/>
          <w:rFonts w:asciiTheme="minorHAnsi" w:eastAsiaTheme="minorEastAsia" w:hAnsiTheme="minorHAnsi" w:cstheme="minorBidi"/>
          <w:noProof/>
          <w:sz w:val="24"/>
          <w:szCs w:val="24"/>
          <w:lang w:eastAsia="ja-JP"/>
        </w:rPr>
      </w:pPr>
      <w:ins w:id="477" w:author="Gerard" w:date="2015-08-25T18:31:00Z">
        <w:r>
          <w:rPr>
            <w:noProof/>
          </w:rPr>
          <w:t>4.2.4.6. von Mises Distribution</w:t>
        </w:r>
        <w:r>
          <w:rPr>
            <w:noProof/>
          </w:rPr>
          <w:tab/>
        </w:r>
        <w:r>
          <w:rPr>
            <w:noProof/>
          </w:rPr>
          <w:fldChar w:fldCharType="begin"/>
        </w:r>
        <w:r>
          <w:rPr>
            <w:noProof/>
          </w:rPr>
          <w:instrText xml:space="preserve"> PAGEREF _Toc302147244 \h </w:instrText>
        </w:r>
        <w:r>
          <w:rPr>
            <w:noProof/>
          </w:rPr>
        </w:r>
      </w:ins>
      <w:r>
        <w:rPr>
          <w:noProof/>
        </w:rPr>
        <w:fldChar w:fldCharType="separate"/>
      </w:r>
      <w:ins w:id="478" w:author="Gerard" w:date="2015-08-25T18:31:00Z">
        <w:r>
          <w:rPr>
            <w:noProof/>
          </w:rPr>
          <w:t>156</w:t>
        </w:r>
        <w:r>
          <w:rPr>
            <w:noProof/>
          </w:rPr>
          <w:fldChar w:fldCharType="end"/>
        </w:r>
      </w:ins>
    </w:p>
    <w:p w14:paraId="4A9AFEFE" w14:textId="77777777" w:rsidR="00BB6F29" w:rsidRDefault="00BB6F29">
      <w:pPr>
        <w:pStyle w:val="TOC3"/>
        <w:tabs>
          <w:tab w:val="right" w:leader="dot" w:pos="9350"/>
        </w:tabs>
        <w:rPr>
          <w:ins w:id="479" w:author="Gerard" w:date="2015-08-25T18:31:00Z"/>
          <w:rFonts w:asciiTheme="minorHAnsi" w:eastAsiaTheme="minorEastAsia" w:hAnsiTheme="minorHAnsi" w:cstheme="minorBidi"/>
          <w:i w:val="0"/>
          <w:iCs w:val="0"/>
          <w:noProof/>
          <w:sz w:val="24"/>
          <w:szCs w:val="24"/>
          <w:lang w:eastAsia="ja-JP"/>
        </w:rPr>
      </w:pPr>
      <w:ins w:id="480" w:author="Gerard" w:date="2015-08-25T18:31:00Z">
        <w:r w:rsidRPr="00242665">
          <w:rPr>
            <w:noProof/>
            <w:color w:val="000000"/>
          </w:rPr>
          <w:t>4.2.5.</w:t>
        </w:r>
        <w:r>
          <w:rPr>
            <w:noProof/>
          </w:rPr>
          <w:t xml:space="preserve"> Scheme</w:t>
        </w:r>
        <w:r>
          <w:rPr>
            <w:noProof/>
          </w:rPr>
          <w:tab/>
        </w:r>
        <w:r>
          <w:rPr>
            <w:noProof/>
          </w:rPr>
          <w:fldChar w:fldCharType="begin"/>
        </w:r>
        <w:r>
          <w:rPr>
            <w:noProof/>
          </w:rPr>
          <w:instrText xml:space="preserve"> PAGEREF _Toc302147245 \h </w:instrText>
        </w:r>
        <w:r>
          <w:rPr>
            <w:noProof/>
          </w:rPr>
        </w:r>
      </w:ins>
      <w:r>
        <w:rPr>
          <w:noProof/>
        </w:rPr>
        <w:fldChar w:fldCharType="separate"/>
      </w:r>
      <w:ins w:id="481" w:author="Gerard" w:date="2015-08-25T18:31:00Z">
        <w:r>
          <w:rPr>
            <w:noProof/>
          </w:rPr>
          <w:t>157</w:t>
        </w:r>
        <w:r>
          <w:rPr>
            <w:noProof/>
          </w:rPr>
          <w:fldChar w:fldCharType="end"/>
        </w:r>
      </w:ins>
    </w:p>
    <w:p w14:paraId="37352240" w14:textId="77777777" w:rsidR="00BB6F29" w:rsidRDefault="00BB6F29">
      <w:pPr>
        <w:pStyle w:val="TOC4"/>
        <w:tabs>
          <w:tab w:val="right" w:leader="dot" w:pos="9350"/>
        </w:tabs>
        <w:rPr>
          <w:ins w:id="482" w:author="Gerard" w:date="2015-08-25T18:31:00Z"/>
          <w:rFonts w:asciiTheme="minorHAnsi" w:eastAsiaTheme="minorEastAsia" w:hAnsiTheme="minorHAnsi" w:cstheme="minorBidi"/>
          <w:noProof/>
          <w:sz w:val="24"/>
          <w:szCs w:val="24"/>
          <w:lang w:eastAsia="ja-JP"/>
        </w:rPr>
      </w:pPr>
      <w:ins w:id="483" w:author="Gerard" w:date="2015-08-25T18:31:00Z">
        <w:r>
          <w:rPr>
            <w:noProof/>
          </w:rPr>
          <w:t>4.2.5.1. Gauss-Kronrod Trapezoidal Rule</w:t>
        </w:r>
        <w:r>
          <w:rPr>
            <w:noProof/>
          </w:rPr>
          <w:tab/>
        </w:r>
        <w:r>
          <w:rPr>
            <w:noProof/>
          </w:rPr>
          <w:fldChar w:fldCharType="begin"/>
        </w:r>
        <w:r>
          <w:rPr>
            <w:noProof/>
          </w:rPr>
          <w:instrText xml:space="preserve"> PAGEREF _Toc302147246 \h </w:instrText>
        </w:r>
        <w:r>
          <w:rPr>
            <w:noProof/>
          </w:rPr>
        </w:r>
      </w:ins>
      <w:r>
        <w:rPr>
          <w:noProof/>
        </w:rPr>
        <w:fldChar w:fldCharType="separate"/>
      </w:r>
      <w:ins w:id="484" w:author="Gerard" w:date="2015-08-25T18:31:00Z">
        <w:r>
          <w:rPr>
            <w:noProof/>
          </w:rPr>
          <w:t>158</w:t>
        </w:r>
        <w:r>
          <w:rPr>
            <w:noProof/>
          </w:rPr>
          <w:fldChar w:fldCharType="end"/>
        </w:r>
      </w:ins>
    </w:p>
    <w:p w14:paraId="0C6FD223" w14:textId="77777777" w:rsidR="00BB6F29" w:rsidRDefault="00BB6F29">
      <w:pPr>
        <w:pStyle w:val="TOC4"/>
        <w:tabs>
          <w:tab w:val="right" w:leader="dot" w:pos="9350"/>
        </w:tabs>
        <w:rPr>
          <w:ins w:id="485" w:author="Gerard" w:date="2015-08-25T18:31:00Z"/>
          <w:rFonts w:asciiTheme="minorHAnsi" w:eastAsiaTheme="minorEastAsia" w:hAnsiTheme="minorHAnsi" w:cstheme="minorBidi"/>
          <w:noProof/>
          <w:sz w:val="24"/>
          <w:szCs w:val="24"/>
          <w:lang w:eastAsia="ja-JP"/>
        </w:rPr>
      </w:pPr>
      <w:ins w:id="486" w:author="Gerard" w:date="2015-08-25T18:31:00Z">
        <w:r>
          <w:rPr>
            <w:noProof/>
          </w:rPr>
          <w:t>4.2.5.2. Finite Element Integration Rule</w:t>
        </w:r>
        <w:r>
          <w:rPr>
            <w:noProof/>
          </w:rPr>
          <w:tab/>
        </w:r>
        <w:r>
          <w:rPr>
            <w:noProof/>
          </w:rPr>
          <w:fldChar w:fldCharType="begin"/>
        </w:r>
        <w:r>
          <w:rPr>
            <w:noProof/>
          </w:rPr>
          <w:instrText xml:space="preserve"> PAGEREF _Toc302147247 \h </w:instrText>
        </w:r>
        <w:r>
          <w:rPr>
            <w:noProof/>
          </w:rPr>
        </w:r>
      </w:ins>
      <w:r>
        <w:rPr>
          <w:noProof/>
        </w:rPr>
        <w:fldChar w:fldCharType="separate"/>
      </w:r>
      <w:ins w:id="487" w:author="Gerard" w:date="2015-08-25T18:31:00Z">
        <w:r>
          <w:rPr>
            <w:noProof/>
          </w:rPr>
          <w:t>159</w:t>
        </w:r>
        <w:r>
          <w:rPr>
            <w:noProof/>
          </w:rPr>
          <w:fldChar w:fldCharType="end"/>
        </w:r>
      </w:ins>
    </w:p>
    <w:p w14:paraId="38DD36DF" w14:textId="77777777" w:rsidR="00BB6F29" w:rsidRDefault="00BB6F29">
      <w:pPr>
        <w:pStyle w:val="TOC4"/>
        <w:tabs>
          <w:tab w:val="right" w:leader="dot" w:pos="9350"/>
        </w:tabs>
        <w:rPr>
          <w:ins w:id="488" w:author="Gerard" w:date="2015-08-25T18:31:00Z"/>
          <w:rFonts w:asciiTheme="minorHAnsi" w:eastAsiaTheme="minorEastAsia" w:hAnsiTheme="minorHAnsi" w:cstheme="minorBidi"/>
          <w:noProof/>
          <w:sz w:val="24"/>
          <w:szCs w:val="24"/>
          <w:lang w:eastAsia="ja-JP"/>
        </w:rPr>
      </w:pPr>
      <w:ins w:id="489" w:author="Gerard" w:date="2015-08-25T18:31:00Z">
        <w:r>
          <w:rPr>
            <w:noProof/>
          </w:rPr>
          <w:t>4.2.5.3. Trapezoidal Rule</w:t>
        </w:r>
        <w:r>
          <w:rPr>
            <w:noProof/>
          </w:rPr>
          <w:tab/>
        </w:r>
        <w:r>
          <w:rPr>
            <w:noProof/>
          </w:rPr>
          <w:fldChar w:fldCharType="begin"/>
        </w:r>
        <w:r>
          <w:rPr>
            <w:noProof/>
          </w:rPr>
          <w:instrText xml:space="preserve"> PAGEREF _Toc302147248 \h </w:instrText>
        </w:r>
        <w:r>
          <w:rPr>
            <w:noProof/>
          </w:rPr>
        </w:r>
      </w:ins>
      <w:r>
        <w:rPr>
          <w:noProof/>
        </w:rPr>
        <w:fldChar w:fldCharType="separate"/>
      </w:r>
      <w:ins w:id="490" w:author="Gerard" w:date="2015-08-25T18:31:00Z">
        <w:r>
          <w:rPr>
            <w:noProof/>
          </w:rPr>
          <w:t>160</w:t>
        </w:r>
        <w:r>
          <w:rPr>
            <w:noProof/>
          </w:rPr>
          <w:fldChar w:fldCharType="end"/>
        </w:r>
      </w:ins>
    </w:p>
    <w:p w14:paraId="198EDEA8" w14:textId="77777777" w:rsidR="00BB6F29" w:rsidRDefault="00BB6F29">
      <w:pPr>
        <w:pStyle w:val="TOC2"/>
        <w:tabs>
          <w:tab w:val="right" w:leader="dot" w:pos="9350"/>
        </w:tabs>
        <w:rPr>
          <w:ins w:id="491" w:author="Gerard" w:date="2015-08-25T18:31:00Z"/>
          <w:rFonts w:asciiTheme="minorHAnsi" w:eastAsiaTheme="minorEastAsia" w:hAnsiTheme="minorHAnsi" w:cstheme="minorBidi"/>
          <w:smallCaps w:val="0"/>
          <w:noProof/>
          <w:sz w:val="24"/>
          <w:szCs w:val="24"/>
          <w:lang w:eastAsia="ja-JP"/>
        </w:rPr>
      </w:pPr>
      <w:ins w:id="492" w:author="Gerard" w:date="2015-08-25T18:31:00Z">
        <w:r>
          <w:rPr>
            <w:noProof/>
          </w:rPr>
          <w:t>4.3. Viscoelastic Solids</w:t>
        </w:r>
        <w:r>
          <w:rPr>
            <w:noProof/>
          </w:rPr>
          <w:tab/>
        </w:r>
        <w:r>
          <w:rPr>
            <w:noProof/>
          </w:rPr>
          <w:fldChar w:fldCharType="begin"/>
        </w:r>
        <w:r>
          <w:rPr>
            <w:noProof/>
          </w:rPr>
          <w:instrText xml:space="preserve"> PAGEREF _Toc302147249 \h </w:instrText>
        </w:r>
        <w:r>
          <w:rPr>
            <w:noProof/>
          </w:rPr>
        </w:r>
      </w:ins>
      <w:r>
        <w:rPr>
          <w:noProof/>
        </w:rPr>
        <w:fldChar w:fldCharType="separate"/>
      </w:r>
      <w:ins w:id="493" w:author="Gerard" w:date="2015-08-25T18:31:00Z">
        <w:r>
          <w:rPr>
            <w:noProof/>
          </w:rPr>
          <w:t>161</w:t>
        </w:r>
        <w:r>
          <w:rPr>
            <w:noProof/>
          </w:rPr>
          <w:fldChar w:fldCharType="end"/>
        </w:r>
      </w:ins>
    </w:p>
    <w:p w14:paraId="19009E1D" w14:textId="77777777" w:rsidR="00BB6F29" w:rsidRDefault="00BB6F29">
      <w:pPr>
        <w:pStyle w:val="TOC3"/>
        <w:tabs>
          <w:tab w:val="right" w:leader="dot" w:pos="9350"/>
        </w:tabs>
        <w:rPr>
          <w:ins w:id="494" w:author="Gerard" w:date="2015-08-25T18:31:00Z"/>
          <w:rFonts w:asciiTheme="minorHAnsi" w:eastAsiaTheme="minorEastAsia" w:hAnsiTheme="minorHAnsi" w:cstheme="minorBidi"/>
          <w:i w:val="0"/>
          <w:iCs w:val="0"/>
          <w:noProof/>
          <w:sz w:val="24"/>
          <w:szCs w:val="24"/>
          <w:lang w:eastAsia="ja-JP"/>
        </w:rPr>
      </w:pPr>
      <w:ins w:id="495" w:author="Gerard" w:date="2015-08-25T18:31:00Z">
        <w:r w:rsidRPr="00242665">
          <w:rPr>
            <w:noProof/>
            <w:color w:val="000000"/>
          </w:rPr>
          <w:t>4.3.1.</w:t>
        </w:r>
        <w:r>
          <w:rPr>
            <w:noProof/>
          </w:rPr>
          <w:t xml:space="preserve"> Uncoupled Viscoelastic Materials</w:t>
        </w:r>
        <w:r>
          <w:rPr>
            <w:noProof/>
          </w:rPr>
          <w:tab/>
        </w:r>
        <w:r>
          <w:rPr>
            <w:noProof/>
          </w:rPr>
          <w:fldChar w:fldCharType="begin"/>
        </w:r>
        <w:r>
          <w:rPr>
            <w:noProof/>
          </w:rPr>
          <w:instrText xml:space="preserve"> PAGEREF _Toc302147250 \h </w:instrText>
        </w:r>
        <w:r>
          <w:rPr>
            <w:noProof/>
          </w:rPr>
        </w:r>
      </w:ins>
      <w:r>
        <w:rPr>
          <w:noProof/>
        </w:rPr>
        <w:fldChar w:fldCharType="separate"/>
      </w:r>
      <w:ins w:id="496" w:author="Gerard" w:date="2015-08-25T18:31:00Z">
        <w:r>
          <w:rPr>
            <w:noProof/>
          </w:rPr>
          <w:t>161</w:t>
        </w:r>
        <w:r>
          <w:rPr>
            <w:noProof/>
          </w:rPr>
          <w:fldChar w:fldCharType="end"/>
        </w:r>
      </w:ins>
    </w:p>
    <w:p w14:paraId="47BE7229" w14:textId="77777777" w:rsidR="00BB6F29" w:rsidRDefault="00BB6F29">
      <w:pPr>
        <w:pStyle w:val="TOC3"/>
        <w:tabs>
          <w:tab w:val="right" w:leader="dot" w:pos="9350"/>
        </w:tabs>
        <w:rPr>
          <w:ins w:id="497" w:author="Gerard" w:date="2015-08-25T18:31:00Z"/>
          <w:rFonts w:asciiTheme="minorHAnsi" w:eastAsiaTheme="minorEastAsia" w:hAnsiTheme="minorHAnsi" w:cstheme="minorBidi"/>
          <w:i w:val="0"/>
          <w:iCs w:val="0"/>
          <w:noProof/>
          <w:sz w:val="24"/>
          <w:szCs w:val="24"/>
          <w:lang w:eastAsia="ja-JP"/>
        </w:rPr>
      </w:pPr>
      <w:ins w:id="498" w:author="Gerard" w:date="2015-08-25T18:31:00Z">
        <w:r w:rsidRPr="00242665">
          <w:rPr>
            <w:noProof/>
            <w:color w:val="000000"/>
          </w:rPr>
          <w:t>4.3.2.</w:t>
        </w:r>
        <w:r>
          <w:rPr>
            <w:noProof/>
          </w:rPr>
          <w:t xml:space="preserve"> Compressible Viscoelastic Materials</w:t>
        </w:r>
        <w:r>
          <w:rPr>
            <w:noProof/>
          </w:rPr>
          <w:tab/>
        </w:r>
        <w:r>
          <w:rPr>
            <w:noProof/>
          </w:rPr>
          <w:fldChar w:fldCharType="begin"/>
        </w:r>
        <w:r>
          <w:rPr>
            <w:noProof/>
          </w:rPr>
          <w:instrText xml:space="preserve"> PAGEREF _Toc302147251 \h </w:instrText>
        </w:r>
        <w:r>
          <w:rPr>
            <w:noProof/>
          </w:rPr>
        </w:r>
      </w:ins>
      <w:r>
        <w:rPr>
          <w:noProof/>
        </w:rPr>
        <w:fldChar w:fldCharType="separate"/>
      </w:r>
      <w:ins w:id="499" w:author="Gerard" w:date="2015-08-25T18:31:00Z">
        <w:r>
          <w:rPr>
            <w:noProof/>
          </w:rPr>
          <w:t>162</w:t>
        </w:r>
        <w:r>
          <w:rPr>
            <w:noProof/>
          </w:rPr>
          <w:fldChar w:fldCharType="end"/>
        </w:r>
      </w:ins>
    </w:p>
    <w:p w14:paraId="702E6E80" w14:textId="77777777" w:rsidR="00BB6F29" w:rsidRDefault="00BB6F29">
      <w:pPr>
        <w:pStyle w:val="TOC2"/>
        <w:tabs>
          <w:tab w:val="right" w:leader="dot" w:pos="9350"/>
        </w:tabs>
        <w:rPr>
          <w:ins w:id="500" w:author="Gerard" w:date="2015-08-25T18:31:00Z"/>
          <w:rFonts w:asciiTheme="minorHAnsi" w:eastAsiaTheme="minorEastAsia" w:hAnsiTheme="minorHAnsi" w:cstheme="minorBidi"/>
          <w:smallCaps w:val="0"/>
          <w:noProof/>
          <w:sz w:val="24"/>
          <w:szCs w:val="24"/>
          <w:lang w:eastAsia="ja-JP"/>
        </w:rPr>
      </w:pPr>
      <w:ins w:id="501" w:author="Gerard" w:date="2015-08-25T18:31:00Z">
        <w:r>
          <w:rPr>
            <w:noProof/>
          </w:rPr>
          <w:t>4.4. Reactive Viscoelastic Solid</w:t>
        </w:r>
        <w:r>
          <w:rPr>
            <w:noProof/>
          </w:rPr>
          <w:tab/>
        </w:r>
        <w:r>
          <w:rPr>
            <w:noProof/>
          </w:rPr>
          <w:fldChar w:fldCharType="begin"/>
        </w:r>
        <w:r>
          <w:rPr>
            <w:noProof/>
          </w:rPr>
          <w:instrText xml:space="preserve"> PAGEREF _Toc302147252 \h </w:instrText>
        </w:r>
        <w:r>
          <w:rPr>
            <w:noProof/>
          </w:rPr>
        </w:r>
      </w:ins>
      <w:r>
        <w:rPr>
          <w:noProof/>
        </w:rPr>
        <w:fldChar w:fldCharType="separate"/>
      </w:r>
      <w:ins w:id="502" w:author="Gerard" w:date="2015-08-25T18:31:00Z">
        <w:r>
          <w:rPr>
            <w:noProof/>
          </w:rPr>
          <w:t>163</w:t>
        </w:r>
        <w:r>
          <w:rPr>
            <w:noProof/>
          </w:rPr>
          <w:fldChar w:fldCharType="end"/>
        </w:r>
      </w:ins>
    </w:p>
    <w:p w14:paraId="40521C03" w14:textId="77777777" w:rsidR="00BB6F29" w:rsidRDefault="00BB6F29">
      <w:pPr>
        <w:pStyle w:val="TOC3"/>
        <w:tabs>
          <w:tab w:val="right" w:leader="dot" w:pos="9350"/>
        </w:tabs>
        <w:rPr>
          <w:ins w:id="503" w:author="Gerard" w:date="2015-08-25T18:31:00Z"/>
          <w:rFonts w:asciiTheme="minorHAnsi" w:eastAsiaTheme="minorEastAsia" w:hAnsiTheme="minorHAnsi" w:cstheme="minorBidi"/>
          <w:i w:val="0"/>
          <w:iCs w:val="0"/>
          <w:noProof/>
          <w:sz w:val="24"/>
          <w:szCs w:val="24"/>
          <w:lang w:eastAsia="ja-JP"/>
        </w:rPr>
      </w:pPr>
      <w:ins w:id="504" w:author="Gerard" w:date="2015-08-25T18:31:00Z">
        <w:r w:rsidRPr="00242665">
          <w:rPr>
            <w:noProof/>
            <w:color w:val="000000"/>
          </w:rPr>
          <w:t>4.4.1.</w:t>
        </w:r>
        <w:r>
          <w:rPr>
            <w:noProof/>
          </w:rPr>
          <w:t xml:space="preserve"> Relaxation Functions</w:t>
        </w:r>
        <w:r>
          <w:rPr>
            <w:noProof/>
          </w:rPr>
          <w:tab/>
        </w:r>
        <w:r>
          <w:rPr>
            <w:noProof/>
          </w:rPr>
          <w:fldChar w:fldCharType="begin"/>
        </w:r>
        <w:r>
          <w:rPr>
            <w:noProof/>
          </w:rPr>
          <w:instrText xml:space="preserve"> PAGEREF _Toc302147253 \h </w:instrText>
        </w:r>
        <w:r>
          <w:rPr>
            <w:noProof/>
          </w:rPr>
        </w:r>
      </w:ins>
      <w:r>
        <w:rPr>
          <w:noProof/>
        </w:rPr>
        <w:fldChar w:fldCharType="separate"/>
      </w:r>
      <w:ins w:id="505" w:author="Gerard" w:date="2015-08-25T18:31:00Z">
        <w:r>
          <w:rPr>
            <w:noProof/>
          </w:rPr>
          <w:t>165</w:t>
        </w:r>
        <w:r>
          <w:rPr>
            <w:noProof/>
          </w:rPr>
          <w:fldChar w:fldCharType="end"/>
        </w:r>
      </w:ins>
    </w:p>
    <w:p w14:paraId="29096E24" w14:textId="77777777" w:rsidR="00BB6F29" w:rsidRDefault="00BB6F29">
      <w:pPr>
        <w:pStyle w:val="TOC4"/>
        <w:tabs>
          <w:tab w:val="right" w:leader="dot" w:pos="9350"/>
        </w:tabs>
        <w:rPr>
          <w:ins w:id="506" w:author="Gerard" w:date="2015-08-25T18:31:00Z"/>
          <w:rFonts w:asciiTheme="minorHAnsi" w:eastAsiaTheme="minorEastAsia" w:hAnsiTheme="minorHAnsi" w:cstheme="minorBidi"/>
          <w:noProof/>
          <w:sz w:val="24"/>
          <w:szCs w:val="24"/>
          <w:lang w:eastAsia="ja-JP"/>
        </w:rPr>
      </w:pPr>
      <w:ins w:id="507" w:author="Gerard" w:date="2015-08-25T18:31:00Z">
        <w:r>
          <w:rPr>
            <w:noProof/>
          </w:rPr>
          <w:t>4.4.1.1. Exponential</w:t>
        </w:r>
        <w:r>
          <w:rPr>
            <w:noProof/>
          </w:rPr>
          <w:tab/>
        </w:r>
        <w:r>
          <w:rPr>
            <w:noProof/>
          </w:rPr>
          <w:fldChar w:fldCharType="begin"/>
        </w:r>
        <w:r>
          <w:rPr>
            <w:noProof/>
          </w:rPr>
          <w:instrText xml:space="preserve"> PAGEREF _Toc302147254 \h </w:instrText>
        </w:r>
        <w:r>
          <w:rPr>
            <w:noProof/>
          </w:rPr>
        </w:r>
      </w:ins>
      <w:r>
        <w:rPr>
          <w:noProof/>
        </w:rPr>
        <w:fldChar w:fldCharType="separate"/>
      </w:r>
      <w:ins w:id="508" w:author="Gerard" w:date="2015-08-25T18:31:00Z">
        <w:r>
          <w:rPr>
            <w:noProof/>
          </w:rPr>
          <w:t>165</w:t>
        </w:r>
        <w:r>
          <w:rPr>
            <w:noProof/>
          </w:rPr>
          <w:fldChar w:fldCharType="end"/>
        </w:r>
      </w:ins>
    </w:p>
    <w:p w14:paraId="69D326C1" w14:textId="77777777" w:rsidR="00BB6F29" w:rsidRDefault="00BB6F29">
      <w:pPr>
        <w:pStyle w:val="TOC4"/>
        <w:tabs>
          <w:tab w:val="right" w:leader="dot" w:pos="9350"/>
        </w:tabs>
        <w:rPr>
          <w:ins w:id="509" w:author="Gerard" w:date="2015-08-25T18:31:00Z"/>
          <w:rFonts w:asciiTheme="minorHAnsi" w:eastAsiaTheme="minorEastAsia" w:hAnsiTheme="minorHAnsi" w:cstheme="minorBidi"/>
          <w:noProof/>
          <w:sz w:val="24"/>
          <w:szCs w:val="24"/>
          <w:lang w:eastAsia="ja-JP"/>
        </w:rPr>
      </w:pPr>
      <w:ins w:id="510" w:author="Gerard" w:date="2015-08-25T18:31:00Z">
        <w:r>
          <w:rPr>
            <w:noProof/>
          </w:rPr>
          <w:lastRenderedPageBreak/>
          <w:t>4.4.1.2. Exponential Distortional</w:t>
        </w:r>
        <w:r>
          <w:rPr>
            <w:noProof/>
          </w:rPr>
          <w:tab/>
        </w:r>
        <w:r>
          <w:rPr>
            <w:noProof/>
          </w:rPr>
          <w:fldChar w:fldCharType="begin"/>
        </w:r>
        <w:r>
          <w:rPr>
            <w:noProof/>
          </w:rPr>
          <w:instrText xml:space="preserve"> PAGEREF _Toc302147255 \h </w:instrText>
        </w:r>
        <w:r>
          <w:rPr>
            <w:noProof/>
          </w:rPr>
        </w:r>
      </w:ins>
      <w:r>
        <w:rPr>
          <w:noProof/>
        </w:rPr>
        <w:fldChar w:fldCharType="separate"/>
      </w:r>
      <w:ins w:id="511" w:author="Gerard" w:date="2015-08-25T18:31:00Z">
        <w:r>
          <w:rPr>
            <w:noProof/>
          </w:rPr>
          <w:t>165</w:t>
        </w:r>
        <w:r>
          <w:rPr>
            <w:noProof/>
          </w:rPr>
          <w:fldChar w:fldCharType="end"/>
        </w:r>
      </w:ins>
    </w:p>
    <w:p w14:paraId="6482A57C" w14:textId="77777777" w:rsidR="00BB6F29" w:rsidRDefault="00BB6F29">
      <w:pPr>
        <w:pStyle w:val="TOC4"/>
        <w:tabs>
          <w:tab w:val="right" w:leader="dot" w:pos="9350"/>
        </w:tabs>
        <w:rPr>
          <w:ins w:id="512" w:author="Gerard" w:date="2015-08-25T18:31:00Z"/>
          <w:rFonts w:asciiTheme="minorHAnsi" w:eastAsiaTheme="minorEastAsia" w:hAnsiTheme="minorHAnsi" w:cstheme="minorBidi"/>
          <w:noProof/>
          <w:sz w:val="24"/>
          <w:szCs w:val="24"/>
          <w:lang w:eastAsia="ja-JP"/>
        </w:rPr>
      </w:pPr>
      <w:ins w:id="513" w:author="Gerard" w:date="2015-08-25T18:31:00Z">
        <w:r>
          <w:rPr>
            <w:noProof/>
          </w:rPr>
          <w:t>4.4.1.3. Fung</w:t>
        </w:r>
        <w:r>
          <w:rPr>
            <w:noProof/>
          </w:rPr>
          <w:tab/>
        </w:r>
        <w:r>
          <w:rPr>
            <w:noProof/>
          </w:rPr>
          <w:fldChar w:fldCharType="begin"/>
        </w:r>
        <w:r>
          <w:rPr>
            <w:noProof/>
          </w:rPr>
          <w:instrText xml:space="preserve"> PAGEREF _Toc302147256 \h </w:instrText>
        </w:r>
        <w:r>
          <w:rPr>
            <w:noProof/>
          </w:rPr>
        </w:r>
      </w:ins>
      <w:r>
        <w:rPr>
          <w:noProof/>
        </w:rPr>
        <w:fldChar w:fldCharType="separate"/>
      </w:r>
      <w:ins w:id="514" w:author="Gerard" w:date="2015-08-25T18:31:00Z">
        <w:r>
          <w:rPr>
            <w:noProof/>
          </w:rPr>
          <w:t>165</w:t>
        </w:r>
        <w:r>
          <w:rPr>
            <w:noProof/>
          </w:rPr>
          <w:fldChar w:fldCharType="end"/>
        </w:r>
      </w:ins>
    </w:p>
    <w:p w14:paraId="03136B0E" w14:textId="77777777" w:rsidR="00BB6F29" w:rsidRDefault="00BB6F29">
      <w:pPr>
        <w:pStyle w:val="TOC4"/>
        <w:tabs>
          <w:tab w:val="right" w:leader="dot" w:pos="9350"/>
        </w:tabs>
        <w:rPr>
          <w:ins w:id="515" w:author="Gerard" w:date="2015-08-25T18:31:00Z"/>
          <w:rFonts w:asciiTheme="minorHAnsi" w:eastAsiaTheme="minorEastAsia" w:hAnsiTheme="minorHAnsi" w:cstheme="minorBidi"/>
          <w:noProof/>
          <w:sz w:val="24"/>
          <w:szCs w:val="24"/>
          <w:lang w:eastAsia="ja-JP"/>
        </w:rPr>
      </w:pPr>
      <w:ins w:id="516" w:author="Gerard" w:date="2015-08-25T18:31:00Z">
        <w:r>
          <w:rPr>
            <w:noProof/>
          </w:rPr>
          <w:t>4.4.1.4. Park</w:t>
        </w:r>
        <w:r>
          <w:rPr>
            <w:noProof/>
          </w:rPr>
          <w:tab/>
        </w:r>
        <w:r>
          <w:rPr>
            <w:noProof/>
          </w:rPr>
          <w:fldChar w:fldCharType="begin"/>
        </w:r>
        <w:r>
          <w:rPr>
            <w:noProof/>
          </w:rPr>
          <w:instrText xml:space="preserve"> PAGEREF _Toc302147257 \h </w:instrText>
        </w:r>
        <w:r>
          <w:rPr>
            <w:noProof/>
          </w:rPr>
        </w:r>
      </w:ins>
      <w:r>
        <w:rPr>
          <w:noProof/>
        </w:rPr>
        <w:fldChar w:fldCharType="separate"/>
      </w:r>
      <w:ins w:id="517" w:author="Gerard" w:date="2015-08-25T18:31:00Z">
        <w:r>
          <w:rPr>
            <w:noProof/>
          </w:rPr>
          <w:t>166</w:t>
        </w:r>
        <w:r>
          <w:rPr>
            <w:noProof/>
          </w:rPr>
          <w:fldChar w:fldCharType="end"/>
        </w:r>
      </w:ins>
    </w:p>
    <w:p w14:paraId="1AFEA5DF" w14:textId="77777777" w:rsidR="00BB6F29" w:rsidRDefault="00BB6F29">
      <w:pPr>
        <w:pStyle w:val="TOC4"/>
        <w:tabs>
          <w:tab w:val="right" w:leader="dot" w:pos="9350"/>
        </w:tabs>
        <w:rPr>
          <w:ins w:id="518" w:author="Gerard" w:date="2015-08-25T18:31:00Z"/>
          <w:rFonts w:asciiTheme="minorHAnsi" w:eastAsiaTheme="minorEastAsia" w:hAnsiTheme="minorHAnsi" w:cstheme="minorBidi"/>
          <w:noProof/>
          <w:sz w:val="24"/>
          <w:szCs w:val="24"/>
          <w:lang w:eastAsia="ja-JP"/>
        </w:rPr>
      </w:pPr>
      <w:ins w:id="519" w:author="Gerard" w:date="2015-08-25T18:31:00Z">
        <w:r>
          <w:rPr>
            <w:noProof/>
          </w:rPr>
          <w:t>4.4.1.5. Park Distortional</w:t>
        </w:r>
        <w:r>
          <w:rPr>
            <w:noProof/>
          </w:rPr>
          <w:tab/>
        </w:r>
        <w:r>
          <w:rPr>
            <w:noProof/>
          </w:rPr>
          <w:fldChar w:fldCharType="begin"/>
        </w:r>
        <w:r>
          <w:rPr>
            <w:noProof/>
          </w:rPr>
          <w:instrText xml:space="preserve"> PAGEREF _Toc302147258 \h </w:instrText>
        </w:r>
        <w:r>
          <w:rPr>
            <w:noProof/>
          </w:rPr>
        </w:r>
      </w:ins>
      <w:r>
        <w:rPr>
          <w:noProof/>
        </w:rPr>
        <w:fldChar w:fldCharType="separate"/>
      </w:r>
      <w:ins w:id="520" w:author="Gerard" w:date="2015-08-25T18:31:00Z">
        <w:r>
          <w:rPr>
            <w:noProof/>
          </w:rPr>
          <w:t>166</w:t>
        </w:r>
        <w:r>
          <w:rPr>
            <w:noProof/>
          </w:rPr>
          <w:fldChar w:fldCharType="end"/>
        </w:r>
      </w:ins>
    </w:p>
    <w:p w14:paraId="362E0ED1" w14:textId="77777777" w:rsidR="00BB6F29" w:rsidRDefault="00BB6F29">
      <w:pPr>
        <w:pStyle w:val="TOC4"/>
        <w:tabs>
          <w:tab w:val="right" w:leader="dot" w:pos="9350"/>
        </w:tabs>
        <w:rPr>
          <w:ins w:id="521" w:author="Gerard" w:date="2015-08-25T18:31:00Z"/>
          <w:rFonts w:asciiTheme="minorHAnsi" w:eastAsiaTheme="minorEastAsia" w:hAnsiTheme="minorHAnsi" w:cstheme="minorBidi"/>
          <w:noProof/>
          <w:sz w:val="24"/>
          <w:szCs w:val="24"/>
          <w:lang w:eastAsia="ja-JP"/>
        </w:rPr>
      </w:pPr>
      <w:ins w:id="522" w:author="Gerard" w:date="2015-08-25T18:31:00Z">
        <w:r>
          <w:rPr>
            <w:noProof/>
          </w:rPr>
          <w:t>4.4.1.6. Power</w:t>
        </w:r>
        <w:r>
          <w:rPr>
            <w:noProof/>
          </w:rPr>
          <w:tab/>
        </w:r>
        <w:r>
          <w:rPr>
            <w:noProof/>
          </w:rPr>
          <w:fldChar w:fldCharType="begin"/>
        </w:r>
        <w:r>
          <w:rPr>
            <w:noProof/>
          </w:rPr>
          <w:instrText xml:space="preserve"> PAGEREF _Toc302147259 \h </w:instrText>
        </w:r>
        <w:r>
          <w:rPr>
            <w:noProof/>
          </w:rPr>
        </w:r>
      </w:ins>
      <w:r>
        <w:rPr>
          <w:noProof/>
        </w:rPr>
        <w:fldChar w:fldCharType="separate"/>
      </w:r>
      <w:ins w:id="523" w:author="Gerard" w:date="2015-08-25T18:31:00Z">
        <w:r>
          <w:rPr>
            <w:noProof/>
          </w:rPr>
          <w:t>167</w:t>
        </w:r>
        <w:r>
          <w:rPr>
            <w:noProof/>
          </w:rPr>
          <w:fldChar w:fldCharType="end"/>
        </w:r>
      </w:ins>
    </w:p>
    <w:p w14:paraId="1FFB3840" w14:textId="77777777" w:rsidR="00BB6F29" w:rsidRDefault="00BB6F29">
      <w:pPr>
        <w:pStyle w:val="TOC4"/>
        <w:tabs>
          <w:tab w:val="right" w:leader="dot" w:pos="9350"/>
        </w:tabs>
        <w:rPr>
          <w:ins w:id="524" w:author="Gerard" w:date="2015-08-25T18:31:00Z"/>
          <w:rFonts w:asciiTheme="minorHAnsi" w:eastAsiaTheme="minorEastAsia" w:hAnsiTheme="minorHAnsi" w:cstheme="minorBidi"/>
          <w:noProof/>
          <w:sz w:val="24"/>
          <w:szCs w:val="24"/>
          <w:lang w:eastAsia="ja-JP"/>
        </w:rPr>
      </w:pPr>
      <w:ins w:id="525" w:author="Gerard" w:date="2015-08-25T18:31:00Z">
        <w:r>
          <w:rPr>
            <w:noProof/>
          </w:rPr>
          <w:t>4.4.1.7. Power Distortional</w:t>
        </w:r>
        <w:r>
          <w:rPr>
            <w:noProof/>
          </w:rPr>
          <w:tab/>
        </w:r>
        <w:r>
          <w:rPr>
            <w:noProof/>
          </w:rPr>
          <w:fldChar w:fldCharType="begin"/>
        </w:r>
        <w:r>
          <w:rPr>
            <w:noProof/>
          </w:rPr>
          <w:instrText xml:space="preserve"> PAGEREF _Toc302147260 \h </w:instrText>
        </w:r>
        <w:r>
          <w:rPr>
            <w:noProof/>
          </w:rPr>
        </w:r>
      </w:ins>
      <w:r>
        <w:rPr>
          <w:noProof/>
        </w:rPr>
        <w:fldChar w:fldCharType="separate"/>
      </w:r>
      <w:ins w:id="526" w:author="Gerard" w:date="2015-08-25T18:31:00Z">
        <w:r>
          <w:rPr>
            <w:noProof/>
          </w:rPr>
          <w:t>167</w:t>
        </w:r>
        <w:r>
          <w:rPr>
            <w:noProof/>
          </w:rPr>
          <w:fldChar w:fldCharType="end"/>
        </w:r>
      </w:ins>
    </w:p>
    <w:p w14:paraId="03A9BE4E" w14:textId="77777777" w:rsidR="00BB6F29" w:rsidRDefault="00BB6F29">
      <w:pPr>
        <w:pStyle w:val="TOC2"/>
        <w:tabs>
          <w:tab w:val="right" w:leader="dot" w:pos="9350"/>
        </w:tabs>
        <w:rPr>
          <w:ins w:id="527" w:author="Gerard" w:date="2015-08-25T18:31:00Z"/>
          <w:rFonts w:asciiTheme="minorHAnsi" w:eastAsiaTheme="minorEastAsia" w:hAnsiTheme="minorHAnsi" w:cstheme="minorBidi"/>
          <w:smallCaps w:val="0"/>
          <w:noProof/>
          <w:sz w:val="24"/>
          <w:szCs w:val="24"/>
          <w:lang w:eastAsia="ja-JP"/>
        </w:rPr>
      </w:pPr>
      <w:ins w:id="528" w:author="Gerard" w:date="2015-08-25T18:31:00Z">
        <w:r>
          <w:rPr>
            <w:noProof/>
          </w:rPr>
          <w:t>4.5. Reactive Damage Mechanics</w:t>
        </w:r>
        <w:r>
          <w:rPr>
            <w:noProof/>
          </w:rPr>
          <w:tab/>
        </w:r>
        <w:r>
          <w:rPr>
            <w:noProof/>
          </w:rPr>
          <w:fldChar w:fldCharType="begin"/>
        </w:r>
        <w:r>
          <w:rPr>
            <w:noProof/>
          </w:rPr>
          <w:instrText xml:space="preserve"> PAGEREF _Toc302147261 \h </w:instrText>
        </w:r>
        <w:r>
          <w:rPr>
            <w:noProof/>
          </w:rPr>
        </w:r>
      </w:ins>
      <w:r>
        <w:rPr>
          <w:noProof/>
        </w:rPr>
        <w:fldChar w:fldCharType="separate"/>
      </w:r>
      <w:ins w:id="529" w:author="Gerard" w:date="2015-08-25T18:31:00Z">
        <w:r>
          <w:rPr>
            <w:noProof/>
          </w:rPr>
          <w:t>168</w:t>
        </w:r>
        <w:r>
          <w:rPr>
            <w:noProof/>
          </w:rPr>
          <w:fldChar w:fldCharType="end"/>
        </w:r>
      </w:ins>
    </w:p>
    <w:p w14:paraId="21F65BA7" w14:textId="77777777" w:rsidR="00BB6F29" w:rsidRDefault="00BB6F29">
      <w:pPr>
        <w:pStyle w:val="TOC3"/>
        <w:tabs>
          <w:tab w:val="right" w:leader="dot" w:pos="9350"/>
        </w:tabs>
        <w:rPr>
          <w:ins w:id="530" w:author="Gerard" w:date="2015-08-25T18:31:00Z"/>
          <w:rFonts w:asciiTheme="minorHAnsi" w:eastAsiaTheme="minorEastAsia" w:hAnsiTheme="minorHAnsi" w:cstheme="minorBidi"/>
          <w:i w:val="0"/>
          <w:iCs w:val="0"/>
          <w:noProof/>
          <w:sz w:val="24"/>
          <w:szCs w:val="24"/>
          <w:lang w:eastAsia="ja-JP"/>
        </w:rPr>
      </w:pPr>
      <w:ins w:id="531" w:author="Gerard" w:date="2015-08-25T18:31:00Z">
        <w:r w:rsidRPr="00242665">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_Toc302147262 \h </w:instrText>
        </w:r>
        <w:r>
          <w:rPr>
            <w:noProof/>
          </w:rPr>
        </w:r>
      </w:ins>
      <w:r>
        <w:rPr>
          <w:noProof/>
        </w:rPr>
        <w:fldChar w:fldCharType="separate"/>
      </w:r>
      <w:ins w:id="532" w:author="Gerard" w:date="2015-08-25T18:31:00Z">
        <w:r>
          <w:rPr>
            <w:noProof/>
          </w:rPr>
          <w:t>169</w:t>
        </w:r>
        <w:r>
          <w:rPr>
            <w:noProof/>
          </w:rPr>
          <w:fldChar w:fldCharType="end"/>
        </w:r>
      </w:ins>
    </w:p>
    <w:p w14:paraId="0326DAAE" w14:textId="77777777" w:rsidR="00BB6F29" w:rsidRDefault="00BB6F29">
      <w:pPr>
        <w:pStyle w:val="TOC3"/>
        <w:tabs>
          <w:tab w:val="right" w:leader="dot" w:pos="9350"/>
        </w:tabs>
        <w:rPr>
          <w:ins w:id="533" w:author="Gerard" w:date="2015-08-25T18:31:00Z"/>
          <w:rFonts w:asciiTheme="minorHAnsi" w:eastAsiaTheme="minorEastAsia" w:hAnsiTheme="minorHAnsi" w:cstheme="minorBidi"/>
          <w:i w:val="0"/>
          <w:iCs w:val="0"/>
          <w:noProof/>
          <w:sz w:val="24"/>
          <w:szCs w:val="24"/>
          <w:lang w:eastAsia="ja-JP"/>
        </w:rPr>
      </w:pPr>
      <w:ins w:id="534" w:author="Gerard" w:date="2015-08-25T18:31:00Z">
        <w:r w:rsidRPr="00242665">
          <w:rPr>
            <w:noProof/>
            <w:color w:val="000000"/>
          </w:rPr>
          <w:t>4.5.2.</w:t>
        </w:r>
        <w:r>
          <w:rPr>
            <w:noProof/>
          </w:rPr>
          <w:t xml:space="preserve"> Cumulative Distribution Functions</w:t>
        </w:r>
        <w:r>
          <w:rPr>
            <w:noProof/>
          </w:rPr>
          <w:tab/>
        </w:r>
        <w:r>
          <w:rPr>
            <w:noProof/>
          </w:rPr>
          <w:fldChar w:fldCharType="begin"/>
        </w:r>
        <w:r>
          <w:rPr>
            <w:noProof/>
          </w:rPr>
          <w:instrText xml:space="preserve"> PAGEREF _Toc302147263 \h </w:instrText>
        </w:r>
        <w:r>
          <w:rPr>
            <w:noProof/>
          </w:rPr>
        </w:r>
      </w:ins>
      <w:r>
        <w:rPr>
          <w:noProof/>
        </w:rPr>
        <w:fldChar w:fldCharType="separate"/>
      </w:r>
      <w:ins w:id="535" w:author="Gerard" w:date="2015-08-25T18:31:00Z">
        <w:r>
          <w:rPr>
            <w:noProof/>
          </w:rPr>
          <w:t>170</w:t>
        </w:r>
        <w:r>
          <w:rPr>
            <w:noProof/>
          </w:rPr>
          <w:fldChar w:fldCharType="end"/>
        </w:r>
      </w:ins>
    </w:p>
    <w:p w14:paraId="04A003DB" w14:textId="77777777" w:rsidR="00BB6F29" w:rsidRDefault="00BB6F29">
      <w:pPr>
        <w:pStyle w:val="TOC4"/>
        <w:tabs>
          <w:tab w:val="right" w:leader="dot" w:pos="9350"/>
        </w:tabs>
        <w:rPr>
          <w:ins w:id="536" w:author="Gerard" w:date="2015-08-25T18:31:00Z"/>
          <w:rFonts w:asciiTheme="minorHAnsi" w:eastAsiaTheme="minorEastAsia" w:hAnsiTheme="minorHAnsi" w:cstheme="minorBidi"/>
          <w:noProof/>
          <w:sz w:val="24"/>
          <w:szCs w:val="24"/>
          <w:lang w:eastAsia="ja-JP"/>
        </w:rPr>
      </w:pPr>
      <w:ins w:id="537" w:author="Gerard" w:date="2015-08-25T18:31:00Z">
        <w:r>
          <w:rPr>
            <w:noProof/>
          </w:rPr>
          <w:t>4.5.2.1. Simo</w:t>
        </w:r>
        <w:r>
          <w:rPr>
            <w:noProof/>
          </w:rPr>
          <w:tab/>
        </w:r>
        <w:r>
          <w:rPr>
            <w:noProof/>
          </w:rPr>
          <w:fldChar w:fldCharType="begin"/>
        </w:r>
        <w:r>
          <w:rPr>
            <w:noProof/>
          </w:rPr>
          <w:instrText xml:space="preserve"> PAGEREF _Toc302147264 \h </w:instrText>
        </w:r>
        <w:r>
          <w:rPr>
            <w:noProof/>
          </w:rPr>
        </w:r>
      </w:ins>
      <w:r>
        <w:rPr>
          <w:noProof/>
        </w:rPr>
        <w:fldChar w:fldCharType="separate"/>
      </w:r>
      <w:ins w:id="538" w:author="Gerard" w:date="2015-08-25T18:31:00Z">
        <w:r>
          <w:rPr>
            <w:noProof/>
          </w:rPr>
          <w:t>171</w:t>
        </w:r>
        <w:r>
          <w:rPr>
            <w:noProof/>
          </w:rPr>
          <w:fldChar w:fldCharType="end"/>
        </w:r>
      </w:ins>
    </w:p>
    <w:p w14:paraId="09C09659" w14:textId="77777777" w:rsidR="00BB6F29" w:rsidRDefault="00BB6F29">
      <w:pPr>
        <w:pStyle w:val="TOC4"/>
        <w:tabs>
          <w:tab w:val="right" w:leader="dot" w:pos="9350"/>
        </w:tabs>
        <w:rPr>
          <w:ins w:id="539" w:author="Gerard" w:date="2015-08-25T18:31:00Z"/>
          <w:rFonts w:asciiTheme="minorHAnsi" w:eastAsiaTheme="minorEastAsia" w:hAnsiTheme="minorHAnsi" w:cstheme="minorBidi"/>
          <w:noProof/>
          <w:sz w:val="24"/>
          <w:szCs w:val="24"/>
          <w:lang w:eastAsia="ja-JP"/>
        </w:rPr>
      </w:pPr>
      <w:ins w:id="540" w:author="Gerard" w:date="2015-08-25T18:31:00Z">
        <w:r>
          <w:rPr>
            <w:noProof/>
          </w:rPr>
          <w:t>4.5.2.2. Log-Normal</w:t>
        </w:r>
        <w:r>
          <w:rPr>
            <w:noProof/>
          </w:rPr>
          <w:tab/>
        </w:r>
        <w:r>
          <w:rPr>
            <w:noProof/>
          </w:rPr>
          <w:fldChar w:fldCharType="begin"/>
        </w:r>
        <w:r>
          <w:rPr>
            <w:noProof/>
          </w:rPr>
          <w:instrText xml:space="preserve"> PAGEREF _Toc302147265 \h </w:instrText>
        </w:r>
        <w:r>
          <w:rPr>
            <w:noProof/>
          </w:rPr>
        </w:r>
      </w:ins>
      <w:r>
        <w:rPr>
          <w:noProof/>
        </w:rPr>
        <w:fldChar w:fldCharType="separate"/>
      </w:r>
      <w:ins w:id="541" w:author="Gerard" w:date="2015-08-25T18:31:00Z">
        <w:r>
          <w:rPr>
            <w:noProof/>
          </w:rPr>
          <w:t>172</w:t>
        </w:r>
        <w:r>
          <w:rPr>
            <w:noProof/>
          </w:rPr>
          <w:fldChar w:fldCharType="end"/>
        </w:r>
      </w:ins>
    </w:p>
    <w:p w14:paraId="3C5477C4" w14:textId="77777777" w:rsidR="00BB6F29" w:rsidRDefault="00BB6F29">
      <w:pPr>
        <w:pStyle w:val="TOC4"/>
        <w:tabs>
          <w:tab w:val="right" w:leader="dot" w:pos="9350"/>
        </w:tabs>
        <w:rPr>
          <w:ins w:id="542" w:author="Gerard" w:date="2015-08-25T18:31:00Z"/>
          <w:rFonts w:asciiTheme="minorHAnsi" w:eastAsiaTheme="minorEastAsia" w:hAnsiTheme="minorHAnsi" w:cstheme="minorBidi"/>
          <w:noProof/>
          <w:sz w:val="24"/>
          <w:szCs w:val="24"/>
          <w:lang w:eastAsia="ja-JP"/>
        </w:rPr>
      </w:pPr>
      <w:ins w:id="543" w:author="Gerard" w:date="2015-08-25T18:31:00Z">
        <w:r>
          <w:rPr>
            <w:noProof/>
          </w:rPr>
          <w:t>4.5.2.3. Weibull</w:t>
        </w:r>
        <w:r>
          <w:rPr>
            <w:noProof/>
          </w:rPr>
          <w:tab/>
        </w:r>
        <w:r>
          <w:rPr>
            <w:noProof/>
          </w:rPr>
          <w:fldChar w:fldCharType="begin"/>
        </w:r>
        <w:r>
          <w:rPr>
            <w:noProof/>
          </w:rPr>
          <w:instrText xml:space="preserve"> PAGEREF _Toc302147266 \h </w:instrText>
        </w:r>
        <w:r>
          <w:rPr>
            <w:noProof/>
          </w:rPr>
        </w:r>
      </w:ins>
      <w:r>
        <w:rPr>
          <w:noProof/>
        </w:rPr>
        <w:fldChar w:fldCharType="separate"/>
      </w:r>
      <w:ins w:id="544" w:author="Gerard" w:date="2015-08-25T18:31:00Z">
        <w:r>
          <w:rPr>
            <w:noProof/>
          </w:rPr>
          <w:t>173</w:t>
        </w:r>
        <w:r>
          <w:rPr>
            <w:noProof/>
          </w:rPr>
          <w:fldChar w:fldCharType="end"/>
        </w:r>
      </w:ins>
    </w:p>
    <w:p w14:paraId="0F836191" w14:textId="77777777" w:rsidR="00BB6F29" w:rsidRDefault="00BB6F29">
      <w:pPr>
        <w:pStyle w:val="TOC4"/>
        <w:tabs>
          <w:tab w:val="right" w:leader="dot" w:pos="9350"/>
        </w:tabs>
        <w:rPr>
          <w:ins w:id="545" w:author="Gerard" w:date="2015-08-25T18:31:00Z"/>
          <w:rFonts w:asciiTheme="minorHAnsi" w:eastAsiaTheme="minorEastAsia" w:hAnsiTheme="minorHAnsi" w:cstheme="minorBidi"/>
          <w:noProof/>
          <w:sz w:val="24"/>
          <w:szCs w:val="24"/>
          <w:lang w:eastAsia="ja-JP"/>
        </w:rPr>
      </w:pPr>
      <w:ins w:id="546" w:author="Gerard" w:date="2015-08-25T18:31:00Z">
        <w:r>
          <w:rPr>
            <w:noProof/>
          </w:rPr>
          <w:t>4.5.2.4. Quintic Polynomial</w:t>
        </w:r>
        <w:r>
          <w:rPr>
            <w:noProof/>
          </w:rPr>
          <w:tab/>
        </w:r>
        <w:r>
          <w:rPr>
            <w:noProof/>
          </w:rPr>
          <w:fldChar w:fldCharType="begin"/>
        </w:r>
        <w:r>
          <w:rPr>
            <w:noProof/>
          </w:rPr>
          <w:instrText xml:space="preserve"> PAGEREF _Toc302147267 \h </w:instrText>
        </w:r>
        <w:r>
          <w:rPr>
            <w:noProof/>
          </w:rPr>
        </w:r>
      </w:ins>
      <w:r>
        <w:rPr>
          <w:noProof/>
        </w:rPr>
        <w:fldChar w:fldCharType="separate"/>
      </w:r>
      <w:ins w:id="547" w:author="Gerard" w:date="2015-08-25T18:31:00Z">
        <w:r>
          <w:rPr>
            <w:noProof/>
          </w:rPr>
          <w:t>174</w:t>
        </w:r>
        <w:r>
          <w:rPr>
            <w:noProof/>
          </w:rPr>
          <w:fldChar w:fldCharType="end"/>
        </w:r>
      </w:ins>
    </w:p>
    <w:p w14:paraId="3E42AF93" w14:textId="77777777" w:rsidR="00BB6F29" w:rsidRDefault="00BB6F29">
      <w:pPr>
        <w:pStyle w:val="TOC4"/>
        <w:tabs>
          <w:tab w:val="right" w:leader="dot" w:pos="9350"/>
        </w:tabs>
        <w:rPr>
          <w:ins w:id="548" w:author="Gerard" w:date="2015-08-25T18:31:00Z"/>
          <w:rFonts w:asciiTheme="minorHAnsi" w:eastAsiaTheme="minorEastAsia" w:hAnsiTheme="minorHAnsi" w:cstheme="minorBidi"/>
          <w:noProof/>
          <w:sz w:val="24"/>
          <w:szCs w:val="24"/>
          <w:lang w:eastAsia="ja-JP"/>
        </w:rPr>
      </w:pPr>
      <w:ins w:id="549" w:author="Gerard" w:date="2015-08-25T18:31:00Z">
        <w:r>
          <w:rPr>
            <w:noProof/>
          </w:rPr>
          <w:t>4.5.2.5. Step</w:t>
        </w:r>
        <w:r>
          <w:rPr>
            <w:noProof/>
          </w:rPr>
          <w:tab/>
        </w:r>
        <w:r>
          <w:rPr>
            <w:noProof/>
          </w:rPr>
          <w:fldChar w:fldCharType="begin"/>
        </w:r>
        <w:r>
          <w:rPr>
            <w:noProof/>
          </w:rPr>
          <w:instrText xml:space="preserve"> PAGEREF _Toc302147268 \h </w:instrText>
        </w:r>
        <w:r>
          <w:rPr>
            <w:noProof/>
          </w:rPr>
        </w:r>
      </w:ins>
      <w:r>
        <w:rPr>
          <w:noProof/>
        </w:rPr>
        <w:fldChar w:fldCharType="separate"/>
      </w:r>
      <w:ins w:id="550" w:author="Gerard" w:date="2015-08-25T18:31:00Z">
        <w:r>
          <w:rPr>
            <w:noProof/>
          </w:rPr>
          <w:t>175</w:t>
        </w:r>
        <w:r>
          <w:rPr>
            <w:noProof/>
          </w:rPr>
          <w:fldChar w:fldCharType="end"/>
        </w:r>
      </w:ins>
    </w:p>
    <w:p w14:paraId="1F566136" w14:textId="77777777" w:rsidR="00BB6F29" w:rsidRDefault="00BB6F29">
      <w:pPr>
        <w:pStyle w:val="TOC3"/>
        <w:tabs>
          <w:tab w:val="right" w:leader="dot" w:pos="9350"/>
        </w:tabs>
        <w:rPr>
          <w:ins w:id="551" w:author="Gerard" w:date="2015-08-25T18:31:00Z"/>
          <w:rFonts w:asciiTheme="minorHAnsi" w:eastAsiaTheme="minorEastAsia" w:hAnsiTheme="minorHAnsi" w:cstheme="minorBidi"/>
          <w:i w:val="0"/>
          <w:iCs w:val="0"/>
          <w:noProof/>
          <w:sz w:val="24"/>
          <w:szCs w:val="24"/>
          <w:lang w:eastAsia="ja-JP"/>
        </w:rPr>
      </w:pPr>
      <w:ins w:id="552" w:author="Gerard" w:date="2015-08-25T18:31:00Z">
        <w:r w:rsidRPr="00242665">
          <w:rPr>
            <w:noProof/>
            <w:color w:val="000000"/>
          </w:rPr>
          <w:t>4.5.3.</w:t>
        </w:r>
        <w:r>
          <w:rPr>
            <w:noProof/>
          </w:rPr>
          <w:t xml:space="preserve"> Damage Criterion</w:t>
        </w:r>
        <w:r>
          <w:rPr>
            <w:noProof/>
          </w:rPr>
          <w:tab/>
        </w:r>
        <w:r>
          <w:rPr>
            <w:noProof/>
          </w:rPr>
          <w:fldChar w:fldCharType="begin"/>
        </w:r>
        <w:r>
          <w:rPr>
            <w:noProof/>
          </w:rPr>
          <w:instrText xml:space="preserve"> PAGEREF _Toc302147269 \h </w:instrText>
        </w:r>
        <w:r>
          <w:rPr>
            <w:noProof/>
          </w:rPr>
        </w:r>
      </w:ins>
      <w:r>
        <w:rPr>
          <w:noProof/>
        </w:rPr>
        <w:fldChar w:fldCharType="separate"/>
      </w:r>
      <w:ins w:id="553" w:author="Gerard" w:date="2015-08-25T18:31:00Z">
        <w:r>
          <w:rPr>
            <w:noProof/>
          </w:rPr>
          <w:t>176</w:t>
        </w:r>
        <w:r>
          <w:rPr>
            <w:noProof/>
          </w:rPr>
          <w:fldChar w:fldCharType="end"/>
        </w:r>
      </w:ins>
    </w:p>
    <w:p w14:paraId="4FDC210B" w14:textId="77777777" w:rsidR="00BB6F29" w:rsidRDefault="00BB6F29">
      <w:pPr>
        <w:pStyle w:val="TOC4"/>
        <w:tabs>
          <w:tab w:val="right" w:leader="dot" w:pos="9350"/>
        </w:tabs>
        <w:rPr>
          <w:ins w:id="554" w:author="Gerard" w:date="2015-08-25T18:31:00Z"/>
          <w:rFonts w:asciiTheme="minorHAnsi" w:eastAsiaTheme="minorEastAsia" w:hAnsiTheme="minorHAnsi" w:cstheme="minorBidi"/>
          <w:noProof/>
          <w:sz w:val="24"/>
          <w:szCs w:val="24"/>
          <w:lang w:eastAsia="ja-JP"/>
        </w:rPr>
      </w:pPr>
      <w:ins w:id="555" w:author="Gerard" w:date="2015-08-25T18:31:00Z">
        <w:r>
          <w:rPr>
            <w:noProof/>
          </w:rPr>
          <w:t>4.5.3.1. Simo</w:t>
        </w:r>
        <w:r>
          <w:rPr>
            <w:noProof/>
          </w:rPr>
          <w:tab/>
        </w:r>
        <w:r>
          <w:rPr>
            <w:noProof/>
          </w:rPr>
          <w:fldChar w:fldCharType="begin"/>
        </w:r>
        <w:r>
          <w:rPr>
            <w:noProof/>
          </w:rPr>
          <w:instrText xml:space="preserve"> PAGEREF _Toc302147270 \h </w:instrText>
        </w:r>
        <w:r>
          <w:rPr>
            <w:noProof/>
          </w:rPr>
        </w:r>
      </w:ins>
      <w:r>
        <w:rPr>
          <w:noProof/>
        </w:rPr>
        <w:fldChar w:fldCharType="separate"/>
      </w:r>
      <w:ins w:id="556" w:author="Gerard" w:date="2015-08-25T18:31:00Z">
        <w:r>
          <w:rPr>
            <w:noProof/>
          </w:rPr>
          <w:t>176</w:t>
        </w:r>
        <w:r>
          <w:rPr>
            <w:noProof/>
          </w:rPr>
          <w:fldChar w:fldCharType="end"/>
        </w:r>
      </w:ins>
    </w:p>
    <w:p w14:paraId="4AEC8753" w14:textId="77777777" w:rsidR="00BB6F29" w:rsidRDefault="00BB6F29">
      <w:pPr>
        <w:pStyle w:val="TOC4"/>
        <w:tabs>
          <w:tab w:val="right" w:leader="dot" w:pos="9350"/>
        </w:tabs>
        <w:rPr>
          <w:ins w:id="557" w:author="Gerard" w:date="2015-08-25T18:31:00Z"/>
          <w:rFonts w:asciiTheme="minorHAnsi" w:eastAsiaTheme="minorEastAsia" w:hAnsiTheme="minorHAnsi" w:cstheme="minorBidi"/>
          <w:noProof/>
          <w:sz w:val="24"/>
          <w:szCs w:val="24"/>
          <w:lang w:eastAsia="ja-JP"/>
        </w:rPr>
      </w:pPr>
      <w:ins w:id="558" w:author="Gerard" w:date="2015-08-25T18:31:00Z">
        <w:r>
          <w:rPr>
            <w:noProof/>
          </w:rPr>
          <w:t>4.5.3.2. Strain Energy Density</w:t>
        </w:r>
        <w:r>
          <w:rPr>
            <w:noProof/>
          </w:rPr>
          <w:tab/>
        </w:r>
        <w:r>
          <w:rPr>
            <w:noProof/>
          </w:rPr>
          <w:fldChar w:fldCharType="begin"/>
        </w:r>
        <w:r>
          <w:rPr>
            <w:noProof/>
          </w:rPr>
          <w:instrText xml:space="preserve"> PAGEREF _Toc302147271 \h </w:instrText>
        </w:r>
        <w:r>
          <w:rPr>
            <w:noProof/>
          </w:rPr>
        </w:r>
      </w:ins>
      <w:r>
        <w:rPr>
          <w:noProof/>
        </w:rPr>
        <w:fldChar w:fldCharType="separate"/>
      </w:r>
      <w:ins w:id="559" w:author="Gerard" w:date="2015-08-25T18:31:00Z">
        <w:r>
          <w:rPr>
            <w:noProof/>
          </w:rPr>
          <w:t>176</w:t>
        </w:r>
        <w:r>
          <w:rPr>
            <w:noProof/>
          </w:rPr>
          <w:fldChar w:fldCharType="end"/>
        </w:r>
      </w:ins>
    </w:p>
    <w:p w14:paraId="6F105D4E" w14:textId="77777777" w:rsidR="00BB6F29" w:rsidRDefault="00BB6F29">
      <w:pPr>
        <w:pStyle w:val="TOC4"/>
        <w:tabs>
          <w:tab w:val="right" w:leader="dot" w:pos="9350"/>
        </w:tabs>
        <w:rPr>
          <w:ins w:id="560" w:author="Gerard" w:date="2015-08-25T18:31:00Z"/>
          <w:rFonts w:asciiTheme="minorHAnsi" w:eastAsiaTheme="minorEastAsia" w:hAnsiTheme="minorHAnsi" w:cstheme="minorBidi"/>
          <w:noProof/>
          <w:sz w:val="24"/>
          <w:szCs w:val="24"/>
          <w:lang w:eastAsia="ja-JP"/>
        </w:rPr>
      </w:pPr>
      <w:ins w:id="561" w:author="Gerard" w:date="2015-08-25T18:31:00Z">
        <w:r>
          <w:rPr>
            <w:noProof/>
          </w:rPr>
          <w:t>4.5.3.3. Specific Strain Energy</w:t>
        </w:r>
        <w:r>
          <w:rPr>
            <w:noProof/>
          </w:rPr>
          <w:tab/>
        </w:r>
        <w:r>
          <w:rPr>
            <w:noProof/>
          </w:rPr>
          <w:fldChar w:fldCharType="begin"/>
        </w:r>
        <w:r>
          <w:rPr>
            <w:noProof/>
          </w:rPr>
          <w:instrText xml:space="preserve"> PAGEREF _Toc302147272 \h </w:instrText>
        </w:r>
        <w:r>
          <w:rPr>
            <w:noProof/>
          </w:rPr>
        </w:r>
      </w:ins>
      <w:r>
        <w:rPr>
          <w:noProof/>
        </w:rPr>
        <w:fldChar w:fldCharType="separate"/>
      </w:r>
      <w:ins w:id="562" w:author="Gerard" w:date="2015-08-25T18:31:00Z">
        <w:r>
          <w:rPr>
            <w:noProof/>
          </w:rPr>
          <w:t>176</w:t>
        </w:r>
        <w:r>
          <w:rPr>
            <w:noProof/>
          </w:rPr>
          <w:fldChar w:fldCharType="end"/>
        </w:r>
      </w:ins>
    </w:p>
    <w:p w14:paraId="61D87797" w14:textId="77777777" w:rsidR="00BB6F29" w:rsidRDefault="00BB6F29">
      <w:pPr>
        <w:pStyle w:val="TOC4"/>
        <w:tabs>
          <w:tab w:val="right" w:leader="dot" w:pos="9350"/>
        </w:tabs>
        <w:rPr>
          <w:ins w:id="563" w:author="Gerard" w:date="2015-08-25T18:31:00Z"/>
          <w:rFonts w:asciiTheme="minorHAnsi" w:eastAsiaTheme="minorEastAsia" w:hAnsiTheme="minorHAnsi" w:cstheme="minorBidi"/>
          <w:noProof/>
          <w:sz w:val="24"/>
          <w:szCs w:val="24"/>
          <w:lang w:eastAsia="ja-JP"/>
        </w:rPr>
      </w:pPr>
      <w:ins w:id="564" w:author="Gerard" w:date="2015-08-25T18:31:00Z">
        <w:r>
          <w:rPr>
            <w:noProof/>
          </w:rPr>
          <w:t>4.5.3.4. Von Mises Stress</w:t>
        </w:r>
        <w:r>
          <w:rPr>
            <w:noProof/>
          </w:rPr>
          <w:tab/>
        </w:r>
        <w:r>
          <w:rPr>
            <w:noProof/>
          </w:rPr>
          <w:fldChar w:fldCharType="begin"/>
        </w:r>
        <w:r>
          <w:rPr>
            <w:noProof/>
          </w:rPr>
          <w:instrText xml:space="preserve"> PAGEREF _Toc302147273 \h </w:instrText>
        </w:r>
        <w:r>
          <w:rPr>
            <w:noProof/>
          </w:rPr>
        </w:r>
      </w:ins>
      <w:r>
        <w:rPr>
          <w:noProof/>
        </w:rPr>
        <w:fldChar w:fldCharType="separate"/>
      </w:r>
      <w:ins w:id="565" w:author="Gerard" w:date="2015-08-25T18:31:00Z">
        <w:r>
          <w:rPr>
            <w:noProof/>
          </w:rPr>
          <w:t>176</w:t>
        </w:r>
        <w:r>
          <w:rPr>
            <w:noProof/>
          </w:rPr>
          <w:fldChar w:fldCharType="end"/>
        </w:r>
      </w:ins>
    </w:p>
    <w:p w14:paraId="4870B83E" w14:textId="77777777" w:rsidR="00BB6F29" w:rsidRDefault="00BB6F29">
      <w:pPr>
        <w:pStyle w:val="TOC4"/>
        <w:tabs>
          <w:tab w:val="right" w:leader="dot" w:pos="9350"/>
        </w:tabs>
        <w:rPr>
          <w:ins w:id="566" w:author="Gerard" w:date="2015-08-25T18:31:00Z"/>
          <w:rFonts w:asciiTheme="minorHAnsi" w:eastAsiaTheme="minorEastAsia" w:hAnsiTheme="minorHAnsi" w:cstheme="minorBidi"/>
          <w:noProof/>
          <w:sz w:val="24"/>
          <w:szCs w:val="24"/>
          <w:lang w:eastAsia="ja-JP"/>
        </w:rPr>
      </w:pPr>
      <w:ins w:id="567" w:author="Gerard" w:date="2015-08-25T18:31:00Z">
        <w:r>
          <w:rPr>
            <w:noProof/>
          </w:rPr>
          <w:t>4.5.3.5. Maximum Shear Stress</w:t>
        </w:r>
        <w:r>
          <w:rPr>
            <w:noProof/>
          </w:rPr>
          <w:tab/>
        </w:r>
        <w:r>
          <w:rPr>
            <w:noProof/>
          </w:rPr>
          <w:fldChar w:fldCharType="begin"/>
        </w:r>
        <w:r>
          <w:rPr>
            <w:noProof/>
          </w:rPr>
          <w:instrText xml:space="preserve"> PAGEREF _Toc302147274 \h </w:instrText>
        </w:r>
        <w:r>
          <w:rPr>
            <w:noProof/>
          </w:rPr>
        </w:r>
      </w:ins>
      <w:r>
        <w:rPr>
          <w:noProof/>
        </w:rPr>
        <w:fldChar w:fldCharType="separate"/>
      </w:r>
      <w:ins w:id="568" w:author="Gerard" w:date="2015-08-25T18:31:00Z">
        <w:r>
          <w:rPr>
            <w:noProof/>
          </w:rPr>
          <w:t>177</w:t>
        </w:r>
        <w:r>
          <w:rPr>
            <w:noProof/>
          </w:rPr>
          <w:fldChar w:fldCharType="end"/>
        </w:r>
      </w:ins>
    </w:p>
    <w:p w14:paraId="2758FAF1" w14:textId="77777777" w:rsidR="00BB6F29" w:rsidRDefault="00BB6F29">
      <w:pPr>
        <w:pStyle w:val="TOC4"/>
        <w:tabs>
          <w:tab w:val="right" w:leader="dot" w:pos="9350"/>
        </w:tabs>
        <w:rPr>
          <w:ins w:id="569" w:author="Gerard" w:date="2015-08-25T18:31:00Z"/>
          <w:rFonts w:asciiTheme="minorHAnsi" w:eastAsiaTheme="minorEastAsia" w:hAnsiTheme="minorHAnsi" w:cstheme="minorBidi"/>
          <w:noProof/>
          <w:sz w:val="24"/>
          <w:szCs w:val="24"/>
          <w:lang w:eastAsia="ja-JP"/>
        </w:rPr>
      </w:pPr>
      <w:ins w:id="570" w:author="Gerard" w:date="2015-08-25T18:31:00Z">
        <w:r>
          <w:rPr>
            <w:noProof/>
          </w:rPr>
          <w:t>4.5.3.6. Maximum Normal Stress</w:t>
        </w:r>
        <w:r>
          <w:rPr>
            <w:noProof/>
          </w:rPr>
          <w:tab/>
        </w:r>
        <w:r>
          <w:rPr>
            <w:noProof/>
          </w:rPr>
          <w:fldChar w:fldCharType="begin"/>
        </w:r>
        <w:r>
          <w:rPr>
            <w:noProof/>
          </w:rPr>
          <w:instrText xml:space="preserve"> PAGEREF _Toc302147275 \h </w:instrText>
        </w:r>
        <w:r>
          <w:rPr>
            <w:noProof/>
          </w:rPr>
        </w:r>
      </w:ins>
      <w:r>
        <w:rPr>
          <w:noProof/>
        </w:rPr>
        <w:fldChar w:fldCharType="separate"/>
      </w:r>
      <w:ins w:id="571" w:author="Gerard" w:date="2015-08-25T18:31:00Z">
        <w:r>
          <w:rPr>
            <w:noProof/>
          </w:rPr>
          <w:t>177</w:t>
        </w:r>
        <w:r>
          <w:rPr>
            <w:noProof/>
          </w:rPr>
          <w:fldChar w:fldCharType="end"/>
        </w:r>
      </w:ins>
    </w:p>
    <w:p w14:paraId="1B9FAFEB" w14:textId="77777777" w:rsidR="00BB6F29" w:rsidRDefault="00BB6F29">
      <w:pPr>
        <w:pStyle w:val="TOC4"/>
        <w:tabs>
          <w:tab w:val="right" w:leader="dot" w:pos="9350"/>
        </w:tabs>
        <w:rPr>
          <w:ins w:id="572" w:author="Gerard" w:date="2015-08-25T18:31:00Z"/>
          <w:rFonts w:asciiTheme="minorHAnsi" w:eastAsiaTheme="minorEastAsia" w:hAnsiTheme="minorHAnsi" w:cstheme="minorBidi"/>
          <w:noProof/>
          <w:sz w:val="24"/>
          <w:szCs w:val="24"/>
          <w:lang w:eastAsia="ja-JP"/>
        </w:rPr>
      </w:pPr>
      <w:ins w:id="573" w:author="Gerard" w:date="2015-08-25T18:31:00Z">
        <w:r>
          <w:rPr>
            <w:noProof/>
          </w:rPr>
          <w:t>4.5.3.7. Maximum Normal Lagrange Strain</w:t>
        </w:r>
        <w:r>
          <w:rPr>
            <w:noProof/>
          </w:rPr>
          <w:tab/>
        </w:r>
        <w:r>
          <w:rPr>
            <w:noProof/>
          </w:rPr>
          <w:fldChar w:fldCharType="begin"/>
        </w:r>
        <w:r>
          <w:rPr>
            <w:noProof/>
          </w:rPr>
          <w:instrText xml:space="preserve"> PAGEREF _Toc302147276 \h </w:instrText>
        </w:r>
        <w:r>
          <w:rPr>
            <w:noProof/>
          </w:rPr>
        </w:r>
      </w:ins>
      <w:r>
        <w:rPr>
          <w:noProof/>
        </w:rPr>
        <w:fldChar w:fldCharType="separate"/>
      </w:r>
      <w:ins w:id="574" w:author="Gerard" w:date="2015-08-25T18:31:00Z">
        <w:r>
          <w:rPr>
            <w:noProof/>
          </w:rPr>
          <w:t>177</w:t>
        </w:r>
        <w:r>
          <w:rPr>
            <w:noProof/>
          </w:rPr>
          <w:fldChar w:fldCharType="end"/>
        </w:r>
      </w:ins>
    </w:p>
    <w:p w14:paraId="582C7EF8" w14:textId="77777777" w:rsidR="00BB6F29" w:rsidRDefault="00BB6F29">
      <w:pPr>
        <w:pStyle w:val="TOC2"/>
        <w:tabs>
          <w:tab w:val="right" w:leader="dot" w:pos="9350"/>
        </w:tabs>
        <w:rPr>
          <w:ins w:id="575" w:author="Gerard" w:date="2015-08-25T18:31:00Z"/>
          <w:rFonts w:asciiTheme="minorHAnsi" w:eastAsiaTheme="minorEastAsia" w:hAnsiTheme="minorHAnsi" w:cstheme="minorBidi"/>
          <w:smallCaps w:val="0"/>
          <w:noProof/>
          <w:sz w:val="24"/>
          <w:szCs w:val="24"/>
          <w:lang w:eastAsia="ja-JP"/>
        </w:rPr>
      </w:pPr>
      <w:ins w:id="576" w:author="Gerard" w:date="2015-08-25T18:31:00Z">
        <w:r>
          <w:rPr>
            <w:noProof/>
          </w:rPr>
          <w:t>4.6. Multigeneration Solids</w:t>
        </w:r>
        <w:r>
          <w:rPr>
            <w:noProof/>
          </w:rPr>
          <w:tab/>
        </w:r>
        <w:r>
          <w:rPr>
            <w:noProof/>
          </w:rPr>
          <w:fldChar w:fldCharType="begin"/>
        </w:r>
        <w:r>
          <w:rPr>
            <w:noProof/>
          </w:rPr>
          <w:instrText xml:space="preserve"> PAGEREF _Toc302147277 \h </w:instrText>
        </w:r>
        <w:r>
          <w:rPr>
            <w:noProof/>
          </w:rPr>
        </w:r>
      </w:ins>
      <w:r>
        <w:rPr>
          <w:noProof/>
        </w:rPr>
        <w:fldChar w:fldCharType="separate"/>
      </w:r>
      <w:ins w:id="577" w:author="Gerard" w:date="2015-08-25T18:31:00Z">
        <w:r>
          <w:rPr>
            <w:noProof/>
          </w:rPr>
          <w:t>178</w:t>
        </w:r>
        <w:r>
          <w:rPr>
            <w:noProof/>
          </w:rPr>
          <w:fldChar w:fldCharType="end"/>
        </w:r>
      </w:ins>
    </w:p>
    <w:p w14:paraId="3E0FDD90" w14:textId="77777777" w:rsidR="00BB6F29" w:rsidRDefault="00BB6F29">
      <w:pPr>
        <w:pStyle w:val="TOC3"/>
        <w:tabs>
          <w:tab w:val="right" w:leader="dot" w:pos="9350"/>
        </w:tabs>
        <w:rPr>
          <w:ins w:id="578" w:author="Gerard" w:date="2015-08-25T18:31:00Z"/>
          <w:rFonts w:asciiTheme="minorHAnsi" w:eastAsiaTheme="minorEastAsia" w:hAnsiTheme="minorHAnsi" w:cstheme="minorBidi"/>
          <w:i w:val="0"/>
          <w:iCs w:val="0"/>
          <w:noProof/>
          <w:sz w:val="24"/>
          <w:szCs w:val="24"/>
          <w:lang w:eastAsia="ja-JP"/>
        </w:rPr>
      </w:pPr>
      <w:ins w:id="579" w:author="Gerard" w:date="2015-08-25T18:31:00Z">
        <w:r w:rsidRPr="00242665">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_Toc302147278 \h </w:instrText>
        </w:r>
        <w:r>
          <w:rPr>
            <w:noProof/>
          </w:rPr>
        </w:r>
      </w:ins>
      <w:r>
        <w:rPr>
          <w:noProof/>
        </w:rPr>
        <w:fldChar w:fldCharType="separate"/>
      </w:r>
      <w:ins w:id="580" w:author="Gerard" w:date="2015-08-25T18:31:00Z">
        <w:r>
          <w:rPr>
            <w:noProof/>
          </w:rPr>
          <w:t>178</w:t>
        </w:r>
        <w:r>
          <w:rPr>
            <w:noProof/>
          </w:rPr>
          <w:fldChar w:fldCharType="end"/>
        </w:r>
      </w:ins>
    </w:p>
    <w:p w14:paraId="01B3C59E" w14:textId="77777777" w:rsidR="00BB6F29" w:rsidRDefault="00BB6F29">
      <w:pPr>
        <w:pStyle w:val="TOC2"/>
        <w:tabs>
          <w:tab w:val="right" w:leader="dot" w:pos="9350"/>
        </w:tabs>
        <w:rPr>
          <w:ins w:id="581" w:author="Gerard" w:date="2015-08-25T18:31:00Z"/>
          <w:rFonts w:asciiTheme="minorHAnsi" w:eastAsiaTheme="minorEastAsia" w:hAnsiTheme="minorHAnsi" w:cstheme="minorBidi"/>
          <w:smallCaps w:val="0"/>
          <w:noProof/>
          <w:sz w:val="24"/>
          <w:szCs w:val="24"/>
          <w:lang w:eastAsia="ja-JP"/>
        </w:rPr>
      </w:pPr>
      <w:ins w:id="582" w:author="Gerard" w:date="2015-08-25T18:31:00Z">
        <w:r>
          <w:rPr>
            <w:noProof/>
          </w:rPr>
          <w:t>4.7. Biphasic Materials</w:t>
        </w:r>
        <w:r>
          <w:rPr>
            <w:noProof/>
          </w:rPr>
          <w:tab/>
        </w:r>
        <w:r>
          <w:rPr>
            <w:noProof/>
          </w:rPr>
          <w:fldChar w:fldCharType="begin"/>
        </w:r>
        <w:r>
          <w:rPr>
            <w:noProof/>
          </w:rPr>
          <w:instrText xml:space="preserve"> PAGEREF _Toc302147279 \h </w:instrText>
        </w:r>
        <w:r>
          <w:rPr>
            <w:noProof/>
          </w:rPr>
        </w:r>
      </w:ins>
      <w:r>
        <w:rPr>
          <w:noProof/>
        </w:rPr>
        <w:fldChar w:fldCharType="separate"/>
      </w:r>
      <w:ins w:id="583" w:author="Gerard" w:date="2015-08-25T18:31:00Z">
        <w:r>
          <w:rPr>
            <w:noProof/>
          </w:rPr>
          <w:t>180</w:t>
        </w:r>
        <w:r>
          <w:rPr>
            <w:noProof/>
          </w:rPr>
          <w:fldChar w:fldCharType="end"/>
        </w:r>
      </w:ins>
    </w:p>
    <w:p w14:paraId="68B0EBE1" w14:textId="77777777" w:rsidR="00BB6F29" w:rsidRDefault="00BB6F29">
      <w:pPr>
        <w:pStyle w:val="TOC3"/>
        <w:tabs>
          <w:tab w:val="right" w:leader="dot" w:pos="9350"/>
        </w:tabs>
        <w:rPr>
          <w:ins w:id="584" w:author="Gerard" w:date="2015-08-25T18:31:00Z"/>
          <w:rFonts w:asciiTheme="minorHAnsi" w:eastAsiaTheme="minorEastAsia" w:hAnsiTheme="minorHAnsi" w:cstheme="minorBidi"/>
          <w:i w:val="0"/>
          <w:iCs w:val="0"/>
          <w:noProof/>
          <w:sz w:val="24"/>
          <w:szCs w:val="24"/>
          <w:lang w:eastAsia="ja-JP"/>
        </w:rPr>
      </w:pPr>
      <w:ins w:id="585" w:author="Gerard" w:date="2015-08-25T18:31:00Z">
        <w:r w:rsidRPr="00242665">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_Toc302147280 \h </w:instrText>
        </w:r>
        <w:r>
          <w:rPr>
            <w:noProof/>
          </w:rPr>
        </w:r>
      </w:ins>
      <w:r>
        <w:rPr>
          <w:noProof/>
        </w:rPr>
        <w:fldChar w:fldCharType="separate"/>
      </w:r>
      <w:ins w:id="586" w:author="Gerard" w:date="2015-08-25T18:31:00Z">
        <w:r>
          <w:rPr>
            <w:noProof/>
          </w:rPr>
          <w:t>181</w:t>
        </w:r>
        <w:r>
          <w:rPr>
            <w:noProof/>
          </w:rPr>
          <w:fldChar w:fldCharType="end"/>
        </w:r>
      </w:ins>
    </w:p>
    <w:p w14:paraId="6655FA65" w14:textId="77777777" w:rsidR="00BB6F29" w:rsidRDefault="00BB6F29">
      <w:pPr>
        <w:pStyle w:val="TOC3"/>
        <w:tabs>
          <w:tab w:val="right" w:leader="dot" w:pos="9350"/>
        </w:tabs>
        <w:rPr>
          <w:ins w:id="587" w:author="Gerard" w:date="2015-08-25T18:31:00Z"/>
          <w:rFonts w:asciiTheme="minorHAnsi" w:eastAsiaTheme="minorEastAsia" w:hAnsiTheme="minorHAnsi" w:cstheme="minorBidi"/>
          <w:i w:val="0"/>
          <w:iCs w:val="0"/>
          <w:noProof/>
          <w:sz w:val="24"/>
          <w:szCs w:val="24"/>
          <w:lang w:eastAsia="ja-JP"/>
        </w:rPr>
      </w:pPr>
      <w:ins w:id="588" w:author="Gerard" w:date="2015-08-25T18:31:00Z">
        <w:r w:rsidRPr="00242665">
          <w:rPr>
            <w:noProof/>
            <w:color w:val="000000"/>
          </w:rPr>
          <w:t>4.7.2.</w:t>
        </w:r>
        <w:r>
          <w:rPr>
            <w:noProof/>
          </w:rPr>
          <w:t xml:space="preserve"> Permeability Materials</w:t>
        </w:r>
        <w:r>
          <w:rPr>
            <w:noProof/>
          </w:rPr>
          <w:tab/>
        </w:r>
        <w:r>
          <w:rPr>
            <w:noProof/>
          </w:rPr>
          <w:fldChar w:fldCharType="begin"/>
        </w:r>
        <w:r>
          <w:rPr>
            <w:noProof/>
          </w:rPr>
          <w:instrText xml:space="preserve"> PAGEREF _Toc302147281 \h </w:instrText>
        </w:r>
        <w:r>
          <w:rPr>
            <w:noProof/>
          </w:rPr>
        </w:r>
      </w:ins>
      <w:r>
        <w:rPr>
          <w:noProof/>
        </w:rPr>
        <w:fldChar w:fldCharType="separate"/>
      </w:r>
      <w:ins w:id="589" w:author="Gerard" w:date="2015-08-25T18:31:00Z">
        <w:r>
          <w:rPr>
            <w:noProof/>
          </w:rPr>
          <w:t>182</w:t>
        </w:r>
        <w:r>
          <w:rPr>
            <w:noProof/>
          </w:rPr>
          <w:fldChar w:fldCharType="end"/>
        </w:r>
      </w:ins>
    </w:p>
    <w:p w14:paraId="0B73D581" w14:textId="77777777" w:rsidR="00BB6F29" w:rsidRDefault="00BB6F29">
      <w:pPr>
        <w:pStyle w:val="TOC4"/>
        <w:tabs>
          <w:tab w:val="right" w:leader="dot" w:pos="9350"/>
        </w:tabs>
        <w:rPr>
          <w:ins w:id="590" w:author="Gerard" w:date="2015-08-25T18:31:00Z"/>
          <w:rFonts w:asciiTheme="minorHAnsi" w:eastAsiaTheme="minorEastAsia" w:hAnsiTheme="minorHAnsi" w:cstheme="minorBidi"/>
          <w:noProof/>
          <w:sz w:val="24"/>
          <w:szCs w:val="24"/>
          <w:lang w:eastAsia="ja-JP"/>
        </w:rPr>
      </w:pPr>
      <w:ins w:id="591" w:author="Gerard" w:date="2015-08-25T18:31:00Z">
        <w:r>
          <w:rPr>
            <w:noProof/>
          </w:rPr>
          <w:t>4.7.2.1. Constant Isotropic Permeability</w:t>
        </w:r>
        <w:r>
          <w:rPr>
            <w:noProof/>
          </w:rPr>
          <w:tab/>
        </w:r>
        <w:r>
          <w:rPr>
            <w:noProof/>
          </w:rPr>
          <w:fldChar w:fldCharType="begin"/>
        </w:r>
        <w:r>
          <w:rPr>
            <w:noProof/>
          </w:rPr>
          <w:instrText xml:space="preserve"> PAGEREF _Toc302147282 \h </w:instrText>
        </w:r>
        <w:r>
          <w:rPr>
            <w:noProof/>
          </w:rPr>
        </w:r>
      </w:ins>
      <w:r>
        <w:rPr>
          <w:noProof/>
        </w:rPr>
        <w:fldChar w:fldCharType="separate"/>
      </w:r>
      <w:ins w:id="592" w:author="Gerard" w:date="2015-08-25T18:31:00Z">
        <w:r>
          <w:rPr>
            <w:noProof/>
          </w:rPr>
          <w:t>183</w:t>
        </w:r>
        <w:r>
          <w:rPr>
            <w:noProof/>
          </w:rPr>
          <w:fldChar w:fldCharType="end"/>
        </w:r>
      </w:ins>
    </w:p>
    <w:p w14:paraId="75D25D0C" w14:textId="77777777" w:rsidR="00BB6F29" w:rsidRDefault="00BB6F29">
      <w:pPr>
        <w:pStyle w:val="TOC4"/>
        <w:tabs>
          <w:tab w:val="right" w:leader="dot" w:pos="9350"/>
        </w:tabs>
        <w:rPr>
          <w:ins w:id="593" w:author="Gerard" w:date="2015-08-25T18:31:00Z"/>
          <w:rFonts w:asciiTheme="minorHAnsi" w:eastAsiaTheme="minorEastAsia" w:hAnsiTheme="minorHAnsi" w:cstheme="minorBidi"/>
          <w:noProof/>
          <w:sz w:val="24"/>
          <w:szCs w:val="24"/>
          <w:lang w:eastAsia="ja-JP"/>
        </w:rPr>
      </w:pPr>
      <w:ins w:id="594" w:author="Gerard" w:date="2015-08-25T18:31:00Z">
        <w:r>
          <w:rPr>
            <w:noProof/>
          </w:rPr>
          <w:t>4.7.2.2. Holmes-Mow</w:t>
        </w:r>
        <w:r>
          <w:rPr>
            <w:noProof/>
          </w:rPr>
          <w:tab/>
        </w:r>
        <w:r>
          <w:rPr>
            <w:noProof/>
          </w:rPr>
          <w:fldChar w:fldCharType="begin"/>
        </w:r>
        <w:r>
          <w:rPr>
            <w:noProof/>
          </w:rPr>
          <w:instrText xml:space="preserve"> PAGEREF _Toc302147283 \h </w:instrText>
        </w:r>
        <w:r>
          <w:rPr>
            <w:noProof/>
          </w:rPr>
        </w:r>
      </w:ins>
      <w:r>
        <w:rPr>
          <w:noProof/>
        </w:rPr>
        <w:fldChar w:fldCharType="separate"/>
      </w:r>
      <w:ins w:id="595" w:author="Gerard" w:date="2015-08-25T18:31:00Z">
        <w:r>
          <w:rPr>
            <w:noProof/>
          </w:rPr>
          <w:t>184</w:t>
        </w:r>
        <w:r>
          <w:rPr>
            <w:noProof/>
          </w:rPr>
          <w:fldChar w:fldCharType="end"/>
        </w:r>
      </w:ins>
    </w:p>
    <w:p w14:paraId="2248957D" w14:textId="77777777" w:rsidR="00BB6F29" w:rsidRDefault="00BB6F29">
      <w:pPr>
        <w:pStyle w:val="TOC4"/>
        <w:tabs>
          <w:tab w:val="right" w:leader="dot" w:pos="9350"/>
        </w:tabs>
        <w:rPr>
          <w:ins w:id="596" w:author="Gerard" w:date="2015-08-25T18:31:00Z"/>
          <w:rFonts w:asciiTheme="minorHAnsi" w:eastAsiaTheme="minorEastAsia" w:hAnsiTheme="minorHAnsi" w:cstheme="minorBidi"/>
          <w:noProof/>
          <w:sz w:val="24"/>
          <w:szCs w:val="24"/>
          <w:lang w:eastAsia="ja-JP"/>
        </w:rPr>
      </w:pPr>
      <w:ins w:id="597" w:author="Gerard" w:date="2015-08-25T18:31:00Z">
        <w:r>
          <w:rPr>
            <w:noProof/>
          </w:rPr>
          <w:t>4.7.2.3. Referentially Isotropic Permeability</w:t>
        </w:r>
        <w:r>
          <w:rPr>
            <w:noProof/>
          </w:rPr>
          <w:tab/>
        </w:r>
        <w:r>
          <w:rPr>
            <w:noProof/>
          </w:rPr>
          <w:fldChar w:fldCharType="begin"/>
        </w:r>
        <w:r>
          <w:rPr>
            <w:noProof/>
          </w:rPr>
          <w:instrText xml:space="preserve"> PAGEREF _Toc302147284 \h </w:instrText>
        </w:r>
        <w:r>
          <w:rPr>
            <w:noProof/>
          </w:rPr>
        </w:r>
      </w:ins>
      <w:r>
        <w:rPr>
          <w:noProof/>
        </w:rPr>
        <w:fldChar w:fldCharType="separate"/>
      </w:r>
      <w:ins w:id="598" w:author="Gerard" w:date="2015-08-25T18:31:00Z">
        <w:r>
          <w:rPr>
            <w:noProof/>
          </w:rPr>
          <w:t>185</w:t>
        </w:r>
        <w:r>
          <w:rPr>
            <w:noProof/>
          </w:rPr>
          <w:fldChar w:fldCharType="end"/>
        </w:r>
      </w:ins>
    </w:p>
    <w:p w14:paraId="559BA743" w14:textId="77777777" w:rsidR="00BB6F29" w:rsidRDefault="00BB6F29">
      <w:pPr>
        <w:pStyle w:val="TOC4"/>
        <w:tabs>
          <w:tab w:val="right" w:leader="dot" w:pos="9350"/>
        </w:tabs>
        <w:rPr>
          <w:ins w:id="599" w:author="Gerard" w:date="2015-08-25T18:31:00Z"/>
          <w:rFonts w:asciiTheme="minorHAnsi" w:eastAsiaTheme="minorEastAsia" w:hAnsiTheme="minorHAnsi" w:cstheme="minorBidi"/>
          <w:noProof/>
          <w:sz w:val="24"/>
          <w:szCs w:val="24"/>
          <w:lang w:eastAsia="ja-JP"/>
        </w:rPr>
      </w:pPr>
      <w:ins w:id="600" w:author="Gerard" w:date="2015-08-25T18:31:00Z">
        <w:r>
          <w:rPr>
            <w:noProof/>
          </w:rPr>
          <w:t>4.7.2.4. Referentially Orthotropic Permeability</w:t>
        </w:r>
        <w:r>
          <w:rPr>
            <w:noProof/>
          </w:rPr>
          <w:tab/>
        </w:r>
        <w:r>
          <w:rPr>
            <w:noProof/>
          </w:rPr>
          <w:fldChar w:fldCharType="begin"/>
        </w:r>
        <w:r>
          <w:rPr>
            <w:noProof/>
          </w:rPr>
          <w:instrText xml:space="preserve"> PAGEREF _Toc302147285 \h </w:instrText>
        </w:r>
        <w:r>
          <w:rPr>
            <w:noProof/>
          </w:rPr>
        </w:r>
      </w:ins>
      <w:r>
        <w:rPr>
          <w:noProof/>
        </w:rPr>
        <w:fldChar w:fldCharType="separate"/>
      </w:r>
      <w:ins w:id="601" w:author="Gerard" w:date="2015-08-25T18:31:00Z">
        <w:r>
          <w:rPr>
            <w:noProof/>
          </w:rPr>
          <w:t>186</w:t>
        </w:r>
        <w:r>
          <w:rPr>
            <w:noProof/>
          </w:rPr>
          <w:fldChar w:fldCharType="end"/>
        </w:r>
      </w:ins>
    </w:p>
    <w:p w14:paraId="4F6CA0C9" w14:textId="77777777" w:rsidR="00BB6F29" w:rsidRDefault="00BB6F29">
      <w:pPr>
        <w:pStyle w:val="TOC4"/>
        <w:tabs>
          <w:tab w:val="right" w:leader="dot" w:pos="9350"/>
        </w:tabs>
        <w:rPr>
          <w:ins w:id="602" w:author="Gerard" w:date="2015-08-25T18:31:00Z"/>
          <w:rFonts w:asciiTheme="minorHAnsi" w:eastAsiaTheme="minorEastAsia" w:hAnsiTheme="minorHAnsi" w:cstheme="minorBidi"/>
          <w:noProof/>
          <w:sz w:val="24"/>
          <w:szCs w:val="24"/>
          <w:lang w:eastAsia="ja-JP"/>
        </w:rPr>
      </w:pPr>
      <w:ins w:id="603" w:author="Gerard" w:date="2015-08-25T18:31:00Z">
        <w:r>
          <w:rPr>
            <w:noProof/>
          </w:rPr>
          <w:t>4.7.2.5. Referentially Transversely Isotropic Permeability</w:t>
        </w:r>
        <w:r>
          <w:rPr>
            <w:noProof/>
          </w:rPr>
          <w:tab/>
        </w:r>
        <w:r>
          <w:rPr>
            <w:noProof/>
          </w:rPr>
          <w:fldChar w:fldCharType="begin"/>
        </w:r>
        <w:r>
          <w:rPr>
            <w:noProof/>
          </w:rPr>
          <w:instrText xml:space="preserve"> PAGEREF _Toc302147286 \h </w:instrText>
        </w:r>
        <w:r>
          <w:rPr>
            <w:noProof/>
          </w:rPr>
        </w:r>
      </w:ins>
      <w:r>
        <w:rPr>
          <w:noProof/>
        </w:rPr>
        <w:fldChar w:fldCharType="separate"/>
      </w:r>
      <w:ins w:id="604" w:author="Gerard" w:date="2015-08-25T18:31:00Z">
        <w:r>
          <w:rPr>
            <w:noProof/>
          </w:rPr>
          <w:t>188</w:t>
        </w:r>
        <w:r>
          <w:rPr>
            <w:noProof/>
          </w:rPr>
          <w:fldChar w:fldCharType="end"/>
        </w:r>
      </w:ins>
    </w:p>
    <w:p w14:paraId="15612AFE" w14:textId="77777777" w:rsidR="00BB6F29" w:rsidRDefault="00BB6F29">
      <w:pPr>
        <w:pStyle w:val="TOC3"/>
        <w:tabs>
          <w:tab w:val="right" w:leader="dot" w:pos="9350"/>
        </w:tabs>
        <w:rPr>
          <w:ins w:id="605" w:author="Gerard" w:date="2015-08-25T18:31:00Z"/>
          <w:rFonts w:asciiTheme="minorHAnsi" w:eastAsiaTheme="minorEastAsia" w:hAnsiTheme="minorHAnsi" w:cstheme="minorBidi"/>
          <w:i w:val="0"/>
          <w:iCs w:val="0"/>
          <w:noProof/>
          <w:sz w:val="24"/>
          <w:szCs w:val="24"/>
          <w:lang w:eastAsia="ja-JP"/>
        </w:rPr>
      </w:pPr>
      <w:ins w:id="606" w:author="Gerard" w:date="2015-08-25T18:31:00Z">
        <w:r w:rsidRPr="00242665">
          <w:rPr>
            <w:noProof/>
            <w:color w:val="000000"/>
          </w:rPr>
          <w:t>4.7.3.</w:t>
        </w:r>
        <w:r>
          <w:rPr>
            <w:noProof/>
          </w:rPr>
          <w:t xml:space="preserve"> Fluid Supply Materials</w:t>
        </w:r>
        <w:r>
          <w:rPr>
            <w:noProof/>
          </w:rPr>
          <w:tab/>
        </w:r>
        <w:r>
          <w:rPr>
            <w:noProof/>
          </w:rPr>
          <w:fldChar w:fldCharType="begin"/>
        </w:r>
        <w:r>
          <w:rPr>
            <w:noProof/>
          </w:rPr>
          <w:instrText xml:space="preserve"> PAGEREF _Toc302147287 \h </w:instrText>
        </w:r>
        <w:r>
          <w:rPr>
            <w:noProof/>
          </w:rPr>
        </w:r>
      </w:ins>
      <w:r>
        <w:rPr>
          <w:noProof/>
        </w:rPr>
        <w:fldChar w:fldCharType="separate"/>
      </w:r>
      <w:ins w:id="607" w:author="Gerard" w:date="2015-08-25T18:31:00Z">
        <w:r>
          <w:rPr>
            <w:noProof/>
          </w:rPr>
          <w:t>190</w:t>
        </w:r>
        <w:r>
          <w:rPr>
            <w:noProof/>
          </w:rPr>
          <w:fldChar w:fldCharType="end"/>
        </w:r>
      </w:ins>
    </w:p>
    <w:p w14:paraId="4BBB224C" w14:textId="77777777" w:rsidR="00BB6F29" w:rsidRDefault="00BB6F29">
      <w:pPr>
        <w:pStyle w:val="TOC4"/>
        <w:tabs>
          <w:tab w:val="right" w:leader="dot" w:pos="9350"/>
        </w:tabs>
        <w:rPr>
          <w:ins w:id="608" w:author="Gerard" w:date="2015-08-25T18:31:00Z"/>
          <w:rFonts w:asciiTheme="minorHAnsi" w:eastAsiaTheme="minorEastAsia" w:hAnsiTheme="minorHAnsi" w:cstheme="minorBidi"/>
          <w:noProof/>
          <w:sz w:val="24"/>
          <w:szCs w:val="24"/>
          <w:lang w:eastAsia="ja-JP"/>
        </w:rPr>
      </w:pPr>
      <w:ins w:id="609" w:author="Gerard" w:date="2015-08-25T18:31:00Z">
        <w:r>
          <w:rPr>
            <w:noProof/>
          </w:rPr>
          <w:t>4.7.3.1. Starling Equation</w:t>
        </w:r>
        <w:r>
          <w:rPr>
            <w:noProof/>
          </w:rPr>
          <w:tab/>
        </w:r>
        <w:r>
          <w:rPr>
            <w:noProof/>
          </w:rPr>
          <w:fldChar w:fldCharType="begin"/>
        </w:r>
        <w:r>
          <w:rPr>
            <w:noProof/>
          </w:rPr>
          <w:instrText xml:space="preserve"> PAGEREF _Toc302147288 \h </w:instrText>
        </w:r>
        <w:r>
          <w:rPr>
            <w:noProof/>
          </w:rPr>
        </w:r>
      </w:ins>
      <w:r>
        <w:rPr>
          <w:noProof/>
        </w:rPr>
        <w:fldChar w:fldCharType="separate"/>
      </w:r>
      <w:ins w:id="610" w:author="Gerard" w:date="2015-08-25T18:31:00Z">
        <w:r>
          <w:rPr>
            <w:noProof/>
          </w:rPr>
          <w:t>191</w:t>
        </w:r>
        <w:r>
          <w:rPr>
            <w:noProof/>
          </w:rPr>
          <w:fldChar w:fldCharType="end"/>
        </w:r>
      </w:ins>
    </w:p>
    <w:p w14:paraId="651F9726" w14:textId="77777777" w:rsidR="00BB6F29" w:rsidRDefault="00BB6F29">
      <w:pPr>
        <w:pStyle w:val="TOC2"/>
        <w:tabs>
          <w:tab w:val="right" w:leader="dot" w:pos="9350"/>
        </w:tabs>
        <w:rPr>
          <w:ins w:id="611" w:author="Gerard" w:date="2015-08-25T18:31:00Z"/>
          <w:rFonts w:asciiTheme="minorHAnsi" w:eastAsiaTheme="minorEastAsia" w:hAnsiTheme="minorHAnsi" w:cstheme="minorBidi"/>
          <w:smallCaps w:val="0"/>
          <w:noProof/>
          <w:sz w:val="24"/>
          <w:szCs w:val="24"/>
          <w:lang w:eastAsia="ja-JP"/>
        </w:rPr>
      </w:pPr>
      <w:ins w:id="612" w:author="Gerard" w:date="2015-08-25T18:31:00Z">
        <w:r>
          <w:rPr>
            <w:noProof/>
          </w:rPr>
          <w:t>4.8. Biphasic-Solute Materials</w:t>
        </w:r>
        <w:r>
          <w:rPr>
            <w:noProof/>
          </w:rPr>
          <w:tab/>
        </w:r>
        <w:r>
          <w:rPr>
            <w:noProof/>
          </w:rPr>
          <w:fldChar w:fldCharType="begin"/>
        </w:r>
        <w:r>
          <w:rPr>
            <w:noProof/>
          </w:rPr>
          <w:instrText xml:space="preserve"> PAGEREF _Toc302147289 \h </w:instrText>
        </w:r>
        <w:r>
          <w:rPr>
            <w:noProof/>
          </w:rPr>
        </w:r>
      </w:ins>
      <w:r>
        <w:rPr>
          <w:noProof/>
        </w:rPr>
        <w:fldChar w:fldCharType="separate"/>
      </w:r>
      <w:ins w:id="613" w:author="Gerard" w:date="2015-08-25T18:31:00Z">
        <w:r>
          <w:rPr>
            <w:noProof/>
          </w:rPr>
          <w:t>192</w:t>
        </w:r>
        <w:r>
          <w:rPr>
            <w:noProof/>
          </w:rPr>
          <w:fldChar w:fldCharType="end"/>
        </w:r>
      </w:ins>
    </w:p>
    <w:p w14:paraId="07F668F8" w14:textId="77777777" w:rsidR="00BB6F29" w:rsidRDefault="00BB6F29">
      <w:pPr>
        <w:pStyle w:val="TOC3"/>
        <w:tabs>
          <w:tab w:val="right" w:leader="dot" w:pos="9350"/>
        </w:tabs>
        <w:rPr>
          <w:ins w:id="614" w:author="Gerard" w:date="2015-08-25T18:31:00Z"/>
          <w:rFonts w:asciiTheme="minorHAnsi" w:eastAsiaTheme="minorEastAsia" w:hAnsiTheme="minorHAnsi" w:cstheme="minorBidi"/>
          <w:i w:val="0"/>
          <w:iCs w:val="0"/>
          <w:noProof/>
          <w:sz w:val="24"/>
          <w:szCs w:val="24"/>
          <w:lang w:eastAsia="ja-JP"/>
        </w:rPr>
      </w:pPr>
      <w:ins w:id="615" w:author="Gerard" w:date="2015-08-25T18:31:00Z">
        <w:r w:rsidRPr="00242665">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_Toc302147290 \h </w:instrText>
        </w:r>
        <w:r>
          <w:rPr>
            <w:noProof/>
          </w:rPr>
        </w:r>
      </w:ins>
      <w:r>
        <w:rPr>
          <w:noProof/>
        </w:rPr>
        <w:fldChar w:fldCharType="separate"/>
      </w:r>
      <w:ins w:id="616" w:author="Gerard" w:date="2015-08-25T18:31:00Z">
        <w:r>
          <w:rPr>
            <w:noProof/>
          </w:rPr>
          <w:t>194</w:t>
        </w:r>
        <w:r>
          <w:rPr>
            <w:noProof/>
          </w:rPr>
          <w:fldChar w:fldCharType="end"/>
        </w:r>
      </w:ins>
    </w:p>
    <w:p w14:paraId="1325B59B" w14:textId="77777777" w:rsidR="00BB6F29" w:rsidRDefault="00BB6F29">
      <w:pPr>
        <w:pStyle w:val="TOC4"/>
        <w:tabs>
          <w:tab w:val="right" w:leader="dot" w:pos="9350"/>
        </w:tabs>
        <w:rPr>
          <w:ins w:id="617" w:author="Gerard" w:date="2015-08-25T18:31:00Z"/>
          <w:rFonts w:asciiTheme="minorHAnsi" w:eastAsiaTheme="minorEastAsia" w:hAnsiTheme="minorHAnsi" w:cstheme="minorBidi"/>
          <w:noProof/>
          <w:sz w:val="24"/>
          <w:szCs w:val="24"/>
          <w:lang w:eastAsia="ja-JP"/>
        </w:rPr>
      </w:pPr>
      <w:ins w:id="618" w:author="Gerard" w:date="2015-08-25T18:31:00Z">
        <w:r>
          <w:rPr>
            <w:noProof/>
          </w:rPr>
          <w:t>4.8.1.1. Prescribed Boundary Conditions</w:t>
        </w:r>
        <w:r>
          <w:rPr>
            <w:noProof/>
          </w:rPr>
          <w:tab/>
        </w:r>
        <w:r>
          <w:rPr>
            <w:noProof/>
          </w:rPr>
          <w:fldChar w:fldCharType="begin"/>
        </w:r>
        <w:r>
          <w:rPr>
            <w:noProof/>
          </w:rPr>
          <w:instrText xml:space="preserve"> PAGEREF _Toc302147291 \h </w:instrText>
        </w:r>
        <w:r>
          <w:rPr>
            <w:noProof/>
          </w:rPr>
        </w:r>
      </w:ins>
      <w:r>
        <w:rPr>
          <w:noProof/>
        </w:rPr>
        <w:fldChar w:fldCharType="separate"/>
      </w:r>
      <w:ins w:id="619" w:author="Gerard" w:date="2015-08-25T18:31:00Z">
        <w:r>
          <w:rPr>
            <w:noProof/>
          </w:rPr>
          <w:t>194</w:t>
        </w:r>
        <w:r>
          <w:rPr>
            <w:noProof/>
          </w:rPr>
          <w:fldChar w:fldCharType="end"/>
        </w:r>
      </w:ins>
    </w:p>
    <w:p w14:paraId="28B4C809" w14:textId="77777777" w:rsidR="00BB6F29" w:rsidRDefault="00BB6F29">
      <w:pPr>
        <w:pStyle w:val="TOC4"/>
        <w:tabs>
          <w:tab w:val="right" w:leader="dot" w:pos="9350"/>
        </w:tabs>
        <w:rPr>
          <w:ins w:id="620" w:author="Gerard" w:date="2015-08-25T18:31:00Z"/>
          <w:rFonts w:asciiTheme="minorHAnsi" w:eastAsiaTheme="minorEastAsia" w:hAnsiTheme="minorHAnsi" w:cstheme="minorBidi"/>
          <w:noProof/>
          <w:sz w:val="24"/>
          <w:szCs w:val="24"/>
          <w:lang w:eastAsia="ja-JP"/>
        </w:rPr>
      </w:pPr>
      <w:ins w:id="621" w:author="Gerard" w:date="2015-08-25T18:31:00Z">
        <w:r>
          <w:rPr>
            <w:noProof/>
          </w:rPr>
          <w:t>4.8.1.2. Prescribed Initial Conditions</w:t>
        </w:r>
        <w:r>
          <w:rPr>
            <w:noProof/>
          </w:rPr>
          <w:tab/>
        </w:r>
        <w:r>
          <w:rPr>
            <w:noProof/>
          </w:rPr>
          <w:fldChar w:fldCharType="begin"/>
        </w:r>
        <w:r>
          <w:rPr>
            <w:noProof/>
          </w:rPr>
          <w:instrText xml:space="preserve"> PAGEREF _Toc302147292 \h </w:instrText>
        </w:r>
        <w:r>
          <w:rPr>
            <w:noProof/>
          </w:rPr>
        </w:r>
      </w:ins>
      <w:r>
        <w:rPr>
          <w:noProof/>
        </w:rPr>
        <w:fldChar w:fldCharType="separate"/>
      </w:r>
      <w:ins w:id="622" w:author="Gerard" w:date="2015-08-25T18:31:00Z">
        <w:r>
          <w:rPr>
            <w:noProof/>
          </w:rPr>
          <w:t>194</w:t>
        </w:r>
        <w:r>
          <w:rPr>
            <w:noProof/>
          </w:rPr>
          <w:fldChar w:fldCharType="end"/>
        </w:r>
      </w:ins>
    </w:p>
    <w:p w14:paraId="3A6ADB1C" w14:textId="77777777" w:rsidR="00BB6F29" w:rsidRDefault="00BB6F29">
      <w:pPr>
        <w:pStyle w:val="TOC3"/>
        <w:tabs>
          <w:tab w:val="right" w:leader="dot" w:pos="9350"/>
        </w:tabs>
        <w:rPr>
          <w:ins w:id="623" w:author="Gerard" w:date="2015-08-25T18:31:00Z"/>
          <w:rFonts w:asciiTheme="minorHAnsi" w:eastAsiaTheme="minorEastAsia" w:hAnsiTheme="minorHAnsi" w:cstheme="minorBidi"/>
          <w:i w:val="0"/>
          <w:iCs w:val="0"/>
          <w:noProof/>
          <w:sz w:val="24"/>
          <w:szCs w:val="24"/>
          <w:lang w:eastAsia="ja-JP"/>
        </w:rPr>
      </w:pPr>
      <w:ins w:id="624" w:author="Gerard" w:date="2015-08-25T18:31:00Z">
        <w:r w:rsidRPr="00242665">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_Toc302147293 \h </w:instrText>
        </w:r>
        <w:r>
          <w:rPr>
            <w:noProof/>
          </w:rPr>
        </w:r>
      </w:ins>
      <w:r>
        <w:rPr>
          <w:noProof/>
        </w:rPr>
        <w:fldChar w:fldCharType="separate"/>
      </w:r>
      <w:ins w:id="625" w:author="Gerard" w:date="2015-08-25T18:31:00Z">
        <w:r>
          <w:rPr>
            <w:noProof/>
          </w:rPr>
          <w:t>195</w:t>
        </w:r>
        <w:r>
          <w:rPr>
            <w:noProof/>
          </w:rPr>
          <w:fldChar w:fldCharType="end"/>
        </w:r>
      </w:ins>
    </w:p>
    <w:p w14:paraId="306492D8" w14:textId="77777777" w:rsidR="00BB6F29" w:rsidRDefault="00BB6F29">
      <w:pPr>
        <w:pStyle w:val="TOC3"/>
        <w:tabs>
          <w:tab w:val="right" w:leader="dot" w:pos="9350"/>
        </w:tabs>
        <w:rPr>
          <w:ins w:id="626" w:author="Gerard" w:date="2015-08-25T18:31:00Z"/>
          <w:rFonts w:asciiTheme="minorHAnsi" w:eastAsiaTheme="minorEastAsia" w:hAnsiTheme="minorHAnsi" w:cstheme="minorBidi"/>
          <w:i w:val="0"/>
          <w:iCs w:val="0"/>
          <w:noProof/>
          <w:sz w:val="24"/>
          <w:szCs w:val="24"/>
          <w:lang w:eastAsia="ja-JP"/>
        </w:rPr>
      </w:pPr>
      <w:ins w:id="627" w:author="Gerard" w:date="2015-08-25T18:31:00Z">
        <w:r w:rsidRPr="00242665">
          <w:rPr>
            <w:noProof/>
            <w:color w:val="000000"/>
          </w:rPr>
          <w:t>4.8.3.</w:t>
        </w:r>
        <w:r>
          <w:rPr>
            <w:noProof/>
          </w:rPr>
          <w:t xml:space="preserve"> Diffusivity Materials</w:t>
        </w:r>
        <w:r>
          <w:rPr>
            <w:noProof/>
          </w:rPr>
          <w:tab/>
        </w:r>
        <w:r>
          <w:rPr>
            <w:noProof/>
          </w:rPr>
          <w:fldChar w:fldCharType="begin"/>
        </w:r>
        <w:r>
          <w:rPr>
            <w:noProof/>
          </w:rPr>
          <w:instrText xml:space="preserve"> PAGEREF _Toc302147294 \h </w:instrText>
        </w:r>
        <w:r>
          <w:rPr>
            <w:noProof/>
          </w:rPr>
        </w:r>
      </w:ins>
      <w:r>
        <w:rPr>
          <w:noProof/>
        </w:rPr>
        <w:fldChar w:fldCharType="separate"/>
      </w:r>
      <w:ins w:id="628" w:author="Gerard" w:date="2015-08-25T18:31:00Z">
        <w:r>
          <w:rPr>
            <w:noProof/>
          </w:rPr>
          <w:t>197</w:t>
        </w:r>
        <w:r>
          <w:rPr>
            <w:noProof/>
          </w:rPr>
          <w:fldChar w:fldCharType="end"/>
        </w:r>
      </w:ins>
    </w:p>
    <w:p w14:paraId="1D6241DC" w14:textId="77777777" w:rsidR="00BB6F29" w:rsidRDefault="00BB6F29">
      <w:pPr>
        <w:pStyle w:val="TOC4"/>
        <w:tabs>
          <w:tab w:val="right" w:leader="dot" w:pos="9350"/>
        </w:tabs>
        <w:rPr>
          <w:ins w:id="629" w:author="Gerard" w:date="2015-08-25T18:31:00Z"/>
          <w:rFonts w:asciiTheme="minorHAnsi" w:eastAsiaTheme="minorEastAsia" w:hAnsiTheme="minorHAnsi" w:cstheme="minorBidi"/>
          <w:noProof/>
          <w:sz w:val="24"/>
          <w:szCs w:val="24"/>
          <w:lang w:eastAsia="ja-JP"/>
        </w:rPr>
      </w:pPr>
      <w:ins w:id="630" w:author="Gerard" w:date="2015-08-25T18:31:00Z">
        <w:r>
          <w:rPr>
            <w:noProof/>
          </w:rPr>
          <w:t>4.8.3.1. Constant Isotropic Diffusivity</w:t>
        </w:r>
        <w:r>
          <w:rPr>
            <w:noProof/>
          </w:rPr>
          <w:tab/>
        </w:r>
        <w:r>
          <w:rPr>
            <w:noProof/>
          </w:rPr>
          <w:fldChar w:fldCharType="begin"/>
        </w:r>
        <w:r>
          <w:rPr>
            <w:noProof/>
          </w:rPr>
          <w:instrText xml:space="preserve"> PAGEREF _Toc302147295 \h </w:instrText>
        </w:r>
        <w:r>
          <w:rPr>
            <w:noProof/>
          </w:rPr>
        </w:r>
      </w:ins>
      <w:r>
        <w:rPr>
          <w:noProof/>
        </w:rPr>
        <w:fldChar w:fldCharType="separate"/>
      </w:r>
      <w:ins w:id="631" w:author="Gerard" w:date="2015-08-25T18:31:00Z">
        <w:r>
          <w:rPr>
            <w:noProof/>
          </w:rPr>
          <w:t>197</w:t>
        </w:r>
        <w:r>
          <w:rPr>
            <w:noProof/>
          </w:rPr>
          <w:fldChar w:fldCharType="end"/>
        </w:r>
      </w:ins>
    </w:p>
    <w:p w14:paraId="5D856325" w14:textId="77777777" w:rsidR="00BB6F29" w:rsidRDefault="00BB6F29">
      <w:pPr>
        <w:pStyle w:val="TOC4"/>
        <w:tabs>
          <w:tab w:val="right" w:leader="dot" w:pos="9350"/>
        </w:tabs>
        <w:rPr>
          <w:ins w:id="632" w:author="Gerard" w:date="2015-08-25T18:31:00Z"/>
          <w:rFonts w:asciiTheme="minorHAnsi" w:eastAsiaTheme="minorEastAsia" w:hAnsiTheme="minorHAnsi" w:cstheme="minorBidi"/>
          <w:noProof/>
          <w:sz w:val="24"/>
          <w:szCs w:val="24"/>
          <w:lang w:eastAsia="ja-JP"/>
        </w:rPr>
      </w:pPr>
      <w:ins w:id="633" w:author="Gerard" w:date="2015-08-25T18:31:00Z">
        <w:r>
          <w:rPr>
            <w:noProof/>
          </w:rPr>
          <w:t>4.8.3.2. Constant Orthotropic Diffusivity</w:t>
        </w:r>
        <w:r>
          <w:rPr>
            <w:noProof/>
          </w:rPr>
          <w:tab/>
        </w:r>
        <w:r>
          <w:rPr>
            <w:noProof/>
          </w:rPr>
          <w:fldChar w:fldCharType="begin"/>
        </w:r>
        <w:r>
          <w:rPr>
            <w:noProof/>
          </w:rPr>
          <w:instrText xml:space="preserve"> PAGEREF _Toc302147296 \h </w:instrText>
        </w:r>
        <w:r>
          <w:rPr>
            <w:noProof/>
          </w:rPr>
        </w:r>
      </w:ins>
      <w:r>
        <w:rPr>
          <w:noProof/>
        </w:rPr>
        <w:fldChar w:fldCharType="separate"/>
      </w:r>
      <w:ins w:id="634" w:author="Gerard" w:date="2015-08-25T18:31:00Z">
        <w:r>
          <w:rPr>
            <w:noProof/>
          </w:rPr>
          <w:t>198</w:t>
        </w:r>
        <w:r>
          <w:rPr>
            <w:noProof/>
          </w:rPr>
          <w:fldChar w:fldCharType="end"/>
        </w:r>
      </w:ins>
    </w:p>
    <w:p w14:paraId="6139748E" w14:textId="77777777" w:rsidR="00BB6F29" w:rsidRDefault="00BB6F29">
      <w:pPr>
        <w:pStyle w:val="TOC4"/>
        <w:tabs>
          <w:tab w:val="right" w:leader="dot" w:pos="9350"/>
        </w:tabs>
        <w:rPr>
          <w:ins w:id="635" w:author="Gerard" w:date="2015-08-25T18:31:00Z"/>
          <w:rFonts w:asciiTheme="minorHAnsi" w:eastAsiaTheme="minorEastAsia" w:hAnsiTheme="minorHAnsi" w:cstheme="minorBidi"/>
          <w:noProof/>
          <w:sz w:val="24"/>
          <w:szCs w:val="24"/>
          <w:lang w:eastAsia="ja-JP"/>
        </w:rPr>
      </w:pPr>
      <w:ins w:id="636" w:author="Gerard" w:date="2015-08-25T18:31:00Z">
        <w:r>
          <w:rPr>
            <w:noProof/>
          </w:rPr>
          <w:t>4.8.3.3. Referentially Isotropic Diffusivity</w:t>
        </w:r>
        <w:r>
          <w:rPr>
            <w:noProof/>
          </w:rPr>
          <w:tab/>
        </w:r>
        <w:r>
          <w:rPr>
            <w:noProof/>
          </w:rPr>
          <w:fldChar w:fldCharType="begin"/>
        </w:r>
        <w:r>
          <w:rPr>
            <w:noProof/>
          </w:rPr>
          <w:instrText xml:space="preserve"> PAGEREF _Toc302147297 \h </w:instrText>
        </w:r>
        <w:r>
          <w:rPr>
            <w:noProof/>
          </w:rPr>
        </w:r>
      </w:ins>
      <w:r>
        <w:rPr>
          <w:noProof/>
        </w:rPr>
        <w:fldChar w:fldCharType="separate"/>
      </w:r>
      <w:ins w:id="637" w:author="Gerard" w:date="2015-08-25T18:31:00Z">
        <w:r>
          <w:rPr>
            <w:noProof/>
          </w:rPr>
          <w:t>199</w:t>
        </w:r>
        <w:r>
          <w:rPr>
            <w:noProof/>
          </w:rPr>
          <w:fldChar w:fldCharType="end"/>
        </w:r>
      </w:ins>
    </w:p>
    <w:p w14:paraId="74395DEC" w14:textId="77777777" w:rsidR="00BB6F29" w:rsidRDefault="00BB6F29">
      <w:pPr>
        <w:pStyle w:val="TOC4"/>
        <w:tabs>
          <w:tab w:val="right" w:leader="dot" w:pos="9350"/>
        </w:tabs>
        <w:rPr>
          <w:ins w:id="638" w:author="Gerard" w:date="2015-08-25T18:31:00Z"/>
          <w:rFonts w:asciiTheme="minorHAnsi" w:eastAsiaTheme="minorEastAsia" w:hAnsiTheme="minorHAnsi" w:cstheme="minorBidi"/>
          <w:noProof/>
          <w:sz w:val="24"/>
          <w:szCs w:val="24"/>
          <w:lang w:eastAsia="ja-JP"/>
        </w:rPr>
      </w:pPr>
      <w:ins w:id="639" w:author="Gerard" w:date="2015-08-25T18:31:00Z">
        <w:r>
          <w:rPr>
            <w:noProof/>
          </w:rPr>
          <w:t>4.8.3.4. Referentially Orthotropic Diffusivity</w:t>
        </w:r>
        <w:r>
          <w:rPr>
            <w:noProof/>
          </w:rPr>
          <w:tab/>
        </w:r>
        <w:r>
          <w:rPr>
            <w:noProof/>
          </w:rPr>
          <w:fldChar w:fldCharType="begin"/>
        </w:r>
        <w:r>
          <w:rPr>
            <w:noProof/>
          </w:rPr>
          <w:instrText xml:space="preserve"> PAGEREF _Toc302147298 \h </w:instrText>
        </w:r>
        <w:r>
          <w:rPr>
            <w:noProof/>
          </w:rPr>
        </w:r>
      </w:ins>
      <w:r>
        <w:rPr>
          <w:noProof/>
        </w:rPr>
        <w:fldChar w:fldCharType="separate"/>
      </w:r>
      <w:ins w:id="640" w:author="Gerard" w:date="2015-08-25T18:31:00Z">
        <w:r>
          <w:rPr>
            <w:noProof/>
          </w:rPr>
          <w:t>200</w:t>
        </w:r>
        <w:r>
          <w:rPr>
            <w:noProof/>
          </w:rPr>
          <w:fldChar w:fldCharType="end"/>
        </w:r>
      </w:ins>
    </w:p>
    <w:p w14:paraId="57D52DFB" w14:textId="77777777" w:rsidR="00BB6F29" w:rsidRDefault="00BB6F29">
      <w:pPr>
        <w:pStyle w:val="TOC4"/>
        <w:tabs>
          <w:tab w:val="right" w:leader="dot" w:pos="9350"/>
        </w:tabs>
        <w:rPr>
          <w:ins w:id="641" w:author="Gerard" w:date="2015-08-25T18:31:00Z"/>
          <w:rFonts w:asciiTheme="minorHAnsi" w:eastAsiaTheme="minorEastAsia" w:hAnsiTheme="minorHAnsi" w:cstheme="minorBidi"/>
          <w:noProof/>
          <w:sz w:val="24"/>
          <w:szCs w:val="24"/>
          <w:lang w:eastAsia="ja-JP"/>
        </w:rPr>
      </w:pPr>
      <w:ins w:id="642" w:author="Gerard" w:date="2015-08-25T18:31:00Z">
        <w:r>
          <w:rPr>
            <w:noProof/>
          </w:rPr>
          <w:t>4.8.3.5. Albro Isotropic Diffusivity</w:t>
        </w:r>
        <w:r>
          <w:rPr>
            <w:noProof/>
          </w:rPr>
          <w:tab/>
        </w:r>
        <w:r>
          <w:rPr>
            <w:noProof/>
          </w:rPr>
          <w:fldChar w:fldCharType="begin"/>
        </w:r>
        <w:r>
          <w:rPr>
            <w:noProof/>
          </w:rPr>
          <w:instrText xml:space="preserve"> PAGEREF _Toc302147299 \h </w:instrText>
        </w:r>
        <w:r>
          <w:rPr>
            <w:noProof/>
          </w:rPr>
        </w:r>
      </w:ins>
      <w:r>
        <w:rPr>
          <w:noProof/>
        </w:rPr>
        <w:fldChar w:fldCharType="separate"/>
      </w:r>
      <w:ins w:id="643" w:author="Gerard" w:date="2015-08-25T18:31:00Z">
        <w:r>
          <w:rPr>
            <w:noProof/>
          </w:rPr>
          <w:t>202</w:t>
        </w:r>
        <w:r>
          <w:rPr>
            <w:noProof/>
          </w:rPr>
          <w:fldChar w:fldCharType="end"/>
        </w:r>
      </w:ins>
    </w:p>
    <w:p w14:paraId="2851CAC8" w14:textId="77777777" w:rsidR="00BB6F29" w:rsidRDefault="00BB6F29">
      <w:pPr>
        <w:pStyle w:val="TOC3"/>
        <w:tabs>
          <w:tab w:val="right" w:leader="dot" w:pos="9350"/>
        </w:tabs>
        <w:rPr>
          <w:ins w:id="644" w:author="Gerard" w:date="2015-08-25T18:31:00Z"/>
          <w:rFonts w:asciiTheme="minorHAnsi" w:eastAsiaTheme="minorEastAsia" w:hAnsiTheme="minorHAnsi" w:cstheme="minorBidi"/>
          <w:i w:val="0"/>
          <w:iCs w:val="0"/>
          <w:noProof/>
          <w:sz w:val="24"/>
          <w:szCs w:val="24"/>
          <w:lang w:eastAsia="ja-JP"/>
        </w:rPr>
      </w:pPr>
      <w:ins w:id="645" w:author="Gerard" w:date="2015-08-25T18:31:00Z">
        <w:r w:rsidRPr="00242665">
          <w:rPr>
            <w:noProof/>
            <w:color w:val="000000"/>
          </w:rPr>
          <w:t>4.8.4.</w:t>
        </w:r>
        <w:r>
          <w:rPr>
            <w:noProof/>
          </w:rPr>
          <w:t xml:space="preserve"> Solubility Materials</w:t>
        </w:r>
        <w:r>
          <w:rPr>
            <w:noProof/>
          </w:rPr>
          <w:tab/>
        </w:r>
        <w:r>
          <w:rPr>
            <w:noProof/>
          </w:rPr>
          <w:fldChar w:fldCharType="begin"/>
        </w:r>
        <w:r>
          <w:rPr>
            <w:noProof/>
          </w:rPr>
          <w:instrText xml:space="preserve"> PAGEREF _Toc302147300 \h </w:instrText>
        </w:r>
        <w:r>
          <w:rPr>
            <w:noProof/>
          </w:rPr>
        </w:r>
      </w:ins>
      <w:r>
        <w:rPr>
          <w:noProof/>
        </w:rPr>
        <w:fldChar w:fldCharType="separate"/>
      </w:r>
      <w:ins w:id="646" w:author="Gerard" w:date="2015-08-25T18:31:00Z">
        <w:r>
          <w:rPr>
            <w:noProof/>
          </w:rPr>
          <w:t>203</w:t>
        </w:r>
        <w:r>
          <w:rPr>
            <w:noProof/>
          </w:rPr>
          <w:fldChar w:fldCharType="end"/>
        </w:r>
      </w:ins>
    </w:p>
    <w:p w14:paraId="64DD10E7" w14:textId="77777777" w:rsidR="00BB6F29" w:rsidRDefault="00BB6F29">
      <w:pPr>
        <w:pStyle w:val="TOC4"/>
        <w:tabs>
          <w:tab w:val="right" w:leader="dot" w:pos="9350"/>
        </w:tabs>
        <w:rPr>
          <w:ins w:id="647" w:author="Gerard" w:date="2015-08-25T18:31:00Z"/>
          <w:rFonts w:asciiTheme="minorHAnsi" w:eastAsiaTheme="minorEastAsia" w:hAnsiTheme="minorHAnsi" w:cstheme="minorBidi"/>
          <w:noProof/>
          <w:sz w:val="24"/>
          <w:szCs w:val="24"/>
          <w:lang w:eastAsia="ja-JP"/>
        </w:rPr>
      </w:pPr>
      <w:ins w:id="648" w:author="Gerard" w:date="2015-08-25T18:31:00Z">
        <w:r>
          <w:rPr>
            <w:noProof/>
          </w:rPr>
          <w:t>4.8.4.1. Constant Solubility</w:t>
        </w:r>
        <w:r>
          <w:rPr>
            <w:noProof/>
          </w:rPr>
          <w:tab/>
        </w:r>
        <w:r>
          <w:rPr>
            <w:noProof/>
          </w:rPr>
          <w:fldChar w:fldCharType="begin"/>
        </w:r>
        <w:r>
          <w:rPr>
            <w:noProof/>
          </w:rPr>
          <w:instrText xml:space="preserve"> PAGEREF _Toc302147301 \h </w:instrText>
        </w:r>
        <w:r>
          <w:rPr>
            <w:noProof/>
          </w:rPr>
        </w:r>
      </w:ins>
      <w:r>
        <w:rPr>
          <w:noProof/>
        </w:rPr>
        <w:fldChar w:fldCharType="separate"/>
      </w:r>
      <w:ins w:id="649" w:author="Gerard" w:date="2015-08-25T18:31:00Z">
        <w:r>
          <w:rPr>
            <w:noProof/>
          </w:rPr>
          <w:t>203</w:t>
        </w:r>
        <w:r>
          <w:rPr>
            <w:noProof/>
          </w:rPr>
          <w:fldChar w:fldCharType="end"/>
        </w:r>
      </w:ins>
    </w:p>
    <w:p w14:paraId="0FDE5B3E" w14:textId="77777777" w:rsidR="00BB6F29" w:rsidRDefault="00BB6F29">
      <w:pPr>
        <w:pStyle w:val="TOC3"/>
        <w:tabs>
          <w:tab w:val="right" w:leader="dot" w:pos="9350"/>
        </w:tabs>
        <w:rPr>
          <w:ins w:id="650" w:author="Gerard" w:date="2015-08-25T18:31:00Z"/>
          <w:rFonts w:asciiTheme="minorHAnsi" w:eastAsiaTheme="minorEastAsia" w:hAnsiTheme="minorHAnsi" w:cstheme="minorBidi"/>
          <w:i w:val="0"/>
          <w:iCs w:val="0"/>
          <w:noProof/>
          <w:sz w:val="24"/>
          <w:szCs w:val="24"/>
          <w:lang w:eastAsia="ja-JP"/>
        </w:rPr>
      </w:pPr>
      <w:ins w:id="651" w:author="Gerard" w:date="2015-08-25T18:31:00Z">
        <w:r w:rsidRPr="00242665">
          <w:rPr>
            <w:noProof/>
            <w:color w:val="000000"/>
          </w:rPr>
          <w:t>4.8.5.</w:t>
        </w:r>
        <w:r>
          <w:rPr>
            <w:noProof/>
          </w:rPr>
          <w:t xml:space="preserve"> Osmotic Coefficient Materials</w:t>
        </w:r>
        <w:r>
          <w:rPr>
            <w:noProof/>
          </w:rPr>
          <w:tab/>
        </w:r>
        <w:r>
          <w:rPr>
            <w:noProof/>
          </w:rPr>
          <w:fldChar w:fldCharType="begin"/>
        </w:r>
        <w:r>
          <w:rPr>
            <w:noProof/>
          </w:rPr>
          <w:instrText xml:space="preserve"> PAGEREF _Toc302147302 \h </w:instrText>
        </w:r>
        <w:r>
          <w:rPr>
            <w:noProof/>
          </w:rPr>
        </w:r>
      </w:ins>
      <w:r>
        <w:rPr>
          <w:noProof/>
        </w:rPr>
        <w:fldChar w:fldCharType="separate"/>
      </w:r>
      <w:ins w:id="652" w:author="Gerard" w:date="2015-08-25T18:31:00Z">
        <w:r>
          <w:rPr>
            <w:noProof/>
          </w:rPr>
          <w:t>204</w:t>
        </w:r>
        <w:r>
          <w:rPr>
            <w:noProof/>
          </w:rPr>
          <w:fldChar w:fldCharType="end"/>
        </w:r>
      </w:ins>
    </w:p>
    <w:p w14:paraId="605F0D86" w14:textId="77777777" w:rsidR="00BB6F29" w:rsidRDefault="00BB6F29">
      <w:pPr>
        <w:pStyle w:val="TOC4"/>
        <w:tabs>
          <w:tab w:val="right" w:leader="dot" w:pos="9350"/>
        </w:tabs>
        <w:rPr>
          <w:ins w:id="653" w:author="Gerard" w:date="2015-08-25T18:31:00Z"/>
          <w:rFonts w:asciiTheme="minorHAnsi" w:eastAsiaTheme="minorEastAsia" w:hAnsiTheme="minorHAnsi" w:cstheme="minorBidi"/>
          <w:noProof/>
          <w:sz w:val="24"/>
          <w:szCs w:val="24"/>
          <w:lang w:eastAsia="ja-JP"/>
        </w:rPr>
      </w:pPr>
      <w:ins w:id="654" w:author="Gerard" w:date="2015-08-25T18:31:00Z">
        <w:r>
          <w:rPr>
            <w:noProof/>
          </w:rPr>
          <w:t>4.8.5.1. Constant Osmotic Coefficient</w:t>
        </w:r>
        <w:r>
          <w:rPr>
            <w:noProof/>
          </w:rPr>
          <w:tab/>
        </w:r>
        <w:r>
          <w:rPr>
            <w:noProof/>
          </w:rPr>
          <w:fldChar w:fldCharType="begin"/>
        </w:r>
        <w:r>
          <w:rPr>
            <w:noProof/>
          </w:rPr>
          <w:instrText xml:space="preserve"> PAGEREF _Toc302147303 \h </w:instrText>
        </w:r>
        <w:r>
          <w:rPr>
            <w:noProof/>
          </w:rPr>
        </w:r>
      </w:ins>
      <w:r>
        <w:rPr>
          <w:noProof/>
        </w:rPr>
        <w:fldChar w:fldCharType="separate"/>
      </w:r>
      <w:ins w:id="655" w:author="Gerard" w:date="2015-08-25T18:31:00Z">
        <w:r>
          <w:rPr>
            <w:noProof/>
          </w:rPr>
          <w:t>204</w:t>
        </w:r>
        <w:r>
          <w:rPr>
            <w:noProof/>
          </w:rPr>
          <w:fldChar w:fldCharType="end"/>
        </w:r>
      </w:ins>
    </w:p>
    <w:p w14:paraId="3996A9C4" w14:textId="77777777" w:rsidR="00BB6F29" w:rsidRDefault="00BB6F29">
      <w:pPr>
        <w:pStyle w:val="TOC2"/>
        <w:tabs>
          <w:tab w:val="right" w:leader="dot" w:pos="9350"/>
        </w:tabs>
        <w:rPr>
          <w:ins w:id="656" w:author="Gerard" w:date="2015-08-25T18:31:00Z"/>
          <w:rFonts w:asciiTheme="minorHAnsi" w:eastAsiaTheme="minorEastAsia" w:hAnsiTheme="minorHAnsi" w:cstheme="minorBidi"/>
          <w:smallCaps w:val="0"/>
          <w:noProof/>
          <w:sz w:val="24"/>
          <w:szCs w:val="24"/>
          <w:lang w:eastAsia="ja-JP"/>
        </w:rPr>
      </w:pPr>
      <w:ins w:id="657" w:author="Gerard" w:date="2015-08-25T18:31:00Z">
        <w:r>
          <w:rPr>
            <w:noProof/>
          </w:rPr>
          <w:t>4.9. Triphasic and Multiphasic Materials</w:t>
        </w:r>
        <w:r>
          <w:rPr>
            <w:noProof/>
          </w:rPr>
          <w:tab/>
        </w:r>
        <w:r>
          <w:rPr>
            <w:noProof/>
          </w:rPr>
          <w:fldChar w:fldCharType="begin"/>
        </w:r>
        <w:r>
          <w:rPr>
            <w:noProof/>
          </w:rPr>
          <w:instrText xml:space="preserve"> PAGEREF _Toc302147304 \h </w:instrText>
        </w:r>
        <w:r>
          <w:rPr>
            <w:noProof/>
          </w:rPr>
        </w:r>
      </w:ins>
      <w:r>
        <w:rPr>
          <w:noProof/>
        </w:rPr>
        <w:fldChar w:fldCharType="separate"/>
      </w:r>
      <w:ins w:id="658" w:author="Gerard" w:date="2015-08-25T18:31:00Z">
        <w:r>
          <w:rPr>
            <w:noProof/>
          </w:rPr>
          <w:t>205</w:t>
        </w:r>
        <w:r>
          <w:rPr>
            <w:noProof/>
          </w:rPr>
          <w:fldChar w:fldCharType="end"/>
        </w:r>
      </w:ins>
    </w:p>
    <w:p w14:paraId="63FBA71B" w14:textId="77777777" w:rsidR="00BB6F29" w:rsidRDefault="00BB6F29">
      <w:pPr>
        <w:pStyle w:val="TOC3"/>
        <w:tabs>
          <w:tab w:val="right" w:leader="dot" w:pos="9350"/>
        </w:tabs>
        <w:rPr>
          <w:ins w:id="659" w:author="Gerard" w:date="2015-08-25T18:31:00Z"/>
          <w:rFonts w:asciiTheme="minorHAnsi" w:eastAsiaTheme="minorEastAsia" w:hAnsiTheme="minorHAnsi" w:cstheme="minorBidi"/>
          <w:i w:val="0"/>
          <w:iCs w:val="0"/>
          <w:noProof/>
          <w:sz w:val="24"/>
          <w:szCs w:val="24"/>
          <w:lang w:eastAsia="ja-JP"/>
        </w:rPr>
      </w:pPr>
      <w:ins w:id="660" w:author="Gerard" w:date="2015-08-25T18:31:00Z">
        <w:r w:rsidRPr="00242665">
          <w:rPr>
            <w:noProof/>
            <w:color w:val="000000"/>
          </w:rPr>
          <w:t>4.9.1.</w:t>
        </w:r>
        <w:r>
          <w:rPr>
            <w:noProof/>
          </w:rPr>
          <w:t xml:space="preserve"> Guidelines for Multiphasic Analyses</w:t>
        </w:r>
        <w:r>
          <w:rPr>
            <w:noProof/>
          </w:rPr>
          <w:tab/>
        </w:r>
        <w:r>
          <w:rPr>
            <w:noProof/>
          </w:rPr>
          <w:fldChar w:fldCharType="begin"/>
        </w:r>
        <w:r>
          <w:rPr>
            <w:noProof/>
          </w:rPr>
          <w:instrText xml:space="preserve"> PAGEREF _Toc302147305 \h </w:instrText>
        </w:r>
        <w:r>
          <w:rPr>
            <w:noProof/>
          </w:rPr>
        </w:r>
      </w:ins>
      <w:r>
        <w:rPr>
          <w:noProof/>
        </w:rPr>
        <w:fldChar w:fldCharType="separate"/>
      </w:r>
      <w:ins w:id="661" w:author="Gerard" w:date="2015-08-25T18:31:00Z">
        <w:r>
          <w:rPr>
            <w:noProof/>
          </w:rPr>
          <w:t>209</w:t>
        </w:r>
        <w:r>
          <w:rPr>
            <w:noProof/>
          </w:rPr>
          <w:fldChar w:fldCharType="end"/>
        </w:r>
      </w:ins>
    </w:p>
    <w:p w14:paraId="4846AE05" w14:textId="77777777" w:rsidR="00BB6F29" w:rsidRDefault="00BB6F29">
      <w:pPr>
        <w:pStyle w:val="TOC4"/>
        <w:tabs>
          <w:tab w:val="right" w:leader="dot" w:pos="9350"/>
        </w:tabs>
        <w:rPr>
          <w:ins w:id="662" w:author="Gerard" w:date="2015-08-25T18:31:00Z"/>
          <w:rFonts w:asciiTheme="minorHAnsi" w:eastAsiaTheme="minorEastAsia" w:hAnsiTheme="minorHAnsi" w:cstheme="minorBidi"/>
          <w:noProof/>
          <w:sz w:val="24"/>
          <w:szCs w:val="24"/>
          <w:lang w:eastAsia="ja-JP"/>
        </w:rPr>
      </w:pPr>
      <w:ins w:id="663" w:author="Gerard" w:date="2015-08-25T18:31:00Z">
        <w:r>
          <w:rPr>
            <w:noProof/>
          </w:rPr>
          <w:t>4.9.1.1. Initial State of Swelling</w:t>
        </w:r>
        <w:r>
          <w:rPr>
            <w:noProof/>
          </w:rPr>
          <w:tab/>
        </w:r>
        <w:r>
          <w:rPr>
            <w:noProof/>
          </w:rPr>
          <w:fldChar w:fldCharType="begin"/>
        </w:r>
        <w:r>
          <w:rPr>
            <w:noProof/>
          </w:rPr>
          <w:instrText xml:space="preserve"> PAGEREF _Toc302147306 \h </w:instrText>
        </w:r>
        <w:r>
          <w:rPr>
            <w:noProof/>
          </w:rPr>
        </w:r>
      </w:ins>
      <w:r>
        <w:rPr>
          <w:noProof/>
        </w:rPr>
        <w:fldChar w:fldCharType="separate"/>
      </w:r>
      <w:ins w:id="664" w:author="Gerard" w:date="2015-08-25T18:31:00Z">
        <w:r>
          <w:rPr>
            <w:noProof/>
          </w:rPr>
          <w:t>209</w:t>
        </w:r>
        <w:r>
          <w:rPr>
            <w:noProof/>
          </w:rPr>
          <w:fldChar w:fldCharType="end"/>
        </w:r>
      </w:ins>
    </w:p>
    <w:p w14:paraId="5A8ECF48" w14:textId="77777777" w:rsidR="00BB6F29" w:rsidRDefault="00BB6F29">
      <w:pPr>
        <w:pStyle w:val="TOC4"/>
        <w:tabs>
          <w:tab w:val="right" w:leader="dot" w:pos="9350"/>
        </w:tabs>
        <w:rPr>
          <w:ins w:id="665" w:author="Gerard" w:date="2015-08-25T18:31:00Z"/>
          <w:rFonts w:asciiTheme="minorHAnsi" w:eastAsiaTheme="minorEastAsia" w:hAnsiTheme="minorHAnsi" w:cstheme="minorBidi"/>
          <w:noProof/>
          <w:sz w:val="24"/>
          <w:szCs w:val="24"/>
          <w:lang w:eastAsia="ja-JP"/>
        </w:rPr>
      </w:pPr>
      <w:ins w:id="666" w:author="Gerard" w:date="2015-08-25T18:31:00Z">
        <w:r>
          <w:rPr>
            <w:noProof/>
          </w:rPr>
          <w:t>4.9.1.2. Prescribed Boundary Conditions</w:t>
        </w:r>
        <w:r>
          <w:rPr>
            <w:noProof/>
          </w:rPr>
          <w:tab/>
        </w:r>
        <w:r>
          <w:rPr>
            <w:noProof/>
          </w:rPr>
          <w:fldChar w:fldCharType="begin"/>
        </w:r>
        <w:r>
          <w:rPr>
            <w:noProof/>
          </w:rPr>
          <w:instrText xml:space="preserve"> PAGEREF _Toc302147307 \h </w:instrText>
        </w:r>
        <w:r>
          <w:rPr>
            <w:noProof/>
          </w:rPr>
        </w:r>
      </w:ins>
      <w:r>
        <w:rPr>
          <w:noProof/>
        </w:rPr>
        <w:fldChar w:fldCharType="separate"/>
      </w:r>
      <w:ins w:id="667" w:author="Gerard" w:date="2015-08-25T18:31:00Z">
        <w:r>
          <w:rPr>
            <w:noProof/>
          </w:rPr>
          <w:t>210</w:t>
        </w:r>
        <w:r>
          <w:rPr>
            <w:noProof/>
          </w:rPr>
          <w:fldChar w:fldCharType="end"/>
        </w:r>
      </w:ins>
    </w:p>
    <w:p w14:paraId="33B2D25A" w14:textId="77777777" w:rsidR="00BB6F29" w:rsidRDefault="00BB6F29">
      <w:pPr>
        <w:pStyle w:val="TOC4"/>
        <w:tabs>
          <w:tab w:val="right" w:leader="dot" w:pos="9350"/>
        </w:tabs>
        <w:rPr>
          <w:ins w:id="668" w:author="Gerard" w:date="2015-08-25T18:31:00Z"/>
          <w:rFonts w:asciiTheme="minorHAnsi" w:eastAsiaTheme="minorEastAsia" w:hAnsiTheme="minorHAnsi" w:cstheme="minorBidi"/>
          <w:noProof/>
          <w:sz w:val="24"/>
          <w:szCs w:val="24"/>
          <w:lang w:eastAsia="ja-JP"/>
        </w:rPr>
      </w:pPr>
      <w:ins w:id="669" w:author="Gerard" w:date="2015-08-25T18:31:00Z">
        <w:r>
          <w:rPr>
            <w:noProof/>
          </w:rPr>
          <w:t>4.9.1.3. Prescribed Initial Conditions</w:t>
        </w:r>
        <w:r>
          <w:rPr>
            <w:noProof/>
          </w:rPr>
          <w:tab/>
        </w:r>
        <w:r>
          <w:rPr>
            <w:noProof/>
          </w:rPr>
          <w:fldChar w:fldCharType="begin"/>
        </w:r>
        <w:r>
          <w:rPr>
            <w:noProof/>
          </w:rPr>
          <w:instrText xml:space="preserve"> PAGEREF _Toc302147308 \h </w:instrText>
        </w:r>
        <w:r>
          <w:rPr>
            <w:noProof/>
          </w:rPr>
        </w:r>
      </w:ins>
      <w:r>
        <w:rPr>
          <w:noProof/>
        </w:rPr>
        <w:fldChar w:fldCharType="separate"/>
      </w:r>
      <w:ins w:id="670" w:author="Gerard" w:date="2015-08-25T18:31:00Z">
        <w:r>
          <w:rPr>
            <w:noProof/>
          </w:rPr>
          <w:t>210</w:t>
        </w:r>
        <w:r>
          <w:rPr>
            <w:noProof/>
          </w:rPr>
          <w:fldChar w:fldCharType="end"/>
        </w:r>
      </w:ins>
    </w:p>
    <w:p w14:paraId="6E3C8E53" w14:textId="77777777" w:rsidR="00BB6F29" w:rsidRDefault="00BB6F29">
      <w:pPr>
        <w:pStyle w:val="TOC4"/>
        <w:tabs>
          <w:tab w:val="right" w:leader="dot" w:pos="9350"/>
        </w:tabs>
        <w:rPr>
          <w:ins w:id="671" w:author="Gerard" w:date="2015-08-25T18:31:00Z"/>
          <w:rFonts w:asciiTheme="minorHAnsi" w:eastAsiaTheme="minorEastAsia" w:hAnsiTheme="minorHAnsi" w:cstheme="minorBidi"/>
          <w:noProof/>
          <w:sz w:val="24"/>
          <w:szCs w:val="24"/>
          <w:lang w:eastAsia="ja-JP"/>
        </w:rPr>
      </w:pPr>
      <w:ins w:id="672" w:author="Gerard" w:date="2015-08-25T18:31:00Z">
        <w:r>
          <w:rPr>
            <w:noProof/>
          </w:rPr>
          <w:t>4.9.1.4. Prescribed Effective Solute Flux</w:t>
        </w:r>
        <w:r>
          <w:rPr>
            <w:noProof/>
          </w:rPr>
          <w:tab/>
        </w:r>
        <w:r>
          <w:rPr>
            <w:noProof/>
          </w:rPr>
          <w:fldChar w:fldCharType="begin"/>
        </w:r>
        <w:r>
          <w:rPr>
            <w:noProof/>
          </w:rPr>
          <w:instrText xml:space="preserve"> PAGEREF _Toc302147309 \h </w:instrText>
        </w:r>
        <w:r>
          <w:rPr>
            <w:noProof/>
          </w:rPr>
        </w:r>
      </w:ins>
      <w:r>
        <w:rPr>
          <w:noProof/>
        </w:rPr>
        <w:fldChar w:fldCharType="separate"/>
      </w:r>
      <w:ins w:id="673" w:author="Gerard" w:date="2015-08-25T18:31:00Z">
        <w:r>
          <w:rPr>
            <w:noProof/>
          </w:rPr>
          <w:t>210</w:t>
        </w:r>
        <w:r>
          <w:rPr>
            <w:noProof/>
          </w:rPr>
          <w:fldChar w:fldCharType="end"/>
        </w:r>
      </w:ins>
    </w:p>
    <w:p w14:paraId="242CF8DF" w14:textId="77777777" w:rsidR="00BB6F29" w:rsidRDefault="00BB6F29">
      <w:pPr>
        <w:pStyle w:val="TOC4"/>
        <w:tabs>
          <w:tab w:val="right" w:leader="dot" w:pos="9350"/>
        </w:tabs>
        <w:rPr>
          <w:ins w:id="674" w:author="Gerard" w:date="2015-08-25T18:31:00Z"/>
          <w:rFonts w:asciiTheme="minorHAnsi" w:eastAsiaTheme="minorEastAsia" w:hAnsiTheme="minorHAnsi" w:cstheme="minorBidi"/>
          <w:noProof/>
          <w:sz w:val="24"/>
          <w:szCs w:val="24"/>
          <w:lang w:eastAsia="ja-JP"/>
        </w:rPr>
      </w:pPr>
      <w:ins w:id="675" w:author="Gerard" w:date="2015-08-25T18:31:00Z">
        <w:r>
          <w:rPr>
            <w:noProof/>
          </w:rPr>
          <w:t>4.9.1.5. Prescribed Electric Current Density</w:t>
        </w:r>
        <w:r>
          <w:rPr>
            <w:noProof/>
          </w:rPr>
          <w:tab/>
        </w:r>
        <w:r>
          <w:rPr>
            <w:noProof/>
          </w:rPr>
          <w:fldChar w:fldCharType="begin"/>
        </w:r>
        <w:r>
          <w:rPr>
            <w:noProof/>
          </w:rPr>
          <w:instrText xml:space="preserve"> PAGEREF _Toc302147310 \h </w:instrText>
        </w:r>
        <w:r>
          <w:rPr>
            <w:noProof/>
          </w:rPr>
        </w:r>
      </w:ins>
      <w:r>
        <w:rPr>
          <w:noProof/>
        </w:rPr>
        <w:fldChar w:fldCharType="separate"/>
      </w:r>
      <w:ins w:id="676" w:author="Gerard" w:date="2015-08-25T18:31:00Z">
        <w:r>
          <w:rPr>
            <w:noProof/>
          </w:rPr>
          <w:t>210</w:t>
        </w:r>
        <w:r>
          <w:rPr>
            <w:noProof/>
          </w:rPr>
          <w:fldChar w:fldCharType="end"/>
        </w:r>
      </w:ins>
    </w:p>
    <w:p w14:paraId="6C543A15" w14:textId="77777777" w:rsidR="00BB6F29" w:rsidRDefault="00BB6F29">
      <w:pPr>
        <w:pStyle w:val="TOC4"/>
        <w:tabs>
          <w:tab w:val="right" w:leader="dot" w:pos="9350"/>
        </w:tabs>
        <w:rPr>
          <w:ins w:id="677" w:author="Gerard" w:date="2015-08-25T18:31:00Z"/>
          <w:rFonts w:asciiTheme="minorHAnsi" w:eastAsiaTheme="minorEastAsia" w:hAnsiTheme="minorHAnsi" w:cstheme="minorBidi"/>
          <w:noProof/>
          <w:sz w:val="24"/>
          <w:szCs w:val="24"/>
          <w:lang w:eastAsia="ja-JP"/>
        </w:rPr>
      </w:pPr>
      <w:ins w:id="678" w:author="Gerard" w:date="2015-08-25T18:31:00Z">
        <w:r>
          <w:rPr>
            <w:noProof/>
          </w:rPr>
          <w:t>4.9.1.6. Electrical Grounding</w:t>
        </w:r>
        <w:r>
          <w:rPr>
            <w:noProof/>
          </w:rPr>
          <w:tab/>
        </w:r>
        <w:r>
          <w:rPr>
            <w:noProof/>
          </w:rPr>
          <w:fldChar w:fldCharType="begin"/>
        </w:r>
        <w:r>
          <w:rPr>
            <w:noProof/>
          </w:rPr>
          <w:instrText xml:space="preserve"> PAGEREF _Toc302147311 \h </w:instrText>
        </w:r>
        <w:r>
          <w:rPr>
            <w:noProof/>
          </w:rPr>
        </w:r>
      </w:ins>
      <w:r>
        <w:rPr>
          <w:noProof/>
        </w:rPr>
        <w:fldChar w:fldCharType="separate"/>
      </w:r>
      <w:ins w:id="679" w:author="Gerard" w:date="2015-08-25T18:31:00Z">
        <w:r>
          <w:rPr>
            <w:noProof/>
          </w:rPr>
          <w:t>211</w:t>
        </w:r>
        <w:r>
          <w:rPr>
            <w:noProof/>
          </w:rPr>
          <w:fldChar w:fldCharType="end"/>
        </w:r>
      </w:ins>
    </w:p>
    <w:p w14:paraId="764524DF" w14:textId="77777777" w:rsidR="00BB6F29" w:rsidRDefault="00BB6F29">
      <w:pPr>
        <w:pStyle w:val="TOC3"/>
        <w:tabs>
          <w:tab w:val="right" w:leader="dot" w:pos="9350"/>
        </w:tabs>
        <w:rPr>
          <w:ins w:id="680" w:author="Gerard" w:date="2015-08-25T18:31:00Z"/>
          <w:rFonts w:asciiTheme="minorHAnsi" w:eastAsiaTheme="minorEastAsia" w:hAnsiTheme="minorHAnsi" w:cstheme="minorBidi"/>
          <w:i w:val="0"/>
          <w:iCs w:val="0"/>
          <w:noProof/>
          <w:sz w:val="24"/>
          <w:szCs w:val="24"/>
          <w:lang w:eastAsia="ja-JP"/>
        </w:rPr>
      </w:pPr>
      <w:ins w:id="681" w:author="Gerard" w:date="2015-08-25T18:31:00Z">
        <w:r w:rsidRPr="00242665">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_Toc302147312 \h </w:instrText>
        </w:r>
        <w:r>
          <w:rPr>
            <w:noProof/>
          </w:rPr>
        </w:r>
      </w:ins>
      <w:r>
        <w:rPr>
          <w:noProof/>
        </w:rPr>
        <w:fldChar w:fldCharType="separate"/>
      </w:r>
      <w:ins w:id="682" w:author="Gerard" w:date="2015-08-25T18:31:00Z">
        <w:r>
          <w:rPr>
            <w:noProof/>
          </w:rPr>
          <w:t>212</w:t>
        </w:r>
        <w:r>
          <w:rPr>
            <w:noProof/>
          </w:rPr>
          <w:fldChar w:fldCharType="end"/>
        </w:r>
      </w:ins>
    </w:p>
    <w:p w14:paraId="55A478EB" w14:textId="77777777" w:rsidR="00BB6F29" w:rsidRDefault="00BB6F29">
      <w:pPr>
        <w:pStyle w:val="TOC3"/>
        <w:tabs>
          <w:tab w:val="right" w:leader="dot" w:pos="9350"/>
        </w:tabs>
        <w:rPr>
          <w:ins w:id="683" w:author="Gerard" w:date="2015-08-25T18:31:00Z"/>
          <w:rFonts w:asciiTheme="minorHAnsi" w:eastAsiaTheme="minorEastAsia" w:hAnsiTheme="minorHAnsi" w:cstheme="minorBidi"/>
          <w:i w:val="0"/>
          <w:iCs w:val="0"/>
          <w:noProof/>
          <w:sz w:val="24"/>
          <w:szCs w:val="24"/>
          <w:lang w:eastAsia="ja-JP"/>
        </w:rPr>
      </w:pPr>
      <w:ins w:id="684" w:author="Gerard" w:date="2015-08-25T18:31:00Z">
        <w:r w:rsidRPr="00242665">
          <w:rPr>
            <w:noProof/>
            <w:color w:val="000000"/>
          </w:rPr>
          <w:t>4.9.3.</w:t>
        </w:r>
        <w:r>
          <w:rPr>
            <w:noProof/>
          </w:rPr>
          <w:t xml:space="preserve"> Solvent Supply Materials</w:t>
        </w:r>
        <w:r>
          <w:rPr>
            <w:noProof/>
          </w:rPr>
          <w:tab/>
        </w:r>
        <w:r>
          <w:rPr>
            <w:noProof/>
          </w:rPr>
          <w:fldChar w:fldCharType="begin"/>
        </w:r>
        <w:r>
          <w:rPr>
            <w:noProof/>
          </w:rPr>
          <w:instrText xml:space="preserve"> PAGEREF _Toc302147313 \h </w:instrText>
        </w:r>
        <w:r>
          <w:rPr>
            <w:noProof/>
          </w:rPr>
        </w:r>
      </w:ins>
      <w:r>
        <w:rPr>
          <w:noProof/>
        </w:rPr>
        <w:fldChar w:fldCharType="separate"/>
      </w:r>
      <w:ins w:id="685" w:author="Gerard" w:date="2015-08-25T18:31:00Z">
        <w:r>
          <w:rPr>
            <w:noProof/>
          </w:rPr>
          <w:t>216</w:t>
        </w:r>
        <w:r>
          <w:rPr>
            <w:noProof/>
          </w:rPr>
          <w:fldChar w:fldCharType="end"/>
        </w:r>
      </w:ins>
    </w:p>
    <w:p w14:paraId="21BFBD98" w14:textId="77777777" w:rsidR="00BB6F29" w:rsidRDefault="00BB6F29">
      <w:pPr>
        <w:pStyle w:val="TOC4"/>
        <w:tabs>
          <w:tab w:val="right" w:leader="dot" w:pos="9350"/>
        </w:tabs>
        <w:rPr>
          <w:ins w:id="686" w:author="Gerard" w:date="2015-08-25T18:31:00Z"/>
          <w:rFonts w:asciiTheme="minorHAnsi" w:eastAsiaTheme="minorEastAsia" w:hAnsiTheme="minorHAnsi" w:cstheme="minorBidi"/>
          <w:noProof/>
          <w:sz w:val="24"/>
          <w:szCs w:val="24"/>
          <w:lang w:eastAsia="ja-JP"/>
        </w:rPr>
      </w:pPr>
      <w:ins w:id="687" w:author="Gerard" w:date="2015-08-25T18:31:00Z">
        <w:r>
          <w:rPr>
            <w:noProof/>
          </w:rPr>
          <w:t>4.9.3.1. Starling Equation</w:t>
        </w:r>
        <w:r>
          <w:rPr>
            <w:noProof/>
          </w:rPr>
          <w:tab/>
        </w:r>
        <w:r>
          <w:rPr>
            <w:noProof/>
          </w:rPr>
          <w:fldChar w:fldCharType="begin"/>
        </w:r>
        <w:r>
          <w:rPr>
            <w:noProof/>
          </w:rPr>
          <w:instrText xml:space="preserve"> PAGEREF _Toc302147314 \h </w:instrText>
        </w:r>
        <w:r>
          <w:rPr>
            <w:noProof/>
          </w:rPr>
        </w:r>
      </w:ins>
      <w:r>
        <w:rPr>
          <w:noProof/>
        </w:rPr>
        <w:fldChar w:fldCharType="separate"/>
      </w:r>
      <w:ins w:id="688" w:author="Gerard" w:date="2015-08-25T18:31:00Z">
        <w:r>
          <w:rPr>
            <w:noProof/>
          </w:rPr>
          <w:t>217</w:t>
        </w:r>
        <w:r>
          <w:rPr>
            <w:noProof/>
          </w:rPr>
          <w:fldChar w:fldCharType="end"/>
        </w:r>
      </w:ins>
    </w:p>
    <w:p w14:paraId="53D92B1D" w14:textId="77777777" w:rsidR="00BB6F29" w:rsidRDefault="00BB6F29">
      <w:pPr>
        <w:pStyle w:val="TOC2"/>
        <w:tabs>
          <w:tab w:val="right" w:leader="dot" w:pos="9350"/>
        </w:tabs>
        <w:rPr>
          <w:ins w:id="689" w:author="Gerard" w:date="2015-08-25T18:31:00Z"/>
          <w:rFonts w:asciiTheme="minorHAnsi" w:eastAsiaTheme="minorEastAsia" w:hAnsiTheme="minorHAnsi" w:cstheme="minorBidi"/>
          <w:smallCaps w:val="0"/>
          <w:noProof/>
          <w:sz w:val="24"/>
          <w:szCs w:val="24"/>
          <w:lang w:eastAsia="ja-JP"/>
        </w:rPr>
      </w:pPr>
      <w:ins w:id="690" w:author="Gerard" w:date="2015-08-25T18:31:00Z">
        <w:r>
          <w:rPr>
            <w:noProof/>
          </w:rPr>
          <w:lastRenderedPageBreak/>
          <w:t>4.10. Chemical Reactions</w:t>
        </w:r>
        <w:r>
          <w:rPr>
            <w:noProof/>
          </w:rPr>
          <w:tab/>
        </w:r>
        <w:r>
          <w:rPr>
            <w:noProof/>
          </w:rPr>
          <w:fldChar w:fldCharType="begin"/>
        </w:r>
        <w:r>
          <w:rPr>
            <w:noProof/>
          </w:rPr>
          <w:instrText xml:space="preserve"> PAGEREF _Toc302147315 \h </w:instrText>
        </w:r>
        <w:r>
          <w:rPr>
            <w:noProof/>
          </w:rPr>
        </w:r>
      </w:ins>
      <w:r>
        <w:rPr>
          <w:noProof/>
        </w:rPr>
        <w:fldChar w:fldCharType="separate"/>
      </w:r>
      <w:ins w:id="691" w:author="Gerard" w:date="2015-08-25T18:31:00Z">
        <w:r>
          <w:rPr>
            <w:noProof/>
          </w:rPr>
          <w:t>218</w:t>
        </w:r>
        <w:r>
          <w:rPr>
            <w:noProof/>
          </w:rPr>
          <w:fldChar w:fldCharType="end"/>
        </w:r>
      </w:ins>
    </w:p>
    <w:p w14:paraId="4D57C888" w14:textId="77777777" w:rsidR="00BB6F29" w:rsidRDefault="00BB6F29">
      <w:pPr>
        <w:pStyle w:val="TOC3"/>
        <w:tabs>
          <w:tab w:val="right" w:leader="dot" w:pos="9350"/>
        </w:tabs>
        <w:rPr>
          <w:ins w:id="692" w:author="Gerard" w:date="2015-08-25T18:31:00Z"/>
          <w:rFonts w:asciiTheme="minorHAnsi" w:eastAsiaTheme="minorEastAsia" w:hAnsiTheme="minorHAnsi" w:cstheme="minorBidi"/>
          <w:i w:val="0"/>
          <w:iCs w:val="0"/>
          <w:noProof/>
          <w:sz w:val="24"/>
          <w:szCs w:val="24"/>
          <w:lang w:eastAsia="ja-JP"/>
        </w:rPr>
      </w:pPr>
      <w:ins w:id="693" w:author="Gerard" w:date="2015-08-25T18:31:00Z">
        <w:r w:rsidRPr="00242665">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_Toc302147316 \h </w:instrText>
        </w:r>
        <w:r>
          <w:rPr>
            <w:noProof/>
          </w:rPr>
        </w:r>
      </w:ins>
      <w:r>
        <w:rPr>
          <w:noProof/>
        </w:rPr>
        <w:fldChar w:fldCharType="separate"/>
      </w:r>
      <w:ins w:id="694" w:author="Gerard" w:date="2015-08-25T18:31:00Z">
        <w:r>
          <w:rPr>
            <w:noProof/>
          </w:rPr>
          <w:t>218</w:t>
        </w:r>
        <w:r>
          <w:rPr>
            <w:noProof/>
          </w:rPr>
          <w:fldChar w:fldCharType="end"/>
        </w:r>
      </w:ins>
    </w:p>
    <w:p w14:paraId="3BB4F0CF" w14:textId="77777777" w:rsidR="00BB6F29" w:rsidRDefault="00BB6F29">
      <w:pPr>
        <w:pStyle w:val="TOC3"/>
        <w:tabs>
          <w:tab w:val="right" w:leader="dot" w:pos="9350"/>
        </w:tabs>
        <w:rPr>
          <w:ins w:id="695" w:author="Gerard" w:date="2015-08-25T18:31:00Z"/>
          <w:rFonts w:asciiTheme="minorHAnsi" w:eastAsiaTheme="minorEastAsia" w:hAnsiTheme="minorHAnsi" w:cstheme="minorBidi"/>
          <w:i w:val="0"/>
          <w:iCs w:val="0"/>
          <w:noProof/>
          <w:sz w:val="24"/>
          <w:szCs w:val="24"/>
          <w:lang w:eastAsia="ja-JP"/>
        </w:rPr>
      </w:pPr>
      <w:ins w:id="696" w:author="Gerard" w:date="2015-08-25T18:31:00Z">
        <w:r w:rsidRPr="00242665">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_Toc302147317 \h </w:instrText>
        </w:r>
        <w:r>
          <w:rPr>
            <w:noProof/>
          </w:rPr>
        </w:r>
      </w:ins>
      <w:r>
        <w:rPr>
          <w:noProof/>
        </w:rPr>
        <w:fldChar w:fldCharType="separate"/>
      </w:r>
      <w:ins w:id="697" w:author="Gerard" w:date="2015-08-25T18:31:00Z">
        <w:r>
          <w:rPr>
            <w:noProof/>
          </w:rPr>
          <w:t>221</w:t>
        </w:r>
        <w:r>
          <w:rPr>
            <w:noProof/>
          </w:rPr>
          <w:fldChar w:fldCharType="end"/>
        </w:r>
      </w:ins>
    </w:p>
    <w:p w14:paraId="27870227" w14:textId="77777777" w:rsidR="00BB6F29" w:rsidRDefault="00BB6F29">
      <w:pPr>
        <w:pStyle w:val="TOC3"/>
        <w:tabs>
          <w:tab w:val="right" w:leader="dot" w:pos="9350"/>
        </w:tabs>
        <w:rPr>
          <w:ins w:id="698" w:author="Gerard" w:date="2015-08-25T18:31:00Z"/>
          <w:rFonts w:asciiTheme="minorHAnsi" w:eastAsiaTheme="minorEastAsia" w:hAnsiTheme="minorHAnsi" w:cstheme="minorBidi"/>
          <w:i w:val="0"/>
          <w:iCs w:val="0"/>
          <w:noProof/>
          <w:sz w:val="24"/>
          <w:szCs w:val="24"/>
          <w:lang w:eastAsia="ja-JP"/>
        </w:rPr>
      </w:pPr>
      <w:ins w:id="699" w:author="Gerard" w:date="2015-08-25T18:31:00Z">
        <w:r w:rsidRPr="00242665">
          <w:rPr>
            <w:noProof/>
            <w:color w:val="000000"/>
          </w:rPr>
          <w:t>4.10.3.</w:t>
        </w:r>
        <w:r>
          <w:rPr>
            <w:noProof/>
          </w:rPr>
          <w:t xml:space="preserve"> Chemical Reaction Materials</w:t>
        </w:r>
        <w:r>
          <w:rPr>
            <w:noProof/>
          </w:rPr>
          <w:tab/>
        </w:r>
        <w:r>
          <w:rPr>
            <w:noProof/>
          </w:rPr>
          <w:fldChar w:fldCharType="begin"/>
        </w:r>
        <w:r>
          <w:rPr>
            <w:noProof/>
          </w:rPr>
          <w:instrText xml:space="preserve"> PAGEREF _Toc302147318 \h </w:instrText>
        </w:r>
        <w:r>
          <w:rPr>
            <w:noProof/>
          </w:rPr>
        </w:r>
      </w:ins>
      <w:r>
        <w:rPr>
          <w:noProof/>
        </w:rPr>
        <w:fldChar w:fldCharType="separate"/>
      </w:r>
      <w:ins w:id="700" w:author="Gerard" w:date="2015-08-25T18:31:00Z">
        <w:r>
          <w:rPr>
            <w:noProof/>
          </w:rPr>
          <w:t>222</w:t>
        </w:r>
        <w:r>
          <w:rPr>
            <w:noProof/>
          </w:rPr>
          <w:fldChar w:fldCharType="end"/>
        </w:r>
      </w:ins>
    </w:p>
    <w:p w14:paraId="016A5A8E" w14:textId="77777777" w:rsidR="00BB6F29" w:rsidRDefault="00BB6F29">
      <w:pPr>
        <w:pStyle w:val="TOC4"/>
        <w:tabs>
          <w:tab w:val="right" w:leader="dot" w:pos="9350"/>
        </w:tabs>
        <w:rPr>
          <w:ins w:id="701" w:author="Gerard" w:date="2015-08-25T18:31:00Z"/>
          <w:rFonts w:asciiTheme="minorHAnsi" w:eastAsiaTheme="minorEastAsia" w:hAnsiTheme="minorHAnsi" w:cstheme="minorBidi"/>
          <w:noProof/>
          <w:sz w:val="24"/>
          <w:szCs w:val="24"/>
          <w:lang w:eastAsia="ja-JP"/>
        </w:rPr>
      </w:pPr>
      <w:ins w:id="702" w:author="Gerard" w:date="2015-08-25T18:31:00Z">
        <w:r>
          <w:rPr>
            <w:noProof/>
          </w:rPr>
          <w:t>4.10.3.1. Law of Mass Action for Forward Reactions</w:t>
        </w:r>
        <w:r>
          <w:rPr>
            <w:noProof/>
          </w:rPr>
          <w:tab/>
        </w:r>
        <w:r>
          <w:rPr>
            <w:noProof/>
          </w:rPr>
          <w:fldChar w:fldCharType="begin"/>
        </w:r>
        <w:r>
          <w:rPr>
            <w:noProof/>
          </w:rPr>
          <w:instrText xml:space="preserve"> PAGEREF _Toc302147319 \h </w:instrText>
        </w:r>
        <w:r>
          <w:rPr>
            <w:noProof/>
          </w:rPr>
        </w:r>
      </w:ins>
      <w:r>
        <w:rPr>
          <w:noProof/>
        </w:rPr>
        <w:fldChar w:fldCharType="separate"/>
      </w:r>
      <w:ins w:id="703" w:author="Gerard" w:date="2015-08-25T18:31:00Z">
        <w:r>
          <w:rPr>
            <w:noProof/>
          </w:rPr>
          <w:t>222</w:t>
        </w:r>
        <w:r>
          <w:rPr>
            <w:noProof/>
          </w:rPr>
          <w:fldChar w:fldCharType="end"/>
        </w:r>
      </w:ins>
    </w:p>
    <w:p w14:paraId="68209887" w14:textId="77777777" w:rsidR="00BB6F29" w:rsidRDefault="00BB6F29">
      <w:pPr>
        <w:pStyle w:val="TOC4"/>
        <w:tabs>
          <w:tab w:val="right" w:leader="dot" w:pos="9350"/>
        </w:tabs>
        <w:rPr>
          <w:ins w:id="704" w:author="Gerard" w:date="2015-08-25T18:31:00Z"/>
          <w:rFonts w:asciiTheme="minorHAnsi" w:eastAsiaTheme="minorEastAsia" w:hAnsiTheme="minorHAnsi" w:cstheme="minorBidi"/>
          <w:noProof/>
          <w:sz w:val="24"/>
          <w:szCs w:val="24"/>
          <w:lang w:eastAsia="ja-JP"/>
        </w:rPr>
      </w:pPr>
      <w:ins w:id="705" w:author="Gerard" w:date="2015-08-25T18:31:00Z">
        <w:r>
          <w:rPr>
            <w:noProof/>
          </w:rPr>
          <w:t>4.10.3.2. Law of Mass Action for Reversible Reactions</w:t>
        </w:r>
        <w:r>
          <w:rPr>
            <w:noProof/>
          </w:rPr>
          <w:tab/>
        </w:r>
        <w:r>
          <w:rPr>
            <w:noProof/>
          </w:rPr>
          <w:fldChar w:fldCharType="begin"/>
        </w:r>
        <w:r>
          <w:rPr>
            <w:noProof/>
          </w:rPr>
          <w:instrText xml:space="preserve"> PAGEREF _Toc302147320 \h </w:instrText>
        </w:r>
        <w:r>
          <w:rPr>
            <w:noProof/>
          </w:rPr>
        </w:r>
      </w:ins>
      <w:r>
        <w:rPr>
          <w:noProof/>
        </w:rPr>
        <w:fldChar w:fldCharType="separate"/>
      </w:r>
      <w:ins w:id="706" w:author="Gerard" w:date="2015-08-25T18:31:00Z">
        <w:r>
          <w:rPr>
            <w:noProof/>
          </w:rPr>
          <w:t>223</w:t>
        </w:r>
        <w:r>
          <w:rPr>
            <w:noProof/>
          </w:rPr>
          <w:fldChar w:fldCharType="end"/>
        </w:r>
      </w:ins>
    </w:p>
    <w:p w14:paraId="458873EC" w14:textId="77777777" w:rsidR="00BB6F29" w:rsidRDefault="00BB6F29">
      <w:pPr>
        <w:pStyle w:val="TOC4"/>
        <w:tabs>
          <w:tab w:val="right" w:leader="dot" w:pos="9350"/>
        </w:tabs>
        <w:rPr>
          <w:ins w:id="707" w:author="Gerard" w:date="2015-08-25T18:31:00Z"/>
          <w:rFonts w:asciiTheme="minorHAnsi" w:eastAsiaTheme="minorEastAsia" w:hAnsiTheme="minorHAnsi" w:cstheme="minorBidi"/>
          <w:noProof/>
          <w:sz w:val="24"/>
          <w:szCs w:val="24"/>
          <w:lang w:eastAsia="ja-JP"/>
        </w:rPr>
      </w:pPr>
      <w:ins w:id="708" w:author="Gerard" w:date="2015-08-25T18:31:00Z">
        <w:r>
          <w:rPr>
            <w:noProof/>
          </w:rPr>
          <w:t>4.10.3.3. Michaelis-Menten Reaction</w:t>
        </w:r>
        <w:r>
          <w:rPr>
            <w:noProof/>
          </w:rPr>
          <w:tab/>
        </w:r>
        <w:r>
          <w:rPr>
            <w:noProof/>
          </w:rPr>
          <w:fldChar w:fldCharType="begin"/>
        </w:r>
        <w:r>
          <w:rPr>
            <w:noProof/>
          </w:rPr>
          <w:instrText xml:space="preserve"> PAGEREF _Toc302147321 \h </w:instrText>
        </w:r>
        <w:r>
          <w:rPr>
            <w:noProof/>
          </w:rPr>
        </w:r>
      </w:ins>
      <w:r>
        <w:rPr>
          <w:noProof/>
        </w:rPr>
        <w:fldChar w:fldCharType="separate"/>
      </w:r>
      <w:ins w:id="709" w:author="Gerard" w:date="2015-08-25T18:31:00Z">
        <w:r>
          <w:rPr>
            <w:noProof/>
          </w:rPr>
          <w:t>224</w:t>
        </w:r>
        <w:r>
          <w:rPr>
            <w:noProof/>
          </w:rPr>
          <w:fldChar w:fldCharType="end"/>
        </w:r>
      </w:ins>
    </w:p>
    <w:p w14:paraId="1ED3F3DC" w14:textId="77777777" w:rsidR="00BB6F29" w:rsidRDefault="00BB6F29">
      <w:pPr>
        <w:pStyle w:val="TOC3"/>
        <w:tabs>
          <w:tab w:val="right" w:leader="dot" w:pos="9350"/>
        </w:tabs>
        <w:rPr>
          <w:ins w:id="710" w:author="Gerard" w:date="2015-08-25T18:31:00Z"/>
          <w:rFonts w:asciiTheme="minorHAnsi" w:eastAsiaTheme="minorEastAsia" w:hAnsiTheme="minorHAnsi" w:cstheme="minorBidi"/>
          <w:i w:val="0"/>
          <w:iCs w:val="0"/>
          <w:noProof/>
          <w:sz w:val="24"/>
          <w:szCs w:val="24"/>
          <w:lang w:eastAsia="ja-JP"/>
        </w:rPr>
      </w:pPr>
      <w:ins w:id="711" w:author="Gerard" w:date="2015-08-25T18:31:00Z">
        <w:r w:rsidRPr="00242665">
          <w:rPr>
            <w:noProof/>
            <w:color w:val="000000"/>
          </w:rPr>
          <w:t>4.10.4.</w:t>
        </w:r>
        <w:r>
          <w:rPr>
            <w:noProof/>
          </w:rPr>
          <w:t xml:space="preserve"> Specific Reaction Rate Materials</w:t>
        </w:r>
        <w:r>
          <w:rPr>
            <w:noProof/>
          </w:rPr>
          <w:tab/>
        </w:r>
        <w:r>
          <w:rPr>
            <w:noProof/>
          </w:rPr>
          <w:fldChar w:fldCharType="begin"/>
        </w:r>
        <w:r>
          <w:rPr>
            <w:noProof/>
          </w:rPr>
          <w:instrText xml:space="preserve"> PAGEREF _Toc302147322 \h </w:instrText>
        </w:r>
        <w:r>
          <w:rPr>
            <w:noProof/>
          </w:rPr>
        </w:r>
      </w:ins>
      <w:r>
        <w:rPr>
          <w:noProof/>
        </w:rPr>
        <w:fldChar w:fldCharType="separate"/>
      </w:r>
      <w:ins w:id="712" w:author="Gerard" w:date="2015-08-25T18:31:00Z">
        <w:r>
          <w:rPr>
            <w:noProof/>
          </w:rPr>
          <w:t>225</w:t>
        </w:r>
        <w:r>
          <w:rPr>
            <w:noProof/>
          </w:rPr>
          <w:fldChar w:fldCharType="end"/>
        </w:r>
      </w:ins>
    </w:p>
    <w:p w14:paraId="443F1191" w14:textId="77777777" w:rsidR="00BB6F29" w:rsidRDefault="00BB6F29">
      <w:pPr>
        <w:pStyle w:val="TOC4"/>
        <w:tabs>
          <w:tab w:val="right" w:leader="dot" w:pos="9350"/>
        </w:tabs>
        <w:rPr>
          <w:ins w:id="713" w:author="Gerard" w:date="2015-08-25T18:31:00Z"/>
          <w:rFonts w:asciiTheme="minorHAnsi" w:eastAsiaTheme="minorEastAsia" w:hAnsiTheme="minorHAnsi" w:cstheme="minorBidi"/>
          <w:noProof/>
          <w:sz w:val="24"/>
          <w:szCs w:val="24"/>
          <w:lang w:eastAsia="ja-JP"/>
        </w:rPr>
      </w:pPr>
      <w:ins w:id="714" w:author="Gerard" w:date="2015-08-25T18:31:00Z">
        <w:r>
          <w:rPr>
            <w:noProof/>
          </w:rPr>
          <w:t>4.10.4.1. Constant Reaction Rate</w:t>
        </w:r>
        <w:r>
          <w:rPr>
            <w:noProof/>
          </w:rPr>
          <w:tab/>
        </w:r>
        <w:r>
          <w:rPr>
            <w:noProof/>
          </w:rPr>
          <w:fldChar w:fldCharType="begin"/>
        </w:r>
        <w:r>
          <w:rPr>
            <w:noProof/>
          </w:rPr>
          <w:instrText xml:space="preserve"> PAGEREF _Toc302147323 \h </w:instrText>
        </w:r>
        <w:r>
          <w:rPr>
            <w:noProof/>
          </w:rPr>
        </w:r>
      </w:ins>
      <w:r>
        <w:rPr>
          <w:noProof/>
        </w:rPr>
        <w:fldChar w:fldCharType="separate"/>
      </w:r>
      <w:ins w:id="715" w:author="Gerard" w:date="2015-08-25T18:31:00Z">
        <w:r>
          <w:rPr>
            <w:noProof/>
          </w:rPr>
          <w:t>226</w:t>
        </w:r>
        <w:r>
          <w:rPr>
            <w:noProof/>
          </w:rPr>
          <w:fldChar w:fldCharType="end"/>
        </w:r>
      </w:ins>
    </w:p>
    <w:p w14:paraId="4291CEED" w14:textId="77777777" w:rsidR="00BB6F29" w:rsidRDefault="00BB6F29">
      <w:pPr>
        <w:pStyle w:val="TOC4"/>
        <w:tabs>
          <w:tab w:val="right" w:leader="dot" w:pos="9350"/>
        </w:tabs>
        <w:rPr>
          <w:ins w:id="716" w:author="Gerard" w:date="2015-08-25T18:31:00Z"/>
          <w:rFonts w:asciiTheme="minorHAnsi" w:eastAsiaTheme="minorEastAsia" w:hAnsiTheme="minorHAnsi" w:cstheme="minorBidi"/>
          <w:noProof/>
          <w:sz w:val="24"/>
          <w:szCs w:val="24"/>
          <w:lang w:eastAsia="ja-JP"/>
        </w:rPr>
      </w:pPr>
      <w:ins w:id="717" w:author="Gerard" w:date="2015-08-25T18:31:00Z">
        <w:r>
          <w:rPr>
            <w:noProof/>
          </w:rPr>
          <w:t>4.10.4.2. Huiskes Reaction Rate</w:t>
        </w:r>
        <w:r>
          <w:rPr>
            <w:noProof/>
          </w:rPr>
          <w:tab/>
        </w:r>
        <w:r>
          <w:rPr>
            <w:noProof/>
          </w:rPr>
          <w:fldChar w:fldCharType="begin"/>
        </w:r>
        <w:r>
          <w:rPr>
            <w:noProof/>
          </w:rPr>
          <w:instrText xml:space="preserve"> PAGEREF _Toc302147324 \h </w:instrText>
        </w:r>
        <w:r>
          <w:rPr>
            <w:noProof/>
          </w:rPr>
        </w:r>
      </w:ins>
      <w:r>
        <w:rPr>
          <w:noProof/>
        </w:rPr>
        <w:fldChar w:fldCharType="separate"/>
      </w:r>
      <w:ins w:id="718" w:author="Gerard" w:date="2015-08-25T18:31:00Z">
        <w:r>
          <w:rPr>
            <w:noProof/>
          </w:rPr>
          <w:t>227</w:t>
        </w:r>
        <w:r>
          <w:rPr>
            <w:noProof/>
          </w:rPr>
          <w:fldChar w:fldCharType="end"/>
        </w:r>
      </w:ins>
    </w:p>
    <w:p w14:paraId="6EBC3F79" w14:textId="77777777" w:rsidR="00BB6F29" w:rsidRDefault="00BB6F29">
      <w:pPr>
        <w:pStyle w:val="TOC2"/>
        <w:tabs>
          <w:tab w:val="right" w:leader="dot" w:pos="9350"/>
        </w:tabs>
        <w:rPr>
          <w:ins w:id="719" w:author="Gerard" w:date="2015-08-25T18:31:00Z"/>
          <w:rFonts w:asciiTheme="minorHAnsi" w:eastAsiaTheme="minorEastAsia" w:hAnsiTheme="minorHAnsi" w:cstheme="minorBidi"/>
          <w:smallCaps w:val="0"/>
          <w:noProof/>
          <w:sz w:val="24"/>
          <w:szCs w:val="24"/>
          <w:lang w:eastAsia="ja-JP"/>
        </w:rPr>
      </w:pPr>
      <w:ins w:id="720" w:author="Gerard" w:date="2015-08-25T18:31:00Z">
        <w:r>
          <w:rPr>
            <w:noProof/>
          </w:rPr>
          <w:t>4.11. Rigid Body</w:t>
        </w:r>
        <w:r>
          <w:rPr>
            <w:noProof/>
          </w:rPr>
          <w:tab/>
        </w:r>
        <w:r>
          <w:rPr>
            <w:noProof/>
          </w:rPr>
          <w:fldChar w:fldCharType="begin"/>
        </w:r>
        <w:r>
          <w:rPr>
            <w:noProof/>
          </w:rPr>
          <w:instrText xml:space="preserve"> PAGEREF _Toc302147325 \h </w:instrText>
        </w:r>
        <w:r>
          <w:rPr>
            <w:noProof/>
          </w:rPr>
        </w:r>
      </w:ins>
      <w:r>
        <w:rPr>
          <w:noProof/>
        </w:rPr>
        <w:fldChar w:fldCharType="separate"/>
      </w:r>
      <w:ins w:id="721" w:author="Gerard" w:date="2015-08-25T18:31:00Z">
        <w:r>
          <w:rPr>
            <w:noProof/>
          </w:rPr>
          <w:t>228</w:t>
        </w:r>
        <w:r>
          <w:rPr>
            <w:noProof/>
          </w:rPr>
          <w:fldChar w:fldCharType="end"/>
        </w:r>
      </w:ins>
    </w:p>
    <w:p w14:paraId="46DBFBF1" w14:textId="77777777" w:rsidR="00BB6F29" w:rsidRDefault="00BB6F29">
      <w:pPr>
        <w:pStyle w:val="TOC2"/>
        <w:tabs>
          <w:tab w:val="right" w:leader="dot" w:pos="9350"/>
        </w:tabs>
        <w:rPr>
          <w:ins w:id="722" w:author="Gerard" w:date="2015-08-25T18:31:00Z"/>
          <w:rFonts w:asciiTheme="minorHAnsi" w:eastAsiaTheme="minorEastAsia" w:hAnsiTheme="minorHAnsi" w:cstheme="minorBidi"/>
          <w:smallCaps w:val="0"/>
          <w:noProof/>
          <w:sz w:val="24"/>
          <w:szCs w:val="24"/>
          <w:lang w:eastAsia="ja-JP"/>
        </w:rPr>
      </w:pPr>
      <w:ins w:id="723" w:author="Gerard" w:date="2015-08-25T18:31:00Z">
        <w:r>
          <w:rPr>
            <w:noProof/>
          </w:rPr>
          <w:t>4.12. Active Contraction</w:t>
        </w:r>
        <w:r>
          <w:rPr>
            <w:noProof/>
          </w:rPr>
          <w:tab/>
        </w:r>
        <w:r>
          <w:rPr>
            <w:noProof/>
          </w:rPr>
          <w:fldChar w:fldCharType="begin"/>
        </w:r>
        <w:r>
          <w:rPr>
            <w:noProof/>
          </w:rPr>
          <w:instrText xml:space="preserve"> PAGEREF _Toc302147326 \h </w:instrText>
        </w:r>
        <w:r>
          <w:rPr>
            <w:noProof/>
          </w:rPr>
        </w:r>
      </w:ins>
      <w:r>
        <w:rPr>
          <w:noProof/>
        </w:rPr>
        <w:fldChar w:fldCharType="separate"/>
      </w:r>
      <w:ins w:id="724" w:author="Gerard" w:date="2015-08-25T18:31:00Z">
        <w:r>
          <w:rPr>
            <w:noProof/>
          </w:rPr>
          <w:t>229</w:t>
        </w:r>
        <w:r>
          <w:rPr>
            <w:noProof/>
          </w:rPr>
          <w:fldChar w:fldCharType="end"/>
        </w:r>
      </w:ins>
    </w:p>
    <w:p w14:paraId="005D377A" w14:textId="77777777" w:rsidR="00BB6F29" w:rsidRDefault="00BB6F29">
      <w:pPr>
        <w:pStyle w:val="TOC3"/>
        <w:tabs>
          <w:tab w:val="right" w:leader="dot" w:pos="9350"/>
        </w:tabs>
        <w:rPr>
          <w:ins w:id="725" w:author="Gerard" w:date="2015-08-25T18:31:00Z"/>
          <w:rFonts w:asciiTheme="minorHAnsi" w:eastAsiaTheme="minorEastAsia" w:hAnsiTheme="minorHAnsi" w:cstheme="minorBidi"/>
          <w:i w:val="0"/>
          <w:iCs w:val="0"/>
          <w:noProof/>
          <w:sz w:val="24"/>
          <w:szCs w:val="24"/>
          <w:lang w:eastAsia="ja-JP"/>
        </w:rPr>
      </w:pPr>
      <w:ins w:id="726" w:author="Gerard" w:date="2015-08-25T18:31:00Z">
        <w:r w:rsidRPr="00242665">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_Toc302147327 \h </w:instrText>
        </w:r>
        <w:r>
          <w:rPr>
            <w:noProof/>
          </w:rPr>
        </w:r>
      </w:ins>
      <w:r>
        <w:rPr>
          <w:noProof/>
        </w:rPr>
        <w:fldChar w:fldCharType="separate"/>
      </w:r>
      <w:ins w:id="727" w:author="Gerard" w:date="2015-08-25T18:31:00Z">
        <w:r>
          <w:rPr>
            <w:noProof/>
          </w:rPr>
          <w:t>229</w:t>
        </w:r>
        <w:r>
          <w:rPr>
            <w:noProof/>
          </w:rPr>
          <w:fldChar w:fldCharType="end"/>
        </w:r>
      </w:ins>
    </w:p>
    <w:p w14:paraId="1325FE84" w14:textId="77777777" w:rsidR="00BB6F29" w:rsidRDefault="00BB6F29">
      <w:pPr>
        <w:pStyle w:val="TOC4"/>
        <w:tabs>
          <w:tab w:val="right" w:leader="dot" w:pos="9350"/>
        </w:tabs>
        <w:rPr>
          <w:ins w:id="728" w:author="Gerard" w:date="2015-08-25T18:31:00Z"/>
          <w:rFonts w:asciiTheme="minorHAnsi" w:eastAsiaTheme="minorEastAsia" w:hAnsiTheme="minorHAnsi" w:cstheme="minorBidi"/>
          <w:noProof/>
          <w:sz w:val="24"/>
          <w:szCs w:val="24"/>
          <w:lang w:eastAsia="ja-JP"/>
        </w:rPr>
      </w:pPr>
      <w:ins w:id="729" w:author="Gerard" w:date="2015-08-25T18:31:00Z">
        <w:r>
          <w:rPr>
            <w:noProof/>
          </w:rPr>
          <w:t>4.12.1.1. Uncoupled Prescribed Uniaxial Active Contraction</w:t>
        </w:r>
        <w:r>
          <w:rPr>
            <w:noProof/>
          </w:rPr>
          <w:tab/>
        </w:r>
        <w:r>
          <w:rPr>
            <w:noProof/>
          </w:rPr>
          <w:fldChar w:fldCharType="begin"/>
        </w:r>
        <w:r>
          <w:rPr>
            <w:noProof/>
          </w:rPr>
          <w:instrText xml:space="preserve"> PAGEREF _Toc302147328 \h </w:instrText>
        </w:r>
        <w:r>
          <w:rPr>
            <w:noProof/>
          </w:rPr>
        </w:r>
      </w:ins>
      <w:r>
        <w:rPr>
          <w:noProof/>
        </w:rPr>
        <w:fldChar w:fldCharType="separate"/>
      </w:r>
      <w:ins w:id="730" w:author="Gerard" w:date="2015-08-25T18:31:00Z">
        <w:r>
          <w:rPr>
            <w:noProof/>
          </w:rPr>
          <w:t>230</w:t>
        </w:r>
        <w:r>
          <w:rPr>
            <w:noProof/>
          </w:rPr>
          <w:fldChar w:fldCharType="end"/>
        </w:r>
      </w:ins>
    </w:p>
    <w:p w14:paraId="33A1D477" w14:textId="77777777" w:rsidR="00BB6F29" w:rsidRDefault="00BB6F29">
      <w:pPr>
        <w:pStyle w:val="TOC4"/>
        <w:tabs>
          <w:tab w:val="right" w:leader="dot" w:pos="9350"/>
        </w:tabs>
        <w:rPr>
          <w:ins w:id="731" w:author="Gerard" w:date="2015-08-25T18:31:00Z"/>
          <w:rFonts w:asciiTheme="minorHAnsi" w:eastAsiaTheme="minorEastAsia" w:hAnsiTheme="minorHAnsi" w:cstheme="minorBidi"/>
          <w:noProof/>
          <w:sz w:val="24"/>
          <w:szCs w:val="24"/>
          <w:lang w:eastAsia="ja-JP"/>
        </w:rPr>
      </w:pPr>
      <w:ins w:id="732" w:author="Gerard" w:date="2015-08-25T18:31:00Z">
        <w:r>
          <w:rPr>
            <w:noProof/>
          </w:rPr>
          <w:t>4.12.1.2. Uncoupled Prescribed Transversely Isotropic Active Contraction</w:t>
        </w:r>
        <w:r>
          <w:rPr>
            <w:noProof/>
          </w:rPr>
          <w:tab/>
        </w:r>
        <w:r>
          <w:rPr>
            <w:noProof/>
          </w:rPr>
          <w:fldChar w:fldCharType="begin"/>
        </w:r>
        <w:r>
          <w:rPr>
            <w:noProof/>
          </w:rPr>
          <w:instrText xml:space="preserve"> PAGEREF _Toc302147329 \h </w:instrText>
        </w:r>
        <w:r>
          <w:rPr>
            <w:noProof/>
          </w:rPr>
        </w:r>
      </w:ins>
      <w:r>
        <w:rPr>
          <w:noProof/>
        </w:rPr>
        <w:fldChar w:fldCharType="separate"/>
      </w:r>
      <w:ins w:id="733" w:author="Gerard" w:date="2015-08-25T18:31:00Z">
        <w:r>
          <w:rPr>
            <w:noProof/>
          </w:rPr>
          <w:t>231</w:t>
        </w:r>
        <w:r>
          <w:rPr>
            <w:noProof/>
          </w:rPr>
          <w:fldChar w:fldCharType="end"/>
        </w:r>
      </w:ins>
    </w:p>
    <w:p w14:paraId="62609826" w14:textId="77777777" w:rsidR="00BB6F29" w:rsidRDefault="00BB6F29">
      <w:pPr>
        <w:pStyle w:val="TOC4"/>
        <w:tabs>
          <w:tab w:val="right" w:leader="dot" w:pos="9350"/>
        </w:tabs>
        <w:rPr>
          <w:ins w:id="734" w:author="Gerard" w:date="2015-08-25T18:31:00Z"/>
          <w:rFonts w:asciiTheme="minorHAnsi" w:eastAsiaTheme="minorEastAsia" w:hAnsiTheme="minorHAnsi" w:cstheme="minorBidi"/>
          <w:noProof/>
          <w:sz w:val="24"/>
          <w:szCs w:val="24"/>
          <w:lang w:eastAsia="ja-JP"/>
        </w:rPr>
      </w:pPr>
      <w:ins w:id="735" w:author="Gerard" w:date="2015-08-25T18:31:00Z">
        <w:r>
          <w:rPr>
            <w:noProof/>
          </w:rPr>
          <w:t>4.12.1.3. Uncoupled Prescribed Isotropic Active Contraction</w:t>
        </w:r>
        <w:r>
          <w:rPr>
            <w:noProof/>
          </w:rPr>
          <w:tab/>
        </w:r>
        <w:r>
          <w:rPr>
            <w:noProof/>
          </w:rPr>
          <w:fldChar w:fldCharType="begin"/>
        </w:r>
        <w:r>
          <w:rPr>
            <w:noProof/>
          </w:rPr>
          <w:instrText xml:space="preserve"> PAGEREF _Toc302147330 \h </w:instrText>
        </w:r>
        <w:r>
          <w:rPr>
            <w:noProof/>
          </w:rPr>
        </w:r>
      </w:ins>
      <w:r>
        <w:rPr>
          <w:noProof/>
        </w:rPr>
        <w:fldChar w:fldCharType="separate"/>
      </w:r>
      <w:ins w:id="736" w:author="Gerard" w:date="2015-08-25T18:31:00Z">
        <w:r>
          <w:rPr>
            <w:noProof/>
          </w:rPr>
          <w:t>232</w:t>
        </w:r>
        <w:r>
          <w:rPr>
            <w:noProof/>
          </w:rPr>
          <w:fldChar w:fldCharType="end"/>
        </w:r>
      </w:ins>
    </w:p>
    <w:p w14:paraId="2EB9E1B1" w14:textId="77777777" w:rsidR="00BB6F29" w:rsidRDefault="00BB6F29">
      <w:pPr>
        <w:pStyle w:val="TOC3"/>
        <w:tabs>
          <w:tab w:val="right" w:leader="dot" w:pos="9350"/>
        </w:tabs>
        <w:rPr>
          <w:ins w:id="737" w:author="Gerard" w:date="2015-08-25T18:31:00Z"/>
          <w:rFonts w:asciiTheme="minorHAnsi" w:eastAsiaTheme="minorEastAsia" w:hAnsiTheme="minorHAnsi" w:cstheme="minorBidi"/>
          <w:i w:val="0"/>
          <w:iCs w:val="0"/>
          <w:noProof/>
          <w:sz w:val="24"/>
          <w:szCs w:val="24"/>
          <w:lang w:eastAsia="ja-JP"/>
        </w:rPr>
      </w:pPr>
      <w:ins w:id="738" w:author="Gerard" w:date="2015-08-25T18:31:00Z">
        <w:r w:rsidRPr="00242665">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_Toc302147331 \h </w:instrText>
        </w:r>
        <w:r>
          <w:rPr>
            <w:noProof/>
          </w:rPr>
        </w:r>
      </w:ins>
      <w:r>
        <w:rPr>
          <w:noProof/>
        </w:rPr>
        <w:fldChar w:fldCharType="separate"/>
      </w:r>
      <w:ins w:id="739" w:author="Gerard" w:date="2015-08-25T18:31:00Z">
        <w:r>
          <w:rPr>
            <w:noProof/>
          </w:rPr>
          <w:t>233</w:t>
        </w:r>
        <w:r>
          <w:rPr>
            <w:noProof/>
          </w:rPr>
          <w:fldChar w:fldCharType="end"/>
        </w:r>
      </w:ins>
    </w:p>
    <w:p w14:paraId="2C140EC1" w14:textId="77777777" w:rsidR="00BB6F29" w:rsidRDefault="00BB6F29">
      <w:pPr>
        <w:pStyle w:val="TOC4"/>
        <w:tabs>
          <w:tab w:val="right" w:leader="dot" w:pos="9350"/>
        </w:tabs>
        <w:rPr>
          <w:ins w:id="740" w:author="Gerard" w:date="2015-08-25T18:31:00Z"/>
          <w:rFonts w:asciiTheme="minorHAnsi" w:eastAsiaTheme="minorEastAsia" w:hAnsiTheme="minorHAnsi" w:cstheme="minorBidi"/>
          <w:noProof/>
          <w:sz w:val="24"/>
          <w:szCs w:val="24"/>
          <w:lang w:eastAsia="ja-JP"/>
        </w:rPr>
      </w:pPr>
      <w:ins w:id="741" w:author="Gerard" w:date="2015-08-25T18:31:00Z">
        <w:r>
          <w:rPr>
            <w:noProof/>
          </w:rPr>
          <w:t>4.12.2.1. Prescribed Uniaxial Active Contraction</w:t>
        </w:r>
        <w:r>
          <w:rPr>
            <w:noProof/>
          </w:rPr>
          <w:tab/>
        </w:r>
        <w:r>
          <w:rPr>
            <w:noProof/>
          </w:rPr>
          <w:fldChar w:fldCharType="begin"/>
        </w:r>
        <w:r>
          <w:rPr>
            <w:noProof/>
          </w:rPr>
          <w:instrText xml:space="preserve"> PAGEREF _Toc302147332 \h </w:instrText>
        </w:r>
        <w:r>
          <w:rPr>
            <w:noProof/>
          </w:rPr>
        </w:r>
      </w:ins>
      <w:r>
        <w:rPr>
          <w:noProof/>
        </w:rPr>
        <w:fldChar w:fldCharType="separate"/>
      </w:r>
      <w:ins w:id="742" w:author="Gerard" w:date="2015-08-25T18:31:00Z">
        <w:r>
          <w:rPr>
            <w:noProof/>
          </w:rPr>
          <w:t>233</w:t>
        </w:r>
        <w:r>
          <w:rPr>
            <w:noProof/>
          </w:rPr>
          <w:fldChar w:fldCharType="end"/>
        </w:r>
      </w:ins>
    </w:p>
    <w:p w14:paraId="1886D895" w14:textId="77777777" w:rsidR="00BB6F29" w:rsidRDefault="00BB6F29">
      <w:pPr>
        <w:pStyle w:val="TOC4"/>
        <w:tabs>
          <w:tab w:val="right" w:leader="dot" w:pos="9350"/>
        </w:tabs>
        <w:rPr>
          <w:ins w:id="743" w:author="Gerard" w:date="2015-08-25T18:31:00Z"/>
          <w:rFonts w:asciiTheme="minorHAnsi" w:eastAsiaTheme="minorEastAsia" w:hAnsiTheme="minorHAnsi" w:cstheme="minorBidi"/>
          <w:noProof/>
          <w:sz w:val="24"/>
          <w:szCs w:val="24"/>
          <w:lang w:eastAsia="ja-JP"/>
        </w:rPr>
      </w:pPr>
      <w:ins w:id="744" w:author="Gerard" w:date="2015-08-25T18:31:00Z">
        <w:r>
          <w:rPr>
            <w:noProof/>
          </w:rPr>
          <w:t>4.12.2.2. Prescribed Transversely Isotropic Active Contraction</w:t>
        </w:r>
        <w:r>
          <w:rPr>
            <w:noProof/>
          </w:rPr>
          <w:tab/>
        </w:r>
        <w:r>
          <w:rPr>
            <w:noProof/>
          </w:rPr>
          <w:fldChar w:fldCharType="begin"/>
        </w:r>
        <w:r>
          <w:rPr>
            <w:noProof/>
          </w:rPr>
          <w:instrText xml:space="preserve"> PAGEREF _Toc302147333 \h </w:instrText>
        </w:r>
        <w:r>
          <w:rPr>
            <w:noProof/>
          </w:rPr>
        </w:r>
      </w:ins>
      <w:r>
        <w:rPr>
          <w:noProof/>
        </w:rPr>
        <w:fldChar w:fldCharType="separate"/>
      </w:r>
      <w:ins w:id="745" w:author="Gerard" w:date="2015-08-25T18:31:00Z">
        <w:r>
          <w:rPr>
            <w:noProof/>
          </w:rPr>
          <w:t>234</w:t>
        </w:r>
        <w:r>
          <w:rPr>
            <w:noProof/>
          </w:rPr>
          <w:fldChar w:fldCharType="end"/>
        </w:r>
      </w:ins>
    </w:p>
    <w:p w14:paraId="082F9723" w14:textId="77777777" w:rsidR="00BB6F29" w:rsidRDefault="00BB6F29">
      <w:pPr>
        <w:pStyle w:val="TOC4"/>
        <w:tabs>
          <w:tab w:val="right" w:leader="dot" w:pos="9350"/>
        </w:tabs>
        <w:rPr>
          <w:ins w:id="746" w:author="Gerard" w:date="2015-08-25T18:31:00Z"/>
          <w:rFonts w:asciiTheme="minorHAnsi" w:eastAsiaTheme="minorEastAsia" w:hAnsiTheme="minorHAnsi" w:cstheme="minorBidi"/>
          <w:noProof/>
          <w:sz w:val="24"/>
          <w:szCs w:val="24"/>
          <w:lang w:eastAsia="ja-JP"/>
        </w:rPr>
      </w:pPr>
      <w:ins w:id="747" w:author="Gerard" w:date="2015-08-25T18:31:00Z">
        <w:r>
          <w:rPr>
            <w:noProof/>
          </w:rPr>
          <w:t>4.12.2.3. Prescribed Isotropic Active Contraction</w:t>
        </w:r>
        <w:r>
          <w:rPr>
            <w:noProof/>
          </w:rPr>
          <w:tab/>
        </w:r>
        <w:r>
          <w:rPr>
            <w:noProof/>
          </w:rPr>
          <w:fldChar w:fldCharType="begin"/>
        </w:r>
        <w:r>
          <w:rPr>
            <w:noProof/>
          </w:rPr>
          <w:instrText xml:space="preserve"> PAGEREF _Toc302147334 \h </w:instrText>
        </w:r>
        <w:r>
          <w:rPr>
            <w:noProof/>
          </w:rPr>
        </w:r>
      </w:ins>
      <w:r>
        <w:rPr>
          <w:noProof/>
        </w:rPr>
        <w:fldChar w:fldCharType="separate"/>
      </w:r>
      <w:ins w:id="748" w:author="Gerard" w:date="2015-08-25T18:31:00Z">
        <w:r>
          <w:rPr>
            <w:noProof/>
          </w:rPr>
          <w:t>235</w:t>
        </w:r>
        <w:r>
          <w:rPr>
            <w:noProof/>
          </w:rPr>
          <w:fldChar w:fldCharType="end"/>
        </w:r>
      </w:ins>
    </w:p>
    <w:p w14:paraId="24C5C660" w14:textId="77777777" w:rsidR="00BB6F29" w:rsidRDefault="00BB6F29">
      <w:pPr>
        <w:pStyle w:val="TOC1"/>
        <w:tabs>
          <w:tab w:val="right" w:leader="dot" w:pos="9350"/>
        </w:tabs>
        <w:rPr>
          <w:ins w:id="749" w:author="Gerard" w:date="2015-08-25T18:31:00Z"/>
          <w:rFonts w:asciiTheme="minorHAnsi" w:eastAsiaTheme="minorEastAsia" w:hAnsiTheme="minorHAnsi" w:cstheme="minorBidi"/>
          <w:b w:val="0"/>
          <w:bCs w:val="0"/>
          <w:caps w:val="0"/>
          <w:noProof/>
          <w:sz w:val="24"/>
          <w:szCs w:val="24"/>
          <w:lang w:eastAsia="ja-JP"/>
        </w:rPr>
      </w:pPr>
      <w:ins w:id="750" w:author="Gerard" w:date="2015-08-25T18:31:00Z">
        <w:r w:rsidRPr="00242665">
          <w:rPr>
            <w:noProof/>
            <w:color w:val="000000"/>
          </w:rPr>
          <w:t>Chapter 5</w:t>
        </w:r>
        <w:r>
          <w:rPr>
            <w:noProof/>
          </w:rPr>
          <w:t xml:space="preserve"> Restart Input file</w:t>
        </w:r>
        <w:r>
          <w:rPr>
            <w:noProof/>
          </w:rPr>
          <w:tab/>
        </w:r>
        <w:r>
          <w:rPr>
            <w:noProof/>
          </w:rPr>
          <w:fldChar w:fldCharType="begin"/>
        </w:r>
        <w:r>
          <w:rPr>
            <w:noProof/>
          </w:rPr>
          <w:instrText xml:space="preserve"> PAGEREF _Toc302147335 \h </w:instrText>
        </w:r>
        <w:r>
          <w:rPr>
            <w:noProof/>
          </w:rPr>
        </w:r>
      </w:ins>
      <w:r>
        <w:rPr>
          <w:noProof/>
        </w:rPr>
        <w:fldChar w:fldCharType="separate"/>
      </w:r>
      <w:ins w:id="751" w:author="Gerard" w:date="2015-08-25T18:31:00Z">
        <w:r>
          <w:rPr>
            <w:noProof/>
          </w:rPr>
          <w:t>236</w:t>
        </w:r>
        <w:r>
          <w:rPr>
            <w:noProof/>
          </w:rPr>
          <w:fldChar w:fldCharType="end"/>
        </w:r>
      </w:ins>
    </w:p>
    <w:p w14:paraId="52580E3E" w14:textId="77777777" w:rsidR="00BB6F29" w:rsidRDefault="00BB6F29">
      <w:pPr>
        <w:pStyle w:val="TOC2"/>
        <w:tabs>
          <w:tab w:val="right" w:leader="dot" w:pos="9350"/>
        </w:tabs>
        <w:rPr>
          <w:ins w:id="752" w:author="Gerard" w:date="2015-08-25T18:31:00Z"/>
          <w:rFonts w:asciiTheme="minorHAnsi" w:eastAsiaTheme="minorEastAsia" w:hAnsiTheme="minorHAnsi" w:cstheme="minorBidi"/>
          <w:smallCaps w:val="0"/>
          <w:noProof/>
          <w:sz w:val="24"/>
          <w:szCs w:val="24"/>
          <w:lang w:eastAsia="ja-JP"/>
        </w:rPr>
      </w:pPr>
      <w:ins w:id="753" w:author="Gerard" w:date="2015-08-25T18:31:00Z">
        <w:r>
          <w:rPr>
            <w:noProof/>
          </w:rPr>
          <w:t>5.1. The Archive Section</w:t>
        </w:r>
        <w:r>
          <w:rPr>
            <w:noProof/>
          </w:rPr>
          <w:tab/>
        </w:r>
        <w:r>
          <w:rPr>
            <w:noProof/>
          </w:rPr>
          <w:fldChar w:fldCharType="begin"/>
        </w:r>
        <w:r>
          <w:rPr>
            <w:noProof/>
          </w:rPr>
          <w:instrText xml:space="preserve"> PAGEREF _Toc302147336 \h </w:instrText>
        </w:r>
        <w:r>
          <w:rPr>
            <w:noProof/>
          </w:rPr>
        </w:r>
      </w:ins>
      <w:r>
        <w:rPr>
          <w:noProof/>
        </w:rPr>
        <w:fldChar w:fldCharType="separate"/>
      </w:r>
      <w:ins w:id="754" w:author="Gerard" w:date="2015-08-25T18:31:00Z">
        <w:r>
          <w:rPr>
            <w:noProof/>
          </w:rPr>
          <w:t>236</w:t>
        </w:r>
        <w:r>
          <w:rPr>
            <w:noProof/>
          </w:rPr>
          <w:fldChar w:fldCharType="end"/>
        </w:r>
      </w:ins>
    </w:p>
    <w:p w14:paraId="1727314D" w14:textId="77777777" w:rsidR="00BB6F29" w:rsidRDefault="00BB6F29">
      <w:pPr>
        <w:pStyle w:val="TOC2"/>
        <w:tabs>
          <w:tab w:val="right" w:leader="dot" w:pos="9350"/>
        </w:tabs>
        <w:rPr>
          <w:ins w:id="755" w:author="Gerard" w:date="2015-08-25T18:31:00Z"/>
          <w:rFonts w:asciiTheme="minorHAnsi" w:eastAsiaTheme="minorEastAsia" w:hAnsiTheme="minorHAnsi" w:cstheme="minorBidi"/>
          <w:smallCaps w:val="0"/>
          <w:noProof/>
          <w:sz w:val="24"/>
          <w:szCs w:val="24"/>
          <w:lang w:eastAsia="ja-JP"/>
        </w:rPr>
      </w:pPr>
      <w:ins w:id="756" w:author="Gerard" w:date="2015-08-25T18:31:00Z">
        <w:r>
          <w:rPr>
            <w:noProof/>
          </w:rPr>
          <w:t>5.2. The Control Section</w:t>
        </w:r>
        <w:r>
          <w:rPr>
            <w:noProof/>
          </w:rPr>
          <w:tab/>
        </w:r>
        <w:r>
          <w:rPr>
            <w:noProof/>
          </w:rPr>
          <w:fldChar w:fldCharType="begin"/>
        </w:r>
        <w:r>
          <w:rPr>
            <w:noProof/>
          </w:rPr>
          <w:instrText xml:space="preserve"> PAGEREF _Toc302147337 \h </w:instrText>
        </w:r>
        <w:r>
          <w:rPr>
            <w:noProof/>
          </w:rPr>
        </w:r>
      </w:ins>
      <w:r>
        <w:rPr>
          <w:noProof/>
        </w:rPr>
        <w:fldChar w:fldCharType="separate"/>
      </w:r>
      <w:ins w:id="757" w:author="Gerard" w:date="2015-08-25T18:31:00Z">
        <w:r>
          <w:rPr>
            <w:noProof/>
          </w:rPr>
          <w:t>237</w:t>
        </w:r>
        <w:r>
          <w:rPr>
            <w:noProof/>
          </w:rPr>
          <w:fldChar w:fldCharType="end"/>
        </w:r>
      </w:ins>
    </w:p>
    <w:p w14:paraId="559B031B" w14:textId="77777777" w:rsidR="00BB6F29" w:rsidRDefault="00BB6F29">
      <w:pPr>
        <w:pStyle w:val="TOC2"/>
        <w:tabs>
          <w:tab w:val="right" w:leader="dot" w:pos="9350"/>
        </w:tabs>
        <w:rPr>
          <w:ins w:id="758" w:author="Gerard" w:date="2015-08-25T18:31:00Z"/>
          <w:rFonts w:asciiTheme="minorHAnsi" w:eastAsiaTheme="minorEastAsia" w:hAnsiTheme="minorHAnsi" w:cstheme="minorBidi"/>
          <w:smallCaps w:val="0"/>
          <w:noProof/>
          <w:sz w:val="24"/>
          <w:szCs w:val="24"/>
          <w:lang w:eastAsia="ja-JP"/>
        </w:rPr>
      </w:pPr>
      <w:ins w:id="759" w:author="Gerard" w:date="2015-08-25T18:31:00Z">
        <w:r>
          <w:rPr>
            <w:noProof/>
          </w:rPr>
          <w:t>5.3. The LoadData Section</w:t>
        </w:r>
        <w:r>
          <w:rPr>
            <w:noProof/>
          </w:rPr>
          <w:tab/>
        </w:r>
        <w:r>
          <w:rPr>
            <w:noProof/>
          </w:rPr>
          <w:fldChar w:fldCharType="begin"/>
        </w:r>
        <w:r>
          <w:rPr>
            <w:noProof/>
          </w:rPr>
          <w:instrText xml:space="preserve"> PAGEREF _Toc302147338 \h </w:instrText>
        </w:r>
        <w:r>
          <w:rPr>
            <w:noProof/>
          </w:rPr>
        </w:r>
      </w:ins>
      <w:r>
        <w:rPr>
          <w:noProof/>
        </w:rPr>
        <w:fldChar w:fldCharType="separate"/>
      </w:r>
      <w:ins w:id="760" w:author="Gerard" w:date="2015-08-25T18:31:00Z">
        <w:r>
          <w:rPr>
            <w:noProof/>
          </w:rPr>
          <w:t>237</w:t>
        </w:r>
        <w:r>
          <w:rPr>
            <w:noProof/>
          </w:rPr>
          <w:fldChar w:fldCharType="end"/>
        </w:r>
      </w:ins>
    </w:p>
    <w:p w14:paraId="36D2FC20" w14:textId="77777777" w:rsidR="00BB6F29" w:rsidRDefault="00BB6F29">
      <w:pPr>
        <w:pStyle w:val="TOC2"/>
        <w:tabs>
          <w:tab w:val="right" w:leader="dot" w:pos="9350"/>
        </w:tabs>
        <w:rPr>
          <w:ins w:id="761" w:author="Gerard" w:date="2015-08-25T18:31:00Z"/>
          <w:rFonts w:asciiTheme="minorHAnsi" w:eastAsiaTheme="minorEastAsia" w:hAnsiTheme="minorHAnsi" w:cstheme="minorBidi"/>
          <w:smallCaps w:val="0"/>
          <w:noProof/>
          <w:sz w:val="24"/>
          <w:szCs w:val="24"/>
          <w:lang w:eastAsia="ja-JP"/>
        </w:rPr>
      </w:pPr>
      <w:ins w:id="762" w:author="Gerard" w:date="2015-08-25T18:31:00Z">
        <w:r>
          <w:rPr>
            <w:noProof/>
          </w:rPr>
          <w:t>5.4. Example</w:t>
        </w:r>
        <w:r>
          <w:rPr>
            <w:noProof/>
          </w:rPr>
          <w:tab/>
        </w:r>
        <w:r>
          <w:rPr>
            <w:noProof/>
          </w:rPr>
          <w:fldChar w:fldCharType="begin"/>
        </w:r>
        <w:r>
          <w:rPr>
            <w:noProof/>
          </w:rPr>
          <w:instrText xml:space="preserve"> PAGEREF _Toc302147339 \h </w:instrText>
        </w:r>
        <w:r>
          <w:rPr>
            <w:noProof/>
          </w:rPr>
        </w:r>
      </w:ins>
      <w:r>
        <w:rPr>
          <w:noProof/>
        </w:rPr>
        <w:fldChar w:fldCharType="separate"/>
      </w:r>
      <w:ins w:id="763" w:author="Gerard" w:date="2015-08-25T18:31:00Z">
        <w:r>
          <w:rPr>
            <w:noProof/>
          </w:rPr>
          <w:t>237</w:t>
        </w:r>
        <w:r>
          <w:rPr>
            <w:noProof/>
          </w:rPr>
          <w:fldChar w:fldCharType="end"/>
        </w:r>
      </w:ins>
    </w:p>
    <w:p w14:paraId="571F1EE1" w14:textId="77777777" w:rsidR="00BB6F29" w:rsidRDefault="00BB6F29">
      <w:pPr>
        <w:pStyle w:val="TOC1"/>
        <w:tabs>
          <w:tab w:val="right" w:leader="dot" w:pos="9350"/>
        </w:tabs>
        <w:rPr>
          <w:ins w:id="764" w:author="Gerard" w:date="2015-08-25T18:31:00Z"/>
          <w:rFonts w:asciiTheme="minorHAnsi" w:eastAsiaTheme="minorEastAsia" w:hAnsiTheme="minorHAnsi" w:cstheme="minorBidi"/>
          <w:b w:val="0"/>
          <w:bCs w:val="0"/>
          <w:caps w:val="0"/>
          <w:noProof/>
          <w:sz w:val="24"/>
          <w:szCs w:val="24"/>
          <w:lang w:eastAsia="ja-JP"/>
        </w:rPr>
      </w:pPr>
      <w:ins w:id="765" w:author="Gerard" w:date="2015-08-25T18:31:00Z">
        <w:r w:rsidRPr="00242665">
          <w:rPr>
            <w:noProof/>
            <w:color w:val="000000"/>
          </w:rPr>
          <w:t>Chapter 6</w:t>
        </w:r>
        <w:r>
          <w:rPr>
            <w:noProof/>
          </w:rPr>
          <w:t xml:space="preserve"> Multi-step Analysis</w:t>
        </w:r>
        <w:r>
          <w:rPr>
            <w:noProof/>
          </w:rPr>
          <w:tab/>
        </w:r>
        <w:r>
          <w:rPr>
            <w:noProof/>
          </w:rPr>
          <w:fldChar w:fldCharType="begin"/>
        </w:r>
        <w:r>
          <w:rPr>
            <w:noProof/>
          </w:rPr>
          <w:instrText xml:space="preserve"> PAGEREF _Toc302147340 \h </w:instrText>
        </w:r>
        <w:r>
          <w:rPr>
            <w:noProof/>
          </w:rPr>
        </w:r>
      </w:ins>
      <w:r>
        <w:rPr>
          <w:noProof/>
        </w:rPr>
        <w:fldChar w:fldCharType="separate"/>
      </w:r>
      <w:ins w:id="766" w:author="Gerard" w:date="2015-08-25T18:31:00Z">
        <w:r>
          <w:rPr>
            <w:noProof/>
          </w:rPr>
          <w:t>238</w:t>
        </w:r>
        <w:r>
          <w:rPr>
            <w:noProof/>
          </w:rPr>
          <w:fldChar w:fldCharType="end"/>
        </w:r>
      </w:ins>
    </w:p>
    <w:p w14:paraId="5FF093F9" w14:textId="77777777" w:rsidR="00BB6F29" w:rsidRDefault="00BB6F29">
      <w:pPr>
        <w:pStyle w:val="TOC2"/>
        <w:tabs>
          <w:tab w:val="right" w:leader="dot" w:pos="9350"/>
        </w:tabs>
        <w:rPr>
          <w:ins w:id="767" w:author="Gerard" w:date="2015-08-25T18:31:00Z"/>
          <w:rFonts w:asciiTheme="minorHAnsi" w:eastAsiaTheme="minorEastAsia" w:hAnsiTheme="minorHAnsi" w:cstheme="minorBidi"/>
          <w:smallCaps w:val="0"/>
          <w:noProof/>
          <w:sz w:val="24"/>
          <w:szCs w:val="24"/>
          <w:lang w:eastAsia="ja-JP"/>
        </w:rPr>
      </w:pPr>
      <w:ins w:id="768" w:author="Gerard" w:date="2015-08-25T18:31:00Z">
        <w:r>
          <w:rPr>
            <w:noProof/>
          </w:rPr>
          <w:t>6.1. The Step Section</w:t>
        </w:r>
        <w:r>
          <w:rPr>
            <w:noProof/>
          </w:rPr>
          <w:tab/>
        </w:r>
        <w:r>
          <w:rPr>
            <w:noProof/>
          </w:rPr>
          <w:fldChar w:fldCharType="begin"/>
        </w:r>
        <w:r>
          <w:rPr>
            <w:noProof/>
          </w:rPr>
          <w:instrText xml:space="preserve"> PAGEREF _Toc302147341 \h </w:instrText>
        </w:r>
        <w:r>
          <w:rPr>
            <w:noProof/>
          </w:rPr>
        </w:r>
      </w:ins>
      <w:r>
        <w:rPr>
          <w:noProof/>
        </w:rPr>
        <w:fldChar w:fldCharType="separate"/>
      </w:r>
      <w:ins w:id="769" w:author="Gerard" w:date="2015-08-25T18:31:00Z">
        <w:r>
          <w:rPr>
            <w:noProof/>
          </w:rPr>
          <w:t>238</w:t>
        </w:r>
        <w:r>
          <w:rPr>
            <w:noProof/>
          </w:rPr>
          <w:fldChar w:fldCharType="end"/>
        </w:r>
      </w:ins>
    </w:p>
    <w:p w14:paraId="2B69A96D" w14:textId="77777777" w:rsidR="00BB6F29" w:rsidRDefault="00BB6F29">
      <w:pPr>
        <w:pStyle w:val="TOC3"/>
        <w:tabs>
          <w:tab w:val="right" w:leader="dot" w:pos="9350"/>
        </w:tabs>
        <w:rPr>
          <w:ins w:id="770" w:author="Gerard" w:date="2015-08-25T18:31:00Z"/>
          <w:rFonts w:asciiTheme="minorHAnsi" w:eastAsiaTheme="minorEastAsia" w:hAnsiTheme="minorHAnsi" w:cstheme="minorBidi"/>
          <w:i w:val="0"/>
          <w:iCs w:val="0"/>
          <w:noProof/>
          <w:sz w:val="24"/>
          <w:szCs w:val="24"/>
          <w:lang w:eastAsia="ja-JP"/>
        </w:rPr>
      </w:pPr>
      <w:ins w:id="771" w:author="Gerard" w:date="2015-08-25T18:31:00Z">
        <w:r w:rsidRPr="00242665">
          <w:rPr>
            <w:noProof/>
            <w:color w:val="000000"/>
          </w:rPr>
          <w:t>6.1.1.</w:t>
        </w:r>
        <w:r>
          <w:rPr>
            <w:noProof/>
          </w:rPr>
          <w:t xml:space="preserve"> Control Settings</w:t>
        </w:r>
        <w:r>
          <w:rPr>
            <w:noProof/>
          </w:rPr>
          <w:tab/>
        </w:r>
        <w:r>
          <w:rPr>
            <w:noProof/>
          </w:rPr>
          <w:fldChar w:fldCharType="begin"/>
        </w:r>
        <w:r>
          <w:rPr>
            <w:noProof/>
          </w:rPr>
          <w:instrText xml:space="preserve"> PAGEREF _Toc302147342 \h </w:instrText>
        </w:r>
        <w:r>
          <w:rPr>
            <w:noProof/>
          </w:rPr>
        </w:r>
      </w:ins>
      <w:r>
        <w:rPr>
          <w:noProof/>
        </w:rPr>
        <w:fldChar w:fldCharType="separate"/>
      </w:r>
      <w:ins w:id="772" w:author="Gerard" w:date="2015-08-25T18:31:00Z">
        <w:r>
          <w:rPr>
            <w:noProof/>
          </w:rPr>
          <w:t>239</w:t>
        </w:r>
        <w:r>
          <w:rPr>
            <w:noProof/>
          </w:rPr>
          <w:fldChar w:fldCharType="end"/>
        </w:r>
      </w:ins>
    </w:p>
    <w:p w14:paraId="0F9578A4" w14:textId="77777777" w:rsidR="00BB6F29" w:rsidRDefault="00BB6F29">
      <w:pPr>
        <w:pStyle w:val="TOC3"/>
        <w:tabs>
          <w:tab w:val="right" w:leader="dot" w:pos="9350"/>
        </w:tabs>
        <w:rPr>
          <w:ins w:id="773" w:author="Gerard" w:date="2015-08-25T18:31:00Z"/>
          <w:rFonts w:asciiTheme="minorHAnsi" w:eastAsiaTheme="minorEastAsia" w:hAnsiTheme="minorHAnsi" w:cstheme="minorBidi"/>
          <w:i w:val="0"/>
          <w:iCs w:val="0"/>
          <w:noProof/>
          <w:sz w:val="24"/>
          <w:szCs w:val="24"/>
          <w:lang w:eastAsia="ja-JP"/>
        </w:rPr>
      </w:pPr>
      <w:ins w:id="774" w:author="Gerard" w:date="2015-08-25T18:31:00Z">
        <w:r w:rsidRPr="00242665">
          <w:rPr>
            <w:noProof/>
            <w:color w:val="000000"/>
          </w:rPr>
          <w:t>6.1.2.</w:t>
        </w:r>
        <w:r>
          <w:rPr>
            <w:noProof/>
          </w:rPr>
          <w:t xml:space="preserve"> Boundary Conditions</w:t>
        </w:r>
        <w:r>
          <w:rPr>
            <w:noProof/>
          </w:rPr>
          <w:tab/>
        </w:r>
        <w:r>
          <w:rPr>
            <w:noProof/>
          </w:rPr>
          <w:fldChar w:fldCharType="begin"/>
        </w:r>
        <w:r>
          <w:rPr>
            <w:noProof/>
          </w:rPr>
          <w:instrText xml:space="preserve"> PAGEREF _Toc302147343 \h </w:instrText>
        </w:r>
        <w:r>
          <w:rPr>
            <w:noProof/>
          </w:rPr>
        </w:r>
      </w:ins>
      <w:r>
        <w:rPr>
          <w:noProof/>
        </w:rPr>
        <w:fldChar w:fldCharType="separate"/>
      </w:r>
      <w:ins w:id="775" w:author="Gerard" w:date="2015-08-25T18:31:00Z">
        <w:r>
          <w:rPr>
            <w:noProof/>
          </w:rPr>
          <w:t>239</w:t>
        </w:r>
        <w:r>
          <w:rPr>
            <w:noProof/>
          </w:rPr>
          <w:fldChar w:fldCharType="end"/>
        </w:r>
      </w:ins>
    </w:p>
    <w:p w14:paraId="7441EE56" w14:textId="77777777" w:rsidR="00BB6F29" w:rsidRDefault="00BB6F29">
      <w:pPr>
        <w:pStyle w:val="TOC3"/>
        <w:tabs>
          <w:tab w:val="right" w:leader="dot" w:pos="9350"/>
        </w:tabs>
        <w:rPr>
          <w:ins w:id="776" w:author="Gerard" w:date="2015-08-25T18:31:00Z"/>
          <w:rFonts w:asciiTheme="minorHAnsi" w:eastAsiaTheme="minorEastAsia" w:hAnsiTheme="minorHAnsi" w:cstheme="minorBidi"/>
          <w:i w:val="0"/>
          <w:iCs w:val="0"/>
          <w:noProof/>
          <w:sz w:val="24"/>
          <w:szCs w:val="24"/>
          <w:lang w:eastAsia="ja-JP"/>
        </w:rPr>
      </w:pPr>
      <w:ins w:id="777" w:author="Gerard" w:date="2015-08-25T18:31:00Z">
        <w:r w:rsidRPr="00242665">
          <w:rPr>
            <w:noProof/>
            <w:color w:val="000000"/>
          </w:rPr>
          <w:t>6.1.3.</w:t>
        </w:r>
        <w:r>
          <w:rPr>
            <w:noProof/>
          </w:rPr>
          <w:t xml:space="preserve"> Relative Boundary Conditions</w:t>
        </w:r>
        <w:r>
          <w:rPr>
            <w:noProof/>
          </w:rPr>
          <w:tab/>
        </w:r>
        <w:r>
          <w:rPr>
            <w:noProof/>
          </w:rPr>
          <w:fldChar w:fldCharType="begin"/>
        </w:r>
        <w:r>
          <w:rPr>
            <w:noProof/>
          </w:rPr>
          <w:instrText xml:space="preserve"> PAGEREF _Toc302147344 \h </w:instrText>
        </w:r>
        <w:r>
          <w:rPr>
            <w:noProof/>
          </w:rPr>
        </w:r>
      </w:ins>
      <w:r>
        <w:rPr>
          <w:noProof/>
        </w:rPr>
        <w:fldChar w:fldCharType="separate"/>
      </w:r>
      <w:ins w:id="778" w:author="Gerard" w:date="2015-08-25T18:31:00Z">
        <w:r>
          <w:rPr>
            <w:noProof/>
          </w:rPr>
          <w:t>239</w:t>
        </w:r>
        <w:r>
          <w:rPr>
            <w:noProof/>
          </w:rPr>
          <w:fldChar w:fldCharType="end"/>
        </w:r>
      </w:ins>
    </w:p>
    <w:p w14:paraId="20615361" w14:textId="77777777" w:rsidR="00BB6F29" w:rsidRDefault="00BB6F29">
      <w:pPr>
        <w:pStyle w:val="TOC2"/>
        <w:tabs>
          <w:tab w:val="right" w:leader="dot" w:pos="9350"/>
        </w:tabs>
        <w:rPr>
          <w:ins w:id="779" w:author="Gerard" w:date="2015-08-25T18:31:00Z"/>
          <w:rFonts w:asciiTheme="minorHAnsi" w:eastAsiaTheme="minorEastAsia" w:hAnsiTheme="minorHAnsi" w:cstheme="minorBidi"/>
          <w:smallCaps w:val="0"/>
          <w:noProof/>
          <w:sz w:val="24"/>
          <w:szCs w:val="24"/>
          <w:lang w:eastAsia="ja-JP"/>
        </w:rPr>
      </w:pPr>
      <w:ins w:id="780" w:author="Gerard" w:date="2015-08-25T18:31:00Z">
        <w:r>
          <w:rPr>
            <w:noProof/>
          </w:rPr>
          <w:t>6.2. An Example</w:t>
        </w:r>
        <w:r>
          <w:rPr>
            <w:noProof/>
          </w:rPr>
          <w:tab/>
        </w:r>
        <w:r>
          <w:rPr>
            <w:noProof/>
          </w:rPr>
          <w:fldChar w:fldCharType="begin"/>
        </w:r>
        <w:r>
          <w:rPr>
            <w:noProof/>
          </w:rPr>
          <w:instrText xml:space="preserve"> PAGEREF _Toc302147345 \h </w:instrText>
        </w:r>
        <w:r>
          <w:rPr>
            <w:noProof/>
          </w:rPr>
        </w:r>
      </w:ins>
      <w:r>
        <w:rPr>
          <w:noProof/>
        </w:rPr>
        <w:fldChar w:fldCharType="separate"/>
      </w:r>
      <w:ins w:id="781" w:author="Gerard" w:date="2015-08-25T18:31:00Z">
        <w:r>
          <w:rPr>
            <w:noProof/>
          </w:rPr>
          <w:t>239</w:t>
        </w:r>
        <w:r>
          <w:rPr>
            <w:noProof/>
          </w:rPr>
          <w:fldChar w:fldCharType="end"/>
        </w:r>
      </w:ins>
    </w:p>
    <w:p w14:paraId="50C866B6" w14:textId="77777777" w:rsidR="00BB6F29" w:rsidRDefault="00BB6F29">
      <w:pPr>
        <w:pStyle w:val="TOC1"/>
        <w:tabs>
          <w:tab w:val="right" w:leader="dot" w:pos="9350"/>
        </w:tabs>
        <w:rPr>
          <w:ins w:id="782" w:author="Gerard" w:date="2015-08-25T18:31:00Z"/>
          <w:rFonts w:asciiTheme="minorHAnsi" w:eastAsiaTheme="minorEastAsia" w:hAnsiTheme="minorHAnsi" w:cstheme="minorBidi"/>
          <w:b w:val="0"/>
          <w:bCs w:val="0"/>
          <w:caps w:val="0"/>
          <w:noProof/>
          <w:sz w:val="24"/>
          <w:szCs w:val="24"/>
          <w:lang w:eastAsia="ja-JP"/>
        </w:rPr>
      </w:pPr>
      <w:ins w:id="783" w:author="Gerard" w:date="2015-08-25T18:31:00Z">
        <w:r w:rsidRPr="00242665">
          <w:rPr>
            <w:noProof/>
            <w:color w:val="000000"/>
          </w:rPr>
          <w:t>Chapter 7</w:t>
        </w:r>
        <w:r>
          <w:rPr>
            <w:noProof/>
          </w:rPr>
          <w:t xml:space="preserve"> Parameter Optimization</w:t>
        </w:r>
        <w:r>
          <w:rPr>
            <w:noProof/>
          </w:rPr>
          <w:tab/>
        </w:r>
        <w:r>
          <w:rPr>
            <w:noProof/>
          </w:rPr>
          <w:fldChar w:fldCharType="begin"/>
        </w:r>
        <w:r>
          <w:rPr>
            <w:noProof/>
          </w:rPr>
          <w:instrText xml:space="preserve"> PAGEREF _Toc302147346 \h </w:instrText>
        </w:r>
        <w:r>
          <w:rPr>
            <w:noProof/>
          </w:rPr>
        </w:r>
      </w:ins>
      <w:r>
        <w:rPr>
          <w:noProof/>
        </w:rPr>
        <w:fldChar w:fldCharType="separate"/>
      </w:r>
      <w:ins w:id="784" w:author="Gerard" w:date="2015-08-25T18:31:00Z">
        <w:r>
          <w:rPr>
            <w:noProof/>
          </w:rPr>
          <w:t>242</w:t>
        </w:r>
        <w:r>
          <w:rPr>
            <w:noProof/>
          </w:rPr>
          <w:fldChar w:fldCharType="end"/>
        </w:r>
      </w:ins>
    </w:p>
    <w:p w14:paraId="33192FFB" w14:textId="77777777" w:rsidR="00BB6F29" w:rsidRDefault="00BB6F29">
      <w:pPr>
        <w:pStyle w:val="TOC2"/>
        <w:tabs>
          <w:tab w:val="right" w:leader="dot" w:pos="9350"/>
        </w:tabs>
        <w:rPr>
          <w:ins w:id="785" w:author="Gerard" w:date="2015-08-25T18:31:00Z"/>
          <w:rFonts w:asciiTheme="minorHAnsi" w:eastAsiaTheme="minorEastAsia" w:hAnsiTheme="minorHAnsi" w:cstheme="minorBidi"/>
          <w:smallCaps w:val="0"/>
          <w:noProof/>
          <w:sz w:val="24"/>
          <w:szCs w:val="24"/>
          <w:lang w:eastAsia="ja-JP"/>
        </w:rPr>
      </w:pPr>
      <w:ins w:id="786" w:author="Gerard" w:date="2015-08-25T18:31:00Z">
        <w:r>
          <w:rPr>
            <w:noProof/>
          </w:rPr>
          <w:t>7.1. Optimization Input File</w:t>
        </w:r>
        <w:r>
          <w:rPr>
            <w:noProof/>
          </w:rPr>
          <w:tab/>
        </w:r>
        <w:r>
          <w:rPr>
            <w:noProof/>
          </w:rPr>
          <w:fldChar w:fldCharType="begin"/>
        </w:r>
        <w:r>
          <w:rPr>
            <w:noProof/>
          </w:rPr>
          <w:instrText xml:space="preserve"> PAGEREF _Toc302147347 \h </w:instrText>
        </w:r>
        <w:r>
          <w:rPr>
            <w:noProof/>
          </w:rPr>
        </w:r>
      </w:ins>
      <w:r>
        <w:rPr>
          <w:noProof/>
        </w:rPr>
        <w:fldChar w:fldCharType="separate"/>
      </w:r>
      <w:ins w:id="787" w:author="Gerard" w:date="2015-08-25T18:31:00Z">
        <w:r>
          <w:rPr>
            <w:noProof/>
          </w:rPr>
          <w:t>242</w:t>
        </w:r>
        <w:r>
          <w:rPr>
            <w:noProof/>
          </w:rPr>
          <w:fldChar w:fldCharType="end"/>
        </w:r>
      </w:ins>
    </w:p>
    <w:p w14:paraId="68527E2F" w14:textId="77777777" w:rsidR="00BB6F29" w:rsidRDefault="00BB6F29">
      <w:pPr>
        <w:pStyle w:val="TOC3"/>
        <w:tabs>
          <w:tab w:val="right" w:leader="dot" w:pos="9350"/>
        </w:tabs>
        <w:rPr>
          <w:ins w:id="788" w:author="Gerard" w:date="2015-08-25T18:31:00Z"/>
          <w:rFonts w:asciiTheme="minorHAnsi" w:eastAsiaTheme="minorEastAsia" w:hAnsiTheme="minorHAnsi" w:cstheme="minorBidi"/>
          <w:i w:val="0"/>
          <w:iCs w:val="0"/>
          <w:noProof/>
          <w:sz w:val="24"/>
          <w:szCs w:val="24"/>
          <w:lang w:eastAsia="ja-JP"/>
        </w:rPr>
      </w:pPr>
      <w:ins w:id="789" w:author="Gerard" w:date="2015-08-25T18:31:00Z">
        <w:r w:rsidRPr="00242665">
          <w:rPr>
            <w:noProof/>
            <w:color w:val="000000"/>
          </w:rPr>
          <w:t>7.1.1.</w:t>
        </w:r>
        <w:r>
          <w:rPr>
            <w:noProof/>
          </w:rPr>
          <w:t xml:space="preserve"> Model Section</w:t>
        </w:r>
        <w:r>
          <w:rPr>
            <w:noProof/>
          </w:rPr>
          <w:tab/>
        </w:r>
        <w:r>
          <w:rPr>
            <w:noProof/>
          </w:rPr>
          <w:fldChar w:fldCharType="begin"/>
        </w:r>
        <w:r>
          <w:rPr>
            <w:noProof/>
          </w:rPr>
          <w:instrText xml:space="preserve"> PAGEREF _Toc302147348 \h </w:instrText>
        </w:r>
        <w:r>
          <w:rPr>
            <w:noProof/>
          </w:rPr>
        </w:r>
      </w:ins>
      <w:r>
        <w:rPr>
          <w:noProof/>
        </w:rPr>
        <w:fldChar w:fldCharType="separate"/>
      </w:r>
      <w:ins w:id="790" w:author="Gerard" w:date="2015-08-25T18:31:00Z">
        <w:r>
          <w:rPr>
            <w:noProof/>
          </w:rPr>
          <w:t>242</w:t>
        </w:r>
        <w:r>
          <w:rPr>
            <w:noProof/>
          </w:rPr>
          <w:fldChar w:fldCharType="end"/>
        </w:r>
      </w:ins>
    </w:p>
    <w:p w14:paraId="3FBFAE49" w14:textId="77777777" w:rsidR="00BB6F29" w:rsidRDefault="00BB6F29">
      <w:pPr>
        <w:pStyle w:val="TOC3"/>
        <w:tabs>
          <w:tab w:val="right" w:leader="dot" w:pos="9350"/>
        </w:tabs>
        <w:rPr>
          <w:ins w:id="791" w:author="Gerard" w:date="2015-08-25T18:31:00Z"/>
          <w:rFonts w:asciiTheme="minorHAnsi" w:eastAsiaTheme="minorEastAsia" w:hAnsiTheme="minorHAnsi" w:cstheme="minorBidi"/>
          <w:i w:val="0"/>
          <w:iCs w:val="0"/>
          <w:noProof/>
          <w:sz w:val="24"/>
          <w:szCs w:val="24"/>
          <w:lang w:eastAsia="ja-JP"/>
        </w:rPr>
      </w:pPr>
      <w:ins w:id="792" w:author="Gerard" w:date="2015-08-25T18:31:00Z">
        <w:r w:rsidRPr="00242665">
          <w:rPr>
            <w:noProof/>
            <w:color w:val="000000"/>
          </w:rPr>
          <w:t>7.1.2.</w:t>
        </w:r>
        <w:r>
          <w:rPr>
            <w:noProof/>
          </w:rPr>
          <w:t xml:space="preserve"> Options Section</w:t>
        </w:r>
        <w:r>
          <w:rPr>
            <w:noProof/>
          </w:rPr>
          <w:tab/>
        </w:r>
        <w:r>
          <w:rPr>
            <w:noProof/>
          </w:rPr>
          <w:fldChar w:fldCharType="begin"/>
        </w:r>
        <w:r>
          <w:rPr>
            <w:noProof/>
          </w:rPr>
          <w:instrText xml:space="preserve"> PAGEREF _Toc302147349 \h </w:instrText>
        </w:r>
        <w:r>
          <w:rPr>
            <w:noProof/>
          </w:rPr>
        </w:r>
      </w:ins>
      <w:r>
        <w:rPr>
          <w:noProof/>
        </w:rPr>
        <w:fldChar w:fldCharType="separate"/>
      </w:r>
      <w:ins w:id="793" w:author="Gerard" w:date="2015-08-25T18:31:00Z">
        <w:r>
          <w:rPr>
            <w:noProof/>
          </w:rPr>
          <w:t>242</w:t>
        </w:r>
        <w:r>
          <w:rPr>
            <w:noProof/>
          </w:rPr>
          <w:fldChar w:fldCharType="end"/>
        </w:r>
      </w:ins>
    </w:p>
    <w:p w14:paraId="378DFEDC" w14:textId="77777777" w:rsidR="00BB6F29" w:rsidRDefault="00BB6F29">
      <w:pPr>
        <w:pStyle w:val="TOC3"/>
        <w:tabs>
          <w:tab w:val="right" w:leader="dot" w:pos="9350"/>
        </w:tabs>
        <w:rPr>
          <w:ins w:id="794" w:author="Gerard" w:date="2015-08-25T18:31:00Z"/>
          <w:rFonts w:asciiTheme="minorHAnsi" w:eastAsiaTheme="minorEastAsia" w:hAnsiTheme="minorHAnsi" w:cstheme="minorBidi"/>
          <w:i w:val="0"/>
          <w:iCs w:val="0"/>
          <w:noProof/>
          <w:sz w:val="24"/>
          <w:szCs w:val="24"/>
          <w:lang w:eastAsia="ja-JP"/>
        </w:rPr>
      </w:pPr>
      <w:ins w:id="795" w:author="Gerard" w:date="2015-08-25T18:31:00Z">
        <w:r w:rsidRPr="00242665">
          <w:rPr>
            <w:noProof/>
            <w:color w:val="000000"/>
          </w:rPr>
          <w:t>7.1.3.</w:t>
        </w:r>
        <w:r>
          <w:rPr>
            <w:noProof/>
          </w:rPr>
          <w:t xml:space="preserve"> Function Section</w:t>
        </w:r>
        <w:r>
          <w:rPr>
            <w:noProof/>
          </w:rPr>
          <w:tab/>
        </w:r>
        <w:r>
          <w:rPr>
            <w:noProof/>
          </w:rPr>
          <w:fldChar w:fldCharType="begin"/>
        </w:r>
        <w:r>
          <w:rPr>
            <w:noProof/>
          </w:rPr>
          <w:instrText xml:space="preserve"> PAGEREF _Toc302147350 \h </w:instrText>
        </w:r>
        <w:r>
          <w:rPr>
            <w:noProof/>
          </w:rPr>
        </w:r>
      </w:ins>
      <w:r>
        <w:rPr>
          <w:noProof/>
        </w:rPr>
        <w:fldChar w:fldCharType="separate"/>
      </w:r>
      <w:ins w:id="796" w:author="Gerard" w:date="2015-08-25T18:31:00Z">
        <w:r>
          <w:rPr>
            <w:noProof/>
          </w:rPr>
          <w:t>244</w:t>
        </w:r>
        <w:r>
          <w:rPr>
            <w:noProof/>
          </w:rPr>
          <w:fldChar w:fldCharType="end"/>
        </w:r>
      </w:ins>
    </w:p>
    <w:p w14:paraId="5D771DAE" w14:textId="77777777" w:rsidR="00BB6F29" w:rsidRDefault="00BB6F29">
      <w:pPr>
        <w:pStyle w:val="TOC3"/>
        <w:tabs>
          <w:tab w:val="right" w:leader="dot" w:pos="9350"/>
        </w:tabs>
        <w:rPr>
          <w:ins w:id="797" w:author="Gerard" w:date="2015-08-25T18:31:00Z"/>
          <w:rFonts w:asciiTheme="minorHAnsi" w:eastAsiaTheme="minorEastAsia" w:hAnsiTheme="minorHAnsi" w:cstheme="minorBidi"/>
          <w:i w:val="0"/>
          <w:iCs w:val="0"/>
          <w:noProof/>
          <w:sz w:val="24"/>
          <w:szCs w:val="24"/>
          <w:lang w:eastAsia="ja-JP"/>
        </w:rPr>
      </w:pPr>
      <w:ins w:id="798" w:author="Gerard" w:date="2015-08-25T18:31:00Z">
        <w:r w:rsidRPr="00242665">
          <w:rPr>
            <w:noProof/>
            <w:color w:val="000000"/>
          </w:rPr>
          <w:t>7.1.4.</w:t>
        </w:r>
        <w:r>
          <w:rPr>
            <w:noProof/>
          </w:rPr>
          <w:t xml:space="preserve"> Parameters Section</w:t>
        </w:r>
        <w:r>
          <w:rPr>
            <w:noProof/>
          </w:rPr>
          <w:tab/>
        </w:r>
        <w:r>
          <w:rPr>
            <w:noProof/>
          </w:rPr>
          <w:fldChar w:fldCharType="begin"/>
        </w:r>
        <w:r>
          <w:rPr>
            <w:noProof/>
          </w:rPr>
          <w:instrText xml:space="preserve"> PAGEREF _Toc302147351 \h </w:instrText>
        </w:r>
        <w:r>
          <w:rPr>
            <w:noProof/>
          </w:rPr>
        </w:r>
      </w:ins>
      <w:r>
        <w:rPr>
          <w:noProof/>
        </w:rPr>
        <w:fldChar w:fldCharType="separate"/>
      </w:r>
      <w:ins w:id="799" w:author="Gerard" w:date="2015-08-25T18:31:00Z">
        <w:r>
          <w:rPr>
            <w:noProof/>
          </w:rPr>
          <w:t>244</w:t>
        </w:r>
        <w:r>
          <w:rPr>
            <w:noProof/>
          </w:rPr>
          <w:fldChar w:fldCharType="end"/>
        </w:r>
      </w:ins>
    </w:p>
    <w:p w14:paraId="3DBA7B4C" w14:textId="77777777" w:rsidR="00BB6F29" w:rsidRDefault="00BB6F29">
      <w:pPr>
        <w:pStyle w:val="TOC3"/>
        <w:tabs>
          <w:tab w:val="right" w:leader="dot" w:pos="9350"/>
        </w:tabs>
        <w:rPr>
          <w:ins w:id="800" w:author="Gerard" w:date="2015-08-25T18:31:00Z"/>
          <w:rFonts w:asciiTheme="minorHAnsi" w:eastAsiaTheme="minorEastAsia" w:hAnsiTheme="minorHAnsi" w:cstheme="minorBidi"/>
          <w:i w:val="0"/>
          <w:iCs w:val="0"/>
          <w:noProof/>
          <w:sz w:val="24"/>
          <w:szCs w:val="24"/>
          <w:lang w:eastAsia="ja-JP"/>
        </w:rPr>
      </w:pPr>
      <w:ins w:id="801" w:author="Gerard" w:date="2015-08-25T18:31:00Z">
        <w:r w:rsidRPr="00242665">
          <w:rPr>
            <w:noProof/>
            <w:color w:val="000000"/>
          </w:rPr>
          <w:t>7.1.5.</w:t>
        </w:r>
        <w:r>
          <w:rPr>
            <w:noProof/>
          </w:rPr>
          <w:t xml:space="preserve"> Constraints Section</w:t>
        </w:r>
        <w:r>
          <w:rPr>
            <w:noProof/>
          </w:rPr>
          <w:tab/>
        </w:r>
        <w:r>
          <w:rPr>
            <w:noProof/>
          </w:rPr>
          <w:fldChar w:fldCharType="begin"/>
        </w:r>
        <w:r>
          <w:rPr>
            <w:noProof/>
          </w:rPr>
          <w:instrText xml:space="preserve"> PAGEREF _Toc302147352 \h </w:instrText>
        </w:r>
        <w:r>
          <w:rPr>
            <w:noProof/>
          </w:rPr>
        </w:r>
      </w:ins>
      <w:r>
        <w:rPr>
          <w:noProof/>
        </w:rPr>
        <w:fldChar w:fldCharType="separate"/>
      </w:r>
      <w:ins w:id="802" w:author="Gerard" w:date="2015-08-25T18:31:00Z">
        <w:r>
          <w:rPr>
            <w:noProof/>
          </w:rPr>
          <w:t>246</w:t>
        </w:r>
        <w:r>
          <w:rPr>
            <w:noProof/>
          </w:rPr>
          <w:fldChar w:fldCharType="end"/>
        </w:r>
      </w:ins>
    </w:p>
    <w:p w14:paraId="3618D958" w14:textId="77777777" w:rsidR="00BB6F29" w:rsidRDefault="00BB6F29">
      <w:pPr>
        <w:pStyle w:val="TOC3"/>
        <w:tabs>
          <w:tab w:val="right" w:leader="dot" w:pos="9350"/>
        </w:tabs>
        <w:rPr>
          <w:ins w:id="803" w:author="Gerard" w:date="2015-08-25T18:31:00Z"/>
          <w:rFonts w:asciiTheme="minorHAnsi" w:eastAsiaTheme="minorEastAsia" w:hAnsiTheme="minorHAnsi" w:cstheme="minorBidi"/>
          <w:i w:val="0"/>
          <w:iCs w:val="0"/>
          <w:noProof/>
          <w:sz w:val="24"/>
          <w:szCs w:val="24"/>
          <w:lang w:eastAsia="ja-JP"/>
        </w:rPr>
      </w:pPr>
      <w:ins w:id="804" w:author="Gerard" w:date="2015-08-25T18:31:00Z">
        <w:r w:rsidRPr="00242665">
          <w:rPr>
            <w:noProof/>
            <w:color w:val="000000"/>
          </w:rPr>
          <w:t>7.1.6.</w:t>
        </w:r>
        <w:r>
          <w:rPr>
            <w:noProof/>
          </w:rPr>
          <w:t xml:space="preserve"> Load Data Section</w:t>
        </w:r>
        <w:r>
          <w:rPr>
            <w:noProof/>
          </w:rPr>
          <w:tab/>
        </w:r>
        <w:r>
          <w:rPr>
            <w:noProof/>
          </w:rPr>
          <w:fldChar w:fldCharType="begin"/>
        </w:r>
        <w:r>
          <w:rPr>
            <w:noProof/>
          </w:rPr>
          <w:instrText xml:space="preserve"> PAGEREF _Toc302147353 \h </w:instrText>
        </w:r>
        <w:r>
          <w:rPr>
            <w:noProof/>
          </w:rPr>
        </w:r>
      </w:ins>
      <w:r>
        <w:rPr>
          <w:noProof/>
        </w:rPr>
        <w:fldChar w:fldCharType="separate"/>
      </w:r>
      <w:ins w:id="805" w:author="Gerard" w:date="2015-08-25T18:31:00Z">
        <w:r>
          <w:rPr>
            <w:noProof/>
          </w:rPr>
          <w:t>247</w:t>
        </w:r>
        <w:r>
          <w:rPr>
            <w:noProof/>
          </w:rPr>
          <w:fldChar w:fldCharType="end"/>
        </w:r>
      </w:ins>
    </w:p>
    <w:p w14:paraId="7256CA6D" w14:textId="77777777" w:rsidR="00BB6F29" w:rsidRDefault="00BB6F29">
      <w:pPr>
        <w:pStyle w:val="TOC2"/>
        <w:tabs>
          <w:tab w:val="right" w:leader="dot" w:pos="9350"/>
        </w:tabs>
        <w:rPr>
          <w:ins w:id="806" w:author="Gerard" w:date="2015-08-25T18:31:00Z"/>
          <w:rFonts w:asciiTheme="minorHAnsi" w:eastAsiaTheme="minorEastAsia" w:hAnsiTheme="minorHAnsi" w:cstheme="minorBidi"/>
          <w:smallCaps w:val="0"/>
          <w:noProof/>
          <w:sz w:val="24"/>
          <w:szCs w:val="24"/>
          <w:lang w:eastAsia="ja-JP"/>
        </w:rPr>
      </w:pPr>
      <w:ins w:id="807" w:author="Gerard" w:date="2015-08-25T18:31:00Z">
        <w:r>
          <w:rPr>
            <w:noProof/>
          </w:rPr>
          <w:t>7.2. Running a Parameter Optimization</w:t>
        </w:r>
        <w:r>
          <w:rPr>
            <w:noProof/>
          </w:rPr>
          <w:tab/>
        </w:r>
        <w:r>
          <w:rPr>
            <w:noProof/>
          </w:rPr>
          <w:fldChar w:fldCharType="begin"/>
        </w:r>
        <w:r>
          <w:rPr>
            <w:noProof/>
          </w:rPr>
          <w:instrText xml:space="preserve"> PAGEREF _Toc302147354 \h </w:instrText>
        </w:r>
        <w:r>
          <w:rPr>
            <w:noProof/>
          </w:rPr>
        </w:r>
      </w:ins>
      <w:r>
        <w:rPr>
          <w:noProof/>
        </w:rPr>
        <w:fldChar w:fldCharType="separate"/>
      </w:r>
      <w:ins w:id="808" w:author="Gerard" w:date="2015-08-25T18:31:00Z">
        <w:r>
          <w:rPr>
            <w:noProof/>
          </w:rPr>
          <w:t>247</w:t>
        </w:r>
        <w:r>
          <w:rPr>
            <w:noProof/>
          </w:rPr>
          <w:fldChar w:fldCharType="end"/>
        </w:r>
      </w:ins>
    </w:p>
    <w:p w14:paraId="06A0A00D" w14:textId="77777777" w:rsidR="00BB6F29" w:rsidRDefault="00BB6F29">
      <w:pPr>
        <w:pStyle w:val="TOC2"/>
        <w:tabs>
          <w:tab w:val="right" w:leader="dot" w:pos="9350"/>
        </w:tabs>
        <w:rPr>
          <w:ins w:id="809" w:author="Gerard" w:date="2015-08-25T18:31:00Z"/>
          <w:rFonts w:asciiTheme="minorHAnsi" w:eastAsiaTheme="minorEastAsia" w:hAnsiTheme="minorHAnsi" w:cstheme="minorBidi"/>
          <w:smallCaps w:val="0"/>
          <w:noProof/>
          <w:sz w:val="24"/>
          <w:szCs w:val="24"/>
          <w:lang w:eastAsia="ja-JP"/>
        </w:rPr>
      </w:pPr>
      <w:ins w:id="810" w:author="Gerard" w:date="2015-08-25T18:31:00Z">
        <w:r>
          <w:rPr>
            <w:noProof/>
          </w:rPr>
          <w:t>7.3. An Example Input File</w:t>
        </w:r>
        <w:r>
          <w:rPr>
            <w:noProof/>
          </w:rPr>
          <w:tab/>
        </w:r>
        <w:r>
          <w:rPr>
            <w:noProof/>
          </w:rPr>
          <w:fldChar w:fldCharType="begin"/>
        </w:r>
        <w:r>
          <w:rPr>
            <w:noProof/>
          </w:rPr>
          <w:instrText xml:space="preserve"> PAGEREF _Toc302147355 \h </w:instrText>
        </w:r>
        <w:r>
          <w:rPr>
            <w:noProof/>
          </w:rPr>
        </w:r>
      </w:ins>
      <w:r>
        <w:rPr>
          <w:noProof/>
        </w:rPr>
        <w:fldChar w:fldCharType="separate"/>
      </w:r>
      <w:ins w:id="811" w:author="Gerard" w:date="2015-08-25T18:31:00Z">
        <w:r>
          <w:rPr>
            <w:noProof/>
          </w:rPr>
          <w:t>247</w:t>
        </w:r>
        <w:r>
          <w:rPr>
            <w:noProof/>
          </w:rPr>
          <w:fldChar w:fldCharType="end"/>
        </w:r>
      </w:ins>
    </w:p>
    <w:p w14:paraId="5B28CE4A" w14:textId="77777777" w:rsidR="00BB6F29" w:rsidRDefault="00BB6F29">
      <w:pPr>
        <w:pStyle w:val="TOC1"/>
        <w:tabs>
          <w:tab w:val="right" w:leader="dot" w:pos="9350"/>
        </w:tabs>
        <w:rPr>
          <w:ins w:id="812" w:author="Gerard" w:date="2015-08-25T18:31:00Z"/>
          <w:rFonts w:asciiTheme="minorHAnsi" w:eastAsiaTheme="minorEastAsia" w:hAnsiTheme="minorHAnsi" w:cstheme="minorBidi"/>
          <w:b w:val="0"/>
          <w:bCs w:val="0"/>
          <w:caps w:val="0"/>
          <w:noProof/>
          <w:sz w:val="24"/>
          <w:szCs w:val="24"/>
          <w:lang w:eastAsia="ja-JP"/>
        </w:rPr>
      </w:pPr>
      <w:ins w:id="813" w:author="Gerard" w:date="2015-08-25T18:31:00Z">
        <w:r w:rsidRPr="00242665">
          <w:rPr>
            <w:noProof/>
            <w:color w:val="000000"/>
          </w:rPr>
          <w:t>Chapter 8</w:t>
        </w:r>
        <w:r>
          <w:rPr>
            <w:noProof/>
          </w:rPr>
          <w:t xml:space="preserve"> Troubleshooting</w:t>
        </w:r>
        <w:r>
          <w:rPr>
            <w:noProof/>
          </w:rPr>
          <w:tab/>
        </w:r>
        <w:r>
          <w:rPr>
            <w:noProof/>
          </w:rPr>
          <w:fldChar w:fldCharType="begin"/>
        </w:r>
        <w:r>
          <w:rPr>
            <w:noProof/>
          </w:rPr>
          <w:instrText xml:space="preserve"> PAGEREF _Toc302147356 \h </w:instrText>
        </w:r>
        <w:r>
          <w:rPr>
            <w:noProof/>
          </w:rPr>
        </w:r>
      </w:ins>
      <w:r>
        <w:rPr>
          <w:noProof/>
        </w:rPr>
        <w:fldChar w:fldCharType="separate"/>
      </w:r>
      <w:ins w:id="814" w:author="Gerard" w:date="2015-08-25T18:31:00Z">
        <w:r>
          <w:rPr>
            <w:noProof/>
          </w:rPr>
          <w:t>249</w:t>
        </w:r>
        <w:r>
          <w:rPr>
            <w:noProof/>
          </w:rPr>
          <w:fldChar w:fldCharType="end"/>
        </w:r>
      </w:ins>
    </w:p>
    <w:p w14:paraId="477ED63B" w14:textId="77777777" w:rsidR="00BB6F29" w:rsidRDefault="00BB6F29">
      <w:pPr>
        <w:pStyle w:val="TOC2"/>
        <w:tabs>
          <w:tab w:val="right" w:leader="dot" w:pos="9350"/>
        </w:tabs>
        <w:rPr>
          <w:ins w:id="815" w:author="Gerard" w:date="2015-08-25T18:31:00Z"/>
          <w:rFonts w:asciiTheme="minorHAnsi" w:eastAsiaTheme="minorEastAsia" w:hAnsiTheme="minorHAnsi" w:cstheme="minorBidi"/>
          <w:smallCaps w:val="0"/>
          <w:noProof/>
          <w:sz w:val="24"/>
          <w:szCs w:val="24"/>
          <w:lang w:eastAsia="ja-JP"/>
        </w:rPr>
      </w:pPr>
      <w:ins w:id="816" w:author="Gerard" w:date="2015-08-25T18:31:00Z">
        <w:r>
          <w:rPr>
            <w:noProof/>
          </w:rPr>
          <w:t>8.1. Before You Run Your Model</w:t>
        </w:r>
        <w:r>
          <w:rPr>
            <w:noProof/>
          </w:rPr>
          <w:tab/>
        </w:r>
        <w:r>
          <w:rPr>
            <w:noProof/>
          </w:rPr>
          <w:fldChar w:fldCharType="begin"/>
        </w:r>
        <w:r>
          <w:rPr>
            <w:noProof/>
          </w:rPr>
          <w:instrText xml:space="preserve"> PAGEREF _Toc302147357 \h </w:instrText>
        </w:r>
        <w:r>
          <w:rPr>
            <w:noProof/>
          </w:rPr>
        </w:r>
      </w:ins>
      <w:r>
        <w:rPr>
          <w:noProof/>
        </w:rPr>
        <w:fldChar w:fldCharType="separate"/>
      </w:r>
      <w:ins w:id="817" w:author="Gerard" w:date="2015-08-25T18:31:00Z">
        <w:r>
          <w:rPr>
            <w:noProof/>
          </w:rPr>
          <w:t>249</w:t>
        </w:r>
        <w:r>
          <w:rPr>
            <w:noProof/>
          </w:rPr>
          <w:fldChar w:fldCharType="end"/>
        </w:r>
      </w:ins>
    </w:p>
    <w:p w14:paraId="67ED7E1B" w14:textId="77777777" w:rsidR="00BB6F29" w:rsidRDefault="00BB6F29">
      <w:pPr>
        <w:pStyle w:val="TOC3"/>
        <w:tabs>
          <w:tab w:val="right" w:leader="dot" w:pos="9350"/>
        </w:tabs>
        <w:rPr>
          <w:ins w:id="818" w:author="Gerard" w:date="2015-08-25T18:31:00Z"/>
          <w:rFonts w:asciiTheme="minorHAnsi" w:eastAsiaTheme="minorEastAsia" w:hAnsiTheme="minorHAnsi" w:cstheme="minorBidi"/>
          <w:i w:val="0"/>
          <w:iCs w:val="0"/>
          <w:noProof/>
          <w:sz w:val="24"/>
          <w:szCs w:val="24"/>
          <w:lang w:eastAsia="ja-JP"/>
        </w:rPr>
      </w:pPr>
      <w:ins w:id="819" w:author="Gerard" w:date="2015-08-25T18:31:00Z">
        <w:r w:rsidRPr="00242665">
          <w:rPr>
            <w:noProof/>
            <w:color w:val="000000"/>
          </w:rPr>
          <w:t>8.1.1.</w:t>
        </w:r>
        <w:r>
          <w:rPr>
            <w:noProof/>
          </w:rPr>
          <w:t xml:space="preserve"> The Finite Element Mesh</w:t>
        </w:r>
        <w:r>
          <w:rPr>
            <w:noProof/>
          </w:rPr>
          <w:tab/>
        </w:r>
        <w:r>
          <w:rPr>
            <w:noProof/>
          </w:rPr>
          <w:fldChar w:fldCharType="begin"/>
        </w:r>
        <w:r>
          <w:rPr>
            <w:noProof/>
          </w:rPr>
          <w:instrText xml:space="preserve"> PAGEREF _Toc302147358 \h </w:instrText>
        </w:r>
        <w:r>
          <w:rPr>
            <w:noProof/>
          </w:rPr>
        </w:r>
      </w:ins>
      <w:r>
        <w:rPr>
          <w:noProof/>
        </w:rPr>
        <w:fldChar w:fldCharType="separate"/>
      </w:r>
      <w:ins w:id="820" w:author="Gerard" w:date="2015-08-25T18:31:00Z">
        <w:r>
          <w:rPr>
            <w:noProof/>
          </w:rPr>
          <w:t>249</w:t>
        </w:r>
        <w:r>
          <w:rPr>
            <w:noProof/>
          </w:rPr>
          <w:fldChar w:fldCharType="end"/>
        </w:r>
      </w:ins>
    </w:p>
    <w:p w14:paraId="1D0BC87F" w14:textId="77777777" w:rsidR="00BB6F29" w:rsidRDefault="00BB6F29">
      <w:pPr>
        <w:pStyle w:val="TOC3"/>
        <w:tabs>
          <w:tab w:val="right" w:leader="dot" w:pos="9350"/>
        </w:tabs>
        <w:rPr>
          <w:ins w:id="821" w:author="Gerard" w:date="2015-08-25T18:31:00Z"/>
          <w:rFonts w:asciiTheme="minorHAnsi" w:eastAsiaTheme="minorEastAsia" w:hAnsiTheme="minorHAnsi" w:cstheme="minorBidi"/>
          <w:i w:val="0"/>
          <w:iCs w:val="0"/>
          <w:noProof/>
          <w:sz w:val="24"/>
          <w:szCs w:val="24"/>
          <w:lang w:eastAsia="ja-JP"/>
        </w:rPr>
      </w:pPr>
      <w:ins w:id="822" w:author="Gerard" w:date="2015-08-25T18:31:00Z">
        <w:r w:rsidRPr="00242665">
          <w:rPr>
            <w:noProof/>
            <w:color w:val="000000"/>
          </w:rPr>
          <w:t>8.1.2.</w:t>
        </w:r>
        <w:r>
          <w:rPr>
            <w:noProof/>
          </w:rPr>
          <w:t xml:space="preserve"> Materials</w:t>
        </w:r>
        <w:r>
          <w:rPr>
            <w:noProof/>
          </w:rPr>
          <w:tab/>
        </w:r>
        <w:r>
          <w:rPr>
            <w:noProof/>
          </w:rPr>
          <w:fldChar w:fldCharType="begin"/>
        </w:r>
        <w:r>
          <w:rPr>
            <w:noProof/>
          </w:rPr>
          <w:instrText xml:space="preserve"> PAGEREF _Toc302147359 \h </w:instrText>
        </w:r>
        <w:r>
          <w:rPr>
            <w:noProof/>
          </w:rPr>
        </w:r>
      </w:ins>
      <w:r>
        <w:rPr>
          <w:noProof/>
        </w:rPr>
        <w:fldChar w:fldCharType="separate"/>
      </w:r>
      <w:ins w:id="823" w:author="Gerard" w:date="2015-08-25T18:31:00Z">
        <w:r>
          <w:rPr>
            <w:noProof/>
          </w:rPr>
          <w:t>250</w:t>
        </w:r>
        <w:r>
          <w:rPr>
            <w:noProof/>
          </w:rPr>
          <w:fldChar w:fldCharType="end"/>
        </w:r>
      </w:ins>
    </w:p>
    <w:p w14:paraId="68177F2F" w14:textId="77777777" w:rsidR="00BB6F29" w:rsidRDefault="00BB6F29">
      <w:pPr>
        <w:pStyle w:val="TOC3"/>
        <w:tabs>
          <w:tab w:val="right" w:leader="dot" w:pos="9350"/>
        </w:tabs>
        <w:rPr>
          <w:ins w:id="824" w:author="Gerard" w:date="2015-08-25T18:31:00Z"/>
          <w:rFonts w:asciiTheme="minorHAnsi" w:eastAsiaTheme="minorEastAsia" w:hAnsiTheme="minorHAnsi" w:cstheme="minorBidi"/>
          <w:i w:val="0"/>
          <w:iCs w:val="0"/>
          <w:noProof/>
          <w:sz w:val="24"/>
          <w:szCs w:val="24"/>
          <w:lang w:eastAsia="ja-JP"/>
        </w:rPr>
      </w:pPr>
      <w:ins w:id="825" w:author="Gerard" w:date="2015-08-25T18:31:00Z">
        <w:r w:rsidRPr="00242665">
          <w:rPr>
            <w:noProof/>
            <w:color w:val="000000"/>
          </w:rPr>
          <w:t>8.1.3.</w:t>
        </w:r>
        <w:r>
          <w:rPr>
            <w:noProof/>
          </w:rPr>
          <w:t xml:space="preserve"> Boundary Conditions</w:t>
        </w:r>
        <w:r>
          <w:rPr>
            <w:noProof/>
          </w:rPr>
          <w:tab/>
        </w:r>
        <w:r>
          <w:rPr>
            <w:noProof/>
          </w:rPr>
          <w:fldChar w:fldCharType="begin"/>
        </w:r>
        <w:r>
          <w:rPr>
            <w:noProof/>
          </w:rPr>
          <w:instrText xml:space="preserve"> PAGEREF _Toc302147360 \h </w:instrText>
        </w:r>
        <w:r>
          <w:rPr>
            <w:noProof/>
          </w:rPr>
        </w:r>
      </w:ins>
      <w:r>
        <w:rPr>
          <w:noProof/>
        </w:rPr>
        <w:fldChar w:fldCharType="separate"/>
      </w:r>
      <w:ins w:id="826" w:author="Gerard" w:date="2015-08-25T18:31:00Z">
        <w:r>
          <w:rPr>
            <w:noProof/>
          </w:rPr>
          <w:t>250</w:t>
        </w:r>
        <w:r>
          <w:rPr>
            <w:noProof/>
          </w:rPr>
          <w:fldChar w:fldCharType="end"/>
        </w:r>
      </w:ins>
    </w:p>
    <w:p w14:paraId="6877201D" w14:textId="77777777" w:rsidR="00BB6F29" w:rsidRDefault="00BB6F29">
      <w:pPr>
        <w:pStyle w:val="TOC2"/>
        <w:tabs>
          <w:tab w:val="right" w:leader="dot" w:pos="9350"/>
        </w:tabs>
        <w:rPr>
          <w:ins w:id="827" w:author="Gerard" w:date="2015-08-25T18:31:00Z"/>
          <w:rFonts w:asciiTheme="minorHAnsi" w:eastAsiaTheme="minorEastAsia" w:hAnsiTheme="minorHAnsi" w:cstheme="minorBidi"/>
          <w:smallCaps w:val="0"/>
          <w:noProof/>
          <w:sz w:val="24"/>
          <w:szCs w:val="24"/>
          <w:lang w:eastAsia="ja-JP"/>
        </w:rPr>
      </w:pPr>
      <w:ins w:id="828" w:author="Gerard" w:date="2015-08-25T18:31:00Z">
        <w:r>
          <w:rPr>
            <w:noProof/>
          </w:rPr>
          <w:t>8.2. Debugging a Model</w:t>
        </w:r>
        <w:r>
          <w:rPr>
            <w:noProof/>
          </w:rPr>
          <w:tab/>
        </w:r>
        <w:r>
          <w:rPr>
            <w:noProof/>
          </w:rPr>
          <w:fldChar w:fldCharType="begin"/>
        </w:r>
        <w:r>
          <w:rPr>
            <w:noProof/>
          </w:rPr>
          <w:instrText xml:space="preserve"> PAGEREF _Toc302147361 \h </w:instrText>
        </w:r>
        <w:r>
          <w:rPr>
            <w:noProof/>
          </w:rPr>
        </w:r>
      </w:ins>
      <w:r>
        <w:rPr>
          <w:noProof/>
        </w:rPr>
        <w:fldChar w:fldCharType="separate"/>
      </w:r>
      <w:ins w:id="829" w:author="Gerard" w:date="2015-08-25T18:31:00Z">
        <w:r>
          <w:rPr>
            <w:noProof/>
          </w:rPr>
          <w:t>251</w:t>
        </w:r>
        <w:r>
          <w:rPr>
            <w:noProof/>
          </w:rPr>
          <w:fldChar w:fldCharType="end"/>
        </w:r>
      </w:ins>
    </w:p>
    <w:p w14:paraId="3D17E3E8" w14:textId="77777777" w:rsidR="00BB6F29" w:rsidRDefault="00BB6F29">
      <w:pPr>
        <w:pStyle w:val="TOC2"/>
        <w:tabs>
          <w:tab w:val="right" w:leader="dot" w:pos="9350"/>
        </w:tabs>
        <w:rPr>
          <w:ins w:id="830" w:author="Gerard" w:date="2015-08-25T18:31:00Z"/>
          <w:rFonts w:asciiTheme="minorHAnsi" w:eastAsiaTheme="minorEastAsia" w:hAnsiTheme="minorHAnsi" w:cstheme="minorBidi"/>
          <w:smallCaps w:val="0"/>
          <w:noProof/>
          <w:sz w:val="24"/>
          <w:szCs w:val="24"/>
          <w:lang w:eastAsia="ja-JP"/>
        </w:rPr>
      </w:pPr>
      <w:ins w:id="831" w:author="Gerard" w:date="2015-08-25T18:31:00Z">
        <w:r>
          <w:rPr>
            <w:noProof/>
          </w:rPr>
          <w:t>8.3. Common Issues</w:t>
        </w:r>
        <w:r>
          <w:rPr>
            <w:noProof/>
          </w:rPr>
          <w:tab/>
        </w:r>
        <w:r>
          <w:rPr>
            <w:noProof/>
          </w:rPr>
          <w:fldChar w:fldCharType="begin"/>
        </w:r>
        <w:r>
          <w:rPr>
            <w:noProof/>
          </w:rPr>
          <w:instrText xml:space="preserve"> PAGEREF _Toc302147362 \h </w:instrText>
        </w:r>
        <w:r>
          <w:rPr>
            <w:noProof/>
          </w:rPr>
        </w:r>
      </w:ins>
      <w:r>
        <w:rPr>
          <w:noProof/>
        </w:rPr>
        <w:fldChar w:fldCharType="separate"/>
      </w:r>
      <w:ins w:id="832" w:author="Gerard" w:date="2015-08-25T18:31:00Z">
        <w:r>
          <w:rPr>
            <w:noProof/>
          </w:rPr>
          <w:t>251</w:t>
        </w:r>
        <w:r>
          <w:rPr>
            <w:noProof/>
          </w:rPr>
          <w:fldChar w:fldCharType="end"/>
        </w:r>
      </w:ins>
    </w:p>
    <w:p w14:paraId="588F2049" w14:textId="77777777" w:rsidR="00BB6F29" w:rsidRDefault="00BB6F29">
      <w:pPr>
        <w:pStyle w:val="TOC3"/>
        <w:tabs>
          <w:tab w:val="right" w:leader="dot" w:pos="9350"/>
        </w:tabs>
        <w:rPr>
          <w:ins w:id="833" w:author="Gerard" w:date="2015-08-25T18:31:00Z"/>
          <w:rFonts w:asciiTheme="minorHAnsi" w:eastAsiaTheme="minorEastAsia" w:hAnsiTheme="minorHAnsi" w:cstheme="minorBidi"/>
          <w:i w:val="0"/>
          <w:iCs w:val="0"/>
          <w:noProof/>
          <w:sz w:val="24"/>
          <w:szCs w:val="24"/>
          <w:lang w:eastAsia="ja-JP"/>
        </w:rPr>
      </w:pPr>
      <w:ins w:id="834" w:author="Gerard" w:date="2015-08-25T18:31:00Z">
        <w:r w:rsidRPr="00242665">
          <w:rPr>
            <w:noProof/>
            <w:color w:val="000000"/>
          </w:rPr>
          <w:t>8.3.1.</w:t>
        </w:r>
        <w:r>
          <w:rPr>
            <w:noProof/>
          </w:rPr>
          <w:t xml:space="preserve"> Inverted elements</w:t>
        </w:r>
        <w:r>
          <w:rPr>
            <w:noProof/>
          </w:rPr>
          <w:tab/>
        </w:r>
        <w:r>
          <w:rPr>
            <w:noProof/>
          </w:rPr>
          <w:fldChar w:fldCharType="begin"/>
        </w:r>
        <w:r>
          <w:rPr>
            <w:noProof/>
          </w:rPr>
          <w:instrText xml:space="preserve"> PAGEREF _Toc302147363 \h </w:instrText>
        </w:r>
        <w:r>
          <w:rPr>
            <w:noProof/>
          </w:rPr>
        </w:r>
      </w:ins>
      <w:r>
        <w:rPr>
          <w:noProof/>
        </w:rPr>
        <w:fldChar w:fldCharType="separate"/>
      </w:r>
      <w:ins w:id="835" w:author="Gerard" w:date="2015-08-25T18:31:00Z">
        <w:r>
          <w:rPr>
            <w:noProof/>
          </w:rPr>
          <w:t>251</w:t>
        </w:r>
        <w:r>
          <w:rPr>
            <w:noProof/>
          </w:rPr>
          <w:fldChar w:fldCharType="end"/>
        </w:r>
      </w:ins>
    </w:p>
    <w:p w14:paraId="05D664AB" w14:textId="77777777" w:rsidR="00BB6F29" w:rsidRDefault="00BB6F29">
      <w:pPr>
        <w:pStyle w:val="TOC4"/>
        <w:tabs>
          <w:tab w:val="right" w:leader="dot" w:pos="9350"/>
        </w:tabs>
        <w:rPr>
          <w:ins w:id="836" w:author="Gerard" w:date="2015-08-25T18:31:00Z"/>
          <w:rFonts w:asciiTheme="minorHAnsi" w:eastAsiaTheme="minorEastAsia" w:hAnsiTheme="minorHAnsi" w:cstheme="minorBidi"/>
          <w:noProof/>
          <w:sz w:val="24"/>
          <w:szCs w:val="24"/>
          <w:lang w:eastAsia="ja-JP"/>
        </w:rPr>
      </w:pPr>
      <w:ins w:id="837" w:author="Gerard" w:date="2015-08-25T18:31:00Z">
        <w:r>
          <w:rPr>
            <w:noProof/>
          </w:rPr>
          <w:t>8.3.1.1. Material instability</w:t>
        </w:r>
        <w:r>
          <w:rPr>
            <w:noProof/>
          </w:rPr>
          <w:tab/>
        </w:r>
        <w:r>
          <w:rPr>
            <w:noProof/>
          </w:rPr>
          <w:fldChar w:fldCharType="begin"/>
        </w:r>
        <w:r>
          <w:rPr>
            <w:noProof/>
          </w:rPr>
          <w:instrText xml:space="preserve"> PAGEREF _Toc302147364 \h </w:instrText>
        </w:r>
        <w:r>
          <w:rPr>
            <w:noProof/>
          </w:rPr>
        </w:r>
      </w:ins>
      <w:r>
        <w:rPr>
          <w:noProof/>
        </w:rPr>
        <w:fldChar w:fldCharType="separate"/>
      </w:r>
      <w:ins w:id="838" w:author="Gerard" w:date="2015-08-25T18:31:00Z">
        <w:r>
          <w:rPr>
            <w:noProof/>
          </w:rPr>
          <w:t>252</w:t>
        </w:r>
        <w:r>
          <w:rPr>
            <w:noProof/>
          </w:rPr>
          <w:fldChar w:fldCharType="end"/>
        </w:r>
      </w:ins>
    </w:p>
    <w:p w14:paraId="0CE0A6ED" w14:textId="77777777" w:rsidR="00BB6F29" w:rsidRDefault="00BB6F29">
      <w:pPr>
        <w:pStyle w:val="TOC4"/>
        <w:tabs>
          <w:tab w:val="right" w:leader="dot" w:pos="9350"/>
        </w:tabs>
        <w:rPr>
          <w:ins w:id="839" w:author="Gerard" w:date="2015-08-25T18:31:00Z"/>
          <w:rFonts w:asciiTheme="minorHAnsi" w:eastAsiaTheme="minorEastAsia" w:hAnsiTheme="minorHAnsi" w:cstheme="minorBidi"/>
          <w:noProof/>
          <w:sz w:val="24"/>
          <w:szCs w:val="24"/>
          <w:lang w:eastAsia="ja-JP"/>
        </w:rPr>
      </w:pPr>
      <w:ins w:id="840" w:author="Gerard" w:date="2015-08-25T18:31:00Z">
        <w:r>
          <w:rPr>
            <w:noProof/>
          </w:rPr>
          <w:t>8.3.1.2. Time step too large</w:t>
        </w:r>
        <w:r>
          <w:rPr>
            <w:noProof/>
          </w:rPr>
          <w:tab/>
        </w:r>
        <w:r>
          <w:rPr>
            <w:noProof/>
          </w:rPr>
          <w:fldChar w:fldCharType="begin"/>
        </w:r>
        <w:r>
          <w:rPr>
            <w:noProof/>
          </w:rPr>
          <w:instrText xml:space="preserve"> PAGEREF _Toc302147365 \h </w:instrText>
        </w:r>
        <w:r>
          <w:rPr>
            <w:noProof/>
          </w:rPr>
        </w:r>
      </w:ins>
      <w:r>
        <w:rPr>
          <w:noProof/>
        </w:rPr>
        <w:fldChar w:fldCharType="separate"/>
      </w:r>
      <w:ins w:id="841" w:author="Gerard" w:date="2015-08-25T18:31:00Z">
        <w:r>
          <w:rPr>
            <w:noProof/>
          </w:rPr>
          <w:t>252</w:t>
        </w:r>
        <w:r>
          <w:rPr>
            <w:noProof/>
          </w:rPr>
          <w:fldChar w:fldCharType="end"/>
        </w:r>
      </w:ins>
    </w:p>
    <w:p w14:paraId="21708B6C" w14:textId="77777777" w:rsidR="00BB6F29" w:rsidRDefault="00BB6F29">
      <w:pPr>
        <w:pStyle w:val="TOC4"/>
        <w:tabs>
          <w:tab w:val="right" w:leader="dot" w:pos="9350"/>
        </w:tabs>
        <w:rPr>
          <w:ins w:id="842" w:author="Gerard" w:date="2015-08-25T18:31:00Z"/>
          <w:rFonts w:asciiTheme="minorHAnsi" w:eastAsiaTheme="minorEastAsia" w:hAnsiTheme="minorHAnsi" w:cstheme="minorBidi"/>
          <w:noProof/>
          <w:sz w:val="24"/>
          <w:szCs w:val="24"/>
          <w:lang w:eastAsia="ja-JP"/>
        </w:rPr>
      </w:pPr>
      <w:ins w:id="843" w:author="Gerard" w:date="2015-08-25T18:31:00Z">
        <w:r>
          <w:rPr>
            <w:noProof/>
          </w:rPr>
          <w:t>8.3.1.3. Elements too distorted</w:t>
        </w:r>
        <w:r>
          <w:rPr>
            <w:noProof/>
          </w:rPr>
          <w:tab/>
        </w:r>
        <w:r>
          <w:rPr>
            <w:noProof/>
          </w:rPr>
          <w:fldChar w:fldCharType="begin"/>
        </w:r>
        <w:r>
          <w:rPr>
            <w:noProof/>
          </w:rPr>
          <w:instrText xml:space="preserve"> PAGEREF _Toc302147366 \h </w:instrText>
        </w:r>
        <w:r>
          <w:rPr>
            <w:noProof/>
          </w:rPr>
        </w:r>
      </w:ins>
      <w:r>
        <w:rPr>
          <w:noProof/>
        </w:rPr>
        <w:fldChar w:fldCharType="separate"/>
      </w:r>
      <w:ins w:id="844" w:author="Gerard" w:date="2015-08-25T18:31:00Z">
        <w:r>
          <w:rPr>
            <w:noProof/>
          </w:rPr>
          <w:t>252</w:t>
        </w:r>
        <w:r>
          <w:rPr>
            <w:noProof/>
          </w:rPr>
          <w:fldChar w:fldCharType="end"/>
        </w:r>
      </w:ins>
    </w:p>
    <w:p w14:paraId="75A15FFC" w14:textId="77777777" w:rsidR="00BB6F29" w:rsidRDefault="00BB6F29">
      <w:pPr>
        <w:pStyle w:val="TOC4"/>
        <w:tabs>
          <w:tab w:val="right" w:leader="dot" w:pos="9350"/>
        </w:tabs>
        <w:rPr>
          <w:ins w:id="845" w:author="Gerard" w:date="2015-08-25T18:31:00Z"/>
          <w:rFonts w:asciiTheme="minorHAnsi" w:eastAsiaTheme="minorEastAsia" w:hAnsiTheme="minorHAnsi" w:cstheme="minorBidi"/>
          <w:noProof/>
          <w:sz w:val="24"/>
          <w:szCs w:val="24"/>
          <w:lang w:eastAsia="ja-JP"/>
        </w:rPr>
      </w:pPr>
      <w:ins w:id="846" w:author="Gerard" w:date="2015-08-25T18:31:00Z">
        <w:r>
          <w:rPr>
            <w:noProof/>
          </w:rPr>
          <w:t>8.3.1.4. Shells are too thick</w:t>
        </w:r>
        <w:r>
          <w:rPr>
            <w:noProof/>
          </w:rPr>
          <w:tab/>
        </w:r>
        <w:r>
          <w:rPr>
            <w:noProof/>
          </w:rPr>
          <w:fldChar w:fldCharType="begin"/>
        </w:r>
        <w:r>
          <w:rPr>
            <w:noProof/>
          </w:rPr>
          <w:instrText xml:space="preserve"> PAGEREF _Toc302147367 \h </w:instrText>
        </w:r>
        <w:r>
          <w:rPr>
            <w:noProof/>
          </w:rPr>
        </w:r>
      </w:ins>
      <w:r>
        <w:rPr>
          <w:noProof/>
        </w:rPr>
        <w:fldChar w:fldCharType="separate"/>
      </w:r>
      <w:ins w:id="847" w:author="Gerard" w:date="2015-08-25T18:31:00Z">
        <w:r>
          <w:rPr>
            <w:noProof/>
          </w:rPr>
          <w:t>252</w:t>
        </w:r>
        <w:r>
          <w:rPr>
            <w:noProof/>
          </w:rPr>
          <w:fldChar w:fldCharType="end"/>
        </w:r>
      </w:ins>
    </w:p>
    <w:p w14:paraId="4AEC37C3" w14:textId="77777777" w:rsidR="00BB6F29" w:rsidRDefault="00BB6F29">
      <w:pPr>
        <w:pStyle w:val="TOC4"/>
        <w:tabs>
          <w:tab w:val="right" w:leader="dot" w:pos="9350"/>
        </w:tabs>
        <w:rPr>
          <w:ins w:id="848" w:author="Gerard" w:date="2015-08-25T18:31:00Z"/>
          <w:rFonts w:asciiTheme="minorHAnsi" w:eastAsiaTheme="minorEastAsia" w:hAnsiTheme="minorHAnsi" w:cstheme="minorBidi"/>
          <w:noProof/>
          <w:sz w:val="24"/>
          <w:szCs w:val="24"/>
          <w:lang w:eastAsia="ja-JP"/>
        </w:rPr>
      </w:pPr>
      <w:ins w:id="849" w:author="Gerard" w:date="2015-08-25T18:31:00Z">
        <w:r>
          <w:rPr>
            <w:noProof/>
          </w:rPr>
          <w:lastRenderedPageBreak/>
          <w:t>8.3.1.5. Rigid body modes</w:t>
        </w:r>
        <w:r>
          <w:rPr>
            <w:noProof/>
          </w:rPr>
          <w:tab/>
        </w:r>
        <w:r>
          <w:rPr>
            <w:noProof/>
          </w:rPr>
          <w:fldChar w:fldCharType="begin"/>
        </w:r>
        <w:r>
          <w:rPr>
            <w:noProof/>
          </w:rPr>
          <w:instrText xml:space="preserve"> PAGEREF _Toc302147368 \h </w:instrText>
        </w:r>
        <w:r>
          <w:rPr>
            <w:noProof/>
          </w:rPr>
        </w:r>
      </w:ins>
      <w:r>
        <w:rPr>
          <w:noProof/>
        </w:rPr>
        <w:fldChar w:fldCharType="separate"/>
      </w:r>
      <w:ins w:id="850" w:author="Gerard" w:date="2015-08-25T18:31:00Z">
        <w:r>
          <w:rPr>
            <w:noProof/>
          </w:rPr>
          <w:t>252</w:t>
        </w:r>
        <w:r>
          <w:rPr>
            <w:noProof/>
          </w:rPr>
          <w:fldChar w:fldCharType="end"/>
        </w:r>
      </w:ins>
    </w:p>
    <w:p w14:paraId="63241F5C" w14:textId="77777777" w:rsidR="00BB6F29" w:rsidRDefault="00BB6F29">
      <w:pPr>
        <w:pStyle w:val="TOC3"/>
        <w:tabs>
          <w:tab w:val="right" w:leader="dot" w:pos="9350"/>
        </w:tabs>
        <w:rPr>
          <w:ins w:id="851" w:author="Gerard" w:date="2015-08-25T18:31:00Z"/>
          <w:rFonts w:asciiTheme="minorHAnsi" w:eastAsiaTheme="minorEastAsia" w:hAnsiTheme="minorHAnsi" w:cstheme="minorBidi"/>
          <w:i w:val="0"/>
          <w:iCs w:val="0"/>
          <w:noProof/>
          <w:sz w:val="24"/>
          <w:szCs w:val="24"/>
          <w:lang w:eastAsia="ja-JP"/>
        </w:rPr>
      </w:pPr>
      <w:ins w:id="852" w:author="Gerard" w:date="2015-08-25T18:31:00Z">
        <w:r w:rsidRPr="00242665">
          <w:rPr>
            <w:noProof/>
            <w:color w:val="000000"/>
          </w:rPr>
          <w:t>8.3.2.</w:t>
        </w:r>
        <w:r>
          <w:rPr>
            <w:noProof/>
          </w:rPr>
          <w:t xml:space="preserve"> Failure to converge</w:t>
        </w:r>
        <w:r>
          <w:rPr>
            <w:noProof/>
          </w:rPr>
          <w:tab/>
        </w:r>
        <w:r>
          <w:rPr>
            <w:noProof/>
          </w:rPr>
          <w:fldChar w:fldCharType="begin"/>
        </w:r>
        <w:r>
          <w:rPr>
            <w:noProof/>
          </w:rPr>
          <w:instrText xml:space="preserve"> PAGEREF _Toc302147369 \h </w:instrText>
        </w:r>
        <w:r>
          <w:rPr>
            <w:noProof/>
          </w:rPr>
        </w:r>
      </w:ins>
      <w:r>
        <w:rPr>
          <w:noProof/>
        </w:rPr>
        <w:fldChar w:fldCharType="separate"/>
      </w:r>
      <w:ins w:id="853" w:author="Gerard" w:date="2015-08-25T18:31:00Z">
        <w:r>
          <w:rPr>
            <w:noProof/>
          </w:rPr>
          <w:t>252</w:t>
        </w:r>
        <w:r>
          <w:rPr>
            <w:noProof/>
          </w:rPr>
          <w:fldChar w:fldCharType="end"/>
        </w:r>
      </w:ins>
    </w:p>
    <w:p w14:paraId="7BD3FF5C" w14:textId="77777777" w:rsidR="00BB6F29" w:rsidRDefault="00BB6F29">
      <w:pPr>
        <w:pStyle w:val="TOC4"/>
        <w:tabs>
          <w:tab w:val="right" w:leader="dot" w:pos="9350"/>
        </w:tabs>
        <w:rPr>
          <w:ins w:id="854" w:author="Gerard" w:date="2015-08-25T18:31:00Z"/>
          <w:rFonts w:asciiTheme="minorHAnsi" w:eastAsiaTheme="minorEastAsia" w:hAnsiTheme="minorHAnsi" w:cstheme="minorBidi"/>
          <w:noProof/>
          <w:sz w:val="24"/>
          <w:szCs w:val="24"/>
          <w:lang w:eastAsia="ja-JP"/>
        </w:rPr>
      </w:pPr>
      <w:ins w:id="855" w:author="Gerard" w:date="2015-08-25T18:31:00Z">
        <w:r>
          <w:rPr>
            <w:noProof/>
          </w:rPr>
          <w:t>8.3.2.1. No loads applied</w:t>
        </w:r>
        <w:r>
          <w:rPr>
            <w:noProof/>
          </w:rPr>
          <w:tab/>
        </w:r>
        <w:r>
          <w:rPr>
            <w:noProof/>
          </w:rPr>
          <w:fldChar w:fldCharType="begin"/>
        </w:r>
        <w:r>
          <w:rPr>
            <w:noProof/>
          </w:rPr>
          <w:instrText xml:space="preserve"> PAGEREF _Toc302147370 \h </w:instrText>
        </w:r>
        <w:r>
          <w:rPr>
            <w:noProof/>
          </w:rPr>
        </w:r>
      </w:ins>
      <w:r>
        <w:rPr>
          <w:noProof/>
        </w:rPr>
        <w:fldChar w:fldCharType="separate"/>
      </w:r>
      <w:ins w:id="856" w:author="Gerard" w:date="2015-08-25T18:31:00Z">
        <w:r>
          <w:rPr>
            <w:noProof/>
          </w:rPr>
          <w:t>253</w:t>
        </w:r>
        <w:r>
          <w:rPr>
            <w:noProof/>
          </w:rPr>
          <w:fldChar w:fldCharType="end"/>
        </w:r>
      </w:ins>
    </w:p>
    <w:p w14:paraId="0EF85EB1" w14:textId="77777777" w:rsidR="00BB6F29" w:rsidRDefault="00BB6F29">
      <w:pPr>
        <w:pStyle w:val="TOC4"/>
        <w:tabs>
          <w:tab w:val="right" w:leader="dot" w:pos="9350"/>
        </w:tabs>
        <w:rPr>
          <w:ins w:id="857" w:author="Gerard" w:date="2015-08-25T18:31:00Z"/>
          <w:rFonts w:asciiTheme="minorHAnsi" w:eastAsiaTheme="minorEastAsia" w:hAnsiTheme="minorHAnsi" w:cstheme="minorBidi"/>
          <w:noProof/>
          <w:sz w:val="24"/>
          <w:szCs w:val="24"/>
          <w:lang w:eastAsia="ja-JP"/>
        </w:rPr>
      </w:pPr>
      <w:ins w:id="858" w:author="Gerard" w:date="2015-08-25T18:31:00Z">
        <w:r>
          <w:rPr>
            <w:noProof/>
          </w:rPr>
          <w:t>8.3.2.2. Convergence Tolerance Too Tight</w:t>
        </w:r>
        <w:r>
          <w:rPr>
            <w:noProof/>
          </w:rPr>
          <w:tab/>
        </w:r>
        <w:r>
          <w:rPr>
            <w:noProof/>
          </w:rPr>
          <w:fldChar w:fldCharType="begin"/>
        </w:r>
        <w:r>
          <w:rPr>
            <w:noProof/>
          </w:rPr>
          <w:instrText xml:space="preserve"> PAGEREF _Toc302147371 \h </w:instrText>
        </w:r>
        <w:r>
          <w:rPr>
            <w:noProof/>
          </w:rPr>
        </w:r>
      </w:ins>
      <w:r>
        <w:rPr>
          <w:noProof/>
        </w:rPr>
        <w:fldChar w:fldCharType="separate"/>
      </w:r>
      <w:ins w:id="859" w:author="Gerard" w:date="2015-08-25T18:31:00Z">
        <w:r>
          <w:rPr>
            <w:noProof/>
          </w:rPr>
          <w:t>253</w:t>
        </w:r>
        <w:r>
          <w:rPr>
            <w:noProof/>
          </w:rPr>
          <w:fldChar w:fldCharType="end"/>
        </w:r>
      </w:ins>
    </w:p>
    <w:p w14:paraId="69555FED" w14:textId="77777777" w:rsidR="00BB6F29" w:rsidRDefault="00BB6F29">
      <w:pPr>
        <w:pStyle w:val="TOC4"/>
        <w:tabs>
          <w:tab w:val="right" w:leader="dot" w:pos="9350"/>
        </w:tabs>
        <w:rPr>
          <w:ins w:id="860" w:author="Gerard" w:date="2015-08-25T18:31:00Z"/>
          <w:rFonts w:asciiTheme="minorHAnsi" w:eastAsiaTheme="minorEastAsia" w:hAnsiTheme="minorHAnsi" w:cstheme="minorBidi"/>
          <w:noProof/>
          <w:sz w:val="24"/>
          <w:szCs w:val="24"/>
          <w:lang w:eastAsia="ja-JP"/>
        </w:rPr>
      </w:pPr>
      <w:ins w:id="861" w:author="Gerard" w:date="2015-08-25T18:31:00Z">
        <w:r>
          <w:rPr>
            <w:noProof/>
          </w:rPr>
          <w:t>8.3.2.3. Forcing convergence</w:t>
        </w:r>
        <w:r>
          <w:rPr>
            <w:noProof/>
          </w:rPr>
          <w:tab/>
        </w:r>
        <w:r>
          <w:rPr>
            <w:noProof/>
          </w:rPr>
          <w:fldChar w:fldCharType="begin"/>
        </w:r>
        <w:r>
          <w:rPr>
            <w:noProof/>
          </w:rPr>
          <w:instrText xml:space="preserve"> PAGEREF _Toc302147372 \h </w:instrText>
        </w:r>
        <w:r>
          <w:rPr>
            <w:noProof/>
          </w:rPr>
        </w:r>
      </w:ins>
      <w:r>
        <w:rPr>
          <w:noProof/>
        </w:rPr>
        <w:fldChar w:fldCharType="separate"/>
      </w:r>
      <w:ins w:id="862" w:author="Gerard" w:date="2015-08-25T18:31:00Z">
        <w:r>
          <w:rPr>
            <w:noProof/>
          </w:rPr>
          <w:t>253</w:t>
        </w:r>
        <w:r>
          <w:rPr>
            <w:noProof/>
          </w:rPr>
          <w:fldChar w:fldCharType="end"/>
        </w:r>
      </w:ins>
    </w:p>
    <w:p w14:paraId="0B4DE6B6" w14:textId="77777777" w:rsidR="00BB6F29" w:rsidRDefault="00BB6F29">
      <w:pPr>
        <w:pStyle w:val="TOC4"/>
        <w:tabs>
          <w:tab w:val="right" w:leader="dot" w:pos="9350"/>
        </w:tabs>
        <w:rPr>
          <w:ins w:id="863" w:author="Gerard" w:date="2015-08-25T18:31:00Z"/>
          <w:rFonts w:asciiTheme="minorHAnsi" w:eastAsiaTheme="minorEastAsia" w:hAnsiTheme="minorHAnsi" w:cstheme="minorBidi"/>
          <w:noProof/>
          <w:sz w:val="24"/>
          <w:szCs w:val="24"/>
          <w:lang w:eastAsia="ja-JP"/>
        </w:rPr>
      </w:pPr>
      <w:ins w:id="864" w:author="Gerard" w:date="2015-08-25T18:31:00Z">
        <w:r>
          <w:rPr>
            <w:noProof/>
          </w:rPr>
          <w:t>8.3.2.4. Problems due to Contact</w:t>
        </w:r>
        <w:r>
          <w:rPr>
            <w:noProof/>
          </w:rPr>
          <w:tab/>
        </w:r>
        <w:r>
          <w:rPr>
            <w:noProof/>
          </w:rPr>
          <w:fldChar w:fldCharType="begin"/>
        </w:r>
        <w:r>
          <w:rPr>
            <w:noProof/>
          </w:rPr>
          <w:instrText xml:space="preserve"> PAGEREF _Toc302147373 \h </w:instrText>
        </w:r>
        <w:r>
          <w:rPr>
            <w:noProof/>
          </w:rPr>
        </w:r>
      </w:ins>
      <w:r>
        <w:rPr>
          <w:noProof/>
        </w:rPr>
        <w:fldChar w:fldCharType="separate"/>
      </w:r>
      <w:ins w:id="865" w:author="Gerard" w:date="2015-08-25T18:31:00Z">
        <w:r>
          <w:rPr>
            <w:noProof/>
          </w:rPr>
          <w:t>254</w:t>
        </w:r>
        <w:r>
          <w:rPr>
            <w:noProof/>
          </w:rPr>
          <w:fldChar w:fldCharType="end"/>
        </w:r>
      </w:ins>
    </w:p>
    <w:p w14:paraId="46987EE7" w14:textId="77777777" w:rsidR="00BB6F29" w:rsidRDefault="00BB6F29">
      <w:pPr>
        <w:pStyle w:val="TOC2"/>
        <w:tabs>
          <w:tab w:val="right" w:leader="dot" w:pos="9350"/>
        </w:tabs>
        <w:rPr>
          <w:ins w:id="866" w:author="Gerard" w:date="2015-08-25T18:31:00Z"/>
          <w:rFonts w:asciiTheme="minorHAnsi" w:eastAsiaTheme="minorEastAsia" w:hAnsiTheme="minorHAnsi" w:cstheme="minorBidi"/>
          <w:smallCaps w:val="0"/>
          <w:noProof/>
          <w:sz w:val="24"/>
          <w:szCs w:val="24"/>
          <w:lang w:eastAsia="ja-JP"/>
        </w:rPr>
      </w:pPr>
      <w:ins w:id="867" w:author="Gerard" w:date="2015-08-25T18:31:00Z">
        <w:r>
          <w:rPr>
            <w:noProof/>
          </w:rPr>
          <w:t>8.4. Guidelines for Contact Problems</w:t>
        </w:r>
        <w:r>
          <w:rPr>
            <w:noProof/>
          </w:rPr>
          <w:tab/>
        </w:r>
        <w:r>
          <w:rPr>
            <w:noProof/>
          </w:rPr>
          <w:fldChar w:fldCharType="begin"/>
        </w:r>
        <w:r>
          <w:rPr>
            <w:noProof/>
          </w:rPr>
          <w:instrText xml:space="preserve"> PAGEREF _Toc302147374 \h </w:instrText>
        </w:r>
        <w:r>
          <w:rPr>
            <w:noProof/>
          </w:rPr>
        </w:r>
      </w:ins>
      <w:r>
        <w:rPr>
          <w:noProof/>
        </w:rPr>
        <w:fldChar w:fldCharType="separate"/>
      </w:r>
      <w:ins w:id="868" w:author="Gerard" w:date="2015-08-25T18:31:00Z">
        <w:r>
          <w:rPr>
            <w:noProof/>
          </w:rPr>
          <w:t>254</w:t>
        </w:r>
        <w:r>
          <w:rPr>
            <w:noProof/>
          </w:rPr>
          <w:fldChar w:fldCharType="end"/>
        </w:r>
      </w:ins>
    </w:p>
    <w:p w14:paraId="634932E4" w14:textId="77777777" w:rsidR="00BB6F29" w:rsidRDefault="00BB6F29">
      <w:pPr>
        <w:pStyle w:val="TOC3"/>
        <w:tabs>
          <w:tab w:val="right" w:leader="dot" w:pos="9350"/>
        </w:tabs>
        <w:rPr>
          <w:ins w:id="869" w:author="Gerard" w:date="2015-08-25T18:31:00Z"/>
          <w:rFonts w:asciiTheme="minorHAnsi" w:eastAsiaTheme="minorEastAsia" w:hAnsiTheme="minorHAnsi" w:cstheme="minorBidi"/>
          <w:i w:val="0"/>
          <w:iCs w:val="0"/>
          <w:noProof/>
          <w:sz w:val="24"/>
          <w:szCs w:val="24"/>
          <w:lang w:eastAsia="ja-JP"/>
        </w:rPr>
      </w:pPr>
      <w:ins w:id="870" w:author="Gerard" w:date="2015-08-25T18:31:00Z">
        <w:r w:rsidRPr="00242665">
          <w:rPr>
            <w:noProof/>
            <w:color w:val="000000"/>
          </w:rPr>
          <w:t>8.4.1.</w:t>
        </w:r>
        <w:r>
          <w:rPr>
            <w:noProof/>
          </w:rPr>
          <w:t xml:space="preserve"> The penalty method</w:t>
        </w:r>
        <w:r>
          <w:rPr>
            <w:noProof/>
          </w:rPr>
          <w:tab/>
        </w:r>
        <w:r>
          <w:rPr>
            <w:noProof/>
          </w:rPr>
          <w:fldChar w:fldCharType="begin"/>
        </w:r>
        <w:r>
          <w:rPr>
            <w:noProof/>
          </w:rPr>
          <w:instrText xml:space="preserve"> PAGEREF _Toc302147375 \h </w:instrText>
        </w:r>
        <w:r>
          <w:rPr>
            <w:noProof/>
          </w:rPr>
        </w:r>
      </w:ins>
      <w:r>
        <w:rPr>
          <w:noProof/>
        </w:rPr>
        <w:fldChar w:fldCharType="separate"/>
      </w:r>
      <w:ins w:id="871" w:author="Gerard" w:date="2015-08-25T18:31:00Z">
        <w:r>
          <w:rPr>
            <w:noProof/>
          </w:rPr>
          <w:t>254</w:t>
        </w:r>
        <w:r>
          <w:rPr>
            <w:noProof/>
          </w:rPr>
          <w:fldChar w:fldCharType="end"/>
        </w:r>
      </w:ins>
    </w:p>
    <w:p w14:paraId="0A323FE7" w14:textId="77777777" w:rsidR="00BB6F29" w:rsidRDefault="00BB6F29">
      <w:pPr>
        <w:pStyle w:val="TOC3"/>
        <w:tabs>
          <w:tab w:val="right" w:leader="dot" w:pos="9350"/>
        </w:tabs>
        <w:rPr>
          <w:ins w:id="872" w:author="Gerard" w:date="2015-08-25T18:31:00Z"/>
          <w:rFonts w:asciiTheme="minorHAnsi" w:eastAsiaTheme="minorEastAsia" w:hAnsiTheme="minorHAnsi" w:cstheme="minorBidi"/>
          <w:i w:val="0"/>
          <w:iCs w:val="0"/>
          <w:noProof/>
          <w:sz w:val="24"/>
          <w:szCs w:val="24"/>
          <w:lang w:eastAsia="ja-JP"/>
        </w:rPr>
      </w:pPr>
      <w:ins w:id="873" w:author="Gerard" w:date="2015-08-25T18:31:00Z">
        <w:r w:rsidRPr="00242665">
          <w:rPr>
            <w:noProof/>
            <w:color w:val="000000"/>
          </w:rPr>
          <w:t>8.4.2.</w:t>
        </w:r>
        <w:r>
          <w:rPr>
            <w:noProof/>
          </w:rPr>
          <w:t xml:space="preserve"> Augmented Lagrangian Method</w:t>
        </w:r>
        <w:r>
          <w:rPr>
            <w:noProof/>
          </w:rPr>
          <w:tab/>
        </w:r>
        <w:r>
          <w:rPr>
            <w:noProof/>
          </w:rPr>
          <w:fldChar w:fldCharType="begin"/>
        </w:r>
        <w:r>
          <w:rPr>
            <w:noProof/>
          </w:rPr>
          <w:instrText xml:space="preserve"> PAGEREF _Toc302147376 \h </w:instrText>
        </w:r>
        <w:r>
          <w:rPr>
            <w:noProof/>
          </w:rPr>
        </w:r>
      </w:ins>
      <w:r>
        <w:rPr>
          <w:noProof/>
        </w:rPr>
        <w:fldChar w:fldCharType="separate"/>
      </w:r>
      <w:ins w:id="874" w:author="Gerard" w:date="2015-08-25T18:31:00Z">
        <w:r>
          <w:rPr>
            <w:noProof/>
          </w:rPr>
          <w:t>254</w:t>
        </w:r>
        <w:r>
          <w:rPr>
            <w:noProof/>
          </w:rPr>
          <w:fldChar w:fldCharType="end"/>
        </w:r>
      </w:ins>
    </w:p>
    <w:p w14:paraId="44CA4A0C" w14:textId="77777777" w:rsidR="00BB6F29" w:rsidRDefault="00BB6F29">
      <w:pPr>
        <w:pStyle w:val="TOC3"/>
        <w:tabs>
          <w:tab w:val="right" w:leader="dot" w:pos="9350"/>
        </w:tabs>
        <w:rPr>
          <w:ins w:id="875" w:author="Gerard" w:date="2015-08-25T18:31:00Z"/>
          <w:rFonts w:asciiTheme="minorHAnsi" w:eastAsiaTheme="minorEastAsia" w:hAnsiTheme="minorHAnsi" w:cstheme="minorBidi"/>
          <w:i w:val="0"/>
          <w:iCs w:val="0"/>
          <w:noProof/>
          <w:sz w:val="24"/>
          <w:szCs w:val="24"/>
          <w:lang w:eastAsia="ja-JP"/>
        </w:rPr>
      </w:pPr>
      <w:ins w:id="876" w:author="Gerard" w:date="2015-08-25T18:31:00Z">
        <w:r w:rsidRPr="00242665">
          <w:rPr>
            <w:noProof/>
            <w:color w:val="000000"/>
          </w:rPr>
          <w:t>8.4.3.</w:t>
        </w:r>
        <w:r>
          <w:rPr>
            <w:noProof/>
          </w:rPr>
          <w:t xml:space="preserve"> Initial Separation</w:t>
        </w:r>
        <w:r>
          <w:rPr>
            <w:noProof/>
          </w:rPr>
          <w:tab/>
        </w:r>
        <w:r>
          <w:rPr>
            <w:noProof/>
          </w:rPr>
          <w:fldChar w:fldCharType="begin"/>
        </w:r>
        <w:r>
          <w:rPr>
            <w:noProof/>
          </w:rPr>
          <w:instrText xml:space="preserve"> PAGEREF _Toc302147377 \h </w:instrText>
        </w:r>
        <w:r>
          <w:rPr>
            <w:noProof/>
          </w:rPr>
        </w:r>
      </w:ins>
      <w:r>
        <w:rPr>
          <w:noProof/>
        </w:rPr>
        <w:fldChar w:fldCharType="separate"/>
      </w:r>
      <w:ins w:id="877" w:author="Gerard" w:date="2015-08-25T18:31:00Z">
        <w:r>
          <w:rPr>
            <w:noProof/>
          </w:rPr>
          <w:t>255</w:t>
        </w:r>
        <w:r>
          <w:rPr>
            <w:noProof/>
          </w:rPr>
          <w:fldChar w:fldCharType="end"/>
        </w:r>
      </w:ins>
    </w:p>
    <w:p w14:paraId="1F8792FE" w14:textId="77777777" w:rsidR="00BB6F29" w:rsidRDefault="00BB6F29">
      <w:pPr>
        <w:pStyle w:val="TOC2"/>
        <w:tabs>
          <w:tab w:val="right" w:leader="dot" w:pos="9350"/>
        </w:tabs>
        <w:rPr>
          <w:ins w:id="878" w:author="Gerard" w:date="2015-08-25T18:31:00Z"/>
          <w:rFonts w:asciiTheme="minorHAnsi" w:eastAsiaTheme="minorEastAsia" w:hAnsiTheme="minorHAnsi" w:cstheme="minorBidi"/>
          <w:smallCaps w:val="0"/>
          <w:noProof/>
          <w:sz w:val="24"/>
          <w:szCs w:val="24"/>
          <w:lang w:eastAsia="ja-JP"/>
        </w:rPr>
      </w:pPr>
      <w:ins w:id="879" w:author="Gerard" w:date="2015-08-25T18:31:00Z">
        <w:r>
          <w:rPr>
            <w:noProof/>
          </w:rPr>
          <w:t>8.5. Guidelines for Multiphasic Analyses</w:t>
        </w:r>
        <w:r>
          <w:rPr>
            <w:noProof/>
          </w:rPr>
          <w:tab/>
        </w:r>
        <w:r>
          <w:rPr>
            <w:noProof/>
          </w:rPr>
          <w:fldChar w:fldCharType="begin"/>
        </w:r>
        <w:r>
          <w:rPr>
            <w:noProof/>
          </w:rPr>
          <w:instrText xml:space="preserve"> PAGEREF _Toc302147378 \h </w:instrText>
        </w:r>
        <w:r>
          <w:rPr>
            <w:noProof/>
          </w:rPr>
        </w:r>
      </w:ins>
      <w:r>
        <w:rPr>
          <w:noProof/>
        </w:rPr>
        <w:fldChar w:fldCharType="separate"/>
      </w:r>
      <w:ins w:id="880" w:author="Gerard" w:date="2015-08-25T18:31:00Z">
        <w:r>
          <w:rPr>
            <w:noProof/>
          </w:rPr>
          <w:t>255</w:t>
        </w:r>
        <w:r>
          <w:rPr>
            <w:noProof/>
          </w:rPr>
          <w:fldChar w:fldCharType="end"/>
        </w:r>
      </w:ins>
    </w:p>
    <w:p w14:paraId="2F1ECB94" w14:textId="77777777" w:rsidR="00BB6F29" w:rsidRDefault="00BB6F29">
      <w:pPr>
        <w:pStyle w:val="TOC3"/>
        <w:tabs>
          <w:tab w:val="right" w:leader="dot" w:pos="9350"/>
        </w:tabs>
        <w:rPr>
          <w:ins w:id="881" w:author="Gerard" w:date="2015-08-25T18:31:00Z"/>
          <w:rFonts w:asciiTheme="minorHAnsi" w:eastAsiaTheme="minorEastAsia" w:hAnsiTheme="minorHAnsi" w:cstheme="minorBidi"/>
          <w:i w:val="0"/>
          <w:iCs w:val="0"/>
          <w:noProof/>
          <w:sz w:val="24"/>
          <w:szCs w:val="24"/>
          <w:lang w:eastAsia="ja-JP"/>
        </w:rPr>
      </w:pPr>
      <w:ins w:id="882" w:author="Gerard" w:date="2015-08-25T18:31:00Z">
        <w:r w:rsidRPr="00242665">
          <w:rPr>
            <w:noProof/>
            <w:color w:val="000000"/>
          </w:rPr>
          <w:t>8.5.1.</w:t>
        </w:r>
        <w:r>
          <w:rPr>
            <w:noProof/>
          </w:rPr>
          <w:t xml:space="preserve"> Initial State of Swelling</w:t>
        </w:r>
        <w:r>
          <w:rPr>
            <w:noProof/>
          </w:rPr>
          <w:tab/>
        </w:r>
        <w:r>
          <w:rPr>
            <w:noProof/>
          </w:rPr>
          <w:fldChar w:fldCharType="begin"/>
        </w:r>
        <w:r>
          <w:rPr>
            <w:noProof/>
          </w:rPr>
          <w:instrText xml:space="preserve"> PAGEREF _Toc302147379 \h </w:instrText>
        </w:r>
        <w:r>
          <w:rPr>
            <w:noProof/>
          </w:rPr>
        </w:r>
      </w:ins>
      <w:r>
        <w:rPr>
          <w:noProof/>
        </w:rPr>
        <w:fldChar w:fldCharType="separate"/>
      </w:r>
      <w:ins w:id="883" w:author="Gerard" w:date="2015-08-25T18:31:00Z">
        <w:r>
          <w:rPr>
            <w:noProof/>
          </w:rPr>
          <w:t>255</w:t>
        </w:r>
        <w:r>
          <w:rPr>
            <w:noProof/>
          </w:rPr>
          <w:fldChar w:fldCharType="end"/>
        </w:r>
      </w:ins>
    </w:p>
    <w:p w14:paraId="4B74B42C" w14:textId="77777777" w:rsidR="00BB6F29" w:rsidRDefault="00BB6F29">
      <w:pPr>
        <w:pStyle w:val="TOC3"/>
        <w:tabs>
          <w:tab w:val="right" w:leader="dot" w:pos="9350"/>
        </w:tabs>
        <w:rPr>
          <w:ins w:id="884" w:author="Gerard" w:date="2015-08-25T18:31:00Z"/>
          <w:rFonts w:asciiTheme="minorHAnsi" w:eastAsiaTheme="minorEastAsia" w:hAnsiTheme="minorHAnsi" w:cstheme="minorBidi"/>
          <w:i w:val="0"/>
          <w:iCs w:val="0"/>
          <w:noProof/>
          <w:sz w:val="24"/>
          <w:szCs w:val="24"/>
          <w:lang w:eastAsia="ja-JP"/>
        </w:rPr>
      </w:pPr>
      <w:ins w:id="885" w:author="Gerard" w:date="2015-08-25T18:31:00Z">
        <w:r w:rsidRPr="00242665">
          <w:rPr>
            <w:noProof/>
            <w:color w:val="000000"/>
          </w:rPr>
          <w:t>8.5.2.</w:t>
        </w:r>
        <w:r>
          <w:rPr>
            <w:noProof/>
          </w:rPr>
          <w:t xml:space="preserve"> Prescribed Boundary Conditions</w:t>
        </w:r>
        <w:r>
          <w:rPr>
            <w:noProof/>
          </w:rPr>
          <w:tab/>
        </w:r>
        <w:r>
          <w:rPr>
            <w:noProof/>
          </w:rPr>
          <w:fldChar w:fldCharType="begin"/>
        </w:r>
        <w:r>
          <w:rPr>
            <w:noProof/>
          </w:rPr>
          <w:instrText xml:space="preserve"> PAGEREF _Toc302147380 \h </w:instrText>
        </w:r>
        <w:r>
          <w:rPr>
            <w:noProof/>
          </w:rPr>
        </w:r>
      </w:ins>
      <w:r>
        <w:rPr>
          <w:noProof/>
        </w:rPr>
        <w:fldChar w:fldCharType="separate"/>
      </w:r>
      <w:ins w:id="886" w:author="Gerard" w:date="2015-08-25T18:31:00Z">
        <w:r>
          <w:rPr>
            <w:noProof/>
          </w:rPr>
          <w:t>256</w:t>
        </w:r>
        <w:r>
          <w:rPr>
            <w:noProof/>
          </w:rPr>
          <w:fldChar w:fldCharType="end"/>
        </w:r>
      </w:ins>
    </w:p>
    <w:p w14:paraId="5730D9CB" w14:textId="77777777" w:rsidR="00BB6F29" w:rsidRDefault="00BB6F29">
      <w:pPr>
        <w:pStyle w:val="TOC3"/>
        <w:tabs>
          <w:tab w:val="right" w:leader="dot" w:pos="9350"/>
        </w:tabs>
        <w:rPr>
          <w:ins w:id="887" w:author="Gerard" w:date="2015-08-25T18:31:00Z"/>
          <w:rFonts w:asciiTheme="minorHAnsi" w:eastAsiaTheme="minorEastAsia" w:hAnsiTheme="minorHAnsi" w:cstheme="minorBidi"/>
          <w:i w:val="0"/>
          <w:iCs w:val="0"/>
          <w:noProof/>
          <w:sz w:val="24"/>
          <w:szCs w:val="24"/>
          <w:lang w:eastAsia="ja-JP"/>
        </w:rPr>
      </w:pPr>
      <w:ins w:id="888" w:author="Gerard" w:date="2015-08-25T18:31:00Z">
        <w:r w:rsidRPr="00242665">
          <w:rPr>
            <w:noProof/>
            <w:color w:val="000000"/>
          </w:rPr>
          <w:t>8.5.3.</w:t>
        </w:r>
        <w:r>
          <w:rPr>
            <w:noProof/>
          </w:rPr>
          <w:t xml:space="preserve"> Prescribed Initial Conditions</w:t>
        </w:r>
        <w:r>
          <w:rPr>
            <w:noProof/>
          </w:rPr>
          <w:tab/>
        </w:r>
        <w:r>
          <w:rPr>
            <w:noProof/>
          </w:rPr>
          <w:fldChar w:fldCharType="begin"/>
        </w:r>
        <w:r>
          <w:rPr>
            <w:noProof/>
          </w:rPr>
          <w:instrText xml:space="preserve"> PAGEREF _Toc302147381 \h </w:instrText>
        </w:r>
        <w:r>
          <w:rPr>
            <w:noProof/>
          </w:rPr>
        </w:r>
      </w:ins>
      <w:r>
        <w:rPr>
          <w:noProof/>
        </w:rPr>
        <w:fldChar w:fldCharType="separate"/>
      </w:r>
      <w:ins w:id="889" w:author="Gerard" w:date="2015-08-25T18:31:00Z">
        <w:r>
          <w:rPr>
            <w:noProof/>
          </w:rPr>
          <w:t>257</w:t>
        </w:r>
        <w:r>
          <w:rPr>
            <w:noProof/>
          </w:rPr>
          <w:fldChar w:fldCharType="end"/>
        </w:r>
      </w:ins>
    </w:p>
    <w:p w14:paraId="08202A79" w14:textId="77777777" w:rsidR="00BB6F29" w:rsidRDefault="00BB6F29">
      <w:pPr>
        <w:pStyle w:val="TOC3"/>
        <w:tabs>
          <w:tab w:val="right" w:leader="dot" w:pos="9350"/>
        </w:tabs>
        <w:rPr>
          <w:ins w:id="890" w:author="Gerard" w:date="2015-08-25T18:31:00Z"/>
          <w:rFonts w:asciiTheme="minorHAnsi" w:eastAsiaTheme="minorEastAsia" w:hAnsiTheme="minorHAnsi" w:cstheme="minorBidi"/>
          <w:i w:val="0"/>
          <w:iCs w:val="0"/>
          <w:noProof/>
          <w:sz w:val="24"/>
          <w:szCs w:val="24"/>
          <w:lang w:eastAsia="ja-JP"/>
        </w:rPr>
      </w:pPr>
      <w:ins w:id="891" w:author="Gerard" w:date="2015-08-25T18:31:00Z">
        <w:r w:rsidRPr="00242665">
          <w:rPr>
            <w:noProof/>
            <w:color w:val="000000"/>
          </w:rPr>
          <w:t>8.5.4.</w:t>
        </w:r>
        <w:r>
          <w:rPr>
            <w:noProof/>
          </w:rPr>
          <w:t xml:space="preserve"> Prescribed Effective Solute Flux</w:t>
        </w:r>
        <w:r>
          <w:rPr>
            <w:noProof/>
          </w:rPr>
          <w:tab/>
        </w:r>
        <w:r>
          <w:rPr>
            <w:noProof/>
          </w:rPr>
          <w:fldChar w:fldCharType="begin"/>
        </w:r>
        <w:r>
          <w:rPr>
            <w:noProof/>
          </w:rPr>
          <w:instrText xml:space="preserve"> PAGEREF _Toc302147382 \h </w:instrText>
        </w:r>
        <w:r>
          <w:rPr>
            <w:noProof/>
          </w:rPr>
        </w:r>
      </w:ins>
      <w:r>
        <w:rPr>
          <w:noProof/>
        </w:rPr>
        <w:fldChar w:fldCharType="separate"/>
      </w:r>
      <w:ins w:id="892" w:author="Gerard" w:date="2015-08-25T18:31:00Z">
        <w:r>
          <w:rPr>
            <w:noProof/>
          </w:rPr>
          <w:t>257</w:t>
        </w:r>
        <w:r>
          <w:rPr>
            <w:noProof/>
          </w:rPr>
          <w:fldChar w:fldCharType="end"/>
        </w:r>
      </w:ins>
    </w:p>
    <w:p w14:paraId="550A22BF" w14:textId="77777777" w:rsidR="00BB6F29" w:rsidRDefault="00BB6F29">
      <w:pPr>
        <w:pStyle w:val="TOC3"/>
        <w:tabs>
          <w:tab w:val="right" w:leader="dot" w:pos="9350"/>
        </w:tabs>
        <w:rPr>
          <w:ins w:id="893" w:author="Gerard" w:date="2015-08-25T18:31:00Z"/>
          <w:rFonts w:asciiTheme="minorHAnsi" w:eastAsiaTheme="minorEastAsia" w:hAnsiTheme="minorHAnsi" w:cstheme="minorBidi"/>
          <w:i w:val="0"/>
          <w:iCs w:val="0"/>
          <w:noProof/>
          <w:sz w:val="24"/>
          <w:szCs w:val="24"/>
          <w:lang w:eastAsia="ja-JP"/>
        </w:rPr>
      </w:pPr>
      <w:ins w:id="894" w:author="Gerard" w:date="2015-08-25T18:31:00Z">
        <w:r w:rsidRPr="00242665">
          <w:rPr>
            <w:noProof/>
            <w:color w:val="000000"/>
          </w:rPr>
          <w:t>8.5.5.</w:t>
        </w:r>
        <w:r>
          <w:rPr>
            <w:noProof/>
          </w:rPr>
          <w:t xml:space="preserve"> Prescribed Electric Current Density</w:t>
        </w:r>
        <w:r>
          <w:rPr>
            <w:noProof/>
          </w:rPr>
          <w:tab/>
        </w:r>
        <w:r>
          <w:rPr>
            <w:noProof/>
          </w:rPr>
          <w:fldChar w:fldCharType="begin"/>
        </w:r>
        <w:r>
          <w:rPr>
            <w:noProof/>
          </w:rPr>
          <w:instrText xml:space="preserve"> PAGEREF _Toc302147383 \h </w:instrText>
        </w:r>
        <w:r>
          <w:rPr>
            <w:noProof/>
          </w:rPr>
        </w:r>
      </w:ins>
      <w:r>
        <w:rPr>
          <w:noProof/>
        </w:rPr>
        <w:fldChar w:fldCharType="separate"/>
      </w:r>
      <w:ins w:id="895" w:author="Gerard" w:date="2015-08-25T18:31:00Z">
        <w:r>
          <w:rPr>
            <w:noProof/>
          </w:rPr>
          <w:t>257</w:t>
        </w:r>
        <w:r>
          <w:rPr>
            <w:noProof/>
          </w:rPr>
          <w:fldChar w:fldCharType="end"/>
        </w:r>
      </w:ins>
    </w:p>
    <w:p w14:paraId="00E3DB79" w14:textId="77777777" w:rsidR="00BB6F29" w:rsidRDefault="00BB6F29">
      <w:pPr>
        <w:pStyle w:val="TOC3"/>
        <w:tabs>
          <w:tab w:val="right" w:leader="dot" w:pos="9350"/>
        </w:tabs>
        <w:rPr>
          <w:ins w:id="896" w:author="Gerard" w:date="2015-08-25T18:31:00Z"/>
          <w:rFonts w:asciiTheme="minorHAnsi" w:eastAsiaTheme="minorEastAsia" w:hAnsiTheme="minorHAnsi" w:cstheme="minorBidi"/>
          <w:i w:val="0"/>
          <w:iCs w:val="0"/>
          <w:noProof/>
          <w:sz w:val="24"/>
          <w:szCs w:val="24"/>
          <w:lang w:eastAsia="ja-JP"/>
        </w:rPr>
      </w:pPr>
      <w:ins w:id="897" w:author="Gerard" w:date="2015-08-25T18:31:00Z">
        <w:r w:rsidRPr="00242665">
          <w:rPr>
            <w:noProof/>
            <w:color w:val="000000"/>
          </w:rPr>
          <w:t>8.5.6.</w:t>
        </w:r>
        <w:r>
          <w:rPr>
            <w:noProof/>
          </w:rPr>
          <w:t xml:space="preserve"> Electrical Grounding</w:t>
        </w:r>
        <w:r>
          <w:rPr>
            <w:noProof/>
          </w:rPr>
          <w:tab/>
        </w:r>
        <w:r>
          <w:rPr>
            <w:noProof/>
          </w:rPr>
          <w:fldChar w:fldCharType="begin"/>
        </w:r>
        <w:r>
          <w:rPr>
            <w:noProof/>
          </w:rPr>
          <w:instrText xml:space="preserve"> PAGEREF _Toc302147384 \h </w:instrText>
        </w:r>
        <w:r>
          <w:rPr>
            <w:noProof/>
          </w:rPr>
        </w:r>
      </w:ins>
      <w:r>
        <w:rPr>
          <w:noProof/>
        </w:rPr>
        <w:fldChar w:fldCharType="separate"/>
      </w:r>
      <w:ins w:id="898" w:author="Gerard" w:date="2015-08-25T18:31:00Z">
        <w:r>
          <w:rPr>
            <w:noProof/>
          </w:rPr>
          <w:t>258</w:t>
        </w:r>
        <w:r>
          <w:rPr>
            <w:noProof/>
          </w:rPr>
          <w:fldChar w:fldCharType="end"/>
        </w:r>
      </w:ins>
    </w:p>
    <w:p w14:paraId="40675B84" w14:textId="77777777" w:rsidR="00BB6F29" w:rsidRDefault="00BB6F29">
      <w:pPr>
        <w:pStyle w:val="TOC2"/>
        <w:tabs>
          <w:tab w:val="right" w:leader="dot" w:pos="9350"/>
        </w:tabs>
        <w:rPr>
          <w:ins w:id="899" w:author="Gerard" w:date="2015-08-25T18:31:00Z"/>
          <w:rFonts w:asciiTheme="minorHAnsi" w:eastAsiaTheme="minorEastAsia" w:hAnsiTheme="minorHAnsi" w:cstheme="minorBidi"/>
          <w:smallCaps w:val="0"/>
          <w:noProof/>
          <w:sz w:val="24"/>
          <w:szCs w:val="24"/>
          <w:lang w:eastAsia="ja-JP"/>
        </w:rPr>
      </w:pPr>
      <w:ins w:id="900" w:author="Gerard" w:date="2015-08-25T18:31:00Z">
        <w:r>
          <w:rPr>
            <w:noProof/>
          </w:rPr>
          <w:t>8.6. Understanding the Solution</w:t>
        </w:r>
        <w:r>
          <w:rPr>
            <w:noProof/>
          </w:rPr>
          <w:tab/>
        </w:r>
        <w:r>
          <w:rPr>
            <w:noProof/>
          </w:rPr>
          <w:fldChar w:fldCharType="begin"/>
        </w:r>
        <w:r>
          <w:rPr>
            <w:noProof/>
          </w:rPr>
          <w:instrText xml:space="preserve"> PAGEREF _Toc302147385 \h </w:instrText>
        </w:r>
        <w:r>
          <w:rPr>
            <w:noProof/>
          </w:rPr>
        </w:r>
      </w:ins>
      <w:r>
        <w:rPr>
          <w:noProof/>
        </w:rPr>
        <w:fldChar w:fldCharType="separate"/>
      </w:r>
      <w:ins w:id="901" w:author="Gerard" w:date="2015-08-25T18:31:00Z">
        <w:r>
          <w:rPr>
            <w:noProof/>
          </w:rPr>
          <w:t>258</w:t>
        </w:r>
        <w:r>
          <w:rPr>
            <w:noProof/>
          </w:rPr>
          <w:fldChar w:fldCharType="end"/>
        </w:r>
      </w:ins>
    </w:p>
    <w:p w14:paraId="582EB763" w14:textId="77777777" w:rsidR="00BB6F29" w:rsidRDefault="00BB6F29">
      <w:pPr>
        <w:pStyle w:val="TOC3"/>
        <w:tabs>
          <w:tab w:val="right" w:leader="dot" w:pos="9350"/>
        </w:tabs>
        <w:rPr>
          <w:ins w:id="902" w:author="Gerard" w:date="2015-08-25T18:31:00Z"/>
          <w:rFonts w:asciiTheme="minorHAnsi" w:eastAsiaTheme="minorEastAsia" w:hAnsiTheme="minorHAnsi" w:cstheme="minorBidi"/>
          <w:i w:val="0"/>
          <w:iCs w:val="0"/>
          <w:noProof/>
          <w:sz w:val="24"/>
          <w:szCs w:val="24"/>
          <w:lang w:eastAsia="ja-JP"/>
        </w:rPr>
      </w:pPr>
      <w:ins w:id="903" w:author="Gerard" w:date="2015-08-25T18:31:00Z">
        <w:r w:rsidRPr="00242665">
          <w:rPr>
            <w:noProof/>
            <w:color w:val="000000"/>
          </w:rPr>
          <w:t>8.6.1.</w:t>
        </w:r>
        <w:r>
          <w:rPr>
            <w:noProof/>
          </w:rPr>
          <w:t xml:space="preserve"> Mesh convergence</w:t>
        </w:r>
        <w:r>
          <w:rPr>
            <w:noProof/>
          </w:rPr>
          <w:tab/>
        </w:r>
        <w:r>
          <w:rPr>
            <w:noProof/>
          </w:rPr>
          <w:fldChar w:fldCharType="begin"/>
        </w:r>
        <w:r>
          <w:rPr>
            <w:noProof/>
          </w:rPr>
          <w:instrText xml:space="preserve"> PAGEREF _Toc302147386 \h </w:instrText>
        </w:r>
        <w:r>
          <w:rPr>
            <w:noProof/>
          </w:rPr>
        </w:r>
      </w:ins>
      <w:r>
        <w:rPr>
          <w:noProof/>
        </w:rPr>
        <w:fldChar w:fldCharType="separate"/>
      </w:r>
      <w:ins w:id="904" w:author="Gerard" w:date="2015-08-25T18:31:00Z">
        <w:r>
          <w:rPr>
            <w:noProof/>
          </w:rPr>
          <w:t>258</w:t>
        </w:r>
        <w:r>
          <w:rPr>
            <w:noProof/>
          </w:rPr>
          <w:fldChar w:fldCharType="end"/>
        </w:r>
      </w:ins>
    </w:p>
    <w:p w14:paraId="133E2D81" w14:textId="77777777" w:rsidR="00BB6F29" w:rsidRDefault="00BB6F29">
      <w:pPr>
        <w:pStyle w:val="TOC3"/>
        <w:tabs>
          <w:tab w:val="right" w:leader="dot" w:pos="9350"/>
        </w:tabs>
        <w:rPr>
          <w:ins w:id="905" w:author="Gerard" w:date="2015-08-25T18:31:00Z"/>
          <w:rFonts w:asciiTheme="minorHAnsi" w:eastAsiaTheme="minorEastAsia" w:hAnsiTheme="minorHAnsi" w:cstheme="minorBidi"/>
          <w:i w:val="0"/>
          <w:iCs w:val="0"/>
          <w:noProof/>
          <w:sz w:val="24"/>
          <w:szCs w:val="24"/>
          <w:lang w:eastAsia="ja-JP"/>
        </w:rPr>
      </w:pPr>
      <w:ins w:id="906" w:author="Gerard" w:date="2015-08-25T18:31:00Z">
        <w:r w:rsidRPr="00242665">
          <w:rPr>
            <w:noProof/>
            <w:color w:val="000000"/>
          </w:rPr>
          <w:t>8.6.2.</w:t>
        </w:r>
        <w:r>
          <w:rPr>
            <w:noProof/>
          </w:rPr>
          <w:t xml:space="preserve"> Constraint enforcement</w:t>
        </w:r>
        <w:r>
          <w:rPr>
            <w:noProof/>
          </w:rPr>
          <w:tab/>
        </w:r>
        <w:r>
          <w:rPr>
            <w:noProof/>
          </w:rPr>
          <w:fldChar w:fldCharType="begin"/>
        </w:r>
        <w:r>
          <w:rPr>
            <w:noProof/>
          </w:rPr>
          <w:instrText xml:space="preserve"> PAGEREF _Toc302147387 \h </w:instrText>
        </w:r>
        <w:r>
          <w:rPr>
            <w:noProof/>
          </w:rPr>
        </w:r>
      </w:ins>
      <w:r>
        <w:rPr>
          <w:noProof/>
        </w:rPr>
        <w:fldChar w:fldCharType="separate"/>
      </w:r>
      <w:ins w:id="907" w:author="Gerard" w:date="2015-08-25T18:31:00Z">
        <w:r>
          <w:rPr>
            <w:noProof/>
          </w:rPr>
          <w:t>258</w:t>
        </w:r>
        <w:r>
          <w:rPr>
            <w:noProof/>
          </w:rPr>
          <w:fldChar w:fldCharType="end"/>
        </w:r>
      </w:ins>
    </w:p>
    <w:p w14:paraId="53646DDA" w14:textId="77777777" w:rsidR="00BB6F29" w:rsidRDefault="00BB6F29">
      <w:pPr>
        <w:pStyle w:val="TOC2"/>
        <w:tabs>
          <w:tab w:val="right" w:leader="dot" w:pos="9350"/>
        </w:tabs>
        <w:rPr>
          <w:ins w:id="908" w:author="Gerard" w:date="2015-08-25T18:31:00Z"/>
          <w:rFonts w:asciiTheme="minorHAnsi" w:eastAsiaTheme="minorEastAsia" w:hAnsiTheme="minorHAnsi" w:cstheme="minorBidi"/>
          <w:smallCaps w:val="0"/>
          <w:noProof/>
          <w:sz w:val="24"/>
          <w:szCs w:val="24"/>
          <w:lang w:eastAsia="ja-JP"/>
        </w:rPr>
      </w:pPr>
      <w:ins w:id="909" w:author="Gerard" w:date="2015-08-25T18:31:00Z">
        <w:r>
          <w:rPr>
            <w:noProof/>
          </w:rPr>
          <w:t>8.7. Limitations of FEBio</w:t>
        </w:r>
        <w:r>
          <w:rPr>
            <w:noProof/>
          </w:rPr>
          <w:tab/>
        </w:r>
        <w:r>
          <w:rPr>
            <w:noProof/>
          </w:rPr>
          <w:fldChar w:fldCharType="begin"/>
        </w:r>
        <w:r>
          <w:rPr>
            <w:noProof/>
          </w:rPr>
          <w:instrText xml:space="preserve"> PAGEREF _Toc302147388 \h </w:instrText>
        </w:r>
        <w:r>
          <w:rPr>
            <w:noProof/>
          </w:rPr>
        </w:r>
      </w:ins>
      <w:r>
        <w:rPr>
          <w:noProof/>
        </w:rPr>
        <w:fldChar w:fldCharType="separate"/>
      </w:r>
      <w:ins w:id="910" w:author="Gerard" w:date="2015-08-25T18:31:00Z">
        <w:r>
          <w:rPr>
            <w:noProof/>
          </w:rPr>
          <w:t>259</w:t>
        </w:r>
        <w:r>
          <w:rPr>
            <w:noProof/>
          </w:rPr>
          <w:fldChar w:fldCharType="end"/>
        </w:r>
      </w:ins>
    </w:p>
    <w:p w14:paraId="4ED722AE" w14:textId="77777777" w:rsidR="00BB6F29" w:rsidRDefault="00BB6F29">
      <w:pPr>
        <w:pStyle w:val="TOC3"/>
        <w:tabs>
          <w:tab w:val="right" w:leader="dot" w:pos="9350"/>
        </w:tabs>
        <w:rPr>
          <w:ins w:id="911" w:author="Gerard" w:date="2015-08-25T18:31:00Z"/>
          <w:rFonts w:asciiTheme="minorHAnsi" w:eastAsiaTheme="minorEastAsia" w:hAnsiTheme="minorHAnsi" w:cstheme="minorBidi"/>
          <w:i w:val="0"/>
          <w:iCs w:val="0"/>
          <w:noProof/>
          <w:sz w:val="24"/>
          <w:szCs w:val="24"/>
          <w:lang w:eastAsia="ja-JP"/>
        </w:rPr>
      </w:pPr>
      <w:ins w:id="912" w:author="Gerard" w:date="2015-08-25T18:31:00Z">
        <w:r w:rsidRPr="00242665">
          <w:rPr>
            <w:noProof/>
            <w:color w:val="000000"/>
          </w:rPr>
          <w:t>8.7.1.</w:t>
        </w:r>
        <w:r>
          <w:rPr>
            <w:noProof/>
          </w:rPr>
          <w:t xml:space="preserve"> Geometrical instabilities</w:t>
        </w:r>
        <w:r>
          <w:rPr>
            <w:noProof/>
          </w:rPr>
          <w:tab/>
        </w:r>
        <w:r>
          <w:rPr>
            <w:noProof/>
          </w:rPr>
          <w:fldChar w:fldCharType="begin"/>
        </w:r>
        <w:r>
          <w:rPr>
            <w:noProof/>
          </w:rPr>
          <w:instrText xml:space="preserve"> PAGEREF _Toc302147389 \h </w:instrText>
        </w:r>
        <w:r>
          <w:rPr>
            <w:noProof/>
          </w:rPr>
        </w:r>
      </w:ins>
      <w:r>
        <w:rPr>
          <w:noProof/>
        </w:rPr>
        <w:fldChar w:fldCharType="separate"/>
      </w:r>
      <w:ins w:id="913" w:author="Gerard" w:date="2015-08-25T18:31:00Z">
        <w:r>
          <w:rPr>
            <w:noProof/>
          </w:rPr>
          <w:t>259</w:t>
        </w:r>
        <w:r>
          <w:rPr>
            <w:noProof/>
          </w:rPr>
          <w:fldChar w:fldCharType="end"/>
        </w:r>
      </w:ins>
    </w:p>
    <w:p w14:paraId="2E5A48ED" w14:textId="77777777" w:rsidR="00BB6F29" w:rsidRDefault="00BB6F29">
      <w:pPr>
        <w:pStyle w:val="TOC3"/>
        <w:tabs>
          <w:tab w:val="right" w:leader="dot" w:pos="9350"/>
        </w:tabs>
        <w:rPr>
          <w:ins w:id="914" w:author="Gerard" w:date="2015-08-25T18:31:00Z"/>
          <w:rFonts w:asciiTheme="minorHAnsi" w:eastAsiaTheme="minorEastAsia" w:hAnsiTheme="minorHAnsi" w:cstheme="minorBidi"/>
          <w:i w:val="0"/>
          <w:iCs w:val="0"/>
          <w:noProof/>
          <w:sz w:val="24"/>
          <w:szCs w:val="24"/>
          <w:lang w:eastAsia="ja-JP"/>
        </w:rPr>
      </w:pPr>
      <w:ins w:id="915" w:author="Gerard" w:date="2015-08-25T18:31:00Z">
        <w:r w:rsidRPr="00242665">
          <w:rPr>
            <w:noProof/>
            <w:color w:val="000000"/>
          </w:rPr>
          <w:t>8.7.2.</w:t>
        </w:r>
        <w:r>
          <w:rPr>
            <w:noProof/>
          </w:rPr>
          <w:t xml:space="preserve"> Material instabilities</w:t>
        </w:r>
        <w:r>
          <w:rPr>
            <w:noProof/>
          </w:rPr>
          <w:tab/>
        </w:r>
        <w:r>
          <w:rPr>
            <w:noProof/>
          </w:rPr>
          <w:fldChar w:fldCharType="begin"/>
        </w:r>
        <w:r>
          <w:rPr>
            <w:noProof/>
          </w:rPr>
          <w:instrText xml:space="preserve"> PAGEREF _Toc302147390 \h </w:instrText>
        </w:r>
        <w:r>
          <w:rPr>
            <w:noProof/>
          </w:rPr>
        </w:r>
      </w:ins>
      <w:r>
        <w:rPr>
          <w:noProof/>
        </w:rPr>
        <w:fldChar w:fldCharType="separate"/>
      </w:r>
      <w:ins w:id="916" w:author="Gerard" w:date="2015-08-25T18:31:00Z">
        <w:r>
          <w:rPr>
            <w:noProof/>
          </w:rPr>
          <w:t>259</w:t>
        </w:r>
        <w:r>
          <w:rPr>
            <w:noProof/>
          </w:rPr>
          <w:fldChar w:fldCharType="end"/>
        </w:r>
      </w:ins>
    </w:p>
    <w:p w14:paraId="58AC6C29" w14:textId="77777777" w:rsidR="00BB6F29" w:rsidRDefault="00BB6F29">
      <w:pPr>
        <w:pStyle w:val="TOC3"/>
        <w:tabs>
          <w:tab w:val="right" w:leader="dot" w:pos="9350"/>
        </w:tabs>
        <w:rPr>
          <w:ins w:id="917" w:author="Gerard" w:date="2015-08-25T18:31:00Z"/>
          <w:rFonts w:asciiTheme="minorHAnsi" w:eastAsiaTheme="minorEastAsia" w:hAnsiTheme="minorHAnsi" w:cstheme="minorBidi"/>
          <w:i w:val="0"/>
          <w:iCs w:val="0"/>
          <w:noProof/>
          <w:sz w:val="24"/>
          <w:szCs w:val="24"/>
          <w:lang w:eastAsia="ja-JP"/>
        </w:rPr>
      </w:pPr>
      <w:ins w:id="918" w:author="Gerard" w:date="2015-08-25T18:31:00Z">
        <w:r w:rsidRPr="00242665">
          <w:rPr>
            <w:noProof/>
            <w:color w:val="000000"/>
          </w:rPr>
          <w:t>8.7.3.</w:t>
        </w:r>
        <w:r>
          <w:rPr>
            <w:noProof/>
          </w:rPr>
          <w:t xml:space="preserve"> Remeshing</w:t>
        </w:r>
        <w:r>
          <w:rPr>
            <w:noProof/>
          </w:rPr>
          <w:tab/>
        </w:r>
        <w:r>
          <w:rPr>
            <w:noProof/>
          </w:rPr>
          <w:fldChar w:fldCharType="begin"/>
        </w:r>
        <w:r>
          <w:rPr>
            <w:noProof/>
          </w:rPr>
          <w:instrText xml:space="preserve"> PAGEREF _Toc302147391 \h </w:instrText>
        </w:r>
        <w:r>
          <w:rPr>
            <w:noProof/>
          </w:rPr>
        </w:r>
      </w:ins>
      <w:r>
        <w:rPr>
          <w:noProof/>
        </w:rPr>
        <w:fldChar w:fldCharType="separate"/>
      </w:r>
      <w:ins w:id="919" w:author="Gerard" w:date="2015-08-25T18:31:00Z">
        <w:r>
          <w:rPr>
            <w:noProof/>
          </w:rPr>
          <w:t>259</w:t>
        </w:r>
        <w:r>
          <w:rPr>
            <w:noProof/>
          </w:rPr>
          <w:fldChar w:fldCharType="end"/>
        </w:r>
      </w:ins>
    </w:p>
    <w:p w14:paraId="69BE4658" w14:textId="77777777" w:rsidR="00BB6F29" w:rsidRDefault="00BB6F29">
      <w:pPr>
        <w:pStyle w:val="TOC3"/>
        <w:tabs>
          <w:tab w:val="right" w:leader="dot" w:pos="9350"/>
        </w:tabs>
        <w:rPr>
          <w:ins w:id="920" w:author="Gerard" w:date="2015-08-25T18:31:00Z"/>
          <w:rFonts w:asciiTheme="minorHAnsi" w:eastAsiaTheme="minorEastAsia" w:hAnsiTheme="minorHAnsi" w:cstheme="minorBidi"/>
          <w:i w:val="0"/>
          <w:iCs w:val="0"/>
          <w:noProof/>
          <w:sz w:val="24"/>
          <w:szCs w:val="24"/>
          <w:lang w:eastAsia="ja-JP"/>
        </w:rPr>
      </w:pPr>
      <w:ins w:id="921" w:author="Gerard" w:date="2015-08-25T18:31:00Z">
        <w:r w:rsidRPr="00242665">
          <w:rPr>
            <w:noProof/>
            <w:color w:val="000000"/>
          </w:rPr>
          <w:t>8.7.4.</w:t>
        </w:r>
        <w:r>
          <w:rPr>
            <w:noProof/>
          </w:rPr>
          <w:t xml:space="preserve"> Force-driven Problems</w:t>
        </w:r>
        <w:r>
          <w:rPr>
            <w:noProof/>
          </w:rPr>
          <w:tab/>
        </w:r>
        <w:r>
          <w:rPr>
            <w:noProof/>
          </w:rPr>
          <w:fldChar w:fldCharType="begin"/>
        </w:r>
        <w:r>
          <w:rPr>
            <w:noProof/>
          </w:rPr>
          <w:instrText xml:space="preserve"> PAGEREF _Toc302147392 \h </w:instrText>
        </w:r>
        <w:r>
          <w:rPr>
            <w:noProof/>
          </w:rPr>
        </w:r>
      </w:ins>
      <w:r>
        <w:rPr>
          <w:noProof/>
        </w:rPr>
        <w:fldChar w:fldCharType="separate"/>
      </w:r>
      <w:ins w:id="922" w:author="Gerard" w:date="2015-08-25T18:31:00Z">
        <w:r>
          <w:rPr>
            <w:noProof/>
          </w:rPr>
          <w:t>260</w:t>
        </w:r>
        <w:r>
          <w:rPr>
            <w:noProof/>
          </w:rPr>
          <w:fldChar w:fldCharType="end"/>
        </w:r>
      </w:ins>
    </w:p>
    <w:p w14:paraId="439D9BEC" w14:textId="77777777" w:rsidR="00BB6F29" w:rsidRDefault="00BB6F29">
      <w:pPr>
        <w:pStyle w:val="TOC3"/>
        <w:tabs>
          <w:tab w:val="right" w:leader="dot" w:pos="9350"/>
        </w:tabs>
        <w:rPr>
          <w:ins w:id="923" w:author="Gerard" w:date="2015-08-25T18:31:00Z"/>
          <w:rFonts w:asciiTheme="minorHAnsi" w:eastAsiaTheme="minorEastAsia" w:hAnsiTheme="minorHAnsi" w:cstheme="minorBidi"/>
          <w:i w:val="0"/>
          <w:iCs w:val="0"/>
          <w:noProof/>
          <w:sz w:val="24"/>
          <w:szCs w:val="24"/>
          <w:lang w:eastAsia="ja-JP"/>
        </w:rPr>
      </w:pPr>
      <w:ins w:id="924" w:author="Gerard" w:date="2015-08-25T18:31:00Z">
        <w:r w:rsidRPr="00242665">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_Toc302147393 \h </w:instrText>
        </w:r>
        <w:r>
          <w:rPr>
            <w:noProof/>
          </w:rPr>
        </w:r>
      </w:ins>
      <w:r>
        <w:rPr>
          <w:noProof/>
        </w:rPr>
        <w:fldChar w:fldCharType="separate"/>
      </w:r>
      <w:ins w:id="925" w:author="Gerard" w:date="2015-08-25T18:31:00Z">
        <w:r>
          <w:rPr>
            <w:noProof/>
          </w:rPr>
          <w:t>260</w:t>
        </w:r>
        <w:r>
          <w:rPr>
            <w:noProof/>
          </w:rPr>
          <w:fldChar w:fldCharType="end"/>
        </w:r>
      </w:ins>
    </w:p>
    <w:p w14:paraId="1073938A" w14:textId="77777777" w:rsidR="00BB6F29" w:rsidRDefault="00BB6F29">
      <w:pPr>
        <w:pStyle w:val="TOC2"/>
        <w:tabs>
          <w:tab w:val="right" w:leader="dot" w:pos="9350"/>
        </w:tabs>
        <w:rPr>
          <w:ins w:id="926" w:author="Gerard" w:date="2015-08-25T18:31:00Z"/>
          <w:rFonts w:asciiTheme="minorHAnsi" w:eastAsiaTheme="minorEastAsia" w:hAnsiTheme="minorHAnsi" w:cstheme="minorBidi"/>
          <w:smallCaps w:val="0"/>
          <w:noProof/>
          <w:sz w:val="24"/>
          <w:szCs w:val="24"/>
          <w:lang w:eastAsia="ja-JP"/>
        </w:rPr>
      </w:pPr>
      <w:ins w:id="927" w:author="Gerard" w:date="2015-08-25T18:31:00Z">
        <w:r>
          <w:rPr>
            <w:noProof/>
          </w:rPr>
          <w:t>8.8. Where to Get More Help</w:t>
        </w:r>
        <w:r>
          <w:rPr>
            <w:noProof/>
          </w:rPr>
          <w:tab/>
        </w:r>
        <w:r>
          <w:rPr>
            <w:noProof/>
          </w:rPr>
          <w:fldChar w:fldCharType="begin"/>
        </w:r>
        <w:r>
          <w:rPr>
            <w:noProof/>
          </w:rPr>
          <w:instrText xml:space="preserve"> PAGEREF _Toc302147394 \h </w:instrText>
        </w:r>
        <w:r>
          <w:rPr>
            <w:noProof/>
          </w:rPr>
        </w:r>
      </w:ins>
      <w:r>
        <w:rPr>
          <w:noProof/>
        </w:rPr>
        <w:fldChar w:fldCharType="separate"/>
      </w:r>
      <w:ins w:id="928" w:author="Gerard" w:date="2015-08-25T18:31:00Z">
        <w:r>
          <w:rPr>
            <w:noProof/>
          </w:rPr>
          <w:t>260</w:t>
        </w:r>
        <w:r>
          <w:rPr>
            <w:noProof/>
          </w:rPr>
          <w:fldChar w:fldCharType="end"/>
        </w:r>
      </w:ins>
    </w:p>
    <w:p w14:paraId="3CEFD0B4" w14:textId="77777777" w:rsidR="00BB6F29" w:rsidRDefault="00BB6F29">
      <w:pPr>
        <w:pStyle w:val="TOC1"/>
        <w:tabs>
          <w:tab w:val="right" w:leader="dot" w:pos="9350"/>
        </w:tabs>
        <w:rPr>
          <w:ins w:id="929" w:author="Gerard" w:date="2015-08-25T18:31:00Z"/>
          <w:rFonts w:asciiTheme="minorHAnsi" w:eastAsiaTheme="minorEastAsia" w:hAnsiTheme="minorHAnsi" w:cstheme="minorBidi"/>
          <w:b w:val="0"/>
          <w:bCs w:val="0"/>
          <w:caps w:val="0"/>
          <w:noProof/>
          <w:sz w:val="24"/>
          <w:szCs w:val="24"/>
          <w:lang w:eastAsia="ja-JP"/>
        </w:rPr>
      </w:pPr>
      <w:ins w:id="930" w:author="Gerard" w:date="2015-08-25T18:31:00Z">
        <w:r>
          <w:rPr>
            <w:noProof/>
          </w:rPr>
          <w:t>Appendix A. Configuration File</w:t>
        </w:r>
        <w:r>
          <w:rPr>
            <w:noProof/>
          </w:rPr>
          <w:tab/>
        </w:r>
        <w:r>
          <w:rPr>
            <w:noProof/>
          </w:rPr>
          <w:fldChar w:fldCharType="begin"/>
        </w:r>
        <w:r>
          <w:rPr>
            <w:noProof/>
          </w:rPr>
          <w:instrText xml:space="preserve"> PAGEREF _Toc302147395 \h </w:instrText>
        </w:r>
        <w:r>
          <w:rPr>
            <w:noProof/>
          </w:rPr>
        </w:r>
      </w:ins>
      <w:r>
        <w:rPr>
          <w:noProof/>
        </w:rPr>
        <w:fldChar w:fldCharType="separate"/>
      </w:r>
      <w:ins w:id="931" w:author="Gerard" w:date="2015-08-25T18:31:00Z">
        <w:r>
          <w:rPr>
            <w:noProof/>
          </w:rPr>
          <w:t>262</w:t>
        </w:r>
        <w:r>
          <w:rPr>
            <w:noProof/>
          </w:rPr>
          <w:fldChar w:fldCharType="end"/>
        </w:r>
      </w:ins>
    </w:p>
    <w:p w14:paraId="57264C60" w14:textId="77777777" w:rsidR="00BB6F29" w:rsidRDefault="00BB6F29">
      <w:pPr>
        <w:pStyle w:val="TOC1"/>
        <w:tabs>
          <w:tab w:val="right" w:leader="dot" w:pos="9350"/>
        </w:tabs>
        <w:rPr>
          <w:ins w:id="932" w:author="Gerard" w:date="2015-08-25T18:31:00Z"/>
          <w:rFonts w:asciiTheme="minorHAnsi" w:eastAsiaTheme="minorEastAsia" w:hAnsiTheme="minorHAnsi" w:cstheme="minorBidi"/>
          <w:b w:val="0"/>
          <w:bCs w:val="0"/>
          <w:caps w:val="0"/>
          <w:noProof/>
          <w:sz w:val="24"/>
          <w:szCs w:val="24"/>
          <w:lang w:eastAsia="ja-JP"/>
        </w:rPr>
      </w:pPr>
      <w:ins w:id="933" w:author="Gerard" w:date="2015-08-25T18:31:00Z">
        <w:r>
          <w:rPr>
            <w:noProof/>
          </w:rPr>
          <w:t>Appendix B. FEBio Plugins</w:t>
        </w:r>
        <w:r>
          <w:rPr>
            <w:noProof/>
          </w:rPr>
          <w:tab/>
        </w:r>
        <w:r>
          <w:rPr>
            <w:noProof/>
          </w:rPr>
          <w:fldChar w:fldCharType="begin"/>
        </w:r>
        <w:r>
          <w:rPr>
            <w:noProof/>
          </w:rPr>
          <w:instrText xml:space="preserve"> PAGEREF _Toc302147396 \h </w:instrText>
        </w:r>
        <w:r>
          <w:rPr>
            <w:noProof/>
          </w:rPr>
        </w:r>
      </w:ins>
      <w:r>
        <w:rPr>
          <w:noProof/>
        </w:rPr>
        <w:fldChar w:fldCharType="separate"/>
      </w:r>
      <w:ins w:id="934" w:author="Gerard" w:date="2015-08-25T18:31:00Z">
        <w:r>
          <w:rPr>
            <w:noProof/>
          </w:rPr>
          <w:t>263</w:t>
        </w:r>
        <w:r>
          <w:rPr>
            <w:noProof/>
          </w:rPr>
          <w:fldChar w:fldCharType="end"/>
        </w:r>
      </w:ins>
    </w:p>
    <w:p w14:paraId="734CE78C" w14:textId="77777777" w:rsidR="00BB6F29" w:rsidRDefault="00BB6F29">
      <w:pPr>
        <w:pStyle w:val="TOC1"/>
        <w:tabs>
          <w:tab w:val="right" w:leader="dot" w:pos="9350"/>
        </w:tabs>
        <w:rPr>
          <w:ins w:id="935" w:author="Gerard" w:date="2015-08-25T18:31:00Z"/>
          <w:rFonts w:asciiTheme="minorHAnsi" w:eastAsiaTheme="minorEastAsia" w:hAnsiTheme="minorHAnsi" w:cstheme="minorBidi"/>
          <w:b w:val="0"/>
          <w:bCs w:val="0"/>
          <w:caps w:val="0"/>
          <w:noProof/>
          <w:sz w:val="24"/>
          <w:szCs w:val="24"/>
          <w:lang w:eastAsia="ja-JP"/>
        </w:rPr>
      </w:pPr>
      <w:ins w:id="936" w:author="Gerard" w:date="2015-08-25T18:31:00Z">
        <w:r>
          <w:rPr>
            <w:noProof/>
          </w:rPr>
          <w:t>References</w:t>
        </w:r>
        <w:r>
          <w:rPr>
            <w:noProof/>
          </w:rPr>
          <w:tab/>
        </w:r>
        <w:r>
          <w:rPr>
            <w:noProof/>
          </w:rPr>
          <w:fldChar w:fldCharType="begin"/>
        </w:r>
        <w:r>
          <w:rPr>
            <w:noProof/>
          </w:rPr>
          <w:instrText xml:space="preserve"> PAGEREF _Toc302147397 \h </w:instrText>
        </w:r>
        <w:r>
          <w:rPr>
            <w:noProof/>
          </w:rPr>
        </w:r>
      </w:ins>
      <w:r>
        <w:rPr>
          <w:noProof/>
        </w:rPr>
        <w:fldChar w:fldCharType="separate"/>
      </w:r>
      <w:ins w:id="937" w:author="Gerard" w:date="2015-08-25T18:31:00Z">
        <w:r>
          <w:rPr>
            <w:noProof/>
          </w:rPr>
          <w:t>264</w:t>
        </w:r>
        <w:r>
          <w:rPr>
            <w:noProof/>
          </w:rPr>
          <w:fldChar w:fldCharType="end"/>
        </w:r>
      </w:ins>
    </w:p>
    <w:p w14:paraId="0633C3D6" w14:textId="77777777" w:rsidR="0083420E" w:rsidDel="00554341" w:rsidRDefault="0083420E">
      <w:pPr>
        <w:pStyle w:val="TOC1"/>
        <w:tabs>
          <w:tab w:val="right" w:leader="dot" w:pos="9350"/>
        </w:tabs>
        <w:rPr>
          <w:del w:id="938" w:author="Gerard" w:date="2015-08-25T15:04:00Z"/>
          <w:rFonts w:asciiTheme="minorHAnsi" w:eastAsiaTheme="minorEastAsia" w:hAnsiTheme="minorHAnsi" w:cstheme="minorBidi"/>
          <w:b w:val="0"/>
          <w:bCs w:val="0"/>
          <w:caps w:val="0"/>
          <w:noProof/>
          <w:sz w:val="22"/>
          <w:szCs w:val="22"/>
        </w:rPr>
      </w:pPr>
      <w:del w:id="939" w:author="Gerard" w:date="2015-08-25T15:04:00Z">
        <w:r w:rsidRPr="00554341" w:rsidDel="00554341">
          <w:rPr>
            <w:noProof/>
            <w:rPrChange w:id="940" w:author="Gerard" w:date="2015-08-25T15:04:00Z">
              <w:rPr>
                <w:rStyle w:val="Hyperlink"/>
                <w:noProof/>
              </w:rPr>
            </w:rPrChange>
          </w:rPr>
          <w:delText>Chapter 1 Introduction</w:delText>
        </w:r>
        <w:r w:rsidDel="00554341">
          <w:rPr>
            <w:noProof/>
            <w:webHidden/>
          </w:rPr>
          <w:tab/>
          <w:delText>1</w:delText>
        </w:r>
      </w:del>
    </w:p>
    <w:p w14:paraId="0AEC8CC9" w14:textId="77777777" w:rsidR="0083420E" w:rsidDel="00554341" w:rsidRDefault="0083420E">
      <w:pPr>
        <w:pStyle w:val="TOC2"/>
        <w:tabs>
          <w:tab w:val="right" w:leader="dot" w:pos="9350"/>
        </w:tabs>
        <w:rPr>
          <w:del w:id="941" w:author="Gerard" w:date="2015-08-25T15:04:00Z"/>
          <w:rFonts w:asciiTheme="minorHAnsi" w:eastAsiaTheme="minorEastAsia" w:hAnsiTheme="minorHAnsi" w:cstheme="minorBidi"/>
          <w:smallCaps w:val="0"/>
          <w:noProof/>
          <w:sz w:val="22"/>
          <w:szCs w:val="22"/>
        </w:rPr>
      </w:pPr>
      <w:del w:id="942" w:author="Gerard" w:date="2015-08-25T15:04:00Z">
        <w:r w:rsidRPr="00554341" w:rsidDel="00554341">
          <w:rPr>
            <w:noProof/>
            <w:rPrChange w:id="943" w:author="Gerard" w:date="2015-08-25T15:04:00Z">
              <w:rPr>
                <w:rStyle w:val="Hyperlink"/>
                <w:noProof/>
              </w:rPr>
            </w:rPrChange>
          </w:rPr>
          <w:delText>1.1. Overview of FEBio</w:delText>
        </w:r>
        <w:r w:rsidDel="00554341">
          <w:rPr>
            <w:noProof/>
            <w:webHidden/>
          </w:rPr>
          <w:tab/>
          <w:delText>1</w:delText>
        </w:r>
      </w:del>
    </w:p>
    <w:p w14:paraId="2FE1BCA8" w14:textId="77777777" w:rsidR="0083420E" w:rsidDel="00554341" w:rsidRDefault="0083420E">
      <w:pPr>
        <w:pStyle w:val="TOC2"/>
        <w:tabs>
          <w:tab w:val="right" w:leader="dot" w:pos="9350"/>
        </w:tabs>
        <w:rPr>
          <w:del w:id="944" w:author="Gerard" w:date="2015-08-25T15:04:00Z"/>
          <w:rFonts w:asciiTheme="minorHAnsi" w:eastAsiaTheme="minorEastAsia" w:hAnsiTheme="minorHAnsi" w:cstheme="minorBidi"/>
          <w:smallCaps w:val="0"/>
          <w:noProof/>
          <w:sz w:val="22"/>
          <w:szCs w:val="22"/>
        </w:rPr>
      </w:pPr>
      <w:del w:id="945" w:author="Gerard" w:date="2015-08-25T15:04:00Z">
        <w:r w:rsidRPr="00554341" w:rsidDel="00554341">
          <w:rPr>
            <w:noProof/>
            <w:rPrChange w:id="946" w:author="Gerard" w:date="2015-08-25T15:04:00Z">
              <w:rPr>
                <w:rStyle w:val="Hyperlink"/>
                <w:noProof/>
              </w:rPr>
            </w:rPrChange>
          </w:rPr>
          <w:delText>1.2. About this document</w:delText>
        </w:r>
        <w:r w:rsidDel="00554341">
          <w:rPr>
            <w:noProof/>
            <w:webHidden/>
          </w:rPr>
          <w:tab/>
          <w:delText>2</w:delText>
        </w:r>
      </w:del>
    </w:p>
    <w:p w14:paraId="020F575F" w14:textId="77777777" w:rsidR="0083420E" w:rsidDel="00554341" w:rsidRDefault="0083420E">
      <w:pPr>
        <w:pStyle w:val="TOC2"/>
        <w:tabs>
          <w:tab w:val="right" w:leader="dot" w:pos="9350"/>
        </w:tabs>
        <w:rPr>
          <w:del w:id="947" w:author="Gerard" w:date="2015-08-25T15:04:00Z"/>
          <w:rFonts w:asciiTheme="minorHAnsi" w:eastAsiaTheme="minorEastAsia" w:hAnsiTheme="minorHAnsi" w:cstheme="minorBidi"/>
          <w:smallCaps w:val="0"/>
          <w:noProof/>
          <w:sz w:val="22"/>
          <w:szCs w:val="22"/>
        </w:rPr>
      </w:pPr>
      <w:del w:id="948" w:author="Gerard" w:date="2015-08-25T15:04:00Z">
        <w:r w:rsidRPr="00554341" w:rsidDel="00554341">
          <w:rPr>
            <w:noProof/>
            <w:rPrChange w:id="949" w:author="Gerard" w:date="2015-08-25T15:04:00Z">
              <w:rPr>
                <w:rStyle w:val="Hyperlink"/>
                <w:noProof/>
              </w:rPr>
            </w:rPrChange>
          </w:rPr>
          <w:delText>1.3. Units in FEBio</w:delText>
        </w:r>
        <w:r w:rsidDel="00554341">
          <w:rPr>
            <w:noProof/>
            <w:webHidden/>
          </w:rPr>
          <w:tab/>
          <w:delText>3</w:delText>
        </w:r>
      </w:del>
    </w:p>
    <w:p w14:paraId="21977EED" w14:textId="77777777" w:rsidR="0083420E" w:rsidDel="00554341" w:rsidRDefault="0083420E">
      <w:pPr>
        <w:pStyle w:val="TOC1"/>
        <w:tabs>
          <w:tab w:val="right" w:leader="dot" w:pos="9350"/>
        </w:tabs>
        <w:rPr>
          <w:del w:id="950" w:author="Gerard" w:date="2015-08-25T15:04:00Z"/>
          <w:rFonts w:asciiTheme="minorHAnsi" w:eastAsiaTheme="minorEastAsia" w:hAnsiTheme="minorHAnsi" w:cstheme="minorBidi"/>
          <w:b w:val="0"/>
          <w:bCs w:val="0"/>
          <w:caps w:val="0"/>
          <w:noProof/>
          <w:sz w:val="22"/>
          <w:szCs w:val="22"/>
        </w:rPr>
      </w:pPr>
      <w:del w:id="951" w:author="Gerard" w:date="2015-08-25T15:04:00Z">
        <w:r w:rsidRPr="00554341" w:rsidDel="00554341">
          <w:rPr>
            <w:noProof/>
            <w:rPrChange w:id="952" w:author="Gerard" w:date="2015-08-25T15:04:00Z">
              <w:rPr>
                <w:rStyle w:val="Hyperlink"/>
                <w:noProof/>
              </w:rPr>
            </w:rPrChange>
          </w:rPr>
          <w:delText>Chapter 2 Running FEBio</w:delText>
        </w:r>
        <w:r w:rsidDel="00554341">
          <w:rPr>
            <w:noProof/>
            <w:webHidden/>
          </w:rPr>
          <w:tab/>
          <w:delText>5</w:delText>
        </w:r>
      </w:del>
    </w:p>
    <w:p w14:paraId="4BED1268" w14:textId="77777777" w:rsidR="0083420E" w:rsidDel="00554341" w:rsidRDefault="0083420E">
      <w:pPr>
        <w:pStyle w:val="TOC2"/>
        <w:tabs>
          <w:tab w:val="right" w:leader="dot" w:pos="9350"/>
        </w:tabs>
        <w:rPr>
          <w:del w:id="953" w:author="Gerard" w:date="2015-08-25T15:04:00Z"/>
          <w:rFonts w:asciiTheme="minorHAnsi" w:eastAsiaTheme="minorEastAsia" w:hAnsiTheme="minorHAnsi" w:cstheme="minorBidi"/>
          <w:smallCaps w:val="0"/>
          <w:noProof/>
          <w:sz w:val="22"/>
          <w:szCs w:val="22"/>
        </w:rPr>
      </w:pPr>
      <w:del w:id="954" w:author="Gerard" w:date="2015-08-25T15:04:00Z">
        <w:r w:rsidRPr="00554341" w:rsidDel="00554341">
          <w:rPr>
            <w:noProof/>
            <w:rPrChange w:id="955" w:author="Gerard" w:date="2015-08-25T15:04:00Z">
              <w:rPr>
                <w:rStyle w:val="Hyperlink"/>
                <w:noProof/>
              </w:rPr>
            </w:rPrChange>
          </w:rPr>
          <w:delText>2.1. Running FEBio on Windows</w:delText>
        </w:r>
        <w:r w:rsidDel="00554341">
          <w:rPr>
            <w:noProof/>
            <w:webHidden/>
          </w:rPr>
          <w:tab/>
          <w:delText>5</w:delText>
        </w:r>
      </w:del>
    </w:p>
    <w:p w14:paraId="60E7F51F" w14:textId="77777777" w:rsidR="0083420E" w:rsidDel="00554341" w:rsidRDefault="0083420E">
      <w:pPr>
        <w:pStyle w:val="TOC3"/>
        <w:tabs>
          <w:tab w:val="right" w:leader="dot" w:pos="9350"/>
        </w:tabs>
        <w:rPr>
          <w:del w:id="956" w:author="Gerard" w:date="2015-08-25T15:04:00Z"/>
          <w:rFonts w:asciiTheme="minorHAnsi" w:eastAsiaTheme="minorEastAsia" w:hAnsiTheme="minorHAnsi" w:cstheme="minorBidi"/>
          <w:i w:val="0"/>
          <w:iCs w:val="0"/>
          <w:noProof/>
          <w:sz w:val="22"/>
          <w:szCs w:val="22"/>
        </w:rPr>
      </w:pPr>
      <w:del w:id="957" w:author="Gerard" w:date="2015-08-25T15:04:00Z">
        <w:r w:rsidRPr="00554341" w:rsidDel="00554341">
          <w:rPr>
            <w:noProof/>
            <w:rPrChange w:id="958" w:author="Gerard" w:date="2015-08-25T15:04:00Z">
              <w:rPr>
                <w:rStyle w:val="Hyperlink"/>
                <w:noProof/>
              </w:rPr>
            </w:rPrChange>
          </w:rPr>
          <w:delText>2.1.1. Windows XP</w:delText>
        </w:r>
        <w:r w:rsidDel="00554341">
          <w:rPr>
            <w:noProof/>
            <w:webHidden/>
          </w:rPr>
          <w:tab/>
          <w:delText>5</w:delText>
        </w:r>
      </w:del>
    </w:p>
    <w:p w14:paraId="3DB3A232" w14:textId="77777777" w:rsidR="0083420E" w:rsidDel="00554341" w:rsidRDefault="0083420E">
      <w:pPr>
        <w:pStyle w:val="TOC3"/>
        <w:tabs>
          <w:tab w:val="right" w:leader="dot" w:pos="9350"/>
        </w:tabs>
        <w:rPr>
          <w:del w:id="959" w:author="Gerard" w:date="2015-08-25T15:04:00Z"/>
          <w:rFonts w:asciiTheme="minorHAnsi" w:eastAsiaTheme="minorEastAsia" w:hAnsiTheme="minorHAnsi" w:cstheme="minorBidi"/>
          <w:i w:val="0"/>
          <w:iCs w:val="0"/>
          <w:noProof/>
          <w:sz w:val="22"/>
          <w:szCs w:val="22"/>
        </w:rPr>
      </w:pPr>
      <w:del w:id="960" w:author="Gerard" w:date="2015-08-25T15:04:00Z">
        <w:r w:rsidRPr="00554341" w:rsidDel="00554341">
          <w:rPr>
            <w:noProof/>
            <w:rPrChange w:id="961" w:author="Gerard" w:date="2015-08-25T15:04:00Z">
              <w:rPr>
                <w:rStyle w:val="Hyperlink"/>
                <w:noProof/>
              </w:rPr>
            </w:rPrChange>
          </w:rPr>
          <w:delText>2.1.2. Windows 7</w:delText>
        </w:r>
        <w:r w:rsidDel="00554341">
          <w:rPr>
            <w:noProof/>
            <w:webHidden/>
          </w:rPr>
          <w:tab/>
          <w:delText>5</w:delText>
        </w:r>
      </w:del>
    </w:p>
    <w:p w14:paraId="2F621C46" w14:textId="77777777" w:rsidR="0083420E" w:rsidDel="00554341" w:rsidRDefault="0083420E">
      <w:pPr>
        <w:pStyle w:val="TOC3"/>
        <w:tabs>
          <w:tab w:val="right" w:leader="dot" w:pos="9350"/>
        </w:tabs>
        <w:rPr>
          <w:del w:id="962" w:author="Gerard" w:date="2015-08-25T15:04:00Z"/>
          <w:rFonts w:asciiTheme="minorHAnsi" w:eastAsiaTheme="minorEastAsia" w:hAnsiTheme="minorHAnsi" w:cstheme="minorBidi"/>
          <w:i w:val="0"/>
          <w:iCs w:val="0"/>
          <w:noProof/>
          <w:sz w:val="22"/>
          <w:szCs w:val="22"/>
        </w:rPr>
      </w:pPr>
      <w:del w:id="963" w:author="Gerard" w:date="2015-08-25T15:04:00Z">
        <w:r w:rsidRPr="00554341" w:rsidDel="00554341">
          <w:rPr>
            <w:noProof/>
            <w:rPrChange w:id="964" w:author="Gerard" w:date="2015-08-25T15:04:00Z">
              <w:rPr>
                <w:rStyle w:val="Hyperlink"/>
                <w:noProof/>
              </w:rPr>
            </w:rPrChange>
          </w:rPr>
          <w:delText>2.1.3. Running FEBio from Explorer</w:delText>
        </w:r>
        <w:r w:rsidDel="00554341">
          <w:rPr>
            <w:noProof/>
            <w:webHidden/>
          </w:rPr>
          <w:tab/>
          <w:delText>6</w:delText>
        </w:r>
      </w:del>
    </w:p>
    <w:p w14:paraId="61E3878A" w14:textId="77777777" w:rsidR="0083420E" w:rsidDel="00554341" w:rsidRDefault="0083420E">
      <w:pPr>
        <w:pStyle w:val="TOC2"/>
        <w:tabs>
          <w:tab w:val="right" w:leader="dot" w:pos="9350"/>
        </w:tabs>
        <w:rPr>
          <w:del w:id="965" w:author="Gerard" w:date="2015-08-25T15:04:00Z"/>
          <w:rFonts w:asciiTheme="minorHAnsi" w:eastAsiaTheme="minorEastAsia" w:hAnsiTheme="minorHAnsi" w:cstheme="minorBidi"/>
          <w:smallCaps w:val="0"/>
          <w:noProof/>
          <w:sz w:val="22"/>
          <w:szCs w:val="22"/>
        </w:rPr>
      </w:pPr>
      <w:del w:id="966" w:author="Gerard" w:date="2015-08-25T15:04:00Z">
        <w:r w:rsidRPr="00554341" w:rsidDel="00554341">
          <w:rPr>
            <w:noProof/>
            <w:rPrChange w:id="967" w:author="Gerard" w:date="2015-08-25T15:04:00Z">
              <w:rPr>
                <w:rStyle w:val="Hyperlink"/>
                <w:noProof/>
              </w:rPr>
            </w:rPrChange>
          </w:rPr>
          <w:delText>2.2. Running FEBio on Linux or MAC</w:delText>
        </w:r>
        <w:r w:rsidDel="00554341">
          <w:rPr>
            <w:noProof/>
            <w:webHidden/>
          </w:rPr>
          <w:tab/>
          <w:delText>6</w:delText>
        </w:r>
      </w:del>
    </w:p>
    <w:p w14:paraId="70D3985D" w14:textId="77777777" w:rsidR="0083420E" w:rsidDel="00554341" w:rsidRDefault="0083420E">
      <w:pPr>
        <w:pStyle w:val="TOC2"/>
        <w:tabs>
          <w:tab w:val="right" w:leader="dot" w:pos="9350"/>
        </w:tabs>
        <w:rPr>
          <w:del w:id="968" w:author="Gerard" w:date="2015-08-25T15:04:00Z"/>
          <w:rFonts w:asciiTheme="minorHAnsi" w:eastAsiaTheme="minorEastAsia" w:hAnsiTheme="minorHAnsi" w:cstheme="minorBidi"/>
          <w:smallCaps w:val="0"/>
          <w:noProof/>
          <w:sz w:val="22"/>
          <w:szCs w:val="22"/>
        </w:rPr>
      </w:pPr>
      <w:del w:id="969" w:author="Gerard" w:date="2015-08-25T15:04:00Z">
        <w:r w:rsidRPr="00554341" w:rsidDel="00554341">
          <w:rPr>
            <w:noProof/>
            <w:rPrChange w:id="970" w:author="Gerard" w:date="2015-08-25T15:04:00Z">
              <w:rPr>
                <w:rStyle w:val="Hyperlink"/>
                <w:noProof/>
              </w:rPr>
            </w:rPrChange>
          </w:rPr>
          <w:delText>2.3. The Command Line</w:delText>
        </w:r>
        <w:r w:rsidDel="00554341">
          <w:rPr>
            <w:noProof/>
            <w:webHidden/>
          </w:rPr>
          <w:tab/>
          <w:delText>6</w:delText>
        </w:r>
      </w:del>
    </w:p>
    <w:p w14:paraId="008922D2" w14:textId="77777777" w:rsidR="0083420E" w:rsidDel="00554341" w:rsidRDefault="0083420E">
      <w:pPr>
        <w:pStyle w:val="TOC2"/>
        <w:tabs>
          <w:tab w:val="right" w:leader="dot" w:pos="9350"/>
        </w:tabs>
        <w:rPr>
          <w:del w:id="971" w:author="Gerard" w:date="2015-08-25T15:04:00Z"/>
          <w:rFonts w:asciiTheme="minorHAnsi" w:eastAsiaTheme="minorEastAsia" w:hAnsiTheme="minorHAnsi" w:cstheme="minorBidi"/>
          <w:smallCaps w:val="0"/>
          <w:noProof/>
          <w:sz w:val="22"/>
          <w:szCs w:val="22"/>
        </w:rPr>
      </w:pPr>
      <w:del w:id="972" w:author="Gerard" w:date="2015-08-25T15:04:00Z">
        <w:r w:rsidRPr="00554341" w:rsidDel="00554341">
          <w:rPr>
            <w:noProof/>
            <w:rPrChange w:id="973" w:author="Gerard" w:date="2015-08-25T15:04:00Z">
              <w:rPr>
                <w:rStyle w:val="Hyperlink"/>
                <w:noProof/>
              </w:rPr>
            </w:rPrChange>
          </w:rPr>
          <w:delText>2.4. The FEBio Prompt</w:delText>
        </w:r>
        <w:r w:rsidDel="00554341">
          <w:rPr>
            <w:noProof/>
            <w:webHidden/>
          </w:rPr>
          <w:tab/>
          <w:delText>9</w:delText>
        </w:r>
      </w:del>
    </w:p>
    <w:p w14:paraId="28098FA8" w14:textId="77777777" w:rsidR="0083420E" w:rsidDel="00554341" w:rsidRDefault="0083420E">
      <w:pPr>
        <w:pStyle w:val="TOC2"/>
        <w:tabs>
          <w:tab w:val="right" w:leader="dot" w:pos="9350"/>
        </w:tabs>
        <w:rPr>
          <w:del w:id="974" w:author="Gerard" w:date="2015-08-25T15:04:00Z"/>
          <w:rFonts w:asciiTheme="minorHAnsi" w:eastAsiaTheme="minorEastAsia" w:hAnsiTheme="minorHAnsi" w:cstheme="minorBidi"/>
          <w:smallCaps w:val="0"/>
          <w:noProof/>
          <w:sz w:val="22"/>
          <w:szCs w:val="22"/>
        </w:rPr>
      </w:pPr>
      <w:del w:id="975" w:author="Gerard" w:date="2015-08-25T15:04:00Z">
        <w:r w:rsidRPr="00554341" w:rsidDel="00554341">
          <w:rPr>
            <w:noProof/>
            <w:rPrChange w:id="976" w:author="Gerard" w:date="2015-08-25T15:04:00Z">
              <w:rPr>
                <w:rStyle w:val="Hyperlink"/>
                <w:noProof/>
              </w:rPr>
            </w:rPrChange>
          </w:rPr>
          <w:delText>2.5. The Configuration File</w:delText>
        </w:r>
        <w:r w:rsidDel="00554341">
          <w:rPr>
            <w:noProof/>
            <w:webHidden/>
          </w:rPr>
          <w:tab/>
          <w:delText>10</w:delText>
        </w:r>
      </w:del>
    </w:p>
    <w:p w14:paraId="11D8F0CF" w14:textId="77777777" w:rsidR="0083420E" w:rsidDel="00554341" w:rsidRDefault="0083420E">
      <w:pPr>
        <w:pStyle w:val="TOC2"/>
        <w:tabs>
          <w:tab w:val="right" w:leader="dot" w:pos="9350"/>
        </w:tabs>
        <w:rPr>
          <w:del w:id="977" w:author="Gerard" w:date="2015-08-25T15:04:00Z"/>
          <w:rFonts w:asciiTheme="minorHAnsi" w:eastAsiaTheme="minorEastAsia" w:hAnsiTheme="minorHAnsi" w:cstheme="minorBidi"/>
          <w:smallCaps w:val="0"/>
          <w:noProof/>
          <w:sz w:val="22"/>
          <w:szCs w:val="22"/>
        </w:rPr>
      </w:pPr>
      <w:del w:id="978" w:author="Gerard" w:date="2015-08-25T15:04:00Z">
        <w:r w:rsidRPr="00554341" w:rsidDel="00554341">
          <w:rPr>
            <w:noProof/>
            <w:rPrChange w:id="979" w:author="Gerard" w:date="2015-08-25T15:04:00Z">
              <w:rPr>
                <w:rStyle w:val="Hyperlink"/>
                <w:noProof/>
              </w:rPr>
            </w:rPrChange>
          </w:rPr>
          <w:delText>2.6. Using Multiple Processors</w:delText>
        </w:r>
        <w:r w:rsidDel="00554341">
          <w:rPr>
            <w:noProof/>
            <w:webHidden/>
          </w:rPr>
          <w:tab/>
          <w:delText>10</w:delText>
        </w:r>
      </w:del>
    </w:p>
    <w:p w14:paraId="4A9AECD5" w14:textId="77777777" w:rsidR="0083420E" w:rsidDel="00554341" w:rsidRDefault="0083420E">
      <w:pPr>
        <w:pStyle w:val="TOC2"/>
        <w:tabs>
          <w:tab w:val="right" w:leader="dot" w:pos="9350"/>
        </w:tabs>
        <w:rPr>
          <w:del w:id="980" w:author="Gerard" w:date="2015-08-25T15:04:00Z"/>
          <w:rFonts w:asciiTheme="minorHAnsi" w:eastAsiaTheme="minorEastAsia" w:hAnsiTheme="minorHAnsi" w:cstheme="minorBidi"/>
          <w:smallCaps w:val="0"/>
          <w:noProof/>
          <w:sz w:val="22"/>
          <w:szCs w:val="22"/>
        </w:rPr>
      </w:pPr>
      <w:del w:id="981" w:author="Gerard" w:date="2015-08-25T15:04:00Z">
        <w:r w:rsidRPr="00554341" w:rsidDel="00554341">
          <w:rPr>
            <w:noProof/>
            <w:rPrChange w:id="982" w:author="Gerard" w:date="2015-08-25T15:04:00Z">
              <w:rPr>
                <w:rStyle w:val="Hyperlink"/>
                <w:noProof/>
              </w:rPr>
            </w:rPrChange>
          </w:rPr>
          <w:delText>2.7. FEBio Output</w:delText>
        </w:r>
        <w:r w:rsidDel="00554341">
          <w:rPr>
            <w:noProof/>
            <w:webHidden/>
          </w:rPr>
          <w:tab/>
          <w:delText>11</w:delText>
        </w:r>
      </w:del>
    </w:p>
    <w:p w14:paraId="347C8F58" w14:textId="77777777" w:rsidR="0083420E" w:rsidDel="00554341" w:rsidRDefault="0083420E">
      <w:pPr>
        <w:pStyle w:val="TOC2"/>
        <w:tabs>
          <w:tab w:val="right" w:leader="dot" w:pos="9350"/>
        </w:tabs>
        <w:rPr>
          <w:del w:id="983" w:author="Gerard" w:date="2015-08-25T15:04:00Z"/>
          <w:rFonts w:asciiTheme="minorHAnsi" w:eastAsiaTheme="minorEastAsia" w:hAnsiTheme="minorHAnsi" w:cstheme="minorBidi"/>
          <w:smallCaps w:val="0"/>
          <w:noProof/>
          <w:sz w:val="22"/>
          <w:szCs w:val="22"/>
        </w:rPr>
      </w:pPr>
      <w:del w:id="984" w:author="Gerard" w:date="2015-08-25T15:04:00Z">
        <w:r w:rsidRPr="00554341" w:rsidDel="00554341">
          <w:rPr>
            <w:noProof/>
            <w:rPrChange w:id="985" w:author="Gerard" w:date="2015-08-25T15:04:00Z">
              <w:rPr>
                <w:rStyle w:val="Hyperlink"/>
                <w:noProof/>
              </w:rPr>
            </w:rPrChange>
          </w:rPr>
          <w:delText>2.8. Advanced Options</w:delText>
        </w:r>
        <w:r w:rsidDel="00554341">
          <w:rPr>
            <w:noProof/>
            <w:webHidden/>
          </w:rPr>
          <w:tab/>
          <w:delText>12</w:delText>
        </w:r>
      </w:del>
    </w:p>
    <w:p w14:paraId="2993EA9A" w14:textId="77777777" w:rsidR="0083420E" w:rsidDel="00554341" w:rsidRDefault="0083420E">
      <w:pPr>
        <w:pStyle w:val="TOC3"/>
        <w:tabs>
          <w:tab w:val="right" w:leader="dot" w:pos="9350"/>
        </w:tabs>
        <w:rPr>
          <w:del w:id="986" w:author="Gerard" w:date="2015-08-25T15:04:00Z"/>
          <w:rFonts w:asciiTheme="minorHAnsi" w:eastAsiaTheme="minorEastAsia" w:hAnsiTheme="minorHAnsi" w:cstheme="minorBidi"/>
          <w:i w:val="0"/>
          <w:iCs w:val="0"/>
          <w:noProof/>
          <w:sz w:val="22"/>
          <w:szCs w:val="22"/>
        </w:rPr>
      </w:pPr>
      <w:del w:id="987" w:author="Gerard" w:date="2015-08-25T15:04:00Z">
        <w:r w:rsidRPr="00554341" w:rsidDel="00554341">
          <w:rPr>
            <w:noProof/>
            <w:rPrChange w:id="988" w:author="Gerard" w:date="2015-08-25T15:04:00Z">
              <w:rPr>
                <w:rStyle w:val="Hyperlink"/>
                <w:noProof/>
              </w:rPr>
            </w:rPrChange>
          </w:rPr>
          <w:delText>2.8.1. Interrupting a Run</w:delText>
        </w:r>
        <w:r w:rsidDel="00554341">
          <w:rPr>
            <w:noProof/>
            <w:webHidden/>
          </w:rPr>
          <w:tab/>
          <w:delText>12</w:delText>
        </w:r>
      </w:del>
    </w:p>
    <w:p w14:paraId="2A9BE24D" w14:textId="77777777" w:rsidR="0083420E" w:rsidDel="00554341" w:rsidRDefault="0083420E">
      <w:pPr>
        <w:pStyle w:val="TOC3"/>
        <w:tabs>
          <w:tab w:val="right" w:leader="dot" w:pos="9350"/>
        </w:tabs>
        <w:rPr>
          <w:del w:id="989" w:author="Gerard" w:date="2015-08-25T15:04:00Z"/>
          <w:rFonts w:asciiTheme="minorHAnsi" w:eastAsiaTheme="minorEastAsia" w:hAnsiTheme="minorHAnsi" w:cstheme="minorBidi"/>
          <w:i w:val="0"/>
          <w:iCs w:val="0"/>
          <w:noProof/>
          <w:sz w:val="22"/>
          <w:szCs w:val="22"/>
        </w:rPr>
      </w:pPr>
      <w:del w:id="990" w:author="Gerard" w:date="2015-08-25T15:04:00Z">
        <w:r w:rsidRPr="00554341" w:rsidDel="00554341">
          <w:rPr>
            <w:noProof/>
            <w:rPrChange w:id="991" w:author="Gerard" w:date="2015-08-25T15:04:00Z">
              <w:rPr>
                <w:rStyle w:val="Hyperlink"/>
                <w:noProof/>
              </w:rPr>
            </w:rPrChange>
          </w:rPr>
          <w:delText>2.8.2. Debugging a Run</w:delText>
        </w:r>
        <w:r w:rsidDel="00554341">
          <w:rPr>
            <w:noProof/>
            <w:webHidden/>
          </w:rPr>
          <w:tab/>
          <w:delText>13</w:delText>
        </w:r>
      </w:del>
    </w:p>
    <w:p w14:paraId="39455AF9" w14:textId="77777777" w:rsidR="0083420E" w:rsidDel="00554341" w:rsidRDefault="0083420E">
      <w:pPr>
        <w:pStyle w:val="TOC3"/>
        <w:tabs>
          <w:tab w:val="right" w:leader="dot" w:pos="9350"/>
        </w:tabs>
        <w:rPr>
          <w:del w:id="992" w:author="Gerard" w:date="2015-08-25T15:04:00Z"/>
          <w:rFonts w:asciiTheme="minorHAnsi" w:eastAsiaTheme="minorEastAsia" w:hAnsiTheme="minorHAnsi" w:cstheme="minorBidi"/>
          <w:i w:val="0"/>
          <w:iCs w:val="0"/>
          <w:noProof/>
          <w:sz w:val="22"/>
          <w:szCs w:val="22"/>
        </w:rPr>
      </w:pPr>
      <w:del w:id="993" w:author="Gerard" w:date="2015-08-25T15:04:00Z">
        <w:r w:rsidRPr="00554341" w:rsidDel="00554341">
          <w:rPr>
            <w:noProof/>
            <w:rPrChange w:id="994" w:author="Gerard" w:date="2015-08-25T15:04:00Z">
              <w:rPr>
                <w:rStyle w:val="Hyperlink"/>
                <w:noProof/>
              </w:rPr>
            </w:rPrChange>
          </w:rPr>
          <w:delText>2.8.3. Restarting a Run</w:delText>
        </w:r>
        <w:r w:rsidDel="00554341">
          <w:rPr>
            <w:noProof/>
            <w:webHidden/>
          </w:rPr>
          <w:tab/>
          <w:delText>13</w:delText>
        </w:r>
      </w:del>
    </w:p>
    <w:p w14:paraId="34BFC25F" w14:textId="77777777" w:rsidR="0083420E" w:rsidDel="00554341" w:rsidRDefault="0083420E">
      <w:pPr>
        <w:pStyle w:val="TOC3"/>
        <w:tabs>
          <w:tab w:val="right" w:leader="dot" w:pos="9350"/>
        </w:tabs>
        <w:rPr>
          <w:del w:id="995" w:author="Gerard" w:date="2015-08-25T15:04:00Z"/>
          <w:rFonts w:asciiTheme="minorHAnsi" w:eastAsiaTheme="minorEastAsia" w:hAnsiTheme="minorHAnsi" w:cstheme="minorBidi"/>
          <w:i w:val="0"/>
          <w:iCs w:val="0"/>
          <w:noProof/>
          <w:sz w:val="22"/>
          <w:szCs w:val="22"/>
        </w:rPr>
      </w:pPr>
      <w:del w:id="996" w:author="Gerard" w:date="2015-08-25T15:04:00Z">
        <w:r w:rsidRPr="00554341" w:rsidDel="00554341">
          <w:rPr>
            <w:noProof/>
            <w:rPrChange w:id="997" w:author="Gerard" w:date="2015-08-25T15:04:00Z">
              <w:rPr>
                <w:rStyle w:val="Hyperlink"/>
                <w:noProof/>
              </w:rPr>
            </w:rPrChange>
          </w:rPr>
          <w:delText>2.8.4. Input File Checking</w:delText>
        </w:r>
        <w:r w:rsidDel="00554341">
          <w:rPr>
            <w:noProof/>
            <w:webHidden/>
          </w:rPr>
          <w:tab/>
          <w:delText>13</w:delText>
        </w:r>
      </w:del>
    </w:p>
    <w:p w14:paraId="3B908E07" w14:textId="77777777" w:rsidR="0083420E" w:rsidDel="00554341" w:rsidRDefault="0083420E">
      <w:pPr>
        <w:pStyle w:val="TOC1"/>
        <w:tabs>
          <w:tab w:val="right" w:leader="dot" w:pos="9350"/>
        </w:tabs>
        <w:rPr>
          <w:del w:id="998" w:author="Gerard" w:date="2015-08-25T15:04:00Z"/>
          <w:rFonts w:asciiTheme="minorHAnsi" w:eastAsiaTheme="minorEastAsia" w:hAnsiTheme="minorHAnsi" w:cstheme="minorBidi"/>
          <w:b w:val="0"/>
          <w:bCs w:val="0"/>
          <w:caps w:val="0"/>
          <w:noProof/>
          <w:sz w:val="22"/>
          <w:szCs w:val="22"/>
        </w:rPr>
      </w:pPr>
      <w:del w:id="999" w:author="Gerard" w:date="2015-08-25T15:04:00Z">
        <w:r w:rsidRPr="00554341" w:rsidDel="00554341">
          <w:rPr>
            <w:noProof/>
            <w:rPrChange w:id="1000" w:author="Gerard" w:date="2015-08-25T15:04:00Z">
              <w:rPr>
                <w:rStyle w:val="Hyperlink"/>
                <w:noProof/>
              </w:rPr>
            </w:rPrChange>
          </w:rPr>
          <w:delText>Chapter 3 Free Format Input</w:delText>
        </w:r>
        <w:r w:rsidDel="00554341">
          <w:rPr>
            <w:noProof/>
            <w:webHidden/>
          </w:rPr>
          <w:tab/>
          <w:delText>14</w:delText>
        </w:r>
      </w:del>
    </w:p>
    <w:p w14:paraId="33A58261" w14:textId="77777777" w:rsidR="0083420E" w:rsidDel="00554341" w:rsidRDefault="0083420E">
      <w:pPr>
        <w:pStyle w:val="TOC2"/>
        <w:tabs>
          <w:tab w:val="right" w:leader="dot" w:pos="9350"/>
        </w:tabs>
        <w:rPr>
          <w:del w:id="1001" w:author="Gerard" w:date="2015-08-25T15:04:00Z"/>
          <w:rFonts w:asciiTheme="minorHAnsi" w:eastAsiaTheme="minorEastAsia" w:hAnsiTheme="minorHAnsi" w:cstheme="minorBidi"/>
          <w:smallCaps w:val="0"/>
          <w:noProof/>
          <w:sz w:val="22"/>
          <w:szCs w:val="22"/>
        </w:rPr>
      </w:pPr>
      <w:del w:id="1002" w:author="Gerard" w:date="2015-08-25T15:04:00Z">
        <w:r w:rsidRPr="00554341" w:rsidDel="00554341">
          <w:rPr>
            <w:noProof/>
            <w:rPrChange w:id="1003" w:author="Gerard" w:date="2015-08-25T15:04:00Z">
              <w:rPr>
                <w:rStyle w:val="Hyperlink"/>
                <w:noProof/>
              </w:rPr>
            </w:rPrChange>
          </w:rPr>
          <w:delText>3.1. Free Format Overview</w:delText>
        </w:r>
        <w:r w:rsidDel="00554341">
          <w:rPr>
            <w:noProof/>
            <w:webHidden/>
          </w:rPr>
          <w:tab/>
          <w:delText>15</w:delText>
        </w:r>
      </w:del>
    </w:p>
    <w:p w14:paraId="6F8782ED" w14:textId="77777777" w:rsidR="0083420E" w:rsidDel="00554341" w:rsidRDefault="0083420E">
      <w:pPr>
        <w:pStyle w:val="TOC2"/>
        <w:tabs>
          <w:tab w:val="right" w:leader="dot" w:pos="9350"/>
        </w:tabs>
        <w:rPr>
          <w:del w:id="1004" w:author="Gerard" w:date="2015-08-25T15:04:00Z"/>
          <w:rFonts w:asciiTheme="minorHAnsi" w:eastAsiaTheme="minorEastAsia" w:hAnsiTheme="minorHAnsi" w:cstheme="minorBidi"/>
          <w:smallCaps w:val="0"/>
          <w:noProof/>
          <w:sz w:val="22"/>
          <w:szCs w:val="22"/>
        </w:rPr>
      </w:pPr>
      <w:del w:id="1005" w:author="Gerard" w:date="2015-08-25T15:04:00Z">
        <w:r w:rsidRPr="00554341" w:rsidDel="00554341">
          <w:rPr>
            <w:noProof/>
            <w:rPrChange w:id="1006" w:author="Gerard" w:date="2015-08-25T15:04:00Z">
              <w:rPr>
                <w:rStyle w:val="Hyperlink"/>
                <w:noProof/>
              </w:rPr>
            </w:rPrChange>
          </w:rPr>
          <w:delText>3.2. Format Specification Versions</w:delText>
        </w:r>
        <w:r w:rsidDel="00554341">
          <w:rPr>
            <w:noProof/>
            <w:webHidden/>
          </w:rPr>
          <w:tab/>
          <w:delText>15</w:delText>
        </w:r>
      </w:del>
    </w:p>
    <w:p w14:paraId="3CB6A713" w14:textId="77777777" w:rsidR="0083420E" w:rsidDel="00554341" w:rsidRDefault="0083420E">
      <w:pPr>
        <w:pStyle w:val="TOC2"/>
        <w:tabs>
          <w:tab w:val="right" w:leader="dot" w:pos="9350"/>
        </w:tabs>
        <w:rPr>
          <w:del w:id="1007" w:author="Gerard" w:date="2015-08-25T15:04:00Z"/>
          <w:rFonts w:asciiTheme="minorHAnsi" w:eastAsiaTheme="minorEastAsia" w:hAnsiTheme="minorHAnsi" w:cstheme="minorBidi"/>
          <w:smallCaps w:val="0"/>
          <w:noProof/>
          <w:sz w:val="22"/>
          <w:szCs w:val="22"/>
        </w:rPr>
      </w:pPr>
      <w:del w:id="1008" w:author="Gerard" w:date="2015-08-25T15:04:00Z">
        <w:r w:rsidRPr="00554341" w:rsidDel="00554341">
          <w:rPr>
            <w:noProof/>
            <w:rPrChange w:id="1009" w:author="Gerard" w:date="2015-08-25T15:04:00Z">
              <w:rPr>
                <w:rStyle w:val="Hyperlink"/>
                <w:noProof/>
              </w:rPr>
            </w:rPrChange>
          </w:rPr>
          <w:delText>3.3. Multiple Input Files</w:delText>
        </w:r>
        <w:r w:rsidDel="00554341">
          <w:rPr>
            <w:noProof/>
            <w:webHidden/>
          </w:rPr>
          <w:tab/>
          <w:delText>16</w:delText>
        </w:r>
      </w:del>
    </w:p>
    <w:p w14:paraId="463449CF" w14:textId="77777777" w:rsidR="0083420E" w:rsidDel="00554341" w:rsidRDefault="0083420E">
      <w:pPr>
        <w:pStyle w:val="TOC3"/>
        <w:tabs>
          <w:tab w:val="right" w:leader="dot" w:pos="9350"/>
        </w:tabs>
        <w:rPr>
          <w:del w:id="1010" w:author="Gerard" w:date="2015-08-25T15:04:00Z"/>
          <w:rFonts w:asciiTheme="minorHAnsi" w:eastAsiaTheme="minorEastAsia" w:hAnsiTheme="minorHAnsi" w:cstheme="minorBidi"/>
          <w:i w:val="0"/>
          <w:iCs w:val="0"/>
          <w:noProof/>
          <w:sz w:val="22"/>
          <w:szCs w:val="22"/>
        </w:rPr>
      </w:pPr>
      <w:del w:id="1011" w:author="Gerard" w:date="2015-08-25T15:04:00Z">
        <w:r w:rsidRPr="00554341" w:rsidDel="00554341">
          <w:rPr>
            <w:noProof/>
            <w:rPrChange w:id="1012" w:author="Gerard" w:date="2015-08-25T15:04:00Z">
              <w:rPr>
                <w:rStyle w:val="Hyperlink"/>
                <w:noProof/>
              </w:rPr>
            </w:rPrChange>
          </w:rPr>
          <w:delText>3.3.1. Include Keyword</w:delText>
        </w:r>
        <w:r w:rsidDel="00554341">
          <w:rPr>
            <w:noProof/>
            <w:webHidden/>
          </w:rPr>
          <w:tab/>
          <w:delText>16</w:delText>
        </w:r>
      </w:del>
    </w:p>
    <w:p w14:paraId="5F007618" w14:textId="77777777" w:rsidR="0083420E" w:rsidDel="00554341" w:rsidRDefault="0083420E">
      <w:pPr>
        <w:pStyle w:val="TOC3"/>
        <w:tabs>
          <w:tab w:val="right" w:leader="dot" w:pos="9350"/>
        </w:tabs>
        <w:rPr>
          <w:del w:id="1013" w:author="Gerard" w:date="2015-08-25T15:04:00Z"/>
          <w:rFonts w:asciiTheme="minorHAnsi" w:eastAsiaTheme="minorEastAsia" w:hAnsiTheme="minorHAnsi" w:cstheme="minorBidi"/>
          <w:i w:val="0"/>
          <w:iCs w:val="0"/>
          <w:noProof/>
          <w:sz w:val="22"/>
          <w:szCs w:val="22"/>
        </w:rPr>
      </w:pPr>
      <w:del w:id="1014" w:author="Gerard" w:date="2015-08-25T15:04:00Z">
        <w:r w:rsidRPr="00554341" w:rsidDel="00554341">
          <w:rPr>
            <w:noProof/>
            <w:rPrChange w:id="1015" w:author="Gerard" w:date="2015-08-25T15:04:00Z">
              <w:rPr>
                <w:rStyle w:val="Hyperlink"/>
                <w:noProof/>
              </w:rPr>
            </w:rPrChange>
          </w:rPr>
          <w:delText>3.3.2. The ‘from’ Attribute</w:delText>
        </w:r>
        <w:r w:rsidDel="00554341">
          <w:rPr>
            <w:noProof/>
            <w:webHidden/>
          </w:rPr>
          <w:tab/>
          <w:delText>17</w:delText>
        </w:r>
      </w:del>
    </w:p>
    <w:p w14:paraId="2FBF6623" w14:textId="77777777" w:rsidR="0083420E" w:rsidDel="00554341" w:rsidRDefault="0083420E">
      <w:pPr>
        <w:pStyle w:val="TOC2"/>
        <w:tabs>
          <w:tab w:val="right" w:leader="dot" w:pos="9350"/>
        </w:tabs>
        <w:rPr>
          <w:del w:id="1016" w:author="Gerard" w:date="2015-08-25T15:04:00Z"/>
          <w:rFonts w:asciiTheme="minorHAnsi" w:eastAsiaTheme="minorEastAsia" w:hAnsiTheme="minorHAnsi" w:cstheme="minorBidi"/>
          <w:smallCaps w:val="0"/>
          <w:noProof/>
          <w:sz w:val="22"/>
          <w:szCs w:val="22"/>
        </w:rPr>
      </w:pPr>
      <w:del w:id="1017" w:author="Gerard" w:date="2015-08-25T15:04:00Z">
        <w:r w:rsidRPr="00554341" w:rsidDel="00554341">
          <w:rPr>
            <w:noProof/>
            <w:rPrChange w:id="1018" w:author="Gerard" w:date="2015-08-25T15:04:00Z">
              <w:rPr>
                <w:rStyle w:val="Hyperlink"/>
                <w:noProof/>
              </w:rPr>
            </w:rPrChange>
          </w:rPr>
          <w:delText>3.4. Module Section</w:delText>
        </w:r>
        <w:r w:rsidDel="00554341">
          <w:rPr>
            <w:noProof/>
            <w:webHidden/>
          </w:rPr>
          <w:tab/>
          <w:delText>18</w:delText>
        </w:r>
      </w:del>
    </w:p>
    <w:p w14:paraId="5CBE2A60" w14:textId="77777777" w:rsidR="0083420E" w:rsidDel="00554341" w:rsidRDefault="0083420E">
      <w:pPr>
        <w:pStyle w:val="TOC2"/>
        <w:tabs>
          <w:tab w:val="right" w:leader="dot" w:pos="9350"/>
        </w:tabs>
        <w:rPr>
          <w:del w:id="1019" w:author="Gerard" w:date="2015-08-25T15:04:00Z"/>
          <w:rFonts w:asciiTheme="minorHAnsi" w:eastAsiaTheme="minorEastAsia" w:hAnsiTheme="minorHAnsi" w:cstheme="minorBidi"/>
          <w:smallCaps w:val="0"/>
          <w:noProof/>
          <w:sz w:val="22"/>
          <w:szCs w:val="22"/>
        </w:rPr>
      </w:pPr>
      <w:del w:id="1020" w:author="Gerard" w:date="2015-08-25T15:04:00Z">
        <w:r w:rsidRPr="00554341" w:rsidDel="00554341">
          <w:rPr>
            <w:noProof/>
            <w:rPrChange w:id="1021" w:author="Gerard" w:date="2015-08-25T15:04:00Z">
              <w:rPr>
                <w:rStyle w:val="Hyperlink"/>
                <w:noProof/>
              </w:rPr>
            </w:rPrChange>
          </w:rPr>
          <w:delText>3.5. Control Section</w:delText>
        </w:r>
        <w:r w:rsidDel="00554341">
          <w:rPr>
            <w:noProof/>
            <w:webHidden/>
          </w:rPr>
          <w:tab/>
          <w:delText>19</w:delText>
        </w:r>
      </w:del>
    </w:p>
    <w:p w14:paraId="066C80AA" w14:textId="77777777" w:rsidR="0083420E" w:rsidDel="00554341" w:rsidRDefault="0083420E">
      <w:pPr>
        <w:pStyle w:val="TOC3"/>
        <w:tabs>
          <w:tab w:val="right" w:leader="dot" w:pos="9350"/>
        </w:tabs>
        <w:rPr>
          <w:del w:id="1022" w:author="Gerard" w:date="2015-08-25T15:04:00Z"/>
          <w:rFonts w:asciiTheme="minorHAnsi" w:eastAsiaTheme="minorEastAsia" w:hAnsiTheme="minorHAnsi" w:cstheme="minorBidi"/>
          <w:i w:val="0"/>
          <w:iCs w:val="0"/>
          <w:noProof/>
          <w:sz w:val="22"/>
          <w:szCs w:val="22"/>
        </w:rPr>
      </w:pPr>
      <w:del w:id="1023" w:author="Gerard" w:date="2015-08-25T15:04:00Z">
        <w:r w:rsidRPr="00554341" w:rsidDel="00554341">
          <w:rPr>
            <w:noProof/>
            <w:rPrChange w:id="1024" w:author="Gerard" w:date="2015-08-25T15:04:00Z">
              <w:rPr>
                <w:rStyle w:val="Hyperlink"/>
                <w:noProof/>
              </w:rPr>
            </w:rPrChange>
          </w:rPr>
          <w:delText>3.5.1. Common Parameters</w:delText>
        </w:r>
        <w:r w:rsidDel="00554341">
          <w:rPr>
            <w:noProof/>
            <w:webHidden/>
          </w:rPr>
          <w:tab/>
          <w:delText>19</w:delText>
        </w:r>
      </w:del>
    </w:p>
    <w:p w14:paraId="0B90C0CB" w14:textId="77777777" w:rsidR="0083420E" w:rsidDel="00554341" w:rsidRDefault="0083420E">
      <w:pPr>
        <w:pStyle w:val="TOC3"/>
        <w:tabs>
          <w:tab w:val="right" w:leader="dot" w:pos="9350"/>
        </w:tabs>
        <w:rPr>
          <w:del w:id="1025" w:author="Gerard" w:date="2015-08-25T15:04:00Z"/>
          <w:rFonts w:asciiTheme="minorHAnsi" w:eastAsiaTheme="minorEastAsia" w:hAnsiTheme="minorHAnsi" w:cstheme="minorBidi"/>
          <w:i w:val="0"/>
          <w:iCs w:val="0"/>
          <w:noProof/>
          <w:sz w:val="22"/>
          <w:szCs w:val="22"/>
        </w:rPr>
      </w:pPr>
      <w:del w:id="1026" w:author="Gerard" w:date="2015-08-25T15:04:00Z">
        <w:r w:rsidRPr="00554341" w:rsidDel="00554341">
          <w:rPr>
            <w:noProof/>
            <w:rPrChange w:id="1027" w:author="Gerard" w:date="2015-08-25T15:04:00Z">
              <w:rPr>
                <w:rStyle w:val="Hyperlink"/>
                <w:noProof/>
              </w:rPr>
            </w:rPrChange>
          </w:rPr>
          <w:delText>3.5.2. Parameters for Biphasic Analysis</w:delText>
        </w:r>
        <w:r w:rsidDel="00554341">
          <w:rPr>
            <w:noProof/>
            <w:webHidden/>
          </w:rPr>
          <w:tab/>
          <w:delText>26</w:delText>
        </w:r>
      </w:del>
    </w:p>
    <w:p w14:paraId="4B40E6B7" w14:textId="77777777" w:rsidR="0083420E" w:rsidDel="00554341" w:rsidRDefault="0083420E">
      <w:pPr>
        <w:pStyle w:val="TOC3"/>
        <w:tabs>
          <w:tab w:val="right" w:leader="dot" w:pos="9350"/>
        </w:tabs>
        <w:rPr>
          <w:del w:id="1028" w:author="Gerard" w:date="2015-08-25T15:04:00Z"/>
          <w:rFonts w:asciiTheme="minorHAnsi" w:eastAsiaTheme="minorEastAsia" w:hAnsiTheme="minorHAnsi" w:cstheme="minorBidi"/>
          <w:i w:val="0"/>
          <w:iCs w:val="0"/>
          <w:noProof/>
          <w:sz w:val="22"/>
          <w:szCs w:val="22"/>
        </w:rPr>
      </w:pPr>
      <w:del w:id="1029" w:author="Gerard" w:date="2015-08-25T15:04:00Z">
        <w:r w:rsidRPr="00554341" w:rsidDel="00554341">
          <w:rPr>
            <w:noProof/>
            <w:rPrChange w:id="1030" w:author="Gerard" w:date="2015-08-25T15:04:00Z">
              <w:rPr>
                <w:rStyle w:val="Hyperlink"/>
                <w:noProof/>
              </w:rPr>
            </w:rPrChange>
          </w:rPr>
          <w:delText>3.5.3. Parameters for Solute Analysis</w:delText>
        </w:r>
        <w:r w:rsidDel="00554341">
          <w:rPr>
            <w:noProof/>
            <w:webHidden/>
          </w:rPr>
          <w:tab/>
          <w:delText>26</w:delText>
        </w:r>
      </w:del>
    </w:p>
    <w:p w14:paraId="13DFD273" w14:textId="77777777" w:rsidR="0083420E" w:rsidDel="00554341" w:rsidRDefault="0083420E">
      <w:pPr>
        <w:pStyle w:val="TOC3"/>
        <w:tabs>
          <w:tab w:val="right" w:leader="dot" w:pos="9350"/>
        </w:tabs>
        <w:rPr>
          <w:del w:id="1031" w:author="Gerard" w:date="2015-08-25T15:04:00Z"/>
          <w:rFonts w:asciiTheme="minorHAnsi" w:eastAsiaTheme="minorEastAsia" w:hAnsiTheme="minorHAnsi" w:cstheme="minorBidi"/>
          <w:i w:val="0"/>
          <w:iCs w:val="0"/>
          <w:noProof/>
          <w:sz w:val="22"/>
          <w:szCs w:val="22"/>
        </w:rPr>
      </w:pPr>
      <w:del w:id="1032" w:author="Gerard" w:date="2015-08-25T15:04:00Z">
        <w:r w:rsidRPr="00554341" w:rsidDel="00554341">
          <w:rPr>
            <w:noProof/>
            <w:rPrChange w:id="1033" w:author="Gerard" w:date="2015-08-25T15:04:00Z">
              <w:rPr>
                <w:rStyle w:val="Hyperlink"/>
                <w:noProof/>
              </w:rPr>
            </w:rPrChange>
          </w:rPr>
          <w:delText>3.5.4. Parameters for Heat Analysis</w:delText>
        </w:r>
        <w:r w:rsidDel="00554341">
          <w:rPr>
            <w:noProof/>
            <w:webHidden/>
          </w:rPr>
          <w:tab/>
          <w:delText>26</w:delText>
        </w:r>
      </w:del>
    </w:p>
    <w:p w14:paraId="0C9942B3" w14:textId="77777777" w:rsidR="0083420E" w:rsidDel="00554341" w:rsidRDefault="0083420E">
      <w:pPr>
        <w:pStyle w:val="TOC2"/>
        <w:tabs>
          <w:tab w:val="right" w:leader="dot" w:pos="9350"/>
        </w:tabs>
        <w:rPr>
          <w:del w:id="1034" w:author="Gerard" w:date="2015-08-25T15:04:00Z"/>
          <w:rFonts w:asciiTheme="minorHAnsi" w:eastAsiaTheme="minorEastAsia" w:hAnsiTheme="minorHAnsi" w:cstheme="minorBidi"/>
          <w:smallCaps w:val="0"/>
          <w:noProof/>
          <w:sz w:val="22"/>
          <w:szCs w:val="22"/>
        </w:rPr>
      </w:pPr>
      <w:del w:id="1035" w:author="Gerard" w:date="2015-08-25T15:04:00Z">
        <w:r w:rsidRPr="00554341" w:rsidDel="00554341">
          <w:rPr>
            <w:noProof/>
            <w:rPrChange w:id="1036" w:author="Gerard" w:date="2015-08-25T15:04:00Z">
              <w:rPr>
                <w:rStyle w:val="Hyperlink"/>
                <w:noProof/>
              </w:rPr>
            </w:rPrChange>
          </w:rPr>
          <w:delText>3.6. Globals Section</w:delText>
        </w:r>
        <w:r w:rsidDel="00554341">
          <w:rPr>
            <w:noProof/>
            <w:webHidden/>
          </w:rPr>
          <w:tab/>
          <w:delText>27</w:delText>
        </w:r>
      </w:del>
    </w:p>
    <w:p w14:paraId="6EA073FD" w14:textId="77777777" w:rsidR="0083420E" w:rsidDel="00554341" w:rsidRDefault="0083420E">
      <w:pPr>
        <w:pStyle w:val="TOC3"/>
        <w:tabs>
          <w:tab w:val="right" w:leader="dot" w:pos="9350"/>
        </w:tabs>
        <w:rPr>
          <w:del w:id="1037" w:author="Gerard" w:date="2015-08-25T15:04:00Z"/>
          <w:rFonts w:asciiTheme="minorHAnsi" w:eastAsiaTheme="minorEastAsia" w:hAnsiTheme="minorHAnsi" w:cstheme="minorBidi"/>
          <w:i w:val="0"/>
          <w:iCs w:val="0"/>
          <w:noProof/>
          <w:sz w:val="22"/>
          <w:szCs w:val="22"/>
        </w:rPr>
      </w:pPr>
      <w:del w:id="1038" w:author="Gerard" w:date="2015-08-25T15:04:00Z">
        <w:r w:rsidRPr="00554341" w:rsidDel="00554341">
          <w:rPr>
            <w:noProof/>
            <w:rPrChange w:id="1039" w:author="Gerard" w:date="2015-08-25T15:04:00Z">
              <w:rPr>
                <w:rStyle w:val="Hyperlink"/>
                <w:noProof/>
              </w:rPr>
            </w:rPrChange>
          </w:rPr>
          <w:delText>3.6.1. Constants</w:delText>
        </w:r>
        <w:r w:rsidDel="00554341">
          <w:rPr>
            <w:noProof/>
            <w:webHidden/>
          </w:rPr>
          <w:tab/>
          <w:delText>27</w:delText>
        </w:r>
      </w:del>
    </w:p>
    <w:p w14:paraId="1C8E9C23" w14:textId="77777777" w:rsidR="0083420E" w:rsidDel="00554341" w:rsidRDefault="0083420E">
      <w:pPr>
        <w:pStyle w:val="TOC3"/>
        <w:tabs>
          <w:tab w:val="right" w:leader="dot" w:pos="9350"/>
        </w:tabs>
        <w:rPr>
          <w:del w:id="1040" w:author="Gerard" w:date="2015-08-25T15:04:00Z"/>
          <w:rFonts w:asciiTheme="minorHAnsi" w:eastAsiaTheme="minorEastAsia" w:hAnsiTheme="minorHAnsi" w:cstheme="minorBidi"/>
          <w:i w:val="0"/>
          <w:iCs w:val="0"/>
          <w:noProof/>
          <w:sz w:val="22"/>
          <w:szCs w:val="22"/>
        </w:rPr>
      </w:pPr>
      <w:del w:id="1041" w:author="Gerard" w:date="2015-08-25T15:04:00Z">
        <w:r w:rsidRPr="00554341" w:rsidDel="00554341">
          <w:rPr>
            <w:noProof/>
            <w:rPrChange w:id="1042" w:author="Gerard" w:date="2015-08-25T15:04:00Z">
              <w:rPr>
                <w:rStyle w:val="Hyperlink"/>
                <w:noProof/>
              </w:rPr>
            </w:rPrChange>
          </w:rPr>
          <w:delText>3.6.2. Solutes</w:delText>
        </w:r>
        <w:r w:rsidDel="00554341">
          <w:rPr>
            <w:noProof/>
            <w:webHidden/>
          </w:rPr>
          <w:tab/>
          <w:delText>27</w:delText>
        </w:r>
      </w:del>
    </w:p>
    <w:p w14:paraId="26089B7F" w14:textId="77777777" w:rsidR="0083420E" w:rsidDel="00554341" w:rsidRDefault="0083420E">
      <w:pPr>
        <w:pStyle w:val="TOC3"/>
        <w:tabs>
          <w:tab w:val="right" w:leader="dot" w:pos="9350"/>
        </w:tabs>
        <w:rPr>
          <w:del w:id="1043" w:author="Gerard" w:date="2015-08-25T15:04:00Z"/>
          <w:rFonts w:asciiTheme="minorHAnsi" w:eastAsiaTheme="minorEastAsia" w:hAnsiTheme="minorHAnsi" w:cstheme="minorBidi"/>
          <w:i w:val="0"/>
          <w:iCs w:val="0"/>
          <w:noProof/>
          <w:sz w:val="22"/>
          <w:szCs w:val="22"/>
        </w:rPr>
      </w:pPr>
      <w:del w:id="1044" w:author="Gerard" w:date="2015-08-25T15:04:00Z">
        <w:r w:rsidRPr="00554341" w:rsidDel="00554341">
          <w:rPr>
            <w:noProof/>
            <w:rPrChange w:id="1045" w:author="Gerard" w:date="2015-08-25T15:04:00Z">
              <w:rPr>
                <w:rStyle w:val="Hyperlink"/>
                <w:noProof/>
              </w:rPr>
            </w:rPrChange>
          </w:rPr>
          <w:delText>3.6.3. Solid-Bound Molecules</w:delText>
        </w:r>
        <w:r w:rsidDel="00554341">
          <w:rPr>
            <w:noProof/>
            <w:webHidden/>
          </w:rPr>
          <w:tab/>
          <w:delText>28</w:delText>
        </w:r>
      </w:del>
    </w:p>
    <w:p w14:paraId="33421421" w14:textId="77777777" w:rsidR="0083420E" w:rsidDel="00554341" w:rsidRDefault="0083420E">
      <w:pPr>
        <w:pStyle w:val="TOC2"/>
        <w:tabs>
          <w:tab w:val="right" w:leader="dot" w:pos="9350"/>
        </w:tabs>
        <w:rPr>
          <w:del w:id="1046" w:author="Gerard" w:date="2015-08-25T15:04:00Z"/>
          <w:rFonts w:asciiTheme="minorHAnsi" w:eastAsiaTheme="minorEastAsia" w:hAnsiTheme="minorHAnsi" w:cstheme="minorBidi"/>
          <w:smallCaps w:val="0"/>
          <w:noProof/>
          <w:sz w:val="22"/>
          <w:szCs w:val="22"/>
        </w:rPr>
      </w:pPr>
      <w:del w:id="1047" w:author="Gerard" w:date="2015-08-25T15:04:00Z">
        <w:r w:rsidRPr="00554341" w:rsidDel="00554341">
          <w:rPr>
            <w:noProof/>
            <w:rPrChange w:id="1048" w:author="Gerard" w:date="2015-08-25T15:04:00Z">
              <w:rPr>
                <w:rStyle w:val="Hyperlink"/>
                <w:noProof/>
              </w:rPr>
            </w:rPrChange>
          </w:rPr>
          <w:delText>3.7. Material Section</w:delText>
        </w:r>
        <w:r w:rsidDel="00554341">
          <w:rPr>
            <w:noProof/>
            <w:webHidden/>
          </w:rPr>
          <w:tab/>
          <w:delText>29</w:delText>
        </w:r>
      </w:del>
    </w:p>
    <w:p w14:paraId="090B0A49" w14:textId="77777777" w:rsidR="0083420E" w:rsidDel="00554341" w:rsidRDefault="0083420E">
      <w:pPr>
        <w:pStyle w:val="TOC2"/>
        <w:tabs>
          <w:tab w:val="right" w:leader="dot" w:pos="9350"/>
        </w:tabs>
        <w:rPr>
          <w:del w:id="1049" w:author="Gerard" w:date="2015-08-25T15:04:00Z"/>
          <w:rFonts w:asciiTheme="minorHAnsi" w:eastAsiaTheme="minorEastAsia" w:hAnsiTheme="minorHAnsi" w:cstheme="minorBidi"/>
          <w:smallCaps w:val="0"/>
          <w:noProof/>
          <w:sz w:val="22"/>
          <w:szCs w:val="22"/>
        </w:rPr>
      </w:pPr>
      <w:del w:id="1050" w:author="Gerard" w:date="2015-08-25T15:04:00Z">
        <w:r w:rsidRPr="00554341" w:rsidDel="00554341">
          <w:rPr>
            <w:noProof/>
            <w:rPrChange w:id="1051" w:author="Gerard" w:date="2015-08-25T15:04:00Z">
              <w:rPr>
                <w:rStyle w:val="Hyperlink"/>
                <w:noProof/>
              </w:rPr>
            </w:rPrChange>
          </w:rPr>
          <w:delText>3.8. Geometry Section</w:delText>
        </w:r>
        <w:r w:rsidDel="00554341">
          <w:rPr>
            <w:noProof/>
            <w:webHidden/>
          </w:rPr>
          <w:tab/>
          <w:delText>30</w:delText>
        </w:r>
      </w:del>
    </w:p>
    <w:p w14:paraId="07965343" w14:textId="77777777" w:rsidR="0083420E" w:rsidDel="00554341" w:rsidRDefault="0083420E">
      <w:pPr>
        <w:pStyle w:val="TOC3"/>
        <w:tabs>
          <w:tab w:val="right" w:leader="dot" w:pos="9350"/>
        </w:tabs>
        <w:rPr>
          <w:del w:id="1052" w:author="Gerard" w:date="2015-08-25T15:04:00Z"/>
          <w:rFonts w:asciiTheme="minorHAnsi" w:eastAsiaTheme="minorEastAsia" w:hAnsiTheme="minorHAnsi" w:cstheme="minorBidi"/>
          <w:i w:val="0"/>
          <w:iCs w:val="0"/>
          <w:noProof/>
          <w:sz w:val="22"/>
          <w:szCs w:val="22"/>
        </w:rPr>
      </w:pPr>
      <w:del w:id="1053" w:author="Gerard" w:date="2015-08-25T15:04:00Z">
        <w:r w:rsidRPr="00554341" w:rsidDel="00554341">
          <w:rPr>
            <w:noProof/>
            <w:rPrChange w:id="1054" w:author="Gerard" w:date="2015-08-25T15:04:00Z">
              <w:rPr>
                <w:rStyle w:val="Hyperlink"/>
                <w:noProof/>
              </w:rPr>
            </w:rPrChange>
          </w:rPr>
          <w:delText>3.8.1. Nodes Section</w:delText>
        </w:r>
        <w:r w:rsidDel="00554341">
          <w:rPr>
            <w:noProof/>
            <w:webHidden/>
          </w:rPr>
          <w:tab/>
          <w:delText>30</w:delText>
        </w:r>
      </w:del>
    </w:p>
    <w:p w14:paraId="2D04E26B" w14:textId="77777777" w:rsidR="0083420E" w:rsidDel="00554341" w:rsidRDefault="0083420E">
      <w:pPr>
        <w:pStyle w:val="TOC3"/>
        <w:tabs>
          <w:tab w:val="right" w:leader="dot" w:pos="9350"/>
        </w:tabs>
        <w:rPr>
          <w:del w:id="1055" w:author="Gerard" w:date="2015-08-25T15:04:00Z"/>
          <w:rFonts w:asciiTheme="minorHAnsi" w:eastAsiaTheme="minorEastAsia" w:hAnsiTheme="minorHAnsi" w:cstheme="minorBidi"/>
          <w:i w:val="0"/>
          <w:iCs w:val="0"/>
          <w:noProof/>
          <w:sz w:val="22"/>
          <w:szCs w:val="22"/>
        </w:rPr>
      </w:pPr>
      <w:del w:id="1056" w:author="Gerard" w:date="2015-08-25T15:04:00Z">
        <w:r w:rsidRPr="00554341" w:rsidDel="00554341">
          <w:rPr>
            <w:noProof/>
            <w:rPrChange w:id="1057" w:author="Gerard" w:date="2015-08-25T15:04:00Z">
              <w:rPr>
                <w:rStyle w:val="Hyperlink"/>
                <w:noProof/>
              </w:rPr>
            </w:rPrChange>
          </w:rPr>
          <w:delText>3.8.2. Elements Section</w:delText>
        </w:r>
        <w:r w:rsidDel="00554341">
          <w:rPr>
            <w:noProof/>
            <w:webHidden/>
          </w:rPr>
          <w:tab/>
          <w:delText>31</w:delText>
        </w:r>
      </w:del>
    </w:p>
    <w:p w14:paraId="2F6EFBBD" w14:textId="77777777" w:rsidR="0083420E" w:rsidDel="00554341" w:rsidRDefault="0083420E">
      <w:pPr>
        <w:pStyle w:val="TOC4"/>
        <w:tabs>
          <w:tab w:val="right" w:leader="dot" w:pos="9350"/>
        </w:tabs>
        <w:rPr>
          <w:del w:id="1058" w:author="Gerard" w:date="2015-08-25T15:04:00Z"/>
          <w:rFonts w:asciiTheme="minorHAnsi" w:eastAsiaTheme="minorEastAsia" w:hAnsiTheme="minorHAnsi" w:cstheme="minorBidi"/>
          <w:noProof/>
          <w:sz w:val="22"/>
          <w:szCs w:val="22"/>
        </w:rPr>
      </w:pPr>
      <w:del w:id="1059" w:author="Gerard" w:date="2015-08-25T15:04:00Z">
        <w:r w:rsidRPr="00554341" w:rsidDel="00554341">
          <w:rPr>
            <w:noProof/>
            <w:rPrChange w:id="1060" w:author="Gerard" w:date="2015-08-25T15:04:00Z">
              <w:rPr>
                <w:rStyle w:val="Hyperlink"/>
                <w:noProof/>
              </w:rPr>
            </w:rPrChange>
          </w:rPr>
          <w:delText>3.8.2.1. Solid Elements</w:delText>
        </w:r>
        <w:r w:rsidDel="00554341">
          <w:rPr>
            <w:noProof/>
            <w:webHidden/>
          </w:rPr>
          <w:tab/>
          <w:delText>31</w:delText>
        </w:r>
      </w:del>
    </w:p>
    <w:p w14:paraId="4FBC4578" w14:textId="77777777" w:rsidR="0083420E" w:rsidDel="00554341" w:rsidRDefault="0083420E">
      <w:pPr>
        <w:pStyle w:val="TOC4"/>
        <w:tabs>
          <w:tab w:val="right" w:leader="dot" w:pos="9350"/>
        </w:tabs>
        <w:rPr>
          <w:del w:id="1061" w:author="Gerard" w:date="2015-08-25T15:04:00Z"/>
          <w:rFonts w:asciiTheme="minorHAnsi" w:eastAsiaTheme="minorEastAsia" w:hAnsiTheme="minorHAnsi" w:cstheme="minorBidi"/>
          <w:noProof/>
          <w:sz w:val="22"/>
          <w:szCs w:val="22"/>
        </w:rPr>
      </w:pPr>
      <w:del w:id="1062" w:author="Gerard" w:date="2015-08-25T15:04:00Z">
        <w:r w:rsidRPr="00554341" w:rsidDel="00554341">
          <w:rPr>
            <w:noProof/>
            <w:rPrChange w:id="1063" w:author="Gerard" w:date="2015-08-25T15:04:00Z">
              <w:rPr>
                <w:rStyle w:val="Hyperlink"/>
                <w:noProof/>
              </w:rPr>
            </w:rPrChange>
          </w:rPr>
          <w:delText>3.8.2.2. Shell Elements</w:delText>
        </w:r>
        <w:r w:rsidDel="00554341">
          <w:rPr>
            <w:noProof/>
            <w:webHidden/>
          </w:rPr>
          <w:tab/>
          <w:delText>32</w:delText>
        </w:r>
      </w:del>
    </w:p>
    <w:p w14:paraId="04C1F533" w14:textId="77777777" w:rsidR="0083420E" w:rsidDel="00554341" w:rsidRDefault="0083420E">
      <w:pPr>
        <w:pStyle w:val="TOC4"/>
        <w:tabs>
          <w:tab w:val="right" w:leader="dot" w:pos="9350"/>
        </w:tabs>
        <w:rPr>
          <w:del w:id="1064" w:author="Gerard" w:date="2015-08-25T15:04:00Z"/>
          <w:rFonts w:asciiTheme="minorHAnsi" w:eastAsiaTheme="minorEastAsia" w:hAnsiTheme="minorHAnsi" w:cstheme="minorBidi"/>
          <w:noProof/>
          <w:sz w:val="22"/>
          <w:szCs w:val="22"/>
        </w:rPr>
      </w:pPr>
      <w:del w:id="1065" w:author="Gerard" w:date="2015-08-25T15:04:00Z">
        <w:r w:rsidRPr="00554341" w:rsidDel="00554341">
          <w:rPr>
            <w:noProof/>
            <w:rPrChange w:id="1066" w:author="Gerard" w:date="2015-08-25T15:04:00Z">
              <w:rPr>
                <w:rStyle w:val="Hyperlink"/>
                <w:noProof/>
              </w:rPr>
            </w:rPrChange>
          </w:rPr>
          <w:delText>3.8.2.3. Surface Elements</w:delText>
        </w:r>
        <w:r w:rsidDel="00554341">
          <w:rPr>
            <w:noProof/>
            <w:webHidden/>
          </w:rPr>
          <w:tab/>
          <w:delText>32</w:delText>
        </w:r>
      </w:del>
    </w:p>
    <w:p w14:paraId="1FE84885" w14:textId="77777777" w:rsidR="0083420E" w:rsidDel="00554341" w:rsidRDefault="0083420E">
      <w:pPr>
        <w:pStyle w:val="TOC3"/>
        <w:tabs>
          <w:tab w:val="right" w:leader="dot" w:pos="9350"/>
        </w:tabs>
        <w:rPr>
          <w:del w:id="1067" w:author="Gerard" w:date="2015-08-25T15:04:00Z"/>
          <w:rFonts w:asciiTheme="minorHAnsi" w:eastAsiaTheme="minorEastAsia" w:hAnsiTheme="minorHAnsi" w:cstheme="minorBidi"/>
          <w:i w:val="0"/>
          <w:iCs w:val="0"/>
          <w:noProof/>
          <w:sz w:val="22"/>
          <w:szCs w:val="22"/>
        </w:rPr>
      </w:pPr>
      <w:del w:id="1068" w:author="Gerard" w:date="2015-08-25T15:04:00Z">
        <w:r w:rsidRPr="00554341" w:rsidDel="00554341">
          <w:rPr>
            <w:noProof/>
            <w:rPrChange w:id="1069" w:author="Gerard" w:date="2015-08-25T15:04:00Z">
              <w:rPr>
                <w:rStyle w:val="Hyperlink"/>
                <w:noProof/>
              </w:rPr>
            </w:rPrChange>
          </w:rPr>
          <w:delText>3.8.3. Element Data Section</w:delText>
        </w:r>
        <w:r w:rsidDel="00554341">
          <w:rPr>
            <w:noProof/>
            <w:webHidden/>
          </w:rPr>
          <w:tab/>
          <w:delText>33</w:delText>
        </w:r>
      </w:del>
    </w:p>
    <w:p w14:paraId="2D32E97D" w14:textId="77777777" w:rsidR="0083420E" w:rsidDel="00554341" w:rsidRDefault="0083420E">
      <w:pPr>
        <w:pStyle w:val="TOC3"/>
        <w:tabs>
          <w:tab w:val="right" w:leader="dot" w:pos="9350"/>
        </w:tabs>
        <w:rPr>
          <w:del w:id="1070" w:author="Gerard" w:date="2015-08-25T15:04:00Z"/>
          <w:rFonts w:asciiTheme="minorHAnsi" w:eastAsiaTheme="minorEastAsia" w:hAnsiTheme="minorHAnsi" w:cstheme="minorBidi"/>
          <w:i w:val="0"/>
          <w:iCs w:val="0"/>
          <w:noProof/>
          <w:sz w:val="22"/>
          <w:szCs w:val="22"/>
        </w:rPr>
      </w:pPr>
      <w:del w:id="1071" w:author="Gerard" w:date="2015-08-25T15:04:00Z">
        <w:r w:rsidRPr="00554341" w:rsidDel="00554341">
          <w:rPr>
            <w:noProof/>
            <w:rPrChange w:id="1072" w:author="Gerard" w:date="2015-08-25T15:04:00Z">
              <w:rPr>
                <w:rStyle w:val="Hyperlink"/>
                <w:noProof/>
              </w:rPr>
            </w:rPrChange>
          </w:rPr>
          <w:delText>3.8.4. Surface Section</w:delText>
        </w:r>
        <w:r w:rsidDel="00554341">
          <w:rPr>
            <w:noProof/>
            <w:webHidden/>
          </w:rPr>
          <w:tab/>
          <w:delText>34</w:delText>
        </w:r>
      </w:del>
    </w:p>
    <w:p w14:paraId="15342BB7" w14:textId="77777777" w:rsidR="0083420E" w:rsidDel="00554341" w:rsidRDefault="0083420E">
      <w:pPr>
        <w:pStyle w:val="TOC3"/>
        <w:tabs>
          <w:tab w:val="right" w:leader="dot" w:pos="9350"/>
        </w:tabs>
        <w:rPr>
          <w:del w:id="1073" w:author="Gerard" w:date="2015-08-25T15:04:00Z"/>
          <w:rFonts w:asciiTheme="minorHAnsi" w:eastAsiaTheme="minorEastAsia" w:hAnsiTheme="minorHAnsi" w:cstheme="minorBidi"/>
          <w:i w:val="0"/>
          <w:iCs w:val="0"/>
          <w:noProof/>
          <w:sz w:val="22"/>
          <w:szCs w:val="22"/>
        </w:rPr>
      </w:pPr>
      <w:del w:id="1074" w:author="Gerard" w:date="2015-08-25T15:04:00Z">
        <w:r w:rsidRPr="00554341" w:rsidDel="00554341">
          <w:rPr>
            <w:noProof/>
            <w:rPrChange w:id="1075" w:author="Gerard" w:date="2015-08-25T15:04:00Z">
              <w:rPr>
                <w:rStyle w:val="Hyperlink"/>
                <w:noProof/>
              </w:rPr>
            </w:rPrChange>
          </w:rPr>
          <w:delText>3.8.5. NodeSet Section</w:delText>
        </w:r>
        <w:r w:rsidDel="00554341">
          <w:rPr>
            <w:noProof/>
            <w:webHidden/>
          </w:rPr>
          <w:tab/>
          <w:delText>34</w:delText>
        </w:r>
      </w:del>
    </w:p>
    <w:p w14:paraId="0D7DD404" w14:textId="77777777" w:rsidR="0083420E" w:rsidDel="00554341" w:rsidRDefault="0083420E">
      <w:pPr>
        <w:pStyle w:val="TOC3"/>
        <w:tabs>
          <w:tab w:val="right" w:leader="dot" w:pos="9350"/>
        </w:tabs>
        <w:rPr>
          <w:del w:id="1076" w:author="Gerard" w:date="2015-08-25T15:04:00Z"/>
          <w:rFonts w:asciiTheme="minorHAnsi" w:eastAsiaTheme="minorEastAsia" w:hAnsiTheme="minorHAnsi" w:cstheme="minorBidi"/>
          <w:i w:val="0"/>
          <w:iCs w:val="0"/>
          <w:noProof/>
          <w:sz w:val="22"/>
          <w:szCs w:val="22"/>
        </w:rPr>
      </w:pPr>
      <w:del w:id="1077" w:author="Gerard" w:date="2015-08-25T15:04:00Z">
        <w:r w:rsidRPr="00554341" w:rsidDel="00554341">
          <w:rPr>
            <w:noProof/>
            <w:rPrChange w:id="1078" w:author="Gerard" w:date="2015-08-25T15:04:00Z">
              <w:rPr>
                <w:rStyle w:val="Hyperlink"/>
                <w:noProof/>
              </w:rPr>
            </w:rPrChange>
          </w:rPr>
          <w:delText>3.8.6. ElementSet Section</w:delText>
        </w:r>
        <w:r w:rsidDel="00554341">
          <w:rPr>
            <w:noProof/>
            <w:webHidden/>
          </w:rPr>
          <w:tab/>
          <w:delText>35</w:delText>
        </w:r>
      </w:del>
    </w:p>
    <w:p w14:paraId="2F3B4A56" w14:textId="77777777" w:rsidR="0083420E" w:rsidDel="00554341" w:rsidRDefault="0083420E">
      <w:pPr>
        <w:pStyle w:val="TOC2"/>
        <w:tabs>
          <w:tab w:val="right" w:leader="dot" w:pos="9350"/>
        </w:tabs>
        <w:rPr>
          <w:del w:id="1079" w:author="Gerard" w:date="2015-08-25T15:04:00Z"/>
          <w:rFonts w:asciiTheme="minorHAnsi" w:eastAsiaTheme="minorEastAsia" w:hAnsiTheme="minorHAnsi" w:cstheme="minorBidi"/>
          <w:smallCaps w:val="0"/>
          <w:noProof/>
          <w:sz w:val="22"/>
          <w:szCs w:val="22"/>
        </w:rPr>
      </w:pPr>
      <w:del w:id="1080" w:author="Gerard" w:date="2015-08-25T15:04:00Z">
        <w:r w:rsidRPr="00554341" w:rsidDel="00554341">
          <w:rPr>
            <w:noProof/>
            <w:rPrChange w:id="1081" w:author="Gerard" w:date="2015-08-25T15:04:00Z">
              <w:rPr>
                <w:rStyle w:val="Hyperlink"/>
                <w:noProof/>
              </w:rPr>
            </w:rPrChange>
          </w:rPr>
          <w:delText>3.9. Initial Section</w:delText>
        </w:r>
        <w:r w:rsidDel="00554341">
          <w:rPr>
            <w:noProof/>
            <w:webHidden/>
          </w:rPr>
          <w:tab/>
          <w:delText>36</w:delText>
        </w:r>
      </w:del>
    </w:p>
    <w:p w14:paraId="109F9784" w14:textId="77777777" w:rsidR="0083420E" w:rsidDel="00554341" w:rsidRDefault="0083420E">
      <w:pPr>
        <w:pStyle w:val="TOC3"/>
        <w:tabs>
          <w:tab w:val="right" w:leader="dot" w:pos="9350"/>
        </w:tabs>
        <w:rPr>
          <w:del w:id="1082" w:author="Gerard" w:date="2015-08-25T15:04:00Z"/>
          <w:rFonts w:asciiTheme="minorHAnsi" w:eastAsiaTheme="minorEastAsia" w:hAnsiTheme="minorHAnsi" w:cstheme="minorBidi"/>
          <w:i w:val="0"/>
          <w:iCs w:val="0"/>
          <w:noProof/>
          <w:sz w:val="22"/>
          <w:szCs w:val="22"/>
        </w:rPr>
      </w:pPr>
      <w:del w:id="1083" w:author="Gerard" w:date="2015-08-25T15:04:00Z">
        <w:r w:rsidRPr="00554341" w:rsidDel="00554341">
          <w:rPr>
            <w:noProof/>
            <w:rPrChange w:id="1084" w:author="Gerard" w:date="2015-08-25T15:04:00Z">
              <w:rPr>
                <w:rStyle w:val="Hyperlink"/>
                <w:noProof/>
              </w:rPr>
            </w:rPrChange>
          </w:rPr>
          <w:delText>3.9.1. Initial Nodal Velocities</w:delText>
        </w:r>
        <w:r w:rsidDel="00554341">
          <w:rPr>
            <w:noProof/>
            <w:webHidden/>
          </w:rPr>
          <w:tab/>
          <w:delText>36</w:delText>
        </w:r>
      </w:del>
    </w:p>
    <w:p w14:paraId="5584675D" w14:textId="77777777" w:rsidR="0083420E" w:rsidDel="00554341" w:rsidRDefault="0083420E">
      <w:pPr>
        <w:pStyle w:val="TOC3"/>
        <w:tabs>
          <w:tab w:val="right" w:leader="dot" w:pos="9350"/>
        </w:tabs>
        <w:rPr>
          <w:del w:id="1085" w:author="Gerard" w:date="2015-08-25T15:04:00Z"/>
          <w:rFonts w:asciiTheme="minorHAnsi" w:eastAsiaTheme="minorEastAsia" w:hAnsiTheme="minorHAnsi" w:cstheme="minorBidi"/>
          <w:i w:val="0"/>
          <w:iCs w:val="0"/>
          <w:noProof/>
          <w:sz w:val="22"/>
          <w:szCs w:val="22"/>
        </w:rPr>
      </w:pPr>
      <w:del w:id="1086" w:author="Gerard" w:date="2015-08-25T15:04:00Z">
        <w:r w:rsidRPr="00554341" w:rsidDel="00554341">
          <w:rPr>
            <w:noProof/>
            <w:rPrChange w:id="1087" w:author="Gerard" w:date="2015-08-25T15:04:00Z">
              <w:rPr>
                <w:rStyle w:val="Hyperlink"/>
                <w:noProof/>
              </w:rPr>
            </w:rPrChange>
          </w:rPr>
          <w:delText>3.9.2. Initial Nodal Effective Fluid Pressure</w:delText>
        </w:r>
        <w:r w:rsidDel="00554341">
          <w:rPr>
            <w:noProof/>
            <w:webHidden/>
          </w:rPr>
          <w:tab/>
          <w:delText>36</w:delText>
        </w:r>
      </w:del>
    </w:p>
    <w:p w14:paraId="537E2E67" w14:textId="77777777" w:rsidR="0083420E" w:rsidDel="00554341" w:rsidRDefault="0083420E">
      <w:pPr>
        <w:pStyle w:val="TOC3"/>
        <w:tabs>
          <w:tab w:val="right" w:leader="dot" w:pos="9350"/>
        </w:tabs>
        <w:rPr>
          <w:del w:id="1088" w:author="Gerard" w:date="2015-08-25T15:04:00Z"/>
          <w:rFonts w:asciiTheme="minorHAnsi" w:eastAsiaTheme="minorEastAsia" w:hAnsiTheme="minorHAnsi" w:cstheme="minorBidi"/>
          <w:i w:val="0"/>
          <w:iCs w:val="0"/>
          <w:noProof/>
          <w:sz w:val="22"/>
          <w:szCs w:val="22"/>
        </w:rPr>
      </w:pPr>
      <w:del w:id="1089" w:author="Gerard" w:date="2015-08-25T15:04:00Z">
        <w:r w:rsidRPr="00554341" w:rsidDel="00554341">
          <w:rPr>
            <w:noProof/>
            <w:rPrChange w:id="1090" w:author="Gerard" w:date="2015-08-25T15:04:00Z">
              <w:rPr>
                <w:rStyle w:val="Hyperlink"/>
                <w:noProof/>
              </w:rPr>
            </w:rPrChange>
          </w:rPr>
          <w:delText>3.9.3. Initial Nodal Effective Concentration</w:delText>
        </w:r>
        <w:r w:rsidDel="00554341">
          <w:rPr>
            <w:noProof/>
            <w:webHidden/>
          </w:rPr>
          <w:tab/>
          <w:delText>36</w:delText>
        </w:r>
      </w:del>
    </w:p>
    <w:p w14:paraId="2AC71A88" w14:textId="77777777" w:rsidR="0083420E" w:rsidDel="00554341" w:rsidRDefault="0083420E">
      <w:pPr>
        <w:pStyle w:val="TOC2"/>
        <w:tabs>
          <w:tab w:val="right" w:leader="dot" w:pos="9350"/>
        </w:tabs>
        <w:rPr>
          <w:del w:id="1091" w:author="Gerard" w:date="2015-08-25T15:04:00Z"/>
          <w:rFonts w:asciiTheme="minorHAnsi" w:eastAsiaTheme="minorEastAsia" w:hAnsiTheme="minorHAnsi" w:cstheme="minorBidi"/>
          <w:smallCaps w:val="0"/>
          <w:noProof/>
          <w:sz w:val="22"/>
          <w:szCs w:val="22"/>
        </w:rPr>
      </w:pPr>
      <w:del w:id="1092" w:author="Gerard" w:date="2015-08-25T15:04:00Z">
        <w:r w:rsidRPr="00554341" w:rsidDel="00554341">
          <w:rPr>
            <w:noProof/>
            <w:rPrChange w:id="1093" w:author="Gerard" w:date="2015-08-25T15:04:00Z">
              <w:rPr>
                <w:rStyle w:val="Hyperlink"/>
                <w:noProof/>
              </w:rPr>
            </w:rPrChange>
          </w:rPr>
          <w:delText>3.10. Boundary Section</w:delText>
        </w:r>
        <w:r w:rsidDel="00554341">
          <w:rPr>
            <w:noProof/>
            <w:webHidden/>
          </w:rPr>
          <w:tab/>
          <w:delText>37</w:delText>
        </w:r>
      </w:del>
    </w:p>
    <w:p w14:paraId="3351A993" w14:textId="77777777" w:rsidR="0083420E" w:rsidDel="00554341" w:rsidRDefault="0083420E">
      <w:pPr>
        <w:pStyle w:val="TOC3"/>
        <w:tabs>
          <w:tab w:val="right" w:leader="dot" w:pos="9350"/>
        </w:tabs>
        <w:rPr>
          <w:del w:id="1094" w:author="Gerard" w:date="2015-08-25T15:04:00Z"/>
          <w:rFonts w:asciiTheme="minorHAnsi" w:eastAsiaTheme="minorEastAsia" w:hAnsiTheme="minorHAnsi" w:cstheme="minorBidi"/>
          <w:i w:val="0"/>
          <w:iCs w:val="0"/>
          <w:noProof/>
          <w:sz w:val="22"/>
          <w:szCs w:val="22"/>
        </w:rPr>
      </w:pPr>
      <w:del w:id="1095" w:author="Gerard" w:date="2015-08-25T15:04:00Z">
        <w:r w:rsidRPr="00554341" w:rsidDel="00554341">
          <w:rPr>
            <w:noProof/>
            <w:rPrChange w:id="1096" w:author="Gerard" w:date="2015-08-25T15:04:00Z">
              <w:rPr>
                <w:rStyle w:val="Hyperlink"/>
                <w:noProof/>
              </w:rPr>
            </w:rPrChange>
          </w:rPr>
          <w:delText>3.10.1. Prescribed Nodal Degrees of Freedom</w:delText>
        </w:r>
        <w:r w:rsidDel="00554341">
          <w:rPr>
            <w:noProof/>
            <w:webHidden/>
          </w:rPr>
          <w:tab/>
          <w:delText>37</w:delText>
        </w:r>
      </w:del>
    </w:p>
    <w:p w14:paraId="5EE341E5" w14:textId="77777777" w:rsidR="0083420E" w:rsidDel="00554341" w:rsidRDefault="0083420E">
      <w:pPr>
        <w:pStyle w:val="TOC3"/>
        <w:tabs>
          <w:tab w:val="right" w:leader="dot" w:pos="9350"/>
        </w:tabs>
        <w:rPr>
          <w:del w:id="1097" w:author="Gerard" w:date="2015-08-25T15:04:00Z"/>
          <w:rFonts w:asciiTheme="minorHAnsi" w:eastAsiaTheme="minorEastAsia" w:hAnsiTheme="minorHAnsi" w:cstheme="minorBidi"/>
          <w:i w:val="0"/>
          <w:iCs w:val="0"/>
          <w:noProof/>
          <w:sz w:val="22"/>
          <w:szCs w:val="22"/>
        </w:rPr>
      </w:pPr>
      <w:del w:id="1098" w:author="Gerard" w:date="2015-08-25T15:04:00Z">
        <w:r w:rsidRPr="00554341" w:rsidDel="00554341">
          <w:rPr>
            <w:noProof/>
            <w:rPrChange w:id="1099" w:author="Gerard" w:date="2015-08-25T15:04:00Z">
              <w:rPr>
                <w:rStyle w:val="Hyperlink"/>
                <w:noProof/>
              </w:rPr>
            </w:rPrChange>
          </w:rPr>
          <w:delText>3.10.2. Fixed Nodal Degrees of Freedom</w:delText>
        </w:r>
        <w:r w:rsidDel="00554341">
          <w:rPr>
            <w:noProof/>
            <w:webHidden/>
          </w:rPr>
          <w:tab/>
          <w:delText>38</w:delText>
        </w:r>
      </w:del>
    </w:p>
    <w:p w14:paraId="4F63D1B2" w14:textId="77777777" w:rsidR="0083420E" w:rsidDel="00554341" w:rsidRDefault="0083420E">
      <w:pPr>
        <w:pStyle w:val="TOC2"/>
        <w:tabs>
          <w:tab w:val="right" w:leader="dot" w:pos="9350"/>
        </w:tabs>
        <w:rPr>
          <w:del w:id="1100" w:author="Gerard" w:date="2015-08-25T15:04:00Z"/>
          <w:rFonts w:asciiTheme="minorHAnsi" w:eastAsiaTheme="minorEastAsia" w:hAnsiTheme="minorHAnsi" w:cstheme="minorBidi"/>
          <w:smallCaps w:val="0"/>
          <w:noProof/>
          <w:sz w:val="22"/>
          <w:szCs w:val="22"/>
        </w:rPr>
      </w:pPr>
      <w:del w:id="1101" w:author="Gerard" w:date="2015-08-25T15:04:00Z">
        <w:r w:rsidRPr="00554341" w:rsidDel="00554341">
          <w:rPr>
            <w:noProof/>
            <w:rPrChange w:id="1102" w:author="Gerard" w:date="2015-08-25T15:04:00Z">
              <w:rPr>
                <w:rStyle w:val="Hyperlink"/>
                <w:noProof/>
              </w:rPr>
            </w:rPrChange>
          </w:rPr>
          <w:delText>3.11. Loads Section</w:delText>
        </w:r>
        <w:r w:rsidDel="00554341">
          <w:rPr>
            <w:noProof/>
            <w:webHidden/>
          </w:rPr>
          <w:tab/>
          <w:delText>39</w:delText>
        </w:r>
      </w:del>
    </w:p>
    <w:p w14:paraId="43707BE5" w14:textId="77777777" w:rsidR="0083420E" w:rsidDel="00554341" w:rsidRDefault="0083420E">
      <w:pPr>
        <w:pStyle w:val="TOC3"/>
        <w:tabs>
          <w:tab w:val="right" w:leader="dot" w:pos="9350"/>
        </w:tabs>
        <w:rPr>
          <w:del w:id="1103" w:author="Gerard" w:date="2015-08-25T15:04:00Z"/>
          <w:rFonts w:asciiTheme="minorHAnsi" w:eastAsiaTheme="minorEastAsia" w:hAnsiTheme="minorHAnsi" w:cstheme="minorBidi"/>
          <w:i w:val="0"/>
          <w:iCs w:val="0"/>
          <w:noProof/>
          <w:sz w:val="22"/>
          <w:szCs w:val="22"/>
        </w:rPr>
      </w:pPr>
      <w:del w:id="1104" w:author="Gerard" w:date="2015-08-25T15:04:00Z">
        <w:r w:rsidRPr="00554341" w:rsidDel="00554341">
          <w:rPr>
            <w:noProof/>
            <w:rPrChange w:id="1105" w:author="Gerard" w:date="2015-08-25T15:04:00Z">
              <w:rPr>
                <w:rStyle w:val="Hyperlink"/>
                <w:noProof/>
              </w:rPr>
            </w:rPrChange>
          </w:rPr>
          <w:delText>3.11.1. Nodal Loads</w:delText>
        </w:r>
        <w:r w:rsidDel="00554341">
          <w:rPr>
            <w:noProof/>
            <w:webHidden/>
          </w:rPr>
          <w:tab/>
          <w:delText>39</w:delText>
        </w:r>
      </w:del>
    </w:p>
    <w:p w14:paraId="4D4DDF0D" w14:textId="77777777" w:rsidR="0083420E" w:rsidDel="00554341" w:rsidRDefault="0083420E">
      <w:pPr>
        <w:pStyle w:val="TOC3"/>
        <w:tabs>
          <w:tab w:val="right" w:leader="dot" w:pos="9350"/>
        </w:tabs>
        <w:rPr>
          <w:del w:id="1106" w:author="Gerard" w:date="2015-08-25T15:04:00Z"/>
          <w:rFonts w:asciiTheme="minorHAnsi" w:eastAsiaTheme="minorEastAsia" w:hAnsiTheme="minorHAnsi" w:cstheme="minorBidi"/>
          <w:i w:val="0"/>
          <w:iCs w:val="0"/>
          <w:noProof/>
          <w:sz w:val="22"/>
          <w:szCs w:val="22"/>
        </w:rPr>
      </w:pPr>
      <w:del w:id="1107" w:author="Gerard" w:date="2015-08-25T15:04:00Z">
        <w:r w:rsidRPr="00554341" w:rsidDel="00554341">
          <w:rPr>
            <w:noProof/>
            <w:rPrChange w:id="1108" w:author="Gerard" w:date="2015-08-25T15:04:00Z">
              <w:rPr>
                <w:rStyle w:val="Hyperlink"/>
                <w:noProof/>
              </w:rPr>
            </w:rPrChange>
          </w:rPr>
          <w:delText>3.11.2. Surface Loads</w:delText>
        </w:r>
        <w:r w:rsidDel="00554341">
          <w:rPr>
            <w:noProof/>
            <w:webHidden/>
          </w:rPr>
          <w:tab/>
          <w:delText>39</w:delText>
        </w:r>
      </w:del>
    </w:p>
    <w:p w14:paraId="3F72CDEA" w14:textId="77777777" w:rsidR="0083420E" w:rsidDel="00554341" w:rsidRDefault="0083420E">
      <w:pPr>
        <w:pStyle w:val="TOC4"/>
        <w:tabs>
          <w:tab w:val="right" w:leader="dot" w:pos="9350"/>
        </w:tabs>
        <w:rPr>
          <w:del w:id="1109" w:author="Gerard" w:date="2015-08-25T15:04:00Z"/>
          <w:rFonts w:asciiTheme="minorHAnsi" w:eastAsiaTheme="minorEastAsia" w:hAnsiTheme="minorHAnsi" w:cstheme="minorBidi"/>
          <w:noProof/>
          <w:sz w:val="22"/>
          <w:szCs w:val="22"/>
        </w:rPr>
      </w:pPr>
      <w:del w:id="1110" w:author="Gerard" w:date="2015-08-25T15:04:00Z">
        <w:r w:rsidRPr="00554341" w:rsidDel="00554341">
          <w:rPr>
            <w:noProof/>
            <w:rPrChange w:id="1111" w:author="Gerard" w:date="2015-08-25T15:04:00Z">
              <w:rPr>
                <w:rStyle w:val="Hyperlink"/>
                <w:noProof/>
              </w:rPr>
            </w:rPrChange>
          </w:rPr>
          <w:delText>3.11.2.1. Pressure Load</w:delText>
        </w:r>
        <w:r w:rsidDel="00554341">
          <w:rPr>
            <w:noProof/>
            <w:webHidden/>
          </w:rPr>
          <w:tab/>
          <w:delText>40</w:delText>
        </w:r>
      </w:del>
    </w:p>
    <w:p w14:paraId="32525BD5" w14:textId="77777777" w:rsidR="0083420E" w:rsidDel="00554341" w:rsidRDefault="0083420E">
      <w:pPr>
        <w:pStyle w:val="TOC4"/>
        <w:tabs>
          <w:tab w:val="right" w:leader="dot" w:pos="9350"/>
        </w:tabs>
        <w:rPr>
          <w:del w:id="1112" w:author="Gerard" w:date="2015-08-25T15:04:00Z"/>
          <w:rFonts w:asciiTheme="minorHAnsi" w:eastAsiaTheme="minorEastAsia" w:hAnsiTheme="minorHAnsi" w:cstheme="minorBidi"/>
          <w:noProof/>
          <w:sz w:val="22"/>
          <w:szCs w:val="22"/>
        </w:rPr>
      </w:pPr>
      <w:del w:id="1113" w:author="Gerard" w:date="2015-08-25T15:04:00Z">
        <w:r w:rsidRPr="00554341" w:rsidDel="00554341">
          <w:rPr>
            <w:noProof/>
            <w:rPrChange w:id="1114" w:author="Gerard" w:date="2015-08-25T15:04:00Z">
              <w:rPr>
                <w:rStyle w:val="Hyperlink"/>
                <w:noProof/>
              </w:rPr>
            </w:rPrChange>
          </w:rPr>
          <w:delText>3.11.2.2. Traction Load</w:delText>
        </w:r>
        <w:r w:rsidDel="00554341">
          <w:rPr>
            <w:noProof/>
            <w:webHidden/>
          </w:rPr>
          <w:tab/>
          <w:delText>40</w:delText>
        </w:r>
      </w:del>
    </w:p>
    <w:p w14:paraId="1C99BB58" w14:textId="77777777" w:rsidR="0083420E" w:rsidDel="00554341" w:rsidRDefault="0083420E">
      <w:pPr>
        <w:pStyle w:val="TOC4"/>
        <w:tabs>
          <w:tab w:val="right" w:leader="dot" w:pos="9350"/>
        </w:tabs>
        <w:rPr>
          <w:del w:id="1115" w:author="Gerard" w:date="2015-08-25T15:04:00Z"/>
          <w:rFonts w:asciiTheme="minorHAnsi" w:eastAsiaTheme="minorEastAsia" w:hAnsiTheme="minorHAnsi" w:cstheme="minorBidi"/>
          <w:noProof/>
          <w:sz w:val="22"/>
          <w:szCs w:val="22"/>
        </w:rPr>
      </w:pPr>
      <w:del w:id="1116" w:author="Gerard" w:date="2015-08-25T15:04:00Z">
        <w:r w:rsidRPr="00554341" w:rsidDel="00554341">
          <w:rPr>
            <w:noProof/>
            <w:rPrChange w:id="1117" w:author="Gerard" w:date="2015-08-25T15:04:00Z">
              <w:rPr>
                <w:rStyle w:val="Hyperlink"/>
                <w:noProof/>
              </w:rPr>
            </w:rPrChange>
          </w:rPr>
          <w:delText>3.11.2.3. Mixture Normal Traction</w:delText>
        </w:r>
        <w:r w:rsidDel="00554341">
          <w:rPr>
            <w:noProof/>
            <w:webHidden/>
          </w:rPr>
          <w:tab/>
          <w:delText>41</w:delText>
        </w:r>
      </w:del>
    </w:p>
    <w:p w14:paraId="50B4E4F3" w14:textId="77777777" w:rsidR="0083420E" w:rsidDel="00554341" w:rsidRDefault="0083420E">
      <w:pPr>
        <w:pStyle w:val="TOC4"/>
        <w:tabs>
          <w:tab w:val="right" w:leader="dot" w:pos="9350"/>
        </w:tabs>
        <w:rPr>
          <w:del w:id="1118" w:author="Gerard" w:date="2015-08-25T15:04:00Z"/>
          <w:rFonts w:asciiTheme="minorHAnsi" w:eastAsiaTheme="minorEastAsia" w:hAnsiTheme="minorHAnsi" w:cstheme="minorBidi"/>
          <w:noProof/>
          <w:sz w:val="22"/>
          <w:szCs w:val="22"/>
        </w:rPr>
      </w:pPr>
      <w:del w:id="1119" w:author="Gerard" w:date="2015-08-25T15:04:00Z">
        <w:r w:rsidRPr="00554341" w:rsidDel="00554341">
          <w:rPr>
            <w:noProof/>
            <w:rPrChange w:id="1120" w:author="Gerard" w:date="2015-08-25T15:04:00Z">
              <w:rPr>
                <w:rStyle w:val="Hyperlink"/>
                <w:noProof/>
              </w:rPr>
            </w:rPrChange>
          </w:rPr>
          <w:delText>3.11.2.4. Fluid Flux</w:delText>
        </w:r>
        <w:r w:rsidDel="00554341">
          <w:rPr>
            <w:noProof/>
            <w:webHidden/>
          </w:rPr>
          <w:tab/>
          <w:delText>42</w:delText>
        </w:r>
      </w:del>
    </w:p>
    <w:p w14:paraId="46C03124" w14:textId="77777777" w:rsidR="0083420E" w:rsidDel="00554341" w:rsidRDefault="0083420E">
      <w:pPr>
        <w:pStyle w:val="TOC4"/>
        <w:tabs>
          <w:tab w:val="right" w:leader="dot" w:pos="9350"/>
        </w:tabs>
        <w:rPr>
          <w:del w:id="1121" w:author="Gerard" w:date="2015-08-25T15:04:00Z"/>
          <w:rFonts w:asciiTheme="minorHAnsi" w:eastAsiaTheme="minorEastAsia" w:hAnsiTheme="minorHAnsi" w:cstheme="minorBidi"/>
          <w:noProof/>
          <w:sz w:val="22"/>
          <w:szCs w:val="22"/>
        </w:rPr>
      </w:pPr>
      <w:del w:id="1122" w:author="Gerard" w:date="2015-08-25T15:04:00Z">
        <w:r w:rsidRPr="00554341" w:rsidDel="00554341">
          <w:rPr>
            <w:noProof/>
            <w:rPrChange w:id="1123" w:author="Gerard" w:date="2015-08-25T15:04:00Z">
              <w:rPr>
                <w:rStyle w:val="Hyperlink"/>
                <w:noProof/>
              </w:rPr>
            </w:rPrChange>
          </w:rPr>
          <w:delText>3.11.2.5. Solute Flux</w:delText>
        </w:r>
        <w:r w:rsidDel="00554341">
          <w:rPr>
            <w:noProof/>
            <w:webHidden/>
          </w:rPr>
          <w:tab/>
          <w:delText>44</w:delText>
        </w:r>
      </w:del>
    </w:p>
    <w:p w14:paraId="562A1D60" w14:textId="77777777" w:rsidR="0083420E" w:rsidDel="00554341" w:rsidRDefault="0083420E">
      <w:pPr>
        <w:pStyle w:val="TOC4"/>
        <w:tabs>
          <w:tab w:val="right" w:leader="dot" w:pos="9350"/>
        </w:tabs>
        <w:rPr>
          <w:del w:id="1124" w:author="Gerard" w:date="2015-08-25T15:04:00Z"/>
          <w:rFonts w:asciiTheme="minorHAnsi" w:eastAsiaTheme="minorEastAsia" w:hAnsiTheme="minorHAnsi" w:cstheme="minorBidi"/>
          <w:noProof/>
          <w:sz w:val="22"/>
          <w:szCs w:val="22"/>
        </w:rPr>
      </w:pPr>
      <w:del w:id="1125" w:author="Gerard" w:date="2015-08-25T15:04:00Z">
        <w:r w:rsidRPr="00554341" w:rsidDel="00554341">
          <w:rPr>
            <w:noProof/>
            <w:rPrChange w:id="1126" w:author="Gerard" w:date="2015-08-25T15:04:00Z">
              <w:rPr>
                <w:rStyle w:val="Hyperlink"/>
                <w:noProof/>
              </w:rPr>
            </w:rPrChange>
          </w:rPr>
          <w:delText>3.11.2.6. Heat Flux</w:delText>
        </w:r>
        <w:r w:rsidDel="00554341">
          <w:rPr>
            <w:noProof/>
            <w:webHidden/>
          </w:rPr>
          <w:tab/>
          <w:delText>44</w:delText>
        </w:r>
      </w:del>
    </w:p>
    <w:p w14:paraId="28B5C9E9" w14:textId="77777777" w:rsidR="0083420E" w:rsidDel="00554341" w:rsidRDefault="0083420E">
      <w:pPr>
        <w:pStyle w:val="TOC4"/>
        <w:tabs>
          <w:tab w:val="right" w:leader="dot" w:pos="9350"/>
        </w:tabs>
        <w:rPr>
          <w:del w:id="1127" w:author="Gerard" w:date="2015-08-25T15:04:00Z"/>
          <w:rFonts w:asciiTheme="minorHAnsi" w:eastAsiaTheme="minorEastAsia" w:hAnsiTheme="minorHAnsi" w:cstheme="minorBidi"/>
          <w:noProof/>
          <w:sz w:val="22"/>
          <w:szCs w:val="22"/>
        </w:rPr>
      </w:pPr>
      <w:del w:id="1128" w:author="Gerard" w:date="2015-08-25T15:04:00Z">
        <w:r w:rsidRPr="00554341" w:rsidDel="00554341">
          <w:rPr>
            <w:noProof/>
            <w:rPrChange w:id="1129" w:author="Gerard" w:date="2015-08-25T15:04:00Z">
              <w:rPr>
                <w:rStyle w:val="Hyperlink"/>
                <w:noProof/>
              </w:rPr>
            </w:rPrChange>
          </w:rPr>
          <w:delText>3.11.2.7. Convective Heat Flux</w:delText>
        </w:r>
        <w:r w:rsidDel="00554341">
          <w:rPr>
            <w:noProof/>
            <w:webHidden/>
          </w:rPr>
          <w:tab/>
          <w:delText>45</w:delText>
        </w:r>
      </w:del>
    </w:p>
    <w:p w14:paraId="610FC7E9" w14:textId="77777777" w:rsidR="0083420E" w:rsidDel="00554341" w:rsidRDefault="0083420E">
      <w:pPr>
        <w:pStyle w:val="TOC3"/>
        <w:tabs>
          <w:tab w:val="right" w:leader="dot" w:pos="9350"/>
        </w:tabs>
        <w:rPr>
          <w:del w:id="1130" w:author="Gerard" w:date="2015-08-25T15:04:00Z"/>
          <w:rFonts w:asciiTheme="minorHAnsi" w:eastAsiaTheme="minorEastAsia" w:hAnsiTheme="minorHAnsi" w:cstheme="minorBidi"/>
          <w:i w:val="0"/>
          <w:iCs w:val="0"/>
          <w:noProof/>
          <w:sz w:val="22"/>
          <w:szCs w:val="22"/>
        </w:rPr>
      </w:pPr>
      <w:del w:id="1131" w:author="Gerard" w:date="2015-08-25T15:04:00Z">
        <w:r w:rsidRPr="00554341" w:rsidDel="00554341">
          <w:rPr>
            <w:noProof/>
            <w:rPrChange w:id="1132" w:author="Gerard" w:date="2015-08-25T15:04:00Z">
              <w:rPr>
                <w:rStyle w:val="Hyperlink"/>
                <w:noProof/>
              </w:rPr>
            </w:rPrChange>
          </w:rPr>
          <w:delText>3.11.3. Body Loads</w:delText>
        </w:r>
        <w:r w:rsidDel="00554341">
          <w:rPr>
            <w:noProof/>
            <w:webHidden/>
          </w:rPr>
          <w:tab/>
          <w:delText>45</w:delText>
        </w:r>
      </w:del>
    </w:p>
    <w:p w14:paraId="35750E6F" w14:textId="77777777" w:rsidR="0083420E" w:rsidDel="00554341" w:rsidRDefault="0083420E">
      <w:pPr>
        <w:pStyle w:val="TOC4"/>
        <w:tabs>
          <w:tab w:val="right" w:leader="dot" w:pos="9350"/>
        </w:tabs>
        <w:rPr>
          <w:del w:id="1133" w:author="Gerard" w:date="2015-08-25T15:04:00Z"/>
          <w:rFonts w:asciiTheme="minorHAnsi" w:eastAsiaTheme="minorEastAsia" w:hAnsiTheme="minorHAnsi" w:cstheme="minorBidi"/>
          <w:noProof/>
          <w:sz w:val="22"/>
          <w:szCs w:val="22"/>
        </w:rPr>
      </w:pPr>
      <w:del w:id="1134" w:author="Gerard" w:date="2015-08-25T15:04:00Z">
        <w:r w:rsidRPr="00554341" w:rsidDel="00554341">
          <w:rPr>
            <w:noProof/>
            <w:rPrChange w:id="1135" w:author="Gerard" w:date="2015-08-25T15:04:00Z">
              <w:rPr>
                <w:rStyle w:val="Hyperlink"/>
                <w:noProof/>
              </w:rPr>
            </w:rPrChange>
          </w:rPr>
          <w:delText>3.11.3.1. Constant Body Force</w:delText>
        </w:r>
        <w:r w:rsidDel="00554341">
          <w:rPr>
            <w:noProof/>
            <w:webHidden/>
          </w:rPr>
          <w:tab/>
          <w:delText>45</w:delText>
        </w:r>
      </w:del>
    </w:p>
    <w:p w14:paraId="66B79B87" w14:textId="77777777" w:rsidR="0083420E" w:rsidDel="00554341" w:rsidRDefault="0083420E">
      <w:pPr>
        <w:pStyle w:val="TOC4"/>
        <w:tabs>
          <w:tab w:val="right" w:leader="dot" w:pos="9350"/>
        </w:tabs>
        <w:rPr>
          <w:del w:id="1136" w:author="Gerard" w:date="2015-08-25T15:04:00Z"/>
          <w:rFonts w:asciiTheme="minorHAnsi" w:eastAsiaTheme="minorEastAsia" w:hAnsiTheme="minorHAnsi" w:cstheme="minorBidi"/>
          <w:noProof/>
          <w:sz w:val="22"/>
          <w:szCs w:val="22"/>
        </w:rPr>
      </w:pPr>
      <w:del w:id="1137" w:author="Gerard" w:date="2015-08-25T15:04:00Z">
        <w:r w:rsidRPr="00554341" w:rsidDel="00554341">
          <w:rPr>
            <w:noProof/>
            <w:rPrChange w:id="1138" w:author="Gerard" w:date="2015-08-25T15:04:00Z">
              <w:rPr>
                <w:rStyle w:val="Hyperlink"/>
                <w:noProof/>
              </w:rPr>
            </w:rPrChange>
          </w:rPr>
          <w:delText>3.11.3.2. Non-Constant Body Force</w:delText>
        </w:r>
        <w:r w:rsidDel="00554341">
          <w:rPr>
            <w:noProof/>
            <w:webHidden/>
          </w:rPr>
          <w:tab/>
          <w:delText>45</w:delText>
        </w:r>
      </w:del>
    </w:p>
    <w:p w14:paraId="2CD676C4" w14:textId="77777777" w:rsidR="0083420E" w:rsidDel="00554341" w:rsidRDefault="0083420E">
      <w:pPr>
        <w:pStyle w:val="TOC4"/>
        <w:tabs>
          <w:tab w:val="right" w:leader="dot" w:pos="9350"/>
        </w:tabs>
        <w:rPr>
          <w:del w:id="1139" w:author="Gerard" w:date="2015-08-25T15:04:00Z"/>
          <w:rFonts w:asciiTheme="minorHAnsi" w:eastAsiaTheme="minorEastAsia" w:hAnsiTheme="minorHAnsi" w:cstheme="minorBidi"/>
          <w:noProof/>
          <w:sz w:val="22"/>
          <w:szCs w:val="22"/>
        </w:rPr>
      </w:pPr>
      <w:del w:id="1140" w:author="Gerard" w:date="2015-08-25T15:04:00Z">
        <w:r w:rsidRPr="00554341" w:rsidDel="00554341">
          <w:rPr>
            <w:noProof/>
            <w:rPrChange w:id="1141" w:author="Gerard" w:date="2015-08-25T15:04:00Z">
              <w:rPr>
                <w:rStyle w:val="Hyperlink"/>
                <w:noProof/>
              </w:rPr>
            </w:rPrChange>
          </w:rPr>
          <w:delText>3.11.3.3. Centrifugal Force</w:delText>
        </w:r>
        <w:r w:rsidDel="00554341">
          <w:rPr>
            <w:noProof/>
            <w:webHidden/>
          </w:rPr>
          <w:tab/>
          <w:delText>46</w:delText>
        </w:r>
      </w:del>
    </w:p>
    <w:p w14:paraId="3A97062F" w14:textId="77777777" w:rsidR="0083420E" w:rsidDel="00554341" w:rsidRDefault="0083420E">
      <w:pPr>
        <w:pStyle w:val="TOC4"/>
        <w:tabs>
          <w:tab w:val="right" w:leader="dot" w:pos="9350"/>
        </w:tabs>
        <w:rPr>
          <w:del w:id="1142" w:author="Gerard" w:date="2015-08-25T15:04:00Z"/>
          <w:rFonts w:asciiTheme="minorHAnsi" w:eastAsiaTheme="minorEastAsia" w:hAnsiTheme="minorHAnsi" w:cstheme="minorBidi"/>
          <w:noProof/>
          <w:sz w:val="22"/>
          <w:szCs w:val="22"/>
        </w:rPr>
      </w:pPr>
      <w:del w:id="1143" w:author="Gerard" w:date="2015-08-25T15:04:00Z">
        <w:r w:rsidRPr="00554341" w:rsidDel="00554341">
          <w:rPr>
            <w:noProof/>
            <w:rPrChange w:id="1144" w:author="Gerard" w:date="2015-08-25T15:04:00Z">
              <w:rPr>
                <w:rStyle w:val="Hyperlink"/>
                <w:noProof/>
              </w:rPr>
            </w:rPrChange>
          </w:rPr>
          <w:delText>3.11.3.4. Heat source</w:delText>
        </w:r>
        <w:r w:rsidDel="00554341">
          <w:rPr>
            <w:noProof/>
            <w:webHidden/>
          </w:rPr>
          <w:tab/>
          <w:delText>46</w:delText>
        </w:r>
      </w:del>
    </w:p>
    <w:p w14:paraId="4ED50FC4" w14:textId="77777777" w:rsidR="0083420E" w:rsidDel="00554341" w:rsidRDefault="0083420E">
      <w:pPr>
        <w:pStyle w:val="TOC2"/>
        <w:tabs>
          <w:tab w:val="right" w:leader="dot" w:pos="9350"/>
        </w:tabs>
        <w:rPr>
          <w:del w:id="1145" w:author="Gerard" w:date="2015-08-25T15:04:00Z"/>
          <w:rFonts w:asciiTheme="minorHAnsi" w:eastAsiaTheme="minorEastAsia" w:hAnsiTheme="minorHAnsi" w:cstheme="minorBidi"/>
          <w:smallCaps w:val="0"/>
          <w:noProof/>
          <w:sz w:val="22"/>
          <w:szCs w:val="22"/>
        </w:rPr>
      </w:pPr>
      <w:del w:id="1146" w:author="Gerard" w:date="2015-08-25T15:04:00Z">
        <w:r w:rsidRPr="00554341" w:rsidDel="00554341">
          <w:rPr>
            <w:noProof/>
            <w:rPrChange w:id="1147" w:author="Gerard" w:date="2015-08-25T15:04:00Z">
              <w:rPr>
                <w:rStyle w:val="Hyperlink"/>
                <w:noProof/>
              </w:rPr>
            </w:rPrChange>
          </w:rPr>
          <w:delText>3.12. Contact Section</w:delText>
        </w:r>
        <w:r w:rsidDel="00554341">
          <w:rPr>
            <w:noProof/>
            <w:webHidden/>
          </w:rPr>
          <w:tab/>
          <w:delText>47</w:delText>
        </w:r>
      </w:del>
    </w:p>
    <w:p w14:paraId="5ECAB21C" w14:textId="77777777" w:rsidR="0083420E" w:rsidDel="00554341" w:rsidRDefault="0083420E">
      <w:pPr>
        <w:pStyle w:val="TOC3"/>
        <w:tabs>
          <w:tab w:val="right" w:leader="dot" w:pos="9350"/>
        </w:tabs>
        <w:rPr>
          <w:del w:id="1148" w:author="Gerard" w:date="2015-08-25T15:04:00Z"/>
          <w:rFonts w:asciiTheme="minorHAnsi" w:eastAsiaTheme="minorEastAsia" w:hAnsiTheme="minorHAnsi" w:cstheme="minorBidi"/>
          <w:i w:val="0"/>
          <w:iCs w:val="0"/>
          <w:noProof/>
          <w:sz w:val="22"/>
          <w:szCs w:val="22"/>
        </w:rPr>
      </w:pPr>
      <w:del w:id="1149" w:author="Gerard" w:date="2015-08-25T15:04:00Z">
        <w:r w:rsidRPr="00554341" w:rsidDel="00554341">
          <w:rPr>
            <w:noProof/>
            <w:rPrChange w:id="1150" w:author="Gerard" w:date="2015-08-25T15:04:00Z">
              <w:rPr>
                <w:rStyle w:val="Hyperlink"/>
                <w:noProof/>
              </w:rPr>
            </w:rPrChange>
          </w:rPr>
          <w:delText>3.12.1. Sliding Interfaces</w:delText>
        </w:r>
        <w:r w:rsidDel="00554341">
          <w:rPr>
            <w:noProof/>
            <w:webHidden/>
          </w:rPr>
          <w:tab/>
          <w:delText>47</w:delText>
        </w:r>
      </w:del>
    </w:p>
    <w:p w14:paraId="211FC932" w14:textId="77777777" w:rsidR="0083420E" w:rsidDel="00554341" w:rsidRDefault="0083420E">
      <w:pPr>
        <w:pStyle w:val="TOC3"/>
        <w:tabs>
          <w:tab w:val="right" w:leader="dot" w:pos="9350"/>
        </w:tabs>
        <w:rPr>
          <w:del w:id="1151" w:author="Gerard" w:date="2015-08-25T15:04:00Z"/>
          <w:rFonts w:asciiTheme="minorHAnsi" w:eastAsiaTheme="minorEastAsia" w:hAnsiTheme="minorHAnsi" w:cstheme="minorBidi"/>
          <w:i w:val="0"/>
          <w:iCs w:val="0"/>
          <w:noProof/>
          <w:sz w:val="22"/>
          <w:szCs w:val="22"/>
        </w:rPr>
      </w:pPr>
      <w:del w:id="1152" w:author="Gerard" w:date="2015-08-25T15:04:00Z">
        <w:r w:rsidRPr="00554341" w:rsidDel="00554341">
          <w:rPr>
            <w:noProof/>
            <w:rPrChange w:id="1153" w:author="Gerard" w:date="2015-08-25T15:04:00Z">
              <w:rPr>
                <w:rStyle w:val="Hyperlink"/>
                <w:noProof/>
              </w:rPr>
            </w:rPrChange>
          </w:rPr>
          <w:delText>3.12.2. Biphasic Contact</w:delText>
        </w:r>
        <w:r w:rsidDel="00554341">
          <w:rPr>
            <w:noProof/>
            <w:webHidden/>
          </w:rPr>
          <w:tab/>
          <w:delText>52</w:delText>
        </w:r>
      </w:del>
    </w:p>
    <w:p w14:paraId="5B7641A7" w14:textId="77777777" w:rsidR="0083420E" w:rsidDel="00554341" w:rsidRDefault="0083420E">
      <w:pPr>
        <w:pStyle w:val="TOC3"/>
        <w:tabs>
          <w:tab w:val="right" w:leader="dot" w:pos="9350"/>
        </w:tabs>
        <w:rPr>
          <w:del w:id="1154" w:author="Gerard" w:date="2015-08-25T15:04:00Z"/>
          <w:rFonts w:asciiTheme="minorHAnsi" w:eastAsiaTheme="minorEastAsia" w:hAnsiTheme="minorHAnsi" w:cstheme="minorBidi"/>
          <w:i w:val="0"/>
          <w:iCs w:val="0"/>
          <w:noProof/>
          <w:sz w:val="22"/>
          <w:szCs w:val="22"/>
        </w:rPr>
      </w:pPr>
      <w:del w:id="1155" w:author="Gerard" w:date="2015-08-25T15:04:00Z">
        <w:r w:rsidRPr="00554341" w:rsidDel="00554341">
          <w:rPr>
            <w:noProof/>
            <w:rPrChange w:id="1156" w:author="Gerard" w:date="2015-08-25T15:04:00Z">
              <w:rPr>
                <w:rStyle w:val="Hyperlink"/>
                <w:noProof/>
              </w:rPr>
            </w:rPrChange>
          </w:rPr>
          <w:delText>3.12.3. Biphasic-Solute and Multiphasic Contact</w:delText>
        </w:r>
        <w:r w:rsidDel="00554341">
          <w:rPr>
            <w:noProof/>
            <w:webHidden/>
          </w:rPr>
          <w:tab/>
          <w:delText>53</w:delText>
        </w:r>
      </w:del>
    </w:p>
    <w:p w14:paraId="62C1903D" w14:textId="77777777" w:rsidR="0083420E" w:rsidDel="00554341" w:rsidRDefault="0083420E">
      <w:pPr>
        <w:pStyle w:val="TOC3"/>
        <w:tabs>
          <w:tab w:val="right" w:leader="dot" w:pos="9350"/>
        </w:tabs>
        <w:rPr>
          <w:del w:id="1157" w:author="Gerard" w:date="2015-08-25T15:04:00Z"/>
          <w:rFonts w:asciiTheme="minorHAnsi" w:eastAsiaTheme="minorEastAsia" w:hAnsiTheme="minorHAnsi" w:cstheme="minorBidi"/>
          <w:i w:val="0"/>
          <w:iCs w:val="0"/>
          <w:noProof/>
          <w:sz w:val="22"/>
          <w:szCs w:val="22"/>
        </w:rPr>
      </w:pPr>
      <w:del w:id="1158" w:author="Gerard" w:date="2015-08-25T15:04:00Z">
        <w:r w:rsidRPr="00554341" w:rsidDel="00554341">
          <w:rPr>
            <w:noProof/>
            <w:rPrChange w:id="1159" w:author="Gerard" w:date="2015-08-25T15:04:00Z">
              <w:rPr>
                <w:rStyle w:val="Hyperlink"/>
                <w:noProof/>
              </w:rPr>
            </w:rPrChange>
          </w:rPr>
          <w:delText>3.12.4. Rigid Wall Interfaces</w:delText>
        </w:r>
        <w:r w:rsidDel="00554341">
          <w:rPr>
            <w:noProof/>
            <w:webHidden/>
          </w:rPr>
          <w:tab/>
          <w:delText>54</w:delText>
        </w:r>
      </w:del>
    </w:p>
    <w:p w14:paraId="36C75591" w14:textId="77777777" w:rsidR="0083420E" w:rsidDel="00554341" w:rsidRDefault="0083420E">
      <w:pPr>
        <w:pStyle w:val="TOC3"/>
        <w:tabs>
          <w:tab w:val="right" w:leader="dot" w:pos="9350"/>
        </w:tabs>
        <w:rPr>
          <w:del w:id="1160" w:author="Gerard" w:date="2015-08-25T15:04:00Z"/>
          <w:rFonts w:asciiTheme="minorHAnsi" w:eastAsiaTheme="minorEastAsia" w:hAnsiTheme="minorHAnsi" w:cstheme="minorBidi"/>
          <w:i w:val="0"/>
          <w:iCs w:val="0"/>
          <w:noProof/>
          <w:sz w:val="22"/>
          <w:szCs w:val="22"/>
        </w:rPr>
      </w:pPr>
      <w:del w:id="1161" w:author="Gerard" w:date="2015-08-25T15:04:00Z">
        <w:r w:rsidRPr="00554341" w:rsidDel="00554341">
          <w:rPr>
            <w:noProof/>
            <w:rPrChange w:id="1162" w:author="Gerard" w:date="2015-08-25T15:04:00Z">
              <w:rPr>
                <w:rStyle w:val="Hyperlink"/>
                <w:noProof/>
              </w:rPr>
            </w:rPrChange>
          </w:rPr>
          <w:delText>3.12.5. Tied Interfaces</w:delText>
        </w:r>
        <w:r w:rsidDel="00554341">
          <w:rPr>
            <w:noProof/>
            <w:webHidden/>
          </w:rPr>
          <w:tab/>
          <w:delText>55</w:delText>
        </w:r>
      </w:del>
    </w:p>
    <w:p w14:paraId="182A7A9D" w14:textId="77777777" w:rsidR="0083420E" w:rsidDel="00554341" w:rsidRDefault="0083420E">
      <w:pPr>
        <w:pStyle w:val="TOC3"/>
        <w:tabs>
          <w:tab w:val="right" w:leader="dot" w:pos="9350"/>
        </w:tabs>
        <w:rPr>
          <w:del w:id="1163" w:author="Gerard" w:date="2015-08-25T15:04:00Z"/>
          <w:rFonts w:asciiTheme="minorHAnsi" w:eastAsiaTheme="minorEastAsia" w:hAnsiTheme="minorHAnsi" w:cstheme="minorBidi"/>
          <w:i w:val="0"/>
          <w:iCs w:val="0"/>
          <w:noProof/>
          <w:sz w:val="22"/>
          <w:szCs w:val="22"/>
        </w:rPr>
      </w:pPr>
      <w:del w:id="1164" w:author="Gerard" w:date="2015-08-25T15:04:00Z">
        <w:r w:rsidRPr="00554341" w:rsidDel="00554341">
          <w:rPr>
            <w:noProof/>
            <w:rPrChange w:id="1165" w:author="Gerard" w:date="2015-08-25T15:04:00Z">
              <w:rPr>
                <w:rStyle w:val="Hyperlink"/>
                <w:noProof/>
              </w:rPr>
            </w:rPrChange>
          </w:rPr>
          <w:delText>3.12.6. Tied Biphasic Interfaces</w:delText>
        </w:r>
        <w:r w:rsidDel="00554341">
          <w:rPr>
            <w:noProof/>
            <w:webHidden/>
          </w:rPr>
          <w:tab/>
          <w:delText>55</w:delText>
        </w:r>
      </w:del>
    </w:p>
    <w:p w14:paraId="30AE91D5" w14:textId="77777777" w:rsidR="0083420E" w:rsidDel="00554341" w:rsidRDefault="0083420E">
      <w:pPr>
        <w:pStyle w:val="TOC3"/>
        <w:tabs>
          <w:tab w:val="right" w:leader="dot" w:pos="9350"/>
        </w:tabs>
        <w:rPr>
          <w:del w:id="1166" w:author="Gerard" w:date="2015-08-25T15:04:00Z"/>
          <w:rFonts w:asciiTheme="minorHAnsi" w:eastAsiaTheme="minorEastAsia" w:hAnsiTheme="minorHAnsi" w:cstheme="minorBidi"/>
          <w:i w:val="0"/>
          <w:iCs w:val="0"/>
          <w:noProof/>
          <w:sz w:val="22"/>
          <w:szCs w:val="22"/>
        </w:rPr>
      </w:pPr>
      <w:del w:id="1167" w:author="Gerard" w:date="2015-08-25T15:04:00Z">
        <w:r w:rsidRPr="00554341" w:rsidDel="00554341">
          <w:rPr>
            <w:noProof/>
            <w:rPrChange w:id="1168" w:author="Gerard" w:date="2015-08-25T15:04:00Z">
              <w:rPr>
                <w:rStyle w:val="Hyperlink"/>
                <w:noProof/>
              </w:rPr>
            </w:rPrChange>
          </w:rPr>
          <w:delText>3.12.7. Sticky Interfaces</w:delText>
        </w:r>
        <w:r w:rsidDel="00554341">
          <w:rPr>
            <w:noProof/>
            <w:webHidden/>
          </w:rPr>
          <w:tab/>
          <w:delText>56</w:delText>
        </w:r>
      </w:del>
    </w:p>
    <w:p w14:paraId="341D6615" w14:textId="77777777" w:rsidR="0083420E" w:rsidDel="00554341" w:rsidRDefault="0083420E">
      <w:pPr>
        <w:pStyle w:val="TOC3"/>
        <w:tabs>
          <w:tab w:val="right" w:leader="dot" w:pos="9350"/>
        </w:tabs>
        <w:rPr>
          <w:del w:id="1169" w:author="Gerard" w:date="2015-08-25T15:04:00Z"/>
          <w:rFonts w:asciiTheme="minorHAnsi" w:eastAsiaTheme="minorEastAsia" w:hAnsiTheme="minorHAnsi" w:cstheme="minorBidi"/>
          <w:i w:val="0"/>
          <w:iCs w:val="0"/>
          <w:noProof/>
          <w:sz w:val="22"/>
          <w:szCs w:val="22"/>
        </w:rPr>
      </w:pPr>
      <w:del w:id="1170" w:author="Gerard" w:date="2015-08-25T15:04:00Z">
        <w:r w:rsidRPr="00554341" w:rsidDel="00554341">
          <w:rPr>
            <w:noProof/>
            <w:rPrChange w:id="1171" w:author="Gerard" w:date="2015-08-25T15:04:00Z">
              <w:rPr>
                <w:rStyle w:val="Hyperlink"/>
                <w:noProof/>
              </w:rPr>
            </w:rPrChange>
          </w:rPr>
          <w:delText>3.12.8. Rigid Interfaces</w:delText>
        </w:r>
        <w:r w:rsidDel="00554341">
          <w:rPr>
            <w:noProof/>
            <w:webHidden/>
          </w:rPr>
          <w:tab/>
          <w:delText>56</w:delText>
        </w:r>
      </w:del>
    </w:p>
    <w:p w14:paraId="66E1F4F7" w14:textId="77777777" w:rsidR="0083420E" w:rsidDel="00554341" w:rsidRDefault="0083420E">
      <w:pPr>
        <w:pStyle w:val="TOC3"/>
        <w:tabs>
          <w:tab w:val="right" w:leader="dot" w:pos="9350"/>
        </w:tabs>
        <w:rPr>
          <w:del w:id="1172" w:author="Gerard" w:date="2015-08-25T15:04:00Z"/>
          <w:rFonts w:asciiTheme="minorHAnsi" w:eastAsiaTheme="minorEastAsia" w:hAnsiTheme="minorHAnsi" w:cstheme="minorBidi"/>
          <w:i w:val="0"/>
          <w:iCs w:val="0"/>
          <w:noProof/>
          <w:sz w:val="22"/>
          <w:szCs w:val="22"/>
        </w:rPr>
      </w:pPr>
      <w:del w:id="1173" w:author="Gerard" w:date="2015-08-25T15:04:00Z">
        <w:r w:rsidRPr="00554341" w:rsidDel="00554341">
          <w:rPr>
            <w:noProof/>
            <w:rPrChange w:id="1174" w:author="Gerard" w:date="2015-08-25T15:04:00Z">
              <w:rPr>
                <w:rStyle w:val="Hyperlink"/>
                <w:noProof/>
              </w:rPr>
            </w:rPrChange>
          </w:rPr>
          <w:delText>3.12.9. Rigid Joints</w:delText>
        </w:r>
        <w:r w:rsidDel="00554341">
          <w:rPr>
            <w:noProof/>
            <w:webHidden/>
          </w:rPr>
          <w:tab/>
          <w:delText>57</w:delText>
        </w:r>
      </w:del>
    </w:p>
    <w:p w14:paraId="057F908F" w14:textId="77777777" w:rsidR="0083420E" w:rsidDel="00554341" w:rsidRDefault="0083420E">
      <w:pPr>
        <w:pStyle w:val="TOC2"/>
        <w:tabs>
          <w:tab w:val="right" w:leader="dot" w:pos="9350"/>
        </w:tabs>
        <w:rPr>
          <w:del w:id="1175" w:author="Gerard" w:date="2015-08-25T15:04:00Z"/>
          <w:rFonts w:asciiTheme="minorHAnsi" w:eastAsiaTheme="minorEastAsia" w:hAnsiTheme="minorHAnsi" w:cstheme="minorBidi"/>
          <w:smallCaps w:val="0"/>
          <w:noProof/>
          <w:sz w:val="22"/>
          <w:szCs w:val="22"/>
        </w:rPr>
      </w:pPr>
      <w:del w:id="1176" w:author="Gerard" w:date="2015-08-25T15:04:00Z">
        <w:r w:rsidRPr="00554341" w:rsidDel="00554341">
          <w:rPr>
            <w:noProof/>
            <w:rPrChange w:id="1177" w:author="Gerard" w:date="2015-08-25T15:04:00Z">
              <w:rPr>
                <w:rStyle w:val="Hyperlink"/>
                <w:noProof/>
              </w:rPr>
            </w:rPrChange>
          </w:rPr>
          <w:delText>3.13. Constraints Section</w:delText>
        </w:r>
        <w:r w:rsidDel="00554341">
          <w:rPr>
            <w:noProof/>
            <w:webHidden/>
          </w:rPr>
          <w:tab/>
          <w:delText>58</w:delText>
        </w:r>
      </w:del>
    </w:p>
    <w:p w14:paraId="09D975D9" w14:textId="77777777" w:rsidR="0083420E" w:rsidDel="00554341" w:rsidRDefault="0083420E">
      <w:pPr>
        <w:pStyle w:val="TOC3"/>
        <w:tabs>
          <w:tab w:val="right" w:leader="dot" w:pos="9350"/>
        </w:tabs>
        <w:rPr>
          <w:del w:id="1178" w:author="Gerard" w:date="2015-08-25T15:04:00Z"/>
          <w:rFonts w:asciiTheme="minorHAnsi" w:eastAsiaTheme="minorEastAsia" w:hAnsiTheme="minorHAnsi" w:cstheme="minorBidi"/>
          <w:i w:val="0"/>
          <w:iCs w:val="0"/>
          <w:noProof/>
          <w:sz w:val="22"/>
          <w:szCs w:val="22"/>
        </w:rPr>
      </w:pPr>
      <w:del w:id="1179" w:author="Gerard" w:date="2015-08-25T15:04:00Z">
        <w:r w:rsidRPr="00554341" w:rsidDel="00554341">
          <w:rPr>
            <w:noProof/>
            <w:rPrChange w:id="1180" w:author="Gerard" w:date="2015-08-25T15:04:00Z">
              <w:rPr>
                <w:rStyle w:val="Hyperlink"/>
                <w:noProof/>
              </w:rPr>
            </w:rPrChange>
          </w:rPr>
          <w:delText>3.13.1. Rigid Body Constraints</w:delText>
        </w:r>
        <w:r w:rsidDel="00554341">
          <w:rPr>
            <w:noProof/>
            <w:webHidden/>
          </w:rPr>
          <w:tab/>
          <w:delText>58</w:delText>
        </w:r>
      </w:del>
    </w:p>
    <w:p w14:paraId="768ACCA3" w14:textId="77777777" w:rsidR="0083420E" w:rsidDel="00554341" w:rsidRDefault="0083420E">
      <w:pPr>
        <w:pStyle w:val="TOC2"/>
        <w:tabs>
          <w:tab w:val="right" w:leader="dot" w:pos="9350"/>
        </w:tabs>
        <w:rPr>
          <w:del w:id="1181" w:author="Gerard" w:date="2015-08-25T15:04:00Z"/>
          <w:rFonts w:asciiTheme="minorHAnsi" w:eastAsiaTheme="minorEastAsia" w:hAnsiTheme="minorHAnsi" w:cstheme="minorBidi"/>
          <w:smallCaps w:val="0"/>
          <w:noProof/>
          <w:sz w:val="22"/>
          <w:szCs w:val="22"/>
        </w:rPr>
      </w:pPr>
      <w:del w:id="1182" w:author="Gerard" w:date="2015-08-25T15:04:00Z">
        <w:r w:rsidRPr="00554341" w:rsidDel="00554341">
          <w:rPr>
            <w:noProof/>
            <w:rPrChange w:id="1183" w:author="Gerard" w:date="2015-08-25T15:04:00Z">
              <w:rPr>
                <w:rStyle w:val="Hyperlink"/>
                <w:noProof/>
              </w:rPr>
            </w:rPrChange>
          </w:rPr>
          <w:delText>3.14. Discrete Section</w:delText>
        </w:r>
        <w:r w:rsidDel="00554341">
          <w:rPr>
            <w:noProof/>
            <w:webHidden/>
          </w:rPr>
          <w:tab/>
          <w:delText>60</w:delText>
        </w:r>
      </w:del>
    </w:p>
    <w:p w14:paraId="45D97C01" w14:textId="77777777" w:rsidR="0083420E" w:rsidDel="00554341" w:rsidRDefault="0083420E">
      <w:pPr>
        <w:pStyle w:val="TOC3"/>
        <w:tabs>
          <w:tab w:val="right" w:leader="dot" w:pos="9350"/>
        </w:tabs>
        <w:rPr>
          <w:del w:id="1184" w:author="Gerard" w:date="2015-08-25T15:04:00Z"/>
          <w:rFonts w:asciiTheme="minorHAnsi" w:eastAsiaTheme="minorEastAsia" w:hAnsiTheme="minorHAnsi" w:cstheme="minorBidi"/>
          <w:i w:val="0"/>
          <w:iCs w:val="0"/>
          <w:noProof/>
          <w:sz w:val="22"/>
          <w:szCs w:val="22"/>
        </w:rPr>
      </w:pPr>
      <w:del w:id="1185" w:author="Gerard" w:date="2015-08-25T15:04:00Z">
        <w:r w:rsidRPr="00554341" w:rsidDel="00554341">
          <w:rPr>
            <w:noProof/>
            <w:rPrChange w:id="1186" w:author="Gerard" w:date="2015-08-25T15:04:00Z">
              <w:rPr>
                <w:rStyle w:val="Hyperlink"/>
                <w:noProof/>
              </w:rPr>
            </w:rPrChange>
          </w:rPr>
          <w:delText>3.14.1. Springs</w:delText>
        </w:r>
        <w:r w:rsidDel="00554341">
          <w:rPr>
            <w:noProof/>
            <w:webHidden/>
          </w:rPr>
          <w:tab/>
          <w:delText>60</w:delText>
        </w:r>
      </w:del>
    </w:p>
    <w:p w14:paraId="437716B1" w14:textId="77777777" w:rsidR="0083420E" w:rsidDel="00554341" w:rsidRDefault="0083420E">
      <w:pPr>
        <w:pStyle w:val="TOC2"/>
        <w:tabs>
          <w:tab w:val="right" w:leader="dot" w:pos="9350"/>
        </w:tabs>
        <w:rPr>
          <w:del w:id="1187" w:author="Gerard" w:date="2015-08-25T15:04:00Z"/>
          <w:rFonts w:asciiTheme="minorHAnsi" w:eastAsiaTheme="minorEastAsia" w:hAnsiTheme="minorHAnsi" w:cstheme="minorBidi"/>
          <w:smallCaps w:val="0"/>
          <w:noProof/>
          <w:sz w:val="22"/>
          <w:szCs w:val="22"/>
        </w:rPr>
      </w:pPr>
      <w:del w:id="1188" w:author="Gerard" w:date="2015-08-25T15:04:00Z">
        <w:r w:rsidRPr="00554341" w:rsidDel="00554341">
          <w:rPr>
            <w:noProof/>
            <w:rPrChange w:id="1189" w:author="Gerard" w:date="2015-08-25T15:04:00Z">
              <w:rPr>
                <w:rStyle w:val="Hyperlink"/>
                <w:noProof/>
              </w:rPr>
            </w:rPrChange>
          </w:rPr>
          <w:delText>3.15. LoadData Section</w:delText>
        </w:r>
        <w:r w:rsidDel="00554341">
          <w:rPr>
            <w:noProof/>
            <w:webHidden/>
          </w:rPr>
          <w:tab/>
          <w:delText>62</w:delText>
        </w:r>
      </w:del>
    </w:p>
    <w:p w14:paraId="4AAE6675" w14:textId="77777777" w:rsidR="0083420E" w:rsidDel="00554341" w:rsidRDefault="0083420E">
      <w:pPr>
        <w:pStyle w:val="TOC2"/>
        <w:tabs>
          <w:tab w:val="right" w:leader="dot" w:pos="9350"/>
        </w:tabs>
        <w:rPr>
          <w:del w:id="1190" w:author="Gerard" w:date="2015-08-25T15:04:00Z"/>
          <w:rFonts w:asciiTheme="minorHAnsi" w:eastAsiaTheme="minorEastAsia" w:hAnsiTheme="minorHAnsi" w:cstheme="minorBidi"/>
          <w:smallCaps w:val="0"/>
          <w:noProof/>
          <w:sz w:val="22"/>
          <w:szCs w:val="22"/>
        </w:rPr>
      </w:pPr>
      <w:del w:id="1191" w:author="Gerard" w:date="2015-08-25T15:04:00Z">
        <w:r w:rsidRPr="00554341" w:rsidDel="00554341">
          <w:rPr>
            <w:noProof/>
            <w:rPrChange w:id="1192" w:author="Gerard" w:date="2015-08-25T15:04:00Z">
              <w:rPr>
                <w:rStyle w:val="Hyperlink"/>
                <w:noProof/>
              </w:rPr>
            </w:rPrChange>
          </w:rPr>
          <w:delText>3.16. Output Section</w:delText>
        </w:r>
        <w:r w:rsidDel="00554341">
          <w:rPr>
            <w:noProof/>
            <w:webHidden/>
          </w:rPr>
          <w:tab/>
          <w:delText>64</w:delText>
        </w:r>
      </w:del>
    </w:p>
    <w:p w14:paraId="1F9D6E66" w14:textId="77777777" w:rsidR="0083420E" w:rsidDel="00554341" w:rsidRDefault="0083420E">
      <w:pPr>
        <w:pStyle w:val="TOC3"/>
        <w:tabs>
          <w:tab w:val="right" w:leader="dot" w:pos="9350"/>
        </w:tabs>
        <w:rPr>
          <w:del w:id="1193" w:author="Gerard" w:date="2015-08-25T15:04:00Z"/>
          <w:rFonts w:asciiTheme="minorHAnsi" w:eastAsiaTheme="minorEastAsia" w:hAnsiTheme="minorHAnsi" w:cstheme="minorBidi"/>
          <w:i w:val="0"/>
          <w:iCs w:val="0"/>
          <w:noProof/>
          <w:sz w:val="22"/>
          <w:szCs w:val="22"/>
        </w:rPr>
      </w:pPr>
      <w:del w:id="1194" w:author="Gerard" w:date="2015-08-25T15:04:00Z">
        <w:r w:rsidRPr="00554341" w:rsidDel="00554341">
          <w:rPr>
            <w:noProof/>
            <w:rPrChange w:id="1195" w:author="Gerard" w:date="2015-08-25T15:04:00Z">
              <w:rPr>
                <w:rStyle w:val="Hyperlink"/>
                <w:noProof/>
              </w:rPr>
            </w:rPrChange>
          </w:rPr>
          <w:delText>3.16.1. Logfile</w:delText>
        </w:r>
        <w:r w:rsidDel="00554341">
          <w:rPr>
            <w:noProof/>
            <w:webHidden/>
          </w:rPr>
          <w:tab/>
          <w:delText>64</w:delText>
        </w:r>
      </w:del>
    </w:p>
    <w:p w14:paraId="75A0F500" w14:textId="77777777" w:rsidR="0083420E" w:rsidDel="00554341" w:rsidRDefault="0083420E">
      <w:pPr>
        <w:pStyle w:val="TOC4"/>
        <w:tabs>
          <w:tab w:val="right" w:leader="dot" w:pos="9350"/>
        </w:tabs>
        <w:rPr>
          <w:del w:id="1196" w:author="Gerard" w:date="2015-08-25T15:04:00Z"/>
          <w:rFonts w:asciiTheme="minorHAnsi" w:eastAsiaTheme="minorEastAsia" w:hAnsiTheme="minorHAnsi" w:cstheme="minorBidi"/>
          <w:noProof/>
          <w:sz w:val="22"/>
          <w:szCs w:val="22"/>
        </w:rPr>
      </w:pPr>
      <w:del w:id="1197" w:author="Gerard" w:date="2015-08-25T15:04:00Z">
        <w:r w:rsidRPr="00554341" w:rsidDel="00554341">
          <w:rPr>
            <w:noProof/>
            <w:rPrChange w:id="1198" w:author="Gerard" w:date="2015-08-25T15:04:00Z">
              <w:rPr>
                <w:rStyle w:val="Hyperlink"/>
                <w:noProof/>
              </w:rPr>
            </w:rPrChange>
          </w:rPr>
          <w:delText>3.16.1.1. Node_Data Class</w:delText>
        </w:r>
        <w:r w:rsidDel="00554341">
          <w:rPr>
            <w:noProof/>
            <w:webHidden/>
          </w:rPr>
          <w:tab/>
          <w:delText>67</w:delText>
        </w:r>
      </w:del>
    </w:p>
    <w:p w14:paraId="3AE3F8D0" w14:textId="77777777" w:rsidR="0083420E" w:rsidDel="00554341" w:rsidRDefault="0083420E">
      <w:pPr>
        <w:pStyle w:val="TOC4"/>
        <w:tabs>
          <w:tab w:val="right" w:leader="dot" w:pos="9350"/>
        </w:tabs>
        <w:rPr>
          <w:del w:id="1199" w:author="Gerard" w:date="2015-08-25T15:04:00Z"/>
          <w:rFonts w:asciiTheme="minorHAnsi" w:eastAsiaTheme="minorEastAsia" w:hAnsiTheme="minorHAnsi" w:cstheme="minorBidi"/>
          <w:noProof/>
          <w:sz w:val="22"/>
          <w:szCs w:val="22"/>
        </w:rPr>
      </w:pPr>
      <w:del w:id="1200" w:author="Gerard" w:date="2015-08-25T15:04:00Z">
        <w:r w:rsidRPr="00554341" w:rsidDel="00554341">
          <w:rPr>
            <w:noProof/>
            <w:rPrChange w:id="1201" w:author="Gerard" w:date="2015-08-25T15:04:00Z">
              <w:rPr>
                <w:rStyle w:val="Hyperlink"/>
                <w:noProof/>
              </w:rPr>
            </w:rPrChange>
          </w:rPr>
          <w:delText>3.16.1.2. Element_Data Class</w:delText>
        </w:r>
        <w:r w:rsidDel="00554341">
          <w:rPr>
            <w:noProof/>
            <w:webHidden/>
          </w:rPr>
          <w:tab/>
          <w:delText>68</w:delText>
        </w:r>
      </w:del>
    </w:p>
    <w:p w14:paraId="56CD081F" w14:textId="77777777" w:rsidR="0083420E" w:rsidDel="00554341" w:rsidRDefault="0083420E">
      <w:pPr>
        <w:pStyle w:val="TOC4"/>
        <w:tabs>
          <w:tab w:val="right" w:leader="dot" w:pos="9350"/>
        </w:tabs>
        <w:rPr>
          <w:del w:id="1202" w:author="Gerard" w:date="2015-08-25T15:04:00Z"/>
          <w:rFonts w:asciiTheme="minorHAnsi" w:eastAsiaTheme="minorEastAsia" w:hAnsiTheme="minorHAnsi" w:cstheme="minorBidi"/>
          <w:noProof/>
          <w:sz w:val="22"/>
          <w:szCs w:val="22"/>
        </w:rPr>
      </w:pPr>
      <w:del w:id="1203" w:author="Gerard" w:date="2015-08-25T15:04:00Z">
        <w:r w:rsidRPr="00554341" w:rsidDel="00554341">
          <w:rPr>
            <w:noProof/>
            <w:rPrChange w:id="1204" w:author="Gerard" w:date="2015-08-25T15:04:00Z">
              <w:rPr>
                <w:rStyle w:val="Hyperlink"/>
                <w:noProof/>
              </w:rPr>
            </w:rPrChange>
          </w:rPr>
          <w:delText>3.16.1.3. Rigid_Body_Data Class</w:delText>
        </w:r>
        <w:r w:rsidDel="00554341">
          <w:rPr>
            <w:noProof/>
            <w:webHidden/>
          </w:rPr>
          <w:tab/>
          <w:delText>70</w:delText>
        </w:r>
      </w:del>
    </w:p>
    <w:p w14:paraId="12BD6ED2" w14:textId="77777777" w:rsidR="0083420E" w:rsidDel="00554341" w:rsidRDefault="0083420E">
      <w:pPr>
        <w:pStyle w:val="TOC3"/>
        <w:tabs>
          <w:tab w:val="right" w:leader="dot" w:pos="9350"/>
        </w:tabs>
        <w:rPr>
          <w:del w:id="1205" w:author="Gerard" w:date="2015-08-25T15:04:00Z"/>
          <w:rFonts w:asciiTheme="minorHAnsi" w:eastAsiaTheme="minorEastAsia" w:hAnsiTheme="minorHAnsi" w:cstheme="minorBidi"/>
          <w:i w:val="0"/>
          <w:iCs w:val="0"/>
          <w:noProof/>
          <w:sz w:val="22"/>
          <w:szCs w:val="22"/>
        </w:rPr>
      </w:pPr>
      <w:del w:id="1206" w:author="Gerard" w:date="2015-08-25T15:04:00Z">
        <w:r w:rsidRPr="00554341" w:rsidDel="00554341">
          <w:rPr>
            <w:noProof/>
            <w:rPrChange w:id="1207" w:author="Gerard" w:date="2015-08-25T15:04:00Z">
              <w:rPr>
                <w:rStyle w:val="Hyperlink"/>
                <w:noProof/>
              </w:rPr>
            </w:rPrChange>
          </w:rPr>
          <w:delText>3.16.2. Plotfile</w:delText>
        </w:r>
        <w:r w:rsidDel="00554341">
          <w:rPr>
            <w:noProof/>
            <w:webHidden/>
          </w:rPr>
          <w:tab/>
          <w:delText>71</w:delText>
        </w:r>
      </w:del>
    </w:p>
    <w:p w14:paraId="085134CD" w14:textId="77777777" w:rsidR="0083420E" w:rsidDel="00554341" w:rsidRDefault="0083420E">
      <w:pPr>
        <w:pStyle w:val="TOC4"/>
        <w:tabs>
          <w:tab w:val="right" w:leader="dot" w:pos="9350"/>
        </w:tabs>
        <w:rPr>
          <w:del w:id="1208" w:author="Gerard" w:date="2015-08-25T15:04:00Z"/>
          <w:rFonts w:asciiTheme="minorHAnsi" w:eastAsiaTheme="minorEastAsia" w:hAnsiTheme="minorHAnsi" w:cstheme="minorBidi"/>
          <w:noProof/>
          <w:sz w:val="22"/>
          <w:szCs w:val="22"/>
        </w:rPr>
      </w:pPr>
      <w:del w:id="1209" w:author="Gerard" w:date="2015-08-25T15:04:00Z">
        <w:r w:rsidRPr="00554341" w:rsidDel="00554341">
          <w:rPr>
            <w:noProof/>
            <w:rPrChange w:id="1210" w:author="Gerard" w:date="2015-08-25T15:04:00Z">
              <w:rPr>
                <w:rStyle w:val="Hyperlink"/>
                <w:noProof/>
              </w:rPr>
            </w:rPrChange>
          </w:rPr>
          <w:delText>3.16.2.1. Plotfile Variables</w:delText>
        </w:r>
        <w:r w:rsidDel="00554341">
          <w:rPr>
            <w:noProof/>
            <w:webHidden/>
          </w:rPr>
          <w:tab/>
          <w:delText>71</w:delText>
        </w:r>
      </w:del>
    </w:p>
    <w:p w14:paraId="2E634D07" w14:textId="77777777" w:rsidR="0083420E" w:rsidDel="00554341" w:rsidRDefault="0083420E">
      <w:pPr>
        <w:pStyle w:val="TOC2"/>
        <w:tabs>
          <w:tab w:val="right" w:leader="dot" w:pos="9350"/>
        </w:tabs>
        <w:rPr>
          <w:del w:id="1211" w:author="Gerard" w:date="2015-08-25T15:04:00Z"/>
          <w:rFonts w:asciiTheme="minorHAnsi" w:eastAsiaTheme="minorEastAsia" w:hAnsiTheme="minorHAnsi" w:cstheme="minorBidi"/>
          <w:smallCaps w:val="0"/>
          <w:noProof/>
          <w:sz w:val="22"/>
          <w:szCs w:val="22"/>
        </w:rPr>
      </w:pPr>
      <w:del w:id="1212" w:author="Gerard" w:date="2015-08-25T15:04:00Z">
        <w:r w:rsidRPr="00554341" w:rsidDel="00554341">
          <w:rPr>
            <w:noProof/>
            <w:rPrChange w:id="1213" w:author="Gerard" w:date="2015-08-25T15:04:00Z">
              <w:rPr>
                <w:rStyle w:val="Hyperlink"/>
                <w:noProof/>
              </w:rPr>
            </w:rPrChange>
          </w:rPr>
          <w:delText>3.17. Parameters Section</w:delText>
        </w:r>
        <w:r w:rsidDel="00554341">
          <w:rPr>
            <w:noProof/>
            <w:webHidden/>
          </w:rPr>
          <w:tab/>
          <w:delText>74</w:delText>
        </w:r>
      </w:del>
    </w:p>
    <w:p w14:paraId="328ED3FE" w14:textId="77777777" w:rsidR="0083420E" w:rsidDel="00554341" w:rsidRDefault="0083420E">
      <w:pPr>
        <w:pStyle w:val="TOC1"/>
        <w:tabs>
          <w:tab w:val="right" w:leader="dot" w:pos="9350"/>
        </w:tabs>
        <w:rPr>
          <w:del w:id="1214" w:author="Gerard" w:date="2015-08-25T15:04:00Z"/>
          <w:rFonts w:asciiTheme="minorHAnsi" w:eastAsiaTheme="minorEastAsia" w:hAnsiTheme="minorHAnsi" w:cstheme="minorBidi"/>
          <w:b w:val="0"/>
          <w:bCs w:val="0"/>
          <w:caps w:val="0"/>
          <w:noProof/>
          <w:sz w:val="22"/>
          <w:szCs w:val="22"/>
        </w:rPr>
      </w:pPr>
      <w:del w:id="1215" w:author="Gerard" w:date="2015-08-25T15:04:00Z">
        <w:r w:rsidRPr="00554341" w:rsidDel="00554341">
          <w:rPr>
            <w:noProof/>
            <w:rPrChange w:id="1216" w:author="Gerard" w:date="2015-08-25T15:04:00Z">
              <w:rPr>
                <w:rStyle w:val="Hyperlink"/>
                <w:noProof/>
              </w:rPr>
            </w:rPrChange>
          </w:rPr>
          <w:delText>Chapter 4 Materials</w:delText>
        </w:r>
        <w:r w:rsidDel="00554341">
          <w:rPr>
            <w:noProof/>
            <w:webHidden/>
          </w:rPr>
          <w:tab/>
          <w:delText>75</w:delText>
        </w:r>
      </w:del>
    </w:p>
    <w:p w14:paraId="2C6797EF" w14:textId="77777777" w:rsidR="0083420E" w:rsidDel="00554341" w:rsidRDefault="0083420E">
      <w:pPr>
        <w:pStyle w:val="TOC2"/>
        <w:tabs>
          <w:tab w:val="right" w:leader="dot" w:pos="9350"/>
        </w:tabs>
        <w:rPr>
          <w:del w:id="1217" w:author="Gerard" w:date="2015-08-25T15:04:00Z"/>
          <w:rFonts w:asciiTheme="minorHAnsi" w:eastAsiaTheme="minorEastAsia" w:hAnsiTheme="minorHAnsi" w:cstheme="minorBidi"/>
          <w:smallCaps w:val="0"/>
          <w:noProof/>
          <w:sz w:val="22"/>
          <w:szCs w:val="22"/>
        </w:rPr>
      </w:pPr>
      <w:del w:id="1218" w:author="Gerard" w:date="2015-08-25T15:04:00Z">
        <w:r w:rsidRPr="00554341" w:rsidDel="00554341">
          <w:rPr>
            <w:noProof/>
            <w:rPrChange w:id="1219" w:author="Gerard" w:date="2015-08-25T15:04:00Z">
              <w:rPr>
                <w:rStyle w:val="Hyperlink"/>
                <w:noProof/>
              </w:rPr>
            </w:rPrChange>
          </w:rPr>
          <w:delText>4.1. Elastic Solids</w:delText>
        </w:r>
        <w:r w:rsidDel="00554341">
          <w:rPr>
            <w:noProof/>
            <w:webHidden/>
          </w:rPr>
          <w:tab/>
          <w:delText>75</w:delText>
        </w:r>
      </w:del>
    </w:p>
    <w:p w14:paraId="1D3C6B71" w14:textId="77777777" w:rsidR="0083420E" w:rsidDel="00554341" w:rsidRDefault="0083420E">
      <w:pPr>
        <w:pStyle w:val="TOC3"/>
        <w:tabs>
          <w:tab w:val="right" w:leader="dot" w:pos="9350"/>
        </w:tabs>
        <w:rPr>
          <w:del w:id="1220" w:author="Gerard" w:date="2015-08-25T15:04:00Z"/>
          <w:rFonts w:asciiTheme="minorHAnsi" w:eastAsiaTheme="minorEastAsia" w:hAnsiTheme="minorHAnsi" w:cstheme="minorBidi"/>
          <w:i w:val="0"/>
          <w:iCs w:val="0"/>
          <w:noProof/>
          <w:sz w:val="22"/>
          <w:szCs w:val="22"/>
        </w:rPr>
      </w:pPr>
      <w:del w:id="1221" w:author="Gerard" w:date="2015-08-25T15:04:00Z">
        <w:r w:rsidRPr="00554341" w:rsidDel="00554341">
          <w:rPr>
            <w:noProof/>
            <w:rPrChange w:id="1222" w:author="Gerard" w:date="2015-08-25T15:04:00Z">
              <w:rPr>
                <w:rStyle w:val="Hyperlink"/>
                <w:noProof/>
              </w:rPr>
            </w:rPrChange>
          </w:rPr>
          <w:delText>4.1.1. Specifying Fiber Orientation or Material Axes</w:delText>
        </w:r>
        <w:r w:rsidDel="00554341">
          <w:rPr>
            <w:noProof/>
            <w:webHidden/>
          </w:rPr>
          <w:tab/>
          <w:delText>75</w:delText>
        </w:r>
      </w:del>
    </w:p>
    <w:p w14:paraId="31F289B2" w14:textId="77777777" w:rsidR="0083420E" w:rsidDel="00554341" w:rsidRDefault="0083420E">
      <w:pPr>
        <w:pStyle w:val="TOC4"/>
        <w:tabs>
          <w:tab w:val="right" w:leader="dot" w:pos="9350"/>
        </w:tabs>
        <w:rPr>
          <w:del w:id="1223" w:author="Gerard" w:date="2015-08-25T15:04:00Z"/>
          <w:rFonts w:asciiTheme="minorHAnsi" w:eastAsiaTheme="minorEastAsia" w:hAnsiTheme="minorHAnsi" w:cstheme="minorBidi"/>
          <w:noProof/>
          <w:sz w:val="22"/>
          <w:szCs w:val="22"/>
        </w:rPr>
      </w:pPr>
      <w:del w:id="1224" w:author="Gerard" w:date="2015-08-25T15:04:00Z">
        <w:r w:rsidRPr="00554341" w:rsidDel="00554341">
          <w:rPr>
            <w:noProof/>
            <w:rPrChange w:id="1225" w:author="Gerard" w:date="2015-08-25T15:04:00Z">
              <w:rPr>
                <w:rStyle w:val="Hyperlink"/>
                <w:noProof/>
              </w:rPr>
            </w:rPrChange>
          </w:rPr>
          <w:delText>4.1.1.1. Transversely Isotropic Materials</w:delText>
        </w:r>
        <w:r w:rsidDel="00554341">
          <w:rPr>
            <w:noProof/>
            <w:webHidden/>
          </w:rPr>
          <w:tab/>
          <w:delText>75</w:delText>
        </w:r>
      </w:del>
    </w:p>
    <w:p w14:paraId="40993B9E" w14:textId="77777777" w:rsidR="0083420E" w:rsidDel="00554341" w:rsidRDefault="0083420E">
      <w:pPr>
        <w:pStyle w:val="TOC4"/>
        <w:tabs>
          <w:tab w:val="right" w:leader="dot" w:pos="9350"/>
        </w:tabs>
        <w:rPr>
          <w:del w:id="1226" w:author="Gerard" w:date="2015-08-25T15:04:00Z"/>
          <w:rFonts w:asciiTheme="minorHAnsi" w:eastAsiaTheme="minorEastAsia" w:hAnsiTheme="minorHAnsi" w:cstheme="minorBidi"/>
          <w:noProof/>
          <w:sz w:val="22"/>
          <w:szCs w:val="22"/>
        </w:rPr>
      </w:pPr>
      <w:del w:id="1227" w:author="Gerard" w:date="2015-08-25T15:04:00Z">
        <w:r w:rsidRPr="00554341" w:rsidDel="00554341">
          <w:rPr>
            <w:noProof/>
            <w:rPrChange w:id="1228" w:author="Gerard" w:date="2015-08-25T15:04:00Z">
              <w:rPr>
                <w:rStyle w:val="Hyperlink"/>
                <w:noProof/>
              </w:rPr>
            </w:rPrChange>
          </w:rPr>
          <w:delText>4.1.1.2. Orthotropic Materials</w:delText>
        </w:r>
        <w:r w:rsidDel="00554341">
          <w:rPr>
            <w:noProof/>
            <w:webHidden/>
          </w:rPr>
          <w:tab/>
          <w:delText>78</w:delText>
        </w:r>
      </w:del>
    </w:p>
    <w:p w14:paraId="519100F4" w14:textId="77777777" w:rsidR="0083420E" w:rsidDel="00554341" w:rsidRDefault="0083420E">
      <w:pPr>
        <w:pStyle w:val="TOC3"/>
        <w:tabs>
          <w:tab w:val="right" w:leader="dot" w:pos="9350"/>
        </w:tabs>
        <w:rPr>
          <w:del w:id="1229" w:author="Gerard" w:date="2015-08-25T15:04:00Z"/>
          <w:rFonts w:asciiTheme="minorHAnsi" w:eastAsiaTheme="minorEastAsia" w:hAnsiTheme="minorHAnsi" w:cstheme="minorBidi"/>
          <w:i w:val="0"/>
          <w:iCs w:val="0"/>
          <w:noProof/>
          <w:sz w:val="22"/>
          <w:szCs w:val="22"/>
        </w:rPr>
      </w:pPr>
      <w:del w:id="1230" w:author="Gerard" w:date="2015-08-25T15:04:00Z">
        <w:r w:rsidRPr="00554341" w:rsidDel="00554341">
          <w:rPr>
            <w:noProof/>
            <w:rPrChange w:id="1231" w:author="Gerard" w:date="2015-08-25T15:04:00Z">
              <w:rPr>
                <w:rStyle w:val="Hyperlink"/>
                <w:noProof/>
              </w:rPr>
            </w:rPrChange>
          </w:rPr>
          <w:delText>4.1.2. Uncoupled Materials</w:delText>
        </w:r>
        <w:r w:rsidDel="00554341">
          <w:rPr>
            <w:noProof/>
            <w:webHidden/>
          </w:rPr>
          <w:tab/>
          <w:delText>79</w:delText>
        </w:r>
      </w:del>
    </w:p>
    <w:p w14:paraId="42DE6157" w14:textId="77777777" w:rsidR="0083420E" w:rsidDel="00554341" w:rsidRDefault="0083420E">
      <w:pPr>
        <w:pStyle w:val="TOC4"/>
        <w:tabs>
          <w:tab w:val="right" w:leader="dot" w:pos="9350"/>
        </w:tabs>
        <w:rPr>
          <w:del w:id="1232" w:author="Gerard" w:date="2015-08-25T15:04:00Z"/>
          <w:rFonts w:asciiTheme="minorHAnsi" w:eastAsiaTheme="minorEastAsia" w:hAnsiTheme="minorHAnsi" w:cstheme="minorBidi"/>
          <w:noProof/>
          <w:sz w:val="22"/>
          <w:szCs w:val="22"/>
        </w:rPr>
      </w:pPr>
      <w:del w:id="1233" w:author="Gerard" w:date="2015-08-25T15:04:00Z">
        <w:r w:rsidRPr="00554341" w:rsidDel="00554341">
          <w:rPr>
            <w:noProof/>
            <w:rPrChange w:id="1234" w:author="Gerard" w:date="2015-08-25T15:04:00Z">
              <w:rPr>
                <w:rStyle w:val="Hyperlink"/>
                <w:noProof/>
              </w:rPr>
            </w:rPrChange>
          </w:rPr>
          <w:delText>4.1.2.1. Arruda-Boyce</w:delText>
        </w:r>
        <w:r w:rsidDel="00554341">
          <w:rPr>
            <w:noProof/>
            <w:webHidden/>
          </w:rPr>
          <w:tab/>
          <w:delText>81</w:delText>
        </w:r>
      </w:del>
    </w:p>
    <w:p w14:paraId="68491222" w14:textId="77777777" w:rsidR="0083420E" w:rsidDel="00554341" w:rsidRDefault="0083420E">
      <w:pPr>
        <w:pStyle w:val="TOC4"/>
        <w:tabs>
          <w:tab w:val="right" w:leader="dot" w:pos="9350"/>
        </w:tabs>
        <w:rPr>
          <w:del w:id="1235" w:author="Gerard" w:date="2015-08-25T15:04:00Z"/>
          <w:rFonts w:asciiTheme="minorHAnsi" w:eastAsiaTheme="minorEastAsia" w:hAnsiTheme="minorHAnsi" w:cstheme="minorBidi"/>
          <w:noProof/>
          <w:sz w:val="22"/>
          <w:szCs w:val="22"/>
        </w:rPr>
      </w:pPr>
      <w:del w:id="1236" w:author="Gerard" w:date="2015-08-25T15:04:00Z">
        <w:r w:rsidRPr="00554341" w:rsidDel="00554341">
          <w:rPr>
            <w:noProof/>
            <w:rPrChange w:id="1237" w:author="Gerard" w:date="2015-08-25T15:04:00Z">
              <w:rPr>
                <w:rStyle w:val="Hyperlink"/>
                <w:noProof/>
              </w:rPr>
            </w:rPrChange>
          </w:rPr>
          <w:delText>4.1.2.2. Ellipsoidal Fiber Distribution</w:delText>
        </w:r>
        <w:r w:rsidDel="00554341">
          <w:rPr>
            <w:noProof/>
            <w:webHidden/>
          </w:rPr>
          <w:tab/>
          <w:delText>82</w:delText>
        </w:r>
      </w:del>
    </w:p>
    <w:p w14:paraId="56497FC9" w14:textId="77777777" w:rsidR="0083420E" w:rsidDel="00554341" w:rsidRDefault="0083420E">
      <w:pPr>
        <w:pStyle w:val="TOC4"/>
        <w:tabs>
          <w:tab w:val="right" w:leader="dot" w:pos="9350"/>
        </w:tabs>
        <w:rPr>
          <w:del w:id="1238" w:author="Gerard" w:date="2015-08-25T15:04:00Z"/>
          <w:rFonts w:asciiTheme="minorHAnsi" w:eastAsiaTheme="minorEastAsia" w:hAnsiTheme="minorHAnsi" w:cstheme="minorBidi"/>
          <w:noProof/>
          <w:sz w:val="22"/>
          <w:szCs w:val="22"/>
        </w:rPr>
      </w:pPr>
      <w:del w:id="1239" w:author="Gerard" w:date="2015-08-25T15:04:00Z">
        <w:r w:rsidRPr="00554341" w:rsidDel="00554341">
          <w:rPr>
            <w:noProof/>
            <w:rPrChange w:id="1240" w:author="Gerard" w:date="2015-08-25T15:04:00Z">
              <w:rPr>
                <w:rStyle w:val="Hyperlink"/>
                <w:noProof/>
              </w:rPr>
            </w:rPrChange>
          </w:rPr>
          <w:delText>4.1.2.3. Ellipsoidal Fiber Distribution Mooney-Rivlin</w:delText>
        </w:r>
        <w:r w:rsidDel="00554341">
          <w:rPr>
            <w:noProof/>
            <w:webHidden/>
          </w:rPr>
          <w:tab/>
          <w:delText>84</w:delText>
        </w:r>
      </w:del>
    </w:p>
    <w:p w14:paraId="5CB82F43" w14:textId="77777777" w:rsidR="0083420E" w:rsidDel="00554341" w:rsidRDefault="0083420E">
      <w:pPr>
        <w:pStyle w:val="TOC4"/>
        <w:tabs>
          <w:tab w:val="right" w:leader="dot" w:pos="9350"/>
        </w:tabs>
        <w:rPr>
          <w:del w:id="1241" w:author="Gerard" w:date="2015-08-25T15:04:00Z"/>
          <w:rFonts w:asciiTheme="minorHAnsi" w:eastAsiaTheme="minorEastAsia" w:hAnsiTheme="minorHAnsi" w:cstheme="minorBidi"/>
          <w:noProof/>
          <w:sz w:val="22"/>
          <w:szCs w:val="22"/>
        </w:rPr>
      </w:pPr>
      <w:del w:id="1242" w:author="Gerard" w:date="2015-08-25T15:04:00Z">
        <w:r w:rsidRPr="00554341" w:rsidDel="00554341">
          <w:rPr>
            <w:noProof/>
            <w:rPrChange w:id="1243" w:author="Gerard" w:date="2015-08-25T15:04:00Z">
              <w:rPr>
                <w:rStyle w:val="Hyperlink"/>
                <w:noProof/>
              </w:rPr>
            </w:rPrChange>
          </w:rPr>
          <w:delText>4.1.2.4. Ellipsoidal Fiber Distribution Veronda-Westmann</w:delText>
        </w:r>
        <w:r w:rsidDel="00554341">
          <w:rPr>
            <w:noProof/>
            <w:webHidden/>
          </w:rPr>
          <w:tab/>
          <w:delText>85</w:delText>
        </w:r>
      </w:del>
    </w:p>
    <w:p w14:paraId="20FA171A" w14:textId="77777777" w:rsidR="0083420E" w:rsidDel="00554341" w:rsidRDefault="0083420E">
      <w:pPr>
        <w:pStyle w:val="TOC4"/>
        <w:tabs>
          <w:tab w:val="right" w:leader="dot" w:pos="9350"/>
        </w:tabs>
        <w:rPr>
          <w:del w:id="1244" w:author="Gerard" w:date="2015-08-25T15:04:00Z"/>
          <w:rFonts w:asciiTheme="minorHAnsi" w:eastAsiaTheme="minorEastAsia" w:hAnsiTheme="minorHAnsi" w:cstheme="minorBidi"/>
          <w:noProof/>
          <w:sz w:val="22"/>
          <w:szCs w:val="22"/>
        </w:rPr>
      </w:pPr>
      <w:del w:id="1245" w:author="Gerard" w:date="2015-08-25T15:04:00Z">
        <w:r w:rsidRPr="00554341" w:rsidDel="00554341">
          <w:rPr>
            <w:noProof/>
            <w:rPrChange w:id="1246" w:author="Gerard" w:date="2015-08-25T15:04:00Z">
              <w:rPr>
                <w:rStyle w:val="Hyperlink"/>
                <w:noProof/>
              </w:rPr>
            </w:rPrChange>
          </w:rPr>
          <w:delText>4.1.2.5. Fiber with Exponential-Power Law, Uncoupled Formulation</w:delText>
        </w:r>
        <w:r w:rsidDel="00554341">
          <w:rPr>
            <w:noProof/>
            <w:webHidden/>
          </w:rPr>
          <w:tab/>
          <w:delText>86</w:delText>
        </w:r>
      </w:del>
    </w:p>
    <w:p w14:paraId="3554FA4A" w14:textId="77777777" w:rsidR="0083420E" w:rsidDel="00554341" w:rsidRDefault="0083420E">
      <w:pPr>
        <w:pStyle w:val="TOC4"/>
        <w:tabs>
          <w:tab w:val="right" w:leader="dot" w:pos="9350"/>
        </w:tabs>
        <w:rPr>
          <w:del w:id="1247" w:author="Gerard" w:date="2015-08-25T15:04:00Z"/>
          <w:rFonts w:asciiTheme="minorHAnsi" w:eastAsiaTheme="minorEastAsia" w:hAnsiTheme="minorHAnsi" w:cstheme="minorBidi"/>
          <w:noProof/>
          <w:sz w:val="22"/>
          <w:szCs w:val="22"/>
        </w:rPr>
      </w:pPr>
      <w:del w:id="1248" w:author="Gerard" w:date="2015-08-25T15:04:00Z">
        <w:r w:rsidRPr="00554341" w:rsidDel="00554341">
          <w:rPr>
            <w:noProof/>
            <w:rPrChange w:id="1249" w:author="Gerard" w:date="2015-08-25T15:04:00Z">
              <w:rPr>
                <w:rStyle w:val="Hyperlink"/>
                <w:noProof/>
              </w:rPr>
            </w:rPrChange>
          </w:rPr>
          <w:delText>4.1.2.6. Fiber with Toe-Linear Response, Uncoupled Formulation</w:delText>
        </w:r>
        <w:r w:rsidDel="00554341">
          <w:rPr>
            <w:noProof/>
            <w:webHidden/>
          </w:rPr>
          <w:tab/>
          <w:delText>88</w:delText>
        </w:r>
      </w:del>
    </w:p>
    <w:p w14:paraId="1812CB6B" w14:textId="77777777" w:rsidR="0083420E" w:rsidDel="00554341" w:rsidRDefault="0083420E">
      <w:pPr>
        <w:pStyle w:val="TOC4"/>
        <w:tabs>
          <w:tab w:val="right" w:leader="dot" w:pos="9350"/>
        </w:tabs>
        <w:rPr>
          <w:del w:id="1250" w:author="Gerard" w:date="2015-08-25T15:04:00Z"/>
          <w:rFonts w:asciiTheme="minorHAnsi" w:eastAsiaTheme="minorEastAsia" w:hAnsiTheme="minorHAnsi" w:cstheme="minorBidi"/>
          <w:noProof/>
          <w:sz w:val="22"/>
          <w:szCs w:val="22"/>
        </w:rPr>
      </w:pPr>
      <w:del w:id="1251" w:author="Gerard" w:date="2015-08-25T15:04:00Z">
        <w:r w:rsidRPr="00554341" w:rsidDel="00554341">
          <w:rPr>
            <w:noProof/>
            <w:rPrChange w:id="1252" w:author="Gerard" w:date="2015-08-25T15:04:00Z">
              <w:rPr>
                <w:rStyle w:val="Hyperlink"/>
                <w:noProof/>
              </w:rPr>
            </w:rPrChange>
          </w:rPr>
          <w:delText>4.1.2.7. Fung Orthotropic</w:delText>
        </w:r>
        <w:r w:rsidDel="00554341">
          <w:rPr>
            <w:noProof/>
            <w:webHidden/>
          </w:rPr>
          <w:tab/>
          <w:delText>89</w:delText>
        </w:r>
      </w:del>
    </w:p>
    <w:p w14:paraId="241275E1" w14:textId="77777777" w:rsidR="0083420E" w:rsidDel="00554341" w:rsidRDefault="0083420E">
      <w:pPr>
        <w:pStyle w:val="TOC4"/>
        <w:tabs>
          <w:tab w:val="right" w:leader="dot" w:pos="9350"/>
        </w:tabs>
        <w:rPr>
          <w:del w:id="1253" w:author="Gerard" w:date="2015-08-25T15:04:00Z"/>
          <w:rFonts w:asciiTheme="minorHAnsi" w:eastAsiaTheme="minorEastAsia" w:hAnsiTheme="minorHAnsi" w:cstheme="minorBidi"/>
          <w:noProof/>
          <w:sz w:val="22"/>
          <w:szCs w:val="22"/>
        </w:rPr>
      </w:pPr>
      <w:del w:id="1254" w:author="Gerard" w:date="2015-08-25T15:04:00Z">
        <w:r w:rsidRPr="00554341" w:rsidDel="00554341">
          <w:rPr>
            <w:noProof/>
            <w:rPrChange w:id="1255" w:author="Gerard" w:date="2015-08-25T15:04:00Z">
              <w:rPr>
                <w:rStyle w:val="Hyperlink"/>
                <w:noProof/>
              </w:rPr>
            </w:rPrChange>
          </w:rPr>
          <w:delText>4.1.2.8. Mooney-Rivlin</w:delText>
        </w:r>
        <w:r w:rsidDel="00554341">
          <w:rPr>
            <w:noProof/>
            <w:webHidden/>
          </w:rPr>
          <w:tab/>
          <w:delText>91</w:delText>
        </w:r>
      </w:del>
    </w:p>
    <w:p w14:paraId="73410071" w14:textId="77777777" w:rsidR="0083420E" w:rsidDel="00554341" w:rsidRDefault="0083420E">
      <w:pPr>
        <w:pStyle w:val="TOC4"/>
        <w:tabs>
          <w:tab w:val="right" w:leader="dot" w:pos="9350"/>
        </w:tabs>
        <w:rPr>
          <w:del w:id="1256" w:author="Gerard" w:date="2015-08-25T15:04:00Z"/>
          <w:rFonts w:asciiTheme="minorHAnsi" w:eastAsiaTheme="minorEastAsia" w:hAnsiTheme="minorHAnsi" w:cstheme="minorBidi"/>
          <w:noProof/>
          <w:sz w:val="22"/>
          <w:szCs w:val="22"/>
        </w:rPr>
      </w:pPr>
      <w:del w:id="1257" w:author="Gerard" w:date="2015-08-25T15:04:00Z">
        <w:r w:rsidRPr="00554341" w:rsidDel="00554341">
          <w:rPr>
            <w:noProof/>
            <w:rPrChange w:id="1258" w:author="Gerard" w:date="2015-08-25T15:04:00Z">
              <w:rPr>
                <w:rStyle w:val="Hyperlink"/>
                <w:noProof/>
              </w:rPr>
            </w:rPrChange>
          </w:rPr>
          <w:delText>4.1.2.9. Muscle Material</w:delText>
        </w:r>
        <w:r w:rsidDel="00554341">
          <w:rPr>
            <w:noProof/>
            <w:webHidden/>
          </w:rPr>
          <w:tab/>
          <w:delText>92</w:delText>
        </w:r>
      </w:del>
    </w:p>
    <w:p w14:paraId="1FBAE8BD" w14:textId="77777777" w:rsidR="0083420E" w:rsidDel="00554341" w:rsidRDefault="0083420E">
      <w:pPr>
        <w:pStyle w:val="TOC4"/>
        <w:tabs>
          <w:tab w:val="right" w:leader="dot" w:pos="9350"/>
        </w:tabs>
        <w:rPr>
          <w:del w:id="1259" w:author="Gerard" w:date="2015-08-25T15:04:00Z"/>
          <w:rFonts w:asciiTheme="minorHAnsi" w:eastAsiaTheme="minorEastAsia" w:hAnsiTheme="minorHAnsi" w:cstheme="minorBidi"/>
          <w:noProof/>
          <w:sz w:val="22"/>
          <w:szCs w:val="22"/>
        </w:rPr>
      </w:pPr>
      <w:del w:id="1260" w:author="Gerard" w:date="2015-08-25T15:04:00Z">
        <w:r w:rsidRPr="00554341" w:rsidDel="00554341">
          <w:rPr>
            <w:noProof/>
            <w:rPrChange w:id="1261" w:author="Gerard" w:date="2015-08-25T15:04:00Z">
              <w:rPr>
                <w:rStyle w:val="Hyperlink"/>
                <w:noProof/>
              </w:rPr>
            </w:rPrChange>
          </w:rPr>
          <w:delText>4.1.2.10. Ogden</w:delText>
        </w:r>
        <w:r w:rsidDel="00554341">
          <w:rPr>
            <w:noProof/>
            <w:webHidden/>
          </w:rPr>
          <w:tab/>
          <w:delText>94</w:delText>
        </w:r>
      </w:del>
    </w:p>
    <w:p w14:paraId="607F4D89" w14:textId="77777777" w:rsidR="0083420E" w:rsidDel="00554341" w:rsidRDefault="0083420E">
      <w:pPr>
        <w:pStyle w:val="TOC4"/>
        <w:tabs>
          <w:tab w:val="right" w:leader="dot" w:pos="9350"/>
        </w:tabs>
        <w:rPr>
          <w:del w:id="1262" w:author="Gerard" w:date="2015-08-25T15:04:00Z"/>
          <w:rFonts w:asciiTheme="minorHAnsi" w:eastAsiaTheme="minorEastAsia" w:hAnsiTheme="minorHAnsi" w:cstheme="minorBidi"/>
          <w:noProof/>
          <w:sz w:val="22"/>
          <w:szCs w:val="22"/>
        </w:rPr>
      </w:pPr>
      <w:del w:id="1263" w:author="Gerard" w:date="2015-08-25T15:04:00Z">
        <w:r w:rsidRPr="00554341" w:rsidDel="00554341">
          <w:rPr>
            <w:noProof/>
            <w:rPrChange w:id="1264" w:author="Gerard" w:date="2015-08-25T15:04:00Z">
              <w:rPr>
                <w:rStyle w:val="Hyperlink"/>
                <w:noProof/>
              </w:rPr>
            </w:rPrChange>
          </w:rPr>
          <w:delText>4.1.2.11. Tendon Material</w:delText>
        </w:r>
        <w:r w:rsidDel="00554341">
          <w:rPr>
            <w:noProof/>
            <w:webHidden/>
          </w:rPr>
          <w:tab/>
          <w:delText>95</w:delText>
        </w:r>
      </w:del>
    </w:p>
    <w:p w14:paraId="0ECE676D" w14:textId="77777777" w:rsidR="0083420E" w:rsidDel="00554341" w:rsidRDefault="0083420E">
      <w:pPr>
        <w:pStyle w:val="TOC4"/>
        <w:tabs>
          <w:tab w:val="right" w:leader="dot" w:pos="9350"/>
        </w:tabs>
        <w:rPr>
          <w:del w:id="1265" w:author="Gerard" w:date="2015-08-25T15:04:00Z"/>
          <w:rFonts w:asciiTheme="minorHAnsi" w:eastAsiaTheme="minorEastAsia" w:hAnsiTheme="minorHAnsi" w:cstheme="minorBidi"/>
          <w:noProof/>
          <w:sz w:val="22"/>
          <w:szCs w:val="22"/>
        </w:rPr>
      </w:pPr>
      <w:del w:id="1266" w:author="Gerard" w:date="2015-08-25T15:04:00Z">
        <w:r w:rsidRPr="00554341" w:rsidDel="00554341">
          <w:rPr>
            <w:noProof/>
            <w:rPrChange w:id="1267" w:author="Gerard" w:date="2015-08-25T15:04:00Z">
              <w:rPr>
                <w:rStyle w:val="Hyperlink"/>
                <w:noProof/>
              </w:rPr>
            </w:rPrChange>
          </w:rPr>
          <w:delText>4.1.2.12. Tension-Compression Nonlinear Orthotropic</w:delText>
        </w:r>
        <w:r w:rsidDel="00554341">
          <w:rPr>
            <w:noProof/>
            <w:webHidden/>
          </w:rPr>
          <w:tab/>
          <w:delText>96</w:delText>
        </w:r>
      </w:del>
    </w:p>
    <w:p w14:paraId="1F626E3B" w14:textId="77777777" w:rsidR="0083420E" w:rsidDel="00554341" w:rsidRDefault="0083420E">
      <w:pPr>
        <w:pStyle w:val="TOC4"/>
        <w:tabs>
          <w:tab w:val="right" w:leader="dot" w:pos="9350"/>
        </w:tabs>
        <w:rPr>
          <w:del w:id="1268" w:author="Gerard" w:date="2015-08-25T15:04:00Z"/>
          <w:rFonts w:asciiTheme="minorHAnsi" w:eastAsiaTheme="minorEastAsia" w:hAnsiTheme="minorHAnsi" w:cstheme="minorBidi"/>
          <w:noProof/>
          <w:sz w:val="22"/>
          <w:szCs w:val="22"/>
        </w:rPr>
      </w:pPr>
      <w:del w:id="1269" w:author="Gerard" w:date="2015-08-25T15:04:00Z">
        <w:r w:rsidRPr="00554341" w:rsidDel="00554341">
          <w:rPr>
            <w:noProof/>
            <w:rPrChange w:id="1270" w:author="Gerard" w:date="2015-08-25T15:04:00Z">
              <w:rPr>
                <w:rStyle w:val="Hyperlink"/>
                <w:noProof/>
              </w:rPr>
            </w:rPrChange>
          </w:rPr>
          <w:delText>4.1.2.13. Transversely Isotropic Mooney-Rivlin</w:delText>
        </w:r>
        <w:r w:rsidDel="00554341">
          <w:rPr>
            <w:noProof/>
            <w:webHidden/>
          </w:rPr>
          <w:tab/>
          <w:delText>97</w:delText>
        </w:r>
      </w:del>
    </w:p>
    <w:p w14:paraId="1E2B98AA" w14:textId="77777777" w:rsidR="0083420E" w:rsidDel="00554341" w:rsidRDefault="0083420E">
      <w:pPr>
        <w:pStyle w:val="TOC4"/>
        <w:tabs>
          <w:tab w:val="right" w:leader="dot" w:pos="9350"/>
        </w:tabs>
        <w:rPr>
          <w:del w:id="1271" w:author="Gerard" w:date="2015-08-25T15:04:00Z"/>
          <w:rFonts w:asciiTheme="minorHAnsi" w:eastAsiaTheme="minorEastAsia" w:hAnsiTheme="minorHAnsi" w:cstheme="minorBidi"/>
          <w:noProof/>
          <w:sz w:val="22"/>
          <w:szCs w:val="22"/>
        </w:rPr>
      </w:pPr>
      <w:del w:id="1272" w:author="Gerard" w:date="2015-08-25T15:04:00Z">
        <w:r w:rsidRPr="00554341" w:rsidDel="00554341">
          <w:rPr>
            <w:noProof/>
            <w:rPrChange w:id="1273" w:author="Gerard" w:date="2015-08-25T15:04:00Z">
              <w:rPr>
                <w:rStyle w:val="Hyperlink"/>
                <w:noProof/>
              </w:rPr>
            </w:rPrChange>
          </w:rPr>
          <w:delText>4.1.2.14. Transversely Isotropic Veronda-Westmann</w:delText>
        </w:r>
        <w:r w:rsidDel="00554341">
          <w:rPr>
            <w:noProof/>
            <w:webHidden/>
          </w:rPr>
          <w:tab/>
          <w:delText>99</w:delText>
        </w:r>
      </w:del>
    </w:p>
    <w:p w14:paraId="098C7353" w14:textId="77777777" w:rsidR="0083420E" w:rsidDel="00554341" w:rsidRDefault="0083420E">
      <w:pPr>
        <w:pStyle w:val="TOC4"/>
        <w:tabs>
          <w:tab w:val="right" w:leader="dot" w:pos="9350"/>
        </w:tabs>
        <w:rPr>
          <w:del w:id="1274" w:author="Gerard" w:date="2015-08-25T15:04:00Z"/>
          <w:rFonts w:asciiTheme="minorHAnsi" w:eastAsiaTheme="minorEastAsia" w:hAnsiTheme="minorHAnsi" w:cstheme="minorBidi"/>
          <w:noProof/>
          <w:sz w:val="22"/>
          <w:szCs w:val="22"/>
        </w:rPr>
      </w:pPr>
      <w:del w:id="1275" w:author="Gerard" w:date="2015-08-25T15:04:00Z">
        <w:r w:rsidRPr="00554341" w:rsidDel="00554341">
          <w:rPr>
            <w:noProof/>
            <w:rPrChange w:id="1276" w:author="Gerard" w:date="2015-08-25T15:04:00Z">
              <w:rPr>
                <w:rStyle w:val="Hyperlink"/>
                <w:noProof/>
              </w:rPr>
            </w:rPrChange>
          </w:rPr>
          <w:delText>4.1.2.15. Uncoupled Solid Mixture</w:delText>
        </w:r>
        <w:r w:rsidDel="00554341">
          <w:rPr>
            <w:noProof/>
            <w:webHidden/>
          </w:rPr>
          <w:tab/>
          <w:delText>100</w:delText>
        </w:r>
      </w:del>
    </w:p>
    <w:p w14:paraId="6C30E827" w14:textId="77777777" w:rsidR="0083420E" w:rsidDel="00554341" w:rsidRDefault="0083420E">
      <w:pPr>
        <w:pStyle w:val="TOC4"/>
        <w:tabs>
          <w:tab w:val="right" w:leader="dot" w:pos="9350"/>
        </w:tabs>
        <w:rPr>
          <w:del w:id="1277" w:author="Gerard" w:date="2015-08-25T15:04:00Z"/>
          <w:rFonts w:asciiTheme="minorHAnsi" w:eastAsiaTheme="minorEastAsia" w:hAnsiTheme="minorHAnsi" w:cstheme="minorBidi"/>
          <w:noProof/>
          <w:sz w:val="22"/>
          <w:szCs w:val="22"/>
        </w:rPr>
      </w:pPr>
      <w:del w:id="1278" w:author="Gerard" w:date="2015-08-25T15:04:00Z">
        <w:r w:rsidRPr="00554341" w:rsidDel="00554341">
          <w:rPr>
            <w:noProof/>
            <w:rPrChange w:id="1279" w:author="Gerard" w:date="2015-08-25T15:04:00Z">
              <w:rPr>
                <w:rStyle w:val="Hyperlink"/>
                <w:noProof/>
              </w:rPr>
            </w:rPrChange>
          </w:rPr>
          <w:delText>4.1.2.16. Veronda-Westmann</w:delText>
        </w:r>
        <w:r w:rsidDel="00554341">
          <w:rPr>
            <w:noProof/>
            <w:webHidden/>
          </w:rPr>
          <w:tab/>
          <w:delText>101</w:delText>
        </w:r>
      </w:del>
    </w:p>
    <w:p w14:paraId="2B47186E" w14:textId="77777777" w:rsidR="0083420E" w:rsidDel="00554341" w:rsidRDefault="0083420E">
      <w:pPr>
        <w:pStyle w:val="TOC4"/>
        <w:tabs>
          <w:tab w:val="right" w:leader="dot" w:pos="9350"/>
        </w:tabs>
        <w:rPr>
          <w:del w:id="1280" w:author="Gerard" w:date="2015-08-25T15:04:00Z"/>
          <w:rFonts w:asciiTheme="minorHAnsi" w:eastAsiaTheme="minorEastAsia" w:hAnsiTheme="minorHAnsi" w:cstheme="minorBidi"/>
          <w:noProof/>
          <w:sz w:val="22"/>
          <w:szCs w:val="22"/>
        </w:rPr>
      </w:pPr>
      <w:del w:id="1281" w:author="Gerard" w:date="2015-08-25T15:04:00Z">
        <w:r w:rsidRPr="00554341" w:rsidDel="00554341">
          <w:rPr>
            <w:noProof/>
            <w:rPrChange w:id="1282" w:author="Gerard" w:date="2015-08-25T15:04:00Z">
              <w:rPr>
                <w:rStyle w:val="Hyperlink"/>
                <w:noProof/>
              </w:rPr>
            </w:rPrChange>
          </w:rPr>
          <w:delText>4.1.2.17. Mooney-Rivlin Von Mises Distributed Fibers</w:delText>
        </w:r>
        <w:r w:rsidDel="00554341">
          <w:rPr>
            <w:noProof/>
            <w:webHidden/>
          </w:rPr>
          <w:tab/>
          <w:delText>102</w:delText>
        </w:r>
      </w:del>
    </w:p>
    <w:p w14:paraId="6180FBF7" w14:textId="77777777" w:rsidR="0083420E" w:rsidDel="00554341" w:rsidRDefault="0083420E">
      <w:pPr>
        <w:pStyle w:val="TOC3"/>
        <w:tabs>
          <w:tab w:val="right" w:leader="dot" w:pos="9350"/>
        </w:tabs>
        <w:rPr>
          <w:del w:id="1283" w:author="Gerard" w:date="2015-08-25T15:04:00Z"/>
          <w:rFonts w:asciiTheme="minorHAnsi" w:eastAsiaTheme="minorEastAsia" w:hAnsiTheme="minorHAnsi" w:cstheme="minorBidi"/>
          <w:i w:val="0"/>
          <w:iCs w:val="0"/>
          <w:noProof/>
          <w:sz w:val="22"/>
          <w:szCs w:val="22"/>
        </w:rPr>
      </w:pPr>
      <w:del w:id="1284" w:author="Gerard" w:date="2015-08-25T15:04:00Z">
        <w:r w:rsidRPr="00554341" w:rsidDel="00554341">
          <w:rPr>
            <w:noProof/>
            <w:rPrChange w:id="1285" w:author="Gerard" w:date="2015-08-25T15:04:00Z">
              <w:rPr>
                <w:rStyle w:val="Hyperlink"/>
                <w:noProof/>
              </w:rPr>
            </w:rPrChange>
          </w:rPr>
          <w:delText>4.1.3. Compressible Materials</w:delText>
        </w:r>
        <w:r w:rsidDel="00554341">
          <w:rPr>
            <w:noProof/>
            <w:webHidden/>
          </w:rPr>
          <w:tab/>
          <w:delText>105</w:delText>
        </w:r>
      </w:del>
    </w:p>
    <w:p w14:paraId="2C4F21ED" w14:textId="77777777" w:rsidR="0083420E" w:rsidDel="00554341" w:rsidRDefault="0083420E">
      <w:pPr>
        <w:pStyle w:val="TOC4"/>
        <w:tabs>
          <w:tab w:val="right" w:leader="dot" w:pos="9350"/>
        </w:tabs>
        <w:rPr>
          <w:del w:id="1286" w:author="Gerard" w:date="2015-08-25T15:04:00Z"/>
          <w:rFonts w:asciiTheme="minorHAnsi" w:eastAsiaTheme="minorEastAsia" w:hAnsiTheme="minorHAnsi" w:cstheme="minorBidi"/>
          <w:noProof/>
          <w:sz w:val="22"/>
          <w:szCs w:val="22"/>
        </w:rPr>
      </w:pPr>
      <w:del w:id="1287" w:author="Gerard" w:date="2015-08-25T15:04:00Z">
        <w:r w:rsidRPr="00554341" w:rsidDel="00554341">
          <w:rPr>
            <w:noProof/>
            <w:rPrChange w:id="1288" w:author="Gerard" w:date="2015-08-25T15:04:00Z">
              <w:rPr>
                <w:rStyle w:val="Hyperlink"/>
                <w:noProof/>
              </w:rPr>
            </w:rPrChange>
          </w:rPr>
          <w:delText>4.1.3.1. Carter-Hayes</w:delText>
        </w:r>
        <w:r w:rsidDel="00554341">
          <w:rPr>
            <w:noProof/>
            <w:webHidden/>
          </w:rPr>
          <w:tab/>
          <w:delText>105</w:delText>
        </w:r>
      </w:del>
    </w:p>
    <w:p w14:paraId="72D549DA" w14:textId="77777777" w:rsidR="0083420E" w:rsidDel="00554341" w:rsidRDefault="0083420E">
      <w:pPr>
        <w:pStyle w:val="TOC4"/>
        <w:tabs>
          <w:tab w:val="right" w:leader="dot" w:pos="9350"/>
        </w:tabs>
        <w:rPr>
          <w:del w:id="1289" w:author="Gerard" w:date="2015-08-25T15:04:00Z"/>
          <w:rFonts w:asciiTheme="minorHAnsi" w:eastAsiaTheme="minorEastAsia" w:hAnsiTheme="minorHAnsi" w:cstheme="minorBidi"/>
          <w:noProof/>
          <w:sz w:val="22"/>
          <w:szCs w:val="22"/>
        </w:rPr>
      </w:pPr>
      <w:del w:id="1290" w:author="Gerard" w:date="2015-08-25T15:04:00Z">
        <w:r w:rsidRPr="00554341" w:rsidDel="00554341">
          <w:rPr>
            <w:noProof/>
            <w:rPrChange w:id="1291" w:author="Gerard" w:date="2015-08-25T15:04:00Z">
              <w:rPr>
                <w:rStyle w:val="Hyperlink"/>
                <w:noProof/>
              </w:rPr>
            </w:rPrChange>
          </w:rPr>
          <w:delText>4.1.3.2. Cell Growth</w:delText>
        </w:r>
        <w:r w:rsidDel="00554341">
          <w:rPr>
            <w:noProof/>
            <w:webHidden/>
          </w:rPr>
          <w:tab/>
          <w:delText>107</w:delText>
        </w:r>
      </w:del>
    </w:p>
    <w:p w14:paraId="7B7F1858" w14:textId="77777777" w:rsidR="0083420E" w:rsidDel="00554341" w:rsidRDefault="0083420E">
      <w:pPr>
        <w:pStyle w:val="TOC4"/>
        <w:tabs>
          <w:tab w:val="right" w:leader="dot" w:pos="9350"/>
        </w:tabs>
        <w:rPr>
          <w:del w:id="1292" w:author="Gerard" w:date="2015-08-25T15:04:00Z"/>
          <w:rFonts w:asciiTheme="minorHAnsi" w:eastAsiaTheme="minorEastAsia" w:hAnsiTheme="minorHAnsi" w:cstheme="minorBidi"/>
          <w:noProof/>
          <w:sz w:val="22"/>
          <w:szCs w:val="22"/>
        </w:rPr>
      </w:pPr>
      <w:del w:id="1293" w:author="Gerard" w:date="2015-08-25T15:04:00Z">
        <w:r w:rsidRPr="00554341" w:rsidDel="00554341">
          <w:rPr>
            <w:noProof/>
            <w:rPrChange w:id="1294" w:author="Gerard" w:date="2015-08-25T15:04:00Z">
              <w:rPr>
                <w:rStyle w:val="Hyperlink"/>
                <w:noProof/>
              </w:rPr>
            </w:rPrChange>
          </w:rPr>
          <w:delText>4.1.3.3. Cubic CLE</w:delText>
        </w:r>
        <w:r w:rsidDel="00554341">
          <w:rPr>
            <w:noProof/>
            <w:webHidden/>
          </w:rPr>
          <w:tab/>
          <w:delText>109</w:delText>
        </w:r>
      </w:del>
    </w:p>
    <w:p w14:paraId="55D5D464" w14:textId="77777777" w:rsidR="0083420E" w:rsidDel="00554341" w:rsidRDefault="0083420E">
      <w:pPr>
        <w:pStyle w:val="TOC4"/>
        <w:tabs>
          <w:tab w:val="right" w:leader="dot" w:pos="9350"/>
        </w:tabs>
        <w:rPr>
          <w:del w:id="1295" w:author="Gerard" w:date="2015-08-25T15:04:00Z"/>
          <w:rFonts w:asciiTheme="minorHAnsi" w:eastAsiaTheme="minorEastAsia" w:hAnsiTheme="minorHAnsi" w:cstheme="minorBidi"/>
          <w:noProof/>
          <w:sz w:val="22"/>
          <w:szCs w:val="22"/>
        </w:rPr>
      </w:pPr>
      <w:del w:id="1296" w:author="Gerard" w:date="2015-08-25T15:04:00Z">
        <w:r w:rsidRPr="00554341" w:rsidDel="00554341">
          <w:rPr>
            <w:noProof/>
            <w:rPrChange w:id="1297" w:author="Gerard" w:date="2015-08-25T15:04:00Z">
              <w:rPr>
                <w:rStyle w:val="Hyperlink"/>
                <w:noProof/>
              </w:rPr>
            </w:rPrChange>
          </w:rPr>
          <w:delText>4.1.3.4. Donnan Equilibrium Swelling</w:delText>
        </w:r>
        <w:r w:rsidDel="00554341">
          <w:rPr>
            <w:noProof/>
            <w:webHidden/>
          </w:rPr>
          <w:tab/>
          <w:delText>110</w:delText>
        </w:r>
      </w:del>
    </w:p>
    <w:p w14:paraId="0741D3E1" w14:textId="77777777" w:rsidR="0083420E" w:rsidDel="00554341" w:rsidRDefault="0083420E">
      <w:pPr>
        <w:pStyle w:val="TOC4"/>
        <w:tabs>
          <w:tab w:val="right" w:leader="dot" w:pos="9350"/>
        </w:tabs>
        <w:rPr>
          <w:del w:id="1298" w:author="Gerard" w:date="2015-08-25T15:04:00Z"/>
          <w:rFonts w:asciiTheme="minorHAnsi" w:eastAsiaTheme="minorEastAsia" w:hAnsiTheme="minorHAnsi" w:cstheme="minorBidi"/>
          <w:noProof/>
          <w:sz w:val="22"/>
          <w:szCs w:val="22"/>
        </w:rPr>
      </w:pPr>
      <w:del w:id="1299" w:author="Gerard" w:date="2015-08-25T15:04:00Z">
        <w:r w:rsidRPr="00554341" w:rsidDel="00554341">
          <w:rPr>
            <w:noProof/>
            <w:rPrChange w:id="1300" w:author="Gerard" w:date="2015-08-25T15:04:00Z">
              <w:rPr>
                <w:rStyle w:val="Hyperlink"/>
                <w:noProof/>
              </w:rPr>
            </w:rPrChange>
          </w:rPr>
          <w:delText>4.1.3.5. Ellipsoidal Fiber Distribution</w:delText>
        </w:r>
        <w:r w:rsidDel="00554341">
          <w:rPr>
            <w:noProof/>
            <w:webHidden/>
          </w:rPr>
          <w:tab/>
          <w:delText>112</w:delText>
        </w:r>
      </w:del>
    </w:p>
    <w:p w14:paraId="036A0029" w14:textId="77777777" w:rsidR="0083420E" w:rsidDel="00554341" w:rsidRDefault="0083420E">
      <w:pPr>
        <w:pStyle w:val="TOC4"/>
        <w:tabs>
          <w:tab w:val="right" w:leader="dot" w:pos="9350"/>
        </w:tabs>
        <w:rPr>
          <w:del w:id="1301" w:author="Gerard" w:date="2015-08-25T15:04:00Z"/>
          <w:rFonts w:asciiTheme="minorHAnsi" w:eastAsiaTheme="minorEastAsia" w:hAnsiTheme="minorHAnsi" w:cstheme="minorBidi"/>
          <w:noProof/>
          <w:sz w:val="22"/>
          <w:szCs w:val="22"/>
        </w:rPr>
      </w:pPr>
      <w:del w:id="1302" w:author="Gerard" w:date="2015-08-25T15:04:00Z">
        <w:r w:rsidRPr="00554341" w:rsidDel="00554341">
          <w:rPr>
            <w:noProof/>
            <w:rPrChange w:id="1303" w:author="Gerard" w:date="2015-08-25T15:04:00Z">
              <w:rPr>
                <w:rStyle w:val="Hyperlink"/>
                <w:noProof/>
              </w:rPr>
            </w:rPrChange>
          </w:rPr>
          <w:delText>4.1.3.6. Ellipsoidal Fiber Distribution Neo-Hookean</w:delText>
        </w:r>
        <w:r w:rsidDel="00554341">
          <w:rPr>
            <w:noProof/>
            <w:webHidden/>
          </w:rPr>
          <w:tab/>
          <w:delText>114</w:delText>
        </w:r>
      </w:del>
    </w:p>
    <w:p w14:paraId="1494D8D3" w14:textId="77777777" w:rsidR="0083420E" w:rsidDel="00554341" w:rsidRDefault="0083420E">
      <w:pPr>
        <w:pStyle w:val="TOC4"/>
        <w:tabs>
          <w:tab w:val="right" w:leader="dot" w:pos="9350"/>
        </w:tabs>
        <w:rPr>
          <w:del w:id="1304" w:author="Gerard" w:date="2015-08-25T15:04:00Z"/>
          <w:rFonts w:asciiTheme="minorHAnsi" w:eastAsiaTheme="minorEastAsia" w:hAnsiTheme="minorHAnsi" w:cstheme="minorBidi"/>
          <w:noProof/>
          <w:sz w:val="22"/>
          <w:szCs w:val="22"/>
        </w:rPr>
      </w:pPr>
      <w:del w:id="1305" w:author="Gerard" w:date="2015-08-25T15:04:00Z">
        <w:r w:rsidRPr="00554341" w:rsidDel="00554341">
          <w:rPr>
            <w:noProof/>
            <w:rPrChange w:id="1306" w:author="Gerard" w:date="2015-08-25T15:04:00Z">
              <w:rPr>
                <w:rStyle w:val="Hyperlink"/>
                <w:noProof/>
              </w:rPr>
            </w:rPrChange>
          </w:rPr>
          <w:delText>4.1.3.7. Ellipsoidal Fiber Distribution with Donnan Equilibrium Swelling</w:delText>
        </w:r>
        <w:r w:rsidDel="00554341">
          <w:rPr>
            <w:noProof/>
            <w:webHidden/>
          </w:rPr>
          <w:tab/>
          <w:delText>115</w:delText>
        </w:r>
      </w:del>
    </w:p>
    <w:p w14:paraId="2D4EC569" w14:textId="77777777" w:rsidR="0083420E" w:rsidDel="00554341" w:rsidRDefault="0083420E">
      <w:pPr>
        <w:pStyle w:val="TOC4"/>
        <w:tabs>
          <w:tab w:val="right" w:leader="dot" w:pos="9350"/>
        </w:tabs>
        <w:rPr>
          <w:del w:id="1307" w:author="Gerard" w:date="2015-08-25T15:04:00Z"/>
          <w:rFonts w:asciiTheme="minorHAnsi" w:eastAsiaTheme="minorEastAsia" w:hAnsiTheme="minorHAnsi" w:cstheme="minorBidi"/>
          <w:noProof/>
          <w:sz w:val="22"/>
          <w:szCs w:val="22"/>
        </w:rPr>
      </w:pPr>
      <w:del w:id="1308" w:author="Gerard" w:date="2015-08-25T15:04:00Z">
        <w:r w:rsidRPr="00554341" w:rsidDel="00554341">
          <w:rPr>
            <w:noProof/>
            <w:rPrChange w:id="1309" w:author="Gerard" w:date="2015-08-25T15:04:00Z">
              <w:rPr>
                <w:rStyle w:val="Hyperlink"/>
                <w:noProof/>
              </w:rPr>
            </w:rPrChange>
          </w:rPr>
          <w:delText>4.1.3.8. Fiber with Exponential-Power Law</w:delText>
        </w:r>
        <w:r w:rsidDel="00554341">
          <w:rPr>
            <w:noProof/>
            <w:webHidden/>
          </w:rPr>
          <w:tab/>
          <w:delText>116</w:delText>
        </w:r>
      </w:del>
    </w:p>
    <w:p w14:paraId="41F80DCF" w14:textId="77777777" w:rsidR="0083420E" w:rsidDel="00554341" w:rsidRDefault="0083420E">
      <w:pPr>
        <w:pStyle w:val="TOC4"/>
        <w:tabs>
          <w:tab w:val="right" w:leader="dot" w:pos="9350"/>
        </w:tabs>
        <w:rPr>
          <w:del w:id="1310" w:author="Gerard" w:date="2015-08-25T15:04:00Z"/>
          <w:rFonts w:asciiTheme="minorHAnsi" w:eastAsiaTheme="minorEastAsia" w:hAnsiTheme="minorHAnsi" w:cstheme="minorBidi"/>
          <w:noProof/>
          <w:sz w:val="22"/>
          <w:szCs w:val="22"/>
        </w:rPr>
      </w:pPr>
      <w:del w:id="1311" w:author="Gerard" w:date="2015-08-25T15:04:00Z">
        <w:r w:rsidRPr="00554341" w:rsidDel="00554341">
          <w:rPr>
            <w:noProof/>
            <w:rPrChange w:id="1312" w:author="Gerard" w:date="2015-08-25T15:04:00Z">
              <w:rPr>
                <w:rStyle w:val="Hyperlink"/>
                <w:noProof/>
              </w:rPr>
            </w:rPrChange>
          </w:rPr>
          <w:delText>4.1.3.9. Fiber with Toe-Linear Response</w:delText>
        </w:r>
        <w:r w:rsidDel="00554341">
          <w:rPr>
            <w:noProof/>
            <w:webHidden/>
          </w:rPr>
          <w:tab/>
          <w:delText>118</w:delText>
        </w:r>
      </w:del>
    </w:p>
    <w:p w14:paraId="64368EAC" w14:textId="77777777" w:rsidR="0083420E" w:rsidDel="00554341" w:rsidRDefault="0083420E">
      <w:pPr>
        <w:pStyle w:val="TOC4"/>
        <w:tabs>
          <w:tab w:val="right" w:leader="dot" w:pos="9350"/>
        </w:tabs>
        <w:rPr>
          <w:del w:id="1313" w:author="Gerard" w:date="2015-08-25T15:04:00Z"/>
          <w:rFonts w:asciiTheme="minorHAnsi" w:eastAsiaTheme="minorEastAsia" w:hAnsiTheme="minorHAnsi" w:cstheme="minorBidi"/>
          <w:noProof/>
          <w:sz w:val="22"/>
          <w:szCs w:val="22"/>
        </w:rPr>
      </w:pPr>
      <w:del w:id="1314" w:author="Gerard" w:date="2015-08-25T15:04:00Z">
        <w:r w:rsidRPr="00554341" w:rsidDel="00554341">
          <w:rPr>
            <w:noProof/>
            <w:rPrChange w:id="1315" w:author="Gerard" w:date="2015-08-25T15:04:00Z">
              <w:rPr>
                <w:rStyle w:val="Hyperlink"/>
                <w:noProof/>
              </w:rPr>
            </w:rPrChange>
          </w:rPr>
          <w:delText>4.1.3.10. Fung Orthotropic Compressible</w:delText>
        </w:r>
        <w:r w:rsidDel="00554341">
          <w:rPr>
            <w:noProof/>
            <w:webHidden/>
          </w:rPr>
          <w:tab/>
          <w:delText>119</w:delText>
        </w:r>
      </w:del>
    </w:p>
    <w:p w14:paraId="1C0C3979" w14:textId="77777777" w:rsidR="0083420E" w:rsidDel="00554341" w:rsidRDefault="0083420E">
      <w:pPr>
        <w:pStyle w:val="TOC4"/>
        <w:tabs>
          <w:tab w:val="right" w:leader="dot" w:pos="9350"/>
        </w:tabs>
        <w:rPr>
          <w:del w:id="1316" w:author="Gerard" w:date="2015-08-25T15:04:00Z"/>
          <w:rFonts w:asciiTheme="minorHAnsi" w:eastAsiaTheme="minorEastAsia" w:hAnsiTheme="minorHAnsi" w:cstheme="minorBidi"/>
          <w:noProof/>
          <w:sz w:val="22"/>
          <w:szCs w:val="22"/>
        </w:rPr>
      </w:pPr>
      <w:del w:id="1317" w:author="Gerard" w:date="2015-08-25T15:04:00Z">
        <w:r w:rsidRPr="00554341" w:rsidDel="00554341">
          <w:rPr>
            <w:noProof/>
            <w:rPrChange w:id="1318" w:author="Gerard" w:date="2015-08-25T15:04:00Z">
              <w:rPr>
                <w:rStyle w:val="Hyperlink"/>
                <w:noProof/>
              </w:rPr>
            </w:rPrChange>
          </w:rPr>
          <w:delText>4.1.3.11. Holmes-Mow</w:delText>
        </w:r>
        <w:r w:rsidDel="00554341">
          <w:rPr>
            <w:noProof/>
            <w:webHidden/>
          </w:rPr>
          <w:tab/>
          <w:delText>121</w:delText>
        </w:r>
      </w:del>
    </w:p>
    <w:p w14:paraId="1C059A65" w14:textId="77777777" w:rsidR="0083420E" w:rsidDel="00554341" w:rsidRDefault="0083420E">
      <w:pPr>
        <w:pStyle w:val="TOC4"/>
        <w:tabs>
          <w:tab w:val="right" w:leader="dot" w:pos="9350"/>
        </w:tabs>
        <w:rPr>
          <w:del w:id="1319" w:author="Gerard" w:date="2015-08-25T15:04:00Z"/>
          <w:rFonts w:asciiTheme="minorHAnsi" w:eastAsiaTheme="minorEastAsia" w:hAnsiTheme="minorHAnsi" w:cstheme="minorBidi"/>
          <w:noProof/>
          <w:sz w:val="22"/>
          <w:szCs w:val="22"/>
        </w:rPr>
      </w:pPr>
      <w:del w:id="1320" w:author="Gerard" w:date="2015-08-25T15:04:00Z">
        <w:r w:rsidRPr="00554341" w:rsidDel="00554341">
          <w:rPr>
            <w:noProof/>
            <w:rPrChange w:id="1321" w:author="Gerard" w:date="2015-08-25T15:04:00Z">
              <w:rPr>
                <w:rStyle w:val="Hyperlink"/>
                <w:noProof/>
              </w:rPr>
            </w:rPrChange>
          </w:rPr>
          <w:delText>4.1.3.12. Isotropic Elastic</w:delText>
        </w:r>
        <w:r w:rsidDel="00554341">
          <w:rPr>
            <w:noProof/>
            <w:webHidden/>
          </w:rPr>
          <w:tab/>
          <w:delText>122</w:delText>
        </w:r>
      </w:del>
    </w:p>
    <w:p w14:paraId="1E00DA74" w14:textId="77777777" w:rsidR="0083420E" w:rsidDel="00554341" w:rsidRDefault="0083420E">
      <w:pPr>
        <w:pStyle w:val="TOC4"/>
        <w:tabs>
          <w:tab w:val="right" w:leader="dot" w:pos="9350"/>
        </w:tabs>
        <w:rPr>
          <w:del w:id="1322" w:author="Gerard" w:date="2015-08-25T15:04:00Z"/>
          <w:rFonts w:asciiTheme="minorHAnsi" w:eastAsiaTheme="minorEastAsia" w:hAnsiTheme="minorHAnsi" w:cstheme="minorBidi"/>
          <w:noProof/>
          <w:sz w:val="22"/>
          <w:szCs w:val="22"/>
        </w:rPr>
      </w:pPr>
      <w:del w:id="1323" w:author="Gerard" w:date="2015-08-25T15:04:00Z">
        <w:r w:rsidRPr="00554341" w:rsidDel="00554341">
          <w:rPr>
            <w:noProof/>
            <w:rPrChange w:id="1324" w:author="Gerard" w:date="2015-08-25T15:04:00Z">
              <w:rPr>
                <w:rStyle w:val="Hyperlink"/>
                <w:noProof/>
              </w:rPr>
            </w:rPrChange>
          </w:rPr>
          <w:delText>4.1.3.13. Orthotropic Elastic</w:delText>
        </w:r>
        <w:r w:rsidDel="00554341">
          <w:rPr>
            <w:noProof/>
            <w:webHidden/>
          </w:rPr>
          <w:tab/>
          <w:delText>123</w:delText>
        </w:r>
      </w:del>
    </w:p>
    <w:p w14:paraId="21C94BBD" w14:textId="77777777" w:rsidR="0083420E" w:rsidDel="00554341" w:rsidRDefault="0083420E">
      <w:pPr>
        <w:pStyle w:val="TOC4"/>
        <w:tabs>
          <w:tab w:val="right" w:leader="dot" w:pos="9350"/>
        </w:tabs>
        <w:rPr>
          <w:del w:id="1325" w:author="Gerard" w:date="2015-08-25T15:04:00Z"/>
          <w:rFonts w:asciiTheme="minorHAnsi" w:eastAsiaTheme="minorEastAsia" w:hAnsiTheme="minorHAnsi" w:cstheme="minorBidi"/>
          <w:noProof/>
          <w:sz w:val="22"/>
          <w:szCs w:val="22"/>
        </w:rPr>
      </w:pPr>
      <w:del w:id="1326" w:author="Gerard" w:date="2015-08-25T15:04:00Z">
        <w:r w:rsidRPr="00554341" w:rsidDel="00554341">
          <w:rPr>
            <w:noProof/>
            <w:rPrChange w:id="1327" w:author="Gerard" w:date="2015-08-25T15:04:00Z">
              <w:rPr>
                <w:rStyle w:val="Hyperlink"/>
                <w:noProof/>
              </w:rPr>
            </w:rPrChange>
          </w:rPr>
          <w:delText>4.1.3.14. Orthotropic CLE</w:delText>
        </w:r>
        <w:r w:rsidDel="00554341">
          <w:rPr>
            <w:noProof/>
            <w:webHidden/>
          </w:rPr>
          <w:tab/>
          <w:delText>124</w:delText>
        </w:r>
      </w:del>
    </w:p>
    <w:p w14:paraId="426B62F5" w14:textId="77777777" w:rsidR="0083420E" w:rsidDel="00554341" w:rsidRDefault="0083420E">
      <w:pPr>
        <w:pStyle w:val="TOC4"/>
        <w:tabs>
          <w:tab w:val="right" w:leader="dot" w:pos="9350"/>
        </w:tabs>
        <w:rPr>
          <w:del w:id="1328" w:author="Gerard" w:date="2015-08-25T15:04:00Z"/>
          <w:rFonts w:asciiTheme="minorHAnsi" w:eastAsiaTheme="minorEastAsia" w:hAnsiTheme="minorHAnsi" w:cstheme="minorBidi"/>
          <w:noProof/>
          <w:sz w:val="22"/>
          <w:szCs w:val="22"/>
        </w:rPr>
      </w:pPr>
      <w:del w:id="1329" w:author="Gerard" w:date="2015-08-25T15:04:00Z">
        <w:r w:rsidRPr="00554341" w:rsidDel="00554341">
          <w:rPr>
            <w:noProof/>
            <w:rPrChange w:id="1330" w:author="Gerard" w:date="2015-08-25T15:04:00Z">
              <w:rPr>
                <w:rStyle w:val="Hyperlink"/>
                <w:noProof/>
              </w:rPr>
            </w:rPrChange>
          </w:rPr>
          <w:delText>4.1.3.15. Osmotic Pressure from Virial Expansion</w:delText>
        </w:r>
        <w:r w:rsidDel="00554341">
          <w:rPr>
            <w:noProof/>
            <w:webHidden/>
          </w:rPr>
          <w:tab/>
          <w:delText>126</w:delText>
        </w:r>
      </w:del>
    </w:p>
    <w:p w14:paraId="2CC02DEB" w14:textId="77777777" w:rsidR="0083420E" w:rsidDel="00554341" w:rsidRDefault="0083420E">
      <w:pPr>
        <w:pStyle w:val="TOC4"/>
        <w:tabs>
          <w:tab w:val="right" w:leader="dot" w:pos="9350"/>
        </w:tabs>
        <w:rPr>
          <w:del w:id="1331" w:author="Gerard" w:date="2015-08-25T15:04:00Z"/>
          <w:rFonts w:asciiTheme="minorHAnsi" w:eastAsiaTheme="minorEastAsia" w:hAnsiTheme="minorHAnsi" w:cstheme="minorBidi"/>
          <w:noProof/>
          <w:sz w:val="22"/>
          <w:szCs w:val="22"/>
        </w:rPr>
      </w:pPr>
      <w:del w:id="1332" w:author="Gerard" w:date="2015-08-25T15:04:00Z">
        <w:r w:rsidRPr="00554341" w:rsidDel="00554341">
          <w:rPr>
            <w:noProof/>
            <w:rPrChange w:id="1333" w:author="Gerard" w:date="2015-08-25T15:04:00Z">
              <w:rPr>
                <w:rStyle w:val="Hyperlink"/>
                <w:noProof/>
              </w:rPr>
            </w:rPrChange>
          </w:rPr>
          <w:delText>4.1.3.16. Neo-Hookean</w:delText>
        </w:r>
        <w:r w:rsidDel="00554341">
          <w:rPr>
            <w:noProof/>
            <w:webHidden/>
          </w:rPr>
          <w:tab/>
          <w:delText>127</w:delText>
        </w:r>
      </w:del>
    </w:p>
    <w:p w14:paraId="63AE4CD6" w14:textId="77777777" w:rsidR="0083420E" w:rsidDel="00554341" w:rsidRDefault="0083420E">
      <w:pPr>
        <w:pStyle w:val="TOC4"/>
        <w:tabs>
          <w:tab w:val="right" w:leader="dot" w:pos="9350"/>
        </w:tabs>
        <w:rPr>
          <w:del w:id="1334" w:author="Gerard" w:date="2015-08-25T15:04:00Z"/>
          <w:rFonts w:asciiTheme="minorHAnsi" w:eastAsiaTheme="minorEastAsia" w:hAnsiTheme="minorHAnsi" w:cstheme="minorBidi"/>
          <w:noProof/>
          <w:sz w:val="22"/>
          <w:szCs w:val="22"/>
        </w:rPr>
      </w:pPr>
      <w:del w:id="1335" w:author="Gerard" w:date="2015-08-25T15:04:00Z">
        <w:r w:rsidRPr="00554341" w:rsidDel="00554341">
          <w:rPr>
            <w:noProof/>
            <w:rPrChange w:id="1336" w:author="Gerard" w:date="2015-08-25T15:04:00Z">
              <w:rPr>
                <w:rStyle w:val="Hyperlink"/>
                <w:noProof/>
              </w:rPr>
            </w:rPrChange>
          </w:rPr>
          <w:delText>4.1.3.17. Coupled Mooney-Rivlin</w:delText>
        </w:r>
        <w:r w:rsidDel="00554341">
          <w:rPr>
            <w:noProof/>
            <w:webHidden/>
          </w:rPr>
          <w:tab/>
          <w:delText>128</w:delText>
        </w:r>
      </w:del>
    </w:p>
    <w:p w14:paraId="30C69DFC" w14:textId="77777777" w:rsidR="0083420E" w:rsidDel="00554341" w:rsidRDefault="0083420E">
      <w:pPr>
        <w:pStyle w:val="TOC4"/>
        <w:tabs>
          <w:tab w:val="right" w:leader="dot" w:pos="9350"/>
        </w:tabs>
        <w:rPr>
          <w:del w:id="1337" w:author="Gerard" w:date="2015-08-25T15:04:00Z"/>
          <w:rFonts w:asciiTheme="minorHAnsi" w:eastAsiaTheme="minorEastAsia" w:hAnsiTheme="minorHAnsi" w:cstheme="minorBidi"/>
          <w:noProof/>
          <w:sz w:val="22"/>
          <w:szCs w:val="22"/>
        </w:rPr>
      </w:pPr>
      <w:del w:id="1338" w:author="Gerard" w:date="2015-08-25T15:04:00Z">
        <w:r w:rsidRPr="00554341" w:rsidDel="00554341">
          <w:rPr>
            <w:noProof/>
            <w:rPrChange w:id="1339" w:author="Gerard" w:date="2015-08-25T15:04:00Z">
              <w:rPr>
                <w:rStyle w:val="Hyperlink"/>
                <w:noProof/>
              </w:rPr>
            </w:rPrChange>
          </w:rPr>
          <w:delText>4.1.3.18. Coupled Veronda-Westmann</w:delText>
        </w:r>
        <w:r w:rsidDel="00554341">
          <w:rPr>
            <w:noProof/>
            <w:webHidden/>
          </w:rPr>
          <w:tab/>
          <w:delText>129</w:delText>
        </w:r>
      </w:del>
    </w:p>
    <w:p w14:paraId="4EA7AA22" w14:textId="77777777" w:rsidR="0083420E" w:rsidDel="00554341" w:rsidRDefault="0083420E">
      <w:pPr>
        <w:pStyle w:val="TOC4"/>
        <w:tabs>
          <w:tab w:val="right" w:leader="dot" w:pos="9350"/>
        </w:tabs>
        <w:rPr>
          <w:del w:id="1340" w:author="Gerard" w:date="2015-08-25T15:04:00Z"/>
          <w:rFonts w:asciiTheme="minorHAnsi" w:eastAsiaTheme="minorEastAsia" w:hAnsiTheme="minorHAnsi" w:cstheme="minorBidi"/>
          <w:noProof/>
          <w:sz w:val="22"/>
          <w:szCs w:val="22"/>
        </w:rPr>
      </w:pPr>
      <w:del w:id="1341" w:author="Gerard" w:date="2015-08-25T15:04:00Z">
        <w:r w:rsidRPr="00554341" w:rsidDel="00554341">
          <w:rPr>
            <w:noProof/>
            <w:rPrChange w:id="1342" w:author="Gerard" w:date="2015-08-25T15:04:00Z">
              <w:rPr>
                <w:rStyle w:val="Hyperlink"/>
                <w:noProof/>
              </w:rPr>
            </w:rPrChange>
          </w:rPr>
          <w:delText>4.1.3.19. Ogden Unconstrained</w:delText>
        </w:r>
        <w:r w:rsidDel="00554341">
          <w:rPr>
            <w:noProof/>
            <w:webHidden/>
          </w:rPr>
          <w:tab/>
          <w:delText>130</w:delText>
        </w:r>
      </w:del>
    </w:p>
    <w:p w14:paraId="1136AF2C" w14:textId="77777777" w:rsidR="0083420E" w:rsidDel="00554341" w:rsidRDefault="0083420E">
      <w:pPr>
        <w:pStyle w:val="TOC4"/>
        <w:tabs>
          <w:tab w:val="right" w:leader="dot" w:pos="9350"/>
        </w:tabs>
        <w:rPr>
          <w:del w:id="1343" w:author="Gerard" w:date="2015-08-25T15:04:00Z"/>
          <w:rFonts w:asciiTheme="minorHAnsi" w:eastAsiaTheme="minorEastAsia" w:hAnsiTheme="minorHAnsi" w:cstheme="minorBidi"/>
          <w:noProof/>
          <w:sz w:val="22"/>
          <w:szCs w:val="22"/>
        </w:rPr>
      </w:pPr>
      <w:del w:id="1344" w:author="Gerard" w:date="2015-08-25T15:04:00Z">
        <w:r w:rsidRPr="00554341" w:rsidDel="00554341">
          <w:rPr>
            <w:noProof/>
            <w:rPrChange w:id="1345" w:author="Gerard" w:date="2015-08-25T15:04:00Z">
              <w:rPr>
                <w:rStyle w:val="Hyperlink"/>
                <w:noProof/>
              </w:rPr>
            </w:rPrChange>
          </w:rPr>
          <w:delText>4.1.3.20. Perfect Osmometer Equilibrium Osmotic Pressure</w:delText>
        </w:r>
        <w:r w:rsidDel="00554341">
          <w:rPr>
            <w:noProof/>
            <w:webHidden/>
          </w:rPr>
          <w:tab/>
          <w:delText>131</w:delText>
        </w:r>
      </w:del>
    </w:p>
    <w:p w14:paraId="79EAF622" w14:textId="77777777" w:rsidR="0083420E" w:rsidDel="00554341" w:rsidRDefault="0083420E">
      <w:pPr>
        <w:pStyle w:val="TOC4"/>
        <w:tabs>
          <w:tab w:val="right" w:leader="dot" w:pos="9350"/>
        </w:tabs>
        <w:rPr>
          <w:del w:id="1346" w:author="Gerard" w:date="2015-08-25T15:04:00Z"/>
          <w:rFonts w:asciiTheme="minorHAnsi" w:eastAsiaTheme="minorEastAsia" w:hAnsiTheme="minorHAnsi" w:cstheme="minorBidi"/>
          <w:noProof/>
          <w:sz w:val="22"/>
          <w:szCs w:val="22"/>
        </w:rPr>
      </w:pPr>
      <w:del w:id="1347" w:author="Gerard" w:date="2015-08-25T15:04:00Z">
        <w:r w:rsidRPr="00554341" w:rsidDel="00554341">
          <w:rPr>
            <w:noProof/>
            <w:rPrChange w:id="1348" w:author="Gerard" w:date="2015-08-25T15:04:00Z">
              <w:rPr>
                <w:rStyle w:val="Hyperlink"/>
                <w:noProof/>
              </w:rPr>
            </w:rPrChange>
          </w:rPr>
          <w:delText>4.1.3.21. Solid Mixture</w:delText>
        </w:r>
        <w:r w:rsidDel="00554341">
          <w:rPr>
            <w:noProof/>
            <w:webHidden/>
          </w:rPr>
          <w:tab/>
          <w:delText>133</w:delText>
        </w:r>
      </w:del>
    </w:p>
    <w:p w14:paraId="45F17DAC" w14:textId="77777777" w:rsidR="0083420E" w:rsidDel="00554341" w:rsidRDefault="0083420E">
      <w:pPr>
        <w:pStyle w:val="TOC4"/>
        <w:tabs>
          <w:tab w:val="right" w:leader="dot" w:pos="9350"/>
        </w:tabs>
        <w:rPr>
          <w:del w:id="1349" w:author="Gerard" w:date="2015-08-25T15:04:00Z"/>
          <w:rFonts w:asciiTheme="minorHAnsi" w:eastAsiaTheme="minorEastAsia" w:hAnsiTheme="minorHAnsi" w:cstheme="minorBidi"/>
          <w:noProof/>
          <w:sz w:val="22"/>
          <w:szCs w:val="22"/>
        </w:rPr>
      </w:pPr>
      <w:del w:id="1350" w:author="Gerard" w:date="2015-08-25T15:04:00Z">
        <w:r w:rsidRPr="00554341" w:rsidDel="00554341">
          <w:rPr>
            <w:noProof/>
            <w:rPrChange w:id="1351" w:author="Gerard" w:date="2015-08-25T15:04:00Z">
              <w:rPr>
                <w:rStyle w:val="Hyperlink"/>
                <w:noProof/>
              </w:rPr>
            </w:rPrChange>
          </w:rPr>
          <w:delText>4.1.3.22. Spherical Fiber Distribution</w:delText>
        </w:r>
        <w:r w:rsidDel="00554341">
          <w:rPr>
            <w:noProof/>
            <w:webHidden/>
          </w:rPr>
          <w:tab/>
          <w:delText>134</w:delText>
        </w:r>
      </w:del>
    </w:p>
    <w:p w14:paraId="5C6F0B1F" w14:textId="77777777" w:rsidR="0083420E" w:rsidDel="00554341" w:rsidRDefault="0083420E">
      <w:pPr>
        <w:pStyle w:val="TOC4"/>
        <w:tabs>
          <w:tab w:val="right" w:leader="dot" w:pos="9350"/>
        </w:tabs>
        <w:rPr>
          <w:del w:id="1352" w:author="Gerard" w:date="2015-08-25T15:04:00Z"/>
          <w:rFonts w:asciiTheme="minorHAnsi" w:eastAsiaTheme="minorEastAsia" w:hAnsiTheme="minorHAnsi" w:cstheme="minorBidi"/>
          <w:noProof/>
          <w:sz w:val="22"/>
          <w:szCs w:val="22"/>
        </w:rPr>
      </w:pPr>
      <w:del w:id="1353" w:author="Gerard" w:date="2015-08-25T15:04:00Z">
        <w:r w:rsidRPr="00554341" w:rsidDel="00554341">
          <w:rPr>
            <w:noProof/>
            <w:rPrChange w:id="1354" w:author="Gerard" w:date="2015-08-25T15:04:00Z">
              <w:rPr>
                <w:rStyle w:val="Hyperlink"/>
                <w:noProof/>
              </w:rPr>
            </w:rPrChange>
          </w:rPr>
          <w:delText>4.1.3.23. Spherical Fiber Distribution from Solid-Bound Molecule</w:delText>
        </w:r>
        <w:r w:rsidDel="00554341">
          <w:rPr>
            <w:noProof/>
            <w:webHidden/>
          </w:rPr>
          <w:tab/>
          <w:delText>136</w:delText>
        </w:r>
      </w:del>
    </w:p>
    <w:p w14:paraId="2B0A83B9" w14:textId="77777777" w:rsidR="0083420E" w:rsidDel="00554341" w:rsidRDefault="0083420E">
      <w:pPr>
        <w:pStyle w:val="TOC4"/>
        <w:tabs>
          <w:tab w:val="right" w:leader="dot" w:pos="9350"/>
        </w:tabs>
        <w:rPr>
          <w:del w:id="1355" w:author="Gerard" w:date="2015-08-25T15:04:00Z"/>
          <w:rFonts w:asciiTheme="minorHAnsi" w:eastAsiaTheme="minorEastAsia" w:hAnsiTheme="minorHAnsi" w:cstheme="minorBidi"/>
          <w:noProof/>
          <w:sz w:val="22"/>
          <w:szCs w:val="22"/>
        </w:rPr>
      </w:pPr>
      <w:del w:id="1356" w:author="Gerard" w:date="2015-08-25T15:04:00Z">
        <w:r w:rsidRPr="00554341" w:rsidDel="00554341">
          <w:rPr>
            <w:noProof/>
            <w:rPrChange w:id="1357" w:author="Gerard" w:date="2015-08-25T15:04:00Z">
              <w:rPr>
                <w:rStyle w:val="Hyperlink"/>
                <w:noProof/>
              </w:rPr>
            </w:rPrChange>
          </w:rPr>
          <w:delText>4.1.3.24. Coupled Transversely Isotropic Mooney-Rivlin</w:delText>
        </w:r>
        <w:r w:rsidDel="00554341">
          <w:rPr>
            <w:noProof/>
            <w:webHidden/>
          </w:rPr>
          <w:tab/>
          <w:delText>138</w:delText>
        </w:r>
      </w:del>
    </w:p>
    <w:p w14:paraId="4D6C136B" w14:textId="77777777" w:rsidR="0083420E" w:rsidDel="00554341" w:rsidRDefault="0083420E">
      <w:pPr>
        <w:pStyle w:val="TOC4"/>
        <w:tabs>
          <w:tab w:val="right" w:leader="dot" w:pos="9350"/>
        </w:tabs>
        <w:rPr>
          <w:del w:id="1358" w:author="Gerard" w:date="2015-08-25T15:04:00Z"/>
          <w:rFonts w:asciiTheme="minorHAnsi" w:eastAsiaTheme="minorEastAsia" w:hAnsiTheme="minorHAnsi" w:cstheme="minorBidi"/>
          <w:noProof/>
          <w:sz w:val="22"/>
          <w:szCs w:val="22"/>
        </w:rPr>
      </w:pPr>
      <w:del w:id="1359" w:author="Gerard" w:date="2015-08-25T15:04:00Z">
        <w:r w:rsidRPr="00554341" w:rsidDel="00554341">
          <w:rPr>
            <w:noProof/>
            <w:rPrChange w:id="1360" w:author="Gerard" w:date="2015-08-25T15:04:00Z">
              <w:rPr>
                <w:rStyle w:val="Hyperlink"/>
                <w:noProof/>
              </w:rPr>
            </w:rPrChange>
          </w:rPr>
          <w:delText>4.1.3.25. Coupled Transversely Isotropic Veronda-Westmann</w:delText>
        </w:r>
        <w:r w:rsidDel="00554341">
          <w:rPr>
            <w:noProof/>
            <w:webHidden/>
          </w:rPr>
          <w:tab/>
          <w:delText>139</w:delText>
        </w:r>
      </w:del>
    </w:p>
    <w:p w14:paraId="4631C716" w14:textId="77777777" w:rsidR="0083420E" w:rsidDel="00554341" w:rsidRDefault="0083420E">
      <w:pPr>
        <w:pStyle w:val="TOC2"/>
        <w:tabs>
          <w:tab w:val="right" w:leader="dot" w:pos="9350"/>
        </w:tabs>
        <w:rPr>
          <w:del w:id="1361" w:author="Gerard" w:date="2015-08-25T15:04:00Z"/>
          <w:rFonts w:asciiTheme="minorHAnsi" w:eastAsiaTheme="minorEastAsia" w:hAnsiTheme="minorHAnsi" w:cstheme="minorBidi"/>
          <w:smallCaps w:val="0"/>
          <w:noProof/>
          <w:sz w:val="22"/>
          <w:szCs w:val="22"/>
        </w:rPr>
      </w:pPr>
      <w:del w:id="1362" w:author="Gerard" w:date="2015-08-25T15:04:00Z">
        <w:r w:rsidRPr="00554341" w:rsidDel="00554341">
          <w:rPr>
            <w:noProof/>
            <w:rPrChange w:id="1363" w:author="Gerard" w:date="2015-08-25T15:04:00Z">
              <w:rPr>
                <w:rStyle w:val="Hyperlink"/>
                <w:noProof/>
              </w:rPr>
            </w:rPrChange>
          </w:rPr>
          <w:delText>4.2. Continuous Fiber Distribution</w:delText>
        </w:r>
        <w:r w:rsidDel="00554341">
          <w:rPr>
            <w:noProof/>
            <w:webHidden/>
          </w:rPr>
          <w:tab/>
          <w:delText>140</w:delText>
        </w:r>
      </w:del>
    </w:p>
    <w:p w14:paraId="7EAF8150" w14:textId="77777777" w:rsidR="0083420E" w:rsidDel="00554341" w:rsidRDefault="0083420E">
      <w:pPr>
        <w:pStyle w:val="TOC3"/>
        <w:tabs>
          <w:tab w:val="right" w:leader="dot" w:pos="9350"/>
        </w:tabs>
        <w:rPr>
          <w:del w:id="1364" w:author="Gerard" w:date="2015-08-25T15:04:00Z"/>
          <w:rFonts w:asciiTheme="minorHAnsi" w:eastAsiaTheme="minorEastAsia" w:hAnsiTheme="minorHAnsi" w:cstheme="minorBidi"/>
          <w:i w:val="0"/>
          <w:iCs w:val="0"/>
          <w:noProof/>
          <w:sz w:val="22"/>
          <w:szCs w:val="22"/>
        </w:rPr>
      </w:pPr>
      <w:del w:id="1365" w:author="Gerard" w:date="2015-08-25T15:04:00Z">
        <w:r w:rsidRPr="00554341" w:rsidDel="00554341">
          <w:rPr>
            <w:noProof/>
            <w:rPrChange w:id="1366" w:author="Gerard" w:date="2015-08-25T15:04:00Z">
              <w:rPr>
                <w:rStyle w:val="Hyperlink"/>
                <w:noProof/>
              </w:rPr>
            </w:rPrChange>
          </w:rPr>
          <w:delText>4.2.1. Compressible Continuous Fiber Distribution</w:delText>
        </w:r>
        <w:r w:rsidDel="00554341">
          <w:rPr>
            <w:noProof/>
            <w:webHidden/>
          </w:rPr>
          <w:tab/>
          <w:delText>141</w:delText>
        </w:r>
      </w:del>
    </w:p>
    <w:p w14:paraId="2E00D09A" w14:textId="77777777" w:rsidR="0083420E" w:rsidDel="00554341" w:rsidRDefault="0083420E">
      <w:pPr>
        <w:pStyle w:val="TOC3"/>
        <w:tabs>
          <w:tab w:val="right" w:leader="dot" w:pos="9350"/>
        </w:tabs>
        <w:rPr>
          <w:del w:id="1367" w:author="Gerard" w:date="2015-08-25T15:04:00Z"/>
          <w:rFonts w:asciiTheme="minorHAnsi" w:eastAsiaTheme="minorEastAsia" w:hAnsiTheme="minorHAnsi" w:cstheme="minorBidi"/>
          <w:i w:val="0"/>
          <w:iCs w:val="0"/>
          <w:noProof/>
          <w:sz w:val="22"/>
          <w:szCs w:val="22"/>
        </w:rPr>
      </w:pPr>
      <w:del w:id="1368" w:author="Gerard" w:date="2015-08-25T15:04:00Z">
        <w:r w:rsidRPr="00554341" w:rsidDel="00554341">
          <w:rPr>
            <w:noProof/>
            <w:rPrChange w:id="1369" w:author="Gerard" w:date="2015-08-25T15:04:00Z">
              <w:rPr>
                <w:rStyle w:val="Hyperlink"/>
                <w:noProof/>
              </w:rPr>
            </w:rPrChange>
          </w:rPr>
          <w:delText>4.2.2. Uncoupled Continuous Fiber Distribution</w:delText>
        </w:r>
        <w:r w:rsidDel="00554341">
          <w:rPr>
            <w:noProof/>
            <w:webHidden/>
          </w:rPr>
          <w:tab/>
          <w:delText>142</w:delText>
        </w:r>
      </w:del>
    </w:p>
    <w:p w14:paraId="704F6535" w14:textId="77777777" w:rsidR="0083420E" w:rsidDel="00554341" w:rsidRDefault="0083420E">
      <w:pPr>
        <w:pStyle w:val="TOC3"/>
        <w:tabs>
          <w:tab w:val="right" w:leader="dot" w:pos="9350"/>
        </w:tabs>
        <w:rPr>
          <w:del w:id="1370" w:author="Gerard" w:date="2015-08-25T15:04:00Z"/>
          <w:rFonts w:asciiTheme="minorHAnsi" w:eastAsiaTheme="minorEastAsia" w:hAnsiTheme="minorHAnsi" w:cstheme="minorBidi"/>
          <w:i w:val="0"/>
          <w:iCs w:val="0"/>
          <w:noProof/>
          <w:sz w:val="22"/>
          <w:szCs w:val="22"/>
        </w:rPr>
      </w:pPr>
      <w:del w:id="1371" w:author="Gerard" w:date="2015-08-25T15:04:00Z">
        <w:r w:rsidRPr="00554341" w:rsidDel="00554341">
          <w:rPr>
            <w:noProof/>
            <w:rPrChange w:id="1372" w:author="Gerard" w:date="2015-08-25T15:04:00Z">
              <w:rPr>
                <w:rStyle w:val="Hyperlink"/>
                <w:noProof/>
              </w:rPr>
            </w:rPrChange>
          </w:rPr>
          <w:delText>4.2.3. Fibers</w:delText>
        </w:r>
        <w:r w:rsidDel="00554341">
          <w:rPr>
            <w:noProof/>
            <w:webHidden/>
          </w:rPr>
          <w:tab/>
          <w:delText>143</w:delText>
        </w:r>
      </w:del>
    </w:p>
    <w:p w14:paraId="30EA841D" w14:textId="77777777" w:rsidR="0083420E" w:rsidDel="00554341" w:rsidRDefault="0083420E">
      <w:pPr>
        <w:pStyle w:val="TOC4"/>
        <w:tabs>
          <w:tab w:val="right" w:leader="dot" w:pos="9350"/>
        </w:tabs>
        <w:rPr>
          <w:del w:id="1373" w:author="Gerard" w:date="2015-08-25T15:04:00Z"/>
          <w:rFonts w:asciiTheme="minorHAnsi" w:eastAsiaTheme="minorEastAsia" w:hAnsiTheme="minorHAnsi" w:cstheme="minorBidi"/>
          <w:noProof/>
          <w:sz w:val="22"/>
          <w:szCs w:val="22"/>
        </w:rPr>
      </w:pPr>
      <w:del w:id="1374" w:author="Gerard" w:date="2015-08-25T15:04:00Z">
        <w:r w:rsidRPr="00554341" w:rsidDel="00554341">
          <w:rPr>
            <w:noProof/>
            <w:rPrChange w:id="1375" w:author="Gerard" w:date="2015-08-25T15:04:00Z">
              <w:rPr>
                <w:rStyle w:val="Hyperlink"/>
                <w:noProof/>
              </w:rPr>
            </w:rPrChange>
          </w:rPr>
          <w:delText>4.2.3.1. Fiber with Exponential-Power Law</w:delText>
        </w:r>
        <w:r w:rsidDel="00554341">
          <w:rPr>
            <w:noProof/>
            <w:webHidden/>
          </w:rPr>
          <w:tab/>
          <w:delText>144</w:delText>
        </w:r>
      </w:del>
    </w:p>
    <w:p w14:paraId="2FDB08B4" w14:textId="77777777" w:rsidR="0083420E" w:rsidDel="00554341" w:rsidRDefault="0083420E">
      <w:pPr>
        <w:pStyle w:val="TOC4"/>
        <w:tabs>
          <w:tab w:val="right" w:leader="dot" w:pos="9350"/>
        </w:tabs>
        <w:rPr>
          <w:del w:id="1376" w:author="Gerard" w:date="2015-08-25T15:04:00Z"/>
          <w:rFonts w:asciiTheme="minorHAnsi" w:eastAsiaTheme="minorEastAsia" w:hAnsiTheme="minorHAnsi" w:cstheme="minorBidi"/>
          <w:noProof/>
          <w:sz w:val="22"/>
          <w:szCs w:val="22"/>
        </w:rPr>
      </w:pPr>
      <w:del w:id="1377" w:author="Gerard" w:date="2015-08-25T15:04:00Z">
        <w:r w:rsidRPr="00554341" w:rsidDel="00554341">
          <w:rPr>
            <w:noProof/>
            <w:rPrChange w:id="1378" w:author="Gerard" w:date="2015-08-25T15:04:00Z">
              <w:rPr>
                <w:rStyle w:val="Hyperlink"/>
                <w:noProof/>
              </w:rPr>
            </w:rPrChange>
          </w:rPr>
          <w:delText>4.2.3.2. Fiber with Neo-Hookean Law</w:delText>
        </w:r>
        <w:r w:rsidDel="00554341">
          <w:rPr>
            <w:noProof/>
            <w:webHidden/>
          </w:rPr>
          <w:tab/>
          <w:delText>145</w:delText>
        </w:r>
      </w:del>
    </w:p>
    <w:p w14:paraId="00E9B5C4" w14:textId="77777777" w:rsidR="0083420E" w:rsidDel="00554341" w:rsidRDefault="0083420E">
      <w:pPr>
        <w:pStyle w:val="TOC4"/>
        <w:tabs>
          <w:tab w:val="right" w:leader="dot" w:pos="9350"/>
        </w:tabs>
        <w:rPr>
          <w:del w:id="1379" w:author="Gerard" w:date="2015-08-25T15:04:00Z"/>
          <w:rFonts w:asciiTheme="minorHAnsi" w:eastAsiaTheme="minorEastAsia" w:hAnsiTheme="minorHAnsi" w:cstheme="minorBidi"/>
          <w:noProof/>
          <w:sz w:val="22"/>
          <w:szCs w:val="22"/>
        </w:rPr>
      </w:pPr>
      <w:del w:id="1380" w:author="Gerard" w:date="2015-08-25T15:04:00Z">
        <w:r w:rsidRPr="00554341" w:rsidDel="00554341">
          <w:rPr>
            <w:noProof/>
            <w:rPrChange w:id="1381" w:author="Gerard" w:date="2015-08-25T15:04:00Z">
              <w:rPr>
                <w:rStyle w:val="Hyperlink"/>
                <w:noProof/>
              </w:rPr>
            </w:rPrChange>
          </w:rPr>
          <w:delText>4.2.3.3. Fiber with Toe-Linear Response</w:delText>
        </w:r>
        <w:r w:rsidDel="00554341">
          <w:rPr>
            <w:noProof/>
            <w:webHidden/>
          </w:rPr>
          <w:tab/>
          <w:delText>146</w:delText>
        </w:r>
      </w:del>
    </w:p>
    <w:p w14:paraId="20EEC18C" w14:textId="77777777" w:rsidR="0083420E" w:rsidDel="00554341" w:rsidRDefault="0083420E">
      <w:pPr>
        <w:pStyle w:val="TOC4"/>
        <w:tabs>
          <w:tab w:val="right" w:leader="dot" w:pos="9350"/>
        </w:tabs>
        <w:rPr>
          <w:del w:id="1382" w:author="Gerard" w:date="2015-08-25T15:04:00Z"/>
          <w:rFonts w:asciiTheme="minorHAnsi" w:eastAsiaTheme="minorEastAsia" w:hAnsiTheme="minorHAnsi" w:cstheme="minorBidi"/>
          <w:noProof/>
          <w:sz w:val="22"/>
          <w:szCs w:val="22"/>
        </w:rPr>
      </w:pPr>
      <w:del w:id="1383" w:author="Gerard" w:date="2015-08-25T15:04:00Z">
        <w:r w:rsidRPr="00554341" w:rsidDel="00554341">
          <w:rPr>
            <w:noProof/>
            <w:rPrChange w:id="1384" w:author="Gerard" w:date="2015-08-25T15:04:00Z">
              <w:rPr>
                <w:rStyle w:val="Hyperlink"/>
                <w:noProof/>
              </w:rPr>
            </w:rPrChange>
          </w:rPr>
          <w:delText>4.2.3.4. Fiber with Exponential-Power Law Uncoupled</w:delText>
        </w:r>
        <w:r w:rsidDel="00554341">
          <w:rPr>
            <w:noProof/>
            <w:webHidden/>
          </w:rPr>
          <w:tab/>
          <w:delText>147</w:delText>
        </w:r>
      </w:del>
    </w:p>
    <w:p w14:paraId="0283EB2F" w14:textId="77777777" w:rsidR="0083420E" w:rsidDel="00554341" w:rsidRDefault="0083420E">
      <w:pPr>
        <w:pStyle w:val="TOC4"/>
        <w:tabs>
          <w:tab w:val="right" w:leader="dot" w:pos="9350"/>
        </w:tabs>
        <w:rPr>
          <w:del w:id="1385" w:author="Gerard" w:date="2015-08-25T15:04:00Z"/>
          <w:rFonts w:asciiTheme="minorHAnsi" w:eastAsiaTheme="minorEastAsia" w:hAnsiTheme="minorHAnsi" w:cstheme="minorBidi"/>
          <w:noProof/>
          <w:sz w:val="22"/>
          <w:szCs w:val="22"/>
        </w:rPr>
      </w:pPr>
      <w:del w:id="1386" w:author="Gerard" w:date="2015-08-25T15:04:00Z">
        <w:r w:rsidRPr="00554341" w:rsidDel="00554341">
          <w:rPr>
            <w:noProof/>
            <w:rPrChange w:id="1387" w:author="Gerard" w:date="2015-08-25T15:04:00Z">
              <w:rPr>
                <w:rStyle w:val="Hyperlink"/>
                <w:noProof/>
              </w:rPr>
            </w:rPrChange>
          </w:rPr>
          <w:delText>4.2.3.5. Fiber with Neo-Hookean Law Uncoupled</w:delText>
        </w:r>
        <w:r w:rsidDel="00554341">
          <w:rPr>
            <w:noProof/>
            <w:webHidden/>
          </w:rPr>
          <w:tab/>
          <w:delText>148</w:delText>
        </w:r>
      </w:del>
    </w:p>
    <w:p w14:paraId="19E22874" w14:textId="77777777" w:rsidR="0083420E" w:rsidDel="00554341" w:rsidRDefault="0083420E">
      <w:pPr>
        <w:pStyle w:val="TOC3"/>
        <w:tabs>
          <w:tab w:val="right" w:leader="dot" w:pos="9350"/>
        </w:tabs>
        <w:rPr>
          <w:del w:id="1388" w:author="Gerard" w:date="2015-08-25T15:04:00Z"/>
          <w:rFonts w:asciiTheme="minorHAnsi" w:eastAsiaTheme="minorEastAsia" w:hAnsiTheme="minorHAnsi" w:cstheme="minorBidi"/>
          <w:i w:val="0"/>
          <w:iCs w:val="0"/>
          <w:noProof/>
          <w:sz w:val="22"/>
          <w:szCs w:val="22"/>
        </w:rPr>
      </w:pPr>
      <w:del w:id="1389" w:author="Gerard" w:date="2015-08-25T15:04:00Z">
        <w:r w:rsidRPr="00554341" w:rsidDel="00554341">
          <w:rPr>
            <w:noProof/>
            <w:rPrChange w:id="1390" w:author="Gerard" w:date="2015-08-25T15:04:00Z">
              <w:rPr>
                <w:rStyle w:val="Hyperlink"/>
                <w:noProof/>
              </w:rPr>
            </w:rPrChange>
          </w:rPr>
          <w:delText>4.2.4. Distribution</w:delText>
        </w:r>
        <w:r w:rsidDel="00554341">
          <w:rPr>
            <w:noProof/>
            <w:webHidden/>
          </w:rPr>
          <w:tab/>
          <w:delText>149</w:delText>
        </w:r>
      </w:del>
    </w:p>
    <w:p w14:paraId="1436B915" w14:textId="77777777" w:rsidR="0083420E" w:rsidDel="00554341" w:rsidRDefault="0083420E">
      <w:pPr>
        <w:pStyle w:val="TOC4"/>
        <w:tabs>
          <w:tab w:val="right" w:leader="dot" w:pos="9350"/>
        </w:tabs>
        <w:rPr>
          <w:del w:id="1391" w:author="Gerard" w:date="2015-08-25T15:04:00Z"/>
          <w:rFonts w:asciiTheme="minorHAnsi" w:eastAsiaTheme="minorEastAsia" w:hAnsiTheme="minorHAnsi" w:cstheme="minorBidi"/>
          <w:noProof/>
          <w:sz w:val="22"/>
          <w:szCs w:val="22"/>
        </w:rPr>
      </w:pPr>
      <w:del w:id="1392" w:author="Gerard" w:date="2015-08-25T15:04:00Z">
        <w:r w:rsidRPr="00554341" w:rsidDel="00554341">
          <w:rPr>
            <w:noProof/>
            <w:rPrChange w:id="1393" w:author="Gerard" w:date="2015-08-25T15:04:00Z">
              <w:rPr>
                <w:rStyle w:val="Hyperlink"/>
                <w:noProof/>
              </w:rPr>
            </w:rPrChange>
          </w:rPr>
          <w:delText>4.2.4.1. Spherical</w:delText>
        </w:r>
        <w:r w:rsidDel="00554341">
          <w:rPr>
            <w:noProof/>
            <w:webHidden/>
          </w:rPr>
          <w:tab/>
          <w:delText>150</w:delText>
        </w:r>
      </w:del>
    </w:p>
    <w:p w14:paraId="12671FAE" w14:textId="77777777" w:rsidR="0083420E" w:rsidDel="00554341" w:rsidRDefault="0083420E">
      <w:pPr>
        <w:pStyle w:val="TOC4"/>
        <w:tabs>
          <w:tab w:val="right" w:leader="dot" w:pos="9350"/>
        </w:tabs>
        <w:rPr>
          <w:del w:id="1394" w:author="Gerard" w:date="2015-08-25T15:04:00Z"/>
          <w:rFonts w:asciiTheme="minorHAnsi" w:eastAsiaTheme="minorEastAsia" w:hAnsiTheme="minorHAnsi" w:cstheme="minorBidi"/>
          <w:noProof/>
          <w:sz w:val="22"/>
          <w:szCs w:val="22"/>
        </w:rPr>
      </w:pPr>
      <w:del w:id="1395" w:author="Gerard" w:date="2015-08-25T15:04:00Z">
        <w:r w:rsidRPr="00554341" w:rsidDel="00554341">
          <w:rPr>
            <w:noProof/>
            <w:rPrChange w:id="1396" w:author="Gerard" w:date="2015-08-25T15:04:00Z">
              <w:rPr>
                <w:rStyle w:val="Hyperlink"/>
                <w:noProof/>
              </w:rPr>
            </w:rPrChange>
          </w:rPr>
          <w:delText>4.2.4.2. Ellipsoidal</w:delText>
        </w:r>
        <w:r w:rsidDel="00554341">
          <w:rPr>
            <w:noProof/>
            <w:webHidden/>
          </w:rPr>
          <w:tab/>
          <w:delText>151</w:delText>
        </w:r>
      </w:del>
    </w:p>
    <w:p w14:paraId="19370528" w14:textId="77777777" w:rsidR="0083420E" w:rsidDel="00554341" w:rsidRDefault="0083420E">
      <w:pPr>
        <w:pStyle w:val="TOC4"/>
        <w:tabs>
          <w:tab w:val="right" w:leader="dot" w:pos="9350"/>
        </w:tabs>
        <w:rPr>
          <w:del w:id="1397" w:author="Gerard" w:date="2015-08-25T15:04:00Z"/>
          <w:rFonts w:asciiTheme="minorHAnsi" w:eastAsiaTheme="minorEastAsia" w:hAnsiTheme="minorHAnsi" w:cstheme="minorBidi"/>
          <w:noProof/>
          <w:sz w:val="22"/>
          <w:szCs w:val="22"/>
        </w:rPr>
      </w:pPr>
      <w:del w:id="1398" w:author="Gerard" w:date="2015-08-25T15:04:00Z">
        <w:r w:rsidRPr="00554341" w:rsidDel="00554341">
          <w:rPr>
            <w:noProof/>
            <w:rPrChange w:id="1399" w:author="Gerard" w:date="2015-08-25T15:04:00Z">
              <w:rPr>
                <w:rStyle w:val="Hyperlink"/>
                <w:noProof/>
              </w:rPr>
            </w:rPrChange>
          </w:rPr>
          <w:delText>4.2.4.3. π-Periodic von Mises Distribution</w:delText>
        </w:r>
        <w:r w:rsidDel="00554341">
          <w:rPr>
            <w:noProof/>
            <w:webHidden/>
          </w:rPr>
          <w:tab/>
          <w:delText>152</w:delText>
        </w:r>
      </w:del>
    </w:p>
    <w:p w14:paraId="6ECD8E6E" w14:textId="77777777" w:rsidR="0083420E" w:rsidDel="00554341" w:rsidRDefault="0083420E">
      <w:pPr>
        <w:pStyle w:val="TOC4"/>
        <w:tabs>
          <w:tab w:val="right" w:leader="dot" w:pos="9350"/>
        </w:tabs>
        <w:rPr>
          <w:del w:id="1400" w:author="Gerard" w:date="2015-08-25T15:04:00Z"/>
          <w:rFonts w:asciiTheme="minorHAnsi" w:eastAsiaTheme="minorEastAsia" w:hAnsiTheme="minorHAnsi" w:cstheme="minorBidi"/>
          <w:noProof/>
          <w:sz w:val="22"/>
          <w:szCs w:val="22"/>
        </w:rPr>
      </w:pPr>
      <w:del w:id="1401" w:author="Gerard" w:date="2015-08-25T15:04:00Z">
        <w:r w:rsidRPr="00554341" w:rsidDel="00554341">
          <w:rPr>
            <w:noProof/>
            <w:rPrChange w:id="1402" w:author="Gerard" w:date="2015-08-25T15:04:00Z">
              <w:rPr>
                <w:rStyle w:val="Hyperlink"/>
                <w:noProof/>
              </w:rPr>
            </w:rPrChange>
          </w:rPr>
          <w:delText>4.2.4.4. Circular</w:delText>
        </w:r>
        <w:r w:rsidDel="00554341">
          <w:rPr>
            <w:noProof/>
            <w:webHidden/>
          </w:rPr>
          <w:tab/>
          <w:delText>153</w:delText>
        </w:r>
      </w:del>
    </w:p>
    <w:p w14:paraId="5EDE11AD" w14:textId="77777777" w:rsidR="0083420E" w:rsidDel="00554341" w:rsidRDefault="0083420E">
      <w:pPr>
        <w:pStyle w:val="TOC4"/>
        <w:tabs>
          <w:tab w:val="right" w:leader="dot" w:pos="9350"/>
        </w:tabs>
        <w:rPr>
          <w:del w:id="1403" w:author="Gerard" w:date="2015-08-25T15:04:00Z"/>
          <w:rFonts w:asciiTheme="minorHAnsi" w:eastAsiaTheme="minorEastAsia" w:hAnsiTheme="minorHAnsi" w:cstheme="minorBidi"/>
          <w:noProof/>
          <w:sz w:val="22"/>
          <w:szCs w:val="22"/>
        </w:rPr>
      </w:pPr>
      <w:del w:id="1404" w:author="Gerard" w:date="2015-08-25T15:04:00Z">
        <w:r w:rsidRPr="00554341" w:rsidDel="00554341">
          <w:rPr>
            <w:noProof/>
            <w:rPrChange w:id="1405" w:author="Gerard" w:date="2015-08-25T15:04:00Z">
              <w:rPr>
                <w:rStyle w:val="Hyperlink"/>
                <w:noProof/>
              </w:rPr>
            </w:rPrChange>
          </w:rPr>
          <w:delText>4.2.4.5. Elliptical</w:delText>
        </w:r>
        <w:r w:rsidDel="00554341">
          <w:rPr>
            <w:noProof/>
            <w:webHidden/>
          </w:rPr>
          <w:tab/>
          <w:delText>154</w:delText>
        </w:r>
      </w:del>
    </w:p>
    <w:p w14:paraId="0858F7E3" w14:textId="77777777" w:rsidR="0083420E" w:rsidDel="00554341" w:rsidRDefault="0083420E">
      <w:pPr>
        <w:pStyle w:val="TOC4"/>
        <w:tabs>
          <w:tab w:val="right" w:leader="dot" w:pos="9350"/>
        </w:tabs>
        <w:rPr>
          <w:del w:id="1406" w:author="Gerard" w:date="2015-08-25T15:04:00Z"/>
          <w:rFonts w:asciiTheme="minorHAnsi" w:eastAsiaTheme="minorEastAsia" w:hAnsiTheme="minorHAnsi" w:cstheme="minorBidi"/>
          <w:noProof/>
          <w:sz w:val="22"/>
          <w:szCs w:val="22"/>
        </w:rPr>
      </w:pPr>
      <w:del w:id="1407" w:author="Gerard" w:date="2015-08-25T15:04:00Z">
        <w:r w:rsidRPr="00554341" w:rsidDel="00554341">
          <w:rPr>
            <w:noProof/>
            <w:rPrChange w:id="1408" w:author="Gerard" w:date="2015-08-25T15:04:00Z">
              <w:rPr>
                <w:rStyle w:val="Hyperlink"/>
                <w:noProof/>
              </w:rPr>
            </w:rPrChange>
          </w:rPr>
          <w:delText>4.2.4.6. von Mises Distribution</w:delText>
        </w:r>
        <w:r w:rsidDel="00554341">
          <w:rPr>
            <w:noProof/>
            <w:webHidden/>
          </w:rPr>
          <w:tab/>
          <w:delText>156</w:delText>
        </w:r>
      </w:del>
    </w:p>
    <w:p w14:paraId="582A715E" w14:textId="77777777" w:rsidR="0083420E" w:rsidDel="00554341" w:rsidRDefault="0083420E">
      <w:pPr>
        <w:pStyle w:val="TOC3"/>
        <w:tabs>
          <w:tab w:val="right" w:leader="dot" w:pos="9350"/>
        </w:tabs>
        <w:rPr>
          <w:del w:id="1409" w:author="Gerard" w:date="2015-08-25T15:04:00Z"/>
          <w:rFonts w:asciiTheme="minorHAnsi" w:eastAsiaTheme="minorEastAsia" w:hAnsiTheme="minorHAnsi" w:cstheme="minorBidi"/>
          <w:i w:val="0"/>
          <w:iCs w:val="0"/>
          <w:noProof/>
          <w:sz w:val="22"/>
          <w:szCs w:val="22"/>
        </w:rPr>
      </w:pPr>
      <w:del w:id="1410" w:author="Gerard" w:date="2015-08-25T15:04:00Z">
        <w:r w:rsidRPr="00554341" w:rsidDel="00554341">
          <w:rPr>
            <w:noProof/>
            <w:rPrChange w:id="1411" w:author="Gerard" w:date="2015-08-25T15:04:00Z">
              <w:rPr>
                <w:rStyle w:val="Hyperlink"/>
                <w:noProof/>
              </w:rPr>
            </w:rPrChange>
          </w:rPr>
          <w:delText>4.2.5. Scheme</w:delText>
        </w:r>
        <w:r w:rsidDel="00554341">
          <w:rPr>
            <w:noProof/>
            <w:webHidden/>
          </w:rPr>
          <w:tab/>
          <w:delText>157</w:delText>
        </w:r>
      </w:del>
    </w:p>
    <w:p w14:paraId="6F4BFBF0" w14:textId="77777777" w:rsidR="0083420E" w:rsidDel="00554341" w:rsidRDefault="0083420E">
      <w:pPr>
        <w:pStyle w:val="TOC4"/>
        <w:tabs>
          <w:tab w:val="right" w:leader="dot" w:pos="9350"/>
        </w:tabs>
        <w:rPr>
          <w:del w:id="1412" w:author="Gerard" w:date="2015-08-25T15:04:00Z"/>
          <w:rFonts w:asciiTheme="minorHAnsi" w:eastAsiaTheme="minorEastAsia" w:hAnsiTheme="minorHAnsi" w:cstheme="minorBidi"/>
          <w:noProof/>
          <w:sz w:val="22"/>
          <w:szCs w:val="22"/>
        </w:rPr>
      </w:pPr>
      <w:del w:id="1413" w:author="Gerard" w:date="2015-08-25T15:04:00Z">
        <w:r w:rsidRPr="00554341" w:rsidDel="00554341">
          <w:rPr>
            <w:noProof/>
            <w:rPrChange w:id="1414" w:author="Gerard" w:date="2015-08-25T15:04:00Z">
              <w:rPr>
                <w:rStyle w:val="Hyperlink"/>
                <w:noProof/>
              </w:rPr>
            </w:rPrChange>
          </w:rPr>
          <w:delText>4.2.5.1. Gauss-Kronrod Trapezoidal Rule</w:delText>
        </w:r>
        <w:r w:rsidDel="00554341">
          <w:rPr>
            <w:noProof/>
            <w:webHidden/>
          </w:rPr>
          <w:tab/>
          <w:delText>158</w:delText>
        </w:r>
      </w:del>
    </w:p>
    <w:p w14:paraId="510D0964" w14:textId="77777777" w:rsidR="0083420E" w:rsidDel="00554341" w:rsidRDefault="0083420E">
      <w:pPr>
        <w:pStyle w:val="TOC4"/>
        <w:tabs>
          <w:tab w:val="right" w:leader="dot" w:pos="9350"/>
        </w:tabs>
        <w:rPr>
          <w:del w:id="1415" w:author="Gerard" w:date="2015-08-25T15:04:00Z"/>
          <w:rFonts w:asciiTheme="minorHAnsi" w:eastAsiaTheme="minorEastAsia" w:hAnsiTheme="minorHAnsi" w:cstheme="minorBidi"/>
          <w:noProof/>
          <w:sz w:val="22"/>
          <w:szCs w:val="22"/>
        </w:rPr>
      </w:pPr>
      <w:del w:id="1416" w:author="Gerard" w:date="2015-08-25T15:04:00Z">
        <w:r w:rsidRPr="00554341" w:rsidDel="00554341">
          <w:rPr>
            <w:noProof/>
            <w:rPrChange w:id="1417" w:author="Gerard" w:date="2015-08-25T15:04:00Z">
              <w:rPr>
                <w:rStyle w:val="Hyperlink"/>
                <w:noProof/>
              </w:rPr>
            </w:rPrChange>
          </w:rPr>
          <w:delText>4.2.5.2. Finite Element Integration Rule</w:delText>
        </w:r>
        <w:r w:rsidDel="00554341">
          <w:rPr>
            <w:noProof/>
            <w:webHidden/>
          </w:rPr>
          <w:tab/>
          <w:delText>159</w:delText>
        </w:r>
      </w:del>
    </w:p>
    <w:p w14:paraId="7C2E2E0C" w14:textId="77777777" w:rsidR="0083420E" w:rsidDel="00554341" w:rsidRDefault="0083420E">
      <w:pPr>
        <w:pStyle w:val="TOC4"/>
        <w:tabs>
          <w:tab w:val="right" w:leader="dot" w:pos="9350"/>
        </w:tabs>
        <w:rPr>
          <w:del w:id="1418" w:author="Gerard" w:date="2015-08-25T15:04:00Z"/>
          <w:rFonts w:asciiTheme="minorHAnsi" w:eastAsiaTheme="minorEastAsia" w:hAnsiTheme="minorHAnsi" w:cstheme="minorBidi"/>
          <w:noProof/>
          <w:sz w:val="22"/>
          <w:szCs w:val="22"/>
        </w:rPr>
      </w:pPr>
      <w:del w:id="1419" w:author="Gerard" w:date="2015-08-25T15:04:00Z">
        <w:r w:rsidRPr="00554341" w:rsidDel="00554341">
          <w:rPr>
            <w:noProof/>
            <w:rPrChange w:id="1420" w:author="Gerard" w:date="2015-08-25T15:04:00Z">
              <w:rPr>
                <w:rStyle w:val="Hyperlink"/>
                <w:noProof/>
              </w:rPr>
            </w:rPrChange>
          </w:rPr>
          <w:delText>4.2.5.3. Trapezoidal Rule</w:delText>
        </w:r>
        <w:r w:rsidDel="00554341">
          <w:rPr>
            <w:noProof/>
            <w:webHidden/>
          </w:rPr>
          <w:tab/>
          <w:delText>160</w:delText>
        </w:r>
      </w:del>
    </w:p>
    <w:p w14:paraId="12A971B5" w14:textId="77777777" w:rsidR="0083420E" w:rsidDel="00554341" w:rsidRDefault="0083420E">
      <w:pPr>
        <w:pStyle w:val="TOC2"/>
        <w:tabs>
          <w:tab w:val="right" w:leader="dot" w:pos="9350"/>
        </w:tabs>
        <w:rPr>
          <w:del w:id="1421" w:author="Gerard" w:date="2015-08-25T15:04:00Z"/>
          <w:rFonts w:asciiTheme="minorHAnsi" w:eastAsiaTheme="minorEastAsia" w:hAnsiTheme="minorHAnsi" w:cstheme="minorBidi"/>
          <w:smallCaps w:val="0"/>
          <w:noProof/>
          <w:sz w:val="22"/>
          <w:szCs w:val="22"/>
        </w:rPr>
      </w:pPr>
      <w:del w:id="1422" w:author="Gerard" w:date="2015-08-25T15:04:00Z">
        <w:r w:rsidRPr="00554341" w:rsidDel="00554341">
          <w:rPr>
            <w:noProof/>
            <w:rPrChange w:id="1423" w:author="Gerard" w:date="2015-08-25T15:04:00Z">
              <w:rPr>
                <w:rStyle w:val="Hyperlink"/>
                <w:noProof/>
              </w:rPr>
            </w:rPrChange>
          </w:rPr>
          <w:delText>4.3. Viscoelastic Solids</w:delText>
        </w:r>
        <w:r w:rsidDel="00554341">
          <w:rPr>
            <w:noProof/>
            <w:webHidden/>
          </w:rPr>
          <w:tab/>
          <w:delText>161</w:delText>
        </w:r>
      </w:del>
    </w:p>
    <w:p w14:paraId="097BDD3C" w14:textId="77777777" w:rsidR="0083420E" w:rsidDel="00554341" w:rsidRDefault="0083420E">
      <w:pPr>
        <w:pStyle w:val="TOC3"/>
        <w:tabs>
          <w:tab w:val="right" w:leader="dot" w:pos="9350"/>
        </w:tabs>
        <w:rPr>
          <w:del w:id="1424" w:author="Gerard" w:date="2015-08-25T15:04:00Z"/>
          <w:rFonts w:asciiTheme="minorHAnsi" w:eastAsiaTheme="minorEastAsia" w:hAnsiTheme="minorHAnsi" w:cstheme="minorBidi"/>
          <w:i w:val="0"/>
          <w:iCs w:val="0"/>
          <w:noProof/>
          <w:sz w:val="22"/>
          <w:szCs w:val="22"/>
        </w:rPr>
      </w:pPr>
      <w:del w:id="1425" w:author="Gerard" w:date="2015-08-25T15:04:00Z">
        <w:r w:rsidRPr="00554341" w:rsidDel="00554341">
          <w:rPr>
            <w:noProof/>
            <w:rPrChange w:id="1426" w:author="Gerard" w:date="2015-08-25T15:04:00Z">
              <w:rPr>
                <w:rStyle w:val="Hyperlink"/>
                <w:noProof/>
              </w:rPr>
            </w:rPrChange>
          </w:rPr>
          <w:delText>4.3.1. Uncoupled Viscoelastic Materials</w:delText>
        </w:r>
        <w:r w:rsidDel="00554341">
          <w:rPr>
            <w:noProof/>
            <w:webHidden/>
          </w:rPr>
          <w:tab/>
          <w:delText>161</w:delText>
        </w:r>
      </w:del>
    </w:p>
    <w:p w14:paraId="6FE30E47" w14:textId="77777777" w:rsidR="0083420E" w:rsidDel="00554341" w:rsidRDefault="0083420E">
      <w:pPr>
        <w:pStyle w:val="TOC3"/>
        <w:tabs>
          <w:tab w:val="right" w:leader="dot" w:pos="9350"/>
        </w:tabs>
        <w:rPr>
          <w:del w:id="1427" w:author="Gerard" w:date="2015-08-25T15:04:00Z"/>
          <w:rFonts w:asciiTheme="minorHAnsi" w:eastAsiaTheme="minorEastAsia" w:hAnsiTheme="minorHAnsi" w:cstheme="minorBidi"/>
          <w:i w:val="0"/>
          <w:iCs w:val="0"/>
          <w:noProof/>
          <w:sz w:val="22"/>
          <w:szCs w:val="22"/>
        </w:rPr>
      </w:pPr>
      <w:del w:id="1428" w:author="Gerard" w:date="2015-08-25T15:04:00Z">
        <w:r w:rsidRPr="00554341" w:rsidDel="00554341">
          <w:rPr>
            <w:noProof/>
            <w:rPrChange w:id="1429" w:author="Gerard" w:date="2015-08-25T15:04:00Z">
              <w:rPr>
                <w:rStyle w:val="Hyperlink"/>
                <w:noProof/>
              </w:rPr>
            </w:rPrChange>
          </w:rPr>
          <w:delText>4.3.2. Compressible Viscoelastic Materials</w:delText>
        </w:r>
        <w:r w:rsidDel="00554341">
          <w:rPr>
            <w:noProof/>
            <w:webHidden/>
          </w:rPr>
          <w:tab/>
          <w:delText>162</w:delText>
        </w:r>
      </w:del>
    </w:p>
    <w:p w14:paraId="74A79E92" w14:textId="77777777" w:rsidR="0083420E" w:rsidDel="00554341" w:rsidRDefault="0083420E">
      <w:pPr>
        <w:pStyle w:val="TOC2"/>
        <w:tabs>
          <w:tab w:val="right" w:leader="dot" w:pos="9350"/>
        </w:tabs>
        <w:rPr>
          <w:del w:id="1430" w:author="Gerard" w:date="2015-08-25T15:04:00Z"/>
          <w:rFonts w:asciiTheme="minorHAnsi" w:eastAsiaTheme="minorEastAsia" w:hAnsiTheme="minorHAnsi" w:cstheme="minorBidi"/>
          <w:smallCaps w:val="0"/>
          <w:noProof/>
          <w:sz w:val="22"/>
          <w:szCs w:val="22"/>
        </w:rPr>
      </w:pPr>
      <w:del w:id="1431" w:author="Gerard" w:date="2015-08-25T15:04:00Z">
        <w:r w:rsidRPr="00554341" w:rsidDel="00554341">
          <w:rPr>
            <w:noProof/>
            <w:rPrChange w:id="1432" w:author="Gerard" w:date="2015-08-25T15:04:00Z">
              <w:rPr>
                <w:rStyle w:val="Hyperlink"/>
                <w:noProof/>
              </w:rPr>
            </w:rPrChange>
          </w:rPr>
          <w:delText>4.4. Reactive Viscoelastic Solid</w:delText>
        </w:r>
        <w:r w:rsidDel="00554341">
          <w:rPr>
            <w:noProof/>
            <w:webHidden/>
          </w:rPr>
          <w:tab/>
          <w:delText>163</w:delText>
        </w:r>
      </w:del>
    </w:p>
    <w:p w14:paraId="5D7B2CB7" w14:textId="77777777" w:rsidR="0083420E" w:rsidDel="00554341" w:rsidRDefault="0083420E">
      <w:pPr>
        <w:pStyle w:val="TOC3"/>
        <w:tabs>
          <w:tab w:val="right" w:leader="dot" w:pos="9350"/>
        </w:tabs>
        <w:rPr>
          <w:del w:id="1433" w:author="Gerard" w:date="2015-08-25T15:04:00Z"/>
          <w:rFonts w:asciiTheme="minorHAnsi" w:eastAsiaTheme="minorEastAsia" w:hAnsiTheme="minorHAnsi" w:cstheme="minorBidi"/>
          <w:i w:val="0"/>
          <w:iCs w:val="0"/>
          <w:noProof/>
          <w:sz w:val="22"/>
          <w:szCs w:val="22"/>
        </w:rPr>
      </w:pPr>
      <w:del w:id="1434" w:author="Gerard" w:date="2015-08-25T15:04:00Z">
        <w:r w:rsidRPr="00554341" w:rsidDel="00554341">
          <w:rPr>
            <w:noProof/>
            <w:rPrChange w:id="1435" w:author="Gerard" w:date="2015-08-25T15:04:00Z">
              <w:rPr>
                <w:rStyle w:val="Hyperlink"/>
                <w:noProof/>
              </w:rPr>
            </w:rPrChange>
          </w:rPr>
          <w:delText>4.4.1. Relaxation Functions</w:delText>
        </w:r>
        <w:r w:rsidDel="00554341">
          <w:rPr>
            <w:noProof/>
            <w:webHidden/>
          </w:rPr>
          <w:tab/>
          <w:delText>165</w:delText>
        </w:r>
      </w:del>
    </w:p>
    <w:p w14:paraId="596F550D" w14:textId="77777777" w:rsidR="0083420E" w:rsidDel="00554341" w:rsidRDefault="0083420E">
      <w:pPr>
        <w:pStyle w:val="TOC4"/>
        <w:tabs>
          <w:tab w:val="right" w:leader="dot" w:pos="9350"/>
        </w:tabs>
        <w:rPr>
          <w:del w:id="1436" w:author="Gerard" w:date="2015-08-25T15:04:00Z"/>
          <w:rFonts w:asciiTheme="minorHAnsi" w:eastAsiaTheme="minorEastAsia" w:hAnsiTheme="minorHAnsi" w:cstheme="minorBidi"/>
          <w:noProof/>
          <w:sz w:val="22"/>
          <w:szCs w:val="22"/>
        </w:rPr>
      </w:pPr>
      <w:del w:id="1437" w:author="Gerard" w:date="2015-08-25T15:04:00Z">
        <w:r w:rsidRPr="00554341" w:rsidDel="00554341">
          <w:rPr>
            <w:noProof/>
            <w:rPrChange w:id="1438" w:author="Gerard" w:date="2015-08-25T15:04:00Z">
              <w:rPr>
                <w:rStyle w:val="Hyperlink"/>
                <w:noProof/>
              </w:rPr>
            </w:rPrChange>
          </w:rPr>
          <w:delText>4.4.1.1. Exponential</w:delText>
        </w:r>
        <w:r w:rsidDel="00554341">
          <w:rPr>
            <w:noProof/>
            <w:webHidden/>
          </w:rPr>
          <w:tab/>
          <w:delText>165</w:delText>
        </w:r>
      </w:del>
    </w:p>
    <w:p w14:paraId="1F1EB522" w14:textId="77777777" w:rsidR="0083420E" w:rsidDel="00554341" w:rsidRDefault="0083420E">
      <w:pPr>
        <w:pStyle w:val="TOC4"/>
        <w:tabs>
          <w:tab w:val="right" w:leader="dot" w:pos="9350"/>
        </w:tabs>
        <w:rPr>
          <w:del w:id="1439" w:author="Gerard" w:date="2015-08-25T15:04:00Z"/>
          <w:rFonts w:asciiTheme="minorHAnsi" w:eastAsiaTheme="minorEastAsia" w:hAnsiTheme="minorHAnsi" w:cstheme="minorBidi"/>
          <w:noProof/>
          <w:sz w:val="22"/>
          <w:szCs w:val="22"/>
        </w:rPr>
      </w:pPr>
      <w:del w:id="1440" w:author="Gerard" w:date="2015-08-25T15:04:00Z">
        <w:r w:rsidRPr="00554341" w:rsidDel="00554341">
          <w:rPr>
            <w:noProof/>
            <w:rPrChange w:id="1441" w:author="Gerard" w:date="2015-08-25T15:04:00Z">
              <w:rPr>
                <w:rStyle w:val="Hyperlink"/>
                <w:noProof/>
              </w:rPr>
            </w:rPrChange>
          </w:rPr>
          <w:delText>4.4.1.2. Exponential Distortional</w:delText>
        </w:r>
        <w:r w:rsidDel="00554341">
          <w:rPr>
            <w:noProof/>
            <w:webHidden/>
          </w:rPr>
          <w:tab/>
          <w:delText>165</w:delText>
        </w:r>
      </w:del>
    </w:p>
    <w:p w14:paraId="781791EB" w14:textId="77777777" w:rsidR="0083420E" w:rsidDel="00554341" w:rsidRDefault="0083420E">
      <w:pPr>
        <w:pStyle w:val="TOC4"/>
        <w:tabs>
          <w:tab w:val="right" w:leader="dot" w:pos="9350"/>
        </w:tabs>
        <w:rPr>
          <w:del w:id="1442" w:author="Gerard" w:date="2015-08-25T15:04:00Z"/>
          <w:rFonts w:asciiTheme="minorHAnsi" w:eastAsiaTheme="minorEastAsia" w:hAnsiTheme="minorHAnsi" w:cstheme="minorBidi"/>
          <w:noProof/>
          <w:sz w:val="22"/>
          <w:szCs w:val="22"/>
        </w:rPr>
      </w:pPr>
      <w:del w:id="1443" w:author="Gerard" w:date="2015-08-25T15:04:00Z">
        <w:r w:rsidRPr="00554341" w:rsidDel="00554341">
          <w:rPr>
            <w:noProof/>
            <w:rPrChange w:id="1444" w:author="Gerard" w:date="2015-08-25T15:04:00Z">
              <w:rPr>
                <w:rStyle w:val="Hyperlink"/>
                <w:noProof/>
              </w:rPr>
            </w:rPrChange>
          </w:rPr>
          <w:delText>4.4.1.3. Fung</w:delText>
        </w:r>
        <w:r w:rsidDel="00554341">
          <w:rPr>
            <w:noProof/>
            <w:webHidden/>
          </w:rPr>
          <w:tab/>
          <w:delText>165</w:delText>
        </w:r>
      </w:del>
    </w:p>
    <w:p w14:paraId="3B45E9E5" w14:textId="77777777" w:rsidR="0083420E" w:rsidDel="00554341" w:rsidRDefault="0083420E">
      <w:pPr>
        <w:pStyle w:val="TOC4"/>
        <w:tabs>
          <w:tab w:val="right" w:leader="dot" w:pos="9350"/>
        </w:tabs>
        <w:rPr>
          <w:del w:id="1445" w:author="Gerard" w:date="2015-08-25T15:04:00Z"/>
          <w:rFonts w:asciiTheme="minorHAnsi" w:eastAsiaTheme="minorEastAsia" w:hAnsiTheme="minorHAnsi" w:cstheme="minorBidi"/>
          <w:noProof/>
          <w:sz w:val="22"/>
          <w:szCs w:val="22"/>
        </w:rPr>
      </w:pPr>
      <w:del w:id="1446" w:author="Gerard" w:date="2015-08-25T15:04:00Z">
        <w:r w:rsidRPr="00554341" w:rsidDel="00554341">
          <w:rPr>
            <w:noProof/>
            <w:rPrChange w:id="1447" w:author="Gerard" w:date="2015-08-25T15:04:00Z">
              <w:rPr>
                <w:rStyle w:val="Hyperlink"/>
                <w:noProof/>
              </w:rPr>
            </w:rPrChange>
          </w:rPr>
          <w:delText>4.4.1.4. Park</w:delText>
        </w:r>
        <w:r w:rsidDel="00554341">
          <w:rPr>
            <w:noProof/>
            <w:webHidden/>
          </w:rPr>
          <w:tab/>
          <w:delText>166</w:delText>
        </w:r>
      </w:del>
    </w:p>
    <w:p w14:paraId="042AC40C" w14:textId="77777777" w:rsidR="0083420E" w:rsidDel="00554341" w:rsidRDefault="0083420E">
      <w:pPr>
        <w:pStyle w:val="TOC4"/>
        <w:tabs>
          <w:tab w:val="right" w:leader="dot" w:pos="9350"/>
        </w:tabs>
        <w:rPr>
          <w:del w:id="1448" w:author="Gerard" w:date="2015-08-25T15:04:00Z"/>
          <w:rFonts w:asciiTheme="minorHAnsi" w:eastAsiaTheme="minorEastAsia" w:hAnsiTheme="minorHAnsi" w:cstheme="minorBidi"/>
          <w:noProof/>
          <w:sz w:val="22"/>
          <w:szCs w:val="22"/>
        </w:rPr>
      </w:pPr>
      <w:del w:id="1449" w:author="Gerard" w:date="2015-08-25T15:04:00Z">
        <w:r w:rsidRPr="00554341" w:rsidDel="00554341">
          <w:rPr>
            <w:noProof/>
            <w:rPrChange w:id="1450" w:author="Gerard" w:date="2015-08-25T15:04:00Z">
              <w:rPr>
                <w:rStyle w:val="Hyperlink"/>
                <w:noProof/>
              </w:rPr>
            </w:rPrChange>
          </w:rPr>
          <w:delText>4.4.1.5. Park Distortional</w:delText>
        </w:r>
        <w:r w:rsidDel="00554341">
          <w:rPr>
            <w:noProof/>
            <w:webHidden/>
          </w:rPr>
          <w:tab/>
          <w:delText>166</w:delText>
        </w:r>
      </w:del>
    </w:p>
    <w:p w14:paraId="77AFA944" w14:textId="77777777" w:rsidR="0083420E" w:rsidDel="00554341" w:rsidRDefault="0083420E">
      <w:pPr>
        <w:pStyle w:val="TOC4"/>
        <w:tabs>
          <w:tab w:val="right" w:leader="dot" w:pos="9350"/>
        </w:tabs>
        <w:rPr>
          <w:del w:id="1451" w:author="Gerard" w:date="2015-08-25T15:04:00Z"/>
          <w:rFonts w:asciiTheme="minorHAnsi" w:eastAsiaTheme="minorEastAsia" w:hAnsiTheme="minorHAnsi" w:cstheme="minorBidi"/>
          <w:noProof/>
          <w:sz w:val="22"/>
          <w:szCs w:val="22"/>
        </w:rPr>
      </w:pPr>
      <w:del w:id="1452" w:author="Gerard" w:date="2015-08-25T15:04:00Z">
        <w:r w:rsidRPr="00554341" w:rsidDel="00554341">
          <w:rPr>
            <w:noProof/>
            <w:rPrChange w:id="1453" w:author="Gerard" w:date="2015-08-25T15:04:00Z">
              <w:rPr>
                <w:rStyle w:val="Hyperlink"/>
                <w:noProof/>
              </w:rPr>
            </w:rPrChange>
          </w:rPr>
          <w:delText>4.4.1.6. Power</w:delText>
        </w:r>
        <w:r w:rsidDel="00554341">
          <w:rPr>
            <w:noProof/>
            <w:webHidden/>
          </w:rPr>
          <w:tab/>
          <w:delText>167</w:delText>
        </w:r>
      </w:del>
    </w:p>
    <w:p w14:paraId="28FD9CA7" w14:textId="77777777" w:rsidR="0083420E" w:rsidDel="00554341" w:rsidRDefault="0083420E">
      <w:pPr>
        <w:pStyle w:val="TOC4"/>
        <w:tabs>
          <w:tab w:val="right" w:leader="dot" w:pos="9350"/>
        </w:tabs>
        <w:rPr>
          <w:del w:id="1454" w:author="Gerard" w:date="2015-08-25T15:04:00Z"/>
          <w:rFonts w:asciiTheme="minorHAnsi" w:eastAsiaTheme="minorEastAsia" w:hAnsiTheme="minorHAnsi" w:cstheme="minorBidi"/>
          <w:noProof/>
          <w:sz w:val="22"/>
          <w:szCs w:val="22"/>
        </w:rPr>
      </w:pPr>
      <w:del w:id="1455" w:author="Gerard" w:date="2015-08-25T15:04:00Z">
        <w:r w:rsidRPr="00554341" w:rsidDel="00554341">
          <w:rPr>
            <w:noProof/>
            <w:rPrChange w:id="1456" w:author="Gerard" w:date="2015-08-25T15:04:00Z">
              <w:rPr>
                <w:rStyle w:val="Hyperlink"/>
                <w:noProof/>
              </w:rPr>
            </w:rPrChange>
          </w:rPr>
          <w:delText>4.4.1.7. Power Distortional</w:delText>
        </w:r>
        <w:r w:rsidDel="00554341">
          <w:rPr>
            <w:noProof/>
            <w:webHidden/>
          </w:rPr>
          <w:tab/>
          <w:delText>167</w:delText>
        </w:r>
      </w:del>
    </w:p>
    <w:p w14:paraId="246F6B64" w14:textId="77777777" w:rsidR="0083420E" w:rsidDel="00554341" w:rsidRDefault="0083420E">
      <w:pPr>
        <w:pStyle w:val="TOC2"/>
        <w:tabs>
          <w:tab w:val="right" w:leader="dot" w:pos="9350"/>
        </w:tabs>
        <w:rPr>
          <w:del w:id="1457" w:author="Gerard" w:date="2015-08-25T15:04:00Z"/>
          <w:rFonts w:asciiTheme="minorHAnsi" w:eastAsiaTheme="minorEastAsia" w:hAnsiTheme="minorHAnsi" w:cstheme="minorBidi"/>
          <w:smallCaps w:val="0"/>
          <w:noProof/>
          <w:sz w:val="22"/>
          <w:szCs w:val="22"/>
        </w:rPr>
      </w:pPr>
      <w:del w:id="1458" w:author="Gerard" w:date="2015-08-25T15:04:00Z">
        <w:r w:rsidRPr="00554341" w:rsidDel="00554341">
          <w:rPr>
            <w:noProof/>
            <w:rPrChange w:id="1459" w:author="Gerard" w:date="2015-08-25T15:04:00Z">
              <w:rPr>
                <w:rStyle w:val="Hyperlink"/>
                <w:noProof/>
              </w:rPr>
            </w:rPrChange>
          </w:rPr>
          <w:delText>4.5. Multigeneration Solids</w:delText>
        </w:r>
        <w:r w:rsidDel="00554341">
          <w:rPr>
            <w:noProof/>
            <w:webHidden/>
          </w:rPr>
          <w:tab/>
          <w:delText>168</w:delText>
        </w:r>
      </w:del>
    </w:p>
    <w:p w14:paraId="6177A20F" w14:textId="77777777" w:rsidR="0083420E" w:rsidDel="00554341" w:rsidRDefault="0083420E">
      <w:pPr>
        <w:pStyle w:val="TOC3"/>
        <w:tabs>
          <w:tab w:val="right" w:leader="dot" w:pos="9350"/>
        </w:tabs>
        <w:rPr>
          <w:del w:id="1460" w:author="Gerard" w:date="2015-08-25T15:04:00Z"/>
          <w:rFonts w:asciiTheme="minorHAnsi" w:eastAsiaTheme="minorEastAsia" w:hAnsiTheme="minorHAnsi" w:cstheme="minorBidi"/>
          <w:i w:val="0"/>
          <w:iCs w:val="0"/>
          <w:noProof/>
          <w:sz w:val="22"/>
          <w:szCs w:val="22"/>
        </w:rPr>
      </w:pPr>
      <w:del w:id="1461" w:author="Gerard" w:date="2015-08-25T15:04:00Z">
        <w:r w:rsidRPr="00554341" w:rsidDel="00554341">
          <w:rPr>
            <w:noProof/>
            <w:rPrChange w:id="1462" w:author="Gerard" w:date="2015-08-25T15:04:00Z">
              <w:rPr>
                <w:rStyle w:val="Hyperlink"/>
                <w:noProof/>
              </w:rPr>
            </w:rPrChange>
          </w:rPr>
          <w:delText>4.5.1. General Specification of Multigeneration Solids</w:delText>
        </w:r>
        <w:r w:rsidDel="00554341">
          <w:rPr>
            <w:noProof/>
            <w:webHidden/>
          </w:rPr>
          <w:tab/>
          <w:delText>168</w:delText>
        </w:r>
      </w:del>
    </w:p>
    <w:p w14:paraId="45910545" w14:textId="77777777" w:rsidR="0083420E" w:rsidDel="00554341" w:rsidRDefault="0083420E">
      <w:pPr>
        <w:pStyle w:val="TOC2"/>
        <w:tabs>
          <w:tab w:val="right" w:leader="dot" w:pos="9350"/>
        </w:tabs>
        <w:rPr>
          <w:del w:id="1463" w:author="Gerard" w:date="2015-08-25T15:04:00Z"/>
          <w:rFonts w:asciiTheme="minorHAnsi" w:eastAsiaTheme="minorEastAsia" w:hAnsiTheme="minorHAnsi" w:cstheme="minorBidi"/>
          <w:smallCaps w:val="0"/>
          <w:noProof/>
          <w:sz w:val="22"/>
          <w:szCs w:val="22"/>
        </w:rPr>
      </w:pPr>
      <w:del w:id="1464" w:author="Gerard" w:date="2015-08-25T15:04:00Z">
        <w:r w:rsidRPr="00554341" w:rsidDel="00554341">
          <w:rPr>
            <w:noProof/>
            <w:rPrChange w:id="1465" w:author="Gerard" w:date="2015-08-25T15:04:00Z">
              <w:rPr>
                <w:rStyle w:val="Hyperlink"/>
                <w:noProof/>
              </w:rPr>
            </w:rPrChange>
          </w:rPr>
          <w:delText>4.6. Biphasic Materials</w:delText>
        </w:r>
        <w:r w:rsidDel="00554341">
          <w:rPr>
            <w:noProof/>
            <w:webHidden/>
          </w:rPr>
          <w:tab/>
          <w:delText>170</w:delText>
        </w:r>
      </w:del>
    </w:p>
    <w:p w14:paraId="67841084" w14:textId="77777777" w:rsidR="0083420E" w:rsidDel="00554341" w:rsidRDefault="0083420E">
      <w:pPr>
        <w:pStyle w:val="TOC3"/>
        <w:tabs>
          <w:tab w:val="right" w:leader="dot" w:pos="9350"/>
        </w:tabs>
        <w:rPr>
          <w:del w:id="1466" w:author="Gerard" w:date="2015-08-25T15:04:00Z"/>
          <w:rFonts w:asciiTheme="minorHAnsi" w:eastAsiaTheme="minorEastAsia" w:hAnsiTheme="minorHAnsi" w:cstheme="minorBidi"/>
          <w:i w:val="0"/>
          <w:iCs w:val="0"/>
          <w:noProof/>
          <w:sz w:val="22"/>
          <w:szCs w:val="22"/>
        </w:rPr>
      </w:pPr>
      <w:del w:id="1467" w:author="Gerard" w:date="2015-08-25T15:04:00Z">
        <w:r w:rsidRPr="00554341" w:rsidDel="00554341">
          <w:rPr>
            <w:noProof/>
            <w:rPrChange w:id="1468" w:author="Gerard" w:date="2015-08-25T15:04:00Z">
              <w:rPr>
                <w:rStyle w:val="Hyperlink"/>
                <w:noProof/>
              </w:rPr>
            </w:rPrChange>
          </w:rPr>
          <w:delText>4.6.1. General Specification of Biphasic Materials</w:delText>
        </w:r>
        <w:r w:rsidDel="00554341">
          <w:rPr>
            <w:noProof/>
            <w:webHidden/>
          </w:rPr>
          <w:tab/>
          <w:delText>171</w:delText>
        </w:r>
      </w:del>
    </w:p>
    <w:p w14:paraId="507A79BC" w14:textId="77777777" w:rsidR="0083420E" w:rsidDel="00554341" w:rsidRDefault="0083420E">
      <w:pPr>
        <w:pStyle w:val="TOC3"/>
        <w:tabs>
          <w:tab w:val="right" w:leader="dot" w:pos="9350"/>
        </w:tabs>
        <w:rPr>
          <w:del w:id="1469" w:author="Gerard" w:date="2015-08-25T15:04:00Z"/>
          <w:rFonts w:asciiTheme="minorHAnsi" w:eastAsiaTheme="minorEastAsia" w:hAnsiTheme="minorHAnsi" w:cstheme="minorBidi"/>
          <w:i w:val="0"/>
          <w:iCs w:val="0"/>
          <w:noProof/>
          <w:sz w:val="22"/>
          <w:szCs w:val="22"/>
        </w:rPr>
      </w:pPr>
      <w:del w:id="1470" w:author="Gerard" w:date="2015-08-25T15:04:00Z">
        <w:r w:rsidRPr="00554341" w:rsidDel="00554341">
          <w:rPr>
            <w:noProof/>
            <w:rPrChange w:id="1471" w:author="Gerard" w:date="2015-08-25T15:04:00Z">
              <w:rPr>
                <w:rStyle w:val="Hyperlink"/>
                <w:noProof/>
              </w:rPr>
            </w:rPrChange>
          </w:rPr>
          <w:delText>4.6.2. Permeability Materials</w:delText>
        </w:r>
        <w:r w:rsidDel="00554341">
          <w:rPr>
            <w:noProof/>
            <w:webHidden/>
          </w:rPr>
          <w:tab/>
          <w:delText>172</w:delText>
        </w:r>
      </w:del>
    </w:p>
    <w:p w14:paraId="059CFCB7" w14:textId="77777777" w:rsidR="0083420E" w:rsidDel="00554341" w:rsidRDefault="0083420E">
      <w:pPr>
        <w:pStyle w:val="TOC4"/>
        <w:tabs>
          <w:tab w:val="right" w:leader="dot" w:pos="9350"/>
        </w:tabs>
        <w:rPr>
          <w:del w:id="1472" w:author="Gerard" w:date="2015-08-25T15:04:00Z"/>
          <w:rFonts w:asciiTheme="minorHAnsi" w:eastAsiaTheme="minorEastAsia" w:hAnsiTheme="minorHAnsi" w:cstheme="minorBidi"/>
          <w:noProof/>
          <w:sz w:val="22"/>
          <w:szCs w:val="22"/>
        </w:rPr>
      </w:pPr>
      <w:del w:id="1473" w:author="Gerard" w:date="2015-08-25T15:04:00Z">
        <w:r w:rsidRPr="00554341" w:rsidDel="00554341">
          <w:rPr>
            <w:noProof/>
            <w:rPrChange w:id="1474" w:author="Gerard" w:date="2015-08-25T15:04:00Z">
              <w:rPr>
                <w:rStyle w:val="Hyperlink"/>
                <w:noProof/>
              </w:rPr>
            </w:rPrChange>
          </w:rPr>
          <w:delText>4.6.2.1. Constant Isotropic Permeability</w:delText>
        </w:r>
        <w:r w:rsidDel="00554341">
          <w:rPr>
            <w:noProof/>
            <w:webHidden/>
          </w:rPr>
          <w:tab/>
          <w:delText>173</w:delText>
        </w:r>
      </w:del>
    </w:p>
    <w:p w14:paraId="72979CAB" w14:textId="77777777" w:rsidR="0083420E" w:rsidDel="00554341" w:rsidRDefault="0083420E">
      <w:pPr>
        <w:pStyle w:val="TOC4"/>
        <w:tabs>
          <w:tab w:val="right" w:leader="dot" w:pos="9350"/>
        </w:tabs>
        <w:rPr>
          <w:del w:id="1475" w:author="Gerard" w:date="2015-08-25T15:04:00Z"/>
          <w:rFonts w:asciiTheme="minorHAnsi" w:eastAsiaTheme="minorEastAsia" w:hAnsiTheme="minorHAnsi" w:cstheme="minorBidi"/>
          <w:noProof/>
          <w:sz w:val="22"/>
          <w:szCs w:val="22"/>
        </w:rPr>
      </w:pPr>
      <w:del w:id="1476" w:author="Gerard" w:date="2015-08-25T15:04:00Z">
        <w:r w:rsidRPr="00554341" w:rsidDel="00554341">
          <w:rPr>
            <w:noProof/>
            <w:rPrChange w:id="1477" w:author="Gerard" w:date="2015-08-25T15:04:00Z">
              <w:rPr>
                <w:rStyle w:val="Hyperlink"/>
                <w:noProof/>
              </w:rPr>
            </w:rPrChange>
          </w:rPr>
          <w:delText>4.6.2.2. Holmes-Mow</w:delText>
        </w:r>
        <w:r w:rsidDel="00554341">
          <w:rPr>
            <w:noProof/>
            <w:webHidden/>
          </w:rPr>
          <w:tab/>
          <w:delText>174</w:delText>
        </w:r>
      </w:del>
    </w:p>
    <w:p w14:paraId="3D62420F" w14:textId="77777777" w:rsidR="0083420E" w:rsidDel="00554341" w:rsidRDefault="0083420E">
      <w:pPr>
        <w:pStyle w:val="TOC4"/>
        <w:tabs>
          <w:tab w:val="right" w:leader="dot" w:pos="9350"/>
        </w:tabs>
        <w:rPr>
          <w:del w:id="1478" w:author="Gerard" w:date="2015-08-25T15:04:00Z"/>
          <w:rFonts w:asciiTheme="minorHAnsi" w:eastAsiaTheme="minorEastAsia" w:hAnsiTheme="minorHAnsi" w:cstheme="minorBidi"/>
          <w:noProof/>
          <w:sz w:val="22"/>
          <w:szCs w:val="22"/>
        </w:rPr>
      </w:pPr>
      <w:del w:id="1479" w:author="Gerard" w:date="2015-08-25T15:04:00Z">
        <w:r w:rsidRPr="00554341" w:rsidDel="00554341">
          <w:rPr>
            <w:noProof/>
            <w:rPrChange w:id="1480" w:author="Gerard" w:date="2015-08-25T15:04:00Z">
              <w:rPr>
                <w:rStyle w:val="Hyperlink"/>
                <w:noProof/>
              </w:rPr>
            </w:rPrChange>
          </w:rPr>
          <w:delText>4.6.2.3. Referentially Isotropic Permeability</w:delText>
        </w:r>
        <w:r w:rsidDel="00554341">
          <w:rPr>
            <w:noProof/>
            <w:webHidden/>
          </w:rPr>
          <w:tab/>
          <w:delText>175</w:delText>
        </w:r>
      </w:del>
    </w:p>
    <w:p w14:paraId="7D8D0FB0" w14:textId="77777777" w:rsidR="0083420E" w:rsidDel="00554341" w:rsidRDefault="0083420E">
      <w:pPr>
        <w:pStyle w:val="TOC4"/>
        <w:tabs>
          <w:tab w:val="right" w:leader="dot" w:pos="9350"/>
        </w:tabs>
        <w:rPr>
          <w:del w:id="1481" w:author="Gerard" w:date="2015-08-25T15:04:00Z"/>
          <w:rFonts w:asciiTheme="minorHAnsi" w:eastAsiaTheme="minorEastAsia" w:hAnsiTheme="minorHAnsi" w:cstheme="minorBidi"/>
          <w:noProof/>
          <w:sz w:val="22"/>
          <w:szCs w:val="22"/>
        </w:rPr>
      </w:pPr>
      <w:del w:id="1482" w:author="Gerard" w:date="2015-08-25T15:04:00Z">
        <w:r w:rsidRPr="00554341" w:rsidDel="00554341">
          <w:rPr>
            <w:noProof/>
            <w:rPrChange w:id="1483" w:author="Gerard" w:date="2015-08-25T15:04:00Z">
              <w:rPr>
                <w:rStyle w:val="Hyperlink"/>
                <w:noProof/>
              </w:rPr>
            </w:rPrChange>
          </w:rPr>
          <w:delText>4.6.2.4. Referentially Orthotropic Permeability</w:delText>
        </w:r>
        <w:r w:rsidDel="00554341">
          <w:rPr>
            <w:noProof/>
            <w:webHidden/>
          </w:rPr>
          <w:tab/>
          <w:delText>176</w:delText>
        </w:r>
      </w:del>
    </w:p>
    <w:p w14:paraId="279FD5C4" w14:textId="77777777" w:rsidR="0083420E" w:rsidDel="00554341" w:rsidRDefault="0083420E">
      <w:pPr>
        <w:pStyle w:val="TOC4"/>
        <w:tabs>
          <w:tab w:val="right" w:leader="dot" w:pos="9350"/>
        </w:tabs>
        <w:rPr>
          <w:del w:id="1484" w:author="Gerard" w:date="2015-08-25T15:04:00Z"/>
          <w:rFonts w:asciiTheme="minorHAnsi" w:eastAsiaTheme="minorEastAsia" w:hAnsiTheme="minorHAnsi" w:cstheme="minorBidi"/>
          <w:noProof/>
          <w:sz w:val="22"/>
          <w:szCs w:val="22"/>
        </w:rPr>
      </w:pPr>
      <w:del w:id="1485" w:author="Gerard" w:date="2015-08-25T15:04:00Z">
        <w:r w:rsidRPr="00554341" w:rsidDel="00554341">
          <w:rPr>
            <w:noProof/>
            <w:rPrChange w:id="1486" w:author="Gerard" w:date="2015-08-25T15:04:00Z">
              <w:rPr>
                <w:rStyle w:val="Hyperlink"/>
                <w:noProof/>
              </w:rPr>
            </w:rPrChange>
          </w:rPr>
          <w:delText>4.6.2.5. Referentially Transversely Isotropic Permeability</w:delText>
        </w:r>
        <w:r w:rsidDel="00554341">
          <w:rPr>
            <w:noProof/>
            <w:webHidden/>
          </w:rPr>
          <w:tab/>
          <w:delText>178</w:delText>
        </w:r>
      </w:del>
    </w:p>
    <w:p w14:paraId="39D87960" w14:textId="77777777" w:rsidR="0083420E" w:rsidDel="00554341" w:rsidRDefault="0083420E">
      <w:pPr>
        <w:pStyle w:val="TOC3"/>
        <w:tabs>
          <w:tab w:val="right" w:leader="dot" w:pos="9350"/>
        </w:tabs>
        <w:rPr>
          <w:del w:id="1487" w:author="Gerard" w:date="2015-08-25T15:04:00Z"/>
          <w:rFonts w:asciiTheme="minorHAnsi" w:eastAsiaTheme="minorEastAsia" w:hAnsiTheme="minorHAnsi" w:cstheme="minorBidi"/>
          <w:i w:val="0"/>
          <w:iCs w:val="0"/>
          <w:noProof/>
          <w:sz w:val="22"/>
          <w:szCs w:val="22"/>
        </w:rPr>
      </w:pPr>
      <w:del w:id="1488" w:author="Gerard" w:date="2015-08-25T15:04:00Z">
        <w:r w:rsidRPr="00554341" w:rsidDel="00554341">
          <w:rPr>
            <w:noProof/>
            <w:rPrChange w:id="1489" w:author="Gerard" w:date="2015-08-25T15:04:00Z">
              <w:rPr>
                <w:rStyle w:val="Hyperlink"/>
                <w:noProof/>
              </w:rPr>
            </w:rPrChange>
          </w:rPr>
          <w:delText>4.6.3. Fluid Supply Materials</w:delText>
        </w:r>
        <w:r w:rsidDel="00554341">
          <w:rPr>
            <w:noProof/>
            <w:webHidden/>
          </w:rPr>
          <w:tab/>
          <w:delText>180</w:delText>
        </w:r>
      </w:del>
    </w:p>
    <w:p w14:paraId="40B5220E" w14:textId="77777777" w:rsidR="0083420E" w:rsidDel="00554341" w:rsidRDefault="0083420E">
      <w:pPr>
        <w:pStyle w:val="TOC4"/>
        <w:tabs>
          <w:tab w:val="right" w:leader="dot" w:pos="9350"/>
        </w:tabs>
        <w:rPr>
          <w:del w:id="1490" w:author="Gerard" w:date="2015-08-25T15:04:00Z"/>
          <w:rFonts w:asciiTheme="minorHAnsi" w:eastAsiaTheme="minorEastAsia" w:hAnsiTheme="minorHAnsi" w:cstheme="minorBidi"/>
          <w:noProof/>
          <w:sz w:val="22"/>
          <w:szCs w:val="22"/>
        </w:rPr>
      </w:pPr>
      <w:del w:id="1491" w:author="Gerard" w:date="2015-08-25T15:04:00Z">
        <w:r w:rsidRPr="00554341" w:rsidDel="00554341">
          <w:rPr>
            <w:noProof/>
            <w:rPrChange w:id="1492" w:author="Gerard" w:date="2015-08-25T15:04:00Z">
              <w:rPr>
                <w:rStyle w:val="Hyperlink"/>
                <w:noProof/>
              </w:rPr>
            </w:rPrChange>
          </w:rPr>
          <w:delText>4.6.3.1. Starling Equation</w:delText>
        </w:r>
        <w:r w:rsidDel="00554341">
          <w:rPr>
            <w:noProof/>
            <w:webHidden/>
          </w:rPr>
          <w:tab/>
          <w:delText>181</w:delText>
        </w:r>
      </w:del>
    </w:p>
    <w:p w14:paraId="7FE8462E" w14:textId="77777777" w:rsidR="0083420E" w:rsidDel="00554341" w:rsidRDefault="0083420E">
      <w:pPr>
        <w:pStyle w:val="TOC2"/>
        <w:tabs>
          <w:tab w:val="right" w:leader="dot" w:pos="9350"/>
        </w:tabs>
        <w:rPr>
          <w:del w:id="1493" w:author="Gerard" w:date="2015-08-25T15:04:00Z"/>
          <w:rFonts w:asciiTheme="minorHAnsi" w:eastAsiaTheme="minorEastAsia" w:hAnsiTheme="minorHAnsi" w:cstheme="minorBidi"/>
          <w:smallCaps w:val="0"/>
          <w:noProof/>
          <w:sz w:val="22"/>
          <w:szCs w:val="22"/>
        </w:rPr>
      </w:pPr>
      <w:del w:id="1494" w:author="Gerard" w:date="2015-08-25T15:04:00Z">
        <w:r w:rsidRPr="00554341" w:rsidDel="00554341">
          <w:rPr>
            <w:noProof/>
            <w:rPrChange w:id="1495" w:author="Gerard" w:date="2015-08-25T15:04:00Z">
              <w:rPr>
                <w:rStyle w:val="Hyperlink"/>
                <w:noProof/>
              </w:rPr>
            </w:rPrChange>
          </w:rPr>
          <w:delText>4.7. Biphasic-Solute Materials</w:delText>
        </w:r>
        <w:r w:rsidDel="00554341">
          <w:rPr>
            <w:noProof/>
            <w:webHidden/>
          </w:rPr>
          <w:tab/>
          <w:delText>182</w:delText>
        </w:r>
      </w:del>
    </w:p>
    <w:p w14:paraId="0CD93D6A" w14:textId="77777777" w:rsidR="0083420E" w:rsidDel="00554341" w:rsidRDefault="0083420E">
      <w:pPr>
        <w:pStyle w:val="TOC3"/>
        <w:tabs>
          <w:tab w:val="right" w:leader="dot" w:pos="9350"/>
        </w:tabs>
        <w:rPr>
          <w:del w:id="1496" w:author="Gerard" w:date="2015-08-25T15:04:00Z"/>
          <w:rFonts w:asciiTheme="minorHAnsi" w:eastAsiaTheme="minorEastAsia" w:hAnsiTheme="minorHAnsi" w:cstheme="minorBidi"/>
          <w:i w:val="0"/>
          <w:iCs w:val="0"/>
          <w:noProof/>
          <w:sz w:val="22"/>
          <w:szCs w:val="22"/>
        </w:rPr>
      </w:pPr>
      <w:del w:id="1497" w:author="Gerard" w:date="2015-08-25T15:04:00Z">
        <w:r w:rsidRPr="00554341" w:rsidDel="00554341">
          <w:rPr>
            <w:noProof/>
            <w:rPrChange w:id="1498" w:author="Gerard" w:date="2015-08-25T15:04:00Z">
              <w:rPr>
                <w:rStyle w:val="Hyperlink"/>
                <w:noProof/>
              </w:rPr>
            </w:rPrChange>
          </w:rPr>
          <w:delText>4.7.1. Guidelines for Biphasic-Solute Analyses</w:delText>
        </w:r>
        <w:r w:rsidDel="00554341">
          <w:rPr>
            <w:noProof/>
            <w:webHidden/>
          </w:rPr>
          <w:tab/>
          <w:delText>184</w:delText>
        </w:r>
      </w:del>
    </w:p>
    <w:p w14:paraId="0515B1CD" w14:textId="77777777" w:rsidR="0083420E" w:rsidDel="00554341" w:rsidRDefault="0083420E">
      <w:pPr>
        <w:pStyle w:val="TOC4"/>
        <w:tabs>
          <w:tab w:val="right" w:leader="dot" w:pos="9350"/>
        </w:tabs>
        <w:rPr>
          <w:del w:id="1499" w:author="Gerard" w:date="2015-08-25T15:04:00Z"/>
          <w:rFonts w:asciiTheme="minorHAnsi" w:eastAsiaTheme="minorEastAsia" w:hAnsiTheme="minorHAnsi" w:cstheme="minorBidi"/>
          <w:noProof/>
          <w:sz w:val="22"/>
          <w:szCs w:val="22"/>
        </w:rPr>
      </w:pPr>
      <w:del w:id="1500" w:author="Gerard" w:date="2015-08-25T15:04:00Z">
        <w:r w:rsidRPr="00554341" w:rsidDel="00554341">
          <w:rPr>
            <w:noProof/>
            <w:rPrChange w:id="1501" w:author="Gerard" w:date="2015-08-25T15:04:00Z">
              <w:rPr>
                <w:rStyle w:val="Hyperlink"/>
                <w:noProof/>
              </w:rPr>
            </w:rPrChange>
          </w:rPr>
          <w:delText>4.7.1.1. Prescribed Boundary Conditions</w:delText>
        </w:r>
        <w:r w:rsidDel="00554341">
          <w:rPr>
            <w:noProof/>
            <w:webHidden/>
          </w:rPr>
          <w:tab/>
          <w:delText>184</w:delText>
        </w:r>
      </w:del>
    </w:p>
    <w:p w14:paraId="2C52B1FB" w14:textId="77777777" w:rsidR="0083420E" w:rsidDel="00554341" w:rsidRDefault="0083420E">
      <w:pPr>
        <w:pStyle w:val="TOC4"/>
        <w:tabs>
          <w:tab w:val="right" w:leader="dot" w:pos="9350"/>
        </w:tabs>
        <w:rPr>
          <w:del w:id="1502" w:author="Gerard" w:date="2015-08-25T15:04:00Z"/>
          <w:rFonts w:asciiTheme="minorHAnsi" w:eastAsiaTheme="minorEastAsia" w:hAnsiTheme="minorHAnsi" w:cstheme="minorBidi"/>
          <w:noProof/>
          <w:sz w:val="22"/>
          <w:szCs w:val="22"/>
        </w:rPr>
      </w:pPr>
      <w:del w:id="1503" w:author="Gerard" w:date="2015-08-25T15:04:00Z">
        <w:r w:rsidRPr="00554341" w:rsidDel="00554341">
          <w:rPr>
            <w:noProof/>
            <w:rPrChange w:id="1504" w:author="Gerard" w:date="2015-08-25T15:04:00Z">
              <w:rPr>
                <w:rStyle w:val="Hyperlink"/>
                <w:noProof/>
              </w:rPr>
            </w:rPrChange>
          </w:rPr>
          <w:delText>4.7.1.2. Prescribed Initial Conditions</w:delText>
        </w:r>
        <w:r w:rsidDel="00554341">
          <w:rPr>
            <w:noProof/>
            <w:webHidden/>
          </w:rPr>
          <w:tab/>
          <w:delText>184</w:delText>
        </w:r>
      </w:del>
    </w:p>
    <w:p w14:paraId="7B82BFF9" w14:textId="77777777" w:rsidR="0083420E" w:rsidDel="00554341" w:rsidRDefault="0083420E">
      <w:pPr>
        <w:pStyle w:val="TOC3"/>
        <w:tabs>
          <w:tab w:val="right" w:leader="dot" w:pos="9350"/>
        </w:tabs>
        <w:rPr>
          <w:del w:id="1505" w:author="Gerard" w:date="2015-08-25T15:04:00Z"/>
          <w:rFonts w:asciiTheme="minorHAnsi" w:eastAsiaTheme="minorEastAsia" w:hAnsiTheme="minorHAnsi" w:cstheme="minorBidi"/>
          <w:i w:val="0"/>
          <w:iCs w:val="0"/>
          <w:noProof/>
          <w:sz w:val="22"/>
          <w:szCs w:val="22"/>
        </w:rPr>
      </w:pPr>
      <w:del w:id="1506" w:author="Gerard" w:date="2015-08-25T15:04:00Z">
        <w:r w:rsidRPr="00554341" w:rsidDel="00554341">
          <w:rPr>
            <w:noProof/>
            <w:rPrChange w:id="1507" w:author="Gerard" w:date="2015-08-25T15:04:00Z">
              <w:rPr>
                <w:rStyle w:val="Hyperlink"/>
                <w:noProof/>
              </w:rPr>
            </w:rPrChange>
          </w:rPr>
          <w:delText>4.7.2. General Specification of Biphasic-Solute Materials</w:delText>
        </w:r>
        <w:r w:rsidDel="00554341">
          <w:rPr>
            <w:noProof/>
            <w:webHidden/>
          </w:rPr>
          <w:tab/>
          <w:delText>185</w:delText>
        </w:r>
      </w:del>
    </w:p>
    <w:p w14:paraId="620BB2D5" w14:textId="77777777" w:rsidR="0083420E" w:rsidDel="00554341" w:rsidRDefault="0083420E">
      <w:pPr>
        <w:pStyle w:val="TOC3"/>
        <w:tabs>
          <w:tab w:val="right" w:leader="dot" w:pos="9350"/>
        </w:tabs>
        <w:rPr>
          <w:del w:id="1508" w:author="Gerard" w:date="2015-08-25T15:04:00Z"/>
          <w:rFonts w:asciiTheme="minorHAnsi" w:eastAsiaTheme="minorEastAsia" w:hAnsiTheme="minorHAnsi" w:cstheme="minorBidi"/>
          <w:i w:val="0"/>
          <w:iCs w:val="0"/>
          <w:noProof/>
          <w:sz w:val="22"/>
          <w:szCs w:val="22"/>
        </w:rPr>
      </w:pPr>
      <w:del w:id="1509" w:author="Gerard" w:date="2015-08-25T15:04:00Z">
        <w:r w:rsidRPr="00554341" w:rsidDel="00554341">
          <w:rPr>
            <w:noProof/>
            <w:rPrChange w:id="1510" w:author="Gerard" w:date="2015-08-25T15:04:00Z">
              <w:rPr>
                <w:rStyle w:val="Hyperlink"/>
                <w:noProof/>
              </w:rPr>
            </w:rPrChange>
          </w:rPr>
          <w:delText>4.7.3. Diffusivity Materials</w:delText>
        </w:r>
        <w:r w:rsidDel="00554341">
          <w:rPr>
            <w:noProof/>
            <w:webHidden/>
          </w:rPr>
          <w:tab/>
          <w:delText>187</w:delText>
        </w:r>
      </w:del>
    </w:p>
    <w:p w14:paraId="75D88D7C" w14:textId="77777777" w:rsidR="0083420E" w:rsidDel="00554341" w:rsidRDefault="0083420E">
      <w:pPr>
        <w:pStyle w:val="TOC4"/>
        <w:tabs>
          <w:tab w:val="right" w:leader="dot" w:pos="9350"/>
        </w:tabs>
        <w:rPr>
          <w:del w:id="1511" w:author="Gerard" w:date="2015-08-25T15:04:00Z"/>
          <w:rFonts w:asciiTheme="minorHAnsi" w:eastAsiaTheme="minorEastAsia" w:hAnsiTheme="minorHAnsi" w:cstheme="minorBidi"/>
          <w:noProof/>
          <w:sz w:val="22"/>
          <w:szCs w:val="22"/>
        </w:rPr>
      </w:pPr>
      <w:del w:id="1512" w:author="Gerard" w:date="2015-08-25T15:04:00Z">
        <w:r w:rsidRPr="00554341" w:rsidDel="00554341">
          <w:rPr>
            <w:noProof/>
            <w:rPrChange w:id="1513" w:author="Gerard" w:date="2015-08-25T15:04:00Z">
              <w:rPr>
                <w:rStyle w:val="Hyperlink"/>
                <w:noProof/>
              </w:rPr>
            </w:rPrChange>
          </w:rPr>
          <w:delText>4.7.3.1. Constant Isotropic Diffusivity</w:delText>
        </w:r>
        <w:r w:rsidDel="00554341">
          <w:rPr>
            <w:noProof/>
            <w:webHidden/>
          </w:rPr>
          <w:tab/>
          <w:delText>187</w:delText>
        </w:r>
      </w:del>
    </w:p>
    <w:p w14:paraId="0FB8D4C5" w14:textId="77777777" w:rsidR="0083420E" w:rsidDel="00554341" w:rsidRDefault="0083420E">
      <w:pPr>
        <w:pStyle w:val="TOC4"/>
        <w:tabs>
          <w:tab w:val="right" w:leader="dot" w:pos="9350"/>
        </w:tabs>
        <w:rPr>
          <w:del w:id="1514" w:author="Gerard" w:date="2015-08-25T15:04:00Z"/>
          <w:rFonts w:asciiTheme="minorHAnsi" w:eastAsiaTheme="minorEastAsia" w:hAnsiTheme="minorHAnsi" w:cstheme="minorBidi"/>
          <w:noProof/>
          <w:sz w:val="22"/>
          <w:szCs w:val="22"/>
        </w:rPr>
      </w:pPr>
      <w:del w:id="1515" w:author="Gerard" w:date="2015-08-25T15:04:00Z">
        <w:r w:rsidRPr="00554341" w:rsidDel="00554341">
          <w:rPr>
            <w:noProof/>
            <w:rPrChange w:id="1516" w:author="Gerard" w:date="2015-08-25T15:04:00Z">
              <w:rPr>
                <w:rStyle w:val="Hyperlink"/>
                <w:noProof/>
              </w:rPr>
            </w:rPrChange>
          </w:rPr>
          <w:delText>4.7.3.2. Constant Orthotropic Diffusivity</w:delText>
        </w:r>
        <w:r w:rsidDel="00554341">
          <w:rPr>
            <w:noProof/>
            <w:webHidden/>
          </w:rPr>
          <w:tab/>
          <w:delText>188</w:delText>
        </w:r>
      </w:del>
    </w:p>
    <w:p w14:paraId="40C753D2" w14:textId="77777777" w:rsidR="0083420E" w:rsidDel="00554341" w:rsidRDefault="0083420E">
      <w:pPr>
        <w:pStyle w:val="TOC4"/>
        <w:tabs>
          <w:tab w:val="right" w:leader="dot" w:pos="9350"/>
        </w:tabs>
        <w:rPr>
          <w:del w:id="1517" w:author="Gerard" w:date="2015-08-25T15:04:00Z"/>
          <w:rFonts w:asciiTheme="minorHAnsi" w:eastAsiaTheme="minorEastAsia" w:hAnsiTheme="minorHAnsi" w:cstheme="minorBidi"/>
          <w:noProof/>
          <w:sz w:val="22"/>
          <w:szCs w:val="22"/>
        </w:rPr>
      </w:pPr>
      <w:del w:id="1518" w:author="Gerard" w:date="2015-08-25T15:04:00Z">
        <w:r w:rsidRPr="00554341" w:rsidDel="00554341">
          <w:rPr>
            <w:noProof/>
            <w:rPrChange w:id="1519" w:author="Gerard" w:date="2015-08-25T15:04:00Z">
              <w:rPr>
                <w:rStyle w:val="Hyperlink"/>
                <w:noProof/>
              </w:rPr>
            </w:rPrChange>
          </w:rPr>
          <w:delText>4.7.3.3. Referentially Isotropic Diffusivity</w:delText>
        </w:r>
        <w:r w:rsidDel="00554341">
          <w:rPr>
            <w:noProof/>
            <w:webHidden/>
          </w:rPr>
          <w:tab/>
          <w:delText>189</w:delText>
        </w:r>
      </w:del>
    </w:p>
    <w:p w14:paraId="39E7795B" w14:textId="77777777" w:rsidR="0083420E" w:rsidDel="00554341" w:rsidRDefault="0083420E">
      <w:pPr>
        <w:pStyle w:val="TOC4"/>
        <w:tabs>
          <w:tab w:val="right" w:leader="dot" w:pos="9350"/>
        </w:tabs>
        <w:rPr>
          <w:del w:id="1520" w:author="Gerard" w:date="2015-08-25T15:04:00Z"/>
          <w:rFonts w:asciiTheme="minorHAnsi" w:eastAsiaTheme="minorEastAsia" w:hAnsiTheme="minorHAnsi" w:cstheme="minorBidi"/>
          <w:noProof/>
          <w:sz w:val="22"/>
          <w:szCs w:val="22"/>
        </w:rPr>
      </w:pPr>
      <w:del w:id="1521" w:author="Gerard" w:date="2015-08-25T15:04:00Z">
        <w:r w:rsidRPr="00554341" w:rsidDel="00554341">
          <w:rPr>
            <w:noProof/>
            <w:rPrChange w:id="1522" w:author="Gerard" w:date="2015-08-25T15:04:00Z">
              <w:rPr>
                <w:rStyle w:val="Hyperlink"/>
                <w:noProof/>
              </w:rPr>
            </w:rPrChange>
          </w:rPr>
          <w:delText>4.7.3.4. Referentially Orthotropic Diffusivity</w:delText>
        </w:r>
        <w:r w:rsidDel="00554341">
          <w:rPr>
            <w:noProof/>
            <w:webHidden/>
          </w:rPr>
          <w:tab/>
          <w:delText>190</w:delText>
        </w:r>
      </w:del>
    </w:p>
    <w:p w14:paraId="00275847" w14:textId="77777777" w:rsidR="0083420E" w:rsidDel="00554341" w:rsidRDefault="0083420E">
      <w:pPr>
        <w:pStyle w:val="TOC4"/>
        <w:tabs>
          <w:tab w:val="right" w:leader="dot" w:pos="9350"/>
        </w:tabs>
        <w:rPr>
          <w:del w:id="1523" w:author="Gerard" w:date="2015-08-25T15:04:00Z"/>
          <w:rFonts w:asciiTheme="minorHAnsi" w:eastAsiaTheme="minorEastAsia" w:hAnsiTheme="minorHAnsi" w:cstheme="minorBidi"/>
          <w:noProof/>
          <w:sz w:val="22"/>
          <w:szCs w:val="22"/>
        </w:rPr>
      </w:pPr>
      <w:del w:id="1524" w:author="Gerard" w:date="2015-08-25T15:04:00Z">
        <w:r w:rsidRPr="00554341" w:rsidDel="00554341">
          <w:rPr>
            <w:noProof/>
            <w:rPrChange w:id="1525" w:author="Gerard" w:date="2015-08-25T15:04:00Z">
              <w:rPr>
                <w:rStyle w:val="Hyperlink"/>
                <w:noProof/>
              </w:rPr>
            </w:rPrChange>
          </w:rPr>
          <w:delText>4.7.3.5. Albro Isotropic Diffusivity</w:delText>
        </w:r>
        <w:r w:rsidDel="00554341">
          <w:rPr>
            <w:noProof/>
            <w:webHidden/>
          </w:rPr>
          <w:tab/>
          <w:delText>192</w:delText>
        </w:r>
      </w:del>
    </w:p>
    <w:p w14:paraId="00724276" w14:textId="77777777" w:rsidR="0083420E" w:rsidDel="00554341" w:rsidRDefault="0083420E">
      <w:pPr>
        <w:pStyle w:val="TOC3"/>
        <w:tabs>
          <w:tab w:val="right" w:leader="dot" w:pos="9350"/>
        </w:tabs>
        <w:rPr>
          <w:del w:id="1526" w:author="Gerard" w:date="2015-08-25T15:04:00Z"/>
          <w:rFonts w:asciiTheme="minorHAnsi" w:eastAsiaTheme="minorEastAsia" w:hAnsiTheme="minorHAnsi" w:cstheme="minorBidi"/>
          <w:i w:val="0"/>
          <w:iCs w:val="0"/>
          <w:noProof/>
          <w:sz w:val="22"/>
          <w:szCs w:val="22"/>
        </w:rPr>
      </w:pPr>
      <w:del w:id="1527" w:author="Gerard" w:date="2015-08-25T15:04:00Z">
        <w:r w:rsidRPr="00554341" w:rsidDel="00554341">
          <w:rPr>
            <w:noProof/>
            <w:rPrChange w:id="1528" w:author="Gerard" w:date="2015-08-25T15:04:00Z">
              <w:rPr>
                <w:rStyle w:val="Hyperlink"/>
                <w:noProof/>
              </w:rPr>
            </w:rPrChange>
          </w:rPr>
          <w:delText>4.7.4. Solubility Materials</w:delText>
        </w:r>
        <w:r w:rsidDel="00554341">
          <w:rPr>
            <w:noProof/>
            <w:webHidden/>
          </w:rPr>
          <w:tab/>
          <w:delText>193</w:delText>
        </w:r>
      </w:del>
    </w:p>
    <w:p w14:paraId="3A6C51DB" w14:textId="77777777" w:rsidR="0083420E" w:rsidDel="00554341" w:rsidRDefault="0083420E">
      <w:pPr>
        <w:pStyle w:val="TOC4"/>
        <w:tabs>
          <w:tab w:val="right" w:leader="dot" w:pos="9350"/>
        </w:tabs>
        <w:rPr>
          <w:del w:id="1529" w:author="Gerard" w:date="2015-08-25T15:04:00Z"/>
          <w:rFonts w:asciiTheme="minorHAnsi" w:eastAsiaTheme="minorEastAsia" w:hAnsiTheme="minorHAnsi" w:cstheme="minorBidi"/>
          <w:noProof/>
          <w:sz w:val="22"/>
          <w:szCs w:val="22"/>
        </w:rPr>
      </w:pPr>
      <w:del w:id="1530" w:author="Gerard" w:date="2015-08-25T15:04:00Z">
        <w:r w:rsidRPr="00554341" w:rsidDel="00554341">
          <w:rPr>
            <w:noProof/>
            <w:rPrChange w:id="1531" w:author="Gerard" w:date="2015-08-25T15:04:00Z">
              <w:rPr>
                <w:rStyle w:val="Hyperlink"/>
                <w:noProof/>
              </w:rPr>
            </w:rPrChange>
          </w:rPr>
          <w:delText>4.7.4.1. Constant Solubility</w:delText>
        </w:r>
        <w:r w:rsidDel="00554341">
          <w:rPr>
            <w:noProof/>
            <w:webHidden/>
          </w:rPr>
          <w:tab/>
          <w:delText>193</w:delText>
        </w:r>
      </w:del>
    </w:p>
    <w:p w14:paraId="688D0E1E" w14:textId="77777777" w:rsidR="0083420E" w:rsidDel="00554341" w:rsidRDefault="0083420E">
      <w:pPr>
        <w:pStyle w:val="TOC3"/>
        <w:tabs>
          <w:tab w:val="right" w:leader="dot" w:pos="9350"/>
        </w:tabs>
        <w:rPr>
          <w:del w:id="1532" w:author="Gerard" w:date="2015-08-25T15:04:00Z"/>
          <w:rFonts w:asciiTheme="minorHAnsi" w:eastAsiaTheme="minorEastAsia" w:hAnsiTheme="minorHAnsi" w:cstheme="minorBidi"/>
          <w:i w:val="0"/>
          <w:iCs w:val="0"/>
          <w:noProof/>
          <w:sz w:val="22"/>
          <w:szCs w:val="22"/>
        </w:rPr>
      </w:pPr>
      <w:del w:id="1533" w:author="Gerard" w:date="2015-08-25T15:04:00Z">
        <w:r w:rsidRPr="00554341" w:rsidDel="00554341">
          <w:rPr>
            <w:noProof/>
            <w:rPrChange w:id="1534" w:author="Gerard" w:date="2015-08-25T15:04:00Z">
              <w:rPr>
                <w:rStyle w:val="Hyperlink"/>
                <w:noProof/>
              </w:rPr>
            </w:rPrChange>
          </w:rPr>
          <w:delText>4.7.5. Osmotic Coefficient Materials</w:delText>
        </w:r>
        <w:r w:rsidDel="00554341">
          <w:rPr>
            <w:noProof/>
            <w:webHidden/>
          </w:rPr>
          <w:tab/>
          <w:delText>194</w:delText>
        </w:r>
      </w:del>
    </w:p>
    <w:p w14:paraId="066385F8" w14:textId="77777777" w:rsidR="0083420E" w:rsidDel="00554341" w:rsidRDefault="0083420E">
      <w:pPr>
        <w:pStyle w:val="TOC4"/>
        <w:tabs>
          <w:tab w:val="right" w:leader="dot" w:pos="9350"/>
        </w:tabs>
        <w:rPr>
          <w:del w:id="1535" w:author="Gerard" w:date="2015-08-25T15:04:00Z"/>
          <w:rFonts w:asciiTheme="minorHAnsi" w:eastAsiaTheme="minorEastAsia" w:hAnsiTheme="minorHAnsi" w:cstheme="minorBidi"/>
          <w:noProof/>
          <w:sz w:val="22"/>
          <w:szCs w:val="22"/>
        </w:rPr>
      </w:pPr>
      <w:del w:id="1536" w:author="Gerard" w:date="2015-08-25T15:04:00Z">
        <w:r w:rsidRPr="00554341" w:rsidDel="00554341">
          <w:rPr>
            <w:noProof/>
            <w:rPrChange w:id="1537" w:author="Gerard" w:date="2015-08-25T15:04:00Z">
              <w:rPr>
                <w:rStyle w:val="Hyperlink"/>
                <w:noProof/>
              </w:rPr>
            </w:rPrChange>
          </w:rPr>
          <w:delText>4.7.5.1. Constant Osmotic Coefficient</w:delText>
        </w:r>
        <w:r w:rsidDel="00554341">
          <w:rPr>
            <w:noProof/>
            <w:webHidden/>
          </w:rPr>
          <w:tab/>
          <w:delText>194</w:delText>
        </w:r>
      </w:del>
    </w:p>
    <w:p w14:paraId="3317323E" w14:textId="77777777" w:rsidR="0083420E" w:rsidDel="00554341" w:rsidRDefault="0083420E">
      <w:pPr>
        <w:pStyle w:val="TOC2"/>
        <w:tabs>
          <w:tab w:val="right" w:leader="dot" w:pos="9350"/>
        </w:tabs>
        <w:rPr>
          <w:del w:id="1538" w:author="Gerard" w:date="2015-08-25T15:04:00Z"/>
          <w:rFonts w:asciiTheme="minorHAnsi" w:eastAsiaTheme="minorEastAsia" w:hAnsiTheme="minorHAnsi" w:cstheme="minorBidi"/>
          <w:smallCaps w:val="0"/>
          <w:noProof/>
          <w:sz w:val="22"/>
          <w:szCs w:val="22"/>
        </w:rPr>
      </w:pPr>
      <w:del w:id="1539" w:author="Gerard" w:date="2015-08-25T15:04:00Z">
        <w:r w:rsidRPr="00554341" w:rsidDel="00554341">
          <w:rPr>
            <w:noProof/>
            <w:rPrChange w:id="1540" w:author="Gerard" w:date="2015-08-25T15:04:00Z">
              <w:rPr>
                <w:rStyle w:val="Hyperlink"/>
                <w:noProof/>
              </w:rPr>
            </w:rPrChange>
          </w:rPr>
          <w:delText>4.8. Triphasic and Multiphasic Materials</w:delText>
        </w:r>
        <w:r w:rsidDel="00554341">
          <w:rPr>
            <w:noProof/>
            <w:webHidden/>
          </w:rPr>
          <w:tab/>
          <w:delText>195</w:delText>
        </w:r>
      </w:del>
    </w:p>
    <w:p w14:paraId="1BEF4260" w14:textId="77777777" w:rsidR="0083420E" w:rsidDel="00554341" w:rsidRDefault="0083420E">
      <w:pPr>
        <w:pStyle w:val="TOC3"/>
        <w:tabs>
          <w:tab w:val="right" w:leader="dot" w:pos="9350"/>
        </w:tabs>
        <w:rPr>
          <w:del w:id="1541" w:author="Gerard" w:date="2015-08-25T15:04:00Z"/>
          <w:rFonts w:asciiTheme="minorHAnsi" w:eastAsiaTheme="minorEastAsia" w:hAnsiTheme="minorHAnsi" w:cstheme="minorBidi"/>
          <w:i w:val="0"/>
          <w:iCs w:val="0"/>
          <w:noProof/>
          <w:sz w:val="22"/>
          <w:szCs w:val="22"/>
        </w:rPr>
      </w:pPr>
      <w:del w:id="1542" w:author="Gerard" w:date="2015-08-25T15:04:00Z">
        <w:r w:rsidRPr="00554341" w:rsidDel="00554341">
          <w:rPr>
            <w:noProof/>
            <w:rPrChange w:id="1543" w:author="Gerard" w:date="2015-08-25T15:04:00Z">
              <w:rPr>
                <w:rStyle w:val="Hyperlink"/>
                <w:noProof/>
              </w:rPr>
            </w:rPrChange>
          </w:rPr>
          <w:delText>4.8.1. Guidelines for Multiphasic Analyses</w:delText>
        </w:r>
        <w:r w:rsidDel="00554341">
          <w:rPr>
            <w:noProof/>
            <w:webHidden/>
          </w:rPr>
          <w:tab/>
          <w:delText>199</w:delText>
        </w:r>
      </w:del>
    </w:p>
    <w:p w14:paraId="44D22C26" w14:textId="77777777" w:rsidR="0083420E" w:rsidDel="00554341" w:rsidRDefault="0083420E">
      <w:pPr>
        <w:pStyle w:val="TOC4"/>
        <w:tabs>
          <w:tab w:val="right" w:leader="dot" w:pos="9350"/>
        </w:tabs>
        <w:rPr>
          <w:del w:id="1544" w:author="Gerard" w:date="2015-08-25T15:04:00Z"/>
          <w:rFonts w:asciiTheme="minorHAnsi" w:eastAsiaTheme="minorEastAsia" w:hAnsiTheme="minorHAnsi" w:cstheme="minorBidi"/>
          <w:noProof/>
          <w:sz w:val="22"/>
          <w:szCs w:val="22"/>
        </w:rPr>
      </w:pPr>
      <w:del w:id="1545" w:author="Gerard" w:date="2015-08-25T15:04:00Z">
        <w:r w:rsidRPr="00554341" w:rsidDel="00554341">
          <w:rPr>
            <w:noProof/>
            <w:rPrChange w:id="1546" w:author="Gerard" w:date="2015-08-25T15:04:00Z">
              <w:rPr>
                <w:rStyle w:val="Hyperlink"/>
                <w:noProof/>
              </w:rPr>
            </w:rPrChange>
          </w:rPr>
          <w:delText>4.8.1.1. Initial State of Swelling</w:delText>
        </w:r>
        <w:r w:rsidDel="00554341">
          <w:rPr>
            <w:noProof/>
            <w:webHidden/>
          </w:rPr>
          <w:tab/>
          <w:delText>199</w:delText>
        </w:r>
      </w:del>
    </w:p>
    <w:p w14:paraId="4DF48E63" w14:textId="77777777" w:rsidR="0083420E" w:rsidDel="00554341" w:rsidRDefault="0083420E">
      <w:pPr>
        <w:pStyle w:val="TOC4"/>
        <w:tabs>
          <w:tab w:val="right" w:leader="dot" w:pos="9350"/>
        </w:tabs>
        <w:rPr>
          <w:del w:id="1547" w:author="Gerard" w:date="2015-08-25T15:04:00Z"/>
          <w:rFonts w:asciiTheme="minorHAnsi" w:eastAsiaTheme="minorEastAsia" w:hAnsiTheme="minorHAnsi" w:cstheme="minorBidi"/>
          <w:noProof/>
          <w:sz w:val="22"/>
          <w:szCs w:val="22"/>
        </w:rPr>
      </w:pPr>
      <w:del w:id="1548" w:author="Gerard" w:date="2015-08-25T15:04:00Z">
        <w:r w:rsidRPr="00554341" w:rsidDel="00554341">
          <w:rPr>
            <w:noProof/>
            <w:rPrChange w:id="1549" w:author="Gerard" w:date="2015-08-25T15:04:00Z">
              <w:rPr>
                <w:rStyle w:val="Hyperlink"/>
                <w:noProof/>
              </w:rPr>
            </w:rPrChange>
          </w:rPr>
          <w:delText>4.8.1.2. Prescribed Boundary Conditions</w:delText>
        </w:r>
        <w:r w:rsidDel="00554341">
          <w:rPr>
            <w:noProof/>
            <w:webHidden/>
          </w:rPr>
          <w:tab/>
          <w:delText>200</w:delText>
        </w:r>
      </w:del>
    </w:p>
    <w:p w14:paraId="3A074AF9" w14:textId="77777777" w:rsidR="0083420E" w:rsidDel="00554341" w:rsidRDefault="0083420E">
      <w:pPr>
        <w:pStyle w:val="TOC4"/>
        <w:tabs>
          <w:tab w:val="right" w:leader="dot" w:pos="9350"/>
        </w:tabs>
        <w:rPr>
          <w:del w:id="1550" w:author="Gerard" w:date="2015-08-25T15:04:00Z"/>
          <w:rFonts w:asciiTheme="minorHAnsi" w:eastAsiaTheme="minorEastAsia" w:hAnsiTheme="minorHAnsi" w:cstheme="minorBidi"/>
          <w:noProof/>
          <w:sz w:val="22"/>
          <w:szCs w:val="22"/>
        </w:rPr>
      </w:pPr>
      <w:del w:id="1551" w:author="Gerard" w:date="2015-08-25T15:04:00Z">
        <w:r w:rsidRPr="00554341" w:rsidDel="00554341">
          <w:rPr>
            <w:noProof/>
            <w:rPrChange w:id="1552" w:author="Gerard" w:date="2015-08-25T15:04:00Z">
              <w:rPr>
                <w:rStyle w:val="Hyperlink"/>
                <w:noProof/>
              </w:rPr>
            </w:rPrChange>
          </w:rPr>
          <w:delText>4.8.1.3. Prescribed Initial Conditions</w:delText>
        </w:r>
        <w:r w:rsidDel="00554341">
          <w:rPr>
            <w:noProof/>
            <w:webHidden/>
          </w:rPr>
          <w:tab/>
          <w:delText>200</w:delText>
        </w:r>
      </w:del>
    </w:p>
    <w:p w14:paraId="44D41896" w14:textId="77777777" w:rsidR="0083420E" w:rsidDel="00554341" w:rsidRDefault="0083420E">
      <w:pPr>
        <w:pStyle w:val="TOC4"/>
        <w:tabs>
          <w:tab w:val="right" w:leader="dot" w:pos="9350"/>
        </w:tabs>
        <w:rPr>
          <w:del w:id="1553" w:author="Gerard" w:date="2015-08-25T15:04:00Z"/>
          <w:rFonts w:asciiTheme="minorHAnsi" w:eastAsiaTheme="minorEastAsia" w:hAnsiTheme="minorHAnsi" w:cstheme="minorBidi"/>
          <w:noProof/>
          <w:sz w:val="22"/>
          <w:szCs w:val="22"/>
        </w:rPr>
      </w:pPr>
      <w:del w:id="1554" w:author="Gerard" w:date="2015-08-25T15:04:00Z">
        <w:r w:rsidRPr="00554341" w:rsidDel="00554341">
          <w:rPr>
            <w:noProof/>
            <w:rPrChange w:id="1555" w:author="Gerard" w:date="2015-08-25T15:04:00Z">
              <w:rPr>
                <w:rStyle w:val="Hyperlink"/>
                <w:noProof/>
              </w:rPr>
            </w:rPrChange>
          </w:rPr>
          <w:delText>4.8.1.4. Prescribed Effective Solute Flux</w:delText>
        </w:r>
        <w:r w:rsidDel="00554341">
          <w:rPr>
            <w:noProof/>
            <w:webHidden/>
          </w:rPr>
          <w:tab/>
          <w:delText>200</w:delText>
        </w:r>
      </w:del>
    </w:p>
    <w:p w14:paraId="17BFFC13" w14:textId="77777777" w:rsidR="0083420E" w:rsidDel="00554341" w:rsidRDefault="0083420E">
      <w:pPr>
        <w:pStyle w:val="TOC4"/>
        <w:tabs>
          <w:tab w:val="right" w:leader="dot" w:pos="9350"/>
        </w:tabs>
        <w:rPr>
          <w:del w:id="1556" w:author="Gerard" w:date="2015-08-25T15:04:00Z"/>
          <w:rFonts w:asciiTheme="minorHAnsi" w:eastAsiaTheme="minorEastAsia" w:hAnsiTheme="minorHAnsi" w:cstheme="minorBidi"/>
          <w:noProof/>
          <w:sz w:val="22"/>
          <w:szCs w:val="22"/>
        </w:rPr>
      </w:pPr>
      <w:del w:id="1557" w:author="Gerard" w:date="2015-08-25T15:04:00Z">
        <w:r w:rsidRPr="00554341" w:rsidDel="00554341">
          <w:rPr>
            <w:noProof/>
            <w:rPrChange w:id="1558" w:author="Gerard" w:date="2015-08-25T15:04:00Z">
              <w:rPr>
                <w:rStyle w:val="Hyperlink"/>
                <w:noProof/>
              </w:rPr>
            </w:rPrChange>
          </w:rPr>
          <w:delText>4.8.1.5. Prescribed Electric Current Density</w:delText>
        </w:r>
        <w:r w:rsidDel="00554341">
          <w:rPr>
            <w:noProof/>
            <w:webHidden/>
          </w:rPr>
          <w:tab/>
          <w:delText>200</w:delText>
        </w:r>
      </w:del>
    </w:p>
    <w:p w14:paraId="3B36269D" w14:textId="77777777" w:rsidR="0083420E" w:rsidDel="00554341" w:rsidRDefault="0083420E">
      <w:pPr>
        <w:pStyle w:val="TOC4"/>
        <w:tabs>
          <w:tab w:val="right" w:leader="dot" w:pos="9350"/>
        </w:tabs>
        <w:rPr>
          <w:del w:id="1559" w:author="Gerard" w:date="2015-08-25T15:04:00Z"/>
          <w:rFonts w:asciiTheme="minorHAnsi" w:eastAsiaTheme="minorEastAsia" w:hAnsiTheme="minorHAnsi" w:cstheme="minorBidi"/>
          <w:noProof/>
          <w:sz w:val="22"/>
          <w:szCs w:val="22"/>
        </w:rPr>
      </w:pPr>
      <w:del w:id="1560" w:author="Gerard" w:date="2015-08-25T15:04:00Z">
        <w:r w:rsidRPr="00554341" w:rsidDel="00554341">
          <w:rPr>
            <w:noProof/>
            <w:rPrChange w:id="1561" w:author="Gerard" w:date="2015-08-25T15:04:00Z">
              <w:rPr>
                <w:rStyle w:val="Hyperlink"/>
                <w:noProof/>
              </w:rPr>
            </w:rPrChange>
          </w:rPr>
          <w:delText>4.8.1.6. Electrical Grounding</w:delText>
        </w:r>
        <w:r w:rsidDel="00554341">
          <w:rPr>
            <w:noProof/>
            <w:webHidden/>
          </w:rPr>
          <w:tab/>
          <w:delText>201</w:delText>
        </w:r>
      </w:del>
    </w:p>
    <w:p w14:paraId="27743A57" w14:textId="77777777" w:rsidR="0083420E" w:rsidDel="00554341" w:rsidRDefault="0083420E">
      <w:pPr>
        <w:pStyle w:val="TOC3"/>
        <w:tabs>
          <w:tab w:val="right" w:leader="dot" w:pos="9350"/>
        </w:tabs>
        <w:rPr>
          <w:del w:id="1562" w:author="Gerard" w:date="2015-08-25T15:04:00Z"/>
          <w:rFonts w:asciiTheme="minorHAnsi" w:eastAsiaTheme="minorEastAsia" w:hAnsiTheme="minorHAnsi" w:cstheme="minorBidi"/>
          <w:i w:val="0"/>
          <w:iCs w:val="0"/>
          <w:noProof/>
          <w:sz w:val="22"/>
          <w:szCs w:val="22"/>
        </w:rPr>
      </w:pPr>
      <w:del w:id="1563" w:author="Gerard" w:date="2015-08-25T15:04:00Z">
        <w:r w:rsidRPr="00554341" w:rsidDel="00554341">
          <w:rPr>
            <w:noProof/>
            <w:rPrChange w:id="1564" w:author="Gerard" w:date="2015-08-25T15:04:00Z">
              <w:rPr>
                <w:rStyle w:val="Hyperlink"/>
                <w:noProof/>
              </w:rPr>
            </w:rPrChange>
          </w:rPr>
          <w:delText>4.8.2. General Specification of Multiphasic Materials</w:delText>
        </w:r>
        <w:r w:rsidDel="00554341">
          <w:rPr>
            <w:noProof/>
            <w:webHidden/>
          </w:rPr>
          <w:tab/>
          <w:delText>202</w:delText>
        </w:r>
      </w:del>
    </w:p>
    <w:p w14:paraId="30EEE543" w14:textId="77777777" w:rsidR="0083420E" w:rsidDel="00554341" w:rsidRDefault="0083420E">
      <w:pPr>
        <w:pStyle w:val="TOC3"/>
        <w:tabs>
          <w:tab w:val="right" w:leader="dot" w:pos="9350"/>
        </w:tabs>
        <w:rPr>
          <w:del w:id="1565" w:author="Gerard" w:date="2015-08-25T15:04:00Z"/>
          <w:rFonts w:asciiTheme="minorHAnsi" w:eastAsiaTheme="minorEastAsia" w:hAnsiTheme="minorHAnsi" w:cstheme="minorBidi"/>
          <w:i w:val="0"/>
          <w:iCs w:val="0"/>
          <w:noProof/>
          <w:sz w:val="22"/>
          <w:szCs w:val="22"/>
        </w:rPr>
      </w:pPr>
      <w:del w:id="1566" w:author="Gerard" w:date="2015-08-25T15:04:00Z">
        <w:r w:rsidRPr="00554341" w:rsidDel="00554341">
          <w:rPr>
            <w:noProof/>
            <w:rPrChange w:id="1567" w:author="Gerard" w:date="2015-08-25T15:04:00Z">
              <w:rPr>
                <w:rStyle w:val="Hyperlink"/>
                <w:noProof/>
              </w:rPr>
            </w:rPrChange>
          </w:rPr>
          <w:delText>4.8.3. Solvent Supply Materials</w:delText>
        </w:r>
        <w:r w:rsidDel="00554341">
          <w:rPr>
            <w:noProof/>
            <w:webHidden/>
          </w:rPr>
          <w:tab/>
          <w:delText>206</w:delText>
        </w:r>
      </w:del>
    </w:p>
    <w:p w14:paraId="57DE0405" w14:textId="77777777" w:rsidR="0083420E" w:rsidDel="00554341" w:rsidRDefault="0083420E">
      <w:pPr>
        <w:pStyle w:val="TOC4"/>
        <w:tabs>
          <w:tab w:val="right" w:leader="dot" w:pos="9350"/>
        </w:tabs>
        <w:rPr>
          <w:del w:id="1568" w:author="Gerard" w:date="2015-08-25T15:04:00Z"/>
          <w:rFonts w:asciiTheme="minorHAnsi" w:eastAsiaTheme="minorEastAsia" w:hAnsiTheme="minorHAnsi" w:cstheme="minorBidi"/>
          <w:noProof/>
          <w:sz w:val="22"/>
          <w:szCs w:val="22"/>
        </w:rPr>
      </w:pPr>
      <w:del w:id="1569" w:author="Gerard" w:date="2015-08-25T15:04:00Z">
        <w:r w:rsidRPr="00554341" w:rsidDel="00554341">
          <w:rPr>
            <w:noProof/>
            <w:rPrChange w:id="1570" w:author="Gerard" w:date="2015-08-25T15:04:00Z">
              <w:rPr>
                <w:rStyle w:val="Hyperlink"/>
                <w:noProof/>
              </w:rPr>
            </w:rPrChange>
          </w:rPr>
          <w:delText>4.8.3.1. Starling Equation</w:delText>
        </w:r>
        <w:r w:rsidDel="00554341">
          <w:rPr>
            <w:noProof/>
            <w:webHidden/>
          </w:rPr>
          <w:tab/>
          <w:delText>207</w:delText>
        </w:r>
      </w:del>
    </w:p>
    <w:p w14:paraId="7B4D14FF" w14:textId="77777777" w:rsidR="0083420E" w:rsidDel="00554341" w:rsidRDefault="0083420E">
      <w:pPr>
        <w:pStyle w:val="TOC2"/>
        <w:tabs>
          <w:tab w:val="right" w:leader="dot" w:pos="9350"/>
        </w:tabs>
        <w:rPr>
          <w:del w:id="1571" w:author="Gerard" w:date="2015-08-25T15:04:00Z"/>
          <w:rFonts w:asciiTheme="minorHAnsi" w:eastAsiaTheme="minorEastAsia" w:hAnsiTheme="minorHAnsi" w:cstheme="minorBidi"/>
          <w:smallCaps w:val="0"/>
          <w:noProof/>
          <w:sz w:val="22"/>
          <w:szCs w:val="22"/>
        </w:rPr>
      </w:pPr>
      <w:del w:id="1572" w:author="Gerard" w:date="2015-08-25T15:04:00Z">
        <w:r w:rsidRPr="00554341" w:rsidDel="00554341">
          <w:rPr>
            <w:noProof/>
            <w:rPrChange w:id="1573" w:author="Gerard" w:date="2015-08-25T15:04:00Z">
              <w:rPr>
                <w:rStyle w:val="Hyperlink"/>
                <w:noProof/>
              </w:rPr>
            </w:rPrChange>
          </w:rPr>
          <w:delText>4.9. Chemical Reactions</w:delText>
        </w:r>
        <w:r w:rsidDel="00554341">
          <w:rPr>
            <w:noProof/>
            <w:webHidden/>
          </w:rPr>
          <w:tab/>
          <w:delText>208</w:delText>
        </w:r>
      </w:del>
    </w:p>
    <w:p w14:paraId="572B6B07" w14:textId="77777777" w:rsidR="0083420E" w:rsidDel="00554341" w:rsidRDefault="0083420E">
      <w:pPr>
        <w:pStyle w:val="TOC3"/>
        <w:tabs>
          <w:tab w:val="right" w:leader="dot" w:pos="9350"/>
        </w:tabs>
        <w:rPr>
          <w:del w:id="1574" w:author="Gerard" w:date="2015-08-25T15:04:00Z"/>
          <w:rFonts w:asciiTheme="minorHAnsi" w:eastAsiaTheme="minorEastAsia" w:hAnsiTheme="minorHAnsi" w:cstheme="minorBidi"/>
          <w:i w:val="0"/>
          <w:iCs w:val="0"/>
          <w:noProof/>
          <w:sz w:val="22"/>
          <w:szCs w:val="22"/>
        </w:rPr>
      </w:pPr>
      <w:del w:id="1575" w:author="Gerard" w:date="2015-08-25T15:04:00Z">
        <w:r w:rsidRPr="00554341" w:rsidDel="00554341">
          <w:rPr>
            <w:noProof/>
            <w:rPrChange w:id="1576" w:author="Gerard" w:date="2015-08-25T15:04:00Z">
              <w:rPr>
                <w:rStyle w:val="Hyperlink"/>
                <w:noProof/>
              </w:rPr>
            </w:rPrChange>
          </w:rPr>
          <w:delText>4.9.1. Guidelines for Chemical Reaction Analyses</w:delText>
        </w:r>
        <w:r w:rsidDel="00554341">
          <w:rPr>
            <w:noProof/>
            <w:webHidden/>
          </w:rPr>
          <w:tab/>
          <w:delText>208</w:delText>
        </w:r>
      </w:del>
    </w:p>
    <w:p w14:paraId="37B5D711" w14:textId="77777777" w:rsidR="0083420E" w:rsidDel="00554341" w:rsidRDefault="0083420E">
      <w:pPr>
        <w:pStyle w:val="TOC3"/>
        <w:tabs>
          <w:tab w:val="right" w:leader="dot" w:pos="9350"/>
        </w:tabs>
        <w:rPr>
          <w:del w:id="1577" w:author="Gerard" w:date="2015-08-25T15:04:00Z"/>
          <w:rFonts w:asciiTheme="minorHAnsi" w:eastAsiaTheme="minorEastAsia" w:hAnsiTheme="minorHAnsi" w:cstheme="minorBidi"/>
          <w:i w:val="0"/>
          <w:iCs w:val="0"/>
          <w:noProof/>
          <w:sz w:val="22"/>
          <w:szCs w:val="22"/>
        </w:rPr>
      </w:pPr>
      <w:del w:id="1578" w:author="Gerard" w:date="2015-08-25T15:04:00Z">
        <w:r w:rsidRPr="00554341" w:rsidDel="00554341">
          <w:rPr>
            <w:noProof/>
            <w:rPrChange w:id="1579" w:author="Gerard" w:date="2015-08-25T15:04:00Z">
              <w:rPr>
                <w:rStyle w:val="Hyperlink"/>
                <w:noProof/>
              </w:rPr>
            </w:rPrChange>
          </w:rPr>
          <w:delText>4.9.2. General Specification for Chemical Reactions</w:delText>
        </w:r>
        <w:r w:rsidDel="00554341">
          <w:rPr>
            <w:noProof/>
            <w:webHidden/>
          </w:rPr>
          <w:tab/>
          <w:delText>211</w:delText>
        </w:r>
      </w:del>
    </w:p>
    <w:p w14:paraId="560873C0" w14:textId="77777777" w:rsidR="0083420E" w:rsidDel="00554341" w:rsidRDefault="0083420E">
      <w:pPr>
        <w:pStyle w:val="TOC3"/>
        <w:tabs>
          <w:tab w:val="right" w:leader="dot" w:pos="9350"/>
        </w:tabs>
        <w:rPr>
          <w:del w:id="1580" w:author="Gerard" w:date="2015-08-25T15:04:00Z"/>
          <w:rFonts w:asciiTheme="minorHAnsi" w:eastAsiaTheme="minorEastAsia" w:hAnsiTheme="minorHAnsi" w:cstheme="minorBidi"/>
          <w:i w:val="0"/>
          <w:iCs w:val="0"/>
          <w:noProof/>
          <w:sz w:val="22"/>
          <w:szCs w:val="22"/>
        </w:rPr>
      </w:pPr>
      <w:del w:id="1581" w:author="Gerard" w:date="2015-08-25T15:04:00Z">
        <w:r w:rsidRPr="00554341" w:rsidDel="00554341">
          <w:rPr>
            <w:noProof/>
            <w:rPrChange w:id="1582" w:author="Gerard" w:date="2015-08-25T15:04:00Z">
              <w:rPr>
                <w:rStyle w:val="Hyperlink"/>
                <w:noProof/>
              </w:rPr>
            </w:rPrChange>
          </w:rPr>
          <w:delText>4.9.3. Chemical Reaction Materials</w:delText>
        </w:r>
        <w:r w:rsidDel="00554341">
          <w:rPr>
            <w:noProof/>
            <w:webHidden/>
          </w:rPr>
          <w:tab/>
          <w:delText>212</w:delText>
        </w:r>
      </w:del>
    </w:p>
    <w:p w14:paraId="1D4D7F05" w14:textId="77777777" w:rsidR="0083420E" w:rsidDel="00554341" w:rsidRDefault="0083420E">
      <w:pPr>
        <w:pStyle w:val="TOC4"/>
        <w:tabs>
          <w:tab w:val="right" w:leader="dot" w:pos="9350"/>
        </w:tabs>
        <w:rPr>
          <w:del w:id="1583" w:author="Gerard" w:date="2015-08-25T15:04:00Z"/>
          <w:rFonts w:asciiTheme="minorHAnsi" w:eastAsiaTheme="minorEastAsia" w:hAnsiTheme="minorHAnsi" w:cstheme="minorBidi"/>
          <w:noProof/>
          <w:sz w:val="22"/>
          <w:szCs w:val="22"/>
        </w:rPr>
      </w:pPr>
      <w:del w:id="1584" w:author="Gerard" w:date="2015-08-25T15:04:00Z">
        <w:r w:rsidRPr="00554341" w:rsidDel="00554341">
          <w:rPr>
            <w:noProof/>
            <w:rPrChange w:id="1585" w:author="Gerard" w:date="2015-08-25T15:04:00Z">
              <w:rPr>
                <w:rStyle w:val="Hyperlink"/>
                <w:noProof/>
              </w:rPr>
            </w:rPrChange>
          </w:rPr>
          <w:delText>4.9.3.1. Law of Mass Action for Forward Reactions</w:delText>
        </w:r>
        <w:r w:rsidDel="00554341">
          <w:rPr>
            <w:noProof/>
            <w:webHidden/>
          </w:rPr>
          <w:tab/>
          <w:delText>212</w:delText>
        </w:r>
      </w:del>
    </w:p>
    <w:p w14:paraId="410E965E" w14:textId="77777777" w:rsidR="0083420E" w:rsidDel="00554341" w:rsidRDefault="0083420E">
      <w:pPr>
        <w:pStyle w:val="TOC4"/>
        <w:tabs>
          <w:tab w:val="right" w:leader="dot" w:pos="9350"/>
        </w:tabs>
        <w:rPr>
          <w:del w:id="1586" w:author="Gerard" w:date="2015-08-25T15:04:00Z"/>
          <w:rFonts w:asciiTheme="minorHAnsi" w:eastAsiaTheme="minorEastAsia" w:hAnsiTheme="minorHAnsi" w:cstheme="minorBidi"/>
          <w:noProof/>
          <w:sz w:val="22"/>
          <w:szCs w:val="22"/>
        </w:rPr>
      </w:pPr>
      <w:del w:id="1587" w:author="Gerard" w:date="2015-08-25T15:04:00Z">
        <w:r w:rsidRPr="00554341" w:rsidDel="00554341">
          <w:rPr>
            <w:noProof/>
            <w:rPrChange w:id="1588" w:author="Gerard" w:date="2015-08-25T15:04:00Z">
              <w:rPr>
                <w:rStyle w:val="Hyperlink"/>
                <w:noProof/>
              </w:rPr>
            </w:rPrChange>
          </w:rPr>
          <w:delText>4.9.3.2. Law of Mass Action for Reversible Reactions</w:delText>
        </w:r>
        <w:r w:rsidDel="00554341">
          <w:rPr>
            <w:noProof/>
            <w:webHidden/>
          </w:rPr>
          <w:tab/>
          <w:delText>213</w:delText>
        </w:r>
      </w:del>
    </w:p>
    <w:p w14:paraId="67AB6CC9" w14:textId="77777777" w:rsidR="0083420E" w:rsidDel="00554341" w:rsidRDefault="0083420E">
      <w:pPr>
        <w:pStyle w:val="TOC4"/>
        <w:tabs>
          <w:tab w:val="right" w:leader="dot" w:pos="9350"/>
        </w:tabs>
        <w:rPr>
          <w:del w:id="1589" w:author="Gerard" w:date="2015-08-25T15:04:00Z"/>
          <w:rFonts w:asciiTheme="minorHAnsi" w:eastAsiaTheme="minorEastAsia" w:hAnsiTheme="minorHAnsi" w:cstheme="minorBidi"/>
          <w:noProof/>
          <w:sz w:val="22"/>
          <w:szCs w:val="22"/>
        </w:rPr>
      </w:pPr>
      <w:del w:id="1590" w:author="Gerard" w:date="2015-08-25T15:04:00Z">
        <w:r w:rsidRPr="00554341" w:rsidDel="00554341">
          <w:rPr>
            <w:noProof/>
            <w:rPrChange w:id="1591" w:author="Gerard" w:date="2015-08-25T15:04:00Z">
              <w:rPr>
                <w:rStyle w:val="Hyperlink"/>
                <w:noProof/>
              </w:rPr>
            </w:rPrChange>
          </w:rPr>
          <w:delText>4.9.3.3. Michaelis-Menten Reaction</w:delText>
        </w:r>
        <w:r w:rsidDel="00554341">
          <w:rPr>
            <w:noProof/>
            <w:webHidden/>
          </w:rPr>
          <w:tab/>
          <w:delText>214</w:delText>
        </w:r>
      </w:del>
    </w:p>
    <w:p w14:paraId="367956A7" w14:textId="77777777" w:rsidR="0083420E" w:rsidDel="00554341" w:rsidRDefault="0083420E">
      <w:pPr>
        <w:pStyle w:val="TOC3"/>
        <w:tabs>
          <w:tab w:val="right" w:leader="dot" w:pos="9350"/>
        </w:tabs>
        <w:rPr>
          <w:del w:id="1592" w:author="Gerard" w:date="2015-08-25T15:04:00Z"/>
          <w:rFonts w:asciiTheme="minorHAnsi" w:eastAsiaTheme="minorEastAsia" w:hAnsiTheme="minorHAnsi" w:cstheme="minorBidi"/>
          <w:i w:val="0"/>
          <w:iCs w:val="0"/>
          <w:noProof/>
          <w:sz w:val="22"/>
          <w:szCs w:val="22"/>
        </w:rPr>
      </w:pPr>
      <w:del w:id="1593" w:author="Gerard" w:date="2015-08-25T15:04:00Z">
        <w:r w:rsidRPr="00554341" w:rsidDel="00554341">
          <w:rPr>
            <w:noProof/>
            <w:rPrChange w:id="1594" w:author="Gerard" w:date="2015-08-25T15:04:00Z">
              <w:rPr>
                <w:rStyle w:val="Hyperlink"/>
                <w:noProof/>
              </w:rPr>
            </w:rPrChange>
          </w:rPr>
          <w:delText>4.9.4. Specific Reaction Rate Materials</w:delText>
        </w:r>
        <w:r w:rsidDel="00554341">
          <w:rPr>
            <w:noProof/>
            <w:webHidden/>
          </w:rPr>
          <w:tab/>
          <w:delText>215</w:delText>
        </w:r>
      </w:del>
    </w:p>
    <w:p w14:paraId="67FE1344" w14:textId="77777777" w:rsidR="0083420E" w:rsidDel="00554341" w:rsidRDefault="0083420E">
      <w:pPr>
        <w:pStyle w:val="TOC4"/>
        <w:tabs>
          <w:tab w:val="right" w:leader="dot" w:pos="9350"/>
        </w:tabs>
        <w:rPr>
          <w:del w:id="1595" w:author="Gerard" w:date="2015-08-25T15:04:00Z"/>
          <w:rFonts w:asciiTheme="minorHAnsi" w:eastAsiaTheme="minorEastAsia" w:hAnsiTheme="minorHAnsi" w:cstheme="minorBidi"/>
          <w:noProof/>
          <w:sz w:val="22"/>
          <w:szCs w:val="22"/>
        </w:rPr>
      </w:pPr>
      <w:del w:id="1596" w:author="Gerard" w:date="2015-08-25T15:04:00Z">
        <w:r w:rsidRPr="00554341" w:rsidDel="00554341">
          <w:rPr>
            <w:noProof/>
            <w:rPrChange w:id="1597" w:author="Gerard" w:date="2015-08-25T15:04:00Z">
              <w:rPr>
                <w:rStyle w:val="Hyperlink"/>
                <w:noProof/>
              </w:rPr>
            </w:rPrChange>
          </w:rPr>
          <w:delText>4.9.4.1. Constant Reaction Rate</w:delText>
        </w:r>
        <w:r w:rsidDel="00554341">
          <w:rPr>
            <w:noProof/>
            <w:webHidden/>
          </w:rPr>
          <w:tab/>
          <w:delText>216</w:delText>
        </w:r>
      </w:del>
    </w:p>
    <w:p w14:paraId="1936064D" w14:textId="77777777" w:rsidR="0083420E" w:rsidDel="00554341" w:rsidRDefault="0083420E">
      <w:pPr>
        <w:pStyle w:val="TOC4"/>
        <w:tabs>
          <w:tab w:val="right" w:leader="dot" w:pos="9350"/>
        </w:tabs>
        <w:rPr>
          <w:del w:id="1598" w:author="Gerard" w:date="2015-08-25T15:04:00Z"/>
          <w:rFonts w:asciiTheme="minorHAnsi" w:eastAsiaTheme="minorEastAsia" w:hAnsiTheme="minorHAnsi" w:cstheme="minorBidi"/>
          <w:noProof/>
          <w:sz w:val="22"/>
          <w:szCs w:val="22"/>
        </w:rPr>
      </w:pPr>
      <w:del w:id="1599" w:author="Gerard" w:date="2015-08-25T15:04:00Z">
        <w:r w:rsidRPr="00554341" w:rsidDel="00554341">
          <w:rPr>
            <w:noProof/>
            <w:rPrChange w:id="1600" w:author="Gerard" w:date="2015-08-25T15:04:00Z">
              <w:rPr>
                <w:rStyle w:val="Hyperlink"/>
                <w:noProof/>
              </w:rPr>
            </w:rPrChange>
          </w:rPr>
          <w:delText>4.9.4.2. Huiskes Reaction Rate</w:delText>
        </w:r>
        <w:r w:rsidDel="00554341">
          <w:rPr>
            <w:noProof/>
            <w:webHidden/>
          </w:rPr>
          <w:tab/>
          <w:delText>217</w:delText>
        </w:r>
      </w:del>
    </w:p>
    <w:p w14:paraId="489C6F58" w14:textId="77777777" w:rsidR="0083420E" w:rsidDel="00554341" w:rsidRDefault="0083420E">
      <w:pPr>
        <w:pStyle w:val="TOC2"/>
        <w:tabs>
          <w:tab w:val="right" w:leader="dot" w:pos="9350"/>
        </w:tabs>
        <w:rPr>
          <w:del w:id="1601" w:author="Gerard" w:date="2015-08-25T15:04:00Z"/>
          <w:rFonts w:asciiTheme="minorHAnsi" w:eastAsiaTheme="minorEastAsia" w:hAnsiTheme="minorHAnsi" w:cstheme="minorBidi"/>
          <w:smallCaps w:val="0"/>
          <w:noProof/>
          <w:sz w:val="22"/>
          <w:szCs w:val="22"/>
        </w:rPr>
      </w:pPr>
      <w:del w:id="1602" w:author="Gerard" w:date="2015-08-25T15:04:00Z">
        <w:r w:rsidRPr="00554341" w:rsidDel="00554341">
          <w:rPr>
            <w:noProof/>
            <w:rPrChange w:id="1603" w:author="Gerard" w:date="2015-08-25T15:04:00Z">
              <w:rPr>
                <w:rStyle w:val="Hyperlink"/>
                <w:noProof/>
              </w:rPr>
            </w:rPrChange>
          </w:rPr>
          <w:delText>4.10. Rigid Body</w:delText>
        </w:r>
        <w:r w:rsidDel="00554341">
          <w:rPr>
            <w:noProof/>
            <w:webHidden/>
          </w:rPr>
          <w:tab/>
          <w:delText>218</w:delText>
        </w:r>
      </w:del>
    </w:p>
    <w:p w14:paraId="346865BA" w14:textId="77777777" w:rsidR="0083420E" w:rsidDel="00554341" w:rsidRDefault="0083420E">
      <w:pPr>
        <w:pStyle w:val="TOC2"/>
        <w:tabs>
          <w:tab w:val="right" w:leader="dot" w:pos="9350"/>
        </w:tabs>
        <w:rPr>
          <w:del w:id="1604" w:author="Gerard" w:date="2015-08-25T15:04:00Z"/>
          <w:rFonts w:asciiTheme="minorHAnsi" w:eastAsiaTheme="minorEastAsia" w:hAnsiTheme="minorHAnsi" w:cstheme="minorBidi"/>
          <w:smallCaps w:val="0"/>
          <w:noProof/>
          <w:sz w:val="22"/>
          <w:szCs w:val="22"/>
        </w:rPr>
      </w:pPr>
      <w:del w:id="1605" w:author="Gerard" w:date="2015-08-25T15:04:00Z">
        <w:r w:rsidRPr="00554341" w:rsidDel="00554341">
          <w:rPr>
            <w:noProof/>
            <w:rPrChange w:id="1606" w:author="Gerard" w:date="2015-08-25T15:04:00Z">
              <w:rPr>
                <w:rStyle w:val="Hyperlink"/>
                <w:noProof/>
              </w:rPr>
            </w:rPrChange>
          </w:rPr>
          <w:delText>4.11. Active Contraction</w:delText>
        </w:r>
        <w:r w:rsidDel="00554341">
          <w:rPr>
            <w:noProof/>
            <w:webHidden/>
          </w:rPr>
          <w:tab/>
          <w:delText>219</w:delText>
        </w:r>
      </w:del>
    </w:p>
    <w:p w14:paraId="2413537C" w14:textId="77777777" w:rsidR="0083420E" w:rsidDel="00554341" w:rsidRDefault="0083420E">
      <w:pPr>
        <w:pStyle w:val="TOC3"/>
        <w:tabs>
          <w:tab w:val="right" w:leader="dot" w:pos="9350"/>
        </w:tabs>
        <w:rPr>
          <w:del w:id="1607" w:author="Gerard" w:date="2015-08-25T15:04:00Z"/>
          <w:rFonts w:asciiTheme="minorHAnsi" w:eastAsiaTheme="minorEastAsia" w:hAnsiTheme="minorHAnsi" w:cstheme="minorBidi"/>
          <w:i w:val="0"/>
          <w:iCs w:val="0"/>
          <w:noProof/>
          <w:sz w:val="22"/>
          <w:szCs w:val="22"/>
        </w:rPr>
      </w:pPr>
      <w:del w:id="1608" w:author="Gerard" w:date="2015-08-25T15:04:00Z">
        <w:r w:rsidRPr="00554341" w:rsidDel="00554341">
          <w:rPr>
            <w:noProof/>
            <w:rPrChange w:id="1609" w:author="Gerard" w:date="2015-08-25T15:04:00Z">
              <w:rPr>
                <w:rStyle w:val="Hyperlink"/>
                <w:noProof/>
              </w:rPr>
            </w:rPrChange>
          </w:rPr>
          <w:delText>4.11.1. Contraction in Mixtures of Uncoupled Materials</w:delText>
        </w:r>
        <w:r w:rsidDel="00554341">
          <w:rPr>
            <w:noProof/>
            <w:webHidden/>
          </w:rPr>
          <w:tab/>
          <w:delText>219</w:delText>
        </w:r>
      </w:del>
    </w:p>
    <w:p w14:paraId="14767765" w14:textId="77777777" w:rsidR="0083420E" w:rsidDel="00554341" w:rsidRDefault="0083420E">
      <w:pPr>
        <w:pStyle w:val="TOC4"/>
        <w:tabs>
          <w:tab w:val="right" w:leader="dot" w:pos="9350"/>
        </w:tabs>
        <w:rPr>
          <w:del w:id="1610" w:author="Gerard" w:date="2015-08-25T15:04:00Z"/>
          <w:rFonts w:asciiTheme="minorHAnsi" w:eastAsiaTheme="minorEastAsia" w:hAnsiTheme="minorHAnsi" w:cstheme="minorBidi"/>
          <w:noProof/>
          <w:sz w:val="22"/>
          <w:szCs w:val="22"/>
        </w:rPr>
      </w:pPr>
      <w:del w:id="1611" w:author="Gerard" w:date="2015-08-25T15:04:00Z">
        <w:r w:rsidRPr="00554341" w:rsidDel="00554341">
          <w:rPr>
            <w:noProof/>
            <w:rPrChange w:id="1612" w:author="Gerard" w:date="2015-08-25T15:04:00Z">
              <w:rPr>
                <w:rStyle w:val="Hyperlink"/>
                <w:noProof/>
              </w:rPr>
            </w:rPrChange>
          </w:rPr>
          <w:delText>4.11.1.1. Uncoupled Prescribed Uniaxial Active Contraction</w:delText>
        </w:r>
        <w:r w:rsidDel="00554341">
          <w:rPr>
            <w:noProof/>
            <w:webHidden/>
          </w:rPr>
          <w:tab/>
          <w:delText>220</w:delText>
        </w:r>
      </w:del>
    </w:p>
    <w:p w14:paraId="1FCF0BC6" w14:textId="77777777" w:rsidR="0083420E" w:rsidDel="00554341" w:rsidRDefault="0083420E">
      <w:pPr>
        <w:pStyle w:val="TOC4"/>
        <w:tabs>
          <w:tab w:val="right" w:leader="dot" w:pos="9350"/>
        </w:tabs>
        <w:rPr>
          <w:del w:id="1613" w:author="Gerard" w:date="2015-08-25T15:04:00Z"/>
          <w:rFonts w:asciiTheme="minorHAnsi" w:eastAsiaTheme="minorEastAsia" w:hAnsiTheme="minorHAnsi" w:cstheme="minorBidi"/>
          <w:noProof/>
          <w:sz w:val="22"/>
          <w:szCs w:val="22"/>
        </w:rPr>
      </w:pPr>
      <w:del w:id="1614" w:author="Gerard" w:date="2015-08-25T15:04:00Z">
        <w:r w:rsidRPr="00554341" w:rsidDel="00554341">
          <w:rPr>
            <w:noProof/>
            <w:rPrChange w:id="1615" w:author="Gerard" w:date="2015-08-25T15:04:00Z">
              <w:rPr>
                <w:rStyle w:val="Hyperlink"/>
                <w:noProof/>
              </w:rPr>
            </w:rPrChange>
          </w:rPr>
          <w:delText>4.11.1.2. Uncoupled Prescribed Transversely Isotropic Active Contraction</w:delText>
        </w:r>
        <w:r w:rsidDel="00554341">
          <w:rPr>
            <w:noProof/>
            <w:webHidden/>
          </w:rPr>
          <w:tab/>
          <w:delText>221</w:delText>
        </w:r>
      </w:del>
    </w:p>
    <w:p w14:paraId="6503799A" w14:textId="77777777" w:rsidR="0083420E" w:rsidDel="00554341" w:rsidRDefault="0083420E">
      <w:pPr>
        <w:pStyle w:val="TOC4"/>
        <w:tabs>
          <w:tab w:val="right" w:leader="dot" w:pos="9350"/>
        </w:tabs>
        <w:rPr>
          <w:del w:id="1616" w:author="Gerard" w:date="2015-08-25T15:04:00Z"/>
          <w:rFonts w:asciiTheme="minorHAnsi" w:eastAsiaTheme="minorEastAsia" w:hAnsiTheme="minorHAnsi" w:cstheme="minorBidi"/>
          <w:noProof/>
          <w:sz w:val="22"/>
          <w:szCs w:val="22"/>
        </w:rPr>
      </w:pPr>
      <w:del w:id="1617" w:author="Gerard" w:date="2015-08-25T15:04:00Z">
        <w:r w:rsidRPr="00554341" w:rsidDel="00554341">
          <w:rPr>
            <w:noProof/>
            <w:rPrChange w:id="1618" w:author="Gerard" w:date="2015-08-25T15:04:00Z">
              <w:rPr>
                <w:rStyle w:val="Hyperlink"/>
                <w:noProof/>
              </w:rPr>
            </w:rPrChange>
          </w:rPr>
          <w:delText>4.11.1.3. Uncoupled Prescribed Isotropic Active Contraction</w:delText>
        </w:r>
        <w:r w:rsidDel="00554341">
          <w:rPr>
            <w:noProof/>
            <w:webHidden/>
          </w:rPr>
          <w:tab/>
          <w:delText>222</w:delText>
        </w:r>
      </w:del>
    </w:p>
    <w:p w14:paraId="515CFE82" w14:textId="77777777" w:rsidR="0083420E" w:rsidDel="00554341" w:rsidRDefault="0083420E">
      <w:pPr>
        <w:pStyle w:val="TOC3"/>
        <w:tabs>
          <w:tab w:val="right" w:leader="dot" w:pos="9350"/>
        </w:tabs>
        <w:rPr>
          <w:del w:id="1619" w:author="Gerard" w:date="2015-08-25T15:04:00Z"/>
          <w:rFonts w:asciiTheme="minorHAnsi" w:eastAsiaTheme="minorEastAsia" w:hAnsiTheme="minorHAnsi" w:cstheme="minorBidi"/>
          <w:i w:val="0"/>
          <w:iCs w:val="0"/>
          <w:noProof/>
          <w:sz w:val="22"/>
          <w:szCs w:val="22"/>
        </w:rPr>
      </w:pPr>
      <w:del w:id="1620" w:author="Gerard" w:date="2015-08-25T15:04:00Z">
        <w:r w:rsidRPr="00554341" w:rsidDel="00554341">
          <w:rPr>
            <w:noProof/>
            <w:rPrChange w:id="1621" w:author="Gerard" w:date="2015-08-25T15:04:00Z">
              <w:rPr>
                <w:rStyle w:val="Hyperlink"/>
                <w:noProof/>
              </w:rPr>
            </w:rPrChange>
          </w:rPr>
          <w:delText>4.11.2. Contraction in Mixtures of Compressible Materials</w:delText>
        </w:r>
        <w:r w:rsidDel="00554341">
          <w:rPr>
            <w:noProof/>
            <w:webHidden/>
          </w:rPr>
          <w:tab/>
          <w:delText>223</w:delText>
        </w:r>
      </w:del>
    </w:p>
    <w:p w14:paraId="779C9AD6" w14:textId="77777777" w:rsidR="0083420E" w:rsidDel="00554341" w:rsidRDefault="0083420E">
      <w:pPr>
        <w:pStyle w:val="TOC4"/>
        <w:tabs>
          <w:tab w:val="right" w:leader="dot" w:pos="9350"/>
        </w:tabs>
        <w:rPr>
          <w:del w:id="1622" w:author="Gerard" w:date="2015-08-25T15:04:00Z"/>
          <w:rFonts w:asciiTheme="minorHAnsi" w:eastAsiaTheme="minorEastAsia" w:hAnsiTheme="minorHAnsi" w:cstheme="minorBidi"/>
          <w:noProof/>
          <w:sz w:val="22"/>
          <w:szCs w:val="22"/>
        </w:rPr>
      </w:pPr>
      <w:del w:id="1623" w:author="Gerard" w:date="2015-08-25T15:04:00Z">
        <w:r w:rsidRPr="00554341" w:rsidDel="00554341">
          <w:rPr>
            <w:noProof/>
            <w:rPrChange w:id="1624" w:author="Gerard" w:date="2015-08-25T15:04:00Z">
              <w:rPr>
                <w:rStyle w:val="Hyperlink"/>
                <w:noProof/>
              </w:rPr>
            </w:rPrChange>
          </w:rPr>
          <w:delText>4.11.2.1. Prescribed Uniaxial Active Contraction</w:delText>
        </w:r>
        <w:r w:rsidDel="00554341">
          <w:rPr>
            <w:noProof/>
            <w:webHidden/>
          </w:rPr>
          <w:tab/>
          <w:delText>223</w:delText>
        </w:r>
      </w:del>
    </w:p>
    <w:p w14:paraId="4DED0D3C" w14:textId="77777777" w:rsidR="0083420E" w:rsidDel="00554341" w:rsidRDefault="0083420E">
      <w:pPr>
        <w:pStyle w:val="TOC4"/>
        <w:tabs>
          <w:tab w:val="right" w:leader="dot" w:pos="9350"/>
        </w:tabs>
        <w:rPr>
          <w:del w:id="1625" w:author="Gerard" w:date="2015-08-25T15:04:00Z"/>
          <w:rFonts w:asciiTheme="minorHAnsi" w:eastAsiaTheme="minorEastAsia" w:hAnsiTheme="minorHAnsi" w:cstheme="minorBidi"/>
          <w:noProof/>
          <w:sz w:val="22"/>
          <w:szCs w:val="22"/>
        </w:rPr>
      </w:pPr>
      <w:del w:id="1626" w:author="Gerard" w:date="2015-08-25T15:04:00Z">
        <w:r w:rsidRPr="00554341" w:rsidDel="00554341">
          <w:rPr>
            <w:noProof/>
            <w:rPrChange w:id="1627" w:author="Gerard" w:date="2015-08-25T15:04:00Z">
              <w:rPr>
                <w:rStyle w:val="Hyperlink"/>
                <w:noProof/>
              </w:rPr>
            </w:rPrChange>
          </w:rPr>
          <w:delText>4.11.2.2. Prescribed Transversely Isotropic Active Contraction</w:delText>
        </w:r>
        <w:r w:rsidDel="00554341">
          <w:rPr>
            <w:noProof/>
            <w:webHidden/>
          </w:rPr>
          <w:tab/>
          <w:delText>224</w:delText>
        </w:r>
      </w:del>
    </w:p>
    <w:p w14:paraId="1A219CA1" w14:textId="77777777" w:rsidR="0083420E" w:rsidDel="00554341" w:rsidRDefault="0083420E">
      <w:pPr>
        <w:pStyle w:val="TOC4"/>
        <w:tabs>
          <w:tab w:val="right" w:leader="dot" w:pos="9350"/>
        </w:tabs>
        <w:rPr>
          <w:del w:id="1628" w:author="Gerard" w:date="2015-08-25T15:04:00Z"/>
          <w:rFonts w:asciiTheme="minorHAnsi" w:eastAsiaTheme="minorEastAsia" w:hAnsiTheme="minorHAnsi" w:cstheme="minorBidi"/>
          <w:noProof/>
          <w:sz w:val="22"/>
          <w:szCs w:val="22"/>
        </w:rPr>
      </w:pPr>
      <w:del w:id="1629" w:author="Gerard" w:date="2015-08-25T15:04:00Z">
        <w:r w:rsidRPr="00554341" w:rsidDel="00554341">
          <w:rPr>
            <w:noProof/>
            <w:rPrChange w:id="1630" w:author="Gerard" w:date="2015-08-25T15:04:00Z">
              <w:rPr>
                <w:rStyle w:val="Hyperlink"/>
                <w:noProof/>
              </w:rPr>
            </w:rPrChange>
          </w:rPr>
          <w:delText>4.11.2.3. Prescribed Isotropic Active Contraction</w:delText>
        </w:r>
        <w:r w:rsidDel="00554341">
          <w:rPr>
            <w:noProof/>
            <w:webHidden/>
          </w:rPr>
          <w:tab/>
          <w:delText>225</w:delText>
        </w:r>
      </w:del>
    </w:p>
    <w:p w14:paraId="16827A33" w14:textId="77777777" w:rsidR="0083420E" w:rsidDel="00554341" w:rsidRDefault="0083420E">
      <w:pPr>
        <w:pStyle w:val="TOC1"/>
        <w:tabs>
          <w:tab w:val="right" w:leader="dot" w:pos="9350"/>
        </w:tabs>
        <w:rPr>
          <w:del w:id="1631" w:author="Gerard" w:date="2015-08-25T15:04:00Z"/>
          <w:rFonts w:asciiTheme="minorHAnsi" w:eastAsiaTheme="minorEastAsia" w:hAnsiTheme="minorHAnsi" w:cstheme="minorBidi"/>
          <w:b w:val="0"/>
          <w:bCs w:val="0"/>
          <w:caps w:val="0"/>
          <w:noProof/>
          <w:sz w:val="22"/>
          <w:szCs w:val="22"/>
        </w:rPr>
      </w:pPr>
      <w:del w:id="1632" w:author="Gerard" w:date="2015-08-25T15:04:00Z">
        <w:r w:rsidRPr="00554341" w:rsidDel="00554341">
          <w:rPr>
            <w:noProof/>
            <w:rPrChange w:id="1633" w:author="Gerard" w:date="2015-08-25T15:04:00Z">
              <w:rPr>
                <w:rStyle w:val="Hyperlink"/>
                <w:noProof/>
              </w:rPr>
            </w:rPrChange>
          </w:rPr>
          <w:delText>Chapter 5 Restart Input file</w:delText>
        </w:r>
        <w:r w:rsidDel="00554341">
          <w:rPr>
            <w:noProof/>
            <w:webHidden/>
          </w:rPr>
          <w:tab/>
          <w:delText>226</w:delText>
        </w:r>
      </w:del>
    </w:p>
    <w:p w14:paraId="2696A25D" w14:textId="77777777" w:rsidR="0083420E" w:rsidDel="00554341" w:rsidRDefault="0083420E">
      <w:pPr>
        <w:pStyle w:val="TOC2"/>
        <w:tabs>
          <w:tab w:val="right" w:leader="dot" w:pos="9350"/>
        </w:tabs>
        <w:rPr>
          <w:del w:id="1634" w:author="Gerard" w:date="2015-08-25T15:04:00Z"/>
          <w:rFonts w:asciiTheme="minorHAnsi" w:eastAsiaTheme="minorEastAsia" w:hAnsiTheme="minorHAnsi" w:cstheme="minorBidi"/>
          <w:smallCaps w:val="0"/>
          <w:noProof/>
          <w:sz w:val="22"/>
          <w:szCs w:val="22"/>
        </w:rPr>
      </w:pPr>
      <w:del w:id="1635" w:author="Gerard" w:date="2015-08-25T15:04:00Z">
        <w:r w:rsidRPr="00554341" w:rsidDel="00554341">
          <w:rPr>
            <w:noProof/>
            <w:rPrChange w:id="1636" w:author="Gerard" w:date="2015-08-25T15:04:00Z">
              <w:rPr>
                <w:rStyle w:val="Hyperlink"/>
                <w:noProof/>
              </w:rPr>
            </w:rPrChange>
          </w:rPr>
          <w:delText>5.1. The Archive Section</w:delText>
        </w:r>
        <w:r w:rsidDel="00554341">
          <w:rPr>
            <w:noProof/>
            <w:webHidden/>
          </w:rPr>
          <w:tab/>
          <w:delText>226</w:delText>
        </w:r>
      </w:del>
    </w:p>
    <w:p w14:paraId="7BDF8739" w14:textId="77777777" w:rsidR="0083420E" w:rsidDel="00554341" w:rsidRDefault="0083420E">
      <w:pPr>
        <w:pStyle w:val="TOC2"/>
        <w:tabs>
          <w:tab w:val="right" w:leader="dot" w:pos="9350"/>
        </w:tabs>
        <w:rPr>
          <w:del w:id="1637" w:author="Gerard" w:date="2015-08-25T15:04:00Z"/>
          <w:rFonts w:asciiTheme="minorHAnsi" w:eastAsiaTheme="minorEastAsia" w:hAnsiTheme="minorHAnsi" w:cstheme="minorBidi"/>
          <w:smallCaps w:val="0"/>
          <w:noProof/>
          <w:sz w:val="22"/>
          <w:szCs w:val="22"/>
        </w:rPr>
      </w:pPr>
      <w:del w:id="1638" w:author="Gerard" w:date="2015-08-25T15:04:00Z">
        <w:r w:rsidRPr="00554341" w:rsidDel="00554341">
          <w:rPr>
            <w:noProof/>
            <w:rPrChange w:id="1639" w:author="Gerard" w:date="2015-08-25T15:04:00Z">
              <w:rPr>
                <w:rStyle w:val="Hyperlink"/>
                <w:noProof/>
              </w:rPr>
            </w:rPrChange>
          </w:rPr>
          <w:delText>5.2. The Control Section</w:delText>
        </w:r>
        <w:r w:rsidDel="00554341">
          <w:rPr>
            <w:noProof/>
            <w:webHidden/>
          </w:rPr>
          <w:tab/>
          <w:delText>227</w:delText>
        </w:r>
      </w:del>
    </w:p>
    <w:p w14:paraId="495393D0" w14:textId="77777777" w:rsidR="0083420E" w:rsidDel="00554341" w:rsidRDefault="0083420E">
      <w:pPr>
        <w:pStyle w:val="TOC2"/>
        <w:tabs>
          <w:tab w:val="right" w:leader="dot" w:pos="9350"/>
        </w:tabs>
        <w:rPr>
          <w:del w:id="1640" w:author="Gerard" w:date="2015-08-25T15:04:00Z"/>
          <w:rFonts w:asciiTheme="minorHAnsi" w:eastAsiaTheme="minorEastAsia" w:hAnsiTheme="minorHAnsi" w:cstheme="minorBidi"/>
          <w:smallCaps w:val="0"/>
          <w:noProof/>
          <w:sz w:val="22"/>
          <w:szCs w:val="22"/>
        </w:rPr>
      </w:pPr>
      <w:del w:id="1641" w:author="Gerard" w:date="2015-08-25T15:04:00Z">
        <w:r w:rsidRPr="00554341" w:rsidDel="00554341">
          <w:rPr>
            <w:noProof/>
            <w:rPrChange w:id="1642" w:author="Gerard" w:date="2015-08-25T15:04:00Z">
              <w:rPr>
                <w:rStyle w:val="Hyperlink"/>
                <w:noProof/>
              </w:rPr>
            </w:rPrChange>
          </w:rPr>
          <w:delText>5.3. The LoadData Section</w:delText>
        </w:r>
        <w:r w:rsidDel="00554341">
          <w:rPr>
            <w:noProof/>
            <w:webHidden/>
          </w:rPr>
          <w:tab/>
          <w:delText>227</w:delText>
        </w:r>
      </w:del>
    </w:p>
    <w:p w14:paraId="265A6104" w14:textId="77777777" w:rsidR="0083420E" w:rsidDel="00554341" w:rsidRDefault="0083420E">
      <w:pPr>
        <w:pStyle w:val="TOC2"/>
        <w:tabs>
          <w:tab w:val="right" w:leader="dot" w:pos="9350"/>
        </w:tabs>
        <w:rPr>
          <w:del w:id="1643" w:author="Gerard" w:date="2015-08-25T15:04:00Z"/>
          <w:rFonts w:asciiTheme="minorHAnsi" w:eastAsiaTheme="minorEastAsia" w:hAnsiTheme="minorHAnsi" w:cstheme="minorBidi"/>
          <w:smallCaps w:val="0"/>
          <w:noProof/>
          <w:sz w:val="22"/>
          <w:szCs w:val="22"/>
        </w:rPr>
      </w:pPr>
      <w:del w:id="1644" w:author="Gerard" w:date="2015-08-25T15:04:00Z">
        <w:r w:rsidRPr="00554341" w:rsidDel="00554341">
          <w:rPr>
            <w:noProof/>
            <w:rPrChange w:id="1645" w:author="Gerard" w:date="2015-08-25T15:04:00Z">
              <w:rPr>
                <w:rStyle w:val="Hyperlink"/>
                <w:noProof/>
              </w:rPr>
            </w:rPrChange>
          </w:rPr>
          <w:delText>5.4. Example</w:delText>
        </w:r>
        <w:r w:rsidDel="00554341">
          <w:rPr>
            <w:noProof/>
            <w:webHidden/>
          </w:rPr>
          <w:tab/>
          <w:delText>227</w:delText>
        </w:r>
      </w:del>
    </w:p>
    <w:p w14:paraId="744890BF" w14:textId="77777777" w:rsidR="0083420E" w:rsidDel="00554341" w:rsidRDefault="0083420E">
      <w:pPr>
        <w:pStyle w:val="TOC1"/>
        <w:tabs>
          <w:tab w:val="right" w:leader="dot" w:pos="9350"/>
        </w:tabs>
        <w:rPr>
          <w:del w:id="1646" w:author="Gerard" w:date="2015-08-25T15:04:00Z"/>
          <w:rFonts w:asciiTheme="minorHAnsi" w:eastAsiaTheme="minorEastAsia" w:hAnsiTheme="minorHAnsi" w:cstheme="minorBidi"/>
          <w:b w:val="0"/>
          <w:bCs w:val="0"/>
          <w:caps w:val="0"/>
          <w:noProof/>
          <w:sz w:val="22"/>
          <w:szCs w:val="22"/>
        </w:rPr>
      </w:pPr>
      <w:del w:id="1647" w:author="Gerard" w:date="2015-08-25T15:04:00Z">
        <w:r w:rsidRPr="00554341" w:rsidDel="00554341">
          <w:rPr>
            <w:noProof/>
            <w:rPrChange w:id="1648" w:author="Gerard" w:date="2015-08-25T15:04:00Z">
              <w:rPr>
                <w:rStyle w:val="Hyperlink"/>
                <w:noProof/>
              </w:rPr>
            </w:rPrChange>
          </w:rPr>
          <w:delText>Chapter 6 Multi-step Analysis</w:delText>
        </w:r>
        <w:r w:rsidDel="00554341">
          <w:rPr>
            <w:noProof/>
            <w:webHidden/>
          </w:rPr>
          <w:tab/>
          <w:delText>228</w:delText>
        </w:r>
      </w:del>
    </w:p>
    <w:p w14:paraId="1EE5D55E" w14:textId="77777777" w:rsidR="0083420E" w:rsidDel="00554341" w:rsidRDefault="0083420E">
      <w:pPr>
        <w:pStyle w:val="TOC2"/>
        <w:tabs>
          <w:tab w:val="right" w:leader="dot" w:pos="9350"/>
        </w:tabs>
        <w:rPr>
          <w:del w:id="1649" w:author="Gerard" w:date="2015-08-25T15:04:00Z"/>
          <w:rFonts w:asciiTheme="minorHAnsi" w:eastAsiaTheme="minorEastAsia" w:hAnsiTheme="minorHAnsi" w:cstheme="minorBidi"/>
          <w:smallCaps w:val="0"/>
          <w:noProof/>
          <w:sz w:val="22"/>
          <w:szCs w:val="22"/>
        </w:rPr>
      </w:pPr>
      <w:del w:id="1650" w:author="Gerard" w:date="2015-08-25T15:04:00Z">
        <w:r w:rsidRPr="00554341" w:rsidDel="00554341">
          <w:rPr>
            <w:noProof/>
            <w:rPrChange w:id="1651" w:author="Gerard" w:date="2015-08-25T15:04:00Z">
              <w:rPr>
                <w:rStyle w:val="Hyperlink"/>
                <w:noProof/>
              </w:rPr>
            </w:rPrChange>
          </w:rPr>
          <w:delText>6.1. The Step Section</w:delText>
        </w:r>
        <w:r w:rsidDel="00554341">
          <w:rPr>
            <w:noProof/>
            <w:webHidden/>
          </w:rPr>
          <w:tab/>
          <w:delText>228</w:delText>
        </w:r>
      </w:del>
    </w:p>
    <w:p w14:paraId="723732DD" w14:textId="77777777" w:rsidR="0083420E" w:rsidDel="00554341" w:rsidRDefault="0083420E">
      <w:pPr>
        <w:pStyle w:val="TOC3"/>
        <w:tabs>
          <w:tab w:val="right" w:leader="dot" w:pos="9350"/>
        </w:tabs>
        <w:rPr>
          <w:del w:id="1652" w:author="Gerard" w:date="2015-08-25T15:04:00Z"/>
          <w:rFonts w:asciiTheme="minorHAnsi" w:eastAsiaTheme="minorEastAsia" w:hAnsiTheme="minorHAnsi" w:cstheme="minorBidi"/>
          <w:i w:val="0"/>
          <w:iCs w:val="0"/>
          <w:noProof/>
          <w:sz w:val="22"/>
          <w:szCs w:val="22"/>
        </w:rPr>
      </w:pPr>
      <w:del w:id="1653" w:author="Gerard" w:date="2015-08-25T15:04:00Z">
        <w:r w:rsidRPr="00554341" w:rsidDel="00554341">
          <w:rPr>
            <w:noProof/>
            <w:rPrChange w:id="1654" w:author="Gerard" w:date="2015-08-25T15:04:00Z">
              <w:rPr>
                <w:rStyle w:val="Hyperlink"/>
                <w:noProof/>
              </w:rPr>
            </w:rPrChange>
          </w:rPr>
          <w:delText>6.1.1. Control Settings</w:delText>
        </w:r>
        <w:r w:rsidDel="00554341">
          <w:rPr>
            <w:noProof/>
            <w:webHidden/>
          </w:rPr>
          <w:tab/>
          <w:delText>229</w:delText>
        </w:r>
      </w:del>
    </w:p>
    <w:p w14:paraId="4AA73F92" w14:textId="77777777" w:rsidR="0083420E" w:rsidDel="00554341" w:rsidRDefault="0083420E">
      <w:pPr>
        <w:pStyle w:val="TOC3"/>
        <w:tabs>
          <w:tab w:val="right" w:leader="dot" w:pos="9350"/>
        </w:tabs>
        <w:rPr>
          <w:del w:id="1655" w:author="Gerard" w:date="2015-08-25T15:04:00Z"/>
          <w:rFonts w:asciiTheme="minorHAnsi" w:eastAsiaTheme="minorEastAsia" w:hAnsiTheme="minorHAnsi" w:cstheme="minorBidi"/>
          <w:i w:val="0"/>
          <w:iCs w:val="0"/>
          <w:noProof/>
          <w:sz w:val="22"/>
          <w:szCs w:val="22"/>
        </w:rPr>
      </w:pPr>
      <w:del w:id="1656" w:author="Gerard" w:date="2015-08-25T15:04:00Z">
        <w:r w:rsidRPr="00554341" w:rsidDel="00554341">
          <w:rPr>
            <w:noProof/>
            <w:rPrChange w:id="1657" w:author="Gerard" w:date="2015-08-25T15:04:00Z">
              <w:rPr>
                <w:rStyle w:val="Hyperlink"/>
                <w:noProof/>
              </w:rPr>
            </w:rPrChange>
          </w:rPr>
          <w:delText>6.1.2. Boundary Conditions</w:delText>
        </w:r>
        <w:r w:rsidDel="00554341">
          <w:rPr>
            <w:noProof/>
            <w:webHidden/>
          </w:rPr>
          <w:tab/>
          <w:delText>229</w:delText>
        </w:r>
      </w:del>
    </w:p>
    <w:p w14:paraId="0D3EA47A" w14:textId="77777777" w:rsidR="0083420E" w:rsidDel="00554341" w:rsidRDefault="0083420E">
      <w:pPr>
        <w:pStyle w:val="TOC3"/>
        <w:tabs>
          <w:tab w:val="right" w:leader="dot" w:pos="9350"/>
        </w:tabs>
        <w:rPr>
          <w:del w:id="1658" w:author="Gerard" w:date="2015-08-25T15:04:00Z"/>
          <w:rFonts w:asciiTheme="minorHAnsi" w:eastAsiaTheme="minorEastAsia" w:hAnsiTheme="minorHAnsi" w:cstheme="minorBidi"/>
          <w:i w:val="0"/>
          <w:iCs w:val="0"/>
          <w:noProof/>
          <w:sz w:val="22"/>
          <w:szCs w:val="22"/>
        </w:rPr>
      </w:pPr>
      <w:del w:id="1659" w:author="Gerard" w:date="2015-08-25T15:04:00Z">
        <w:r w:rsidRPr="00554341" w:rsidDel="00554341">
          <w:rPr>
            <w:noProof/>
            <w:rPrChange w:id="1660" w:author="Gerard" w:date="2015-08-25T15:04:00Z">
              <w:rPr>
                <w:rStyle w:val="Hyperlink"/>
                <w:noProof/>
              </w:rPr>
            </w:rPrChange>
          </w:rPr>
          <w:delText>6.1.3. Relative Boundary Conditions</w:delText>
        </w:r>
        <w:r w:rsidDel="00554341">
          <w:rPr>
            <w:noProof/>
            <w:webHidden/>
          </w:rPr>
          <w:tab/>
          <w:delText>229</w:delText>
        </w:r>
      </w:del>
    </w:p>
    <w:p w14:paraId="37388708" w14:textId="77777777" w:rsidR="0083420E" w:rsidDel="00554341" w:rsidRDefault="0083420E">
      <w:pPr>
        <w:pStyle w:val="TOC2"/>
        <w:tabs>
          <w:tab w:val="right" w:leader="dot" w:pos="9350"/>
        </w:tabs>
        <w:rPr>
          <w:del w:id="1661" w:author="Gerard" w:date="2015-08-25T15:04:00Z"/>
          <w:rFonts w:asciiTheme="minorHAnsi" w:eastAsiaTheme="minorEastAsia" w:hAnsiTheme="minorHAnsi" w:cstheme="minorBidi"/>
          <w:smallCaps w:val="0"/>
          <w:noProof/>
          <w:sz w:val="22"/>
          <w:szCs w:val="22"/>
        </w:rPr>
      </w:pPr>
      <w:del w:id="1662" w:author="Gerard" w:date="2015-08-25T15:04:00Z">
        <w:r w:rsidRPr="00554341" w:rsidDel="00554341">
          <w:rPr>
            <w:noProof/>
            <w:rPrChange w:id="1663" w:author="Gerard" w:date="2015-08-25T15:04:00Z">
              <w:rPr>
                <w:rStyle w:val="Hyperlink"/>
                <w:noProof/>
              </w:rPr>
            </w:rPrChange>
          </w:rPr>
          <w:delText>6.2. An Example</w:delText>
        </w:r>
        <w:r w:rsidDel="00554341">
          <w:rPr>
            <w:noProof/>
            <w:webHidden/>
          </w:rPr>
          <w:tab/>
          <w:delText>229</w:delText>
        </w:r>
      </w:del>
    </w:p>
    <w:p w14:paraId="0EA105EA" w14:textId="77777777" w:rsidR="0083420E" w:rsidDel="00554341" w:rsidRDefault="0083420E">
      <w:pPr>
        <w:pStyle w:val="TOC1"/>
        <w:tabs>
          <w:tab w:val="right" w:leader="dot" w:pos="9350"/>
        </w:tabs>
        <w:rPr>
          <w:del w:id="1664" w:author="Gerard" w:date="2015-08-25T15:04:00Z"/>
          <w:rFonts w:asciiTheme="minorHAnsi" w:eastAsiaTheme="minorEastAsia" w:hAnsiTheme="minorHAnsi" w:cstheme="minorBidi"/>
          <w:b w:val="0"/>
          <w:bCs w:val="0"/>
          <w:caps w:val="0"/>
          <w:noProof/>
          <w:sz w:val="22"/>
          <w:szCs w:val="22"/>
        </w:rPr>
      </w:pPr>
      <w:del w:id="1665" w:author="Gerard" w:date="2015-08-25T15:04:00Z">
        <w:r w:rsidRPr="00554341" w:rsidDel="00554341">
          <w:rPr>
            <w:noProof/>
            <w:rPrChange w:id="1666" w:author="Gerard" w:date="2015-08-25T15:04:00Z">
              <w:rPr>
                <w:rStyle w:val="Hyperlink"/>
                <w:noProof/>
              </w:rPr>
            </w:rPrChange>
          </w:rPr>
          <w:delText>Chapter 7 Parameter Optimization</w:delText>
        </w:r>
        <w:r w:rsidDel="00554341">
          <w:rPr>
            <w:noProof/>
            <w:webHidden/>
          </w:rPr>
          <w:tab/>
          <w:delText>232</w:delText>
        </w:r>
      </w:del>
    </w:p>
    <w:p w14:paraId="526CAAD6" w14:textId="77777777" w:rsidR="0083420E" w:rsidDel="00554341" w:rsidRDefault="0083420E">
      <w:pPr>
        <w:pStyle w:val="TOC2"/>
        <w:tabs>
          <w:tab w:val="right" w:leader="dot" w:pos="9350"/>
        </w:tabs>
        <w:rPr>
          <w:del w:id="1667" w:author="Gerard" w:date="2015-08-25T15:04:00Z"/>
          <w:rFonts w:asciiTheme="minorHAnsi" w:eastAsiaTheme="minorEastAsia" w:hAnsiTheme="minorHAnsi" w:cstheme="minorBidi"/>
          <w:smallCaps w:val="0"/>
          <w:noProof/>
          <w:sz w:val="22"/>
          <w:szCs w:val="22"/>
        </w:rPr>
      </w:pPr>
      <w:del w:id="1668" w:author="Gerard" w:date="2015-08-25T15:04:00Z">
        <w:r w:rsidRPr="00554341" w:rsidDel="00554341">
          <w:rPr>
            <w:noProof/>
            <w:rPrChange w:id="1669" w:author="Gerard" w:date="2015-08-25T15:04:00Z">
              <w:rPr>
                <w:rStyle w:val="Hyperlink"/>
                <w:noProof/>
              </w:rPr>
            </w:rPrChange>
          </w:rPr>
          <w:delText>7.1. Optimization Input File</w:delText>
        </w:r>
        <w:r w:rsidDel="00554341">
          <w:rPr>
            <w:noProof/>
            <w:webHidden/>
          </w:rPr>
          <w:tab/>
          <w:delText>232</w:delText>
        </w:r>
      </w:del>
    </w:p>
    <w:p w14:paraId="2DE2C2DD" w14:textId="77777777" w:rsidR="0083420E" w:rsidDel="00554341" w:rsidRDefault="0083420E">
      <w:pPr>
        <w:pStyle w:val="TOC3"/>
        <w:tabs>
          <w:tab w:val="right" w:leader="dot" w:pos="9350"/>
        </w:tabs>
        <w:rPr>
          <w:del w:id="1670" w:author="Gerard" w:date="2015-08-25T15:04:00Z"/>
          <w:rFonts w:asciiTheme="minorHAnsi" w:eastAsiaTheme="minorEastAsia" w:hAnsiTheme="minorHAnsi" w:cstheme="minorBidi"/>
          <w:i w:val="0"/>
          <w:iCs w:val="0"/>
          <w:noProof/>
          <w:sz w:val="22"/>
          <w:szCs w:val="22"/>
        </w:rPr>
      </w:pPr>
      <w:del w:id="1671" w:author="Gerard" w:date="2015-08-25T15:04:00Z">
        <w:r w:rsidRPr="00554341" w:rsidDel="00554341">
          <w:rPr>
            <w:noProof/>
            <w:rPrChange w:id="1672" w:author="Gerard" w:date="2015-08-25T15:04:00Z">
              <w:rPr>
                <w:rStyle w:val="Hyperlink"/>
                <w:noProof/>
              </w:rPr>
            </w:rPrChange>
          </w:rPr>
          <w:delText>7.1.1. Model Section</w:delText>
        </w:r>
        <w:r w:rsidDel="00554341">
          <w:rPr>
            <w:noProof/>
            <w:webHidden/>
          </w:rPr>
          <w:tab/>
          <w:delText>232</w:delText>
        </w:r>
      </w:del>
    </w:p>
    <w:p w14:paraId="6F5A5A12" w14:textId="77777777" w:rsidR="0083420E" w:rsidDel="00554341" w:rsidRDefault="0083420E">
      <w:pPr>
        <w:pStyle w:val="TOC3"/>
        <w:tabs>
          <w:tab w:val="right" w:leader="dot" w:pos="9350"/>
        </w:tabs>
        <w:rPr>
          <w:del w:id="1673" w:author="Gerard" w:date="2015-08-25T15:04:00Z"/>
          <w:rFonts w:asciiTheme="minorHAnsi" w:eastAsiaTheme="minorEastAsia" w:hAnsiTheme="minorHAnsi" w:cstheme="minorBidi"/>
          <w:i w:val="0"/>
          <w:iCs w:val="0"/>
          <w:noProof/>
          <w:sz w:val="22"/>
          <w:szCs w:val="22"/>
        </w:rPr>
      </w:pPr>
      <w:del w:id="1674" w:author="Gerard" w:date="2015-08-25T15:04:00Z">
        <w:r w:rsidRPr="00554341" w:rsidDel="00554341">
          <w:rPr>
            <w:noProof/>
            <w:rPrChange w:id="1675" w:author="Gerard" w:date="2015-08-25T15:04:00Z">
              <w:rPr>
                <w:rStyle w:val="Hyperlink"/>
                <w:noProof/>
              </w:rPr>
            </w:rPrChange>
          </w:rPr>
          <w:delText>7.1.2. Options Section</w:delText>
        </w:r>
        <w:r w:rsidDel="00554341">
          <w:rPr>
            <w:noProof/>
            <w:webHidden/>
          </w:rPr>
          <w:tab/>
          <w:delText>232</w:delText>
        </w:r>
      </w:del>
    </w:p>
    <w:p w14:paraId="783E50CF" w14:textId="77777777" w:rsidR="0083420E" w:rsidDel="00554341" w:rsidRDefault="0083420E">
      <w:pPr>
        <w:pStyle w:val="TOC3"/>
        <w:tabs>
          <w:tab w:val="right" w:leader="dot" w:pos="9350"/>
        </w:tabs>
        <w:rPr>
          <w:del w:id="1676" w:author="Gerard" w:date="2015-08-25T15:04:00Z"/>
          <w:rFonts w:asciiTheme="minorHAnsi" w:eastAsiaTheme="minorEastAsia" w:hAnsiTheme="minorHAnsi" w:cstheme="minorBidi"/>
          <w:i w:val="0"/>
          <w:iCs w:val="0"/>
          <w:noProof/>
          <w:sz w:val="22"/>
          <w:szCs w:val="22"/>
        </w:rPr>
      </w:pPr>
      <w:del w:id="1677" w:author="Gerard" w:date="2015-08-25T15:04:00Z">
        <w:r w:rsidRPr="00554341" w:rsidDel="00554341">
          <w:rPr>
            <w:noProof/>
            <w:rPrChange w:id="1678" w:author="Gerard" w:date="2015-08-25T15:04:00Z">
              <w:rPr>
                <w:rStyle w:val="Hyperlink"/>
                <w:noProof/>
              </w:rPr>
            </w:rPrChange>
          </w:rPr>
          <w:delText>7.1.3. Function Section</w:delText>
        </w:r>
        <w:r w:rsidDel="00554341">
          <w:rPr>
            <w:noProof/>
            <w:webHidden/>
          </w:rPr>
          <w:tab/>
          <w:delText>234</w:delText>
        </w:r>
      </w:del>
    </w:p>
    <w:p w14:paraId="09AF012D" w14:textId="77777777" w:rsidR="0083420E" w:rsidDel="00554341" w:rsidRDefault="0083420E">
      <w:pPr>
        <w:pStyle w:val="TOC3"/>
        <w:tabs>
          <w:tab w:val="right" w:leader="dot" w:pos="9350"/>
        </w:tabs>
        <w:rPr>
          <w:del w:id="1679" w:author="Gerard" w:date="2015-08-25T15:04:00Z"/>
          <w:rFonts w:asciiTheme="minorHAnsi" w:eastAsiaTheme="minorEastAsia" w:hAnsiTheme="minorHAnsi" w:cstheme="minorBidi"/>
          <w:i w:val="0"/>
          <w:iCs w:val="0"/>
          <w:noProof/>
          <w:sz w:val="22"/>
          <w:szCs w:val="22"/>
        </w:rPr>
      </w:pPr>
      <w:del w:id="1680" w:author="Gerard" w:date="2015-08-25T15:04:00Z">
        <w:r w:rsidRPr="00554341" w:rsidDel="00554341">
          <w:rPr>
            <w:noProof/>
            <w:rPrChange w:id="1681" w:author="Gerard" w:date="2015-08-25T15:04:00Z">
              <w:rPr>
                <w:rStyle w:val="Hyperlink"/>
                <w:noProof/>
              </w:rPr>
            </w:rPrChange>
          </w:rPr>
          <w:delText>7.1.4. Parameters Section</w:delText>
        </w:r>
        <w:r w:rsidDel="00554341">
          <w:rPr>
            <w:noProof/>
            <w:webHidden/>
          </w:rPr>
          <w:tab/>
          <w:delText>234</w:delText>
        </w:r>
      </w:del>
    </w:p>
    <w:p w14:paraId="19CCC516" w14:textId="77777777" w:rsidR="0083420E" w:rsidDel="00554341" w:rsidRDefault="0083420E">
      <w:pPr>
        <w:pStyle w:val="TOC3"/>
        <w:tabs>
          <w:tab w:val="right" w:leader="dot" w:pos="9350"/>
        </w:tabs>
        <w:rPr>
          <w:del w:id="1682" w:author="Gerard" w:date="2015-08-25T15:04:00Z"/>
          <w:rFonts w:asciiTheme="minorHAnsi" w:eastAsiaTheme="minorEastAsia" w:hAnsiTheme="minorHAnsi" w:cstheme="minorBidi"/>
          <w:i w:val="0"/>
          <w:iCs w:val="0"/>
          <w:noProof/>
          <w:sz w:val="22"/>
          <w:szCs w:val="22"/>
        </w:rPr>
      </w:pPr>
      <w:del w:id="1683" w:author="Gerard" w:date="2015-08-25T15:04:00Z">
        <w:r w:rsidRPr="00554341" w:rsidDel="00554341">
          <w:rPr>
            <w:noProof/>
            <w:rPrChange w:id="1684" w:author="Gerard" w:date="2015-08-25T15:04:00Z">
              <w:rPr>
                <w:rStyle w:val="Hyperlink"/>
                <w:noProof/>
              </w:rPr>
            </w:rPrChange>
          </w:rPr>
          <w:delText>7.1.5. Constraints Section</w:delText>
        </w:r>
        <w:r w:rsidDel="00554341">
          <w:rPr>
            <w:noProof/>
            <w:webHidden/>
          </w:rPr>
          <w:tab/>
          <w:delText>236</w:delText>
        </w:r>
      </w:del>
    </w:p>
    <w:p w14:paraId="5FB19723" w14:textId="77777777" w:rsidR="0083420E" w:rsidDel="00554341" w:rsidRDefault="0083420E">
      <w:pPr>
        <w:pStyle w:val="TOC3"/>
        <w:tabs>
          <w:tab w:val="right" w:leader="dot" w:pos="9350"/>
        </w:tabs>
        <w:rPr>
          <w:del w:id="1685" w:author="Gerard" w:date="2015-08-25T15:04:00Z"/>
          <w:rFonts w:asciiTheme="minorHAnsi" w:eastAsiaTheme="minorEastAsia" w:hAnsiTheme="minorHAnsi" w:cstheme="minorBidi"/>
          <w:i w:val="0"/>
          <w:iCs w:val="0"/>
          <w:noProof/>
          <w:sz w:val="22"/>
          <w:szCs w:val="22"/>
        </w:rPr>
      </w:pPr>
      <w:del w:id="1686" w:author="Gerard" w:date="2015-08-25T15:04:00Z">
        <w:r w:rsidRPr="00554341" w:rsidDel="00554341">
          <w:rPr>
            <w:noProof/>
            <w:rPrChange w:id="1687" w:author="Gerard" w:date="2015-08-25T15:04:00Z">
              <w:rPr>
                <w:rStyle w:val="Hyperlink"/>
                <w:noProof/>
              </w:rPr>
            </w:rPrChange>
          </w:rPr>
          <w:delText>7.1.6. Load Data Section</w:delText>
        </w:r>
        <w:r w:rsidDel="00554341">
          <w:rPr>
            <w:noProof/>
            <w:webHidden/>
          </w:rPr>
          <w:tab/>
          <w:delText>237</w:delText>
        </w:r>
      </w:del>
    </w:p>
    <w:p w14:paraId="3AFFF1C2" w14:textId="77777777" w:rsidR="0083420E" w:rsidDel="00554341" w:rsidRDefault="0083420E">
      <w:pPr>
        <w:pStyle w:val="TOC2"/>
        <w:tabs>
          <w:tab w:val="right" w:leader="dot" w:pos="9350"/>
        </w:tabs>
        <w:rPr>
          <w:del w:id="1688" w:author="Gerard" w:date="2015-08-25T15:04:00Z"/>
          <w:rFonts w:asciiTheme="minorHAnsi" w:eastAsiaTheme="minorEastAsia" w:hAnsiTheme="minorHAnsi" w:cstheme="minorBidi"/>
          <w:smallCaps w:val="0"/>
          <w:noProof/>
          <w:sz w:val="22"/>
          <w:szCs w:val="22"/>
        </w:rPr>
      </w:pPr>
      <w:del w:id="1689" w:author="Gerard" w:date="2015-08-25T15:04:00Z">
        <w:r w:rsidRPr="00554341" w:rsidDel="00554341">
          <w:rPr>
            <w:noProof/>
            <w:rPrChange w:id="1690" w:author="Gerard" w:date="2015-08-25T15:04:00Z">
              <w:rPr>
                <w:rStyle w:val="Hyperlink"/>
                <w:noProof/>
              </w:rPr>
            </w:rPrChange>
          </w:rPr>
          <w:delText>7.2. Running a Parameter Optimization</w:delText>
        </w:r>
        <w:r w:rsidDel="00554341">
          <w:rPr>
            <w:noProof/>
            <w:webHidden/>
          </w:rPr>
          <w:tab/>
          <w:delText>237</w:delText>
        </w:r>
      </w:del>
    </w:p>
    <w:p w14:paraId="07EA635E" w14:textId="77777777" w:rsidR="0083420E" w:rsidDel="00554341" w:rsidRDefault="0083420E">
      <w:pPr>
        <w:pStyle w:val="TOC2"/>
        <w:tabs>
          <w:tab w:val="right" w:leader="dot" w:pos="9350"/>
        </w:tabs>
        <w:rPr>
          <w:del w:id="1691" w:author="Gerard" w:date="2015-08-25T15:04:00Z"/>
          <w:rFonts w:asciiTheme="minorHAnsi" w:eastAsiaTheme="minorEastAsia" w:hAnsiTheme="minorHAnsi" w:cstheme="minorBidi"/>
          <w:smallCaps w:val="0"/>
          <w:noProof/>
          <w:sz w:val="22"/>
          <w:szCs w:val="22"/>
        </w:rPr>
      </w:pPr>
      <w:del w:id="1692" w:author="Gerard" w:date="2015-08-25T15:04:00Z">
        <w:r w:rsidRPr="00554341" w:rsidDel="00554341">
          <w:rPr>
            <w:noProof/>
            <w:rPrChange w:id="1693" w:author="Gerard" w:date="2015-08-25T15:04:00Z">
              <w:rPr>
                <w:rStyle w:val="Hyperlink"/>
                <w:noProof/>
              </w:rPr>
            </w:rPrChange>
          </w:rPr>
          <w:delText>7.3. An Example Input File</w:delText>
        </w:r>
        <w:r w:rsidDel="00554341">
          <w:rPr>
            <w:noProof/>
            <w:webHidden/>
          </w:rPr>
          <w:tab/>
          <w:delText>237</w:delText>
        </w:r>
      </w:del>
    </w:p>
    <w:p w14:paraId="45F2AFFD" w14:textId="77777777" w:rsidR="0083420E" w:rsidDel="00554341" w:rsidRDefault="0083420E">
      <w:pPr>
        <w:pStyle w:val="TOC1"/>
        <w:tabs>
          <w:tab w:val="right" w:leader="dot" w:pos="9350"/>
        </w:tabs>
        <w:rPr>
          <w:del w:id="1694" w:author="Gerard" w:date="2015-08-25T15:04:00Z"/>
          <w:rFonts w:asciiTheme="minorHAnsi" w:eastAsiaTheme="minorEastAsia" w:hAnsiTheme="minorHAnsi" w:cstheme="minorBidi"/>
          <w:b w:val="0"/>
          <w:bCs w:val="0"/>
          <w:caps w:val="0"/>
          <w:noProof/>
          <w:sz w:val="22"/>
          <w:szCs w:val="22"/>
        </w:rPr>
      </w:pPr>
      <w:del w:id="1695" w:author="Gerard" w:date="2015-08-25T15:04:00Z">
        <w:r w:rsidRPr="00554341" w:rsidDel="00554341">
          <w:rPr>
            <w:noProof/>
            <w:rPrChange w:id="1696" w:author="Gerard" w:date="2015-08-25T15:04:00Z">
              <w:rPr>
                <w:rStyle w:val="Hyperlink"/>
                <w:noProof/>
              </w:rPr>
            </w:rPrChange>
          </w:rPr>
          <w:delText>Chapter 8 Troubleshooting</w:delText>
        </w:r>
        <w:r w:rsidDel="00554341">
          <w:rPr>
            <w:noProof/>
            <w:webHidden/>
          </w:rPr>
          <w:tab/>
          <w:delText>239</w:delText>
        </w:r>
      </w:del>
    </w:p>
    <w:p w14:paraId="0A566883" w14:textId="77777777" w:rsidR="0083420E" w:rsidDel="00554341" w:rsidRDefault="0083420E">
      <w:pPr>
        <w:pStyle w:val="TOC2"/>
        <w:tabs>
          <w:tab w:val="right" w:leader="dot" w:pos="9350"/>
        </w:tabs>
        <w:rPr>
          <w:del w:id="1697" w:author="Gerard" w:date="2015-08-25T15:04:00Z"/>
          <w:rFonts w:asciiTheme="minorHAnsi" w:eastAsiaTheme="minorEastAsia" w:hAnsiTheme="minorHAnsi" w:cstheme="minorBidi"/>
          <w:smallCaps w:val="0"/>
          <w:noProof/>
          <w:sz w:val="22"/>
          <w:szCs w:val="22"/>
        </w:rPr>
      </w:pPr>
      <w:del w:id="1698" w:author="Gerard" w:date="2015-08-25T15:04:00Z">
        <w:r w:rsidRPr="00554341" w:rsidDel="00554341">
          <w:rPr>
            <w:noProof/>
            <w:rPrChange w:id="1699" w:author="Gerard" w:date="2015-08-25T15:04:00Z">
              <w:rPr>
                <w:rStyle w:val="Hyperlink"/>
                <w:noProof/>
              </w:rPr>
            </w:rPrChange>
          </w:rPr>
          <w:delText>8.1. Before You Run Your Model</w:delText>
        </w:r>
        <w:r w:rsidDel="00554341">
          <w:rPr>
            <w:noProof/>
            <w:webHidden/>
          </w:rPr>
          <w:tab/>
          <w:delText>239</w:delText>
        </w:r>
      </w:del>
    </w:p>
    <w:p w14:paraId="2FF416C6" w14:textId="77777777" w:rsidR="0083420E" w:rsidDel="00554341" w:rsidRDefault="0083420E">
      <w:pPr>
        <w:pStyle w:val="TOC3"/>
        <w:tabs>
          <w:tab w:val="right" w:leader="dot" w:pos="9350"/>
        </w:tabs>
        <w:rPr>
          <w:del w:id="1700" w:author="Gerard" w:date="2015-08-25T15:04:00Z"/>
          <w:rFonts w:asciiTheme="minorHAnsi" w:eastAsiaTheme="minorEastAsia" w:hAnsiTheme="minorHAnsi" w:cstheme="minorBidi"/>
          <w:i w:val="0"/>
          <w:iCs w:val="0"/>
          <w:noProof/>
          <w:sz w:val="22"/>
          <w:szCs w:val="22"/>
        </w:rPr>
      </w:pPr>
      <w:del w:id="1701" w:author="Gerard" w:date="2015-08-25T15:04:00Z">
        <w:r w:rsidRPr="00554341" w:rsidDel="00554341">
          <w:rPr>
            <w:noProof/>
            <w:rPrChange w:id="1702" w:author="Gerard" w:date="2015-08-25T15:04:00Z">
              <w:rPr>
                <w:rStyle w:val="Hyperlink"/>
                <w:noProof/>
              </w:rPr>
            </w:rPrChange>
          </w:rPr>
          <w:delText>8.1.1. The Finite Element Mesh</w:delText>
        </w:r>
        <w:r w:rsidDel="00554341">
          <w:rPr>
            <w:noProof/>
            <w:webHidden/>
          </w:rPr>
          <w:tab/>
          <w:delText>239</w:delText>
        </w:r>
      </w:del>
    </w:p>
    <w:p w14:paraId="421A71B6" w14:textId="77777777" w:rsidR="0083420E" w:rsidDel="00554341" w:rsidRDefault="0083420E">
      <w:pPr>
        <w:pStyle w:val="TOC3"/>
        <w:tabs>
          <w:tab w:val="right" w:leader="dot" w:pos="9350"/>
        </w:tabs>
        <w:rPr>
          <w:del w:id="1703" w:author="Gerard" w:date="2015-08-25T15:04:00Z"/>
          <w:rFonts w:asciiTheme="minorHAnsi" w:eastAsiaTheme="minorEastAsia" w:hAnsiTheme="minorHAnsi" w:cstheme="minorBidi"/>
          <w:i w:val="0"/>
          <w:iCs w:val="0"/>
          <w:noProof/>
          <w:sz w:val="22"/>
          <w:szCs w:val="22"/>
        </w:rPr>
      </w:pPr>
      <w:del w:id="1704" w:author="Gerard" w:date="2015-08-25T15:04:00Z">
        <w:r w:rsidRPr="00554341" w:rsidDel="00554341">
          <w:rPr>
            <w:noProof/>
            <w:rPrChange w:id="1705" w:author="Gerard" w:date="2015-08-25T15:04:00Z">
              <w:rPr>
                <w:rStyle w:val="Hyperlink"/>
                <w:noProof/>
              </w:rPr>
            </w:rPrChange>
          </w:rPr>
          <w:delText>8.1.2. Materials</w:delText>
        </w:r>
        <w:r w:rsidDel="00554341">
          <w:rPr>
            <w:noProof/>
            <w:webHidden/>
          </w:rPr>
          <w:tab/>
          <w:delText>240</w:delText>
        </w:r>
      </w:del>
    </w:p>
    <w:p w14:paraId="0B892D69" w14:textId="77777777" w:rsidR="0083420E" w:rsidDel="00554341" w:rsidRDefault="0083420E">
      <w:pPr>
        <w:pStyle w:val="TOC3"/>
        <w:tabs>
          <w:tab w:val="right" w:leader="dot" w:pos="9350"/>
        </w:tabs>
        <w:rPr>
          <w:del w:id="1706" w:author="Gerard" w:date="2015-08-25T15:04:00Z"/>
          <w:rFonts w:asciiTheme="minorHAnsi" w:eastAsiaTheme="minorEastAsia" w:hAnsiTheme="minorHAnsi" w:cstheme="minorBidi"/>
          <w:i w:val="0"/>
          <w:iCs w:val="0"/>
          <w:noProof/>
          <w:sz w:val="22"/>
          <w:szCs w:val="22"/>
        </w:rPr>
      </w:pPr>
      <w:del w:id="1707" w:author="Gerard" w:date="2015-08-25T15:04:00Z">
        <w:r w:rsidRPr="00554341" w:rsidDel="00554341">
          <w:rPr>
            <w:noProof/>
            <w:rPrChange w:id="1708" w:author="Gerard" w:date="2015-08-25T15:04:00Z">
              <w:rPr>
                <w:rStyle w:val="Hyperlink"/>
                <w:noProof/>
              </w:rPr>
            </w:rPrChange>
          </w:rPr>
          <w:delText>8.1.3. Boundary Conditions</w:delText>
        </w:r>
        <w:r w:rsidDel="00554341">
          <w:rPr>
            <w:noProof/>
            <w:webHidden/>
          </w:rPr>
          <w:tab/>
          <w:delText>240</w:delText>
        </w:r>
      </w:del>
    </w:p>
    <w:p w14:paraId="289FC3E7" w14:textId="77777777" w:rsidR="0083420E" w:rsidDel="00554341" w:rsidRDefault="0083420E">
      <w:pPr>
        <w:pStyle w:val="TOC2"/>
        <w:tabs>
          <w:tab w:val="right" w:leader="dot" w:pos="9350"/>
        </w:tabs>
        <w:rPr>
          <w:del w:id="1709" w:author="Gerard" w:date="2015-08-25T15:04:00Z"/>
          <w:rFonts w:asciiTheme="minorHAnsi" w:eastAsiaTheme="minorEastAsia" w:hAnsiTheme="minorHAnsi" w:cstheme="minorBidi"/>
          <w:smallCaps w:val="0"/>
          <w:noProof/>
          <w:sz w:val="22"/>
          <w:szCs w:val="22"/>
        </w:rPr>
      </w:pPr>
      <w:del w:id="1710" w:author="Gerard" w:date="2015-08-25T15:04:00Z">
        <w:r w:rsidRPr="00554341" w:rsidDel="00554341">
          <w:rPr>
            <w:noProof/>
            <w:rPrChange w:id="1711" w:author="Gerard" w:date="2015-08-25T15:04:00Z">
              <w:rPr>
                <w:rStyle w:val="Hyperlink"/>
                <w:noProof/>
              </w:rPr>
            </w:rPrChange>
          </w:rPr>
          <w:delText>8.2. Debugging a Model</w:delText>
        </w:r>
        <w:r w:rsidDel="00554341">
          <w:rPr>
            <w:noProof/>
            <w:webHidden/>
          </w:rPr>
          <w:tab/>
          <w:delText>241</w:delText>
        </w:r>
      </w:del>
    </w:p>
    <w:p w14:paraId="142B3596" w14:textId="77777777" w:rsidR="0083420E" w:rsidDel="00554341" w:rsidRDefault="0083420E">
      <w:pPr>
        <w:pStyle w:val="TOC2"/>
        <w:tabs>
          <w:tab w:val="right" w:leader="dot" w:pos="9350"/>
        </w:tabs>
        <w:rPr>
          <w:del w:id="1712" w:author="Gerard" w:date="2015-08-25T15:04:00Z"/>
          <w:rFonts w:asciiTheme="minorHAnsi" w:eastAsiaTheme="minorEastAsia" w:hAnsiTheme="minorHAnsi" w:cstheme="minorBidi"/>
          <w:smallCaps w:val="0"/>
          <w:noProof/>
          <w:sz w:val="22"/>
          <w:szCs w:val="22"/>
        </w:rPr>
      </w:pPr>
      <w:del w:id="1713" w:author="Gerard" w:date="2015-08-25T15:04:00Z">
        <w:r w:rsidRPr="00554341" w:rsidDel="00554341">
          <w:rPr>
            <w:noProof/>
            <w:rPrChange w:id="1714" w:author="Gerard" w:date="2015-08-25T15:04:00Z">
              <w:rPr>
                <w:rStyle w:val="Hyperlink"/>
                <w:noProof/>
              </w:rPr>
            </w:rPrChange>
          </w:rPr>
          <w:delText>8.3. Common Issues</w:delText>
        </w:r>
        <w:r w:rsidDel="00554341">
          <w:rPr>
            <w:noProof/>
            <w:webHidden/>
          </w:rPr>
          <w:tab/>
          <w:delText>241</w:delText>
        </w:r>
      </w:del>
    </w:p>
    <w:p w14:paraId="58B3659A" w14:textId="77777777" w:rsidR="0083420E" w:rsidDel="00554341" w:rsidRDefault="0083420E">
      <w:pPr>
        <w:pStyle w:val="TOC3"/>
        <w:tabs>
          <w:tab w:val="right" w:leader="dot" w:pos="9350"/>
        </w:tabs>
        <w:rPr>
          <w:del w:id="1715" w:author="Gerard" w:date="2015-08-25T15:04:00Z"/>
          <w:rFonts w:asciiTheme="minorHAnsi" w:eastAsiaTheme="minorEastAsia" w:hAnsiTheme="minorHAnsi" w:cstheme="minorBidi"/>
          <w:i w:val="0"/>
          <w:iCs w:val="0"/>
          <w:noProof/>
          <w:sz w:val="22"/>
          <w:szCs w:val="22"/>
        </w:rPr>
      </w:pPr>
      <w:del w:id="1716" w:author="Gerard" w:date="2015-08-25T15:04:00Z">
        <w:r w:rsidRPr="00554341" w:rsidDel="00554341">
          <w:rPr>
            <w:noProof/>
            <w:rPrChange w:id="1717" w:author="Gerard" w:date="2015-08-25T15:04:00Z">
              <w:rPr>
                <w:rStyle w:val="Hyperlink"/>
                <w:noProof/>
              </w:rPr>
            </w:rPrChange>
          </w:rPr>
          <w:delText>8.3.1. Inverted elements</w:delText>
        </w:r>
        <w:r w:rsidDel="00554341">
          <w:rPr>
            <w:noProof/>
            <w:webHidden/>
          </w:rPr>
          <w:tab/>
          <w:delText>241</w:delText>
        </w:r>
      </w:del>
    </w:p>
    <w:p w14:paraId="754DA1EE" w14:textId="77777777" w:rsidR="0083420E" w:rsidDel="00554341" w:rsidRDefault="0083420E">
      <w:pPr>
        <w:pStyle w:val="TOC4"/>
        <w:tabs>
          <w:tab w:val="right" w:leader="dot" w:pos="9350"/>
        </w:tabs>
        <w:rPr>
          <w:del w:id="1718" w:author="Gerard" w:date="2015-08-25T15:04:00Z"/>
          <w:rFonts w:asciiTheme="minorHAnsi" w:eastAsiaTheme="minorEastAsia" w:hAnsiTheme="minorHAnsi" w:cstheme="minorBidi"/>
          <w:noProof/>
          <w:sz w:val="22"/>
          <w:szCs w:val="22"/>
        </w:rPr>
      </w:pPr>
      <w:del w:id="1719" w:author="Gerard" w:date="2015-08-25T15:04:00Z">
        <w:r w:rsidRPr="00554341" w:rsidDel="00554341">
          <w:rPr>
            <w:noProof/>
            <w:rPrChange w:id="1720" w:author="Gerard" w:date="2015-08-25T15:04:00Z">
              <w:rPr>
                <w:rStyle w:val="Hyperlink"/>
                <w:noProof/>
              </w:rPr>
            </w:rPrChange>
          </w:rPr>
          <w:delText>8.3.1.1. Material instability</w:delText>
        </w:r>
        <w:r w:rsidDel="00554341">
          <w:rPr>
            <w:noProof/>
            <w:webHidden/>
          </w:rPr>
          <w:tab/>
          <w:delText>242</w:delText>
        </w:r>
      </w:del>
    </w:p>
    <w:p w14:paraId="3E4A1143" w14:textId="77777777" w:rsidR="0083420E" w:rsidDel="00554341" w:rsidRDefault="0083420E">
      <w:pPr>
        <w:pStyle w:val="TOC4"/>
        <w:tabs>
          <w:tab w:val="right" w:leader="dot" w:pos="9350"/>
        </w:tabs>
        <w:rPr>
          <w:del w:id="1721" w:author="Gerard" w:date="2015-08-25T15:04:00Z"/>
          <w:rFonts w:asciiTheme="minorHAnsi" w:eastAsiaTheme="minorEastAsia" w:hAnsiTheme="minorHAnsi" w:cstheme="minorBidi"/>
          <w:noProof/>
          <w:sz w:val="22"/>
          <w:szCs w:val="22"/>
        </w:rPr>
      </w:pPr>
      <w:del w:id="1722" w:author="Gerard" w:date="2015-08-25T15:04:00Z">
        <w:r w:rsidRPr="00554341" w:rsidDel="00554341">
          <w:rPr>
            <w:noProof/>
            <w:rPrChange w:id="1723" w:author="Gerard" w:date="2015-08-25T15:04:00Z">
              <w:rPr>
                <w:rStyle w:val="Hyperlink"/>
                <w:noProof/>
              </w:rPr>
            </w:rPrChange>
          </w:rPr>
          <w:delText>8.3.1.2. Time step too large</w:delText>
        </w:r>
        <w:r w:rsidDel="00554341">
          <w:rPr>
            <w:noProof/>
            <w:webHidden/>
          </w:rPr>
          <w:tab/>
          <w:delText>242</w:delText>
        </w:r>
      </w:del>
    </w:p>
    <w:p w14:paraId="3A84FD19" w14:textId="77777777" w:rsidR="0083420E" w:rsidDel="00554341" w:rsidRDefault="0083420E">
      <w:pPr>
        <w:pStyle w:val="TOC4"/>
        <w:tabs>
          <w:tab w:val="right" w:leader="dot" w:pos="9350"/>
        </w:tabs>
        <w:rPr>
          <w:del w:id="1724" w:author="Gerard" w:date="2015-08-25T15:04:00Z"/>
          <w:rFonts w:asciiTheme="minorHAnsi" w:eastAsiaTheme="minorEastAsia" w:hAnsiTheme="minorHAnsi" w:cstheme="minorBidi"/>
          <w:noProof/>
          <w:sz w:val="22"/>
          <w:szCs w:val="22"/>
        </w:rPr>
      </w:pPr>
      <w:del w:id="1725" w:author="Gerard" w:date="2015-08-25T15:04:00Z">
        <w:r w:rsidRPr="00554341" w:rsidDel="00554341">
          <w:rPr>
            <w:noProof/>
            <w:rPrChange w:id="1726" w:author="Gerard" w:date="2015-08-25T15:04:00Z">
              <w:rPr>
                <w:rStyle w:val="Hyperlink"/>
                <w:noProof/>
              </w:rPr>
            </w:rPrChange>
          </w:rPr>
          <w:delText>8.3.1.3. Elements too distorted</w:delText>
        </w:r>
        <w:r w:rsidDel="00554341">
          <w:rPr>
            <w:noProof/>
            <w:webHidden/>
          </w:rPr>
          <w:tab/>
          <w:delText>242</w:delText>
        </w:r>
      </w:del>
    </w:p>
    <w:p w14:paraId="1AEE860B" w14:textId="77777777" w:rsidR="0083420E" w:rsidDel="00554341" w:rsidRDefault="0083420E">
      <w:pPr>
        <w:pStyle w:val="TOC4"/>
        <w:tabs>
          <w:tab w:val="right" w:leader="dot" w:pos="9350"/>
        </w:tabs>
        <w:rPr>
          <w:del w:id="1727" w:author="Gerard" w:date="2015-08-25T15:04:00Z"/>
          <w:rFonts w:asciiTheme="minorHAnsi" w:eastAsiaTheme="minorEastAsia" w:hAnsiTheme="minorHAnsi" w:cstheme="minorBidi"/>
          <w:noProof/>
          <w:sz w:val="22"/>
          <w:szCs w:val="22"/>
        </w:rPr>
      </w:pPr>
      <w:del w:id="1728" w:author="Gerard" w:date="2015-08-25T15:04:00Z">
        <w:r w:rsidRPr="00554341" w:rsidDel="00554341">
          <w:rPr>
            <w:noProof/>
            <w:rPrChange w:id="1729" w:author="Gerard" w:date="2015-08-25T15:04:00Z">
              <w:rPr>
                <w:rStyle w:val="Hyperlink"/>
                <w:noProof/>
              </w:rPr>
            </w:rPrChange>
          </w:rPr>
          <w:delText>8.3.1.4. Shells are too thick</w:delText>
        </w:r>
        <w:r w:rsidDel="00554341">
          <w:rPr>
            <w:noProof/>
            <w:webHidden/>
          </w:rPr>
          <w:tab/>
          <w:delText>242</w:delText>
        </w:r>
      </w:del>
    </w:p>
    <w:p w14:paraId="4B99254B" w14:textId="77777777" w:rsidR="0083420E" w:rsidDel="00554341" w:rsidRDefault="0083420E">
      <w:pPr>
        <w:pStyle w:val="TOC4"/>
        <w:tabs>
          <w:tab w:val="right" w:leader="dot" w:pos="9350"/>
        </w:tabs>
        <w:rPr>
          <w:del w:id="1730" w:author="Gerard" w:date="2015-08-25T15:04:00Z"/>
          <w:rFonts w:asciiTheme="minorHAnsi" w:eastAsiaTheme="minorEastAsia" w:hAnsiTheme="minorHAnsi" w:cstheme="minorBidi"/>
          <w:noProof/>
          <w:sz w:val="22"/>
          <w:szCs w:val="22"/>
        </w:rPr>
      </w:pPr>
      <w:del w:id="1731" w:author="Gerard" w:date="2015-08-25T15:04:00Z">
        <w:r w:rsidRPr="00554341" w:rsidDel="00554341">
          <w:rPr>
            <w:noProof/>
            <w:rPrChange w:id="1732" w:author="Gerard" w:date="2015-08-25T15:04:00Z">
              <w:rPr>
                <w:rStyle w:val="Hyperlink"/>
                <w:noProof/>
              </w:rPr>
            </w:rPrChange>
          </w:rPr>
          <w:delText>8.3.1.5. Rigid body modes</w:delText>
        </w:r>
        <w:r w:rsidDel="00554341">
          <w:rPr>
            <w:noProof/>
            <w:webHidden/>
          </w:rPr>
          <w:tab/>
          <w:delText>242</w:delText>
        </w:r>
      </w:del>
    </w:p>
    <w:p w14:paraId="4D388B28" w14:textId="77777777" w:rsidR="0083420E" w:rsidDel="00554341" w:rsidRDefault="0083420E">
      <w:pPr>
        <w:pStyle w:val="TOC3"/>
        <w:tabs>
          <w:tab w:val="right" w:leader="dot" w:pos="9350"/>
        </w:tabs>
        <w:rPr>
          <w:del w:id="1733" w:author="Gerard" w:date="2015-08-25T15:04:00Z"/>
          <w:rFonts w:asciiTheme="minorHAnsi" w:eastAsiaTheme="minorEastAsia" w:hAnsiTheme="minorHAnsi" w:cstheme="minorBidi"/>
          <w:i w:val="0"/>
          <w:iCs w:val="0"/>
          <w:noProof/>
          <w:sz w:val="22"/>
          <w:szCs w:val="22"/>
        </w:rPr>
      </w:pPr>
      <w:del w:id="1734" w:author="Gerard" w:date="2015-08-25T15:04:00Z">
        <w:r w:rsidRPr="00554341" w:rsidDel="00554341">
          <w:rPr>
            <w:noProof/>
            <w:rPrChange w:id="1735" w:author="Gerard" w:date="2015-08-25T15:04:00Z">
              <w:rPr>
                <w:rStyle w:val="Hyperlink"/>
                <w:noProof/>
              </w:rPr>
            </w:rPrChange>
          </w:rPr>
          <w:delText>8.3.2. Failure to converge</w:delText>
        </w:r>
        <w:r w:rsidDel="00554341">
          <w:rPr>
            <w:noProof/>
            <w:webHidden/>
          </w:rPr>
          <w:tab/>
          <w:delText>242</w:delText>
        </w:r>
      </w:del>
    </w:p>
    <w:p w14:paraId="0D3F605D" w14:textId="77777777" w:rsidR="0083420E" w:rsidDel="00554341" w:rsidRDefault="0083420E">
      <w:pPr>
        <w:pStyle w:val="TOC4"/>
        <w:tabs>
          <w:tab w:val="right" w:leader="dot" w:pos="9350"/>
        </w:tabs>
        <w:rPr>
          <w:del w:id="1736" w:author="Gerard" w:date="2015-08-25T15:04:00Z"/>
          <w:rFonts w:asciiTheme="minorHAnsi" w:eastAsiaTheme="minorEastAsia" w:hAnsiTheme="minorHAnsi" w:cstheme="minorBidi"/>
          <w:noProof/>
          <w:sz w:val="22"/>
          <w:szCs w:val="22"/>
        </w:rPr>
      </w:pPr>
      <w:del w:id="1737" w:author="Gerard" w:date="2015-08-25T15:04:00Z">
        <w:r w:rsidRPr="00554341" w:rsidDel="00554341">
          <w:rPr>
            <w:noProof/>
            <w:rPrChange w:id="1738" w:author="Gerard" w:date="2015-08-25T15:04:00Z">
              <w:rPr>
                <w:rStyle w:val="Hyperlink"/>
                <w:noProof/>
              </w:rPr>
            </w:rPrChange>
          </w:rPr>
          <w:delText>8.3.2.1. No loads applied</w:delText>
        </w:r>
        <w:r w:rsidDel="00554341">
          <w:rPr>
            <w:noProof/>
            <w:webHidden/>
          </w:rPr>
          <w:tab/>
          <w:delText>243</w:delText>
        </w:r>
      </w:del>
    </w:p>
    <w:p w14:paraId="536099AA" w14:textId="77777777" w:rsidR="0083420E" w:rsidDel="00554341" w:rsidRDefault="0083420E">
      <w:pPr>
        <w:pStyle w:val="TOC4"/>
        <w:tabs>
          <w:tab w:val="right" w:leader="dot" w:pos="9350"/>
        </w:tabs>
        <w:rPr>
          <w:del w:id="1739" w:author="Gerard" w:date="2015-08-25T15:04:00Z"/>
          <w:rFonts w:asciiTheme="minorHAnsi" w:eastAsiaTheme="minorEastAsia" w:hAnsiTheme="minorHAnsi" w:cstheme="minorBidi"/>
          <w:noProof/>
          <w:sz w:val="22"/>
          <w:szCs w:val="22"/>
        </w:rPr>
      </w:pPr>
      <w:del w:id="1740" w:author="Gerard" w:date="2015-08-25T15:04:00Z">
        <w:r w:rsidRPr="00554341" w:rsidDel="00554341">
          <w:rPr>
            <w:noProof/>
            <w:rPrChange w:id="1741" w:author="Gerard" w:date="2015-08-25T15:04:00Z">
              <w:rPr>
                <w:rStyle w:val="Hyperlink"/>
                <w:noProof/>
              </w:rPr>
            </w:rPrChange>
          </w:rPr>
          <w:delText>8.3.2.2. Convergence Tolerance Too Tight</w:delText>
        </w:r>
        <w:r w:rsidDel="00554341">
          <w:rPr>
            <w:noProof/>
            <w:webHidden/>
          </w:rPr>
          <w:tab/>
          <w:delText>243</w:delText>
        </w:r>
      </w:del>
    </w:p>
    <w:p w14:paraId="3BF3EC58" w14:textId="77777777" w:rsidR="0083420E" w:rsidDel="00554341" w:rsidRDefault="0083420E">
      <w:pPr>
        <w:pStyle w:val="TOC4"/>
        <w:tabs>
          <w:tab w:val="right" w:leader="dot" w:pos="9350"/>
        </w:tabs>
        <w:rPr>
          <w:del w:id="1742" w:author="Gerard" w:date="2015-08-25T15:04:00Z"/>
          <w:rFonts w:asciiTheme="minorHAnsi" w:eastAsiaTheme="minorEastAsia" w:hAnsiTheme="minorHAnsi" w:cstheme="minorBidi"/>
          <w:noProof/>
          <w:sz w:val="22"/>
          <w:szCs w:val="22"/>
        </w:rPr>
      </w:pPr>
      <w:del w:id="1743" w:author="Gerard" w:date="2015-08-25T15:04:00Z">
        <w:r w:rsidRPr="00554341" w:rsidDel="00554341">
          <w:rPr>
            <w:noProof/>
            <w:rPrChange w:id="1744" w:author="Gerard" w:date="2015-08-25T15:04:00Z">
              <w:rPr>
                <w:rStyle w:val="Hyperlink"/>
                <w:noProof/>
              </w:rPr>
            </w:rPrChange>
          </w:rPr>
          <w:delText>8.3.2.3. Forcing convergence</w:delText>
        </w:r>
        <w:r w:rsidDel="00554341">
          <w:rPr>
            <w:noProof/>
            <w:webHidden/>
          </w:rPr>
          <w:tab/>
          <w:delText>243</w:delText>
        </w:r>
      </w:del>
    </w:p>
    <w:p w14:paraId="17BEC0CA" w14:textId="77777777" w:rsidR="0083420E" w:rsidDel="00554341" w:rsidRDefault="0083420E">
      <w:pPr>
        <w:pStyle w:val="TOC4"/>
        <w:tabs>
          <w:tab w:val="right" w:leader="dot" w:pos="9350"/>
        </w:tabs>
        <w:rPr>
          <w:del w:id="1745" w:author="Gerard" w:date="2015-08-25T15:04:00Z"/>
          <w:rFonts w:asciiTheme="minorHAnsi" w:eastAsiaTheme="minorEastAsia" w:hAnsiTheme="minorHAnsi" w:cstheme="minorBidi"/>
          <w:noProof/>
          <w:sz w:val="22"/>
          <w:szCs w:val="22"/>
        </w:rPr>
      </w:pPr>
      <w:del w:id="1746" w:author="Gerard" w:date="2015-08-25T15:04:00Z">
        <w:r w:rsidRPr="00554341" w:rsidDel="00554341">
          <w:rPr>
            <w:noProof/>
            <w:rPrChange w:id="1747" w:author="Gerard" w:date="2015-08-25T15:04:00Z">
              <w:rPr>
                <w:rStyle w:val="Hyperlink"/>
                <w:noProof/>
              </w:rPr>
            </w:rPrChange>
          </w:rPr>
          <w:delText>8.3.2.4. Problems due to Contact</w:delText>
        </w:r>
        <w:r w:rsidDel="00554341">
          <w:rPr>
            <w:noProof/>
            <w:webHidden/>
          </w:rPr>
          <w:tab/>
          <w:delText>244</w:delText>
        </w:r>
      </w:del>
    </w:p>
    <w:p w14:paraId="0BF6D08A" w14:textId="77777777" w:rsidR="0083420E" w:rsidDel="00554341" w:rsidRDefault="0083420E">
      <w:pPr>
        <w:pStyle w:val="TOC2"/>
        <w:tabs>
          <w:tab w:val="right" w:leader="dot" w:pos="9350"/>
        </w:tabs>
        <w:rPr>
          <w:del w:id="1748" w:author="Gerard" w:date="2015-08-25T15:04:00Z"/>
          <w:rFonts w:asciiTheme="minorHAnsi" w:eastAsiaTheme="minorEastAsia" w:hAnsiTheme="minorHAnsi" w:cstheme="minorBidi"/>
          <w:smallCaps w:val="0"/>
          <w:noProof/>
          <w:sz w:val="22"/>
          <w:szCs w:val="22"/>
        </w:rPr>
      </w:pPr>
      <w:del w:id="1749" w:author="Gerard" w:date="2015-08-25T15:04:00Z">
        <w:r w:rsidRPr="00554341" w:rsidDel="00554341">
          <w:rPr>
            <w:noProof/>
            <w:rPrChange w:id="1750" w:author="Gerard" w:date="2015-08-25T15:04:00Z">
              <w:rPr>
                <w:rStyle w:val="Hyperlink"/>
                <w:noProof/>
              </w:rPr>
            </w:rPrChange>
          </w:rPr>
          <w:delText>8.4. Guidelines for Contact Problems</w:delText>
        </w:r>
        <w:r w:rsidDel="00554341">
          <w:rPr>
            <w:noProof/>
            <w:webHidden/>
          </w:rPr>
          <w:tab/>
          <w:delText>244</w:delText>
        </w:r>
      </w:del>
    </w:p>
    <w:p w14:paraId="16AAF8BB" w14:textId="77777777" w:rsidR="0083420E" w:rsidDel="00554341" w:rsidRDefault="0083420E">
      <w:pPr>
        <w:pStyle w:val="TOC3"/>
        <w:tabs>
          <w:tab w:val="right" w:leader="dot" w:pos="9350"/>
        </w:tabs>
        <w:rPr>
          <w:del w:id="1751" w:author="Gerard" w:date="2015-08-25T15:04:00Z"/>
          <w:rFonts w:asciiTheme="minorHAnsi" w:eastAsiaTheme="minorEastAsia" w:hAnsiTheme="minorHAnsi" w:cstheme="minorBidi"/>
          <w:i w:val="0"/>
          <w:iCs w:val="0"/>
          <w:noProof/>
          <w:sz w:val="22"/>
          <w:szCs w:val="22"/>
        </w:rPr>
      </w:pPr>
      <w:del w:id="1752" w:author="Gerard" w:date="2015-08-25T15:04:00Z">
        <w:r w:rsidRPr="00554341" w:rsidDel="00554341">
          <w:rPr>
            <w:noProof/>
            <w:rPrChange w:id="1753" w:author="Gerard" w:date="2015-08-25T15:04:00Z">
              <w:rPr>
                <w:rStyle w:val="Hyperlink"/>
                <w:noProof/>
              </w:rPr>
            </w:rPrChange>
          </w:rPr>
          <w:delText>8.4.1. The penalty method</w:delText>
        </w:r>
        <w:r w:rsidDel="00554341">
          <w:rPr>
            <w:noProof/>
            <w:webHidden/>
          </w:rPr>
          <w:tab/>
          <w:delText>244</w:delText>
        </w:r>
      </w:del>
    </w:p>
    <w:p w14:paraId="3814D30F" w14:textId="77777777" w:rsidR="0083420E" w:rsidDel="00554341" w:rsidRDefault="0083420E">
      <w:pPr>
        <w:pStyle w:val="TOC3"/>
        <w:tabs>
          <w:tab w:val="right" w:leader="dot" w:pos="9350"/>
        </w:tabs>
        <w:rPr>
          <w:del w:id="1754" w:author="Gerard" w:date="2015-08-25T15:04:00Z"/>
          <w:rFonts w:asciiTheme="minorHAnsi" w:eastAsiaTheme="minorEastAsia" w:hAnsiTheme="minorHAnsi" w:cstheme="minorBidi"/>
          <w:i w:val="0"/>
          <w:iCs w:val="0"/>
          <w:noProof/>
          <w:sz w:val="22"/>
          <w:szCs w:val="22"/>
        </w:rPr>
      </w:pPr>
      <w:del w:id="1755" w:author="Gerard" w:date="2015-08-25T15:04:00Z">
        <w:r w:rsidRPr="00554341" w:rsidDel="00554341">
          <w:rPr>
            <w:noProof/>
            <w:rPrChange w:id="1756" w:author="Gerard" w:date="2015-08-25T15:04:00Z">
              <w:rPr>
                <w:rStyle w:val="Hyperlink"/>
                <w:noProof/>
              </w:rPr>
            </w:rPrChange>
          </w:rPr>
          <w:delText>8.4.2. Augmented Lagrangian Method</w:delText>
        </w:r>
        <w:r w:rsidDel="00554341">
          <w:rPr>
            <w:noProof/>
            <w:webHidden/>
          </w:rPr>
          <w:tab/>
          <w:delText>244</w:delText>
        </w:r>
      </w:del>
    </w:p>
    <w:p w14:paraId="11F1B7F9" w14:textId="77777777" w:rsidR="0083420E" w:rsidDel="00554341" w:rsidRDefault="0083420E">
      <w:pPr>
        <w:pStyle w:val="TOC3"/>
        <w:tabs>
          <w:tab w:val="right" w:leader="dot" w:pos="9350"/>
        </w:tabs>
        <w:rPr>
          <w:del w:id="1757" w:author="Gerard" w:date="2015-08-25T15:04:00Z"/>
          <w:rFonts w:asciiTheme="minorHAnsi" w:eastAsiaTheme="minorEastAsia" w:hAnsiTheme="minorHAnsi" w:cstheme="minorBidi"/>
          <w:i w:val="0"/>
          <w:iCs w:val="0"/>
          <w:noProof/>
          <w:sz w:val="22"/>
          <w:szCs w:val="22"/>
        </w:rPr>
      </w:pPr>
      <w:del w:id="1758" w:author="Gerard" w:date="2015-08-25T15:04:00Z">
        <w:r w:rsidRPr="00554341" w:rsidDel="00554341">
          <w:rPr>
            <w:noProof/>
            <w:rPrChange w:id="1759" w:author="Gerard" w:date="2015-08-25T15:04:00Z">
              <w:rPr>
                <w:rStyle w:val="Hyperlink"/>
                <w:noProof/>
              </w:rPr>
            </w:rPrChange>
          </w:rPr>
          <w:delText>8.4.3. Initial Separation</w:delText>
        </w:r>
        <w:r w:rsidDel="00554341">
          <w:rPr>
            <w:noProof/>
            <w:webHidden/>
          </w:rPr>
          <w:tab/>
          <w:delText>245</w:delText>
        </w:r>
      </w:del>
    </w:p>
    <w:p w14:paraId="012B96EA" w14:textId="77777777" w:rsidR="0083420E" w:rsidDel="00554341" w:rsidRDefault="0083420E">
      <w:pPr>
        <w:pStyle w:val="TOC2"/>
        <w:tabs>
          <w:tab w:val="right" w:leader="dot" w:pos="9350"/>
        </w:tabs>
        <w:rPr>
          <w:del w:id="1760" w:author="Gerard" w:date="2015-08-25T15:04:00Z"/>
          <w:rFonts w:asciiTheme="minorHAnsi" w:eastAsiaTheme="minorEastAsia" w:hAnsiTheme="minorHAnsi" w:cstheme="minorBidi"/>
          <w:smallCaps w:val="0"/>
          <w:noProof/>
          <w:sz w:val="22"/>
          <w:szCs w:val="22"/>
        </w:rPr>
      </w:pPr>
      <w:del w:id="1761" w:author="Gerard" w:date="2015-08-25T15:04:00Z">
        <w:r w:rsidRPr="00554341" w:rsidDel="00554341">
          <w:rPr>
            <w:noProof/>
            <w:rPrChange w:id="1762" w:author="Gerard" w:date="2015-08-25T15:04:00Z">
              <w:rPr>
                <w:rStyle w:val="Hyperlink"/>
                <w:noProof/>
              </w:rPr>
            </w:rPrChange>
          </w:rPr>
          <w:delText>8.5. Guidelines for Multiphasic Analyses</w:delText>
        </w:r>
        <w:r w:rsidDel="00554341">
          <w:rPr>
            <w:noProof/>
            <w:webHidden/>
          </w:rPr>
          <w:tab/>
          <w:delText>245</w:delText>
        </w:r>
      </w:del>
    </w:p>
    <w:p w14:paraId="00493F1E" w14:textId="77777777" w:rsidR="0083420E" w:rsidDel="00554341" w:rsidRDefault="0083420E">
      <w:pPr>
        <w:pStyle w:val="TOC3"/>
        <w:tabs>
          <w:tab w:val="right" w:leader="dot" w:pos="9350"/>
        </w:tabs>
        <w:rPr>
          <w:del w:id="1763" w:author="Gerard" w:date="2015-08-25T15:04:00Z"/>
          <w:rFonts w:asciiTheme="minorHAnsi" w:eastAsiaTheme="minorEastAsia" w:hAnsiTheme="minorHAnsi" w:cstheme="minorBidi"/>
          <w:i w:val="0"/>
          <w:iCs w:val="0"/>
          <w:noProof/>
          <w:sz w:val="22"/>
          <w:szCs w:val="22"/>
        </w:rPr>
      </w:pPr>
      <w:del w:id="1764" w:author="Gerard" w:date="2015-08-25T15:04:00Z">
        <w:r w:rsidRPr="00554341" w:rsidDel="00554341">
          <w:rPr>
            <w:noProof/>
            <w:rPrChange w:id="1765" w:author="Gerard" w:date="2015-08-25T15:04:00Z">
              <w:rPr>
                <w:rStyle w:val="Hyperlink"/>
                <w:noProof/>
              </w:rPr>
            </w:rPrChange>
          </w:rPr>
          <w:delText>8.5.1. Initial State of Swelling</w:delText>
        </w:r>
        <w:r w:rsidDel="00554341">
          <w:rPr>
            <w:noProof/>
            <w:webHidden/>
          </w:rPr>
          <w:tab/>
          <w:delText>245</w:delText>
        </w:r>
      </w:del>
    </w:p>
    <w:p w14:paraId="1507068B" w14:textId="77777777" w:rsidR="0083420E" w:rsidDel="00554341" w:rsidRDefault="0083420E">
      <w:pPr>
        <w:pStyle w:val="TOC3"/>
        <w:tabs>
          <w:tab w:val="right" w:leader="dot" w:pos="9350"/>
        </w:tabs>
        <w:rPr>
          <w:del w:id="1766" w:author="Gerard" w:date="2015-08-25T15:04:00Z"/>
          <w:rFonts w:asciiTheme="minorHAnsi" w:eastAsiaTheme="minorEastAsia" w:hAnsiTheme="minorHAnsi" w:cstheme="minorBidi"/>
          <w:i w:val="0"/>
          <w:iCs w:val="0"/>
          <w:noProof/>
          <w:sz w:val="22"/>
          <w:szCs w:val="22"/>
        </w:rPr>
      </w:pPr>
      <w:del w:id="1767" w:author="Gerard" w:date="2015-08-25T15:04:00Z">
        <w:r w:rsidRPr="00554341" w:rsidDel="00554341">
          <w:rPr>
            <w:noProof/>
            <w:rPrChange w:id="1768" w:author="Gerard" w:date="2015-08-25T15:04:00Z">
              <w:rPr>
                <w:rStyle w:val="Hyperlink"/>
                <w:noProof/>
              </w:rPr>
            </w:rPrChange>
          </w:rPr>
          <w:delText>8.5.2. Prescribed Boundary Conditions</w:delText>
        </w:r>
        <w:r w:rsidDel="00554341">
          <w:rPr>
            <w:noProof/>
            <w:webHidden/>
          </w:rPr>
          <w:tab/>
          <w:delText>246</w:delText>
        </w:r>
      </w:del>
    </w:p>
    <w:p w14:paraId="4992BAA7" w14:textId="77777777" w:rsidR="0083420E" w:rsidDel="00554341" w:rsidRDefault="0083420E">
      <w:pPr>
        <w:pStyle w:val="TOC3"/>
        <w:tabs>
          <w:tab w:val="right" w:leader="dot" w:pos="9350"/>
        </w:tabs>
        <w:rPr>
          <w:del w:id="1769" w:author="Gerard" w:date="2015-08-25T15:04:00Z"/>
          <w:rFonts w:asciiTheme="minorHAnsi" w:eastAsiaTheme="minorEastAsia" w:hAnsiTheme="minorHAnsi" w:cstheme="minorBidi"/>
          <w:i w:val="0"/>
          <w:iCs w:val="0"/>
          <w:noProof/>
          <w:sz w:val="22"/>
          <w:szCs w:val="22"/>
        </w:rPr>
      </w:pPr>
      <w:del w:id="1770" w:author="Gerard" w:date="2015-08-25T15:04:00Z">
        <w:r w:rsidRPr="00554341" w:rsidDel="00554341">
          <w:rPr>
            <w:noProof/>
            <w:rPrChange w:id="1771" w:author="Gerard" w:date="2015-08-25T15:04:00Z">
              <w:rPr>
                <w:rStyle w:val="Hyperlink"/>
                <w:noProof/>
              </w:rPr>
            </w:rPrChange>
          </w:rPr>
          <w:delText>8.5.3. Prescribed Initial Conditions</w:delText>
        </w:r>
        <w:r w:rsidDel="00554341">
          <w:rPr>
            <w:noProof/>
            <w:webHidden/>
          </w:rPr>
          <w:tab/>
          <w:delText>247</w:delText>
        </w:r>
      </w:del>
    </w:p>
    <w:p w14:paraId="1D0F76EE" w14:textId="77777777" w:rsidR="0083420E" w:rsidDel="00554341" w:rsidRDefault="0083420E">
      <w:pPr>
        <w:pStyle w:val="TOC3"/>
        <w:tabs>
          <w:tab w:val="right" w:leader="dot" w:pos="9350"/>
        </w:tabs>
        <w:rPr>
          <w:del w:id="1772" w:author="Gerard" w:date="2015-08-25T15:04:00Z"/>
          <w:rFonts w:asciiTheme="minorHAnsi" w:eastAsiaTheme="minorEastAsia" w:hAnsiTheme="minorHAnsi" w:cstheme="minorBidi"/>
          <w:i w:val="0"/>
          <w:iCs w:val="0"/>
          <w:noProof/>
          <w:sz w:val="22"/>
          <w:szCs w:val="22"/>
        </w:rPr>
      </w:pPr>
      <w:del w:id="1773" w:author="Gerard" w:date="2015-08-25T15:04:00Z">
        <w:r w:rsidRPr="00554341" w:rsidDel="00554341">
          <w:rPr>
            <w:noProof/>
            <w:rPrChange w:id="1774" w:author="Gerard" w:date="2015-08-25T15:04:00Z">
              <w:rPr>
                <w:rStyle w:val="Hyperlink"/>
                <w:noProof/>
              </w:rPr>
            </w:rPrChange>
          </w:rPr>
          <w:delText>8.5.4. Prescribed Effective Solute Flux</w:delText>
        </w:r>
        <w:r w:rsidDel="00554341">
          <w:rPr>
            <w:noProof/>
            <w:webHidden/>
          </w:rPr>
          <w:tab/>
          <w:delText>247</w:delText>
        </w:r>
      </w:del>
    </w:p>
    <w:p w14:paraId="75524F44" w14:textId="77777777" w:rsidR="0083420E" w:rsidDel="00554341" w:rsidRDefault="0083420E">
      <w:pPr>
        <w:pStyle w:val="TOC3"/>
        <w:tabs>
          <w:tab w:val="right" w:leader="dot" w:pos="9350"/>
        </w:tabs>
        <w:rPr>
          <w:del w:id="1775" w:author="Gerard" w:date="2015-08-25T15:04:00Z"/>
          <w:rFonts w:asciiTheme="minorHAnsi" w:eastAsiaTheme="minorEastAsia" w:hAnsiTheme="minorHAnsi" w:cstheme="minorBidi"/>
          <w:i w:val="0"/>
          <w:iCs w:val="0"/>
          <w:noProof/>
          <w:sz w:val="22"/>
          <w:szCs w:val="22"/>
        </w:rPr>
      </w:pPr>
      <w:del w:id="1776" w:author="Gerard" w:date="2015-08-25T15:04:00Z">
        <w:r w:rsidRPr="00554341" w:rsidDel="00554341">
          <w:rPr>
            <w:noProof/>
            <w:rPrChange w:id="1777" w:author="Gerard" w:date="2015-08-25T15:04:00Z">
              <w:rPr>
                <w:rStyle w:val="Hyperlink"/>
                <w:noProof/>
              </w:rPr>
            </w:rPrChange>
          </w:rPr>
          <w:delText>8.5.5. Prescribed Electric Current Density</w:delText>
        </w:r>
        <w:r w:rsidDel="00554341">
          <w:rPr>
            <w:noProof/>
            <w:webHidden/>
          </w:rPr>
          <w:tab/>
          <w:delText>247</w:delText>
        </w:r>
      </w:del>
    </w:p>
    <w:p w14:paraId="71B7D67E" w14:textId="77777777" w:rsidR="0083420E" w:rsidDel="00554341" w:rsidRDefault="0083420E">
      <w:pPr>
        <w:pStyle w:val="TOC3"/>
        <w:tabs>
          <w:tab w:val="right" w:leader="dot" w:pos="9350"/>
        </w:tabs>
        <w:rPr>
          <w:del w:id="1778" w:author="Gerard" w:date="2015-08-25T15:04:00Z"/>
          <w:rFonts w:asciiTheme="minorHAnsi" w:eastAsiaTheme="minorEastAsia" w:hAnsiTheme="minorHAnsi" w:cstheme="minorBidi"/>
          <w:i w:val="0"/>
          <w:iCs w:val="0"/>
          <w:noProof/>
          <w:sz w:val="22"/>
          <w:szCs w:val="22"/>
        </w:rPr>
      </w:pPr>
      <w:del w:id="1779" w:author="Gerard" w:date="2015-08-25T15:04:00Z">
        <w:r w:rsidRPr="00554341" w:rsidDel="00554341">
          <w:rPr>
            <w:noProof/>
            <w:rPrChange w:id="1780" w:author="Gerard" w:date="2015-08-25T15:04:00Z">
              <w:rPr>
                <w:rStyle w:val="Hyperlink"/>
                <w:noProof/>
              </w:rPr>
            </w:rPrChange>
          </w:rPr>
          <w:delText>8.5.6. Electrical Grounding</w:delText>
        </w:r>
        <w:r w:rsidDel="00554341">
          <w:rPr>
            <w:noProof/>
            <w:webHidden/>
          </w:rPr>
          <w:tab/>
          <w:delText>248</w:delText>
        </w:r>
      </w:del>
    </w:p>
    <w:p w14:paraId="34AC841A" w14:textId="77777777" w:rsidR="0083420E" w:rsidDel="00554341" w:rsidRDefault="0083420E">
      <w:pPr>
        <w:pStyle w:val="TOC2"/>
        <w:tabs>
          <w:tab w:val="right" w:leader="dot" w:pos="9350"/>
        </w:tabs>
        <w:rPr>
          <w:del w:id="1781" w:author="Gerard" w:date="2015-08-25T15:04:00Z"/>
          <w:rFonts w:asciiTheme="minorHAnsi" w:eastAsiaTheme="minorEastAsia" w:hAnsiTheme="minorHAnsi" w:cstheme="minorBidi"/>
          <w:smallCaps w:val="0"/>
          <w:noProof/>
          <w:sz w:val="22"/>
          <w:szCs w:val="22"/>
        </w:rPr>
      </w:pPr>
      <w:del w:id="1782" w:author="Gerard" w:date="2015-08-25T15:04:00Z">
        <w:r w:rsidRPr="00554341" w:rsidDel="00554341">
          <w:rPr>
            <w:noProof/>
            <w:rPrChange w:id="1783" w:author="Gerard" w:date="2015-08-25T15:04:00Z">
              <w:rPr>
                <w:rStyle w:val="Hyperlink"/>
                <w:noProof/>
              </w:rPr>
            </w:rPrChange>
          </w:rPr>
          <w:delText>8.6. Understanding the Solution</w:delText>
        </w:r>
        <w:r w:rsidDel="00554341">
          <w:rPr>
            <w:noProof/>
            <w:webHidden/>
          </w:rPr>
          <w:tab/>
          <w:delText>248</w:delText>
        </w:r>
      </w:del>
    </w:p>
    <w:p w14:paraId="5954BBAD" w14:textId="77777777" w:rsidR="0083420E" w:rsidDel="00554341" w:rsidRDefault="0083420E">
      <w:pPr>
        <w:pStyle w:val="TOC3"/>
        <w:tabs>
          <w:tab w:val="right" w:leader="dot" w:pos="9350"/>
        </w:tabs>
        <w:rPr>
          <w:del w:id="1784" w:author="Gerard" w:date="2015-08-25T15:04:00Z"/>
          <w:rFonts w:asciiTheme="minorHAnsi" w:eastAsiaTheme="minorEastAsia" w:hAnsiTheme="minorHAnsi" w:cstheme="minorBidi"/>
          <w:i w:val="0"/>
          <w:iCs w:val="0"/>
          <w:noProof/>
          <w:sz w:val="22"/>
          <w:szCs w:val="22"/>
        </w:rPr>
      </w:pPr>
      <w:del w:id="1785" w:author="Gerard" w:date="2015-08-25T15:04:00Z">
        <w:r w:rsidRPr="00554341" w:rsidDel="00554341">
          <w:rPr>
            <w:noProof/>
            <w:rPrChange w:id="1786" w:author="Gerard" w:date="2015-08-25T15:04:00Z">
              <w:rPr>
                <w:rStyle w:val="Hyperlink"/>
                <w:noProof/>
              </w:rPr>
            </w:rPrChange>
          </w:rPr>
          <w:delText>8.6.1. Mesh convergence</w:delText>
        </w:r>
        <w:r w:rsidDel="00554341">
          <w:rPr>
            <w:noProof/>
            <w:webHidden/>
          </w:rPr>
          <w:tab/>
          <w:delText>248</w:delText>
        </w:r>
      </w:del>
    </w:p>
    <w:p w14:paraId="22B0BAB6" w14:textId="77777777" w:rsidR="0083420E" w:rsidDel="00554341" w:rsidRDefault="0083420E">
      <w:pPr>
        <w:pStyle w:val="TOC3"/>
        <w:tabs>
          <w:tab w:val="right" w:leader="dot" w:pos="9350"/>
        </w:tabs>
        <w:rPr>
          <w:del w:id="1787" w:author="Gerard" w:date="2015-08-25T15:04:00Z"/>
          <w:rFonts w:asciiTheme="minorHAnsi" w:eastAsiaTheme="minorEastAsia" w:hAnsiTheme="minorHAnsi" w:cstheme="minorBidi"/>
          <w:i w:val="0"/>
          <w:iCs w:val="0"/>
          <w:noProof/>
          <w:sz w:val="22"/>
          <w:szCs w:val="22"/>
        </w:rPr>
      </w:pPr>
      <w:del w:id="1788" w:author="Gerard" w:date="2015-08-25T15:04:00Z">
        <w:r w:rsidRPr="00554341" w:rsidDel="00554341">
          <w:rPr>
            <w:noProof/>
            <w:rPrChange w:id="1789" w:author="Gerard" w:date="2015-08-25T15:04:00Z">
              <w:rPr>
                <w:rStyle w:val="Hyperlink"/>
                <w:noProof/>
              </w:rPr>
            </w:rPrChange>
          </w:rPr>
          <w:delText>8.6.2. Constraint enforcement</w:delText>
        </w:r>
        <w:r w:rsidDel="00554341">
          <w:rPr>
            <w:noProof/>
            <w:webHidden/>
          </w:rPr>
          <w:tab/>
          <w:delText>248</w:delText>
        </w:r>
      </w:del>
    </w:p>
    <w:p w14:paraId="70F789F1" w14:textId="77777777" w:rsidR="0083420E" w:rsidDel="00554341" w:rsidRDefault="0083420E">
      <w:pPr>
        <w:pStyle w:val="TOC2"/>
        <w:tabs>
          <w:tab w:val="right" w:leader="dot" w:pos="9350"/>
        </w:tabs>
        <w:rPr>
          <w:del w:id="1790" w:author="Gerard" w:date="2015-08-25T15:04:00Z"/>
          <w:rFonts w:asciiTheme="minorHAnsi" w:eastAsiaTheme="minorEastAsia" w:hAnsiTheme="minorHAnsi" w:cstheme="minorBidi"/>
          <w:smallCaps w:val="0"/>
          <w:noProof/>
          <w:sz w:val="22"/>
          <w:szCs w:val="22"/>
        </w:rPr>
      </w:pPr>
      <w:del w:id="1791" w:author="Gerard" w:date="2015-08-25T15:04:00Z">
        <w:r w:rsidRPr="00554341" w:rsidDel="00554341">
          <w:rPr>
            <w:noProof/>
            <w:rPrChange w:id="1792" w:author="Gerard" w:date="2015-08-25T15:04:00Z">
              <w:rPr>
                <w:rStyle w:val="Hyperlink"/>
                <w:noProof/>
              </w:rPr>
            </w:rPrChange>
          </w:rPr>
          <w:delText>8.7. Limitations of FEBio</w:delText>
        </w:r>
        <w:r w:rsidDel="00554341">
          <w:rPr>
            <w:noProof/>
            <w:webHidden/>
          </w:rPr>
          <w:tab/>
          <w:delText>249</w:delText>
        </w:r>
      </w:del>
    </w:p>
    <w:p w14:paraId="6373DABC" w14:textId="77777777" w:rsidR="0083420E" w:rsidDel="00554341" w:rsidRDefault="0083420E">
      <w:pPr>
        <w:pStyle w:val="TOC3"/>
        <w:tabs>
          <w:tab w:val="right" w:leader="dot" w:pos="9350"/>
        </w:tabs>
        <w:rPr>
          <w:del w:id="1793" w:author="Gerard" w:date="2015-08-25T15:04:00Z"/>
          <w:rFonts w:asciiTheme="minorHAnsi" w:eastAsiaTheme="minorEastAsia" w:hAnsiTheme="minorHAnsi" w:cstheme="minorBidi"/>
          <w:i w:val="0"/>
          <w:iCs w:val="0"/>
          <w:noProof/>
          <w:sz w:val="22"/>
          <w:szCs w:val="22"/>
        </w:rPr>
      </w:pPr>
      <w:del w:id="1794" w:author="Gerard" w:date="2015-08-25T15:04:00Z">
        <w:r w:rsidRPr="00554341" w:rsidDel="00554341">
          <w:rPr>
            <w:noProof/>
            <w:rPrChange w:id="1795" w:author="Gerard" w:date="2015-08-25T15:04:00Z">
              <w:rPr>
                <w:rStyle w:val="Hyperlink"/>
                <w:noProof/>
              </w:rPr>
            </w:rPrChange>
          </w:rPr>
          <w:delText>8.7.1. Geometrical instabilities</w:delText>
        </w:r>
        <w:r w:rsidDel="00554341">
          <w:rPr>
            <w:noProof/>
            <w:webHidden/>
          </w:rPr>
          <w:tab/>
          <w:delText>249</w:delText>
        </w:r>
      </w:del>
    </w:p>
    <w:p w14:paraId="6E9B459F" w14:textId="77777777" w:rsidR="0083420E" w:rsidDel="00554341" w:rsidRDefault="0083420E">
      <w:pPr>
        <w:pStyle w:val="TOC3"/>
        <w:tabs>
          <w:tab w:val="right" w:leader="dot" w:pos="9350"/>
        </w:tabs>
        <w:rPr>
          <w:del w:id="1796" w:author="Gerard" w:date="2015-08-25T15:04:00Z"/>
          <w:rFonts w:asciiTheme="minorHAnsi" w:eastAsiaTheme="minorEastAsia" w:hAnsiTheme="minorHAnsi" w:cstheme="minorBidi"/>
          <w:i w:val="0"/>
          <w:iCs w:val="0"/>
          <w:noProof/>
          <w:sz w:val="22"/>
          <w:szCs w:val="22"/>
        </w:rPr>
      </w:pPr>
      <w:del w:id="1797" w:author="Gerard" w:date="2015-08-25T15:04:00Z">
        <w:r w:rsidRPr="00554341" w:rsidDel="00554341">
          <w:rPr>
            <w:noProof/>
            <w:rPrChange w:id="1798" w:author="Gerard" w:date="2015-08-25T15:04:00Z">
              <w:rPr>
                <w:rStyle w:val="Hyperlink"/>
                <w:noProof/>
              </w:rPr>
            </w:rPrChange>
          </w:rPr>
          <w:delText>8.7.2. Material instabilities</w:delText>
        </w:r>
        <w:r w:rsidDel="00554341">
          <w:rPr>
            <w:noProof/>
            <w:webHidden/>
          </w:rPr>
          <w:tab/>
          <w:delText>249</w:delText>
        </w:r>
      </w:del>
    </w:p>
    <w:p w14:paraId="55CAD11B" w14:textId="77777777" w:rsidR="0083420E" w:rsidDel="00554341" w:rsidRDefault="0083420E">
      <w:pPr>
        <w:pStyle w:val="TOC3"/>
        <w:tabs>
          <w:tab w:val="right" w:leader="dot" w:pos="9350"/>
        </w:tabs>
        <w:rPr>
          <w:del w:id="1799" w:author="Gerard" w:date="2015-08-25T15:04:00Z"/>
          <w:rFonts w:asciiTheme="minorHAnsi" w:eastAsiaTheme="minorEastAsia" w:hAnsiTheme="minorHAnsi" w:cstheme="minorBidi"/>
          <w:i w:val="0"/>
          <w:iCs w:val="0"/>
          <w:noProof/>
          <w:sz w:val="22"/>
          <w:szCs w:val="22"/>
        </w:rPr>
      </w:pPr>
      <w:del w:id="1800" w:author="Gerard" w:date="2015-08-25T15:04:00Z">
        <w:r w:rsidRPr="00554341" w:rsidDel="00554341">
          <w:rPr>
            <w:noProof/>
            <w:rPrChange w:id="1801" w:author="Gerard" w:date="2015-08-25T15:04:00Z">
              <w:rPr>
                <w:rStyle w:val="Hyperlink"/>
                <w:noProof/>
              </w:rPr>
            </w:rPrChange>
          </w:rPr>
          <w:delText>8.7.3. Remeshing</w:delText>
        </w:r>
        <w:r w:rsidDel="00554341">
          <w:rPr>
            <w:noProof/>
            <w:webHidden/>
          </w:rPr>
          <w:tab/>
          <w:delText>249</w:delText>
        </w:r>
      </w:del>
    </w:p>
    <w:p w14:paraId="60C4EBD2" w14:textId="77777777" w:rsidR="0083420E" w:rsidDel="00554341" w:rsidRDefault="0083420E">
      <w:pPr>
        <w:pStyle w:val="TOC3"/>
        <w:tabs>
          <w:tab w:val="right" w:leader="dot" w:pos="9350"/>
        </w:tabs>
        <w:rPr>
          <w:del w:id="1802" w:author="Gerard" w:date="2015-08-25T15:04:00Z"/>
          <w:rFonts w:asciiTheme="minorHAnsi" w:eastAsiaTheme="minorEastAsia" w:hAnsiTheme="minorHAnsi" w:cstheme="minorBidi"/>
          <w:i w:val="0"/>
          <w:iCs w:val="0"/>
          <w:noProof/>
          <w:sz w:val="22"/>
          <w:szCs w:val="22"/>
        </w:rPr>
      </w:pPr>
      <w:del w:id="1803" w:author="Gerard" w:date="2015-08-25T15:04:00Z">
        <w:r w:rsidRPr="00554341" w:rsidDel="00554341">
          <w:rPr>
            <w:noProof/>
            <w:rPrChange w:id="1804" w:author="Gerard" w:date="2015-08-25T15:04:00Z">
              <w:rPr>
                <w:rStyle w:val="Hyperlink"/>
                <w:noProof/>
              </w:rPr>
            </w:rPrChange>
          </w:rPr>
          <w:delText>8.7.4. Force-driven Problems</w:delText>
        </w:r>
        <w:r w:rsidDel="00554341">
          <w:rPr>
            <w:noProof/>
            <w:webHidden/>
          </w:rPr>
          <w:tab/>
          <w:delText>250</w:delText>
        </w:r>
      </w:del>
    </w:p>
    <w:p w14:paraId="7D97D085" w14:textId="77777777" w:rsidR="0083420E" w:rsidDel="00554341" w:rsidRDefault="0083420E">
      <w:pPr>
        <w:pStyle w:val="TOC3"/>
        <w:tabs>
          <w:tab w:val="right" w:leader="dot" w:pos="9350"/>
        </w:tabs>
        <w:rPr>
          <w:del w:id="1805" w:author="Gerard" w:date="2015-08-25T15:04:00Z"/>
          <w:rFonts w:asciiTheme="minorHAnsi" w:eastAsiaTheme="minorEastAsia" w:hAnsiTheme="minorHAnsi" w:cstheme="minorBidi"/>
          <w:i w:val="0"/>
          <w:iCs w:val="0"/>
          <w:noProof/>
          <w:sz w:val="22"/>
          <w:szCs w:val="22"/>
        </w:rPr>
      </w:pPr>
      <w:del w:id="1806" w:author="Gerard" w:date="2015-08-25T15:04:00Z">
        <w:r w:rsidRPr="00554341" w:rsidDel="00554341">
          <w:rPr>
            <w:noProof/>
            <w:rPrChange w:id="1807" w:author="Gerard" w:date="2015-08-25T15:04:00Z">
              <w:rPr>
                <w:rStyle w:val="Hyperlink"/>
                <w:noProof/>
              </w:rPr>
            </w:rPrChange>
          </w:rPr>
          <w:delText>8.7.5. Solutions obtained on Multi-processor Machines</w:delText>
        </w:r>
        <w:r w:rsidDel="00554341">
          <w:rPr>
            <w:noProof/>
            <w:webHidden/>
          </w:rPr>
          <w:tab/>
          <w:delText>250</w:delText>
        </w:r>
      </w:del>
    </w:p>
    <w:p w14:paraId="44277A79" w14:textId="77777777" w:rsidR="0083420E" w:rsidDel="00554341" w:rsidRDefault="0083420E">
      <w:pPr>
        <w:pStyle w:val="TOC2"/>
        <w:tabs>
          <w:tab w:val="right" w:leader="dot" w:pos="9350"/>
        </w:tabs>
        <w:rPr>
          <w:del w:id="1808" w:author="Gerard" w:date="2015-08-25T15:04:00Z"/>
          <w:rFonts w:asciiTheme="minorHAnsi" w:eastAsiaTheme="minorEastAsia" w:hAnsiTheme="minorHAnsi" w:cstheme="minorBidi"/>
          <w:smallCaps w:val="0"/>
          <w:noProof/>
          <w:sz w:val="22"/>
          <w:szCs w:val="22"/>
        </w:rPr>
      </w:pPr>
      <w:del w:id="1809" w:author="Gerard" w:date="2015-08-25T15:04:00Z">
        <w:r w:rsidRPr="00554341" w:rsidDel="00554341">
          <w:rPr>
            <w:noProof/>
            <w:rPrChange w:id="1810" w:author="Gerard" w:date="2015-08-25T15:04:00Z">
              <w:rPr>
                <w:rStyle w:val="Hyperlink"/>
                <w:noProof/>
              </w:rPr>
            </w:rPrChange>
          </w:rPr>
          <w:delText>8.8. Where to Get More Help</w:delText>
        </w:r>
        <w:r w:rsidDel="00554341">
          <w:rPr>
            <w:noProof/>
            <w:webHidden/>
          </w:rPr>
          <w:tab/>
          <w:delText>250</w:delText>
        </w:r>
      </w:del>
    </w:p>
    <w:p w14:paraId="39924D0C" w14:textId="77777777" w:rsidR="0083420E" w:rsidDel="00554341" w:rsidRDefault="0083420E">
      <w:pPr>
        <w:pStyle w:val="TOC1"/>
        <w:tabs>
          <w:tab w:val="right" w:leader="dot" w:pos="9350"/>
        </w:tabs>
        <w:rPr>
          <w:del w:id="1811" w:author="Gerard" w:date="2015-08-25T15:04:00Z"/>
          <w:rFonts w:asciiTheme="minorHAnsi" w:eastAsiaTheme="minorEastAsia" w:hAnsiTheme="minorHAnsi" w:cstheme="minorBidi"/>
          <w:b w:val="0"/>
          <w:bCs w:val="0"/>
          <w:caps w:val="0"/>
          <w:noProof/>
          <w:sz w:val="22"/>
          <w:szCs w:val="22"/>
        </w:rPr>
      </w:pPr>
      <w:del w:id="1812" w:author="Gerard" w:date="2015-08-25T15:04:00Z">
        <w:r w:rsidRPr="00554341" w:rsidDel="00554341">
          <w:rPr>
            <w:noProof/>
            <w:rPrChange w:id="1813" w:author="Gerard" w:date="2015-08-25T15:04:00Z">
              <w:rPr>
                <w:rStyle w:val="Hyperlink"/>
                <w:noProof/>
              </w:rPr>
            </w:rPrChange>
          </w:rPr>
          <w:delText>Appendix A. Configuration File</w:delText>
        </w:r>
        <w:r w:rsidDel="00554341">
          <w:rPr>
            <w:noProof/>
            <w:webHidden/>
          </w:rPr>
          <w:tab/>
          <w:delText>252</w:delText>
        </w:r>
      </w:del>
    </w:p>
    <w:p w14:paraId="3CA29E13" w14:textId="77777777" w:rsidR="0083420E" w:rsidDel="00554341" w:rsidRDefault="0083420E">
      <w:pPr>
        <w:pStyle w:val="TOC1"/>
        <w:tabs>
          <w:tab w:val="right" w:leader="dot" w:pos="9350"/>
        </w:tabs>
        <w:rPr>
          <w:del w:id="1814" w:author="Gerard" w:date="2015-08-25T15:04:00Z"/>
          <w:rFonts w:asciiTheme="minorHAnsi" w:eastAsiaTheme="minorEastAsia" w:hAnsiTheme="minorHAnsi" w:cstheme="minorBidi"/>
          <w:b w:val="0"/>
          <w:bCs w:val="0"/>
          <w:caps w:val="0"/>
          <w:noProof/>
          <w:sz w:val="22"/>
          <w:szCs w:val="22"/>
        </w:rPr>
      </w:pPr>
      <w:del w:id="1815" w:author="Gerard" w:date="2015-08-25T15:04:00Z">
        <w:r w:rsidRPr="00554341" w:rsidDel="00554341">
          <w:rPr>
            <w:noProof/>
            <w:rPrChange w:id="1816" w:author="Gerard" w:date="2015-08-25T15:04:00Z">
              <w:rPr>
                <w:rStyle w:val="Hyperlink"/>
                <w:noProof/>
              </w:rPr>
            </w:rPrChange>
          </w:rPr>
          <w:delText>Appendix B. FEBio Plugins</w:delText>
        </w:r>
        <w:r w:rsidDel="00554341">
          <w:rPr>
            <w:noProof/>
            <w:webHidden/>
          </w:rPr>
          <w:tab/>
          <w:delText>253</w:delText>
        </w:r>
      </w:del>
    </w:p>
    <w:p w14:paraId="45971B24" w14:textId="77777777" w:rsidR="0083420E" w:rsidDel="00554341" w:rsidRDefault="0083420E">
      <w:pPr>
        <w:pStyle w:val="TOC1"/>
        <w:tabs>
          <w:tab w:val="right" w:leader="dot" w:pos="9350"/>
        </w:tabs>
        <w:rPr>
          <w:del w:id="1817" w:author="Gerard" w:date="2015-08-25T15:04:00Z"/>
          <w:rFonts w:asciiTheme="minorHAnsi" w:eastAsiaTheme="minorEastAsia" w:hAnsiTheme="minorHAnsi" w:cstheme="minorBidi"/>
          <w:b w:val="0"/>
          <w:bCs w:val="0"/>
          <w:caps w:val="0"/>
          <w:noProof/>
          <w:sz w:val="22"/>
          <w:szCs w:val="22"/>
        </w:rPr>
      </w:pPr>
      <w:del w:id="1818" w:author="Gerard" w:date="2015-08-25T15:04:00Z">
        <w:r w:rsidRPr="00554341" w:rsidDel="00554341">
          <w:rPr>
            <w:noProof/>
            <w:rPrChange w:id="1819" w:author="Gerard" w:date="2015-08-25T15:04:00Z">
              <w:rPr>
                <w:rStyle w:val="Hyperlink"/>
                <w:noProof/>
              </w:rPr>
            </w:rPrChange>
          </w:rPr>
          <w:delText>References</w:delText>
        </w:r>
        <w:r w:rsidDel="00554341">
          <w:rPr>
            <w:noProof/>
            <w:webHidden/>
          </w:rPr>
          <w:tab/>
          <w:delText>254</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820" w:name="_Toc302147088"/>
      <w:r>
        <w:lastRenderedPageBreak/>
        <w:t>Introduction</w:t>
      </w:r>
      <w:bookmarkEnd w:id="1820"/>
    </w:p>
    <w:p w14:paraId="497FD52E" w14:textId="77777777" w:rsidR="006A0BC1" w:rsidRPr="00070A8D" w:rsidRDefault="006A0BC1" w:rsidP="006A0BC1">
      <w:pPr>
        <w:pStyle w:val="Heading2"/>
      </w:pPr>
      <w:bookmarkStart w:id="1821" w:name="_Toc302147089"/>
      <w:r>
        <w:t>Overview of FEBio</w:t>
      </w:r>
      <w:bookmarkEnd w:id="1821"/>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554341">
        <w:fldChar w:fldCharType="begin"/>
      </w:r>
      <w:r w:rsidR="00554341">
        <w:instrText xml:space="preserve"> HYPERLINK "http://febio.org" </w:instrText>
      </w:r>
      <w:ins w:id="1822" w:author="Gerard" w:date="2015-08-25T18:30:00Z"/>
      <w:r w:rsidR="00554341">
        <w:fldChar w:fldCharType="separate"/>
      </w:r>
      <w:r w:rsidR="009C4FB8" w:rsidRPr="009C4FB8">
        <w:rPr>
          <w:rStyle w:val="Hyperlink"/>
        </w:rPr>
        <w:t>http://f</w:t>
      </w:r>
      <w:r w:rsidR="009C4FB8" w:rsidRPr="00A572A1">
        <w:rPr>
          <w:rStyle w:val="Hyperlink"/>
        </w:rPr>
        <w:t>ebio.org</w:t>
      </w:r>
      <w:r w:rsidR="00554341">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554341">
        <w:fldChar w:fldCharType="begin"/>
      </w:r>
      <w:r w:rsidR="00554341">
        <w:instrText xml:space="preserve"> HYPERLINK "http://febio.org/preview" </w:instrText>
      </w:r>
      <w:ins w:id="1823" w:author="Gerard" w:date="2015-08-25T18:30:00Z"/>
      <w:r w:rsidR="00554341">
        <w:fldChar w:fldCharType="separate"/>
      </w:r>
      <w:r w:rsidRPr="00C966F3">
        <w:rPr>
          <w:rStyle w:val="Hyperlink"/>
          <w:i/>
        </w:rPr>
        <w:t>PreView</w:t>
      </w:r>
      <w:r w:rsidR="00554341">
        <w:rPr>
          <w:rStyle w:val="Hyperlink"/>
          <w:i/>
        </w:rPr>
        <w:fldChar w:fldCharType="end"/>
      </w:r>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r w:rsidR="00940A59">
        <w:fldChar w:fldCharType="begin"/>
      </w:r>
      <w:r w:rsidR="00940A59">
        <w:instrText xml:space="preserve"> HYPERLINK \l "_ENREF_1" \o "Maker, 1995 #6" </w:instrText>
      </w:r>
      <w:ins w:id="1824" w:author="Gerard" w:date="2015-08-25T18:30:00Z"/>
      <w:r w:rsidR="00940A59">
        <w:fldChar w:fldCharType="separate"/>
      </w:r>
      <w:r w:rsidR="00554341">
        <w:rPr>
          <w:noProof/>
        </w:rPr>
        <w:t>1</w:t>
      </w:r>
      <w:r w:rsidR="00940A59">
        <w:rPr>
          <w:noProof/>
        </w:rPr>
        <w:fldChar w:fldCharType="end"/>
      </w:r>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554341">
        <w:fldChar w:fldCharType="begin"/>
      </w:r>
      <w:r w:rsidR="00554341">
        <w:instrText xml:space="preserve"> HYPERLINK "http://help.mrl.sci.utah.edu/help/index.jsp" </w:instrText>
      </w:r>
      <w:ins w:id="1825" w:author="Gerard" w:date="2015-08-25T18:30:00Z"/>
      <w:r w:rsidR="00554341">
        <w:fldChar w:fldCharType="separate"/>
      </w:r>
      <w:r w:rsidRPr="00205BE9">
        <w:rPr>
          <w:rStyle w:val="Hyperlink"/>
        </w:rPr>
        <w:t>User’s Manual</w:t>
      </w:r>
      <w:r w:rsidR="00554341">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826" w:name="_Toc302147090"/>
      <w:r>
        <w:t>About this document</w:t>
      </w:r>
      <w:bookmarkEnd w:id="1826"/>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554341">
        <w:fldChar w:fldCharType="begin"/>
      </w:r>
      <w:r w:rsidR="00554341">
        <w:instrText xml:space="preserve"> HYPERLINK "http://help.mrl.sci.utah.edu/help/index.jsp" </w:instrText>
      </w:r>
      <w:ins w:id="1827" w:author="Gerard" w:date="2015-08-25T18:30:00Z"/>
      <w:r w:rsidR="00554341">
        <w:fldChar w:fldCharType="separate"/>
      </w:r>
      <w:r w:rsidRPr="00205BE9">
        <w:rPr>
          <w:rStyle w:val="Hyperlink"/>
        </w:rPr>
        <w:t>Theory Manual</w:t>
      </w:r>
      <w:r w:rsidR="00554341">
        <w:rPr>
          <w:rStyle w:val="Hyperlink"/>
        </w:rPr>
        <w:fldChar w:fldCharType="end"/>
      </w:r>
      <w:r>
        <w:t>, which describes the theory behind the FEBio algorithms.</w:t>
      </w:r>
    </w:p>
    <w:p w14:paraId="60E7E7B0" w14:textId="77777777" w:rsidR="006A0BC1" w:rsidRDefault="006A0BC1" w:rsidP="006A0BC1"/>
    <w:p w14:paraId="3BB03928" w14:textId="67BEB560"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BB6F29">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BB6F29">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BB6F29">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1828" w:author="Gerard" w:date="2015-08-25T18:31:00Z">
        <w:r w:rsidR="00BB6F29">
          <w:t>4.12</w:t>
        </w:r>
      </w:ins>
      <w:del w:id="1829" w:author="Gerard" w:date="2015-08-25T15:04:00Z">
        <w:r w:rsidR="008613FC" w:rsidDel="00554341">
          <w:delText>4.11</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BB6F29">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BB6F29">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r w:rsidR="00554341">
        <w:fldChar w:fldCharType="begin"/>
      </w:r>
      <w:r w:rsidR="00554341">
        <w:instrText xml:space="preserve"> HYPERLINK "http://help.mrl.sci.utah.edu/help/index.jsp" </w:instrText>
      </w:r>
      <w:ins w:id="1830" w:author="Gerard" w:date="2015-08-25T18:30:00Z"/>
      <w:r w:rsidR="00554341">
        <w:fldChar w:fldCharType="separate"/>
      </w:r>
      <w:r w:rsidRPr="00205BE9">
        <w:rPr>
          <w:rStyle w:val="Hyperlink"/>
          <w:i/>
        </w:rPr>
        <w:t>FEBio Theory Manual</w:t>
      </w:r>
      <w:r w:rsidR="00554341">
        <w:rPr>
          <w:rStyle w:val="Hyperlink"/>
          <w:i/>
        </w:rPr>
        <w:fldChar w:fldCharType="end"/>
      </w:r>
      <w:r>
        <w:rPr>
          <w:i/>
        </w:rPr>
        <w:t>.</w:t>
      </w:r>
      <w:r>
        <w:t xml:space="preserve"> Developers who are </w:t>
      </w:r>
      <w:r>
        <w:lastRenderedPageBreak/>
        <w:t xml:space="preserve">interested in modifying or extending the FEBio code will find the </w:t>
      </w:r>
      <w:r w:rsidR="00554341">
        <w:fldChar w:fldCharType="begin"/>
      </w:r>
      <w:r w:rsidR="00554341">
        <w:instrText xml:space="preserve"> HYPERLINK "http://febiodoc.sci.utah.edu/doxygen/" </w:instrText>
      </w:r>
      <w:ins w:id="1831" w:author="Gerard" w:date="2015-08-25T18:30:00Z"/>
      <w:r w:rsidR="00554341">
        <w:fldChar w:fldCharType="separate"/>
      </w:r>
      <w:r w:rsidRPr="00205BE9">
        <w:rPr>
          <w:rStyle w:val="Hyperlink"/>
          <w:i/>
        </w:rPr>
        <w:t>FEBio Developer’s Manual</w:t>
      </w:r>
      <w:r w:rsidR="00554341">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1832" w:name="_Toc302147091"/>
      <w:r>
        <w:t>Units in FEBio</w:t>
      </w:r>
      <w:bookmarkEnd w:id="1832"/>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833" w:name="_Ref293568163"/>
      <w:bookmarkStart w:id="1834" w:name="_Toc302147092"/>
      <w:r>
        <w:lastRenderedPageBreak/>
        <w:t>Running FEBio</w:t>
      </w:r>
      <w:bookmarkEnd w:id="1833"/>
      <w:bookmarkEnd w:id="1834"/>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835" w:name="_Toc302147093"/>
      <w:r>
        <w:t>Running FEBio on Windows</w:t>
      </w:r>
      <w:bookmarkEnd w:id="1835"/>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836" w:name="_Toc302147094"/>
      <w:r>
        <w:t>Windows XP</w:t>
      </w:r>
      <w:bookmarkEnd w:id="1836"/>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837" w:name="_Toc302147095"/>
      <w:r>
        <w:t>Windows 7</w:t>
      </w:r>
      <w:bookmarkEnd w:id="1837"/>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838" w:name="_Toc302147096"/>
      <w:r>
        <w:t>Running FEBio from Explorer</w:t>
      </w:r>
      <w:bookmarkEnd w:id="1838"/>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839" w:name="_Toc302147097"/>
      <w:r>
        <w:t>Running FEBio on Linux or MAC</w:t>
      </w:r>
      <w:bookmarkEnd w:id="1839"/>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840" w:name="_Ref172430769"/>
      <w:bookmarkStart w:id="1841" w:name="_Toc302147098"/>
      <w:r>
        <w:t>The Command Line</w:t>
      </w:r>
      <w:bookmarkEnd w:id="1840"/>
      <w:bookmarkEnd w:id="1841"/>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842" w:name="OLE_LINK1"/>
      <w:bookmarkStart w:id="1843" w:name="OLE_LINK2"/>
      <w:r w:rsidRPr="00541457">
        <w:rPr>
          <w:rStyle w:val="codeChar"/>
        </w:rPr>
        <w:t>-</w:t>
      </w:r>
      <w:r>
        <w:rPr>
          <w:rStyle w:val="codeChar"/>
        </w:rPr>
        <w:t>o</w:t>
      </w:r>
      <w:r>
        <w:t>: log file name</w:t>
      </w:r>
      <w:bookmarkEnd w:id="1842"/>
      <w:bookmarkEnd w:id="1843"/>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rPr>
          <w:ins w:id="1844" w:author="Steve Maas" w:date="2015-06-24T19:33:00Z"/>
        </w:r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ins w:id="1845" w:author="Steve Maas" w:date="2015-06-24T19:33:00Z">
        <w:r w:rsidRPr="009334EE">
          <w:rPr>
            <w:rStyle w:val="CodeChar0"/>
            <w:rPrChange w:id="1846" w:author="Steve Maas" w:date="2015-06-24T19:34:00Z">
              <w:rPr/>
            </w:rPrChange>
          </w:rPr>
          <w:t>-break:</w:t>
        </w:r>
        <w:r>
          <w:t xml:space="preserve"> set a break point</w:t>
        </w:r>
      </w:ins>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BB6F29">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543E32"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1847" w:author="Gerard" w:date="2015-08-25T18:31:00Z">
        <w:r w:rsidR="00BB6F29">
          <w:t>4.12</w:t>
        </w:r>
      </w:ins>
      <w:del w:id="1848" w:author="Gerard" w:date="2015-08-25T15:04:00Z">
        <w:r w:rsidR="008613FC" w:rsidDel="00554341">
          <w:delText>4.11</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BB6F29">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BB6F29">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47E2FE26"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BB6F29">
        <w:t>2.8.3</w:t>
      </w:r>
      <w:r>
        <w:fldChar w:fldCharType="end"/>
      </w:r>
      <w:r>
        <w:t xml:space="preserve"> and </w:t>
      </w:r>
      <w:r>
        <w:fldChar w:fldCharType="begin"/>
      </w:r>
      <w:r>
        <w:instrText xml:space="preserve"> REF _Ref230581893 \r \h </w:instrText>
      </w:r>
      <w:r>
        <w:fldChar w:fldCharType="separate"/>
      </w:r>
      <w:ins w:id="1849" w:author="Gerard" w:date="2015-08-25T18:31:00Z">
        <w:r w:rsidR="00BB6F29">
          <w:t>4.12</w:t>
        </w:r>
      </w:ins>
      <w:del w:id="1850" w:author="Gerard" w:date="2015-08-25T15:04:00Z">
        <w:r w:rsidR="008613FC" w:rsidDel="00554341">
          <w:delText>4.11</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BB6F29">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BB6F29">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BB6F29">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BB6F29">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BB6F29">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rPr>
          <w:ins w:id="1851" w:author="Steve Maas" w:date="2015-06-24T19:34:00Z"/>
        </w:rPr>
      </w:pPr>
    </w:p>
    <w:p w14:paraId="07DCC745" w14:textId="3BD5474E" w:rsidR="009334EE" w:rsidRDefault="009334EE">
      <w:pPr>
        <w:rPr>
          <w:ins w:id="1852" w:author="Steve Maas" w:date="2015-06-24T19:34:00Z"/>
        </w:rPr>
        <w:pPrChange w:id="1853" w:author="Steve Maas" w:date="2015-06-24T19:34:00Z">
          <w:pPr>
            <w:pStyle w:val="code"/>
          </w:pPr>
        </w:pPrChange>
      </w:pPr>
      <w:ins w:id="1854" w:author="Steve Maas" w:date="2015-06-24T19:34:00Z">
        <w:r>
          <w:rPr>
            <w:b/>
          </w:rPr>
          <w:t>-break</w:t>
        </w:r>
      </w:ins>
    </w:p>
    <w:p w14:paraId="001D5FBE" w14:textId="4432125E" w:rsidR="009334EE" w:rsidRDefault="009334EE">
      <w:pPr>
        <w:rPr>
          <w:ins w:id="1855" w:author="Steve Maas" w:date="2015-06-24T19:34:00Z"/>
        </w:rPr>
        <w:pPrChange w:id="1856" w:author="Steve Maas" w:date="2015-06-24T19:34:00Z">
          <w:pPr>
            <w:pStyle w:val="code"/>
          </w:pPr>
        </w:pPrChange>
      </w:pPr>
      <w:ins w:id="1857" w:author="Steve Maas" w:date="2015-06-24T19:34:00Z">
        <w:r>
          <w:t xml:space="preserve">With this option a break point can be set which sets a time point at which FEBio will interrupt the run and show the FEBio prompt. </w:t>
        </w:r>
      </w:ins>
      <w:ins w:id="1858" w:author="Steve Maas" w:date="2015-06-24T19:36:00Z">
        <w:r>
          <w:t>The following example sets a break point at time 1.0. FEBio will interrupt the run after the time  step at time 1.0 is reached (i.e. has converged).</w:t>
        </w:r>
      </w:ins>
    </w:p>
    <w:p w14:paraId="3F19F8CB" w14:textId="77777777" w:rsidR="009334EE" w:rsidRDefault="009334EE">
      <w:pPr>
        <w:rPr>
          <w:ins w:id="1859" w:author="Steve Maas" w:date="2015-06-24T19:35:00Z"/>
        </w:rPr>
        <w:pPrChange w:id="1860" w:author="Steve Maas" w:date="2015-06-24T19:34:00Z">
          <w:pPr>
            <w:pStyle w:val="code"/>
          </w:pPr>
        </w:pPrChange>
      </w:pPr>
    </w:p>
    <w:p w14:paraId="226A069F" w14:textId="2BBAF82F" w:rsidR="009334EE" w:rsidRDefault="009334EE">
      <w:pPr>
        <w:rPr>
          <w:ins w:id="1861" w:author="Steve Maas" w:date="2015-06-24T19:35:00Z"/>
          <w:i/>
        </w:rPr>
        <w:pPrChange w:id="1862" w:author="Steve Maas" w:date="2015-06-24T19:34:00Z">
          <w:pPr>
            <w:pStyle w:val="code"/>
          </w:pPr>
        </w:pPrChange>
      </w:pPr>
      <w:ins w:id="1863" w:author="Steve Maas" w:date="2015-06-24T19:35:00Z">
        <w:r>
          <w:rPr>
            <w:i/>
          </w:rPr>
          <w:t>Example:</w:t>
        </w:r>
      </w:ins>
    </w:p>
    <w:p w14:paraId="588CC6FF" w14:textId="29C6A198" w:rsidR="009334EE" w:rsidRPr="009334EE" w:rsidRDefault="009334EE">
      <w:pPr>
        <w:pStyle w:val="Code0"/>
        <w:pPrChange w:id="1864" w:author="Steve Maas" w:date="2015-06-24T19:35:00Z">
          <w:pPr>
            <w:pStyle w:val="code"/>
          </w:pPr>
        </w:pPrChange>
      </w:pPr>
      <w:ins w:id="1865" w:author="Steve Maas" w:date="2015-06-24T19:35:00Z">
        <w:r>
          <w:t xml:space="preserve">&gt; </w:t>
        </w:r>
      </w:ins>
      <w:ins w:id="1866" w:author="Steve Maas" w:date="2015-06-24T19:36:00Z">
        <w:r>
          <w:t>febio –i file.feb –break 1.0</w:t>
        </w:r>
      </w:ins>
    </w:p>
    <w:p w14:paraId="7C79A467" w14:textId="1675DC1E" w:rsidR="006A0BC1" w:rsidRDefault="006A0BC1" w:rsidP="006A0BC1">
      <w:pPr>
        <w:pStyle w:val="Heading2"/>
      </w:pPr>
      <w:bookmarkStart w:id="1867" w:name="_Toc302147099"/>
      <w:r>
        <w:t xml:space="preserve">The FEBio </w:t>
      </w:r>
      <w:r w:rsidR="00D153DC">
        <w:t>P</w:t>
      </w:r>
      <w:r>
        <w:t>rompt</w:t>
      </w:r>
      <w:bookmarkEnd w:id="1867"/>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BB6F29">
        <w:t>2.8.1</w:t>
      </w:r>
      <w:r>
        <w:fldChar w:fldCharType="end"/>
      </w:r>
      <w:r>
        <w:t xml:space="preserve"> for more details.</w:t>
      </w:r>
      <w:ins w:id="1868" w:author="Steve Maas" w:date="2015-06-24T19:37:00Z">
        <w:r w:rsidR="009334EE">
          <w:t xml:space="preserve"> The FEBio prompt will also be shown when FEBio reaches a break point.</w:t>
        </w:r>
      </w:ins>
    </w:p>
    <w:p w14:paraId="5B06DF2F" w14:textId="31F8FA7E" w:rsidR="006A0BC1" w:rsidRDefault="006A0BC1" w:rsidP="006A0BC1">
      <w:pPr>
        <w:pStyle w:val="Heading2"/>
      </w:pPr>
      <w:bookmarkStart w:id="1869" w:name="_Ref230508346"/>
      <w:bookmarkStart w:id="1870" w:name="_Toc302147100"/>
      <w:r>
        <w:t xml:space="preserve">The </w:t>
      </w:r>
      <w:r w:rsidR="00D153DC">
        <w:t>C</w:t>
      </w:r>
      <w:r w:rsidRPr="00DF311C">
        <w:t>onfiguration</w:t>
      </w:r>
      <w:r>
        <w:t xml:space="preserve"> </w:t>
      </w:r>
      <w:r w:rsidR="00D153DC">
        <w:t>F</w:t>
      </w:r>
      <w:r>
        <w:t>ile</w:t>
      </w:r>
      <w:bookmarkEnd w:id="1869"/>
      <w:bookmarkEnd w:id="1870"/>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871" w:name="_Ref376446157"/>
      <w:bookmarkStart w:id="1872" w:name="_Toc302147101"/>
      <w:r>
        <w:t xml:space="preserve">Using </w:t>
      </w:r>
      <w:r w:rsidR="00D153DC">
        <w:t>M</w:t>
      </w:r>
      <w:r>
        <w:t xml:space="preserve">ultiple </w:t>
      </w:r>
      <w:r w:rsidR="00D153DC">
        <w:t>P</w:t>
      </w:r>
      <w:r>
        <w:t>rocessors</w:t>
      </w:r>
      <w:bookmarkEnd w:id="1871"/>
      <w:bookmarkEnd w:id="1872"/>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554341">
        <w:fldChar w:fldCharType="begin"/>
      </w:r>
      <w:r w:rsidR="00554341">
        <w:instrText xml:space="preserve"> HYPERLINK "http://software.intel.com/en-us/intel-mkl/" </w:instrText>
      </w:r>
      <w:ins w:id="1873" w:author="Gerard" w:date="2015-08-25T18:30:00Z"/>
      <w:r w:rsidR="00554341">
        <w:fldChar w:fldCharType="separate"/>
      </w:r>
      <w:r w:rsidRPr="00CE24A8">
        <w:rPr>
          <w:rStyle w:val="Hyperlink"/>
        </w:rPr>
        <w:t>MKL</w:t>
      </w:r>
      <w:r w:rsidR="00554341">
        <w:rPr>
          <w:rStyle w:val="Hyperlink"/>
        </w:rPr>
        <w:fldChar w:fldCharType="end"/>
      </w:r>
      <w:r>
        <w:t xml:space="preserve"> version of the </w:t>
      </w:r>
      <w:r w:rsidR="00554341">
        <w:fldChar w:fldCharType="begin"/>
      </w:r>
      <w:r w:rsidR="00554341">
        <w:instrText xml:space="preserve"> HYPERLINK "http://www.pardiso-project.org/" </w:instrText>
      </w:r>
      <w:ins w:id="1874" w:author="Gerard" w:date="2015-08-25T18:30:00Z"/>
      <w:r w:rsidR="00554341">
        <w:fldChar w:fldCharType="separate"/>
      </w:r>
      <w:r w:rsidRPr="00CE24A8">
        <w:rPr>
          <w:rStyle w:val="Hyperlink"/>
        </w:rPr>
        <w:t>PARDISO</w:t>
      </w:r>
      <w:r w:rsidR="00554341">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pt;height:14.6pt" o:ole="">
            <v:imagedata r:id="rId13" o:title=""/>
          </v:shape>
          <o:OLEObject Type="Embed" ProgID="Equation.DSMT4" ShapeID="_x0000_i1025" DrawAspect="Content" ObjectID="_1375891542" r:id="rId14"/>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875" w:name="_Ref250284432"/>
      <w:bookmarkStart w:id="1876" w:name="_Ref250285226"/>
      <w:bookmarkStart w:id="1877" w:name="_Toc302147102"/>
      <w:r>
        <w:t xml:space="preserve">FEBio </w:t>
      </w:r>
      <w:r w:rsidR="00D153DC">
        <w:t>O</w:t>
      </w:r>
      <w:r>
        <w:t>utput</w:t>
      </w:r>
      <w:bookmarkEnd w:id="1875"/>
      <w:bookmarkEnd w:id="1876"/>
      <w:bookmarkEnd w:id="1877"/>
    </w:p>
    <w:p w14:paraId="1792A476" w14:textId="08C1C09C"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554341">
        <w:fldChar w:fldCharType="begin"/>
      </w:r>
      <w:r w:rsidR="00554341">
        <w:instrText xml:space="preserve"> HYPERLINK "http://febio.org/postview/" </w:instrText>
      </w:r>
      <w:ins w:id="1878" w:author="Gerard" w:date="2015-08-25T18:30:00Z"/>
      <w:r w:rsidR="00554341">
        <w:fldChar w:fldCharType="separate"/>
      </w:r>
      <w:r w:rsidRPr="00C966F3">
        <w:rPr>
          <w:rStyle w:val="Hyperlink"/>
          <w:i/>
        </w:rPr>
        <w:t>PostView</w:t>
      </w:r>
      <w:r w:rsidR="00554341">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1879" w:author="Gerard" w:date="2015-08-25T18:31:00Z">
        <w:r w:rsidR="00BB6F29">
          <w:t>4.12</w:t>
        </w:r>
      </w:ins>
      <w:del w:id="1880" w:author="Gerard" w:date="2015-08-25T15:04:00Z">
        <w:r w:rsidR="008613FC" w:rsidDel="00554341">
          <w:delText>4.11</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BB6F29">
        <w:t>3.16</w:t>
      </w:r>
      <w:r>
        <w:fldChar w:fldCharType="end"/>
      </w:r>
      <w:r>
        <w:t xml:space="preserve"> for more information. </w:t>
      </w:r>
    </w:p>
    <w:p w14:paraId="021E2AA5" w14:textId="77777777" w:rsidR="004F447E" w:rsidRDefault="004F447E" w:rsidP="006A0BC1"/>
    <w:p w14:paraId="1962D1BE" w14:textId="7E7856CA"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1881" w:author="Gerard" w:date="2015-08-25T18:31:00Z">
        <w:r w:rsidR="00BB6F29">
          <w:t>4.12</w:t>
        </w:r>
      </w:ins>
      <w:del w:id="1882" w:author="Gerard" w:date="2015-08-25T15:04:00Z">
        <w:r w:rsidR="008613FC" w:rsidDel="00554341">
          <w:delText>4.11</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883" w:name="_Toc302147103"/>
      <w:r>
        <w:t>Advanced Options</w:t>
      </w:r>
      <w:bookmarkEnd w:id="1883"/>
    </w:p>
    <w:p w14:paraId="123FE510" w14:textId="43FCB63B" w:rsidR="006A0BC1" w:rsidRDefault="006A0BC1" w:rsidP="006A0BC1">
      <w:pPr>
        <w:pStyle w:val="Heading3"/>
      </w:pPr>
      <w:bookmarkStart w:id="1884" w:name="_Ref278195084"/>
      <w:bookmarkStart w:id="1885" w:name="_Toc302147104"/>
      <w:r>
        <w:t xml:space="preserve">Interrupting a </w:t>
      </w:r>
      <w:r w:rsidR="00D153DC">
        <w:t>R</w:t>
      </w:r>
      <w:r>
        <w:t>un</w:t>
      </w:r>
      <w:r>
        <w:rPr>
          <w:rStyle w:val="FootnoteReference"/>
        </w:rPr>
        <w:footnoteReference w:id="2"/>
      </w:r>
      <w:bookmarkEnd w:id="1884"/>
      <w:bookmarkEnd w:id="1885"/>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ins w:id="1886" w:author="Steve Maas" w:date="2015-06-24T19:39:00Z">
        <w:r w:rsidR="009334EE">
          <w:t xml:space="preserve">The FEBio prompt will also be shown when FEBio reaches a break point. </w:t>
        </w:r>
      </w:ins>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BB6F29">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ins w:id="1887" w:author="Gerard" w:date="2015-08-25T18:31:00Z">
        <w:r w:rsidR="00BB6F29">
          <w:t>4.12</w:t>
        </w:r>
      </w:ins>
      <w:del w:id="1888" w:author="Gerard" w:date="2015-08-25T15:04:00Z">
        <w:r w:rsidR="008613FC" w:rsidDel="00554341">
          <w:delText>4.11</w:delText>
        </w:r>
      </w:del>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889" w:name="_Ref230422001"/>
      <w:bookmarkStart w:id="1890" w:name="_Toc302147105"/>
      <w:r>
        <w:t xml:space="preserve">Debugging a </w:t>
      </w:r>
      <w:r w:rsidR="00D153DC">
        <w:t>R</w:t>
      </w:r>
      <w:r>
        <w:t>un</w:t>
      </w:r>
      <w:bookmarkEnd w:id="1889"/>
      <w:bookmarkEnd w:id="1890"/>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BB6F29">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891" w:name="_Ref254341727"/>
      <w:bookmarkStart w:id="1892" w:name="_Ref254341812"/>
      <w:bookmarkStart w:id="1893" w:name="_Toc302147106"/>
      <w:r>
        <w:t xml:space="preserve">Restarting a </w:t>
      </w:r>
      <w:r w:rsidR="00D153DC">
        <w:t>R</w:t>
      </w:r>
      <w:r>
        <w:t>un</w:t>
      </w:r>
      <w:bookmarkEnd w:id="1891"/>
      <w:bookmarkEnd w:id="1892"/>
      <w:bookmarkEnd w:id="1893"/>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ins w:id="1894" w:author="Gerard" w:date="2015-08-25T18:31:00Z">
        <w:r w:rsidR="00BB6F29">
          <w:t>4.12</w:t>
        </w:r>
      </w:ins>
      <w:del w:id="1895" w:author="Gerard" w:date="2015-08-25T15:04:00Z">
        <w:r w:rsidR="008613FC" w:rsidDel="00554341">
          <w:delText>4.11</w:delText>
        </w:r>
      </w:del>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ins w:id="1896" w:author="Gerard" w:date="2015-08-25T18:31:00Z">
        <w:r w:rsidR="00BB6F29">
          <w:t>4.12</w:t>
        </w:r>
      </w:ins>
      <w:del w:id="1897" w:author="Gerard" w:date="2015-08-25T15:04:00Z">
        <w:r w:rsidR="008613FC" w:rsidDel="00554341">
          <w:delText>4.11</w:delText>
        </w:r>
      </w:del>
      <w:r>
        <w:fldChar w:fldCharType="end"/>
      </w:r>
      <w:r>
        <w:t>.</w:t>
      </w:r>
    </w:p>
    <w:p w14:paraId="2DE9CFBF" w14:textId="77777777" w:rsidR="006A0BC1" w:rsidRDefault="006A0BC1" w:rsidP="006A0BC1"/>
    <w:p w14:paraId="7DD3ADF2" w14:textId="053126E7" w:rsidR="006A0BC1" w:rsidRDefault="006A0BC1" w:rsidP="006A0BC1">
      <w:pPr>
        <w:pStyle w:val="Heading3"/>
      </w:pPr>
      <w:bookmarkStart w:id="1898" w:name="_Ref250285572"/>
      <w:bookmarkStart w:id="1899" w:name="_Toc302147107"/>
      <w:r>
        <w:t xml:space="preserve">Input </w:t>
      </w:r>
      <w:r w:rsidR="00D153DC">
        <w:t>F</w:t>
      </w:r>
      <w:r>
        <w:t xml:space="preserve">ile </w:t>
      </w:r>
      <w:r w:rsidR="00D153DC">
        <w:t>C</w:t>
      </w:r>
      <w:r>
        <w:t>hecking</w:t>
      </w:r>
      <w:bookmarkEnd w:id="1898"/>
      <w:bookmarkEnd w:id="1899"/>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900" w:name="_Ref293568180"/>
      <w:bookmarkStart w:id="1901" w:name="_Ref293568311"/>
      <w:bookmarkStart w:id="1902" w:name="_Toc302147108"/>
      <w:r>
        <w:lastRenderedPageBreak/>
        <w:t>Free Format Input</w:t>
      </w:r>
      <w:bookmarkEnd w:id="1900"/>
      <w:bookmarkEnd w:id="1901"/>
      <w:bookmarkEnd w:id="1902"/>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903" w:name="_Ref391471945"/>
      <w:bookmarkStart w:id="1904" w:name="_Toc302147109"/>
      <w:r>
        <w:lastRenderedPageBreak/>
        <w:t xml:space="preserve">Free </w:t>
      </w:r>
      <w:r w:rsidR="00D153DC">
        <w:t>F</w:t>
      </w:r>
      <w:r>
        <w:t xml:space="preserve">ormat </w:t>
      </w:r>
      <w:r w:rsidR="00D153DC">
        <w:t>O</w:t>
      </w:r>
      <w:r>
        <w:t>verview</w:t>
      </w:r>
      <w:bookmarkEnd w:id="1903"/>
      <w:bookmarkEnd w:id="1904"/>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BB6F29">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905" w:name="_Ref374797496"/>
      <w:bookmarkStart w:id="1906" w:name="_Toc302147110"/>
      <w:r>
        <w:t>Format Specification Versions</w:t>
      </w:r>
      <w:bookmarkEnd w:id="1905"/>
      <w:bookmarkEnd w:id="1906"/>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1907" w:name="_Toc302147111"/>
      <w:r>
        <w:t>Multiple Input Files</w:t>
      </w:r>
      <w:bookmarkEnd w:id="1907"/>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1908" w:name="_Toc410636261"/>
      <w:bookmarkStart w:id="1909" w:name="_Toc302147112"/>
      <w:r>
        <w:t>Include Keyword</w:t>
      </w:r>
      <w:bookmarkEnd w:id="1908"/>
      <w:bookmarkEnd w:id="1909"/>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1910" w:name="_Toc410636262"/>
      <w:bookmarkStart w:id="1911" w:name="_Toc302147113"/>
      <w:r>
        <w:t>The ‘from’ Attribute</w:t>
      </w:r>
      <w:bookmarkEnd w:id="1910"/>
      <w:bookmarkEnd w:id="1911"/>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BB6F29">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1912" w:name="_Toc302147114"/>
      <w:r>
        <w:lastRenderedPageBreak/>
        <w:t>Module Section</w:t>
      </w:r>
      <w:bookmarkEnd w:id="1912"/>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913" w:name="_Toc302147115"/>
      <w:r>
        <w:lastRenderedPageBreak/>
        <w:t>Control Section</w:t>
      </w:r>
      <w:bookmarkEnd w:id="1913"/>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914" w:name="_Toc293572196"/>
      <w:bookmarkStart w:id="1915" w:name="_Toc293572206"/>
      <w:bookmarkStart w:id="1916" w:name="_Toc293572208"/>
      <w:bookmarkStart w:id="1917" w:name="_Ref250285979"/>
      <w:bookmarkStart w:id="1918" w:name="_Ref292527008"/>
      <w:bookmarkStart w:id="1919" w:name="_Toc302147116"/>
      <w:bookmarkEnd w:id="1914"/>
      <w:bookmarkEnd w:id="1915"/>
      <w:bookmarkEnd w:id="1916"/>
      <w:r>
        <w:t>Common Parameters</w:t>
      </w:r>
      <w:bookmarkEnd w:id="1917"/>
      <w:bookmarkEnd w:id="1918"/>
      <w:bookmarkEnd w:id="1919"/>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ins w:id="1920" w:author="Steve Maas" w:date="2015-07-13T11:55:00Z"/>
        </w:trPr>
        <w:tc>
          <w:tcPr>
            <w:tcW w:w="1933" w:type="dxa"/>
            <w:shd w:val="clear" w:color="auto" w:fill="auto"/>
          </w:tcPr>
          <w:p w14:paraId="440895B3" w14:textId="35F04606" w:rsidR="001D481A" w:rsidRDefault="001D481A" w:rsidP="006A0BC1">
            <w:pPr>
              <w:pStyle w:val="code"/>
              <w:jc w:val="left"/>
              <w:rPr>
                <w:ins w:id="1921" w:author="Steve Maas" w:date="2015-07-13T11:55:00Z"/>
              </w:rPr>
            </w:pPr>
            <w:ins w:id="1922" w:author="Steve Maas" w:date="2015-07-13T11:55:00Z">
              <w:r>
                <w:t>output_level</w:t>
              </w:r>
            </w:ins>
          </w:p>
        </w:tc>
        <w:tc>
          <w:tcPr>
            <w:tcW w:w="5197" w:type="dxa"/>
            <w:shd w:val="clear" w:color="auto" w:fill="auto"/>
          </w:tcPr>
          <w:p w14:paraId="1863D5A9" w14:textId="5DBB3150" w:rsidR="001D481A" w:rsidRDefault="001D481A" w:rsidP="00F60C6B">
            <w:pPr>
              <w:rPr>
                <w:ins w:id="1923" w:author="Steve Maas" w:date="2015-07-13T11:55:00Z"/>
              </w:rPr>
            </w:pPr>
            <w:ins w:id="1924" w:author="Steve Maas" w:date="2015-07-13T11:55:00Z">
              <w:r>
                <w:t>Controls when to output data to file (14)</w:t>
              </w:r>
            </w:ins>
          </w:p>
        </w:tc>
        <w:tc>
          <w:tcPr>
            <w:tcW w:w="2470" w:type="dxa"/>
            <w:shd w:val="clear" w:color="auto" w:fill="auto"/>
          </w:tcPr>
          <w:p w14:paraId="490881DF" w14:textId="715FC1CC" w:rsidR="001D481A" w:rsidRDefault="001D481A" w:rsidP="006A0BC1">
            <w:pPr>
              <w:rPr>
                <w:ins w:id="1925" w:author="Steve Maas" w:date="2015-07-13T11:55:00Z"/>
                <w:bCs/>
                <w:iCs/>
              </w:rPr>
            </w:pPr>
            <w:ins w:id="1926" w:author="Steve Maas" w:date="2015-07-13T11:56:00Z">
              <w:r>
                <w:rPr>
                  <w:bCs/>
                  <w:iCs/>
                </w:rPr>
                <w:t>OUTPUT_MAJOR_ITRS</w:t>
              </w:r>
            </w:ins>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85pt" o:ole="">
            <v:imagedata r:id="rId15" o:title=""/>
          </v:shape>
          <o:OLEObject Type="Embed" ProgID="Equation.DSMT4" ShapeID="_x0000_i1026" DrawAspect="Content" ObjectID="_1375891543" r:id="rId16"/>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3pt;height:21.85pt" o:ole="">
            <v:imagedata r:id="rId17" o:title=""/>
          </v:shape>
          <o:OLEObject Type="Embed" ProgID="Equation.DSMT4" ShapeID="_x0000_i1027" DrawAspect="Content" ObjectID="_1375891544" r:id="rId18"/>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15pt;height:36.45pt" o:ole="">
            <v:imagedata r:id="rId19" o:title=""/>
          </v:shape>
          <o:OLEObject Type="Embed" ProgID="Equation.DSMT4" ShapeID="_x0000_i1028" DrawAspect="Content" ObjectID="_1375891545" r:id="rId20"/>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r w:rsidR="00940A59">
        <w:fldChar w:fldCharType="begin"/>
      </w:r>
      <w:r w:rsidR="00940A59">
        <w:instrText xml:space="preserve"> HYPERLINK \l "_ENREF_2" \o "Gee, 2009 #66" </w:instrText>
      </w:r>
      <w:ins w:id="1927" w:author="Gerard" w:date="2015-08-25T18:30:00Z"/>
      <w:r w:rsidR="00940A59">
        <w:fldChar w:fldCharType="separate"/>
      </w:r>
      <w:r w:rsidR="00554341">
        <w:rPr>
          <w:noProof/>
        </w:rPr>
        <w:t>2</w:t>
      </w:r>
      <w:r w:rsidR="00940A59">
        <w:rPr>
          <w:noProof/>
        </w:rPr>
        <w:fldChar w:fldCharType="end"/>
      </w:r>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1D8E336" w:rsidR="003F2CC8" w:rsidRDefault="003F2CC8" w:rsidP="001D481A">
            <w:pPr>
              <w:tabs>
                <w:tab w:val="left" w:pos="720"/>
              </w:tabs>
            </w:pPr>
            <w:r>
              <w:t>Gauss-Lobatto integration rule using 11 integration points</w:t>
            </w:r>
            <w:del w:id="1928" w:author="Steve Maas" w:date="2015-07-13T11:58:00Z">
              <w:r w:rsidR="00A73162" w:rsidDel="001D481A">
                <w:delText xml:space="preserve"> (1)</w:delText>
              </w:r>
            </w:del>
            <w:r>
              <w:t xml:space="preserve"> </w:t>
            </w:r>
          </w:p>
        </w:tc>
      </w:tr>
    </w:tbl>
    <w:p w14:paraId="5749DECF" w14:textId="7D07AEFD" w:rsidR="003F2CC8" w:rsidRDefault="003F2CC8" w:rsidP="006A0BC1">
      <w:pPr>
        <w:tabs>
          <w:tab w:val="left" w:pos="720"/>
        </w:tabs>
        <w:ind w:left="720"/>
      </w:pPr>
    </w:p>
    <w:p w14:paraId="7C1284D2" w14:textId="10C17EB1" w:rsidR="00A73162" w:rsidRDefault="001D481A" w:rsidP="007949F9">
      <w:pPr>
        <w:tabs>
          <w:tab w:val="left" w:pos="720"/>
        </w:tabs>
        <w:rPr>
          <w:i/>
        </w:rPr>
      </w:pPr>
      <w:ins w:id="1929" w:author="Steve Maas" w:date="2015-07-13T11:57:00Z">
        <w:r>
          <w:rPr>
            <w:i/>
          </w:rPr>
          <w:tab/>
        </w:r>
      </w:ins>
      <w:del w:id="1930" w:author="Steve Maas" w:date="2015-07-13T11:58:00Z">
        <w:r w:rsidR="00A73162" w:rsidDel="001D481A">
          <w:rPr>
            <w:i/>
          </w:rPr>
          <w:delText>Comments</w:delText>
        </w:r>
      </w:del>
      <w:ins w:id="1931" w:author="Steve Maas" w:date="2015-07-13T11:58:00Z">
        <w:r>
          <w:rPr>
            <w:i/>
          </w:rPr>
          <w:t>Notes</w:t>
        </w:r>
      </w:ins>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w:t>
            </w:r>
            <w:del w:id="1932" w:author="Steve Maas" w:date="2015-07-13T11:58:00Z">
              <w:r w:rsidDel="001D481A">
                <w:delText xml:space="preserve"> (1)</w:delText>
              </w:r>
            </w:del>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60B25EA" w:rsidR="006B4462" w:rsidRDefault="006B4462" w:rsidP="006B4462">
      <w:pPr>
        <w:tabs>
          <w:tab w:val="left" w:pos="720"/>
        </w:tabs>
        <w:ind w:left="720"/>
        <w:rPr>
          <w:i/>
        </w:rPr>
      </w:pPr>
      <w:del w:id="1933" w:author="Steve Maas" w:date="2015-07-13T11:58:00Z">
        <w:r w:rsidDel="001D481A">
          <w:rPr>
            <w:i/>
          </w:rPr>
          <w:delText>Comments</w:delText>
        </w:r>
      </w:del>
      <w:ins w:id="1934" w:author="Steve Maas" w:date="2015-07-13T11:58:00Z">
        <w:r w:rsidR="001D481A">
          <w:rPr>
            <w:i/>
          </w:rPr>
          <w:t>Notes</w:t>
        </w:r>
      </w:ins>
      <w:r>
        <w:rPr>
          <w:i/>
        </w:rPr>
        <w:t>:</w:t>
      </w:r>
    </w:p>
    <w:p w14:paraId="60C3DB64" w14:textId="0D6F9FE5" w:rsidR="006B4462" w:rsidRPr="006B4462" w:rsidRDefault="006B4462" w:rsidP="006B4462">
      <w:pPr>
        <w:tabs>
          <w:tab w:val="left" w:pos="720"/>
        </w:tabs>
        <w:ind w:left="720"/>
      </w:pPr>
      <w:del w:id="1935" w:author="Steve Maas" w:date="2015-07-13T11:58:00Z">
        <w:r w:rsidDel="001D481A">
          <w:delText xml:space="preserve">This </w:delText>
        </w:r>
      </w:del>
      <w:ins w:id="1936" w:author="Steve Maas" w:date="2015-07-13T11:58:00Z">
        <w:r w:rsidR="001D481A">
          <w:t xml:space="preserve">The GAUSS6 </w:t>
        </w:r>
      </w:ins>
      <w:r>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pPr>
        <w:pStyle w:val="ListParagraph"/>
        <w:numPr>
          <w:ilvl w:val="0"/>
          <w:numId w:val="16"/>
        </w:numPr>
        <w:jc w:val="left"/>
        <w:rPr>
          <w:ins w:id="1937" w:author="Steve Maas" w:date="2015-07-13T12:00:00Z"/>
        </w:rPr>
        <w:pPrChange w:id="1938" w:author="Steve Maas" w:date="2015-07-13T12:01:00Z">
          <w:pPr>
            <w:pStyle w:val="ListParagraph"/>
            <w:numPr>
              <w:numId w:val="62"/>
            </w:numPr>
            <w:ind w:hanging="360"/>
          </w:pPr>
        </w:pPrChange>
      </w:pPr>
      <w:ins w:id="1939" w:author="Steve Maas" w:date="2015-07-13T11:59:00Z">
        <w:r>
          <w:t xml:space="preserve">The </w:t>
        </w:r>
        <w:r>
          <w:rPr>
            <w:i/>
          </w:rPr>
          <w:t>output_level</w:t>
        </w:r>
        <w:r>
          <w:t xml:space="preserve"> can be used to control when FEBio outputs the data files. The following values are supported.</w:t>
        </w:r>
      </w:ins>
      <w:ins w:id="1940" w:author="Steve Maas" w:date="2015-07-13T12:00:00Z">
        <w:r>
          <w:br/>
        </w:r>
      </w:ins>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rPr>
          <w:ins w:id="1941" w:author="Steve Maas" w:date="2015-07-13T12:00:00Z"/>
        </w:trPr>
        <w:tc>
          <w:tcPr>
            <w:tcW w:w="2160" w:type="dxa"/>
            <w:shd w:val="clear" w:color="auto" w:fill="auto"/>
          </w:tcPr>
          <w:p w14:paraId="1E653D29" w14:textId="77777777" w:rsidR="001D481A" w:rsidRPr="000B272C" w:rsidRDefault="001D481A" w:rsidP="00DA4325">
            <w:pPr>
              <w:rPr>
                <w:ins w:id="1942" w:author="Steve Maas" w:date="2015-07-13T12:00:00Z"/>
                <w:b/>
              </w:rPr>
            </w:pPr>
            <w:ins w:id="1943" w:author="Steve Maas" w:date="2015-07-13T12:00:00Z">
              <w:r w:rsidRPr="000B272C">
                <w:rPr>
                  <w:b/>
                </w:rPr>
                <w:t>Value</w:t>
              </w:r>
            </w:ins>
          </w:p>
        </w:tc>
        <w:tc>
          <w:tcPr>
            <w:tcW w:w="6480" w:type="dxa"/>
            <w:shd w:val="clear" w:color="auto" w:fill="auto"/>
          </w:tcPr>
          <w:p w14:paraId="2CE814DA" w14:textId="77777777" w:rsidR="001D481A" w:rsidRPr="000B272C" w:rsidRDefault="001D481A" w:rsidP="00DA4325">
            <w:pPr>
              <w:rPr>
                <w:ins w:id="1944" w:author="Steve Maas" w:date="2015-07-13T12:00:00Z"/>
                <w:b/>
              </w:rPr>
            </w:pPr>
            <w:ins w:id="1945" w:author="Steve Maas" w:date="2015-07-13T12:00:00Z">
              <w:r w:rsidRPr="000B272C">
                <w:rPr>
                  <w:b/>
                </w:rPr>
                <w:t>Description</w:t>
              </w:r>
            </w:ins>
          </w:p>
        </w:tc>
      </w:tr>
      <w:tr w:rsidR="001D481A" w14:paraId="21056233" w14:textId="77777777" w:rsidTr="00DA4325">
        <w:trPr>
          <w:ins w:id="1946" w:author="Steve Maas" w:date="2015-07-13T12:00:00Z"/>
        </w:trPr>
        <w:tc>
          <w:tcPr>
            <w:tcW w:w="2160" w:type="dxa"/>
            <w:shd w:val="clear" w:color="auto" w:fill="auto"/>
          </w:tcPr>
          <w:p w14:paraId="41654F09" w14:textId="6D251944" w:rsidR="001D481A" w:rsidRPr="006C4072" w:rsidRDefault="001D481A" w:rsidP="00DA4325">
            <w:pPr>
              <w:pStyle w:val="code"/>
              <w:rPr>
                <w:ins w:id="1947" w:author="Steve Maas" w:date="2015-07-13T12:00:00Z"/>
              </w:rPr>
            </w:pPr>
            <w:ins w:id="1948" w:author="Steve Maas" w:date="2015-07-13T12:00:00Z">
              <w:r>
                <w:t>OUTPUT_NEVER</w:t>
              </w:r>
            </w:ins>
          </w:p>
        </w:tc>
        <w:tc>
          <w:tcPr>
            <w:tcW w:w="6480" w:type="dxa"/>
            <w:shd w:val="clear" w:color="auto" w:fill="auto"/>
          </w:tcPr>
          <w:p w14:paraId="6695EF2C" w14:textId="77777777" w:rsidR="001D481A" w:rsidRPr="006C4072" w:rsidRDefault="001D481A" w:rsidP="00DA4325">
            <w:pPr>
              <w:rPr>
                <w:ins w:id="1949" w:author="Steve Maas" w:date="2015-07-13T12:00:00Z"/>
              </w:rPr>
            </w:pPr>
            <w:ins w:id="1950" w:author="Steve Maas" w:date="2015-07-13T12:00:00Z">
              <w:r>
                <w:t>Don’t generate any output</w:t>
              </w:r>
            </w:ins>
          </w:p>
        </w:tc>
      </w:tr>
      <w:tr w:rsidR="001D481A" w14:paraId="43D03B35" w14:textId="77777777" w:rsidTr="00DA4325">
        <w:trPr>
          <w:ins w:id="1951" w:author="Steve Maas" w:date="2015-07-13T12:00:00Z"/>
        </w:trPr>
        <w:tc>
          <w:tcPr>
            <w:tcW w:w="2160" w:type="dxa"/>
            <w:shd w:val="clear" w:color="auto" w:fill="auto"/>
          </w:tcPr>
          <w:p w14:paraId="6694F1A0" w14:textId="3D3D3036" w:rsidR="001D481A" w:rsidRDefault="001D481A" w:rsidP="00DA4325">
            <w:pPr>
              <w:pStyle w:val="code"/>
              <w:rPr>
                <w:ins w:id="1952" w:author="Steve Maas" w:date="2015-07-13T12:00:00Z"/>
              </w:rPr>
            </w:pPr>
            <w:ins w:id="1953" w:author="Steve Maas" w:date="2015-07-13T12:01:00Z">
              <w:r>
                <w:t>OUTPUT_MUST_POINTS</w:t>
              </w:r>
            </w:ins>
          </w:p>
        </w:tc>
        <w:tc>
          <w:tcPr>
            <w:tcW w:w="6480" w:type="dxa"/>
            <w:shd w:val="clear" w:color="auto" w:fill="auto"/>
          </w:tcPr>
          <w:p w14:paraId="7B0682AE" w14:textId="6B2E4EC1" w:rsidR="001D481A" w:rsidRDefault="001D481A" w:rsidP="00DA4325">
            <w:pPr>
              <w:rPr>
                <w:ins w:id="1954" w:author="Steve Maas" w:date="2015-07-13T12:00:00Z"/>
              </w:rPr>
            </w:pPr>
            <w:ins w:id="1955" w:author="Steve Maas" w:date="2015-07-13T12:01:00Z">
              <w:r>
                <w:t>Only output at must points</w:t>
              </w:r>
            </w:ins>
          </w:p>
        </w:tc>
      </w:tr>
      <w:tr w:rsidR="001D481A" w14:paraId="0AA76D67" w14:textId="77777777" w:rsidTr="00DA4325">
        <w:trPr>
          <w:ins w:id="1956" w:author="Steve Maas" w:date="2015-07-13T12:00:00Z"/>
        </w:trPr>
        <w:tc>
          <w:tcPr>
            <w:tcW w:w="2160" w:type="dxa"/>
            <w:shd w:val="clear" w:color="auto" w:fill="auto"/>
          </w:tcPr>
          <w:p w14:paraId="267C2C9C" w14:textId="77777777" w:rsidR="001D481A" w:rsidRDefault="001D481A" w:rsidP="00DA4325">
            <w:pPr>
              <w:pStyle w:val="code"/>
              <w:rPr>
                <w:ins w:id="1957" w:author="Steve Maas" w:date="2015-07-13T12:00:00Z"/>
              </w:rPr>
            </w:pPr>
            <w:ins w:id="1958" w:author="Steve Maas" w:date="2015-07-13T12:00:00Z">
              <w:r>
                <w:t>PRINT_MAJOR_ITRS</w:t>
              </w:r>
            </w:ins>
          </w:p>
        </w:tc>
        <w:tc>
          <w:tcPr>
            <w:tcW w:w="6480" w:type="dxa"/>
            <w:shd w:val="clear" w:color="auto" w:fill="auto"/>
          </w:tcPr>
          <w:p w14:paraId="04C813AC" w14:textId="2FCC3E49" w:rsidR="001D481A" w:rsidRDefault="001D481A" w:rsidP="00DA4325">
            <w:pPr>
              <w:rPr>
                <w:ins w:id="1959" w:author="Steve Maas" w:date="2015-07-13T12:00:00Z"/>
              </w:rPr>
            </w:pPr>
            <w:ins w:id="1960" w:author="Steve Maas" w:date="2015-07-13T12:01:00Z">
              <w:r>
                <w:t>Output at end of each time step</w:t>
              </w:r>
            </w:ins>
          </w:p>
        </w:tc>
      </w:tr>
      <w:tr w:rsidR="001D481A" w14:paraId="65705210" w14:textId="77777777" w:rsidTr="00DA4325">
        <w:trPr>
          <w:ins w:id="1961" w:author="Steve Maas" w:date="2015-07-13T12:00:00Z"/>
        </w:trPr>
        <w:tc>
          <w:tcPr>
            <w:tcW w:w="2160" w:type="dxa"/>
            <w:shd w:val="clear" w:color="auto" w:fill="auto"/>
          </w:tcPr>
          <w:p w14:paraId="541CB992" w14:textId="77777777" w:rsidR="001D481A" w:rsidRDefault="001D481A" w:rsidP="00DA4325">
            <w:pPr>
              <w:pStyle w:val="code"/>
              <w:rPr>
                <w:ins w:id="1962" w:author="Steve Maas" w:date="2015-07-13T12:00:00Z"/>
              </w:rPr>
            </w:pPr>
            <w:ins w:id="1963" w:author="Steve Maas" w:date="2015-07-13T12:00:00Z">
              <w:r>
                <w:t>PRINT_MINOR_ITRS</w:t>
              </w:r>
            </w:ins>
          </w:p>
        </w:tc>
        <w:tc>
          <w:tcPr>
            <w:tcW w:w="6480" w:type="dxa"/>
            <w:shd w:val="clear" w:color="auto" w:fill="auto"/>
          </w:tcPr>
          <w:p w14:paraId="6D07F5DF" w14:textId="32599859" w:rsidR="001D481A" w:rsidRDefault="001D481A" w:rsidP="00DA4325">
            <w:pPr>
              <w:rPr>
                <w:ins w:id="1964" w:author="Steve Maas" w:date="2015-07-13T12:00:00Z"/>
              </w:rPr>
            </w:pPr>
            <w:ins w:id="1965" w:author="Steve Maas" w:date="2015-07-13T12:01:00Z">
              <w:r>
                <w:t>Output at each iteration</w:t>
              </w:r>
            </w:ins>
          </w:p>
        </w:tc>
      </w:tr>
      <w:tr w:rsidR="001D481A" w14:paraId="48C2CDB1" w14:textId="77777777" w:rsidTr="00DA4325">
        <w:trPr>
          <w:ins w:id="1966" w:author="Steve Maas" w:date="2015-07-13T12:00:00Z"/>
        </w:trPr>
        <w:tc>
          <w:tcPr>
            <w:tcW w:w="2160" w:type="dxa"/>
            <w:shd w:val="clear" w:color="auto" w:fill="auto"/>
          </w:tcPr>
          <w:p w14:paraId="210918F0" w14:textId="5B5FB194" w:rsidR="001D481A" w:rsidRDefault="001D481A" w:rsidP="00DA4325">
            <w:pPr>
              <w:pStyle w:val="code"/>
              <w:rPr>
                <w:ins w:id="1967" w:author="Steve Maas" w:date="2015-07-13T12:00:00Z"/>
              </w:rPr>
            </w:pPr>
            <w:ins w:id="1968" w:author="Steve Maas" w:date="2015-07-13T12:01:00Z">
              <w:r>
                <w:t>OUTPUT_FINAL</w:t>
              </w:r>
            </w:ins>
          </w:p>
        </w:tc>
        <w:tc>
          <w:tcPr>
            <w:tcW w:w="6480" w:type="dxa"/>
            <w:shd w:val="clear" w:color="auto" w:fill="auto"/>
          </w:tcPr>
          <w:p w14:paraId="750E82F4" w14:textId="00A02993" w:rsidR="001D481A" w:rsidRDefault="001D481A" w:rsidP="00DA4325">
            <w:pPr>
              <w:rPr>
                <w:ins w:id="1969" w:author="Steve Maas" w:date="2015-07-13T12:00:00Z"/>
              </w:rPr>
            </w:pPr>
            <w:ins w:id="1970" w:author="Steve Maas" w:date="2015-07-13T12:01:00Z">
              <w:r>
                <w:t>Only output the data at the last converged time step.</w:t>
              </w:r>
            </w:ins>
          </w:p>
        </w:tc>
      </w:tr>
    </w:tbl>
    <w:p w14:paraId="214965EE" w14:textId="77777777" w:rsidR="001D481A" w:rsidRDefault="001D481A" w:rsidP="001D481A"/>
    <w:p w14:paraId="7863E6AA" w14:textId="6A1950C1" w:rsidR="006A0BC1" w:rsidRDefault="006A0BC1" w:rsidP="006A0BC1">
      <w:pPr>
        <w:pStyle w:val="Heading3"/>
        <w:jc w:val="left"/>
      </w:pPr>
      <w:bookmarkStart w:id="1971" w:name="_Toc302147117"/>
      <w:r>
        <w:lastRenderedPageBreak/>
        <w:t xml:space="preserve">Parameters for </w:t>
      </w:r>
      <w:r w:rsidR="00D153DC">
        <w:rPr>
          <w:i/>
        </w:rPr>
        <w:t>B</w:t>
      </w:r>
      <w:r w:rsidR="00EA184D">
        <w:rPr>
          <w:i/>
        </w:rPr>
        <w:t>iphasic</w:t>
      </w:r>
      <w:r w:rsidR="00EA184D">
        <w:t xml:space="preserve"> </w:t>
      </w:r>
      <w:r w:rsidR="00D153DC">
        <w:t>A</w:t>
      </w:r>
      <w:r>
        <w:t>nalysis</w:t>
      </w:r>
      <w:bookmarkEnd w:id="1971"/>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972" w:name="_Toc302147118"/>
      <w:r>
        <w:t xml:space="preserve">Parameters for </w:t>
      </w:r>
      <w:r w:rsidR="00D153DC">
        <w:rPr>
          <w:i/>
        </w:rPr>
        <w:t>S</w:t>
      </w:r>
      <w:r w:rsidRPr="007D6F0D">
        <w:rPr>
          <w:i/>
        </w:rPr>
        <w:t>olute</w:t>
      </w:r>
      <w:r>
        <w:t xml:space="preserve"> </w:t>
      </w:r>
      <w:r w:rsidR="00D153DC">
        <w:t>A</w:t>
      </w:r>
      <w:r>
        <w:t>nalysis</w:t>
      </w:r>
      <w:bookmarkEnd w:id="1972"/>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973" w:name="_Toc302147119"/>
      <w:r>
        <w:t xml:space="preserve">Parameters for </w:t>
      </w:r>
      <w:r w:rsidR="00D153DC">
        <w:rPr>
          <w:i/>
        </w:rPr>
        <w:t>H</w:t>
      </w:r>
      <w:r w:rsidRPr="007D6F0D">
        <w:rPr>
          <w:i/>
        </w:rPr>
        <w:t>eat</w:t>
      </w:r>
      <w:r>
        <w:t xml:space="preserve"> </w:t>
      </w:r>
      <w:r w:rsidR="00D153DC">
        <w:t>A</w:t>
      </w:r>
      <w:r>
        <w:t>nalysis</w:t>
      </w:r>
      <w:bookmarkEnd w:id="1973"/>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BB6F29">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974" w:name="_Toc302147120"/>
      <w:r>
        <w:lastRenderedPageBreak/>
        <w:t>Globals Section</w:t>
      </w:r>
      <w:bookmarkEnd w:id="1974"/>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975" w:name="_Toc302147121"/>
      <w:r>
        <w:t>Constants</w:t>
      </w:r>
      <w:bookmarkEnd w:id="1975"/>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6pt;height:14.6pt" o:ole="">
            <v:imagedata r:id="rId21" o:title=""/>
          </v:shape>
          <o:OLEObject Type="Embed" ProgID="Equation.DSMT4" ShapeID="_x0000_i1029" DrawAspect="Content" ObjectID="_1375891546" r:id="rId22"/>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3pt;height:14.6pt" o:ole="">
            <v:imagedata r:id="rId23" o:title=""/>
          </v:shape>
          <o:OLEObject Type="Embed" ProgID="Equation.DSMT4" ShapeID="_x0000_i1030" DrawAspect="Content" ObjectID="_1375891547" r:id="rId24"/>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6pt;height:21.85pt" o:ole="">
            <v:imagedata r:id="rId25" o:title=""/>
          </v:shape>
          <o:OLEObject Type="Embed" ProgID="Equation.DSMT4" ShapeID="_x0000_i1031" DrawAspect="Content" ObjectID="_1375891548" r:id="rId26"/>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976" w:name="_Ref188932792"/>
      <w:bookmarkStart w:id="1977" w:name="_Toc302147122"/>
      <w:r>
        <w:t>Solutes</w:t>
      </w:r>
      <w:bookmarkEnd w:id="1976"/>
      <w:bookmarkEnd w:id="1977"/>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6pt;height:14.6pt" o:ole="">
            <v:imagedata r:id="rId27" o:title=""/>
          </v:shape>
          <o:OLEObject Type="Embed" ProgID="Equation.DSMT4" ShapeID="_x0000_i1032" DrawAspect="Content" ObjectID="_1375891549" r:id="rId28"/>
        </w:object>
      </w:r>
      <w:r>
        <w:t xml:space="preserve">, molar mass </w:t>
      </w:r>
      <w:r w:rsidR="006C2049" w:rsidRPr="006C2049">
        <w:rPr>
          <w:position w:val="-4"/>
        </w:rPr>
        <w:object w:dxaOrig="420" w:dyaOrig="300" w14:anchorId="1C82A89B">
          <v:shape id="_x0000_i1033" type="#_x0000_t75" style="width:21.85pt;height:14.6pt" o:ole="">
            <v:imagedata r:id="rId29" o:title=""/>
          </v:shape>
          <o:OLEObject Type="Embed" ProgID="Equation.DSMT4" ShapeID="_x0000_i1033" DrawAspect="Content" ObjectID="_1375891550" r:id="rId30"/>
        </w:object>
      </w:r>
      <w:r>
        <w:t xml:space="preserve">, and density </w:t>
      </w:r>
      <w:r w:rsidR="006C2049" w:rsidRPr="006C2049">
        <w:rPr>
          <w:position w:val="-12"/>
        </w:rPr>
        <w:object w:dxaOrig="340" w:dyaOrig="380" w14:anchorId="75CCE845">
          <v:shape id="_x0000_i1034" type="#_x0000_t75" style="width:14.6pt;height:21.85pt" o:ole="">
            <v:imagedata r:id="rId31" o:title=""/>
          </v:shape>
          <o:OLEObject Type="Embed" ProgID="Equation.DSMT4" ShapeID="_x0000_i1034" DrawAspect="Content" ObjectID="_1375891551" r:id="rId32"/>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1978" w:author="Gerard" w:date="2015-08-25T18:31:00Z">
        <w:r w:rsidR="00BB6F29">
          <w:t>4.8.2</w:t>
        </w:r>
      </w:ins>
      <w:del w:id="1979" w:author="Gerard" w:date="2015-08-25T15:04:00Z">
        <w:r w:rsidR="008613FC" w:rsidDel="00554341">
          <w:delText>4.7.2</w:delText>
        </w:r>
      </w:del>
      <w:r>
        <w:fldChar w:fldCharType="end"/>
      </w:r>
      <w:r>
        <w:t>), triphasic (Section </w:t>
      </w:r>
      <w:r>
        <w:fldChar w:fldCharType="begin"/>
      </w:r>
      <w:r>
        <w:instrText xml:space="preserve"> REF _Ref188932651 \r \h </w:instrText>
      </w:r>
      <w:r>
        <w:fldChar w:fldCharType="separate"/>
      </w:r>
      <w:ins w:id="1980" w:author="Gerard" w:date="2015-08-25T18:31:00Z">
        <w:r w:rsidR="00BB6F29">
          <w:t>4.9.2</w:t>
        </w:r>
      </w:ins>
      <w:del w:id="1981" w:author="Gerard" w:date="2015-08-25T15:04:00Z">
        <w:r w:rsidR="008613FC" w:rsidDel="00554341">
          <w:delText>4.8.2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982" w:name="_Ref240797992"/>
      <w:bookmarkStart w:id="1983" w:name="_Toc302147123"/>
      <w:r>
        <w:t>Solid-Bound Molecules</w:t>
      </w:r>
      <w:bookmarkEnd w:id="1982"/>
      <w:bookmarkEnd w:id="1983"/>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1984" w:author="Gerard" w:date="2015-08-25T18:31:00Z">
        <w:r w:rsidR="00BB6F29">
          <w:t>4.9</w:t>
        </w:r>
      </w:ins>
      <w:del w:id="1985" w:author="Gerard" w:date="2015-08-25T15:04:00Z">
        <w:r w:rsidR="008613FC" w:rsidDel="00554341">
          <w:delText>4.8</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986" w:name="_Ref174185715"/>
      <w:bookmarkStart w:id="1987" w:name="_Toc302147124"/>
      <w:r>
        <w:lastRenderedPageBreak/>
        <w:t>Material Section</w:t>
      </w:r>
      <w:bookmarkEnd w:id="1986"/>
      <w:bookmarkEnd w:id="1987"/>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BB6F29">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988" w:name="_Ref178490824"/>
      <w:bookmarkStart w:id="1989" w:name="_Ref178491142"/>
      <w:bookmarkStart w:id="1990" w:name="_Toc302147125"/>
      <w:r>
        <w:lastRenderedPageBreak/>
        <w:t>Geometry Section</w:t>
      </w:r>
      <w:bookmarkEnd w:id="1988"/>
      <w:bookmarkEnd w:id="1989"/>
      <w:bookmarkEnd w:id="1990"/>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1991" w:name="_Toc302147126"/>
      <w:r>
        <w:t>Nodes Section</w:t>
      </w:r>
      <w:bookmarkEnd w:id="1991"/>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1992" w:name="_Ref376432008"/>
      <w:bookmarkStart w:id="1993" w:name="_Toc302147127"/>
      <w:r w:rsidRPr="00EF5020">
        <w:lastRenderedPageBreak/>
        <w:t>Elements</w:t>
      </w:r>
      <w:r>
        <w:t xml:space="preserve"> Section</w:t>
      </w:r>
      <w:bookmarkEnd w:id="1992"/>
      <w:bookmarkEnd w:id="1993"/>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994" w:name="_Toc350354842"/>
      <w:bookmarkStart w:id="1995" w:name="_Toc350439800"/>
      <w:bookmarkStart w:id="1996" w:name="_Toc352596206"/>
      <w:bookmarkStart w:id="1997" w:name="_Toc363724979"/>
      <w:bookmarkStart w:id="1998" w:name="_Toc302147128"/>
      <w:bookmarkEnd w:id="1994"/>
      <w:bookmarkEnd w:id="1995"/>
      <w:bookmarkEnd w:id="1996"/>
      <w:bookmarkEnd w:id="1997"/>
      <w:r>
        <w:t>Solid Elements</w:t>
      </w:r>
      <w:bookmarkEnd w:id="1998"/>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DA4325" w:rsidRDefault="00DA4325"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DA4325" w:rsidRDefault="00DA4325"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DA4325" w:rsidRDefault="00DA4325"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DA4325" w:rsidRDefault="00DA4325"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DA4325" w:rsidRDefault="00DA4325"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DA4325" w:rsidRDefault="00DA4325"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DA4325" w:rsidRDefault="00DA4325"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DA4325" w:rsidRDefault="00DA4325"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DA4325" w:rsidRDefault="00DA4325"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DA4325" w:rsidRDefault="00DA4325"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DA4325" w:rsidRDefault="00DA4325"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DA4325" w:rsidRDefault="00DA4325"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DA4325" w:rsidRDefault="00DA4325"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DA4325" w:rsidRDefault="00DA4325"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DA4325" w:rsidRDefault="00DA4325"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DA4325" w:rsidRDefault="00DA4325"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DA4325" w:rsidRDefault="00DA4325"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DA4325" w:rsidRDefault="00DA4325"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DA4325" w:rsidRDefault="00DA4325"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DA4325" w:rsidRDefault="00DA4325"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DA4325" w:rsidRDefault="00DA4325"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style="position:absolute;margin-left:0;margin-top:0;width:468pt;height:189pt;z-index:251650048;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EA1ADB" w:rsidRDefault="00EA1ADB"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EA1ADB" w:rsidRDefault="00EA1ADB"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EA1ADB" w:rsidRDefault="00EA1ADB"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EA1ADB" w:rsidRDefault="00EA1ADB"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EA1ADB" w:rsidRDefault="00EA1ADB"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EA1ADB" w:rsidRDefault="00EA1ADB"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EA1ADB" w:rsidRDefault="00EA1ADB"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EA1ADB" w:rsidRDefault="00EA1ADB"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EA1ADB" w:rsidRDefault="00EA1ADB"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EA1ADB" w:rsidRDefault="00EA1ADB"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EA1ADB" w:rsidRDefault="00EA1ADB"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EA1ADB" w:rsidRDefault="00EA1ADB"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EA1ADB" w:rsidRDefault="00EA1ADB"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EA1ADB" w:rsidRDefault="00EA1ADB"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EA1ADB" w:rsidRDefault="00EA1ADB"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EA1ADB" w:rsidRDefault="00EA1ADB"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EA1ADB" w:rsidRDefault="00EA1ADB"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EA1ADB" w:rsidRDefault="00EA1ADB"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EA1ADB" w:rsidRDefault="00EA1ADB"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EA1ADB" w:rsidRDefault="00EA1ADB"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EA1ADB" w:rsidRDefault="00EA1ADB"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1999" w:author="Gerard" w:date="2015-06-21T21:55:00Z">
        <w:r w:rsidR="00744BB0">
          <w:fldChar w:fldCharType="begin"/>
        </w:r>
        <w:r w:rsidR="00744BB0">
          <w:instrText xml:space="preserve"> STYLEREF 1 \s </w:instrText>
        </w:r>
      </w:ins>
      <w:r w:rsidR="00744BB0">
        <w:fldChar w:fldCharType="separate"/>
      </w:r>
      <w:r w:rsidR="00BB6F29">
        <w:rPr>
          <w:noProof/>
        </w:rPr>
        <w:t>3</w:t>
      </w:r>
      <w:ins w:id="2000"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001" w:author="Gerard" w:date="2015-08-25T18:31:00Z">
        <w:r w:rsidR="00BB6F29">
          <w:rPr>
            <w:noProof/>
          </w:rPr>
          <w:t>1</w:t>
        </w:r>
      </w:ins>
      <w:ins w:id="2002" w:author="Gerard" w:date="2015-06-21T21:55:00Z">
        <w:r w:rsidR="00744BB0">
          <w:fldChar w:fldCharType="end"/>
        </w:r>
      </w:ins>
      <w:del w:id="2003"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2004" w:name="_Toc302147129"/>
      <w:r>
        <w:t>Shell Elements</w:t>
      </w:r>
      <w:bookmarkEnd w:id="2004"/>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DA4325" w:rsidRDefault="00DA4325"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DA4325" w:rsidRDefault="00DA4325"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DA4325" w:rsidRDefault="00DA4325"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DA4325" w:rsidRDefault="00DA4325"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DA4325" w:rsidRDefault="00DA4325"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DA4325" w:rsidRDefault="00DA4325"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DA4325" w:rsidRDefault="00DA4325"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style="position:absolute;margin-left:0;margin-top:0;width:468pt;height:171pt;z-index:251651072;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EA1ADB" w:rsidRDefault="00EA1ADB"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EA1ADB" w:rsidRDefault="00EA1ADB"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EA1ADB" w:rsidRDefault="00EA1ADB"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EA1ADB" w:rsidRDefault="00EA1ADB"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EA1ADB" w:rsidRDefault="00EA1ADB"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EA1ADB" w:rsidRDefault="00EA1ADB"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EA1ADB" w:rsidRDefault="00EA1AD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2005" w:author="Gerard" w:date="2015-06-21T21:55:00Z">
        <w:r w:rsidR="00744BB0">
          <w:fldChar w:fldCharType="begin"/>
        </w:r>
        <w:r w:rsidR="00744BB0">
          <w:instrText xml:space="preserve"> STYLEREF 1 \s </w:instrText>
        </w:r>
      </w:ins>
      <w:r w:rsidR="00744BB0">
        <w:fldChar w:fldCharType="separate"/>
      </w:r>
      <w:r w:rsidR="00BB6F29">
        <w:rPr>
          <w:noProof/>
        </w:rPr>
        <w:t>3</w:t>
      </w:r>
      <w:ins w:id="2006"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007" w:author="Gerard" w:date="2015-08-25T18:31:00Z">
        <w:r w:rsidR="00BB6F29">
          <w:rPr>
            <w:noProof/>
          </w:rPr>
          <w:t>2</w:t>
        </w:r>
      </w:ins>
      <w:ins w:id="2008" w:author="Gerard" w:date="2015-06-21T21:55:00Z">
        <w:r w:rsidR="00744BB0">
          <w:fldChar w:fldCharType="end"/>
        </w:r>
      </w:ins>
      <w:del w:id="2009"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2010" w:name="_Ref376174920"/>
      <w:bookmarkStart w:id="2011" w:name="_Toc302147130"/>
      <w:r w:rsidRPr="007A75DE">
        <w:t>Surface Elements</w:t>
      </w:r>
      <w:bookmarkEnd w:id="2010"/>
      <w:bookmarkEnd w:id="2011"/>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2012" w:name="_Ref230518438"/>
      <w:bookmarkStart w:id="2013" w:name="_Toc302147131"/>
      <w:r>
        <w:t>Element</w:t>
      </w:r>
      <w:r w:rsidR="00D153DC">
        <w:t xml:space="preserve"> </w:t>
      </w:r>
      <w:r>
        <w:t>Data Section</w:t>
      </w:r>
      <w:bookmarkEnd w:id="2012"/>
      <w:bookmarkEnd w:id="2013"/>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BB6F29">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2014" w:name="_Ref376175517"/>
      <w:bookmarkStart w:id="2015" w:name="_Toc302147132"/>
      <w:r>
        <w:t>Surface Section</w:t>
      </w:r>
      <w:bookmarkEnd w:id="2014"/>
      <w:bookmarkEnd w:id="2015"/>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BB6F29">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2016" w:name="_Ref378149880"/>
      <w:bookmarkStart w:id="2017" w:name="_Toc302147133"/>
      <w:r>
        <w:t>NodeSet Section</w:t>
      </w:r>
      <w:bookmarkEnd w:id="2016"/>
      <w:bookmarkEnd w:id="2017"/>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2018" w:name="_Toc410636283"/>
      <w:bookmarkStart w:id="2019" w:name="_Toc302147134"/>
      <w:r>
        <w:lastRenderedPageBreak/>
        <w:t>ElementSet Section</w:t>
      </w:r>
      <w:bookmarkEnd w:id="2018"/>
      <w:bookmarkEnd w:id="2019"/>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2020" w:name="_Toc302147135"/>
      <w:r>
        <w:lastRenderedPageBreak/>
        <w:t>Initial Section</w:t>
      </w:r>
      <w:bookmarkEnd w:id="2020"/>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2021" w:name="_Toc302147136"/>
      <w:r>
        <w:t>Initial Nodal Velocities</w:t>
      </w:r>
      <w:bookmarkEnd w:id="2021"/>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BB6F29">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022" w:name="_Toc302147137"/>
      <w:r>
        <w:t>Initial Nodal Effective Fluid Pressure</w:t>
      </w:r>
      <w:bookmarkEnd w:id="2022"/>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023" w:name="_Toc302147138"/>
      <w:r>
        <w:t>Initial Nodal Effective Concentration</w:t>
      </w:r>
      <w:bookmarkEnd w:id="2023"/>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BB6F29">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024" w:name="_Ref172095122"/>
      <w:bookmarkStart w:id="2025" w:name="_Toc302147139"/>
      <w:r>
        <w:lastRenderedPageBreak/>
        <w:t>Boundary Section</w:t>
      </w:r>
      <w:bookmarkEnd w:id="2024"/>
      <w:bookmarkEnd w:id="2025"/>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026" w:name="_Ref172095051"/>
      <w:bookmarkStart w:id="2027" w:name="_Toc302147140"/>
      <w:r>
        <w:t>Prescribed Nodal Degrees of Freedom</w:t>
      </w:r>
      <w:bookmarkEnd w:id="2026"/>
      <w:bookmarkEnd w:id="2027"/>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BB6F29">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BB6F29">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028" w:name="_Toc302147141"/>
      <w:r>
        <w:t>Fixed Nodal Degrees of Freedom</w:t>
      </w:r>
      <w:bookmarkEnd w:id="2028"/>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BB6F29">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029" w:name="_Toc315942749"/>
      <w:bookmarkStart w:id="2030" w:name="_Toc315943013"/>
      <w:bookmarkStart w:id="2031" w:name="_Toc315943277"/>
      <w:bookmarkStart w:id="2032" w:name="_Toc315942751"/>
      <w:bookmarkStart w:id="2033" w:name="_Toc315943015"/>
      <w:bookmarkStart w:id="2034" w:name="_Toc315943279"/>
      <w:bookmarkStart w:id="2035" w:name="_Toc315942753"/>
      <w:bookmarkStart w:id="2036" w:name="_Toc315943017"/>
      <w:bookmarkStart w:id="2037" w:name="_Toc315943281"/>
      <w:bookmarkStart w:id="2038" w:name="_Toc315942755"/>
      <w:bookmarkStart w:id="2039" w:name="_Toc315943019"/>
      <w:bookmarkStart w:id="2040" w:name="_Toc315943283"/>
      <w:bookmarkStart w:id="2041" w:name="_Toc315942758"/>
      <w:bookmarkStart w:id="2042" w:name="_Toc315943022"/>
      <w:bookmarkStart w:id="2043" w:name="_Toc315943286"/>
      <w:bookmarkStart w:id="2044" w:name="_Toc315942763"/>
      <w:bookmarkStart w:id="2045" w:name="_Toc315943027"/>
      <w:bookmarkStart w:id="2046" w:name="_Toc315943291"/>
      <w:bookmarkStart w:id="2047" w:name="_Toc315942764"/>
      <w:bookmarkStart w:id="2048" w:name="_Toc315943028"/>
      <w:bookmarkStart w:id="2049" w:name="_Toc315943292"/>
      <w:bookmarkStart w:id="2050" w:name="_Toc315942765"/>
      <w:bookmarkStart w:id="2051" w:name="_Toc315943029"/>
      <w:bookmarkStart w:id="2052" w:name="_Toc315943293"/>
      <w:bookmarkStart w:id="2053" w:name="_Toc315942768"/>
      <w:bookmarkStart w:id="2054" w:name="_Toc315943032"/>
      <w:bookmarkStart w:id="2055" w:name="_Toc315943296"/>
      <w:bookmarkStart w:id="2056" w:name="_Toc315942770"/>
      <w:bookmarkStart w:id="2057" w:name="_Toc315943034"/>
      <w:bookmarkStart w:id="2058" w:name="_Toc315943298"/>
      <w:bookmarkStart w:id="2059" w:name="_Toc315942775"/>
      <w:bookmarkStart w:id="2060" w:name="_Toc315943039"/>
      <w:bookmarkStart w:id="2061" w:name="_Toc315943303"/>
      <w:bookmarkStart w:id="2062" w:name="_Toc315942777"/>
      <w:bookmarkStart w:id="2063" w:name="_Toc315943041"/>
      <w:bookmarkStart w:id="2064" w:name="_Toc315943305"/>
      <w:bookmarkStart w:id="2065" w:name="_Toc315942782"/>
      <w:bookmarkStart w:id="2066" w:name="_Toc315943046"/>
      <w:bookmarkStart w:id="2067" w:name="_Toc315943310"/>
      <w:bookmarkStart w:id="2068" w:name="_Toc315942784"/>
      <w:bookmarkStart w:id="2069" w:name="_Toc315943048"/>
      <w:bookmarkStart w:id="2070" w:name="_Toc315943312"/>
      <w:bookmarkStart w:id="2071" w:name="_Toc315942786"/>
      <w:bookmarkStart w:id="2072" w:name="_Toc315943050"/>
      <w:bookmarkStart w:id="2073" w:name="_Toc315943314"/>
      <w:bookmarkStart w:id="2074" w:name="_Toc315942806"/>
      <w:bookmarkStart w:id="2075" w:name="_Toc315943070"/>
      <w:bookmarkStart w:id="2076" w:name="_Toc315943334"/>
      <w:bookmarkStart w:id="2077" w:name="_Toc315942809"/>
      <w:bookmarkStart w:id="2078" w:name="_Toc315943073"/>
      <w:bookmarkStart w:id="2079" w:name="_Toc315943337"/>
      <w:bookmarkStart w:id="2080" w:name="_Toc315942810"/>
      <w:bookmarkStart w:id="2081" w:name="_Toc315943074"/>
      <w:bookmarkStart w:id="2082" w:name="_Toc315943338"/>
      <w:bookmarkStart w:id="2083" w:name="_Toc315942811"/>
      <w:bookmarkStart w:id="2084" w:name="_Toc315943075"/>
      <w:bookmarkStart w:id="2085" w:name="_Toc315943339"/>
      <w:bookmarkStart w:id="2086" w:name="_Toc315942816"/>
      <w:bookmarkStart w:id="2087" w:name="_Toc315943080"/>
      <w:bookmarkStart w:id="2088" w:name="_Toc315943344"/>
      <w:bookmarkStart w:id="2089" w:name="_Toc315942818"/>
      <w:bookmarkStart w:id="2090" w:name="_Toc315943082"/>
      <w:bookmarkStart w:id="2091" w:name="_Toc315943346"/>
      <w:bookmarkStart w:id="2092" w:name="_Toc315942820"/>
      <w:bookmarkStart w:id="2093" w:name="_Toc315943084"/>
      <w:bookmarkStart w:id="2094" w:name="_Toc315943348"/>
      <w:bookmarkStart w:id="2095" w:name="_Toc315942822"/>
      <w:bookmarkStart w:id="2096" w:name="_Toc315943086"/>
      <w:bookmarkStart w:id="2097" w:name="_Toc315943350"/>
      <w:bookmarkStart w:id="2098" w:name="_Toc315942824"/>
      <w:bookmarkStart w:id="2099" w:name="_Toc315943088"/>
      <w:bookmarkStart w:id="2100" w:name="_Toc315943352"/>
      <w:bookmarkStart w:id="2101" w:name="_Toc315942829"/>
      <w:bookmarkStart w:id="2102" w:name="_Toc315943093"/>
      <w:bookmarkStart w:id="2103" w:name="_Toc315943357"/>
      <w:bookmarkStart w:id="2104" w:name="_Toc315942831"/>
      <w:bookmarkStart w:id="2105" w:name="_Toc315943095"/>
      <w:bookmarkStart w:id="2106" w:name="_Toc315943359"/>
      <w:bookmarkStart w:id="2107" w:name="_Toc315942833"/>
      <w:bookmarkStart w:id="2108" w:name="_Toc315943097"/>
      <w:bookmarkStart w:id="2109" w:name="_Toc315943361"/>
      <w:bookmarkStart w:id="2110" w:name="_Toc315942834"/>
      <w:bookmarkStart w:id="2111" w:name="_Toc315943098"/>
      <w:bookmarkStart w:id="2112" w:name="_Toc315943362"/>
      <w:bookmarkStart w:id="2113" w:name="_Toc315942839"/>
      <w:bookmarkStart w:id="2114" w:name="_Toc315943103"/>
      <w:bookmarkStart w:id="2115" w:name="_Toc315943367"/>
      <w:bookmarkStart w:id="2116" w:name="_Toc315942840"/>
      <w:bookmarkStart w:id="2117" w:name="_Toc315943104"/>
      <w:bookmarkStart w:id="2118" w:name="_Toc315943368"/>
      <w:bookmarkStart w:id="2119" w:name="_Toc315942841"/>
      <w:bookmarkStart w:id="2120" w:name="_Toc315943105"/>
      <w:bookmarkStart w:id="2121" w:name="_Toc315943369"/>
      <w:bookmarkStart w:id="2122" w:name="_Toc315942843"/>
      <w:bookmarkStart w:id="2123" w:name="_Toc315943107"/>
      <w:bookmarkStart w:id="2124" w:name="_Toc315943371"/>
      <w:bookmarkStart w:id="2125" w:name="_Toc315942845"/>
      <w:bookmarkStart w:id="2126" w:name="_Toc315943109"/>
      <w:bookmarkStart w:id="2127" w:name="_Toc315943373"/>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r>
        <w:br w:type="page"/>
      </w:r>
    </w:p>
    <w:p w14:paraId="4FC9CF1B" w14:textId="38A0E96E" w:rsidR="006A0BC1" w:rsidRDefault="0098023B" w:rsidP="0098023B">
      <w:pPr>
        <w:pStyle w:val="Heading2"/>
      </w:pPr>
      <w:bookmarkStart w:id="2128" w:name="_Toc302147142"/>
      <w:r>
        <w:lastRenderedPageBreak/>
        <w:t>Loads Section</w:t>
      </w:r>
      <w:bookmarkEnd w:id="2128"/>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129" w:name="_Toc302147143"/>
      <w:r>
        <w:t>Nodal Loads</w:t>
      </w:r>
      <w:bookmarkEnd w:id="2129"/>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BB6F29">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130" w:name="_Toc302147144"/>
      <w:r>
        <w:t>Surface Loads</w:t>
      </w:r>
      <w:bookmarkEnd w:id="2130"/>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BB6F29">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131" w:name="_Toc302147145"/>
      <w:r>
        <w:t xml:space="preserve">Pressure </w:t>
      </w:r>
      <w:r w:rsidR="004B0FC6">
        <w:t>Load</w:t>
      </w:r>
      <w:bookmarkEnd w:id="2131"/>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132" w:name="_Toc302147146"/>
      <w:r>
        <w:t>Traction Load</w:t>
      </w:r>
      <w:bookmarkEnd w:id="2132"/>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133" w:name="_Ref194576511"/>
      <w:bookmarkStart w:id="2134" w:name="_Ref194576545"/>
      <w:bookmarkStart w:id="2135" w:name="_Toc302147147"/>
      <w:r>
        <w:t>Mixture Normal Traction</w:t>
      </w:r>
      <w:bookmarkEnd w:id="2133"/>
      <w:bookmarkEnd w:id="2134"/>
      <w:bookmarkEnd w:id="2135"/>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554341">
        <w:fldChar w:fldCharType="begin"/>
      </w:r>
      <w:r w:rsidR="00554341">
        <w:instrText xml:space="preserve"> HYPERLINK "http://help.mrl.sci.utah.edu/help/index.jsp" </w:instrText>
      </w:r>
      <w:ins w:id="2136" w:author="Gerard" w:date="2015-08-25T18:30:00Z"/>
      <w:r w:rsidR="00554341">
        <w:fldChar w:fldCharType="separate"/>
      </w:r>
      <w:r w:rsidRPr="00205BE9">
        <w:rPr>
          <w:rStyle w:val="Hyperlink"/>
          <w:i/>
        </w:rPr>
        <w:t>FEBio Theory Manual</w:t>
      </w:r>
      <w:r w:rsidR="00554341">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3pt;height:14.6pt" o:ole="">
            <v:imagedata r:id="rId33" o:title=""/>
          </v:shape>
          <o:OLEObject Type="Embed" ProgID="Equation.DSMT4" ShapeID="_x0000_i1035" DrawAspect="Content" ObjectID="_1375891552" r:id="rId34"/>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6pt;height:14.6pt" o:ole="">
            <v:imagedata r:id="rId35" o:title=""/>
          </v:shape>
          <o:OLEObject Type="Embed" ProgID="Equation.DSMT4" ShapeID="_x0000_i1036" DrawAspect="Content" ObjectID="_1375891553" r:id="rId36"/>
        </w:object>
      </w:r>
      <w:r w:rsidRPr="00C64641">
        <w:t xml:space="preserve">; thus </w:t>
      </w:r>
      <w:r w:rsidR="006C2049" w:rsidRPr="006C2049">
        <w:rPr>
          <w:position w:val="-6"/>
        </w:rPr>
        <w:object w:dxaOrig="800" w:dyaOrig="260" w14:anchorId="7E26253B">
          <v:shape id="_x0000_i1037" type="#_x0000_t75" style="width:43.75pt;height:14.6pt" o:ole="">
            <v:imagedata r:id="rId37" o:title=""/>
          </v:shape>
          <o:OLEObject Type="Embed" ProgID="Equation.DSMT4" ShapeID="_x0000_i1037" DrawAspect="Content" ObjectID="_1375891554" r:id="rId38"/>
        </w:object>
      </w:r>
      <w:r w:rsidRPr="00C64641">
        <w:t xml:space="preserve">, where </w:t>
      </w:r>
      <w:r w:rsidR="006C2049" w:rsidRPr="006C2049">
        <w:rPr>
          <w:position w:val="-4"/>
        </w:rPr>
        <w:object w:dxaOrig="200" w:dyaOrig="200" w14:anchorId="62915E31">
          <v:shape id="_x0000_i1038" type="#_x0000_t75" style="width:7.3pt;height:7.3pt" o:ole="">
            <v:imagedata r:id="rId39" o:title=""/>
          </v:shape>
          <o:OLEObject Type="Embed" ProgID="Equation.DSMT4" ShapeID="_x0000_i1038" DrawAspect="Content" ObjectID="_1375891555" r:id="rId40"/>
        </w:object>
      </w:r>
      <w:r w:rsidRPr="00C64641">
        <w:t xml:space="preserve"> is the outward unit normal to the boundary surface.  Since </w:t>
      </w:r>
      <w:r w:rsidR="006C2049" w:rsidRPr="006C2049">
        <w:rPr>
          <w:position w:val="-10"/>
        </w:rPr>
        <w:object w:dxaOrig="1280" w:dyaOrig="360" w14:anchorId="344D2DC8">
          <v:shape id="_x0000_i1039" type="#_x0000_t75" style="width:64.7pt;height:21.85pt" o:ole="">
            <v:imagedata r:id="rId41" o:title=""/>
          </v:shape>
          <o:OLEObject Type="Embed" ProgID="Equation.DSMT4" ShapeID="_x0000_i1039" DrawAspect="Content" ObjectID="_1375891556" r:id="rId42"/>
        </w:object>
      </w:r>
      <w:r w:rsidRPr="00C64641">
        <w:t xml:space="preserve">, where </w:t>
      </w:r>
      <w:r w:rsidR="006C2049" w:rsidRPr="006C2049">
        <w:rPr>
          <w:position w:val="-10"/>
        </w:rPr>
        <w:object w:dxaOrig="240" w:dyaOrig="260" w14:anchorId="793DE6B8">
          <v:shape id="_x0000_i1040" type="#_x0000_t75" style="width:14.6pt;height:14.6pt" o:ole="">
            <v:imagedata r:id="rId43" o:title=""/>
          </v:shape>
          <o:OLEObject Type="Embed" ProgID="Equation.DSMT4" ShapeID="_x0000_i1040" DrawAspect="Content" ObjectID="_1375891557" r:id="rId44"/>
        </w:object>
      </w:r>
      <w:r w:rsidRPr="00C64641">
        <w:t xml:space="preserve"> is the fluid pressure and </w:t>
      </w:r>
      <w:r w:rsidR="006C2049" w:rsidRPr="006C2049">
        <w:rPr>
          <w:position w:val="-6"/>
        </w:rPr>
        <w:object w:dxaOrig="300" w:dyaOrig="320" w14:anchorId="2834CBFD">
          <v:shape id="_x0000_i1041" type="#_x0000_t75" style="width:14.6pt;height:14.6pt" o:ole="">
            <v:imagedata r:id="rId45" o:title=""/>
          </v:shape>
          <o:OLEObject Type="Embed" ProgID="Equation.DSMT4" ShapeID="_x0000_i1041" DrawAspect="Content" ObjectID="_1375891558" r:id="rId46"/>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4pt;height:21.85pt" o:ole="">
            <v:imagedata r:id="rId47" o:title=""/>
          </v:shape>
          <o:OLEObject Type="Embed" ProgID="Equation.DSMT4" ShapeID="_x0000_i1042" DrawAspect="Content" ObjectID="_1375891559" r:id="rId48"/>
        </w:object>
      </w:r>
      <w:r w:rsidRPr="00C64641">
        <w:t xml:space="preserve">, where </w:t>
      </w:r>
      <w:r w:rsidR="006C2049" w:rsidRPr="006C2049">
        <w:rPr>
          <w:position w:val="-6"/>
        </w:rPr>
        <w:object w:dxaOrig="980" w:dyaOrig="320" w14:anchorId="01C7119C">
          <v:shape id="_x0000_i1043" type="#_x0000_t75" style="width:50.15pt;height:14.6pt" o:ole="">
            <v:imagedata r:id="rId49" o:title=""/>
          </v:shape>
          <o:OLEObject Type="Embed" ProgID="Equation.DSMT4" ShapeID="_x0000_i1043" DrawAspect="Content" ObjectID="_1375891560" r:id="rId50"/>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75pt;height:21.85pt" o:ole="">
            <v:imagedata r:id="rId51" o:title=""/>
          </v:shape>
          <o:OLEObject Type="Embed" ProgID="Equation.DSMT4" ShapeID="_x0000_i1044" DrawAspect="Content" ObjectID="_1375891561" r:id="rId52"/>
        </w:object>
      </w:r>
      <w:r w:rsidRPr="00C64641">
        <w:t xml:space="preserve"> (the normal component of the mixture traction) or </w:t>
      </w:r>
      <w:r w:rsidR="006C2049" w:rsidRPr="006C2049">
        <w:rPr>
          <w:position w:val="-12"/>
        </w:rPr>
        <w:object w:dxaOrig="920" w:dyaOrig="380" w14:anchorId="5E202FC0">
          <v:shape id="_x0000_i1045" type="#_x0000_t75" style="width:43.75pt;height:21.85pt" o:ole="">
            <v:imagedata r:id="rId53" o:title=""/>
          </v:shape>
          <o:OLEObject Type="Embed" ProgID="Equation.DSMT4" ShapeID="_x0000_i1045" DrawAspect="Content" ObjectID="_1375891562" r:id="rId54"/>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6pt;height:14.6pt" o:ole="">
            <v:imagedata r:id="rId55" o:title=""/>
          </v:shape>
          <o:OLEObject Type="Embed" ProgID="Equation.DSMT4" ShapeID="_x0000_i1046" DrawAspect="Content" ObjectID="_1375891563" r:id="rId56"/>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6pt;height:21.85pt" o:ole="">
            <v:imagedata r:id="rId57" o:title=""/>
          </v:shape>
          <o:OLEObject Type="Embed" ProgID="Equation.DSMT4" ShapeID="_x0000_i1047" DrawAspect="Content" ObjectID="_1375891564" r:id="rId58"/>
        </w:object>
      </w:r>
      <w:r w:rsidRPr="00C64641">
        <w:t xml:space="preserve">, the corresponding boundary conditions are </w:t>
      </w:r>
      <w:r w:rsidR="006C2049" w:rsidRPr="006C2049">
        <w:rPr>
          <w:position w:val="-12"/>
        </w:rPr>
        <w:object w:dxaOrig="700" w:dyaOrig="360" w14:anchorId="3C8B52AF">
          <v:shape id="_x0000_i1048" type="#_x0000_t75" style="width:36.45pt;height:21.85pt" o:ole="">
            <v:imagedata r:id="rId59" o:title=""/>
          </v:shape>
          <o:OLEObject Type="Embed" ProgID="Equation.DSMT4" ShapeID="_x0000_i1048" DrawAspect="Content" ObjectID="_1375891565" r:id="rId60"/>
        </w:object>
      </w:r>
      <w:r w:rsidRPr="00C64641">
        <w:t xml:space="preserve"> and </w:t>
      </w:r>
      <w:r w:rsidR="006C2049" w:rsidRPr="006C2049">
        <w:rPr>
          <w:position w:val="-12"/>
        </w:rPr>
        <w:object w:dxaOrig="840" w:dyaOrig="360" w14:anchorId="6CB25C27">
          <v:shape id="_x0000_i1049" type="#_x0000_t75" style="width:43.75pt;height:21.85pt" o:ole="">
            <v:imagedata r:id="rId61" o:title=""/>
          </v:shape>
          <o:OLEObject Type="Embed" ProgID="Equation.DSMT4" ShapeID="_x0000_i1049" DrawAspect="Content" ObjectID="_1375891566" r:id="rId62"/>
        </w:object>
      </w:r>
      <w:r w:rsidRPr="00C64641">
        <w:t xml:space="preserve"> (or </w:t>
      </w:r>
      <w:r w:rsidR="006C2049" w:rsidRPr="006C2049">
        <w:rPr>
          <w:position w:val="-12"/>
        </w:rPr>
        <w:object w:dxaOrig="600" w:dyaOrig="380" w14:anchorId="00DD9000">
          <v:shape id="_x0000_i1050" type="#_x0000_t75" style="width:28.25pt;height:21.85pt" o:ole="">
            <v:imagedata r:id="rId63" o:title=""/>
          </v:shape>
          <o:OLEObject Type="Embed" ProgID="Equation.DSMT4" ShapeID="_x0000_i1050" DrawAspect="Content" ObjectID="_1375891567" r:id="rId64"/>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137" w:name="_Toc302147148"/>
      <w:r w:rsidRPr="00C64641">
        <w:t>Fluid Flux</w:t>
      </w:r>
      <w:bookmarkEnd w:id="2137"/>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6pt;height:14.6pt" o:ole="">
            <v:imagedata r:id="rId65" o:title=""/>
          </v:shape>
          <o:OLEObject Type="Embed" ProgID="Equation.DSMT4" ShapeID="_x0000_i1051" DrawAspect="Content" ObjectID="_1375891568" r:id="rId66"/>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6pt;height:14.6pt" o:ole="">
            <v:imagedata r:id="rId67" o:title=""/>
          </v:shape>
          <o:OLEObject Type="Embed" ProgID="Equation.DSMT4" ShapeID="_x0000_i1052" DrawAspect="Content" ObjectID="_1375891569" r:id="rId68"/>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15pt;height:21.85pt" o:ole="">
            <v:imagedata r:id="rId69" o:title=""/>
          </v:shape>
          <o:OLEObject Type="Embed" ProgID="Equation.DSMT4" ShapeID="_x0000_i1053" DrawAspect="Content" ObjectID="_1375891570" r:id="rId70"/>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6pt;height:21.85pt" o:ole="">
            <v:imagedata r:id="rId71" o:title=""/>
          </v:shape>
          <o:OLEObject Type="Embed" ProgID="Equation.DSMT4" ShapeID="_x0000_i1054" DrawAspect="Content" ObjectID="_1375891571" r:id="rId72"/>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6pt;height:21.85pt" o:ole="">
            <v:imagedata r:id="rId73" o:title=""/>
          </v:shape>
          <o:OLEObject Type="Embed" ProgID="Equation.DSMT4" ShapeID="_x0000_i1055" DrawAspect="Content" ObjectID="_1375891572" r:id="rId74"/>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3pt;height:21.85pt" o:ole="">
            <v:imagedata r:id="rId75" o:title=""/>
          </v:shape>
          <o:OLEObject Type="Embed" ProgID="Equation.DSMT4" ShapeID="_x0000_i1056" DrawAspect="Content" ObjectID="_1375891573" r:id="rId76"/>
        </w:object>
      </w:r>
      <w:r w:rsidRPr="00C64641">
        <w:t xml:space="preserve">.  To prescribe the value of </w:t>
      </w:r>
      <w:r w:rsidR="006C2049" w:rsidRPr="006C2049">
        <w:rPr>
          <w:position w:val="-12"/>
        </w:rPr>
        <w:object w:dxaOrig="260" w:dyaOrig="360" w14:anchorId="550438C8">
          <v:shape id="_x0000_i1057" type="#_x0000_t75" style="width:14.6pt;height:21.85pt" o:ole="">
            <v:imagedata r:id="rId77" o:title=""/>
          </v:shape>
          <o:OLEObject Type="Embed" ProgID="Equation.DSMT4" ShapeID="_x0000_i1057" DrawAspect="Content" ObjectID="_1375891574" r:id="rId78"/>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45pt;height:21.85pt" o:ole="">
            <v:imagedata r:id="rId79" o:title=""/>
          </v:shape>
          <o:OLEObject Type="Embed" ProgID="Equation.DSMT4" ShapeID="_x0000_i1058" DrawAspect="Content" ObjectID="_1375891575" r:id="rId80"/>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25pt;height:21.85pt" o:ole="">
            <v:imagedata r:id="rId81" o:title=""/>
          </v:shape>
          <o:OLEObject Type="Embed" ProgID="Equation.DSMT4" ShapeID="_x0000_i1059" DrawAspect="Content" ObjectID="_1375891576" r:id="rId82"/>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138" w:name="_Toc302147149"/>
      <w:r w:rsidRPr="00C64641">
        <w:lastRenderedPageBreak/>
        <w:t>Solute Flux</w:t>
      </w:r>
      <w:bookmarkEnd w:id="2138"/>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3pt;height:14.6pt" o:ole="">
            <v:imagedata r:id="rId83" o:title=""/>
          </v:shape>
          <o:OLEObject Type="Embed" ProgID="Equation.DSMT4" ShapeID="_x0000_i1060" DrawAspect="Content" ObjectID="_1375891577" r:id="rId84"/>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3pt;height:14.6pt" o:ole="">
            <v:imagedata r:id="rId85" o:title=""/>
          </v:shape>
          <o:OLEObject Type="Embed" ProgID="Equation.DSMT4" ShapeID="_x0000_i1061" DrawAspect="Content" ObjectID="_1375891578" r:id="rId86"/>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75pt;height:21.85pt" o:ole="">
            <v:imagedata r:id="rId87" o:title=""/>
          </v:shape>
          <o:OLEObject Type="Embed" ProgID="Equation.DSMT4" ShapeID="_x0000_i1062" DrawAspect="Content" ObjectID="_1375891579" r:id="rId88"/>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6pt;height:21.85pt" o:ole="">
            <v:imagedata r:id="rId89" o:title=""/>
          </v:shape>
          <o:OLEObject Type="Embed" ProgID="Equation.DSMT4" ShapeID="_x0000_i1063" DrawAspect="Content" ObjectID="_1375891580" r:id="rId90"/>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BB6F29">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139" w:name="_Toc302147150"/>
      <w:r>
        <w:t>Heat Flux</w:t>
      </w:r>
      <w:bookmarkEnd w:id="2139"/>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140" w:name="_Toc302147151"/>
      <w:r>
        <w:t>Convective Heat Flux</w:t>
      </w:r>
      <w:bookmarkEnd w:id="2140"/>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141" w:name="_Toc302147152"/>
      <w:r>
        <w:t xml:space="preserve">Body </w:t>
      </w:r>
      <w:r w:rsidR="002528E9">
        <w:t>Loads</w:t>
      </w:r>
      <w:bookmarkEnd w:id="2141"/>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142" w:name="_Toc302147153"/>
      <w:r>
        <w:t>Constant Body Force</w:t>
      </w:r>
      <w:bookmarkEnd w:id="2142"/>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143" w:name="_Toc302147154"/>
      <w:r>
        <w:t>Non-Constant Body Force</w:t>
      </w:r>
      <w:bookmarkEnd w:id="2143"/>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44" w:name="_Toc337555754"/>
      <w:bookmarkStart w:id="2145" w:name="_Toc350246989"/>
      <w:bookmarkStart w:id="2146" w:name="_Toc350354875"/>
      <w:bookmarkStart w:id="2147" w:name="_Toc350439833"/>
      <w:bookmarkStart w:id="2148" w:name="_Toc352596239"/>
      <w:bookmarkStart w:id="2149" w:name="_Toc363725012"/>
      <w:bookmarkStart w:id="2150" w:name="_Toc337555755"/>
      <w:bookmarkStart w:id="2151" w:name="_Toc350246990"/>
      <w:bookmarkStart w:id="2152" w:name="_Toc350354876"/>
      <w:bookmarkStart w:id="2153" w:name="_Toc350439834"/>
      <w:bookmarkStart w:id="2154" w:name="_Toc352596240"/>
      <w:bookmarkStart w:id="2155" w:name="_Toc363725013"/>
      <w:bookmarkStart w:id="2156" w:name="_Toc302147155"/>
      <w:bookmarkEnd w:id="2144"/>
      <w:bookmarkEnd w:id="2145"/>
      <w:bookmarkEnd w:id="2146"/>
      <w:bookmarkEnd w:id="2147"/>
      <w:bookmarkEnd w:id="2148"/>
      <w:bookmarkEnd w:id="2149"/>
      <w:bookmarkEnd w:id="2150"/>
      <w:bookmarkEnd w:id="2151"/>
      <w:bookmarkEnd w:id="2152"/>
      <w:bookmarkEnd w:id="2153"/>
      <w:bookmarkEnd w:id="2154"/>
      <w:bookmarkEnd w:id="2155"/>
      <w:r>
        <w:t>Centrifugal Force</w:t>
      </w:r>
      <w:bookmarkEnd w:id="2156"/>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6pt;height:14.6pt" o:ole="">
            <v:imagedata r:id="rId91" o:title=""/>
          </v:shape>
          <o:OLEObject Type="Embed" ProgID="Equation.DSMT4" ShapeID="_x0000_i1064" DrawAspect="Content" ObjectID="_1375891581" r:id="rId92"/>
        </w:object>
      </w:r>
      <w:r>
        <w:t xml:space="preserve"> about a rotation axis directed along </w:t>
      </w:r>
      <w:r w:rsidR="006C2049" w:rsidRPr="006C2049">
        <w:rPr>
          <w:position w:val="-4"/>
        </w:rPr>
        <w:object w:dxaOrig="200" w:dyaOrig="200" w14:anchorId="47F51CE4">
          <v:shape id="_x0000_i1065" type="#_x0000_t75" style="width:7.3pt;height:7.3pt" o:ole="">
            <v:imagedata r:id="rId93" o:title=""/>
          </v:shape>
          <o:OLEObject Type="Embed" ProgID="Equation.DSMT4" ShapeID="_x0000_i1065" DrawAspect="Content" ObjectID="_1375891582" r:id="rId94"/>
        </w:object>
      </w:r>
      <w:r>
        <w:t xml:space="preserve"> and passing through the rotation center </w:t>
      </w:r>
      <w:r w:rsidR="006C2049" w:rsidRPr="006C2049">
        <w:rPr>
          <w:position w:val="-6"/>
        </w:rPr>
        <w:object w:dxaOrig="180" w:dyaOrig="220" w14:anchorId="174E15DC">
          <v:shape id="_x0000_i1066" type="#_x0000_t75" style="width:7.3pt;height:14.6pt" o:ole="">
            <v:imagedata r:id="rId95" o:title=""/>
          </v:shape>
          <o:OLEObject Type="Embed" ProgID="Equation.DSMT4" ShapeID="_x0000_i1066" DrawAspect="Content" ObjectID="_1375891583" r:id="rId96"/>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157" w:name="_Toc302147156"/>
      <w:r>
        <w:t>Heat source</w:t>
      </w:r>
      <w:bookmarkEnd w:id="2157"/>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158" w:name="_Toc302147157"/>
      <w:r w:rsidR="00602A42">
        <w:lastRenderedPageBreak/>
        <w:t xml:space="preserve">Contact </w:t>
      </w:r>
      <w:r w:rsidR="008826A0">
        <w:t>Section</w:t>
      </w:r>
      <w:bookmarkEnd w:id="2158"/>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159" w:name="_Toc302147158"/>
      <w:r>
        <w:t>Sliding Interfaces</w:t>
      </w:r>
      <w:bookmarkEnd w:id="2159"/>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r w:rsidR="00940A59">
        <w:fldChar w:fldCharType="begin"/>
      </w:r>
      <w:r w:rsidR="00940A59">
        <w:instrText xml:space="preserve"> HYPERLINK \l "_ENREF_3" \o "Laursen, 1995 #3" </w:instrText>
      </w:r>
      <w:ins w:id="2160" w:author="Gerard" w:date="2015-08-25T18:30:00Z"/>
      <w:r w:rsidR="00940A59">
        <w:fldChar w:fldCharType="separate"/>
      </w:r>
      <w:r w:rsidR="00554341">
        <w:rPr>
          <w:noProof/>
        </w:rPr>
        <w:t>3</w:t>
      </w:r>
      <w:r w:rsidR="00940A59">
        <w:rPr>
          <w:noProof/>
        </w:rPr>
        <w:fldChar w:fldCharType="end"/>
      </w:r>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r w:rsidR="00940A59">
        <w:fldChar w:fldCharType="begin"/>
      </w:r>
      <w:r w:rsidR="00940A59">
        <w:instrText xml:space="preserve"> HYPERLINK \l "_ENREF_4" \o "Ateshian, 2009 #39" </w:instrText>
      </w:r>
      <w:ins w:id="2161" w:author="Gerard" w:date="2015-08-25T18:30:00Z"/>
      <w:r w:rsidR="00940A59">
        <w:fldChar w:fldCharType="separate"/>
      </w:r>
      <w:r w:rsidR="00554341">
        <w:rPr>
          <w:noProof/>
        </w:rPr>
        <w:t>4</w:t>
      </w:r>
      <w:r w:rsidR="00940A59">
        <w:rPr>
          <w:noProof/>
        </w:rPr>
        <w:fldChar w:fldCharType="end"/>
      </w:r>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BB6F29">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BB6F29">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6pt;height:21.85pt" o:ole="">
            <v:imagedata r:id="rId97" o:title=""/>
          </v:shape>
          <o:OLEObject Type="Embed" ProgID="Equation.DSMT4" ShapeID="_x0000_i1067" DrawAspect="Content" ObjectID="_1375891584" r:id="rId98"/>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75pt;height:28.25pt" o:ole="">
            <v:imagedata r:id="rId99" o:title=""/>
          </v:shape>
          <o:OLEObject Type="Embed" ProgID="Equation.DSMT4" ShapeID="_x0000_i1068" DrawAspect="Content" ObjectID="_1375891585" r:id="rId100"/>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3pt;height:21.85pt" o:ole="">
            <v:imagedata r:id="rId101" o:title=""/>
          </v:shape>
          <o:OLEObject Type="Embed" ProgID="Equation.DSMT4" ShapeID="_x0000_i1069" DrawAspect="Content" ObjectID="_1375891586" r:id="rId102"/>
        </w:object>
      </w:r>
      <w:r>
        <w:t xml:space="preserve">, </w:t>
      </w:r>
      <w:r w:rsidR="006C2049" w:rsidRPr="006C2049">
        <w:rPr>
          <w:position w:val="-4"/>
        </w:rPr>
        <w:object w:dxaOrig="420" w:dyaOrig="200" w14:anchorId="1447B3D1">
          <v:shape id="_x0000_i1070" type="#_x0000_t75" style="width:21.85pt;height:7.3pt" o:ole="">
            <v:imagedata r:id="rId103" o:title=""/>
          </v:shape>
          <o:OLEObject Type="Embed" ProgID="Equation.DSMT4" ShapeID="_x0000_i1070" DrawAspect="Content" ObjectID="_1375891587" r:id="rId104"/>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162" w:name="_Toc302147159"/>
      <w:r>
        <w:t>Biphasic Contact</w:t>
      </w:r>
      <w:bookmarkEnd w:id="2162"/>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75pt;height:28.25pt" o:ole="">
            <v:imagedata r:id="rId105" o:title=""/>
          </v:shape>
          <o:OLEObject Type="Embed" ProgID="Equation.DSMT4" ShapeID="_x0000_i1071" DrawAspect="Content" ObjectID="_1375891588" r:id="rId106"/>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163" w:name="_Toc302147160"/>
      <w:r>
        <w:t xml:space="preserve">Biphasic-Solute </w:t>
      </w:r>
      <w:r w:rsidR="00147151">
        <w:t xml:space="preserve">and Multiphasic </w:t>
      </w:r>
      <w:r>
        <w:t>Contact</w:t>
      </w:r>
      <w:bookmarkEnd w:id="2163"/>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15pt;height:28.25pt" o:ole="">
            <v:imagedata r:id="rId107" o:title=""/>
          </v:shape>
          <o:OLEObject Type="Embed" ProgID="Equation.DSMT4" ShapeID="_x0000_i1072" DrawAspect="Content" ObjectID="_1375891589" r:id="rId108"/>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3pt;height:14.6pt" o:ole="">
            <v:imagedata r:id="rId109" o:title=""/>
          </v:shape>
          <o:OLEObject Type="Embed" ProgID="Equation.DSMT4" ShapeID="_x0000_i1073" DrawAspect="Content" ObjectID="_1375891590" r:id="rId110"/>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6pt;height:14.6pt" o:ole="">
            <v:imagedata r:id="rId111" o:title=""/>
          </v:shape>
          <o:OLEObject Type="Embed" ProgID="Equation.DSMT4" ShapeID="_x0000_i1074" DrawAspect="Content" ObjectID="_1375891591" r:id="rId112"/>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164" w:name="_Toc302147161"/>
      <w:r w:rsidRPr="00793EA8">
        <w:t>Rigid Wall Interfaces</w:t>
      </w:r>
      <w:bookmarkEnd w:id="2164"/>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75pt;height:21.85pt" o:ole="">
            <v:imagedata r:id="rId113" o:title=""/>
          </v:shape>
          <o:OLEObject Type="Embed" ProgID="Equation.DSMT4" ShapeID="_x0000_i1075" DrawAspect="Content" ObjectID="_1375891592" r:id="rId114"/>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4pt;height:21.85pt" o:ole="">
            <v:imagedata r:id="rId115" o:title=""/>
          </v:shape>
          <o:OLEObject Type="Embed" ProgID="Equation.DSMT4" ShapeID="_x0000_i1076" DrawAspect="Content" ObjectID="_1375891593" r:id="rId116"/>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165" w:name="_Ref418602001"/>
      <w:bookmarkStart w:id="2166" w:name="_Toc302147162"/>
      <w:r>
        <w:t>Tied Interfaces</w:t>
      </w:r>
      <w:bookmarkEnd w:id="2165"/>
      <w:bookmarkEnd w:id="2166"/>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167" w:name="_Toc302147163"/>
      <w:r>
        <w:t>Tied Biphasic Interfaces</w:t>
      </w:r>
      <w:bookmarkEnd w:id="2167"/>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168" w:name="_Toc302147164"/>
      <w:r>
        <w:t>Sticky Interfaces</w:t>
      </w:r>
      <w:bookmarkEnd w:id="2168"/>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BB6F29">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169" w:name="_Toc302147165"/>
      <w:r>
        <w:t>Rigid Interfaces</w:t>
      </w:r>
      <w:bookmarkEnd w:id="2169"/>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170" w:name="_Toc302147166"/>
      <w:r>
        <w:lastRenderedPageBreak/>
        <w:t>Rigid Joints</w:t>
      </w:r>
      <w:bookmarkEnd w:id="2170"/>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171" w:name="_Toc302147167"/>
      <w:r>
        <w:lastRenderedPageBreak/>
        <w:t>Constraints Section</w:t>
      </w:r>
      <w:bookmarkEnd w:id="2171"/>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172" w:name="_Ref275247132"/>
      <w:bookmarkStart w:id="2173" w:name="_Toc302147168"/>
      <w:r>
        <w:t>Rigid Body Constraints</w:t>
      </w:r>
      <w:bookmarkEnd w:id="2172"/>
      <w:bookmarkEnd w:id="2173"/>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174" w:name="_Toc302147169"/>
      <w:r>
        <w:lastRenderedPageBreak/>
        <w:t>Discrete Section</w:t>
      </w:r>
      <w:bookmarkEnd w:id="2174"/>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175" w:name="_Toc302147170"/>
      <w:r>
        <w:t>Springs</w:t>
      </w:r>
      <w:bookmarkEnd w:id="2175"/>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176" w:name="_Toc370461174"/>
      <w:bookmarkStart w:id="2177" w:name="_Toc200951584"/>
      <w:bookmarkStart w:id="2178" w:name="_Ref200951687"/>
      <w:bookmarkEnd w:id="2176"/>
      <w:r>
        <w:br w:type="page"/>
      </w:r>
    </w:p>
    <w:p w14:paraId="209C028A" w14:textId="77777777" w:rsidR="006A0BC1" w:rsidRDefault="006A0BC1" w:rsidP="006A0BC1">
      <w:pPr>
        <w:pStyle w:val="Heading2"/>
      </w:pPr>
      <w:bookmarkStart w:id="2179" w:name="_Toc377546984"/>
      <w:bookmarkStart w:id="2180" w:name="_Toc377547230"/>
      <w:bookmarkStart w:id="2181" w:name="_Toc388270517"/>
      <w:bookmarkStart w:id="2182" w:name="_Toc377546985"/>
      <w:bookmarkStart w:id="2183" w:name="_Toc377547231"/>
      <w:bookmarkStart w:id="2184" w:name="_Toc388270518"/>
      <w:bookmarkStart w:id="2185" w:name="_Toc377546986"/>
      <w:bookmarkStart w:id="2186" w:name="_Toc377547232"/>
      <w:bookmarkStart w:id="2187" w:name="_Toc388270519"/>
      <w:bookmarkStart w:id="2188" w:name="_Toc377546987"/>
      <w:bookmarkStart w:id="2189" w:name="_Toc377547233"/>
      <w:bookmarkStart w:id="2190" w:name="_Toc388270520"/>
      <w:bookmarkStart w:id="2191" w:name="_Toc377546988"/>
      <w:bookmarkStart w:id="2192" w:name="_Toc377547234"/>
      <w:bookmarkStart w:id="2193" w:name="_Toc388270521"/>
      <w:bookmarkStart w:id="2194" w:name="_Toc377546989"/>
      <w:bookmarkStart w:id="2195" w:name="_Toc377547235"/>
      <w:bookmarkStart w:id="2196" w:name="_Toc388270522"/>
      <w:bookmarkStart w:id="2197" w:name="_Toc377546990"/>
      <w:bookmarkStart w:id="2198" w:name="_Toc377547236"/>
      <w:bookmarkStart w:id="2199" w:name="_Toc388270523"/>
      <w:bookmarkStart w:id="2200" w:name="_Toc377546991"/>
      <w:bookmarkStart w:id="2201" w:name="_Toc377547237"/>
      <w:bookmarkStart w:id="2202" w:name="_Toc388270524"/>
      <w:bookmarkStart w:id="2203" w:name="_Toc377546992"/>
      <w:bookmarkStart w:id="2204" w:name="_Toc377547238"/>
      <w:bookmarkStart w:id="2205" w:name="_Toc388270525"/>
      <w:bookmarkStart w:id="2206" w:name="_Toc377546993"/>
      <w:bookmarkStart w:id="2207" w:name="_Toc377547239"/>
      <w:bookmarkStart w:id="2208" w:name="_Toc388270526"/>
      <w:bookmarkStart w:id="2209" w:name="_Toc377546994"/>
      <w:bookmarkStart w:id="2210" w:name="_Toc377547240"/>
      <w:bookmarkStart w:id="2211" w:name="_Toc388270527"/>
      <w:bookmarkStart w:id="2212" w:name="_Ref259527079"/>
      <w:bookmarkStart w:id="2213" w:name="_Toc302147171"/>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r>
        <w:lastRenderedPageBreak/>
        <w:t>LoadData Section</w:t>
      </w:r>
      <w:bookmarkEnd w:id="2212"/>
      <w:bookmarkEnd w:id="2213"/>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DA4325" w:rsidRDefault="00DA4325">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EA1ADB" w:rsidRDefault="00EA1ADB">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DA4325" w:rsidRDefault="00DA4325">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EA1ADB" w:rsidRDefault="00EA1ADB">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DA4325" w:rsidRDefault="00DA4325">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EA1ADB" w:rsidRDefault="00EA1AD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DA4325" w:rsidRDefault="00DA4325">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EA1ADB" w:rsidRDefault="00EA1ADB">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DA4325" w:rsidRDefault="00DA4325">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EA1ADB" w:rsidRDefault="00EA1ADB">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DA4325" w:rsidRDefault="00DA4325">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EA1ADB" w:rsidRDefault="00EA1ADB">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DA4325" w:rsidRDefault="00DA4325">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EA1ADB" w:rsidRDefault="00EA1AD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214" w:name="_Ref377546765"/>
      <w:bookmarkStart w:id="2215" w:name="_Toc302147172"/>
      <w:r>
        <w:lastRenderedPageBreak/>
        <w:t>Output Section</w:t>
      </w:r>
      <w:bookmarkEnd w:id="2214"/>
      <w:bookmarkEnd w:id="2215"/>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216" w:name="_Toc311799480"/>
      <w:bookmarkStart w:id="2217" w:name="_Toc315443351"/>
      <w:bookmarkStart w:id="2218" w:name="_Toc315942869"/>
      <w:bookmarkStart w:id="2219" w:name="_Toc315943133"/>
      <w:bookmarkStart w:id="2220" w:name="_Toc315943397"/>
      <w:bookmarkStart w:id="2221" w:name="_Toc302147173"/>
      <w:bookmarkEnd w:id="2216"/>
      <w:bookmarkEnd w:id="2217"/>
      <w:bookmarkEnd w:id="2218"/>
      <w:bookmarkEnd w:id="2219"/>
      <w:bookmarkEnd w:id="2220"/>
      <w:r>
        <w:t>Logfile</w:t>
      </w:r>
      <w:bookmarkEnd w:id="2221"/>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BB6F29">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222" w:name="_Toc302147174"/>
      <w:r>
        <w:t xml:space="preserve">Node_Data </w:t>
      </w:r>
      <w:r w:rsidR="00D153DC">
        <w:t>C</w:t>
      </w:r>
      <w:r>
        <w:t>lass</w:t>
      </w:r>
      <w:bookmarkEnd w:id="2222"/>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223" w:name="_Toc302147175"/>
      <w:r>
        <w:t>Element_Data Class</w:t>
      </w:r>
      <w:bookmarkEnd w:id="2223"/>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2224" w:author="Gerard" w:date="2015-06-16T07:13:00Z"/>
        </w:trPr>
        <w:tc>
          <w:tcPr>
            <w:tcW w:w="2268" w:type="dxa"/>
            <w:shd w:val="clear" w:color="auto" w:fill="auto"/>
          </w:tcPr>
          <w:p w14:paraId="7C568D75" w14:textId="372989A3" w:rsidR="000707A9" w:rsidRDefault="000707A9" w:rsidP="00C258C3">
            <w:pPr>
              <w:pStyle w:val="code"/>
              <w:rPr>
                <w:ins w:id="2225" w:author="Gerard" w:date="2015-06-16T07:13:00Z"/>
              </w:rPr>
            </w:pPr>
            <w:ins w:id="2226" w:author="Gerard" w:date="2015-06-16T07:13:00Z">
              <w:r>
                <w:t>sed</w:t>
              </w:r>
            </w:ins>
          </w:p>
        </w:tc>
        <w:tc>
          <w:tcPr>
            <w:tcW w:w="7308" w:type="dxa"/>
            <w:shd w:val="clear" w:color="auto" w:fill="auto"/>
          </w:tcPr>
          <w:p w14:paraId="1F7DBFD6" w14:textId="747B1821" w:rsidR="000707A9" w:rsidRDefault="000707A9" w:rsidP="001F334A">
            <w:pPr>
              <w:rPr>
                <w:ins w:id="2227" w:author="Gerard" w:date="2015-06-16T07:13:00Z"/>
              </w:rPr>
            </w:pPr>
            <w:ins w:id="2228" w:author="Gerard" w:date="2015-06-16T07:13:00Z">
              <w:r>
                <w:t>strain energy density</w:t>
              </w:r>
            </w:ins>
          </w:p>
        </w:tc>
      </w:tr>
      <w:tr w:rsidR="000707A9" w14:paraId="574CC4DF" w14:textId="77777777" w:rsidTr="00C258C3">
        <w:trPr>
          <w:ins w:id="2229" w:author="Gerard" w:date="2015-06-16T07:13:00Z"/>
        </w:trPr>
        <w:tc>
          <w:tcPr>
            <w:tcW w:w="2268" w:type="dxa"/>
            <w:shd w:val="clear" w:color="auto" w:fill="auto"/>
          </w:tcPr>
          <w:p w14:paraId="58F2DEA6" w14:textId="3159AC11" w:rsidR="000707A9" w:rsidRDefault="000707A9" w:rsidP="00C258C3">
            <w:pPr>
              <w:pStyle w:val="code"/>
              <w:rPr>
                <w:ins w:id="2230" w:author="Gerard" w:date="2015-06-16T07:13:00Z"/>
              </w:rPr>
            </w:pPr>
            <w:ins w:id="2231" w:author="Gerard" w:date="2015-06-16T07:13:00Z">
              <w:r>
                <w:t>devsed</w:t>
              </w:r>
            </w:ins>
          </w:p>
        </w:tc>
        <w:tc>
          <w:tcPr>
            <w:tcW w:w="7308" w:type="dxa"/>
            <w:shd w:val="clear" w:color="auto" w:fill="auto"/>
          </w:tcPr>
          <w:p w14:paraId="78545BA5" w14:textId="2AABC165" w:rsidR="000707A9" w:rsidRDefault="000707A9" w:rsidP="001F334A">
            <w:pPr>
              <w:rPr>
                <w:ins w:id="2232" w:author="Gerard" w:date="2015-06-16T07:13:00Z"/>
              </w:rPr>
            </w:pPr>
            <w:ins w:id="2233"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234" w:name="_Toc311799485"/>
      <w:bookmarkStart w:id="2235" w:name="_Toc315443356"/>
      <w:bookmarkStart w:id="2236" w:name="_Toc315942874"/>
      <w:bookmarkStart w:id="2237" w:name="_Toc315943138"/>
      <w:bookmarkStart w:id="2238" w:name="_Toc315943402"/>
      <w:bookmarkStart w:id="2239" w:name="_Toc311799487"/>
      <w:bookmarkStart w:id="2240" w:name="_Toc315443358"/>
      <w:bookmarkStart w:id="2241" w:name="_Toc315942876"/>
      <w:bookmarkStart w:id="2242" w:name="_Toc315943140"/>
      <w:bookmarkStart w:id="2243" w:name="_Toc315943404"/>
      <w:bookmarkStart w:id="2244" w:name="_Toc302147176"/>
      <w:bookmarkEnd w:id="2234"/>
      <w:bookmarkEnd w:id="2235"/>
      <w:bookmarkEnd w:id="2236"/>
      <w:bookmarkEnd w:id="2237"/>
      <w:bookmarkEnd w:id="2238"/>
      <w:bookmarkEnd w:id="2239"/>
      <w:bookmarkEnd w:id="2240"/>
      <w:bookmarkEnd w:id="2241"/>
      <w:bookmarkEnd w:id="2242"/>
      <w:bookmarkEnd w:id="2243"/>
      <w:r>
        <w:t>Rigid_Body_Data Class</w:t>
      </w:r>
      <w:bookmarkEnd w:id="2244"/>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rPr>
                <w:b/>
                <w:bCs/>
                <w:caps/>
              </w:rPr>
              <w:pPrChange w:id="2245" w:author="Gerard" w:date="2015-06-16T07:16:00Z">
                <w:pPr>
                  <w:spacing w:before="120" w:after="120"/>
                </w:pPr>
              </w:pPrChange>
            </w:pPr>
            <w:r w:rsidRPr="000B272C">
              <w:t>x</w:t>
            </w:r>
          </w:p>
        </w:tc>
        <w:tc>
          <w:tcPr>
            <w:tcW w:w="6948" w:type="dxa"/>
            <w:shd w:val="clear" w:color="auto" w:fill="auto"/>
          </w:tcPr>
          <w:p w14:paraId="4F231B21" w14:textId="2E3DCE19" w:rsidR="006A0BC1" w:rsidRDefault="006A0BC1" w:rsidP="006A0BC1">
            <w:r>
              <w:t>x-coordinate of center of mass</w:t>
            </w:r>
            <w:ins w:id="2246"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rPr>
                <w:b/>
                <w:bCs/>
                <w:caps/>
              </w:rPr>
              <w:pPrChange w:id="2247" w:author="Gerard" w:date="2015-06-16T07:16:00Z">
                <w:pPr>
                  <w:spacing w:before="120" w:after="120"/>
                </w:pPr>
              </w:pPrChange>
            </w:pPr>
            <w:r w:rsidRPr="000B272C">
              <w:t>y</w:t>
            </w:r>
          </w:p>
        </w:tc>
        <w:tc>
          <w:tcPr>
            <w:tcW w:w="6948" w:type="dxa"/>
            <w:shd w:val="clear" w:color="auto" w:fill="auto"/>
          </w:tcPr>
          <w:p w14:paraId="36B6F833" w14:textId="141872AC" w:rsidR="006A0BC1" w:rsidRDefault="006A0BC1" w:rsidP="006A0BC1">
            <w:r>
              <w:t>y-coordinate of center of mass</w:t>
            </w:r>
            <w:ins w:id="2248"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rPr>
                <w:b/>
                <w:bCs/>
                <w:caps/>
              </w:rPr>
              <w:pPrChange w:id="2249" w:author="Gerard" w:date="2015-06-16T07:16:00Z">
                <w:pPr>
                  <w:spacing w:before="120" w:after="120"/>
                </w:pPr>
              </w:pPrChange>
            </w:pPr>
            <w:r w:rsidRPr="000B272C">
              <w:t>z</w:t>
            </w:r>
          </w:p>
        </w:tc>
        <w:tc>
          <w:tcPr>
            <w:tcW w:w="6948" w:type="dxa"/>
            <w:shd w:val="clear" w:color="auto" w:fill="auto"/>
          </w:tcPr>
          <w:p w14:paraId="0C985C4A" w14:textId="08F3DEF2" w:rsidR="006A0BC1" w:rsidRDefault="006A0BC1" w:rsidP="006A0BC1">
            <w:r>
              <w:t>z-coordinate of center of mass</w:t>
            </w:r>
            <w:ins w:id="2250" w:author="Gerard" w:date="2015-06-16T07:16:00Z">
              <w:r w:rsidR="000707A9">
                <w:t xml:space="preserve"> position</w:t>
              </w:r>
            </w:ins>
          </w:p>
        </w:tc>
      </w:tr>
      <w:tr w:rsidR="000707A9" w14:paraId="2B7BE637" w14:textId="77777777">
        <w:trPr>
          <w:ins w:id="2251" w:author="Gerard" w:date="2015-06-16T07:15:00Z"/>
        </w:trPr>
        <w:tc>
          <w:tcPr>
            <w:tcW w:w="2628" w:type="dxa"/>
            <w:shd w:val="clear" w:color="auto" w:fill="auto"/>
          </w:tcPr>
          <w:p w14:paraId="4BBD2A96" w14:textId="043FA962" w:rsidR="000707A9" w:rsidRPr="000B272C" w:rsidRDefault="000707A9">
            <w:pPr>
              <w:pStyle w:val="Code0"/>
              <w:rPr>
                <w:ins w:id="2252" w:author="Gerard" w:date="2015-06-16T07:15:00Z"/>
              </w:rPr>
              <w:pPrChange w:id="2253" w:author="Gerard" w:date="2015-06-16T07:16:00Z">
                <w:pPr/>
              </w:pPrChange>
            </w:pPr>
            <w:ins w:id="2254" w:author="Gerard" w:date="2015-06-16T07:15:00Z">
              <w:r>
                <w:t>vx</w:t>
              </w:r>
            </w:ins>
          </w:p>
        </w:tc>
        <w:tc>
          <w:tcPr>
            <w:tcW w:w="6948" w:type="dxa"/>
            <w:shd w:val="clear" w:color="auto" w:fill="auto"/>
          </w:tcPr>
          <w:p w14:paraId="33179A01" w14:textId="10BBF880" w:rsidR="000707A9" w:rsidRDefault="000707A9">
            <w:pPr>
              <w:rPr>
                <w:ins w:id="2255" w:author="Gerard" w:date="2015-06-16T07:15:00Z"/>
              </w:rPr>
            </w:pPr>
            <w:ins w:id="2256" w:author="Gerard" w:date="2015-06-16T07:16:00Z">
              <w:r>
                <w:t>x-</w:t>
              </w:r>
            </w:ins>
            <w:ins w:id="2257" w:author="Gerard" w:date="2015-06-16T07:18:00Z">
              <w:r>
                <w:t>component</w:t>
              </w:r>
            </w:ins>
            <w:ins w:id="2258" w:author="Gerard" w:date="2015-06-16T07:16:00Z">
              <w:r>
                <w:t xml:space="preserve"> of center of mass velocity</w:t>
              </w:r>
            </w:ins>
          </w:p>
        </w:tc>
      </w:tr>
      <w:tr w:rsidR="000707A9" w14:paraId="05FB762D" w14:textId="77777777">
        <w:trPr>
          <w:ins w:id="2259" w:author="Gerard" w:date="2015-06-16T07:15:00Z"/>
        </w:trPr>
        <w:tc>
          <w:tcPr>
            <w:tcW w:w="2628" w:type="dxa"/>
            <w:shd w:val="clear" w:color="auto" w:fill="auto"/>
          </w:tcPr>
          <w:p w14:paraId="4B3B9B41" w14:textId="1951C382" w:rsidR="000707A9" w:rsidRPr="000B272C" w:rsidRDefault="000707A9">
            <w:pPr>
              <w:pStyle w:val="Code0"/>
              <w:rPr>
                <w:ins w:id="2260" w:author="Gerard" w:date="2015-06-16T07:15:00Z"/>
              </w:rPr>
              <w:pPrChange w:id="2261" w:author="Gerard" w:date="2015-06-16T07:16:00Z">
                <w:pPr/>
              </w:pPrChange>
            </w:pPr>
            <w:ins w:id="2262" w:author="Gerard" w:date="2015-06-16T07:15:00Z">
              <w:r>
                <w:t>vy</w:t>
              </w:r>
            </w:ins>
          </w:p>
        </w:tc>
        <w:tc>
          <w:tcPr>
            <w:tcW w:w="6948" w:type="dxa"/>
            <w:shd w:val="clear" w:color="auto" w:fill="auto"/>
          </w:tcPr>
          <w:p w14:paraId="48BFED32" w14:textId="38B28837" w:rsidR="000707A9" w:rsidRDefault="000707A9">
            <w:pPr>
              <w:rPr>
                <w:ins w:id="2263" w:author="Gerard" w:date="2015-06-16T07:15:00Z"/>
              </w:rPr>
            </w:pPr>
            <w:ins w:id="2264" w:author="Gerard" w:date="2015-06-16T07:16:00Z">
              <w:r>
                <w:t>y-</w:t>
              </w:r>
            </w:ins>
            <w:ins w:id="2265" w:author="Gerard" w:date="2015-06-16T07:18:00Z">
              <w:r>
                <w:t xml:space="preserve">component </w:t>
              </w:r>
            </w:ins>
            <w:ins w:id="2266" w:author="Gerard" w:date="2015-06-16T07:16:00Z">
              <w:r>
                <w:t>of center of mass velocity</w:t>
              </w:r>
            </w:ins>
          </w:p>
        </w:tc>
      </w:tr>
      <w:tr w:rsidR="000707A9" w14:paraId="77C3D69C" w14:textId="77777777">
        <w:trPr>
          <w:ins w:id="2267" w:author="Gerard" w:date="2015-06-16T07:15:00Z"/>
        </w:trPr>
        <w:tc>
          <w:tcPr>
            <w:tcW w:w="2628" w:type="dxa"/>
            <w:shd w:val="clear" w:color="auto" w:fill="auto"/>
          </w:tcPr>
          <w:p w14:paraId="1AF15C1D" w14:textId="70C620D3" w:rsidR="000707A9" w:rsidRPr="000B272C" w:rsidRDefault="000707A9">
            <w:pPr>
              <w:pStyle w:val="Code0"/>
              <w:rPr>
                <w:ins w:id="2268" w:author="Gerard" w:date="2015-06-16T07:15:00Z"/>
              </w:rPr>
              <w:pPrChange w:id="2269" w:author="Gerard" w:date="2015-06-16T07:16:00Z">
                <w:pPr/>
              </w:pPrChange>
            </w:pPr>
            <w:ins w:id="2270" w:author="Gerard" w:date="2015-06-16T07:15:00Z">
              <w:r>
                <w:t>vz</w:t>
              </w:r>
            </w:ins>
          </w:p>
        </w:tc>
        <w:tc>
          <w:tcPr>
            <w:tcW w:w="6948" w:type="dxa"/>
            <w:shd w:val="clear" w:color="auto" w:fill="auto"/>
          </w:tcPr>
          <w:p w14:paraId="38678E1E" w14:textId="34207D6C" w:rsidR="000707A9" w:rsidRDefault="000707A9">
            <w:pPr>
              <w:rPr>
                <w:ins w:id="2271" w:author="Gerard" w:date="2015-06-16T07:15:00Z"/>
              </w:rPr>
            </w:pPr>
            <w:ins w:id="2272" w:author="Gerard" w:date="2015-06-16T07:16:00Z">
              <w:r>
                <w:t>z-</w:t>
              </w:r>
            </w:ins>
            <w:ins w:id="2273" w:author="Gerard" w:date="2015-06-16T07:18:00Z">
              <w:r>
                <w:t xml:space="preserve">component </w:t>
              </w:r>
            </w:ins>
            <w:ins w:id="2274" w:author="Gerard" w:date="2015-06-16T07:16:00Z">
              <w:r>
                <w:t>of center of mass velocity</w:t>
              </w:r>
            </w:ins>
          </w:p>
        </w:tc>
      </w:tr>
      <w:tr w:rsidR="000707A9" w14:paraId="3B4EAC00" w14:textId="77777777">
        <w:trPr>
          <w:ins w:id="2275" w:author="Gerard" w:date="2015-06-16T07:15:00Z"/>
        </w:trPr>
        <w:tc>
          <w:tcPr>
            <w:tcW w:w="2628" w:type="dxa"/>
            <w:shd w:val="clear" w:color="auto" w:fill="auto"/>
          </w:tcPr>
          <w:p w14:paraId="2F0D03FA" w14:textId="7BE62D3E" w:rsidR="000707A9" w:rsidRPr="000B272C" w:rsidRDefault="000707A9">
            <w:pPr>
              <w:pStyle w:val="Code0"/>
              <w:rPr>
                <w:ins w:id="2276" w:author="Gerard" w:date="2015-06-16T07:15:00Z"/>
              </w:rPr>
              <w:pPrChange w:id="2277" w:author="Gerard" w:date="2015-06-16T07:16:00Z">
                <w:pPr/>
              </w:pPrChange>
            </w:pPr>
            <w:ins w:id="2278" w:author="Gerard" w:date="2015-06-16T07:15:00Z">
              <w:r>
                <w:t>ax</w:t>
              </w:r>
            </w:ins>
          </w:p>
        </w:tc>
        <w:tc>
          <w:tcPr>
            <w:tcW w:w="6948" w:type="dxa"/>
            <w:shd w:val="clear" w:color="auto" w:fill="auto"/>
          </w:tcPr>
          <w:p w14:paraId="215E577A" w14:textId="5D787119" w:rsidR="000707A9" w:rsidRDefault="000707A9">
            <w:pPr>
              <w:rPr>
                <w:ins w:id="2279" w:author="Gerard" w:date="2015-06-16T07:15:00Z"/>
              </w:rPr>
            </w:pPr>
            <w:ins w:id="2280" w:author="Gerard" w:date="2015-06-16T07:16:00Z">
              <w:r>
                <w:t>x-</w:t>
              </w:r>
            </w:ins>
            <w:ins w:id="2281" w:author="Gerard" w:date="2015-06-16T07:18:00Z">
              <w:r>
                <w:t xml:space="preserve">component </w:t>
              </w:r>
            </w:ins>
            <w:ins w:id="2282" w:author="Gerard" w:date="2015-06-16T07:16:00Z">
              <w:r>
                <w:t>of center of mass acceleration</w:t>
              </w:r>
            </w:ins>
          </w:p>
        </w:tc>
      </w:tr>
      <w:tr w:rsidR="000707A9" w14:paraId="640636F7" w14:textId="77777777">
        <w:trPr>
          <w:ins w:id="2283" w:author="Gerard" w:date="2015-06-16T07:15:00Z"/>
        </w:trPr>
        <w:tc>
          <w:tcPr>
            <w:tcW w:w="2628" w:type="dxa"/>
            <w:shd w:val="clear" w:color="auto" w:fill="auto"/>
          </w:tcPr>
          <w:p w14:paraId="54295D2E" w14:textId="4862A79F" w:rsidR="000707A9" w:rsidRPr="000B272C" w:rsidRDefault="000707A9">
            <w:pPr>
              <w:pStyle w:val="Code0"/>
              <w:rPr>
                <w:ins w:id="2284" w:author="Gerard" w:date="2015-06-16T07:15:00Z"/>
              </w:rPr>
              <w:pPrChange w:id="2285" w:author="Gerard" w:date="2015-06-16T07:16:00Z">
                <w:pPr/>
              </w:pPrChange>
            </w:pPr>
            <w:ins w:id="2286" w:author="Gerard" w:date="2015-06-16T07:15:00Z">
              <w:r>
                <w:t>ay</w:t>
              </w:r>
            </w:ins>
          </w:p>
        </w:tc>
        <w:tc>
          <w:tcPr>
            <w:tcW w:w="6948" w:type="dxa"/>
            <w:shd w:val="clear" w:color="auto" w:fill="auto"/>
          </w:tcPr>
          <w:p w14:paraId="51E89E1A" w14:textId="7097B641" w:rsidR="000707A9" w:rsidRDefault="000707A9">
            <w:pPr>
              <w:rPr>
                <w:ins w:id="2287" w:author="Gerard" w:date="2015-06-16T07:15:00Z"/>
              </w:rPr>
            </w:pPr>
            <w:ins w:id="2288" w:author="Gerard" w:date="2015-06-16T07:16:00Z">
              <w:r>
                <w:t>y-</w:t>
              </w:r>
            </w:ins>
            <w:ins w:id="2289" w:author="Gerard" w:date="2015-06-16T07:18:00Z">
              <w:r>
                <w:t xml:space="preserve">component </w:t>
              </w:r>
            </w:ins>
            <w:ins w:id="2290" w:author="Gerard" w:date="2015-06-16T07:16:00Z">
              <w:r>
                <w:t xml:space="preserve">of center of mass </w:t>
              </w:r>
            </w:ins>
            <w:ins w:id="2291" w:author="Gerard" w:date="2015-06-16T07:17:00Z">
              <w:r>
                <w:t>acceleration</w:t>
              </w:r>
            </w:ins>
          </w:p>
        </w:tc>
      </w:tr>
      <w:tr w:rsidR="000707A9" w14:paraId="48F1EDE1" w14:textId="77777777">
        <w:trPr>
          <w:ins w:id="2292" w:author="Gerard" w:date="2015-06-16T07:15:00Z"/>
        </w:trPr>
        <w:tc>
          <w:tcPr>
            <w:tcW w:w="2628" w:type="dxa"/>
            <w:shd w:val="clear" w:color="auto" w:fill="auto"/>
          </w:tcPr>
          <w:p w14:paraId="5D7794AB" w14:textId="0BC56198" w:rsidR="000707A9" w:rsidRPr="000B272C" w:rsidRDefault="000707A9">
            <w:pPr>
              <w:pStyle w:val="Code0"/>
              <w:rPr>
                <w:ins w:id="2293" w:author="Gerard" w:date="2015-06-16T07:15:00Z"/>
              </w:rPr>
              <w:pPrChange w:id="2294" w:author="Gerard" w:date="2015-06-16T07:16:00Z">
                <w:pPr/>
              </w:pPrChange>
            </w:pPr>
            <w:ins w:id="2295" w:author="Gerard" w:date="2015-06-16T07:15:00Z">
              <w:r>
                <w:t>az</w:t>
              </w:r>
            </w:ins>
          </w:p>
        </w:tc>
        <w:tc>
          <w:tcPr>
            <w:tcW w:w="6948" w:type="dxa"/>
            <w:shd w:val="clear" w:color="auto" w:fill="auto"/>
          </w:tcPr>
          <w:p w14:paraId="4F8F5663" w14:textId="0737C438" w:rsidR="000707A9" w:rsidRDefault="000707A9">
            <w:pPr>
              <w:rPr>
                <w:ins w:id="2296" w:author="Gerard" w:date="2015-06-16T07:15:00Z"/>
              </w:rPr>
            </w:pPr>
            <w:ins w:id="2297" w:author="Gerard" w:date="2015-06-16T07:16:00Z">
              <w:r>
                <w:t>z-</w:t>
              </w:r>
            </w:ins>
            <w:ins w:id="2298" w:author="Gerard" w:date="2015-06-16T07:18:00Z">
              <w:r>
                <w:t xml:space="preserve">component </w:t>
              </w:r>
            </w:ins>
            <w:ins w:id="2299" w:author="Gerard" w:date="2015-06-16T07:16:00Z">
              <w:r>
                <w:t xml:space="preserve">of center of mass </w:t>
              </w:r>
            </w:ins>
            <w:ins w:id="2300" w:author="Gerard" w:date="2015-06-16T07:17:00Z">
              <w:r>
                <w:t>acceleration</w:t>
              </w:r>
            </w:ins>
          </w:p>
        </w:tc>
      </w:tr>
      <w:tr w:rsidR="000707A9" w14:paraId="2AE21C81" w14:textId="77777777">
        <w:trPr>
          <w:ins w:id="2301" w:author="Gerard" w:date="2015-06-16T07:17:00Z"/>
        </w:trPr>
        <w:tc>
          <w:tcPr>
            <w:tcW w:w="2628" w:type="dxa"/>
            <w:shd w:val="clear" w:color="auto" w:fill="auto"/>
          </w:tcPr>
          <w:p w14:paraId="1556208B" w14:textId="50CD1469" w:rsidR="000707A9" w:rsidRDefault="000707A9" w:rsidP="000707A9">
            <w:pPr>
              <w:pStyle w:val="Code0"/>
              <w:rPr>
                <w:ins w:id="2302" w:author="Gerard" w:date="2015-06-16T07:17:00Z"/>
              </w:rPr>
            </w:pPr>
            <w:ins w:id="2303" w:author="Gerard" w:date="2015-06-16T07:17:00Z">
              <w:r>
                <w:t>thx</w:t>
              </w:r>
            </w:ins>
          </w:p>
        </w:tc>
        <w:tc>
          <w:tcPr>
            <w:tcW w:w="6948" w:type="dxa"/>
            <w:shd w:val="clear" w:color="auto" w:fill="auto"/>
          </w:tcPr>
          <w:p w14:paraId="242B4426" w14:textId="016F3B57" w:rsidR="000707A9" w:rsidRDefault="000707A9" w:rsidP="000707A9">
            <w:pPr>
              <w:rPr>
                <w:ins w:id="2304" w:author="Gerard" w:date="2015-06-16T07:17:00Z"/>
              </w:rPr>
            </w:pPr>
            <w:ins w:id="2305" w:author="Gerard" w:date="2015-06-16T07:17:00Z">
              <w:r>
                <w:t>x-</w:t>
              </w:r>
            </w:ins>
            <w:ins w:id="2306" w:author="Gerard" w:date="2015-06-16T07:18:00Z">
              <w:r>
                <w:t xml:space="preserve">component </w:t>
              </w:r>
            </w:ins>
            <w:ins w:id="2307" w:author="Gerard" w:date="2015-06-16T07:17:00Z">
              <w:r>
                <w:t>of rotation pseudo-vector</w:t>
              </w:r>
            </w:ins>
          </w:p>
        </w:tc>
      </w:tr>
      <w:tr w:rsidR="000707A9" w14:paraId="148172BA" w14:textId="77777777">
        <w:trPr>
          <w:ins w:id="2308" w:author="Gerard" w:date="2015-06-16T07:17:00Z"/>
        </w:trPr>
        <w:tc>
          <w:tcPr>
            <w:tcW w:w="2628" w:type="dxa"/>
            <w:shd w:val="clear" w:color="auto" w:fill="auto"/>
          </w:tcPr>
          <w:p w14:paraId="3F6C4B44" w14:textId="6694DB68" w:rsidR="000707A9" w:rsidRDefault="000707A9" w:rsidP="000707A9">
            <w:pPr>
              <w:pStyle w:val="Code0"/>
              <w:rPr>
                <w:ins w:id="2309" w:author="Gerard" w:date="2015-06-16T07:17:00Z"/>
              </w:rPr>
            </w:pPr>
            <w:ins w:id="2310" w:author="Gerard" w:date="2015-06-16T07:17:00Z">
              <w:r>
                <w:t>thy</w:t>
              </w:r>
            </w:ins>
          </w:p>
        </w:tc>
        <w:tc>
          <w:tcPr>
            <w:tcW w:w="6948" w:type="dxa"/>
            <w:shd w:val="clear" w:color="auto" w:fill="auto"/>
          </w:tcPr>
          <w:p w14:paraId="389057B4" w14:textId="2344256A" w:rsidR="000707A9" w:rsidRDefault="000707A9" w:rsidP="000707A9">
            <w:pPr>
              <w:rPr>
                <w:ins w:id="2311" w:author="Gerard" w:date="2015-06-16T07:17:00Z"/>
              </w:rPr>
            </w:pPr>
            <w:ins w:id="2312" w:author="Gerard" w:date="2015-06-16T07:18:00Z">
              <w:r>
                <w:t>y-component of rotation pseudo-vector</w:t>
              </w:r>
            </w:ins>
          </w:p>
        </w:tc>
      </w:tr>
      <w:tr w:rsidR="000707A9" w14:paraId="3F5646EB" w14:textId="77777777">
        <w:trPr>
          <w:ins w:id="2313" w:author="Gerard" w:date="2015-06-16T07:17:00Z"/>
        </w:trPr>
        <w:tc>
          <w:tcPr>
            <w:tcW w:w="2628" w:type="dxa"/>
            <w:shd w:val="clear" w:color="auto" w:fill="auto"/>
          </w:tcPr>
          <w:p w14:paraId="451B1759" w14:textId="77B207C2" w:rsidR="000707A9" w:rsidRDefault="000707A9" w:rsidP="000707A9">
            <w:pPr>
              <w:pStyle w:val="Code0"/>
              <w:rPr>
                <w:ins w:id="2314" w:author="Gerard" w:date="2015-06-16T07:17:00Z"/>
              </w:rPr>
            </w:pPr>
            <w:ins w:id="2315" w:author="Gerard" w:date="2015-06-16T07:17:00Z">
              <w:r>
                <w:t>thz</w:t>
              </w:r>
            </w:ins>
          </w:p>
        </w:tc>
        <w:tc>
          <w:tcPr>
            <w:tcW w:w="6948" w:type="dxa"/>
            <w:shd w:val="clear" w:color="auto" w:fill="auto"/>
          </w:tcPr>
          <w:p w14:paraId="3B5B79A3" w14:textId="085C1ED1" w:rsidR="000707A9" w:rsidRDefault="000707A9" w:rsidP="000707A9">
            <w:pPr>
              <w:rPr>
                <w:ins w:id="2316" w:author="Gerard" w:date="2015-06-16T07:17:00Z"/>
              </w:rPr>
            </w:pPr>
            <w:ins w:id="2317" w:author="Gerard" w:date="2015-06-16T07:18:00Z">
              <w:r>
                <w:t>z-component of rotation pseudo-vector</w:t>
              </w:r>
            </w:ins>
          </w:p>
        </w:tc>
      </w:tr>
      <w:tr w:rsidR="000707A9" w14:paraId="778AC56C" w14:textId="77777777">
        <w:trPr>
          <w:ins w:id="2318" w:author="Gerard" w:date="2015-06-16T07:17:00Z"/>
        </w:trPr>
        <w:tc>
          <w:tcPr>
            <w:tcW w:w="2628" w:type="dxa"/>
            <w:shd w:val="clear" w:color="auto" w:fill="auto"/>
          </w:tcPr>
          <w:p w14:paraId="6BEB8401" w14:textId="350A8250" w:rsidR="000707A9" w:rsidRDefault="000707A9" w:rsidP="000707A9">
            <w:pPr>
              <w:pStyle w:val="Code0"/>
              <w:rPr>
                <w:ins w:id="2319" w:author="Gerard" w:date="2015-06-16T07:17:00Z"/>
              </w:rPr>
            </w:pPr>
            <w:ins w:id="2320" w:author="Gerard" w:date="2015-06-16T07:18:00Z">
              <w:r>
                <w:t>omx</w:t>
              </w:r>
            </w:ins>
          </w:p>
        </w:tc>
        <w:tc>
          <w:tcPr>
            <w:tcW w:w="6948" w:type="dxa"/>
            <w:shd w:val="clear" w:color="auto" w:fill="auto"/>
          </w:tcPr>
          <w:p w14:paraId="45340403" w14:textId="5116E598" w:rsidR="000707A9" w:rsidRDefault="000707A9" w:rsidP="000707A9">
            <w:pPr>
              <w:rPr>
                <w:ins w:id="2321" w:author="Gerard" w:date="2015-06-16T07:17:00Z"/>
              </w:rPr>
            </w:pPr>
            <w:ins w:id="2322" w:author="Gerard" w:date="2015-06-16T07:18:00Z">
              <w:r>
                <w:t>x-component of angular velocity</w:t>
              </w:r>
            </w:ins>
          </w:p>
        </w:tc>
      </w:tr>
      <w:tr w:rsidR="000707A9" w14:paraId="04AF7C29" w14:textId="77777777">
        <w:trPr>
          <w:ins w:id="2323" w:author="Gerard" w:date="2015-06-16T07:17:00Z"/>
        </w:trPr>
        <w:tc>
          <w:tcPr>
            <w:tcW w:w="2628" w:type="dxa"/>
            <w:shd w:val="clear" w:color="auto" w:fill="auto"/>
          </w:tcPr>
          <w:p w14:paraId="21C4B460" w14:textId="6F3611CC" w:rsidR="000707A9" w:rsidRDefault="000707A9" w:rsidP="000707A9">
            <w:pPr>
              <w:pStyle w:val="Code0"/>
              <w:rPr>
                <w:ins w:id="2324" w:author="Gerard" w:date="2015-06-16T07:17:00Z"/>
              </w:rPr>
            </w:pPr>
            <w:ins w:id="2325" w:author="Gerard" w:date="2015-06-16T07:18:00Z">
              <w:r>
                <w:t>omy</w:t>
              </w:r>
            </w:ins>
          </w:p>
        </w:tc>
        <w:tc>
          <w:tcPr>
            <w:tcW w:w="6948" w:type="dxa"/>
            <w:shd w:val="clear" w:color="auto" w:fill="auto"/>
          </w:tcPr>
          <w:p w14:paraId="12488F55" w14:textId="5764B4C2" w:rsidR="000707A9" w:rsidRDefault="000707A9" w:rsidP="000707A9">
            <w:pPr>
              <w:rPr>
                <w:ins w:id="2326" w:author="Gerard" w:date="2015-06-16T07:17:00Z"/>
              </w:rPr>
            </w:pPr>
            <w:ins w:id="2327" w:author="Gerard" w:date="2015-06-16T07:19:00Z">
              <w:r>
                <w:t>y-component of angular velocity</w:t>
              </w:r>
            </w:ins>
          </w:p>
        </w:tc>
      </w:tr>
      <w:tr w:rsidR="000707A9" w14:paraId="5EE5F77E" w14:textId="77777777">
        <w:trPr>
          <w:ins w:id="2328" w:author="Gerard" w:date="2015-06-16T07:17:00Z"/>
        </w:trPr>
        <w:tc>
          <w:tcPr>
            <w:tcW w:w="2628" w:type="dxa"/>
            <w:shd w:val="clear" w:color="auto" w:fill="auto"/>
          </w:tcPr>
          <w:p w14:paraId="5B3AE0EC" w14:textId="0855BE0B" w:rsidR="000707A9" w:rsidRDefault="000707A9" w:rsidP="000707A9">
            <w:pPr>
              <w:pStyle w:val="Code0"/>
              <w:rPr>
                <w:ins w:id="2329" w:author="Gerard" w:date="2015-06-16T07:17:00Z"/>
              </w:rPr>
            </w:pPr>
            <w:ins w:id="2330" w:author="Gerard" w:date="2015-06-16T07:18:00Z">
              <w:r>
                <w:t>omz</w:t>
              </w:r>
            </w:ins>
          </w:p>
        </w:tc>
        <w:tc>
          <w:tcPr>
            <w:tcW w:w="6948" w:type="dxa"/>
            <w:shd w:val="clear" w:color="auto" w:fill="auto"/>
          </w:tcPr>
          <w:p w14:paraId="7CD3A821" w14:textId="77E62759" w:rsidR="000707A9" w:rsidRDefault="000707A9" w:rsidP="000707A9">
            <w:pPr>
              <w:rPr>
                <w:ins w:id="2331" w:author="Gerard" w:date="2015-06-16T07:17:00Z"/>
              </w:rPr>
            </w:pPr>
            <w:ins w:id="2332" w:author="Gerard" w:date="2015-06-16T07:19:00Z">
              <w:r>
                <w:t>z-component of angular velocity</w:t>
              </w:r>
            </w:ins>
          </w:p>
        </w:tc>
      </w:tr>
      <w:tr w:rsidR="000707A9" w14:paraId="560F8926" w14:textId="77777777">
        <w:trPr>
          <w:ins w:id="2333" w:author="Gerard" w:date="2015-06-16T07:17:00Z"/>
        </w:trPr>
        <w:tc>
          <w:tcPr>
            <w:tcW w:w="2628" w:type="dxa"/>
            <w:shd w:val="clear" w:color="auto" w:fill="auto"/>
          </w:tcPr>
          <w:p w14:paraId="37548034" w14:textId="53808C53" w:rsidR="000707A9" w:rsidRDefault="000707A9" w:rsidP="000707A9">
            <w:pPr>
              <w:pStyle w:val="Code0"/>
              <w:rPr>
                <w:ins w:id="2334" w:author="Gerard" w:date="2015-06-16T07:17:00Z"/>
              </w:rPr>
            </w:pPr>
            <w:ins w:id="2335" w:author="Gerard" w:date="2015-06-16T07:19:00Z">
              <w:r>
                <w:t>alx</w:t>
              </w:r>
            </w:ins>
          </w:p>
        </w:tc>
        <w:tc>
          <w:tcPr>
            <w:tcW w:w="6948" w:type="dxa"/>
            <w:shd w:val="clear" w:color="auto" w:fill="auto"/>
          </w:tcPr>
          <w:p w14:paraId="3FC72627" w14:textId="07A54CD4" w:rsidR="000707A9" w:rsidRDefault="000707A9" w:rsidP="000707A9">
            <w:pPr>
              <w:rPr>
                <w:ins w:id="2336" w:author="Gerard" w:date="2015-06-16T07:17:00Z"/>
              </w:rPr>
            </w:pPr>
            <w:ins w:id="2337" w:author="Gerard" w:date="2015-06-16T07:19:00Z">
              <w:r>
                <w:t>x-component of angular acceleration</w:t>
              </w:r>
            </w:ins>
          </w:p>
        </w:tc>
      </w:tr>
      <w:tr w:rsidR="000707A9" w14:paraId="4C808460" w14:textId="77777777">
        <w:trPr>
          <w:ins w:id="2338" w:author="Gerard" w:date="2015-06-16T07:17:00Z"/>
        </w:trPr>
        <w:tc>
          <w:tcPr>
            <w:tcW w:w="2628" w:type="dxa"/>
            <w:shd w:val="clear" w:color="auto" w:fill="auto"/>
          </w:tcPr>
          <w:p w14:paraId="2D0D4E9F" w14:textId="059423E6" w:rsidR="000707A9" w:rsidRDefault="000707A9" w:rsidP="000707A9">
            <w:pPr>
              <w:pStyle w:val="Code0"/>
              <w:rPr>
                <w:ins w:id="2339" w:author="Gerard" w:date="2015-06-16T07:17:00Z"/>
              </w:rPr>
            </w:pPr>
            <w:ins w:id="2340" w:author="Gerard" w:date="2015-06-16T07:19:00Z">
              <w:r>
                <w:t>aly</w:t>
              </w:r>
            </w:ins>
          </w:p>
        </w:tc>
        <w:tc>
          <w:tcPr>
            <w:tcW w:w="6948" w:type="dxa"/>
            <w:shd w:val="clear" w:color="auto" w:fill="auto"/>
          </w:tcPr>
          <w:p w14:paraId="728DFF1A" w14:textId="6D476198" w:rsidR="000707A9" w:rsidRDefault="000707A9" w:rsidP="000707A9">
            <w:pPr>
              <w:rPr>
                <w:ins w:id="2341" w:author="Gerard" w:date="2015-06-16T07:17:00Z"/>
              </w:rPr>
            </w:pPr>
            <w:ins w:id="2342" w:author="Gerard" w:date="2015-06-16T07:19:00Z">
              <w:r>
                <w:t>y-component of angular acceleration</w:t>
              </w:r>
            </w:ins>
          </w:p>
        </w:tc>
      </w:tr>
      <w:tr w:rsidR="000707A9" w14:paraId="48D28F37" w14:textId="77777777">
        <w:trPr>
          <w:ins w:id="2343" w:author="Gerard" w:date="2015-06-16T07:17:00Z"/>
        </w:trPr>
        <w:tc>
          <w:tcPr>
            <w:tcW w:w="2628" w:type="dxa"/>
            <w:shd w:val="clear" w:color="auto" w:fill="auto"/>
          </w:tcPr>
          <w:p w14:paraId="7963417F" w14:textId="1F31D692" w:rsidR="000707A9" w:rsidRDefault="000707A9" w:rsidP="000707A9">
            <w:pPr>
              <w:pStyle w:val="Code0"/>
              <w:rPr>
                <w:ins w:id="2344" w:author="Gerard" w:date="2015-06-16T07:17:00Z"/>
              </w:rPr>
            </w:pPr>
            <w:ins w:id="2345" w:author="Gerard" w:date="2015-06-16T07:19:00Z">
              <w:r>
                <w:t>alz</w:t>
              </w:r>
            </w:ins>
          </w:p>
        </w:tc>
        <w:tc>
          <w:tcPr>
            <w:tcW w:w="6948" w:type="dxa"/>
            <w:shd w:val="clear" w:color="auto" w:fill="auto"/>
          </w:tcPr>
          <w:p w14:paraId="6FD4912E" w14:textId="20CDC8EB" w:rsidR="000707A9" w:rsidRDefault="000707A9" w:rsidP="000707A9">
            <w:pPr>
              <w:rPr>
                <w:ins w:id="2346" w:author="Gerard" w:date="2015-06-16T07:17:00Z"/>
              </w:rPr>
            </w:pPr>
            <w:ins w:id="2347"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rPr>
                <w:b/>
                <w:bCs/>
                <w:caps/>
              </w:rPr>
              <w:pPrChange w:id="2348" w:author="Gerard" w:date="2015-06-16T07:16:00Z">
                <w:pPr>
                  <w:spacing w:before="120" w:after="120"/>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rPr>
                <w:b/>
                <w:bCs/>
                <w:caps/>
              </w:rPr>
              <w:pPrChange w:id="2349" w:author="Gerard" w:date="2015-06-16T07:16:00Z">
                <w:pPr>
                  <w:spacing w:before="120" w:after="120"/>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rPr>
                <w:b/>
                <w:bCs/>
                <w:caps/>
              </w:rPr>
              <w:pPrChange w:id="2350" w:author="Gerard" w:date="2015-06-16T07:16:00Z">
                <w:pPr>
                  <w:spacing w:before="120" w:after="120"/>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rPr>
                <w:b/>
                <w:bCs/>
                <w:caps/>
              </w:rPr>
              <w:pPrChange w:id="2351" w:author="Gerard" w:date="2015-06-16T07:16:00Z">
                <w:pPr>
                  <w:spacing w:before="120" w:after="120"/>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rPr>
                <w:b/>
                <w:bCs/>
                <w:caps/>
              </w:rPr>
              <w:pPrChange w:id="2352" w:author="Gerard" w:date="2015-06-16T07:16:00Z">
                <w:pPr>
                  <w:spacing w:before="120" w:after="120"/>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rPr>
                <w:b/>
                <w:bCs/>
                <w:caps/>
              </w:rPr>
              <w:pPrChange w:id="2353" w:author="Gerard" w:date="2015-06-16T07:16:00Z">
                <w:pPr>
                  <w:spacing w:before="120" w:after="120"/>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rPr>
                <w:b/>
                <w:bCs/>
                <w:caps/>
              </w:rPr>
              <w:pPrChange w:id="2354" w:author="Gerard" w:date="2015-06-16T07:16:00Z">
                <w:pPr>
                  <w:spacing w:before="120" w:after="120"/>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rPr>
                <w:b/>
                <w:bCs/>
                <w:caps/>
              </w:rPr>
              <w:pPrChange w:id="2355" w:author="Gerard" w:date="2015-06-16T07:16:00Z">
                <w:pPr>
                  <w:spacing w:before="120" w:after="120"/>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rPr>
                <w:b/>
                <w:bCs/>
                <w:caps/>
              </w:rPr>
              <w:pPrChange w:id="2356" w:author="Gerard" w:date="2015-06-16T07:16:00Z">
                <w:pPr>
                  <w:spacing w:before="120" w:after="120"/>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rPr>
                <w:b/>
                <w:bCs/>
                <w:caps/>
              </w:rPr>
              <w:pPrChange w:id="2357" w:author="Gerard" w:date="2015-06-16T07:16:00Z">
                <w:pPr>
                  <w:spacing w:before="120" w:after="120"/>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2358" w:author="Gerard" w:date="2015-06-16T07:38:00Z"/>
        </w:trPr>
        <w:tc>
          <w:tcPr>
            <w:tcW w:w="2628" w:type="dxa"/>
            <w:shd w:val="clear" w:color="auto" w:fill="auto"/>
          </w:tcPr>
          <w:p w14:paraId="13D72A0A" w14:textId="6EAF16D6" w:rsidR="002053EA" w:rsidRPr="000B272C" w:rsidRDefault="002053EA" w:rsidP="000707A9">
            <w:pPr>
              <w:pStyle w:val="Code0"/>
              <w:rPr>
                <w:ins w:id="2359" w:author="Gerard" w:date="2015-06-16T07:38:00Z"/>
              </w:rPr>
            </w:pPr>
            <w:ins w:id="2360" w:author="Gerard" w:date="2015-06-16T07:38:00Z">
              <w:r>
                <w:t>KE</w:t>
              </w:r>
            </w:ins>
          </w:p>
        </w:tc>
        <w:tc>
          <w:tcPr>
            <w:tcW w:w="6948" w:type="dxa"/>
            <w:shd w:val="clear" w:color="auto" w:fill="auto"/>
          </w:tcPr>
          <w:p w14:paraId="40748BBD" w14:textId="1FACD0B8" w:rsidR="002053EA" w:rsidRDefault="002053EA" w:rsidP="006A0BC1">
            <w:pPr>
              <w:rPr>
                <w:ins w:id="2361" w:author="Gerard" w:date="2015-06-16T07:38:00Z"/>
              </w:rPr>
            </w:pPr>
            <w:ins w:id="2362"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363" w:name="_Toc302147177"/>
      <w:r>
        <w:t>Plotfile</w:t>
      </w:r>
      <w:bookmarkEnd w:id="2363"/>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pPr>
        <w:rPr>
          <w:ins w:id="2364" w:author="Steve Maas" w:date="2015-07-23T16:58:00Z"/>
        </w:rPr>
      </w:pPr>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Pr>
        <w:rPr>
          <w:ins w:id="2365" w:author="Steve Maas" w:date="2015-07-23T16:58:00Z"/>
        </w:rPr>
      </w:pPr>
    </w:p>
    <w:p w14:paraId="64FC90F5" w14:textId="79349AD2" w:rsidR="00FF1D5C" w:rsidRDefault="00FF1D5C">
      <w:pPr>
        <w:pStyle w:val="Heading4"/>
        <w:rPr>
          <w:ins w:id="2366" w:author="Steve Maas" w:date="2015-07-23T16:58:00Z"/>
        </w:rPr>
        <w:pPrChange w:id="2367" w:author="Steve Maas" w:date="2015-07-23T16:58:00Z">
          <w:pPr/>
        </w:pPrChange>
      </w:pPr>
      <w:bookmarkStart w:id="2368" w:name="_Toc302147178"/>
      <w:ins w:id="2369" w:author="Steve Maas" w:date="2015-07-23T16:58:00Z">
        <w:r>
          <w:t>Plotfile Variables</w:t>
        </w:r>
        <w:bookmarkEnd w:id="2368"/>
      </w:ins>
    </w:p>
    <w:p w14:paraId="201FA61E" w14:textId="6661D68F" w:rsidR="00FF1D5C" w:rsidRPr="00FF1D5C" w:rsidRDefault="00FF1D5C">
      <w:ins w:id="2370" w:author="Steve Maas" w:date="2015-07-23T16:59:00Z">
        <w:r>
          <w:t xml:space="preserve">Plotfile variables are defined using the </w:t>
        </w:r>
        <w:r>
          <w:rPr>
            <w:i/>
          </w:rPr>
          <w:t xml:space="preserve">var </w:t>
        </w:r>
        <w:r>
          <w:t xml:space="preserve">keyword. This tag takes one parameter, namely the </w:t>
        </w:r>
        <w:r w:rsidRPr="00FF1D5C">
          <w:rPr>
            <w:i/>
            <w:rPrChange w:id="2371" w:author="Steve Maas" w:date="2015-07-23T16:59:00Z">
              <w:rPr/>
            </w:rPrChange>
          </w:rPr>
          <w:t>type</w:t>
        </w:r>
        <w:r>
          <w:t xml:space="preserve"> of the variable.</w:t>
        </w:r>
      </w:ins>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lastRenderedPageBreak/>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rPr>
          <w:ins w:id="2372" w:author="Steve Maas" w:date="2015-07-23T16:46:00Z"/>
        </w:rPr>
      </w:pPr>
      <w:bookmarkStart w:id="2373" w:name="_Toc410636326"/>
    </w:p>
    <w:p w14:paraId="6D940947" w14:textId="77777777" w:rsidR="007021B3" w:rsidRDefault="007021B3">
      <w:pPr>
        <w:rPr>
          <w:ins w:id="2374" w:author="Steve Maas" w:date="2015-07-23T17:00:00Z"/>
        </w:rPr>
        <w:pPrChange w:id="2375" w:author="Steve Maas" w:date="2015-07-23T16:47:00Z">
          <w:pPr>
            <w:jc w:val="left"/>
          </w:pPr>
        </w:pPrChange>
      </w:pPr>
    </w:p>
    <w:p w14:paraId="6334D703" w14:textId="4E8E5959" w:rsidR="007021B3" w:rsidRDefault="007021B3">
      <w:pPr>
        <w:rPr>
          <w:ins w:id="2376" w:author="Steve Maas" w:date="2015-07-23T17:01:00Z"/>
        </w:rPr>
        <w:pPrChange w:id="2377" w:author="Steve Maas" w:date="2015-07-23T16:47:00Z">
          <w:pPr>
            <w:jc w:val="left"/>
          </w:pPr>
        </w:pPrChange>
      </w:pPr>
      <w:ins w:id="2378" w:author="Steve Maas" w:date="2015-07-23T17:00:00Z">
        <w:r>
          <w:lastRenderedPageBreak/>
          <w:t xml:space="preserve">As of FEBio 2.4, additional information can be added in the type description of the variable </w:t>
        </w:r>
      </w:ins>
      <w:ins w:id="2379" w:author="Steve Maas" w:date="2015-07-23T17:01:00Z">
        <w:r>
          <w:t>definition</w:t>
        </w:r>
      </w:ins>
      <w:ins w:id="2380" w:author="Steve Maas" w:date="2015-07-23T17:00:00Z">
        <w:r>
          <w:t>.</w:t>
        </w:r>
      </w:ins>
      <w:ins w:id="2381" w:author="Steve Maas" w:date="2015-07-23T17:01:00Z">
        <w:r>
          <w:t xml:space="preserve"> The general format is as follows.</w:t>
        </w:r>
      </w:ins>
    </w:p>
    <w:p w14:paraId="4E87E5F9" w14:textId="77777777" w:rsidR="007021B3" w:rsidRDefault="007021B3">
      <w:pPr>
        <w:rPr>
          <w:ins w:id="2382" w:author="Steve Maas" w:date="2015-07-23T17:01:00Z"/>
        </w:rPr>
        <w:pPrChange w:id="2383" w:author="Steve Maas" w:date="2015-07-23T16:47:00Z">
          <w:pPr>
            <w:jc w:val="left"/>
          </w:pPr>
        </w:pPrChange>
      </w:pPr>
    </w:p>
    <w:p w14:paraId="45C39DE4" w14:textId="3E62F51F" w:rsidR="007021B3" w:rsidRDefault="007021B3">
      <w:pPr>
        <w:pStyle w:val="Code0"/>
        <w:rPr>
          <w:ins w:id="2384" w:author="Steve Maas" w:date="2015-07-23T17:01:00Z"/>
        </w:rPr>
        <w:pPrChange w:id="2385" w:author="Steve Maas" w:date="2015-07-23T17:01:00Z">
          <w:pPr>
            <w:jc w:val="left"/>
          </w:pPr>
        </w:pPrChange>
      </w:pPr>
      <w:ins w:id="2386" w:author="Steve Maas" w:date="2015-07-23T17:01:00Z">
        <w:r>
          <w:t>&lt;var type="name[filter]=alias"/&gt;</w:t>
        </w:r>
      </w:ins>
    </w:p>
    <w:p w14:paraId="63ECD875" w14:textId="77777777" w:rsidR="007021B3" w:rsidRPr="007021B3" w:rsidRDefault="007021B3">
      <w:pPr>
        <w:rPr>
          <w:ins w:id="2387" w:author="Steve Maas" w:date="2015-07-23T17:00:00Z"/>
        </w:rPr>
        <w:pPrChange w:id="2388" w:author="Steve Maas" w:date="2015-07-23T16:47:00Z">
          <w:pPr>
            <w:jc w:val="left"/>
          </w:pPr>
        </w:pPrChange>
      </w:pPr>
    </w:p>
    <w:p w14:paraId="7D0572BC" w14:textId="0D83D99E" w:rsidR="00F67882" w:rsidRDefault="007021B3">
      <w:pPr>
        <w:rPr>
          <w:ins w:id="2389" w:author="Steve Maas" w:date="2015-07-23T16:49:00Z"/>
        </w:rPr>
        <w:pPrChange w:id="2390" w:author="Steve Maas" w:date="2015-07-23T16:47:00Z">
          <w:pPr>
            <w:jc w:val="left"/>
          </w:pPr>
        </w:pPrChange>
      </w:pPr>
      <w:ins w:id="2391" w:author="Steve Maas" w:date="2015-07-23T17:01:00Z">
        <w:r>
          <w:t xml:space="preserve">The plot filter is </w:t>
        </w:r>
      </w:ins>
      <w:ins w:id="2392" w:author="Steve Maas" w:date="2015-07-23T16:47:00Z">
        <w:r w:rsidR="00F67882">
          <w:t>defined by appending the name of the plot variable with the filter inside square brackets.</w:t>
        </w:r>
      </w:ins>
      <w:ins w:id="2393" w:author="Steve Maas" w:date="2015-07-23T16:49:00Z">
        <w:r w:rsidR="00F67882">
          <w:t xml:space="preserve"> </w:t>
        </w:r>
      </w:ins>
      <w:ins w:id="2394" w:author="Steve Maas" w:date="2015-07-23T17:02:00Z">
        <w:r>
          <w:t xml:space="preserve">Some plot variables require this to resolve possible ambiguities. </w:t>
        </w:r>
      </w:ins>
      <w:ins w:id="2395" w:author="Steve Maas" w:date="2015-07-23T16:49:00Z">
        <w:r w:rsidR="00F67882">
          <w:t>For example,</w:t>
        </w:r>
      </w:ins>
    </w:p>
    <w:p w14:paraId="536F0E6A" w14:textId="77777777" w:rsidR="00F67882" w:rsidRDefault="00F67882">
      <w:pPr>
        <w:rPr>
          <w:ins w:id="2396" w:author="Steve Maas" w:date="2015-07-23T16:49:00Z"/>
        </w:rPr>
        <w:pPrChange w:id="2397" w:author="Steve Maas" w:date="2015-07-23T16:47:00Z">
          <w:pPr>
            <w:jc w:val="left"/>
          </w:pPr>
        </w:pPrChange>
      </w:pPr>
    </w:p>
    <w:p w14:paraId="2AC688D3" w14:textId="3ED2C270" w:rsidR="00F67882" w:rsidRDefault="00F67882">
      <w:pPr>
        <w:pStyle w:val="Code0"/>
        <w:rPr>
          <w:ins w:id="2398" w:author="Steve Maas" w:date="2015-07-23T16:49:00Z"/>
        </w:rPr>
        <w:pPrChange w:id="2399" w:author="Steve Maas" w:date="2015-07-23T16:49:00Z">
          <w:pPr>
            <w:jc w:val="left"/>
          </w:pPr>
        </w:pPrChange>
      </w:pPr>
      <w:ins w:id="2400" w:author="Steve Maas" w:date="2015-07-23T16:49:00Z">
        <w:r>
          <w:t>&lt;var type="</w:t>
        </w:r>
      </w:ins>
      <w:ins w:id="2401" w:author="Steve Maas" w:date="2015-07-23T16:50:00Z">
        <w:r>
          <w:t>solute concentration[</w:t>
        </w:r>
      </w:ins>
      <w:ins w:id="2402" w:author="Steve Maas" w:date="2015-07-23T16:51:00Z">
        <w:r>
          <w:t>'solute1']"/&gt;</w:t>
        </w:r>
      </w:ins>
    </w:p>
    <w:p w14:paraId="08E5938F" w14:textId="77777777" w:rsidR="00F67882" w:rsidRDefault="00F67882">
      <w:pPr>
        <w:rPr>
          <w:ins w:id="2403" w:author="Steve Maas" w:date="2015-07-23T16:49:00Z"/>
        </w:rPr>
        <w:pPrChange w:id="2404" w:author="Steve Maas" w:date="2015-07-23T16:47:00Z">
          <w:pPr>
            <w:jc w:val="left"/>
          </w:pPr>
        </w:pPrChange>
      </w:pPr>
    </w:p>
    <w:p w14:paraId="164048FC" w14:textId="122DEE7D" w:rsidR="007021B3" w:rsidRDefault="00A63E5B">
      <w:pPr>
        <w:rPr>
          <w:ins w:id="2405" w:author="Steve Maas" w:date="2015-07-23T17:02:00Z"/>
        </w:rPr>
        <w:pPrChange w:id="2406" w:author="Steve Maas" w:date="2015-07-23T16:47:00Z">
          <w:pPr>
            <w:jc w:val="left"/>
          </w:pPr>
        </w:pPrChange>
      </w:pPr>
      <w:ins w:id="2407" w:author="Steve Maas" w:date="2015-07-23T16:54:00Z">
        <w:r>
          <w:t xml:space="preserve">This example will store the </w:t>
        </w:r>
      </w:ins>
      <w:ins w:id="2408" w:author="Steve Maas" w:date="2015-07-23T16:55:00Z">
        <w:r>
          <w:t xml:space="preserve">solute </w:t>
        </w:r>
      </w:ins>
      <w:ins w:id="2409" w:author="Steve Maas" w:date="2015-07-23T16:54:00Z">
        <w:r>
          <w:t xml:space="preserve">concentration </w:t>
        </w:r>
      </w:ins>
      <w:ins w:id="2410" w:author="Steve Maas" w:date="2015-07-23T16:55:00Z">
        <w:r>
          <w:t>of a solute named ‘solute1’</w:t>
        </w:r>
      </w:ins>
      <w:ins w:id="2411" w:author="Steve Maas" w:date="2015-07-23T17:04:00Z">
        <w:r w:rsidR="00294CAE">
          <w:t xml:space="preserve"> to the plot file.</w:t>
        </w:r>
      </w:ins>
    </w:p>
    <w:p w14:paraId="138D5CFB" w14:textId="3B3CA312" w:rsidR="00A63E5B" w:rsidRDefault="00A63E5B">
      <w:pPr>
        <w:rPr>
          <w:ins w:id="2412" w:author="Steve Maas" w:date="2015-07-23T16:55:00Z"/>
        </w:rPr>
        <w:pPrChange w:id="2413" w:author="Steve Maas" w:date="2015-07-23T16:47:00Z">
          <w:pPr>
            <w:jc w:val="left"/>
          </w:pPr>
        </w:pPrChange>
      </w:pPr>
      <w:ins w:id="2414" w:author="Steve Maas" w:date="2015-07-23T16:55:00Z">
        <w:r>
          <w:t xml:space="preserve"> </w:t>
        </w:r>
      </w:ins>
    </w:p>
    <w:p w14:paraId="1D7BC7FE" w14:textId="0722EABC" w:rsidR="00F67882" w:rsidRDefault="007021B3">
      <w:pPr>
        <w:rPr>
          <w:ins w:id="2415" w:author="Steve Maas" w:date="2015-07-23T16:55:00Z"/>
        </w:rPr>
        <w:pPrChange w:id="2416" w:author="Steve Maas" w:date="2015-07-23T16:47:00Z">
          <w:pPr>
            <w:jc w:val="left"/>
          </w:pPr>
        </w:pPrChange>
      </w:pPr>
      <w:ins w:id="2417" w:author="Steve Maas" w:date="2015-07-23T17:02:00Z">
        <w:r>
          <w:t xml:space="preserve">The </w:t>
        </w:r>
      </w:ins>
      <w:ins w:id="2418" w:author="Steve Maas" w:date="2015-07-23T17:04:00Z">
        <w:r w:rsidR="00294CAE">
          <w:t xml:space="preserve">optional </w:t>
        </w:r>
      </w:ins>
      <w:ins w:id="2419" w:author="Steve Maas" w:date="2015-07-23T17:02:00Z">
        <w:r>
          <w:t xml:space="preserve">alias can be used to </w:t>
        </w:r>
      </w:ins>
      <w:ins w:id="2420" w:author="Steve Maas" w:date="2015-07-23T16:52:00Z">
        <w:r w:rsidR="00F67882">
          <w:t xml:space="preserve">rename </w:t>
        </w:r>
      </w:ins>
      <w:ins w:id="2421" w:author="Steve Maas" w:date="2015-07-23T17:02:00Z">
        <w:r>
          <w:t>the variable</w:t>
        </w:r>
      </w:ins>
      <w:ins w:id="2422" w:author="Steve Maas" w:date="2015-07-23T16:52:00Z">
        <w:r w:rsidR="00F67882">
          <w:t>.</w:t>
        </w:r>
      </w:ins>
      <w:ins w:id="2423" w:author="Steve Maas" w:date="2015-07-23T17:02:00Z">
        <w:r>
          <w:t xml:space="preserve"> For example,</w:t>
        </w:r>
      </w:ins>
    </w:p>
    <w:p w14:paraId="4FB20B81" w14:textId="77777777" w:rsidR="00A63E5B" w:rsidRDefault="00A63E5B">
      <w:pPr>
        <w:rPr>
          <w:ins w:id="2424" w:author="Steve Maas" w:date="2015-07-23T16:52:00Z"/>
        </w:rPr>
        <w:pPrChange w:id="2425" w:author="Steve Maas" w:date="2015-07-23T16:47:00Z">
          <w:pPr>
            <w:jc w:val="left"/>
          </w:pPr>
        </w:pPrChange>
      </w:pPr>
    </w:p>
    <w:p w14:paraId="1042EC9B" w14:textId="5CE2FB0F" w:rsidR="000867B8" w:rsidRDefault="00F67882">
      <w:pPr>
        <w:pStyle w:val="Code0"/>
        <w:rPr>
          <w:ins w:id="2426" w:author="Steve Maas" w:date="2015-07-23T16:52:00Z"/>
        </w:rPr>
        <w:pPrChange w:id="2427" w:author="Steve Maas" w:date="2015-07-23T16:52:00Z">
          <w:pPr>
            <w:jc w:val="left"/>
          </w:pPr>
        </w:pPrChange>
      </w:pPr>
      <w:ins w:id="2428" w:author="Steve Maas" w:date="2015-07-23T16:52:00Z">
        <w:r>
          <w:t>&lt;var type=</w:t>
        </w:r>
      </w:ins>
      <w:ins w:id="2429" w:author="Steve Maas" w:date="2015-07-23T16:53:00Z">
        <w:r>
          <w:t>"solute concentration[</w:t>
        </w:r>
        <w:r w:rsidR="000867B8">
          <w:t>'</w:t>
        </w:r>
      </w:ins>
      <w:ins w:id="2430" w:author="Steve Maas" w:date="2015-07-23T17:04:00Z">
        <w:r w:rsidR="00294CAE">
          <w:t>Na</w:t>
        </w:r>
      </w:ins>
      <w:ins w:id="2431" w:author="Steve Maas" w:date="2015-07-23T16:53:00Z">
        <w:r w:rsidR="000867B8">
          <w:t>']=</w:t>
        </w:r>
      </w:ins>
      <w:ins w:id="2432" w:author="Steve Maas" w:date="2015-07-23T17:04:00Z">
        <w:r w:rsidR="00294CAE">
          <w:t>Na</w:t>
        </w:r>
      </w:ins>
      <w:ins w:id="2433" w:author="Steve Maas" w:date="2015-07-23T16:53:00Z">
        <w:r w:rsidR="000867B8">
          <w:t xml:space="preserve"> concentration"/&gt;</w:t>
        </w:r>
      </w:ins>
    </w:p>
    <w:p w14:paraId="6DC8660D" w14:textId="77777777" w:rsidR="00F67882" w:rsidRDefault="00F67882">
      <w:pPr>
        <w:rPr>
          <w:ins w:id="2434" w:author="Steve Maas" w:date="2015-07-23T16:52:00Z"/>
        </w:rPr>
        <w:pPrChange w:id="2435" w:author="Steve Maas" w:date="2015-07-23T16:47:00Z">
          <w:pPr>
            <w:jc w:val="left"/>
          </w:pPr>
        </w:pPrChange>
      </w:pPr>
    </w:p>
    <w:p w14:paraId="62E3674D" w14:textId="17726306" w:rsidR="00F67882" w:rsidRDefault="000867B8">
      <w:pPr>
        <w:rPr>
          <w:ins w:id="2436" w:author="Steve Maas" w:date="2015-07-23T17:05:00Z"/>
        </w:rPr>
        <w:pPrChange w:id="2437" w:author="Steve Maas" w:date="2015-07-23T17:05:00Z">
          <w:pPr>
            <w:jc w:val="left"/>
          </w:pPr>
        </w:pPrChange>
      </w:pPr>
      <w:ins w:id="2438" w:author="Steve Maas" w:date="2015-07-23T16:53:00Z">
        <w:r>
          <w:t>Th</w:t>
        </w:r>
      </w:ins>
      <w:ins w:id="2439" w:author="Steve Maas" w:date="2015-07-23T16:55:00Z">
        <w:r w:rsidR="00A63E5B">
          <w:t>is</w:t>
        </w:r>
      </w:ins>
      <w:ins w:id="2440" w:author="Steve Maas" w:date="2015-07-23T16:53:00Z">
        <w:r>
          <w:t xml:space="preserve"> variable will </w:t>
        </w:r>
      </w:ins>
      <w:ins w:id="2441" w:author="Steve Maas" w:date="2015-07-23T17:04:00Z">
        <w:r w:rsidR="00294CAE">
          <w:t>store the solut</w:t>
        </w:r>
      </w:ins>
      <w:ins w:id="2442" w:author="Steve Maas" w:date="2015-07-23T17:05:00Z">
        <w:r w:rsidR="00294CAE">
          <w:t>e</w:t>
        </w:r>
      </w:ins>
      <w:ins w:id="2443" w:author="Steve Maas" w:date="2015-07-23T17:04:00Z">
        <w:r w:rsidR="00294CAE">
          <w:t xml:space="preserve"> concentration of a solute named </w:t>
        </w:r>
      </w:ins>
      <w:ins w:id="2444" w:author="Steve Maas" w:date="2015-07-23T17:05:00Z">
        <w:r w:rsidR="00294CAE">
          <w:t xml:space="preserve">‘Na’ to the plot file using the name </w:t>
        </w:r>
      </w:ins>
      <w:ins w:id="2445" w:author="Steve Maas" w:date="2015-07-23T16:55:00Z">
        <w:r w:rsidR="00A63E5B">
          <w:t>‘</w:t>
        </w:r>
      </w:ins>
      <w:ins w:id="2446" w:author="Steve Maas" w:date="2015-07-23T17:05:00Z">
        <w:r w:rsidR="00294CAE">
          <w:t xml:space="preserve">Na </w:t>
        </w:r>
      </w:ins>
      <w:ins w:id="2447" w:author="Steve Maas" w:date="2015-07-23T16:55:00Z">
        <w:r w:rsidR="00A63E5B">
          <w:t>concentration’</w:t>
        </w:r>
      </w:ins>
      <w:ins w:id="2448" w:author="Steve Maas" w:date="2015-07-23T16:53:00Z">
        <w:r>
          <w:t>.</w:t>
        </w:r>
      </w:ins>
      <w:ins w:id="2449" w:author="Steve Maas" w:date="2015-07-23T17:03:00Z">
        <w:r w:rsidR="007021B3">
          <w:t xml:space="preserve"> This is the name that will be shown in PostView for instance.</w:t>
        </w:r>
      </w:ins>
    </w:p>
    <w:p w14:paraId="1A4D8B43" w14:textId="77777777" w:rsidR="00294CAE" w:rsidRDefault="00294CAE">
      <w:pPr>
        <w:rPr>
          <w:ins w:id="2450" w:author="Steve Maas" w:date="2015-07-23T16:49:00Z"/>
        </w:rPr>
        <w:pPrChange w:id="2451" w:author="Steve Maas" w:date="2015-07-23T16:47:00Z">
          <w:pPr>
            <w:jc w:val="left"/>
          </w:pPr>
        </w:pPrChange>
      </w:pPr>
    </w:p>
    <w:p w14:paraId="01546FC7" w14:textId="550F9FB7" w:rsidR="00B63126" w:rsidRDefault="00B63126">
      <w:pPr>
        <w:rPr>
          <w:rFonts w:cs="Arial"/>
          <w:b/>
          <w:bCs/>
          <w:iCs/>
          <w:sz w:val="36"/>
          <w:szCs w:val="28"/>
        </w:rPr>
        <w:pPrChange w:id="2452" w:author="Steve Maas" w:date="2015-07-23T16:47:00Z">
          <w:pPr>
            <w:jc w:val="left"/>
          </w:pPr>
        </w:pPrChange>
      </w:pPr>
      <w:r>
        <w:br w:type="page"/>
      </w:r>
    </w:p>
    <w:p w14:paraId="4D150C64" w14:textId="147255DB" w:rsidR="00B63126" w:rsidRDefault="00B63126" w:rsidP="00B63126">
      <w:pPr>
        <w:pStyle w:val="Heading2"/>
      </w:pPr>
      <w:bookmarkStart w:id="2453" w:name="_Toc302147179"/>
      <w:r>
        <w:lastRenderedPageBreak/>
        <w:t>Parameters Section</w:t>
      </w:r>
      <w:bookmarkEnd w:id="2373"/>
      <w:bookmarkEnd w:id="2453"/>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2454" w:name="_Ref162343400"/>
    </w:p>
    <w:p w14:paraId="2C1DAE2B" w14:textId="77777777" w:rsidR="006A0BC1" w:rsidRPr="00552529" w:rsidRDefault="006A0BC1" w:rsidP="006A0BC1">
      <w:pPr>
        <w:pStyle w:val="Heading1"/>
      </w:pPr>
      <w:bookmarkStart w:id="2455" w:name="_Ref162410857"/>
      <w:bookmarkStart w:id="2456" w:name="_Toc302147180"/>
      <w:r w:rsidRPr="00552529">
        <w:lastRenderedPageBreak/>
        <w:t>Materials</w:t>
      </w:r>
      <w:bookmarkEnd w:id="2454"/>
      <w:bookmarkEnd w:id="2455"/>
      <w:bookmarkEnd w:id="2456"/>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554341">
        <w:fldChar w:fldCharType="begin"/>
      </w:r>
      <w:r w:rsidR="00554341">
        <w:instrText xml:space="preserve"> HYPERLINK "http://help.mrl.sci.utah.edu/help/index.jsp" </w:instrText>
      </w:r>
      <w:ins w:id="2457" w:author="Gerard" w:date="2015-08-25T18:30:00Z"/>
      <w:r w:rsidR="00554341">
        <w:fldChar w:fldCharType="separate"/>
      </w:r>
      <w:r w:rsidRPr="009D0547">
        <w:rPr>
          <w:rStyle w:val="Hyperlink"/>
          <w:i/>
        </w:rPr>
        <w:t>FEBio Theory Manual</w:t>
      </w:r>
      <w:r w:rsidR="00554341">
        <w:rPr>
          <w:rStyle w:val="Hyperlink"/>
          <w:i/>
        </w:rPr>
        <w:fldChar w:fldCharType="end"/>
      </w:r>
      <w:r>
        <w:t>.</w:t>
      </w:r>
    </w:p>
    <w:p w14:paraId="2D317B9A" w14:textId="77777777" w:rsidR="006A0BC1" w:rsidRDefault="006A0BC1" w:rsidP="006A0BC1">
      <w:pPr>
        <w:pStyle w:val="Heading2"/>
      </w:pPr>
      <w:bookmarkStart w:id="2458" w:name="_Ref385839204"/>
      <w:bookmarkStart w:id="2459" w:name="_Ref385839223"/>
      <w:bookmarkStart w:id="2460" w:name="_Toc302147181"/>
      <w:r>
        <w:t>Elastic Solids</w:t>
      </w:r>
      <w:bookmarkEnd w:id="2458"/>
      <w:bookmarkEnd w:id="2459"/>
      <w:bookmarkEnd w:id="2460"/>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461" w:name="_Ref162429694"/>
      <w:bookmarkStart w:id="2462" w:name="_Toc302147182"/>
      <w:r>
        <w:t xml:space="preserve">Specifying </w:t>
      </w:r>
      <w:r w:rsidR="00D153DC">
        <w:t>F</w:t>
      </w:r>
      <w:r>
        <w:t xml:space="preserve">iber </w:t>
      </w:r>
      <w:r w:rsidR="00D153DC">
        <w:t>O</w:t>
      </w:r>
      <w:r>
        <w:t>rientation</w:t>
      </w:r>
      <w:bookmarkEnd w:id="2461"/>
      <w:r w:rsidR="00A536C3">
        <w:t xml:space="preserve"> or Material Axes</w:t>
      </w:r>
      <w:bookmarkEnd w:id="2462"/>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BB6F29">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463" w:name="_Toc302147183"/>
      <w:r>
        <w:t xml:space="preserve">Transversely Isotropic </w:t>
      </w:r>
      <w:r w:rsidR="00D153DC">
        <w:t>M</w:t>
      </w:r>
      <w:r>
        <w:t>aterials</w:t>
      </w:r>
      <w:bookmarkEnd w:id="2463"/>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2464" w:author="Gerard" w:date="2015-06-21T21:45:00Z"/>
        </w:trPr>
        <w:tc>
          <w:tcPr>
            <w:tcW w:w="1728" w:type="dxa"/>
            <w:shd w:val="clear" w:color="auto" w:fill="auto"/>
          </w:tcPr>
          <w:p w14:paraId="29034852" w14:textId="0BBA5388" w:rsidR="00E62DD1" w:rsidRDefault="00E62DD1" w:rsidP="006A0BC1">
            <w:pPr>
              <w:pStyle w:val="code"/>
              <w:rPr>
                <w:ins w:id="2465" w:author="Gerard" w:date="2015-06-21T21:45:00Z"/>
              </w:rPr>
            </w:pPr>
            <w:ins w:id="2466" w:author="Gerard" w:date="2015-06-21T21:45:00Z">
              <w:r>
                <w:t>angles</w:t>
              </w:r>
            </w:ins>
          </w:p>
        </w:tc>
        <w:tc>
          <w:tcPr>
            <w:tcW w:w="7848" w:type="dxa"/>
            <w:shd w:val="clear" w:color="auto" w:fill="auto"/>
          </w:tcPr>
          <w:p w14:paraId="7DFA44A8" w14:textId="0A0381AD" w:rsidR="00E62DD1" w:rsidRDefault="00E62DD1" w:rsidP="006A0BC1">
            <w:pPr>
              <w:rPr>
                <w:ins w:id="2467" w:author="Gerard" w:date="2015-06-21T21:45:00Z"/>
              </w:rPr>
            </w:pPr>
            <w:ins w:id="2468" w:author="Gerard" w:date="2015-06-21T21:45:00Z">
              <w:r>
                <w:t>Specifies the fiber direction using spherical angles</w:t>
              </w:r>
            </w:ins>
            <w:ins w:id="2469"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DA4325" w:rsidRDefault="00DA4325"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DA4325" w:rsidRDefault="00DA4325"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DA4325" w:rsidRDefault="00DA4325"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DA4325" w:rsidRDefault="00DA4325"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DA4325" w:rsidRPr="00827A42" w:rsidRDefault="00DA4325"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EA1ADB" w:rsidRDefault="00EA1ADB"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EA1ADB" w:rsidRDefault="00EA1ADB"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EA1ADB" w:rsidRDefault="00EA1ADB"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EA1ADB" w:rsidRDefault="00EA1ADB"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EA1ADB" w:rsidRPr="00827A42" w:rsidRDefault="00EA1ADB"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2470" w:author="Gerard" w:date="2015-06-21T21:55:00Z">
        <w:r w:rsidR="00744BB0">
          <w:fldChar w:fldCharType="begin"/>
        </w:r>
        <w:r w:rsidR="00744BB0">
          <w:instrText xml:space="preserve"> STYLEREF 1 \s </w:instrText>
        </w:r>
      </w:ins>
      <w:r w:rsidR="00744BB0">
        <w:fldChar w:fldCharType="separate"/>
      </w:r>
      <w:r w:rsidR="00BB6F29">
        <w:rPr>
          <w:noProof/>
        </w:rPr>
        <w:t>4</w:t>
      </w:r>
      <w:ins w:id="2471"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472" w:author="Gerard" w:date="2015-08-25T18:31:00Z">
        <w:r w:rsidR="00BB6F29">
          <w:rPr>
            <w:noProof/>
          </w:rPr>
          <w:t>1</w:t>
        </w:r>
      </w:ins>
      <w:ins w:id="2473" w:author="Gerard" w:date="2015-06-21T21:55:00Z">
        <w:r w:rsidR="00744BB0">
          <w:fldChar w:fldCharType="end"/>
        </w:r>
      </w:ins>
      <w:del w:id="2474"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DA4325" w:rsidRDefault="00DA4325"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DA4325" w:rsidRDefault="00DA4325"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DA4325" w:rsidRDefault="00DA4325"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DA4325" w:rsidRDefault="00DA4325"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DA4325" w:rsidRPr="00827A42" w:rsidRDefault="00DA4325"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DA4325" w:rsidRPr="00FB79C6" w:rsidRDefault="00DA4325"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DA4325" w:rsidRPr="00827A42" w:rsidRDefault="00DA4325"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EA1ADB" w:rsidRDefault="00EA1ADB"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EA1ADB" w:rsidRDefault="00EA1ADB"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EA1ADB" w:rsidRDefault="00EA1ADB"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EA1ADB" w:rsidRDefault="00EA1ADB"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EA1ADB" w:rsidRPr="00827A42" w:rsidRDefault="00EA1ADB"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EA1ADB" w:rsidRPr="00FB79C6" w:rsidRDefault="00EA1ADB"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EA1ADB" w:rsidRPr="00827A42" w:rsidRDefault="00EA1ADB"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2475" w:author="Gerard" w:date="2015-06-21T21:55:00Z">
        <w:r w:rsidR="00744BB0">
          <w:fldChar w:fldCharType="begin"/>
        </w:r>
        <w:r w:rsidR="00744BB0">
          <w:instrText xml:space="preserve"> STYLEREF 1 \s </w:instrText>
        </w:r>
      </w:ins>
      <w:r w:rsidR="00744BB0">
        <w:fldChar w:fldCharType="separate"/>
      </w:r>
      <w:r w:rsidR="00BB6F29">
        <w:rPr>
          <w:noProof/>
        </w:rPr>
        <w:t>4</w:t>
      </w:r>
      <w:ins w:id="2476"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477" w:author="Gerard" w:date="2015-08-25T18:31:00Z">
        <w:r w:rsidR="00BB6F29">
          <w:rPr>
            <w:noProof/>
          </w:rPr>
          <w:t>2</w:t>
        </w:r>
      </w:ins>
      <w:ins w:id="2478" w:author="Gerard" w:date="2015-06-21T21:55:00Z">
        <w:r w:rsidR="00744BB0">
          <w:fldChar w:fldCharType="end"/>
        </w:r>
      </w:ins>
      <w:del w:id="2479"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DA4325" w:rsidRDefault="00DA4325"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DA4325" w:rsidRDefault="00DA4325"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DA4325" w:rsidRDefault="00DA4325"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DA4325" w:rsidRDefault="00DA4325"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DA4325" w:rsidRPr="00827A42" w:rsidRDefault="00DA4325"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DA4325" w:rsidRPr="00FB79C6" w:rsidRDefault="00DA4325"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EA1ADB" w:rsidRDefault="00EA1ADB"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EA1ADB" w:rsidRDefault="00EA1ADB"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EA1ADB" w:rsidRDefault="00EA1ADB"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EA1ADB" w:rsidRDefault="00EA1ADB"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EA1ADB" w:rsidRPr="00827A42" w:rsidRDefault="00EA1ADB"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EA1ADB" w:rsidRPr="00FB79C6" w:rsidRDefault="00EA1ADB"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2480" w:author="Gerard" w:date="2015-06-21T21:55:00Z">
        <w:r w:rsidR="00744BB0">
          <w:fldChar w:fldCharType="begin"/>
        </w:r>
        <w:r w:rsidR="00744BB0">
          <w:instrText xml:space="preserve"> STYLEREF 1 \s </w:instrText>
        </w:r>
      </w:ins>
      <w:r w:rsidR="00744BB0">
        <w:fldChar w:fldCharType="separate"/>
      </w:r>
      <w:r w:rsidR="00BB6F29">
        <w:rPr>
          <w:noProof/>
        </w:rPr>
        <w:t>4</w:t>
      </w:r>
      <w:ins w:id="2481"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482" w:author="Gerard" w:date="2015-08-25T18:31:00Z">
        <w:r w:rsidR="00BB6F29">
          <w:rPr>
            <w:noProof/>
          </w:rPr>
          <w:t>3</w:t>
        </w:r>
      </w:ins>
      <w:ins w:id="2483" w:author="Gerard" w:date="2015-06-21T21:55:00Z">
        <w:r w:rsidR="00744BB0">
          <w:fldChar w:fldCharType="end"/>
        </w:r>
      </w:ins>
      <w:del w:id="2484"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2485" w:author="Gerard" w:date="2015-06-21T21:46:00Z"/>
        </w:rPr>
      </w:pPr>
      <w:ins w:id="2486" w:author="Gerard" w:date="2015-06-21T21:46:00Z">
        <w:r>
          <w:rPr>
            <w:i/>
          </w:rPr>
          <w:t>angles</w:t>
        </w:r>
        <w:r>
          <w:t xml:space="preserve">: This type generates a fiber orientation </w:t>
        </w:r>
      </w:ins>
      <w:ins w:id="2487" w:author="Gerard" w:date="2015-06-21T21:51:00Z">
        <w:r w:rsidR="00744BB0">
          <w:t>via the specification of</w:t>
        </w:r>
      </w:ins>
      <w:ins w:id="2488" w:author="Gerard" w:date="2015-06-21T21:46:00Z">
        <w:r>
          <w:t xml:space="preserve"> spherical angles</w:t>
        </w:r>
      </w:ins>
      <w:ins w:id="2489" w:author="Gerard" w:date="2015-06-21T21:47:00Z">
        <w:r>
          <w:t xml:space="preserve"> (azimuth and declination)</w:t>
        </w:r>
      </w:ins>
      <w:ins w:id="2490" w:author="Gerard" w:date="2015-06-21T21:49:00Z">
        <w:r>
          <w:t xml:space="preserve"> relative to the local material axes (or global coordinate system, if no local material axes are defined).</w:t>
        </w:r>
      </w:ins>
      <w:ins w:id="2491"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2492" w:author="Gerard" w:date="2015-06-21T21:46:00Z"/>
        </w:rPr>
      </w:pPr>
      <w:ins w:id="2493" w:author="Gerard" w:date="2015-06-21T21:49:00Z">
        <w:r>
          <w:rPr>
            <w:i/>
          </w:rPr>
          <w:t>theta</w:t>
        </w:r>
      </w:ins>
      <w:ins w:id="2494" w:author="Gerard" w:date="2015-06-21T21:46:00Z">
        <w:r>
          <w:rPr>
            <w:i/>
          </w:rPr>
          <w:t xml:space="preserve">: </w:t>
        </w:r>
      </w:ins>
      <w:ins w:id="2495" w:author="Gerard" w:date="2015-06-21T21:49:00Z">
        <w:r>
          <w:t>azimuth angle</w:t>
        </w:r>
      </w:ins>
      <w:ins w:id="2496" w:author="Gerard" w:date="2015-06-21T21:50:00Z">
        <w:r w:rsidR="005734EE">
          <w:t xml:space="preserve"> (in degrees)</w:t>
        </w:r>
      </w:ins>
    </w:p>
    <w:p w14:paraId="0C994B77" w14:textId="6D4B29DD" w:rsidR="00E62DD1" w:rsidRDefault="00E62DD1" w:rsidP="00E62DD1">
      <w:pPr>
        <w:pStyle w:val="ListParagraph"/>
        <w:numPr>
          <w:ilvl w:val="1"/>
          <w:numId w:val="21"/>
        </w:numPr>
        <w:rPr>
          <w:ins w:id="2497" w:author="Gerard" w:date="2015-06-21T21:46:00Z"/>
        </w:rPr>
      </w:pPr>
      <w:ins w:id="2498" w:author="Gerard" w:date="2015-06-21T21:50:00Z">
        <w:r>
          <w:rPr>
            <w:i/>
          </w:rPr>
          <w:t>phi</w:t>
        </w:r>
      </w:ins>
      <w:ins w:id="2499" w:author="Gerard" w:date="2015-06-21T21:46:00Z">
        <w:r>
          <w:rPr>
            <w:i/>
          </w:rPr>
          <w:t>:</w:t>
        </w:r>
        <w:r>
          <w:t xml:space="preserve"> </w:t>
        </w:r>
      </w:ins>
      <w:ins w:id="2500" w:author="Gerard" w:date="2015-06-21T21:50:00Z">
        <w:r>
          <w:t>declination angle</w:t>
        </w:r>
      </w:ins>
      <w:ins w:id="2501" w:author="Gerard" w:date="2015-06-21T21:51:00Z">
        <w:r w:rsidR="005734EE">
          <w:t xml:space="preserve"> (in degrees)</w:t>
        </w:r>
      </w:ins>
    </w:p>
    <w:p w14:paraId="6C7DF642" w14:textId="77777777" w:rsidR="00744BB0" w:rsidRDefault="00744BB0" w:rsidP="00744BB0">
      <w:pPr>
        <w:jc w:val="center"/>
        <w:rPr>
          <w:ins w:id="2502" w:author="Gerard" w:date="2015-06-21T21:54:00Z"/>
        </w:rPr>
      </w:pPr>
      <w:ins w:id="2503"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pPr>
        <w:pStyle w:val="Caption"/>
        <w:rPr>
          <w:ins w:id="2504" w:author="Gerard" w:date="2015-06-21T21:53:00Z"/>
        </w:rPr>
        <w:pPrChange w:id="2505" w:author="Gerard" w:date="2015-06-21T21:55:00Z">
          <w:pPr>
            <w:jc w:val="center"/>
          </w:pPr>
        </w:pPrChange>
      </w:pPr>
      <w:ins w:id="2506" w:author="Gerard" w:date="2015-06-21T21:55:00Z">
        <w:r>
          <w:t xml:space="preserve">Figure </w:t>
        </w:r>
        <w:r>
          <w:fldChar w:fldCharType="begin"/>
        </w:r>
        <w:r>
          <w:instrText xml:space="preserve"> STYLEREF 1 \s </w:instrText>
        </w:r>
      </w:ins>
      <w:r>
        <w:fldChar w:fldCharType="separate"/>
      </w:r>
      <w:r w:rsidR="00BB6F29">
        <w:rPr>
          <w:noProof/>
        </w:rPr>
        <w:t>4</w:t>
      </w:r>
      <w:ins w:id="2507" w:author="Gerard" w:date="2015-06-21T21:55:00Z">
        <w:r>
          <w:fldChar w:fldCharType="end"/>
        </w:r>
        <w:r>
          <w:noBreakHyphen/>
        </w:r>
        <w:r>
          <w:fldChar w:fldCharType="begin"/>
        </w:r>
        <w:r>
          <w:instrText xml:space="preserve"> SEQ Figure \* ARABIC \s 1 </w:instrText>
        </w:r>
      </w:ins>
      <w:r>
        <w:fldChar w:fldCharType="separate"/>
      </w:r>
      <w:ins w:id="2508" w:author="Gerard" w:date="2015-08-25T18:31:00Z">
        <w:r w:rsidR="00BB6F29">
          <w:rPr>
            <w:noProof/>
          </w:rPr>
          <w:t>4</w:t>
        </w:r>
      </w:ins>
      <w:ins w:id="2509" w:author="Gerard" w:date="2015-06-21T21:55:00Z">
        <w:r>
          <w:fldChar w:fldCharType="end"/>
        </w:r>
        <w:r>
          <w:t>. Spherical angles</w:t>
        </w:r>
      </w:ins>
    </w:p>
    <w:p w14:paraId="375D4241" w14:textId="77777777" w:rsidR="00744BB0" w:rsidRDefault="00744BB0" w:rsidP="00744BB0">
      <w:pPr>
        <w:tabs>
          <w:tab w:val="left" w:pos="720"/>
        </w:tabs>
        <w:ind w:left="720"/>
        <w:rPr>
          <w:ins w:id="2510" w:author="Gerard" w:date="2015-06-21T21:53:00Z"/>
        </w:rPr>
      </w:pPr>
      <w:ins w:id="2511" w:author="Gerard" w:date="2015-06-21T21:53:00Z">
        <w:r>
          <w:t>The fiber is oriented along</w:t>
        </w:r>
      </w:ins>
    </w:p>
    <w:p w14:paraId="0FC39042" w14:textId="77777777" w:rsidR="00744BB0" w:rsidRDefault="00744BB0" w:rsidP="00744BB0">
      <w:pPr>
        <w:pStyle w:val="MTDisplayEquation"/>
        <w:tabs>
          <w:tab w:val="left" w:pos="720"/>
        </w:tabs>
        <w:ind w:left="720"/>
        <w:rPr>
          <w:ins w:id="2512" w:author="Gerard" w:date="2015-06-21T21:53:00Z"/>
        </w:rPr>
      </w:pPr>
      <w:ins w:id="2513" w:author="Gerard" w:date="2015-06-21T21:53:00Z">
        <w:r>
          <w:tab/>
        </w:r>
      </w:ins>
      <w:ins w:id="2514" w:author="Gerard" w:date="2015-06-21T21:53:00Z">
        <w:r w:rsidRPr="006C2049">
          <w:rPr>
            <w:position w:val="-12"/>
          </w:rPr>
          <w:object w:dxaOrig="5660" w:dyaOrig="380" w14:anchorId="68F247D7">
            <v:shape id="_x0000_i1077" type="#_x0000_t75" style="width:285.25pt;height:22.8pt" o:ole="">
              <v:imagedata r:id="rId118" o:title=""/>
            </v:shape>
            <o:OLEObject Type="Embed" ProgID="Equation.DSMT4" ShapeID="_x0000_i1077" DrawAspect="Content" ObjectID="_1375891594" r:id="rId119"/>
          </w:object>
        </w:r>
      </w:ins>
      <w:ins w:id="2515" w:author="Gerard" w:date="2015-06-21T21:53:00Z">
        <w:r>
          <w:t>,</w:t>
        </w:r>
      </w:ins>
    </w:p>
    <w:p w14:paraId="05E79CE0" w14:textId="7E750B85" w:rsidR="00E62DD1" w:rsidRDefault="00744BB0" w:rsidP="00744BB0">
      <w:pPr>
        <w:tabs>
          <w:tab w:val="left" w:pos="720"/>
        </w:tabs>
        <w:ind w:left="720"/>
        <w:rPr>
          <w:ins w:id="2516" w:author="Gerard" w:date="2015-06-21T21:46:00Z"/>
        </w:rPr>
      </w:pPr>
      <w:ins w:id="2517" w:author="Gerard" w:date="2015-06-21T21:53:00Z">
        <w:r w:rsidRPr="000230DC">
          <w:t xml:space="preserve">where </w:t>
        </w:r>
      </w:ins>
      <w:ins w:id="2518" w:author="Gerard" w:date="2015-06-21T21:53:00Z">
        <w:r w:rsidRPr="006C2049">
          <w:rPr>
            <w:position w:val="-14"/>
          </w:rPr>
          <w:object w:dxaOrig="999" w:dyaOrig="400" w14:anchorId="31BAF60C">
            <v:shape id="_x0000_i1078" type="#_x0000_t75" style="width:50.15pt;height:21.85pt" o:ole="">
              <v:imagedata r:id="rId120" o:title=""/>
            </v:shape>
            <o:OLEObject Type="Embed" ProgID="Equation.DSMT4" ShapeID="_x0000_i1078" DrawAspect="Content" ObjectID="_1375891595" r:id="rId121"/>
          </w:object>
        </w:r>
      </w:ins>
      <w:ins w:id="2519" w:author="Gerard" w:date="2015-06-21T21:53:00Z">
        <w:r w:rsidRPr="000230DC">
          <w:t xml:space="preserve"> are orthonormal vectors representing the local element coordinate system</w:t>
        </w:r>
      </w:ins>
      <w:ins w:id="2520" w:author="Gerard" w:date="2015-06-21T21:56:00Z">
        <w:r>
          <w:t xml:space="preserve"> (when specified, Section </w:t>
        </w:r>
        <w:r>
          <w:fldChar w:fldCharType="begin"/>
        </w:r>
        <w:r>
          <w:instrText xml:space="preserve"> REF _Ref167532051 \r \h </w:instrText>
        </w:r>
      </w:ins>
      <w:r>
        <w:fldChar w:fldCharType="separate"/>
      </w:r>
      <w:ins w:id="2521" w:author="Gerard" w:date="2015-08-25T18:31:00Z">
        <w:r w:rsidR="00BB6F29">
          <w:t xml:space="preserve">4.1.1.2. </w:t>
        </w:r>
      </w:ins>
      <w:ins w:id="2522" w:author="Gerard" w:date="2015-06-21T21:56:00Z">
        <w:r>
          <w:fldChar w:fldCharType="end"/>
        </w:r>
        <w:r>
          <w:t>), or global coordinate system</w:t>
        </w:r>
      </w:ins>
      <w:ins w:id="2523" w:author="Gerard" w:date="2015-06-21T21:55:00Z">
        <w:r>
          <w:t>.</w:t>
        </w:r>
      </w:ins>
    </w:p>
    <w:p w14:paraId="6C127A1A" w14:textId="77777777" w:rsidR="00744BB0" w:rsidRDefault="00744BB0" w:rsidP="00E62DD1">
      <w:pPr>
        <w:pStyle w:val="code"/>
        <w:rPr>
          <w:ins w:id="2524" w:author="Gerard" w:date="2015-06-21T21:54:00Z"/>
        </w:rPr>
      </w:pPr>
    </w:p>
    <w:p w14:paraId="2179E876" w14:textId="3261BE71" w:rsidR="00E62DD1" w:rsidRDefault="00E62DD1" w:rsidP="00E62DD1">
      <w:pPr>
        <w:pStyle w:val="code"/>
        <w:rPr>
          <w:ins w:id="2525" w:author="Gerard" w:date="2015-06-21T21:46:00Z"/>
        </w:rPr>
      </w:pPr>
      <w:ins w:id="2526" w:author="Gerard" w:date="2015-06-21T21:46:00Z">
        <w:r>
          <w:lastRenderedPageBreak/>
          <w:tab/>
          <w:t>&lt;fiber type="</w:t>
        </w:r>
      </w:ins>
      <w:ins w:id="2527" w:author="Gerard" w:date="2015-06-21T21:50:00Z">
        <w:r w:rsidR="005734EE">
          <w:t>angles</w:t>
        </w:r>
      </w:ins>
      <w:ins w:id="2528" w:author="Gerard" w:date="2015-06-21T21:46:00Z">
        <w:r>
          <w:t>"&gt;</w:t>
        </w:r>
      </w:ins>
    </w:p>
    <w:p w14:paraId="5CD7BB5A" w14:textId="10BBE581" w:rsidR="00E62DD1" w:rsidRDefault="00E62DD1" w:rsidP="00E62DD1">
      <w:pPr>
        <w:pStyle w:val="code"/>
        <w:rPr>
          <w:ins w:id="2529" w:author="Gerard" w:date="2015-06-21T21:46:00Z"/>
        </w:rPr>
      </w:pPr>
      <w:ins w:id="2530" w:author="Gerard" w:date="2015-06-21T21:46:00Z">
        <w:r>
          <w:tab/>
        </w:r>
        <w:r>
          <w:tab/>
          <w:t>&lt;</w:t>
        </w:r>
      </w:ins>
      <w:ins w:id="2531" w:author="Gerard" w:date="2015-06-21T21:50:00Z">
        <w:r w:rsidR="005734EE">
          <w:t>theta</w:t>
        </w:r>
      </w:ins>
      <w:ins w:id="2532" w:author="Gerard" w:date="2015-06-21T21:46:00Z">
        <w:r>
          <w:t>&gt;</w:t>
        </w:r>
      </w:ins>
      <w:ins w:id="2533" w:author="Gerard" w:date="2015-06-21T21:50:00Z">
        <w:r w:rsidR="005734EE">
          <w:t>20</w:t>
        </w:r>
      </w:ins>
      <w:ins w:id="2534" w:author="Gerard" w:date="2015-06-21T21:46:00Z">
        <w:r>
          <w:t>&lt;/center&gt;</w:t>
        </w:r>
      </w:ins>
    </w:p>
    <w:p w14:paraId="5B3B4648" w14:textId="7CFBF7B3" w:rsidR="00E62DD1" w:rsidRDefault="00E62DD1" w:rsidP="00E62DD1">
      <w:pPr>
        <w:pStyle w:val="code"/>
        <w:rPr>
          <w:ins w:id="2535" w:author="Gerard" w:date="2015-06-21T21:46:00Z"/>
        </w:rPr>
      </w:pPr>
      <w:ins w:id="2536" w:author="Gerard" w:date="2015-06-21T21:46:00Z">
        <w:r>
          <w:tab/>
        </w:r>
        <w:r>
          <w:tab/>
          <w:t>&lt;</w:t>
        </w:r>
      </w:ins>
      <w:ins w:id="2537" w:author="Gerard" w:date="2015-06-21T21:51:00Z">
        <w:r w:rsidR="005734EE">
          <w:t>phi</w:t>
        </w:r>
      </w:ins>
      <w:ins w:id="2538" w:author="Gerard" w:date="2015-06-21T21:46:00Z">
        <w:r>
          <w:t>&gt;</w:t>
        </w:r>
      </w:ins>
      <w:ins w:id="2539" w:author="Gerard" w:date="2015-06-21T21:51:00Z">
        <w:r w:rsidR="005734EE">
          <w:t>90</w:t>
        </w:r>
      </w:ins>
      <w:ins w:id="2540" w:author="Gerard" w:date="2015-06-21T21:46:00Z">
        <w:r>
          <w:t>&lt;/</w:t>
        </w:r>
      </w:ins>
      <w:ins w:id="2541" w:author="Gerard" w:date="2015-06-21T21:51:00Z">
        <w:r w:rsidR="005734EE">
          <w:t>phi</w:t>
        </w:r>
      </w:ins>
      <w:ins w:id="2542" w:author="Gerard" w:date="2015-06-21T21:46:00Z">
        <w:r>
          <w:t>&gt;</w:t>
        </w:r>
      </w:ins>
    </w:p>
    <w:p w14:paraId="16AB6D5A" w14:textId="77777777" w:rsidR="00E62DD1" w:rsidRDefault="00E62DD1" w:rsidP="00E62DD1">
      <w:pPr>
        <w:pStyle w:val="code"/>
        <w:rPr>
          <w:ins w:id="2543" w:author="Gerard" w:date="2015-06-21T21:46:00Z"/>
        </w:rPr>
      </w:pPr>
      <w:ins w:id="2544" w:author="Gerard" w:date="2015-06-21T21:46:00Z">
        <w:r>
          <w:tab/>
          <w:t>&lt;/fiber&gt;</w:t>
        </w:r>
      </w:ins>
    </w:p>
    <w:p w14:paraId="498EC14E" w14:textId="77777777" w:rsidR="00E62DD1" w:rsidRDefault="00E62DD1" w:rsidP="00E62DD1">
      <w:pPr>
        <w:rPr>
          <w:ins w:id="2545" w:author="Gerard" w:date="2015-06-21T21:46:00Z"/>
        </w:rPr>
      </w:pPr>
    </w:p>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9" type="#_x0000_t75" style="width:7.3pt;height:14.6pt" o:ole="">
            <v:imagedata r:id="rId122" o:title=""/>
          </v:shape>
          <o:OLEObject Type="Embed" ProgID="Equation.DSMT4" ShapeID="_x0000_i1079" DrawAspect="Content" ObjectID="_1375891596" r:id="rId123"/>
        </w:object>
      </w:r>
      <w:r>
        <w:t>, FEBio generates a set of orthogonal material axes as described in Section </w:t>
      </w:r>
      <w:r>
        <w:fldChar w:fldCharType="begin"/>
      </w:r>
      <w:r>
        <w:instrText xml:space="preserve"> REF _Ref167532051 \w \h </w:instrText>
      </w:r>
      <w:r>
        <w:fldChar w:fldCharType="separate"/>
      </w:r>
      <w:r w:rsidR="00BB6F29">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80" type="#_x0000_t75" style="width:28.25pt;height:21.85pt" o:ole="">
            <v:imagedata r:id="rId124" o:title=""/>
          </v:shape>
          <o:OLEObject Type="Embed" ProgID="Equation.DSMT4" ShapeID="_x0000_i1080" DrawAspect="Content" ObjectID="_1375891597" r:id="rId125"/>
        </w:object>
      </w:r>
      <w:r>
        <w:t>, or</w:t>
      </w:r>
      <w:r w:rsidR="00265E57">
        <w:t xml:space="preserve"> else</w:t>
      </w:r>
      <w:r>
        <w:t xml:space="preserve"> </w:t>
      </w:r>
      <w:r w:rsidR="006C2049" w:rsidRPr="006C2049">
        <w:rPr>
          <w:position w:val="-12"/>
        </w:rPr>
        <w:object w:dxaOrig="620" w:dyaOrig="360" w14:anchorId="62FDC938">
          <v:shape id="_x0000_i1081" type="#_x0000_t75" style="width:28.25pt;height:21.85pt" o:ole="">
            <v:imagedata r:id="rId126" o:title=""/>
          </v:shape>
          <o:OLEObject Type="Embed" ProgID="Equation.DSMT4" ShapeID="_x0000_i1081" DrawAspect="Content" ObjectID="_1375891598" r:id="rId127"/>
        </w:object>
      </w:r>
      <w:r>
        <w:t xml:space="preserve"> if </w:t>
      </w:r>
      <w:r w:rsidR="006C2049" w:rsidRPr="006C2049">
        <w:rPr>
          <w:position w:val="-6"/>
        </w:rPr>
        <w:object w:dxaOrig="200" w:dyaOrig="220" w14:anchorId="2BC38661">
          <v:shape id="_x0000_i1082" type="#_x0000_t75" style="width:7.3pt;height:14.6pt" o:ole="">
            <v:imagedata r:id="rId128" o:title=""/>
          </v:shape>
          <o:OLEObject Type="Embed" ProgID="Equation.DSMT4" ShapeID="_x0000_i1082" DrawAspect="Content" ObjectID="_1375891599" r:id="rId129"/>
        </w:object>
      </w:r>
      <w:r>
        <w:t xml:space="preserve"> is collinear with </w:t>
      </w:r>
      <w:r w:rsidR="006C2049" w:rsidRPr="006C2049">
        <w:rPr>
          <w:position w:val="-12"/>
        </w:rPr>
        <w:object w:dxaOrig="260" w:dyaOrig="360" w14:anchorId="0CD3EDC7">
          <v:shape id="_x0000_i1083" type="#_x0000_t75" style="width:14.6pt;height:21.85pt" o:ole="">
            <v:imagedata r:id="rId130" o:title=""/>
          </v:shape>
          <o:OLEObject Type="Embed" ProgID="Equation.DSMT4" ShapeID="_x0000_i1083" DrawAspect="Content" ObjectID="_1375891600" r:id="rId131"/>
        </w:object>
      </w:r>
      <w:r>
        <w:t xml:space="preserve">.  </w:t>
      </w:r>
      <w:r w:rsidR="00265E57">
        <w:t xml:space="preserve">Because of the non-uniqueness of these material axes (only </w:t>
      </w:r>
      <w:r w:rsidR="006C2049" w:rsidRPr="006C2049">
        <w:rPr>
          <w:position w:val="-12"/>
        </w:rPr>
        <w:object w:dxaOrig="220" w:dyaOrig="360" w14:anchorId="23553AC0">
          <v:shape id="_x0000_i1084" type="#_x0000_t75" style="width:14.6pt;height:21.85pt" o:ole="">
            <v:imagedata r:id="rId132" o:title=""/>
          </v:shape>
          <o:OLEObject Type="Embed" ProgID="Equation.DSMT4" ShapeID="_x0000_i1084" DrawAspect="Content" ObjectID="_1375891601" r:id="rId133"/>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2546" w:author="Gerard" w:date="2015-08-25T18:31:00Z">
        <w:r w:rsidR="00BB6F29">
          <w:t xml:space="preserve">4.1.2.15. </w:t>
        </w:r>
      </w:ins>
      <w:del w:id="2547"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2548" w:author="Gerard" w:date="2015-08-25T18:31:00Z">
        <w:r w:rsidR="00BB6F29">
          <w:t xml:space="preserve">4.1.3.21. </w:t>
        </w:r>
      </w:ins>
      <w:del w:id="2549"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2550" w:name="_Ref167532051"/>
      <w:bookmarkStart w:id="2551" w:name="_Toc302147184"/>
      <w:r>
        <w:t xml:space="preserve">Orthotropic </w:t>
      </w:r>
      <w:r w:rsidR="00D153DC">
        <w:t>M</w:t>
      </w:r>
      <w:r>
        <w:t>aterials</w:t>
      </w:r>
      <w:bookmarkEnd w:id="2550"/>
      <w:bookmarkEnd w:id="2551"/>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5" type="#_x0000_t75" style="width:151.3pt;height:36.45pt" o:ole="">
            <v:imagedata r:id="rId134" o:title=""/>
          </v:shape>
          <o:OLEObject Type="Embed" ProgID="Equation.DSMT4" ShapeID="_x0000_i1085" DrawAspect="Content" ObjectID="_1375891602" r:id="rId135"/>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552" w:name="_Ref167375095"/>
      <w:bookmarkStart w:id="2553" w:name="_Toc302147185"/>
      <w:r>
        <w:lastRenderedPageBreak/>
        <w:t>Uncoupled</w:t>
      </w:r>
      <w:r w:rsidR="006A0BC1">
        <w:t xml:space="preserve"> Materials</w:t>
      </w:r>
      <w:bookmarkEnd w:id="2552"/>
      <w:bookmarkEnd w:id="2553"/>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940A59">
        <w:fldChar w:fldCharType="begin"/>
      </w:r>
      <w:r w:rsidR="00940A59">
        <w:instrText xml:space="preserve"> HYPERLINK \l "_ENREF_5" \o "Simo, 1991 #11" </w:instrText>
      </w:r>
      <w:ins w:id="2554" w:author="Gerard" w:date="2015-08-25T18:30:00Z"/>
      <w:r w:rsidR="00940A59">
        <w:fldChar w:fldCharType="separate"/>
      </w:r>
      <w:r w:rsidR="00554341">
        <w:rPr>
          <w:noProof/>
        </w:rPr>
        <w:t>5</w:t>
      </w:r>
      <w:r w:rsidR="00940A59">
        <w:rPr>
          <w:noProof/>
        </w:rPr>
        <w:fldChar w:fldCharType="end"/>
      </w:r>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6" type="#_x0000_t75" style="width:115.75pt;height:21.85pt" o:ole="">
            <v:imagedata r:id="rId136" o:title=""/>
          </v:shape>
          <o:OLEObject Type="Embed" ProgID="Equation.DSMT4" ShapeID="_x0000_i1086" DrawAspect="Content" ObjectID="_1375891603" r:id="rId137"/>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7" type="#_x0000_t75" style="width:50.15pt;height:14.6pt" o:ole="">
            <v:imagedata r:id="rId138" o:title=""/>
          </v:shape>
          <o:OLEObject Type="Embed" ProgID="Equation.DSMT4" ShapeID="_x0000_i1087" DrawAspect="Content" ObjectID="_1375891604" r:id="rId139"/>
        </w:object>
      </w:r>
      <w:r w:rsidR="00993D96">
        <w:t xml:space="preserve"> </w:t>
      </w:r>
      <w:r w:rsidRPr="000230DC">
        <w:t xml:space="preserve">and </w:t>
      </w:r>
      <w:r w:rsidR="006C2049" w:rsidRPr="006C2049">
        <w:rPr>
          <w:position w:val="-6"/>
        </w:rPr>
        <w:object w:dxaOrig="1040" w:dyaOrig="320" w14:anchorId="5613D47B">
          <v:shape id="_x0000_i1088" type="#_x0000_t75" style="width:50.15pt;height:14.6pt" o:ole="">
            <v:imagedata r:id="rId140" o:title=""/>
          </v:shape>
          <o:OLEObject Type="Embed" ProgID="Equation.DSMT4" ShapeID="_x0000_i1088" DrawAspect="Content" ObjectID="_1375891605" r:id="rId141"/>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9" type="#_x0000_t75" style="width:122.15pt;height:21.85pt" o:ole="">
            <v:imagedata r:id="rId142" o:title=""/>
          </v:shape>
          <o:OLEObject Type="Embed" ProgID="Equation.DSMT4" ShapeID="_x0000_i1089" DrawAspect="Content" ObjectID="_1375891606" r:id="rId143"/>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90" type="#_x0000_t75" style="width:50.15pt;height:36.45pt" o:ole="">
            <v:imagedata r:id="rId144" o:title=""/>
          </v:shape>
          <o:OLEObject Type="Embed" ProgID="Equation.DSMT4" ShapeID="_x0000_i1090" DrawAspect="Content" ObjectID="_1375891607" r:id="rId145"/>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91" type="#_x0000_t75" style="width:43.75pt;height:28.25pt" o:ole="">
            <v:imagedata r:id="rId146" o:title=""/>
          </v:shape>
          <o:OLEObject Type="Embed" ProgID="Equation.DSMT4" ShapeID="_x0000_i1091" DrawAspect="Content" ObjectID="_1375891608" r:id="rId147"/>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2" type="#_x0000_t75" style="width:36.45pt;height:21.85pt" o:ole="">
            <v:imagedata r:id="rId148" o:title=""/>
          </v:shape>
          <o:OLEObject Type="Embed" ProgID="Equation.DSMT4" ShapeID="_x0000_i1092" DrawAspect="Content" ObjectID="_1375891609" r:id="rId149"/>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3" type="#_x0000_t75" style="width:87.5pt;height:21.85pt" o:ole="">
            <v:imagedata r:id="rId150" o:title=""/>
          </v:shape>
          <o:OLEObject Type="Embed" ProgID="Equation.DSMT4" ShapeID="_x0000_i1093" DrawAspect="Content" ObjectID="_1375891610" r:id="rId151"/>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4" type="#_x0000_t75" style="width:79.3pt;height:14.6pt" o:ole="">
            <v:imagedata r:id="rId152" o:title=""/>
          </v:shape>
          <o:OLEObject Type="Embed" ProgID="Equation.DSMT4" ShapeID="_x0000_i1094" DrawAspect="Content" ObjectID="_1375891611" r:id="rId153"/>
        </w:object>
      </w:r>
      <w:r w:rsidRPr="000230DC">
        <w:t xml:space="preserve"> and </w:t>
      </w:r>
      <w:r w:rsidR="006C2049" w:rsidRPr="006C2049">
        <w:rPr>
          <w:position w:val="-14"/>
        </w:rPr>
        <w:object w:dxaOrig="639" w:dyaOrig="400" w14:anchorId="32AE1943">
          <v:shape id="_x0000_i1095" type="#_x0000_t75" style="width:28.25pt;height:21.85pt" o:ole="">
            <v:imagedata r:id="rId154" o:title=""/>
          </v:shape>
          <o:OLEObject Type="Embed" ProgID="Equation.DSMT4" ShapeID="_x0000_i1095" DrawAspect="Content" ObjectID="_1375891612" r:id="rId155"/>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6" type="#_x0000_t75" style="width:28.25pt;height:21.85pt" o:ole="">
            <v:imagedata r:id="rId156" o:title=""/>
          </v:shape>
          <o:OLEObject Type="Embed" ProgID="Equation.DSMT4" ShapeID="_x0000_i1096" DrawAspect="Content" ObjectID="_1375891613" r:id="rId157"/>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7" type="#_x0000_t75" style="width:28.25pt;height:21.85pt" o:ole="">
            <v:imagedata r:id="rId158" o:title=""/>
          </v:shape>
          <o:OLEObject Type="Embed" ProgID="Equation.DSMT4" ShapeID="_x0000_i1097" DrawAspect="Content" ObjectID="_1375891614" r:id="rId159"/>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940A59">
        <w:fldChar w:fldCharType="begin"/>
      </w:r>
      <w:r w:rsidR="00940A59">
        <w:instrText xml:space="preserve"> HYPERLINK \l "_ENREF_5" \o "Simo, 1991 #11" </w:instrText>
      </w:r>
      <w:ins w:id="2555" w:author="Gerard" w:date="2015-08-25T18:30:00Z"/>
      <w:r w:rsidR="00940A59">
        <w:fldChar w:fldCharType="separate"/>
      </w:r>
      <w:r w:rsidR="00554341">
        <w:rPr>
          <w:noProof/>
        </w:rPr>
        <w:t>5</w:t>
      </w:r>
      <w:r w:rsidR="00940A59">
        <w:rPr>
          <w:noProof/>
        </w:rPr>
        <w:fldChar w:fldCharType="end"/>
      </w:r>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8" type="#_x0000_t75" style="width:21.85pt;height:21.85pt" o:ole="">
            <v:imagedata r:id="rId160" o:title=""/>
          </v:shape>
          <o:OLEObject Type="Embed" ProgID="Equation.DSMT4" ShapeID="_x0000_i1098" DrawAspect="Content" ObjectID="_1375891615" r:id="rId161"/>
        </w:object>
      </w:r>
      <w:r>
        <w:t xml:space="preserve"> to the current one </w:t>
      </w:r>
      <w:r w:rsidR="006C2049" w:rsidRPr="006C2049">
        <w:rPr>
          <w:position w:val="-14"/>
        </w:rPr>
        <w:object w:dxaOrig="580" w:dyaOrig="400" w14:anchorId="1862E71B">
          <v:shape id="_x0000_i1099" type="#_x0000_t75" style="width:28.25pt;height:21.85pt" o:ole="">
            <v:imagedata r:id="rId162" o:title=""/>
          </v:shape>
          <o:OLEObject Type="Embed" ProgID="Equation.DSMT4" ShapeID="_x0000_i1099" DrawAspect="Content" ObjectID="_1375891616" r:id="rId163"/>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100" type="#_x0000_t75" style="width:79.3pt;height:43.75pt" o:ole="">
            <v:imagedata r:id="rId164" o:title=""/>
          </v:shape>
          <o:OLEObject Type="Embed" ProgID="Equation.DSMT4" ShapeID="_x0000_i1100" DrawAspect="Content" ObjectID="_1375891617" r:id="rId165"/>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101" type="#_x0000_t75" style="width:14.6pt;height:14.6pt" o:ole="">
            <v:imagedata r:id="rId166" o:title=""/>
          </v:shape>
          <o:OLEObject Type="Embed" ProgID="Equation.DSMT4" ShapeID="_x0000_i1101" DrawAspect="Content" ObjectID="_1375891618" r:id="rId167"/>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2" type="#_x0000_t75" style="width:14.6pt;height:14.6pt" o:ole="">
            <v:imagedata r:id="rId168" o:title=""/>
          </v:shape>
          <o:OLEObject Type="Embed" ProgID="Equation.DSMT4" ShapeID="_x0000_i1102" DrawAspect="Content" ObjectID="_1375891619" r:id="rId169"/>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556" w:name="_Toc302147186"/>
      <w:r>
        <w:lastRenderedPageBreak/>
        <w:t>Arruda-Boyce</w:t>
      </w:r>
      <w:bookmarkEnd w:id="2556"/>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940A59">
        <w:fldChar w:fldCharType="begin"/>
      </w:r>
      <w:r w:rsidR="00940A59">
        <w:instrText xml:space="preserve"> HYPERLINK \l "_ENREF_6" \o "Arruda, 1993 #36" </w:instrText>
      </w:r>
      <w:ins w:id="2557" w:author="Gerard" w:date="2015-08-25T18:30:00Z"/>
      <w:r w:rsidR="00940A59">
        <w:fldChar w:fldCharType="separate"/>
      </w:r>
      <w:r w:rsidR="00554341">
        <w:rPr>
          <w:noProof/>
        </w:rPr>
        <w:t>6</w:t>
      </w:r>
      <w:r w:rsidR="00940A59">
        <w:rPr>
          <w:noProof/>
        </w:rPr>
        <w:fldChar w:fldCharType="end"/>
      </w:r>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3" type="#_x0000_t75" style="width:151.3pt;height:36.45pt" o:ole="">
            <v:imagedata r:id="rId170" o:title=""/>
          </v:shape>
          <o:OLEObject Type="Embed" ProgID="Equation.DSMT4" ShapeID="_x0000_i1103" DrawAspect="Content" ObjectID="_1375891620" r:id="rId171"/>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4" type="#_x0000_t75" style="width:259.75pt;height:28.25pt" o:ole="">
            <v:imagedata r:id="rId172" o:title=""/>
          </v:shape>
          <o:OLEObject Type="Embed" ProgID="Equation.DSMT4" ShapeID="_x0000_i1104" DrawAspect="Content" ObjectID="_1375891621" r:id="rId173"/>
        </w:object>
      </w:r>
      <w:r>
        <w:t xml:space="preserve"> and </w:t>
      </w:r>
      <w:r w:rsidR="006C2049" w:rsidRPr="006C2049">
        <w:rPr>
          <w:position w:val="-12"/>
        </w:rPr>
        <w:object w:dxaOrig="220" w:dyaOrig="360" w14:anchorId="5816227B">
          <v:shape id="_x0000_i1105" type="#_x0000_t75" style="width:14.6pt;height:21.85pt" o:ole="">
            <v:imagedata r:id="rId174" o:title=""/>
          </v:shape>
          <o:OLEObject Type="Embed" ProgID="Equation.DSMT4" ShapeID="_x0000_i1105" DrawAspect="Content" ObjectID="_1375891622" r:id="rId175"/>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6" type="#_x0000_t75" style="width:93.85pt;height:28.25pt" o:ole="">
            <v:imagedata r:id="rId176" o:title=""/>
          </v:shape>
          <o:OLEObject Type="Embed" ProgID="Equation.DSMT4" ShapeID="_x0000_i1106" DrawAspect="Content" ObjectID="_1375891623" r:id="rId177"/>
        </w:object>
      </w:r>
    </w:p>
    <w:p w14:paraId="6AFA5DBC" w14:textId="77777777" w:rsidR="006A0BC1" w:rsidRDefault="006A0BC1" w:rsidP="006A0BC1"/>
    <w:p w14:paraId="21EAF2CE" w14:textId="1B38B50D"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940A59">
        <w:fldChar w:fldCharType="begin"/>
      </w:r>
      <w:r w:rsidR="00940A59">
        <w:instrText xml:space="preserve"> HYPERLINK \l "_ENREF_6" \o "Arruda, 1993 #36" </w:instrText>
      </w:r>
      <w:ins w:id="2558" w:author="Gerard" w:date="2015-08-25T18:30:00Z"/>
      <w:r w:rsidR="00940A59">
        <w:fldChar w:fldCharType="separate"/>
      </w:r>
      <w:r w:rsidR="00554341">
        <w:rPr>
          <w:noProof/>
        </w:rPr>
        <w:t>6</w:t>
      </w:r>
      <w:r w:rsidR="00940A59">
        <w:rPr>
          <w:noProof/>
        </w:rPr>
        <w:fldChar w:fldCharType="end"/>
      </w:r>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7" type="#_x0000_t75" style="width:14.6pt;height:21.85pt" o:ole="">
            <v:imagedata r:id="rId178" o:title=""/>
          </v:shape>
          <o:OLEObject Type="Embed" ProgID="Equation.DSMT4" ShapeID="_x0000_i1107" DrawAspect="Content" ObjectID="_1375891624" r:id="rId179"/>
        </w:object>
      </w:r>
      <w:r>
        <w:t xml:space="preserve">, the stretch at which the chains reach their full extended state, by </w:t>
      </w:r>
      <w:r w:rsidR="006C2049" w:rsidRPr="006C2049">
        <w:rPr>
          <w:position w:val="-12"/>
        </w:rPr>
        <w:object w:dxaOrig="920" w:dyaOrig="400" w14:anchorId="49198A02">
          <v:shape id="_x0000_i1108" type="#_x0000_t75" style="width:43.75pt;height:21.85pt" o:ole="">
            <v:imagedata r:id="rId180" o:title=""/>
          </v:shape>
          <o:OLEObject Type="Embed" ProgID="Equation.DSMT4" ShapeID="_x0000_i1108" DrawAspect="Content" ObjectID="_1375891625" r:id="rId181"/>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559" w:name="_Ref167535331"/>
      <w:bookmarkStart w:id="2560" w:name="_Toc302147187"/>
      <w:r w:rsidRPr="0097532C">
        <w:lastRenderedPageBreak/>
        <w:t>Ellipsoidal Fiber Distribution</w:t>
      </w:r>
      <w:bookmarkEnd w:id="2559"/>
      <w:bookmarkEnd w:id="2560"/>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561" w:author="Gerard" w:date="2015-08-25T18:31:00Z">
        <w:r w:rsidR="00BB6F29">
          <w:t xml:space="preserve">4.1.2.15. </w:t>
        </w:r>
      </w:ins>
      <w:del w:id="2562"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9" type="#_x0000_t75" style="width:57.4pt;height:21.85pt" o:ole="">
                  <v:imagedata r:id="rId182" o:title=""/>
                </v:shape>
                <o:OLEObject Type="Embed" ProgID="Equation.DSMT4" ShapeID="_x0000_i1109" DrawAspect="Content" ObjectID="_1375891626" r:id="rId183"/>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10" type="#_x0000_t75" style="width:50.15pt;height:21.85pt" o:ole="">
                  <v:imagedata r:id="rId184" o:title=""/>
                </v:shape>
                <o:OLEObject Type="Embed" ProgID="Equation.DSMT4" ShapeID="_x0000_i1110" DrawAspect="Content" ObjectID="_1375891627" r:id="rId185"/>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CABD582" w:rsidR="006A0BC1" w:rsidRDefault="006A0BC1" w:rsidP="006A0BC1">
      <w:r>
        <w:t xml:space="preserve">The stress </w:t>
      </w:r>
      <w:r w:rsidR="006C2049" w:rsidRPr="006C2049">
        <w:rPr>
          <w:position w:val="-6"/>
        </w:rPr>
        <w:object w:dxaOrig="240" w:dyaOrig="340" w14:anchorId="261B6AA9">
          <v:shape id="_x0000_i1111" type="#_x0000_t75" style="width:14.6pt;height:14.6pt" o:ole="">
            <v:imagedata r:id="rId186" o:title=""/>
          </v:shape>
          <o:OLEObject Type="Embed" ProgID="Equation.DSMT4" ShapeID="_x0000_i1111" DrawAspect="Content" ObjectID="_1375891628" r:id="rId187"/>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 "_ENREF_7" \o "Lanir, 1983 #48" </w:instrText>
      </w:r>
      <w:ins w:id="2563" w:author="Gerard" w:date="2015-08-25T18:30:00Z"/>
      <w:r w:rsidR="00940A59">
        <w:fldChar w:fldCharType="separate"/>
      </w:r>
      <w:r w:rsidR="00554341">
        <w:rPr>
          <w:noProof/>
        </w:rPr>
        <w:t>7-9</w:t>
      </w:r>
      <w:r w:rsidR="00940A59">
        <w:rPr>
          <w:noProof/>
        </w:rPr>
        <w:fldChar w:fldCharType="end"/>
      </w:r>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2" type="#_x0000_t75" style="width:180.45pt;height:28.25pt" o:ole="">
            <v:imagedata r:id="rId188" o:title=""/>
          </v:shape>
          <o:OLEObject Type="Embed" ProgID="Equation.DSMT4" ShapeID="_x0000_i1112" DrawAspect="Content" ObjectID="_1375891629" r:id="rId189"/>
        </w:object>
      </w:r>
      <w:r>
        <w:t>.</w:t>
      </w:r>
    </w:p>
    <w:p w14:paraId="3DA109C1" w14:textId="6B59DD90" w:rsidR="006A0BC1" w:rsidRDefault="006C2049" w:rsidP="006A0BC1">
      <w:r w:rsidRPr="006C2049">
        <w:rPr>
          <w:position w:val="-12"/>
        </w:rPr>
        <w:object w:dxaOrig="1760" w:dyaOrig="400" w14:anchorId="6A9C2314">
          <v:shape id="_x0000_i1113" type="#_x0000_t75" style="width:86.6pt;height:21.85pt" o:ole="">
            <v:imagedata r:id="rId190" o:title=""/>
          </v:shape>
          <o:OLEObject Type="Embed" ProgID="Equation.DSMT4" ShapeID="_x0000_i1113" DrawAspect="Content" ObjectID="_1375891630" r:id="rId191"/>
        </w:object>
      </w:r>
      <w:r w:rsidR="006A0BC1">
        <w:t xml:space="preserve"> is the square of the fiber stretch </w:t>
      </w:r>
      <w:r w:rsidRPr="006C2049">
        <w:rPr>
          <w:position w:val="-12"/>
        </w:rPr>
        <w:object w:dxaOrig="279" w:dyaOrig="400" w14:anchorId="46FD4982">
          <v:shape id="_x0000_i1114" type="#_x0000_t75" style="width:14.6pt;height:21.85pt" o:ole="">
            <v:imagedata r:id="rId192" o:title=""/>
          </v:shape>
          <o:OLEObject Type="Embed" ProgID="Equation.DSMT4" ShapeID="_x0000_i1114" DrawAspect="Content" ObjectID="_1375891631" r:id="rId193"/>
        </w:object>
      </w:r>
      <w:r w:rsidR="006A0BC1">
        <w:t xml:space="preserve">, </w:t>
      </w:r>
      <w:r w:rsidRPr="006C2049">
        <w:rPr>
          <w:position w:val="-6"/>
        </w:rPr>
        <w:object w:dxaOrig="260" w:dyaOrig="279" w14:anchorId="6A2D7CEB">
          <v:shape id="_x0000_i1115" type="#_x0000_t75" style="width:14.6pt;height:14.6pt" o:ole="">
            <v:imagedata r:id="rId194" o:title=""/>
          </v:shape>
          <o:OLEObject Type="Embed" ProgID="Equation.DSMT4" ShapeID="_x0000_i1115" DrawAspect="Content" ObjectID="_1375891632" r:id="rId195"/>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6" type="#_x0000_t75" style="width:28.25pt;height:21.85pt" o:ole="">
            <v:imagedata r:id="rId196" o:title=""/>
          </v:shape>
          <o:OLEObject Type="Embed" ProgID="Equation.DSMT4" ShapeID="_x0000_i1116" DrawAspect="Content" ObjectID="_1375891633" r:id="rId197"/>
        </w:object>
      </w:r>
      <w:r w:rsidR="006A0BC1">
        <w:t xml:space="preserve">, </w:t>
      </w:r>
      <w:r w:rsidRPr="006C2049">
        <w:rPr>
          <w:position w:val="-12"/>
        </w:rPr>
        <w:object w:dxaOrig="1219" w:dyaOrig="400" w14:anchorId="4E92EF61">
          <v:shape id="_x0000_i1117" type="#_x0000_t75" style="width:64.7pt;height:21.85pt" o:ole="">
            <v:imagedata r:id="rId198" o:title=""/>
          </v:shape>
          <o:OLEObject Type="Embed" ProgID="Equation.DSMT4" ShapeID="_x0000_i1117" DrawAspect="Content" ObjectID="_1375891634" r:id="rId199"/>
        </w:object>
      </w:r>
      <w:r w:rsidR="006A0BC1">
        <w:t xml:space="preserve">, and </w:t>
      </w:r>
      <w:r w:rsidRPr="006C2049">
        <w:rPr>
          <w:position w:val="-14"/>
        </w:rPr>
        <w:object w:dxaOrig="540" w:dyaOrig="400" w14:anchorId="38351E69">
          <v:shape id="_x0000_i1118" type="#_x0000_t75" style="width:28.25pt;height:21.85pt" o:ole="">
            <v:imagedata r:id="rId200" o:title=""/>
          </v:shape>
          <o:OLEObject Type="Embed" ProgID="Equation.DSMT4" ShapeID="_x0000_i1118" DrawAspect="Content" ObjectID="_1375891635" r:id="rId201"/>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9" type="#_x0000_t75" style="width:93.85pt;height:36.45pt" o:ole="">
            <v:imagedata r:id="rId202" o:title=""/>
          </v:shape>
          <o:OLEObject Type="Embed" ProgID="Equation.DSMT4" ShapeID="_x0000_i1119" DrawAspect="Content" ObjectID="_1375891636" r:id="rId203"/>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20" type="#_x0000_t75" style="width:129.4pt;height:21.85pt" o:ole="">
            <v:imagedata r:id="rId204" o:title=""/>
          </v:shape>
          <o:OLEObject Type="Embed" ProgID="Equation.DSMT4" ShapeID="_x0000_i1120" DrawAspect="Content" ObjectID="_1375891637" r:id="rId205"/>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21" type="#_x0000_t75" style="width:14.6pt;height:14.6pt" o:ole="">
            <v:imagedata r:id="rId206" o:title=""/>
          </v:shape>
          <o:OLEObject Type="Embed" ProgID="Equation.DSMT4" ShapeID="_x0000_i1121" DrawAspect="Content" ObjectID="_1375891638" r:id="rId207"/>
        </w:object>
      </w:r>
      <w:r>
        <w:t xml:space="preserve">and </w:t>
      </w:r>
      <w:r w:rsidR="006C2049" w:rsidRPr="006C2049">
        <w:rPr>
          <w:position w:val="-10"/>
        </w:rPr>
        <w:object w:dxaOrig="200" w:dyaOrig="320" w14:anchorId="5B272CFD">
          <v:shape id="_x0000_i1122" type="#_x0000_t75" style="width:7.3pt;height:14.6pt" o:ole="">
            <v:imagedata r:id="rId208" o:title=""/>
          </v:shape>
          <o:OLEObject Type="Embed" ProgID="Equation.DSMT4" ShapeID="_x0000_i1122" DrawAspect="Content" ObjectID="_1375891639" r:id="rId209"/>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3" type="#_x0000_t75" style="width:237.85pt;height:79.3pt" o:ole="">
            <v:imagedata r:id="rId210" o:title=""/>
          </v:shape>
          <o:OLEObject Type="Embed" ProgID="Equation.DSMT4" ShapeID="_x0000_i1123" DrawAspect="Content" ObjectID="_1375891640" r:id="rId211"/>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BB6F29">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2564" w:name="_Ref167375501"/>
      <w:bookmarkStart w:id="2565" w:name="_Toc302147188"/>
      <w:r w:rsidRPr="0097532C">
        <w:lastRenderedPageBreak/>
        <w:t>Ellipsoidal Fiber Distribution Mooney-Rivlin</w:t>
      </w:r>
      <w:bookmarkEnd w:id="2564"/>
      <w:bookmarkEnd w:id="2565"/>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4" type="#_x0000_t75" style="width:57.4pt;height:21.85pt" o:ole="">
                  <v:imagedata r:id="rId212" o:title=""/>
                </v:shape>
                <o:OLEObject Type="Embed" ProgID="Equation.DSMT4" ShapeID="_x0000_i1124" DrawAspect="Content" ObjectID="_1375891641" r:id="rId213"/>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5" type="#_x0000_t75" style="width:50.15pt;height:21.85pt" o:ole="">
                  <v:imagedata r:id="rId214" o:title=""/>
                </v:shape>
                <o:OLEObject Type="Embed" ProgID="Equation.DSMT4" ShapeID="_x0000_i1125" DrawAspect="Content" ObjectID="_1375891642" r:id="rId215"/>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6" type="#_x0000_t75" style="width:14.6pt;height:14.6pt" o:ole="">
            <v:imagedata r:id="rId216" o:title=""/>
          </v:shape>
          <o:OLEObject Type="Embed" ProgID="Equation.DSMT4" ShapeID="_x0000_i1126" DrawAspect="Content" ObjectID="_1375891643" r:id="rId217"/>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7" type="#_x0000_t75" style="width:64.7pt;height:21.85pt" o:ole="">
            <v:imagedata r:id="rId218" o:title=""/>
          </v:shape>
          <o:OLEObject Type="Embed" ProgID="Equation.DSMT4" ShapeID="_x0000_i1127" DrawAspect="Content" ObjectID="_1375891644" r:id="rId219"/>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8" type="#_x0000_t75" style="width:21.85pt;height:14.6pt" o:ole="">
            <v:imagedata r:id="rId220" o:title=""/>
          </v:shape>
          <o:OLEObject Type="Embed" ProgID="Equation.DSMT4" ShapeID="_x0000_i1128" DrawAspect="Content" ObjectID="_1375891645" r:id="rId221"/>
        </w:object>
      </w:r>
      <w:r>
        <w:t xml:space="preserve"> is the stress from the Mooney-Rivlin basis (Section </w:t>
      </w:r>
      <w:r>
        <w:fldChar w:fldCharType="begin"/>
      </w:r>
      <w:r>
        <w:instrText xml:space="preserve"> REF _Ref167535344 \r \h </w:instrText>
      </w:r>
      <w:r>
        <w:fldChar w:fldCharType="separate"/>
      </w:r>
      <w:ins w:id="2566" w:author="Gerard" w:date="2015-08-25T18:31:00Z">
        <w:r w:rsidR="00BB6F29">
          <w:t xml:space="preserve">4.1.2.8. </w:t>
        </w:r>
      </w:ins>
      <w:del w:id="2567" w:author="Gerard" w:date="2015-06-21T22:37:00Z">
        <w:r w:rsidR="008613FC" w:rsidDel="008613FC">
          <w:delText xml:space="preserve">4.1.2.7. </w:delText>
        </w:r>
      </w:del>
      <w:r>
        <w:fldChar w:fldCharType="end"/>
      </w:r>
      <w:r>
        <w:t xml:space="preserve">), and </w:t>
      </w:r>
      <w:r w:rsidR="006C2049" w:rsidRPr="006C2049">
        <w:rPr>
          <w:position w:val="-10"/>
        </w:rPr>
        <w:object w:dxaOrig="340" w:dyaOrig="380" w14:anchorId="794D7497">
          <v:shape id="_x0000_i1129" type="#_x0000_t75" style="width:14.6pt;height:21.85pt" o:ole="">
            <v:imagedata r:id="rId222" o:title=""/>
          </v:shape>
          <o:OLEObject Type="Embed" ProgID="Equation.DSMT4" ShapeID="_x0000_i1129" DrawAspect="Content" ObjectID="_1375891646" r:id="rId223"/>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BB6F29">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BB6F29">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568" w:name="_Toc302147189"/>
      <w:r>
        <w:lastRenderedPageBreak/>
        <w:t>Ellipsoidal Fiber Distribution Veronda-Westmann</w:t>
      </w:r>
      <w:bookmarkEnd w:id="2568"/>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30" type="#_x0000_t75" style="width:57.4pt;height:21.85pt" o:ole="">
                  <v:imagedata r:id="rId224" o:title=""/>
                </v:shape>
                <o:OLEObject Type="Embed" ProgID="Equation.DSMT4" ShapeID="_x0000_i1130" DrawAspect="Content" ObjectID="_1375891647" r:id="rId225"/>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31" type="#_x0000_t75" style="width:50.15pt;height:21.85pt" o:ole="">
                  <v:imagedata r:id="rId226" o:title=""/>
                </v:shape>
                <o:OLEObject Type="Embed" ProgID="Equation.DSMT4" ShapeID="_x0000_i1131" DrawAspect="Content" ObjectID="_1375891648" r:id="rId227"/>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2" type="#_x0000_t75" style="width:14.6pt;height:14.6pt" o:ole="">
            <v:imagedata r:id="rId228" o:title=""/>
          </v:shape>
          <o:OLEObject Type="Embed" ProgID="Equation.DSMT4" ShapeID="_x0000_i1132" DrawAspect="Content" ObjectID="_1375891649" r:id="rId229"/>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3" type="#_x0000_t75" style="width:1in;height:21.85pt" o:ole="">
            <v:imagedata r:id="rId230" o:title=""/>
          </v:shape>
          <o:OLEObject Type="Embed" ProgID="Equation.DSMT4" ShapeID="_x0000_i1133" DrawAspect="Content" ObjectID="_1375891650" r:id="rId231"/>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4" type="#_x0000_t75" style="width:21.85pt;height:14.6pt" o:ole="">
            <v:imagedata r:id="rId232" o:title=""/>
          </v:shape>
          <o:OLEObject Type="Embed" ProgID="Equation.DSMT4" ShapeID="_x0000_i1134" DrawAspect="Content" ObjectID="_1375891651" r:id="rId233"/>
        </w:object>
      </w:r>
      <w:r>
        <w:t xml:space="preserve"> is the stress from the Veronda-Westmann basis (Section </w:t>
      </w:r>
      <w:r>
        <w:fldChar w:fldCharType="begin"/>
      </w:r>
      <w:r>
        <w:instrText xml:space="preserve"> REF _Ref167535458 \r \h </w:instrText>
      </w:r>
      <w:r>
        <w:fldChar w:fldCharType="separate"/>
      </w:r>
      <w:ins w:id="2569" w:author="Gerard" w:date="2015-08-25T18:31:00Z">
        <w:r w:rsidR="00BB6F29">
          <w:t xml:space="preserve">4.1.2.16. </w:t>
        </w:r>
      </w:ins>
      <w:del w:id="2570" w:author="Gerard" w:date="2015-06-21T22:37:00Z">
        <w:r w:rsidR="008613FC" w:rsidDel="008613FC">
          <w:delText xml:space="preserve">4.1.2.15. </w:delText>
        </w:r>
      </w:del>
      <w:r>
        <w:fldChar w:fldCharType="end"/>
      </w:r>
      <w:r>
        <w:t xml:space="preserve">), and </w:t>
      </w:r>
      <w:r w:rsidR="006C2049" w:rsidRPr="006C2049">
        <w:rPr>
          <w:position w:val="-10"/>
        </w:rPr>
        <w:object w:dxaOrig="340" w:dyaOrig="380" w14:anchorId="114C1C3E">
          <v:shape id="_x0000_i1135" type="#_x0000_t75" style="width:14.6pt;height:21.85pt" o:ole="">
            <v:imagedata r:id="rId234" o:title=""/>
          </v:shape>
          <o:OLEObject Type="Embed" ProgID="Equation.DSMT4" ShapeID="_x0000_i1135" DrawAspect="Content" ObjectID="_1375891652" r:id="rId235"/>
        </w:object>
      </w:r>
      <w:r>
        <w:t xml:space="preserve">is the stress contribution from the ellipsoidal fiber distribution (Section </w:t>
      </w:r>
      <w:r>
        <w:fldChar w:fldCharType="begin"/>
      </w:r>
      <w:r>
        <w:instrText xml:space="preserve"> REF _Ref167375501 \r \h </w:instrText>
      </w:r>
      <w:r>
        <w:fldChar w:fldCharType="separate"/>
      </w:r>
      <w:r w:rsidR="00BB6F29">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571" w:name="_Toc302147190"/>
      <w:r>
        <w:lastRenderedPageBreak/>
        <w:t>Fiber with Exponential-Power Law, Uncoupled Formulation</w:t>
      </w:r>
      <w:bookmarkEnd w:id="2571"/>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572" w:author="Gerard" w:date="2015-08-25T18:31:00Z">
        <w:r w:rsidR="00BB6F29">
          <w:t xml:space="preserve">4.1.2.15. </w:t>
        </w:r>
      </w:ins>
      <w:del w:id="2573"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6" type="#_x0000_t75" style="width:7.3pt;height:14.6pt" o:ole="">
                  <v:imagedata r:id="rId236" o:title=""/>
                </v:shape>
                <o:OLEObject Type="Embed" ProgID="Equation.DSMT4" ShapeID="_x0000_i1136" DrawAspect="Content" ObjectID="_1375891653" r:id="rId237"/>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7" type="#_x0000_t75" style="width:14.6pt;height:14.6pt" o:ole="">
                  <v:imagedata r:id="rId238" o:title=""/>
                </v:shape>
                <o:OLEObject Type="Embed" ProgID="Equation.DSMT4" ShapeID="_x0000_i1137" DrawAspect="Content" ObjectID="_1375891654" r:id="rId239"/>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8" type="#_x0000_t75" style="width:14.6pt;height:14.6pt" o:ole="">
                  <v:imagedata r:id="rId240" o:title=""/>
                </v:shape>
                <o:OLEObject Type="Embed" ProgID="Equation.DSMT4" ShapeID="_x0000_i1138" DrawAspect="Content" ObjectID="_1375891655" r:id="rId241"/>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9" type="#_x0000_t75" style="width:7.3pt;height:14.6pt" o:ole="">
                  <v:imagedata r:id="rId242" o:title=""/>
                </v:shape>
                <o:OLEObject Type="Embed" ProgID="Equation.DSMT4" ShapeID="_x0000_i1139" DrawAspect="Content" ObjectID="_1375891656" r:id="rId243"/>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40" type="#_x0000_t75" style="width:14.6pt;height:14.6pt" o:ole="">
                  <v:imagedata r:id="rId244" o:title=""/>
                </v:shape>
                <o:OLEObject Type="Embed" ProgID="Equation.DSMT4" ShapeID="_x0000_i1140" DrawAspect="Content" ObjectID="_1375891657" r:id="rId245"/>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41" type="#_x0000_t75" style="width:201.4pt;height:21.85pt" o:ole="">
            <v:imagedata r:id="rId246" o:title=""/>
          </v:shape>
          <o:OLEObject Type="Embed" ProgID="Equation.DSMT4" ShapeID="_x0000_i1141" DrawAspect="Content" ObjectID="_1375891658" r:id="rId247"/>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2" type="#_x0000_t75" style="width:50.15pt;height:21.85pt" o:ole="">
            <v:imagedata r:id="rId248" o:title=""/>
          </v:shape>
          <o:OLEObject Type="Embed" ProgID="Equation.DSMT4" ShapeID="_x0000_i1142" DrawAspect="Content" ObjectID="_1375891659" r:id="rId24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3" type="#_x0000_t75" style="width:21.85pt;height:14.6pt" o:ole="">
            <v:imagedata r:id="rId250" o:title=""/>
          </v:shape>
          <o:OLEObject Type="Embed" ProgID="Equation.DSMT4" ShapeID="_x0000_i1143" DrawAspect="Content" ObjectID="_1375891660" r:id="rId251"/>
        </w:object>
      </w:r>
      <w:r w:rsidR="0099145F">
        <w:t xml:space="preserve">0° and </w:t>
      </w:r>
      <w:r w:rsidR="006C2049" w:rsidRPr="006C2049">
        <w:rPr>
          <w:position w:val="-10"/>
        </w:rPr>
        <w:object w:dxaOrig="400" w:dyaOrig="260" w14:anchorId="44505EEA">
          <v:shape id="_x0000_i1144" type="#_x0000_t75" style="width:21.85pt;height:14.6pt" o:ole="">
            <v:imagedata r:id="rId252" o:title=""/>
          </v:shape>
          <o:OLEObject Type="Embed" ProgID="Equation.DSMT4" ShapeID="_x0000_i1144" DrawAspect="Content" ObjectID="_1375891661" r:id="rId253"/>
        </w:object>
      </w:r>
      <w:r w:rsidR="0099145F">
        <w:t xml:space="preserve">90°, such that </w:t>
      </w:r>
      <w:r w:rsidR="006C2049" w:rsidRPr="006C2049">
        <w:rPr>
          <w:position w:val="-12"/>
        </w:rPr>
        <w:object w:dxaOrig="639" w:dyaOrig="360" w14:anchorId="0BB88D9D">
          <v:shape id="_x0000_i1145" type="#_x0000_t75" style="width:28.25pt;height:21.85pt" o:ole="">
            <v:imagedata r:id="rId254" o:title=""/>
          </v:shape>
          <o:OLEObject Type="Embed" ProgID="Equation.DSMT4" ShapeID="_x0000_i1145" DrawAspect="Content" ObjectID="_1375891662" r:id="rId255"/>
        </w:object>
      </w:r>
      <w:r w:rsidR="0099145F">
        <w:t xml:space="preserve">.  </w:t>
      </w:r>
      <w:r>
        <w:t xml:space="preserve">The stress </w:t>
      </w:r>
      <w:r w:rsidR="006C2049" w:rsidRPr="006C2049">
        <w:rPr>
          <w:position w:val="-6"/>
        </w:rPr>
        <w:object w:dxaOrig="240" w:dyaOrig="340" w14:anchorId="224082A1">
          <v:shape id="_x0000_i1146" type="#_x0000_t75" style="width:14.6pt;height:14.6pt" o:ole="">
            <v:imagedata r:id="rId256" o:title=""/>
          </v:shape>
          <o:OLEObject Type="Embed" ProgID="Equation.DSMT4" ShapeID="_x0000_i1146" DrawAspect="Content" ObjectID="_1375891663" r:id="rId257"/>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7" type="#_x0000_t75" style="width:136.7pt;height:36.45pt" o:ole="">
            <v:imagedata r:id="rId258" o:title=""/>
          </v:shape>
          <o:OLEObject Type="Embed" ProgID="Equation.DSMT4" ShapeID="_x0000_i1147" DrawAspect="Content" ObjectID="_1375891664" r:id="rId259"/>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8" type="#_x0000_t75" style="width:86.6pt;height:21.85pt" o:ole="">
            <v:imagedata r:id="rId260" o:title=""/>
          </v:shape>
          <o:OLEObject Type="Embed" ProgID="Equation.DSMT4" ShapeID="_x0000_i1148" DrawAspect="Content" ObjectID="_1375891665" r:id="rId261"/>
        </w:object>
      </w:r>
      <w:r>
        <w:t xml:space="preserve"> is the square of the fiber stretch, </w:t>
      </w:r>
      <w:r w:rsidR="006C2049" w:rsidRPr="006C2049">
        <w:rPr>
          <w:position w:val="-12"/>
        </w:rPr>
        <w:object w:dxaOrig="1219" w:dyaOrig="400" w14:anchorId="6E303EF1">
          <v:shape id="_x0000_i1149" type="#_x0000_t75" style="width:64.7pt;height:21.85pt" o:ole="">
            <v:imagedata r:id="rId262" o:title=""/>
          </v:shape>
          <o:OLEObject Type="Embed" ProgID="Equation.DSMT4" ShapeID="_x0000_i1149" DrawAspect="Content" ObjectID="_1375891666" r:id="rId263"/>
        </w:object>
      </w:r>
      <w:r>
        <w:t xml:space="preserve">, and </w:t>
      </w:r>
      <w:r w:rsidR="006C2049" w:rsidRPr="006C2049">
        <w:rPr>
          <w:position w:val="-14"/>
        </w:rPr>
        <w:object w:dxaOrig="540" w:dyaOrig="400" w14:anchorId="6392B703">
          <v:shape id="_x0000_i1150" type="#_x0000_t75" style="width:28.25pt;height:21.85pt" o:ole="">
            <v:imagedata r:id="rId264" o:title=""/>
          </v:shape>
          <o:OLEObject Type="Embed" ProgID="Equation.DSMT4" ShapeID="_x0000_i1150" DrawAspect="Content" ObjectID="_1375891667" r:id="rId265"/>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51" type="#_x0000_t75" style="width:2in;height:36.45pt" o:ole="">
            <v:imagedata r:id="rId266" o:title=""/>
          </v:shape>
          <o:OLEObject Type="Embed" ProgID="Equation.DSMT4" ShapeID="_x0000_i1151" DrawAspect="Content" ObjectID="_1375891668" r:id="rId267"/>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2" type="#_x0000_t75" style="width:28.25pt;height:14.6pt" o:ole="">
            <v:imagedata r:id="rId268" o:title=""/>
          </v:shape>
          <o:OLEObject Type="Embed" ProgID="Equation.DSMT4" ShapeID="_x0000_i1152" DrawAspect="Content" ObjectID="_1375891669" r:id="rId269"/>
        </w:object>
      </w:r>
      <w:r w:rsidRPr="000230DC">
        <w:t xml:space="preserve">, </w:t>
      </w:r>
      <w:r w:rsidR="006C2049" w:rsidRPr="006C2049">
        <w:rPr>
          <w:position w:val="-6"/>
        </w:rPr>
        <w:object w:dxaOrig="580" w:dyaOrig="279" w14:anchorId="7C794670">
          <v:shape id="_x0000_i1153" type="#_x0000_t75" style="width:28.25pt;height:14.6pt" o:ole="">
            <v:imagedata r:id="rId270" o:title=""/>
          </v:shape>
          <o:OLEObject Type="Embed" ProgID="Equation.DSMT4" ShapeID="_x0000_i1153" DrawAspect="Content" ObjectID="_1375891670" r:id="rId271"/>
        </w:object>
      </w:r>
      <w:r w:rsidRPr="000230DC">
        <w:t xml:space="preserve">, and </w:t>
      </w:r>
      <w:r w:rsidR="006C2049" w:rsidRPr="006C2049">
        <w:rPr>
          <w:position w:val="-10"/>
        </w:rPr>
        <w:object w:dxaOrig="600" w:dyaOrig="320" w14:anchorId="6BB4832B">
          <v:shape id="_x0000_i1154" type="#_x0000_t75" style="width:28.25pt;height:14.6pt" o:ole="">
            <v:imagedata r:id="rId272" o:title=""/>
          </v:shape>
          <o:OLEObject Type="Embed" ProgID="Equation.DSMT4" ShapeID="_x0000_i1154" DrawAspect="Content" ObjectID="_1375891671" r:id="rId273"/>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5" type="#_x0000_t75" style="width:36.45pt;height:14.6pt" o:ole="">
            <v:imagedata r:id="rId274" o:title=""/>
          </v:shape>
          <o:OLEObject Type="Embed" ProgID="Equation.DSMT4" ShapeID="_x0000_i1155" DrawAspect="Content" ObjectID="_1375891672" r:id="rId275"/>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6" type="#_x0000_t75" style="width:93.85pt;height:36.45pt" o:ole="">
            <v:imagedata r:id="rId276" o:title=""/>
          </v:shape>
          <o:OLEObject Type="Embed" ProgID="Equation.DSMT4" ShapeID="_x0000_i1156" DrawAspect="Content" ObjectID="_1375891673" r:id="rId277"/>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7" type="#_x0000_t75" style="width:28.25pt;height:14.6pt" o:ole="">
            <v:imagedata r:id="rId278" o:title=""/>
          </v:shape>
          <o:OLEObject Type="Embed" ProgID="Equation.DSMT4" ShapeID="_x0000_i1157" DrawAspect="Content" ObjectID="_1375891674" r:id="rId279"/>
        </w:object>
      </w:r>
      <w:r w:rsidRPr="0097532C">
        <w:t>, the fiber modulus is zero at the strain origin (</w:t>
      </w:r>
      <w:r w:rsidR="006C2049" w:rsidRPr="006C2049">
        <w:rPr>
          <w:position w:val="-12"/>
        </w:rPr>
        <w:object w:dxaOrig="580" w:dyaOrig="380" w14:anchorId="70492B06">
          <v:shape id="_x0000_i1158" type="#_x0000_t75" style="width:28.25pt;height:21.85pt" o:ole="">
            <v:imagedata r:id="rId280" o:title=""/>
          </v:shape>
          <o:OLEObject Type="Embed" ProgID="Equation.DSMT4" ShapeID="_x0000_i1158" DrawAspect="Content" ObjectID="_1375891675" r:id="rId281"/>
        </w:object>
      </w:r>
      <w:r w:rsidRPr="0097532C">
        <w:t xml:space="preserve">).  Therefore, use </w:t>
      </w:r>
      <w:r w:rsidR="006C2049" w:rsidRPr="006C2049">
        <w:rPr>
          <w:position w:val="-10"/>
        </w:rPr>
        <w:object w:dxaOrig="600" w:dyaOrig="320" w14:anchorId="77AB502F">
          <v:shape id="_x0000_i1159" type="#_x0000_t75" style="width:28.25pt;height:14.6pt" o:ole="">
            <v:imagedata r:id="rId282" o:title=""/>
          </v:shape>
          <o:OLEObject Type="Embed" ProgID="Equation.DSMT4" ShapeID="_x0000_i1159" DrawAspect="Content" ObjectID="_1375891676" r:id="rId283"/>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60" type="#_x0000_t75" style="width:14.6pt;height:21.85pt" o:ole="">
            <v:imagedata r:id="rId284" o:title=""/>
          </v:shape>
          <o:OLEObject Type="Embed" ProgID="Equation.DSMT4" ShapeID="_x0000_i1160" DrawAspect="Content" ObjectID="_1375891677" r:id="rId285"/>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61" type="#_x0000_t75" style="width:14.6pt;height:21.85pt" o:ole="">
            <v:imagedata r:id="rId286" o:title=""/>
          </v:shape>
          <o:OLEObject Type="Embed" ProgID="Equation.DSMT4" ShapeID="_x0000_i1161" DrawAspect="Content" ObjectID="_1375891678" r:id="rId287"/>
        </w:object>
      </w:r>
      <w:r>
        <w:t xml:space="preserve">, oriented at ±25 degrees relative to </w:t>
      </w:r>
      <w:r w:rsidR="006C2049" w:rsidRPr="006C2049">
        <w:rPr>
          <w:position w:val="-12"/>
        </w:rPr>
        <w:object w:dxaOrig="240" w:dyaOrig="360" w14:anchorId="3383D58A">
          <v:shape id="_x0000_i1162" type="#_x0000_t75" style="width:14.6pt;height:21.85pt" o:ole="">
            <v:imagedata r:id="rId288" o:title=""/>
          </v:shape>
          <o:OLEObject Type="Embed" ProgID="Equation.DSMT4" ShapeID="_x0000_i1162" DrawAspect="Content" ObjectID="_1375891679" r:id="rId289"/>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2574" w:author="Gerard" w:date="2015-06-21T22:36:00Z"/>
        </w:rPr>
      </w:pPr>
      <w:ins w:id="2575" w:author="Gerard" w:date="2015-06-21T22:36:00Z">
        <w:r>
          <w:br w:type="page"/>
        </w:r>
      </w:ins>
    </w:p>
    <w:p w14:paraId="1E97EC67" w14:textId="5D0C71BE" w:rsidR="008613FC" w:rsidRDefault="008613FC" w:rsidP="008613FC">
      <w:pPr>
        <w:pStyle w:val="Heading4"/>
        <w:rPr>
          <w:ins w:id="2576" w:author="Gerard" w:date="2015-06-21T22:36:00Z"/>
        </w:rPr>
      </w:pPr>
      <w:bookmarkStart w:id="2577" w:name="_Toc302147191"/>
      <w:ins w:id="2578" w:author="Gerard" w:date="2015-06-21T22:36:00Z">
        <w:r>
          <w:lastRenderedPageBreak/>
          <w:t>Fiber with Toe-Linear Response, Uncoupled Formulation</w:t>
        </w:r>
        <w:bookmarkEnd w:id="2577"/>
      </w:ins>
    </w:p>
    <w:p w14:paraId="4554EC61" w14:textId="4174772A" w:rsidR="008613FC" w:rsidRDefault="008613FC" w:rsidP="008613FC">
      <w:pPr>
        <w:rPr>
          <w:ins w:id="2579" w:author="Gerard" w:date="2015-06-21T22:36:00Z"/>
        </w:rPr>
      </w:pPr>
      <w:ins w:id="2580" w:author="Gerard" w:date="2015-06-21T22:36:00Z">
        <w:r>
          <w:t>This material type is “</w:t>
        </w:r>
        <w:r w:rsidRPr="00E27E43">
          <w:rPr>
            <w:i/>
          </w:rPr>
          <w:t>fiber-</w:t>
        </w:r>
        <w:r>
          <w:rPr>
            <w:i/>
          </w:rPr>
          <w:t>pow-linear-uncoupled</w:t>
        </w:r>
        <w:r>
          <w:t>”.  The following material parameters need to be defined:</w:t>
        </w:r>
      </w:ins>
    </w:p>
    <w:p w14:paraId="65FD3195" w14:textId="77777777" w:rsidR="008613FC" w:rsidRDefault="008613FC" w:rsidP="008613FC">
      <w:pPr>
        <w:rPr>
          <w:ins w:id="2581"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8"/>
        <w:gridCol w:w="523"/>
      </w:tblGrid>
      <w:tr w:rsidR="008613FC" w14:paraId="6D2B862A" w14:textId="77777777" w:rsidTr="00DA4325">
        <w:trPr>
          <w:ins w:id="2582" w:author="Gerard" w:date="2015-06-21T22:36:00Z"/>
        </w:trPr>
        <w:tc>
          <w:tcPr>
            <w:tcW w:w="0" w:type="auto"/>
            <w:shd w:val="clear" w:color="auto" w:fill="auto"/>
          </w:tcPr>
          <w:p w14:paraId="3D6413FF" w14:textId="77777777" w:rsidR="008613FC" w:rsidRDefault="008613FC" w:rsidP="00DA4325">
            <w:pPr>
              <w:pStyle w:val="code"/>
              <w:rPr>
                <w:ins w:id="2583" w:author="Gerard" w:date="2015-06-21T22:36:00Z"/>
              </w:rPr>
            </w:pPr>
            <w:ins w:id="2584" w:author="Gerard" w:date="2015-06-21T22:36:00Z">
              <w:r>
                <w:t>&lt;E&gt;</w:t>
              </w:r>
            </w:ins>
          </w:p>
        </w:tc>
        <w:tc>
          <w:tcPr>
            <w:tcW w:w="0" w:type="auto"/>
            <w:shd w:val="clear" w:color="auto" w:fill="auto"/>
          </w:tcPr>
          <w:p w14:paraId="435FE292" w14:textId="77777777" w:rsidR="008613FC" w:rsidRDefault="008613FC" w:rsidP="00DA4325">
            <w:pPr>
              <w:rPr>
                <w:ins w:id="2585" w:author="Gerard" w:date="2015-06-21T22:36:00Z"/>
              </w:rPr>
            </w:pPr>
            <w:ins w:id="2586" w:author="Gerard" w:date="2015-06-21T22:36:00Z">
              <w:r w:rsidRPr="0091641D">
                <w:rPr>
                  <w:position w:val="-4"/>
                </w:rPr>
                <w:object w:dxaOrig="240" w:dyaOrig="240" w14:anchorId="1F1FC900">
                  <v:shape id="_x0000_i1163" type="#_x0000_t75" style="width:14.6pt;height:13.65pt" o:ole="">
                    <v:imagedata r:id="rId290" o:title=""/>
                  </v:shape>
                  <o:OLEObject Type="Embed" ProgID="Equation.DSMT4" ShapeID="_x0000_i1163" DrawAspect="Content" ObjectID="_1375891680" r:id="rId291"/>
                </w:object>
              </w:r>
            </w:ins>
            <w:ins w:id="2587" w:author="Gerard" w:date="2015-06-21T22:36:00Z">
              <w:r>
                <w:t>, the fiber modulus in the linear range (</w:t>
              </w:r>
            </w:ins>
            <w:ins w:id="2588" w:author="Gerard" w:date="2015-06-21T22:36:00Z">
              <w:r w:rsidRPr="00EA1ADB">
                <w:rPr>
                  <w:position w:val="-4"/>
                </w:rPr>
                <w:object w:dxaOrig="600" w:dyaOrig="240" w14:anchorId="216EC657">
                  <v:shape id="_x0000_i1164" type="#_x0000_t75" style="width:30.1pt;height:11.85pt" o:ole="">
                    <v:imagedata r:id="rId292" o:title=""/>
                  </v:shape>
                  <o:OLEObject Type="Embed" ProgID="Equation.DSMT4" ShapeID="_x0000_i1164" DrawAspect="Content" ObjectID="_1375891681" r:id="rId293"/>
                </w:object>
              </w:r>
            </w:ins>
            <w:ins w:id="2589" w:author="Gerard" w:date="2015-06-21T22:36:00Z">
              <w:r>
                <w:t>)</w:t>
              </w:r>
            </w:ins>
          </w:p>
        </w:tc>
        <w:tc>
          <w:tcPr>
            <w:tcW w:w="0" w:type="auto"/>
          </w:tcPr>
          <w:p w14:paraId="5083D913" w14:textId="77777777" w:rsidR="008613FC" w:rsidRPr="00AF2221" w:rsidRDefault="008613FC" w:rsidP="00DA4325">
            <w:pPr>
              <w:rPr>
                <w:ins w:id="2590" w:author="Gerard" w:date="2015-06-21T22:36:00Z"/>
                <w:position w:val="-10"/>
              </w:rPr>
            </w:pPr>
            <w:ins w:id="2591" w:author="Gerard" w:date="2015-06-21T22:36:00Z">
              <w:r>
                <w:rPr>
                  <w:position w:val="-10"/>
                </w:rPr>
                <w:t>[</w:t>
              </w:r>
              <w:r>
                <w:rPr>
                  <w:b/>
                  <w:position w:val="-10"/>
                </w:rPr>
                <w:t>P</w:t>
              </w:r>
              <w:r>
                <w:rPr>
                  <w:position w:val="-10"/>
                </w:rPr>
                <w:t>]</w:t>
              </w:r>
            </w:ins>
          </w:p>
        </w:tc>
      </w:tr>
      <w:tr w:rsidR="008613FC" w14:paraId="4E5051F5" w14:textId="77777777" w:rsidTr="00DA4325">
        <w:trPr>
          <w:ins w:id="2592" w:author="Gerard" w:date="2015-06-21T22:36:00Z"/>
        </w:trPr>
        <w:tc>
          <w:tcPr>
            <w:tcW w:w="0" w:type="auto"/>
            <w:shd w:val="clear" w:color="auto" w:fill="auto"/>
          </w:tcPr>
          <w:p w14:paraId="39C6F869" w14:textId="77777777" w:rsidR="008613FC" w:rsidRDefault="008613FC" w:rsidP="00DA4325">
            <w:pPr>
              <w:pStyle w:val="code"/>
              <w:rPr>
                <w:ins w:id="2593" w:author="Gerard" w:date="2015-06-21T22:36:00Z"/>
              </w:rPr>
            </w:pPr>
            <w:ins w:id="2594" w:author="Gerard" w:date="2015-06-21T22:36:00Z">
              <w:r>
                <w:t>&lt;beta&gt;</w:t>
              </w:r>
            </w:ins>
          </w:p>
        </w:tc>
        <w:tc>
          <w:tcPr>
            <w:tcW w:w="0" w:type="auto"/>
            <w:shd w:val="clear" w:color="auto" w:fill="auto"/>
          </w:tcPr>
          <w:p w14:paraId="2134B76D" w14:textId="77777777" w:rsidR="008613FC" w:rsidRPr="00315B5A" w:rsidRDefault="008613FC" w:rsidP="00DA4325">
            <w:pPr>
              <w:rPr>
                <w:ins w:id="2595" w:author="Gerard" w:date="2015-06-21T22:36:00Z"/>
              </w:rPr>
            </w:pPr>
            <w:ins w:id="2596" w:author="Gerard" w:date="2015-06-21T22:36:00Z">
              <w:r w:rsidRPr="0091641D">
                <w:rPr>
                  <w:position w:val="-10"/>
                </w:rPr>
                <w:object w:dxaOrig="220" w:dyaOrig="320" w14:anchorId="31BBBA11">
                  <v:shape id="_x0000_i1165" type="#_x0000_t75" style="width:10.95pt;height:16.4pt" o:ole="">
                    <v:imagedata r:id="rId294" o:title=""/>
                  </v:shape>
                  <o:OLEObject Type="Embed" ProgID="Equation.DSMT4" ShapeID="_x0000_i1165" DrawAspect="Content" ObjectID="_1375891682" r:id="rId295"/>
                </w:object>
              </w:r>
            </w:ins>
            <w:ins w:id="2597" w:author="Gerard" w:date="2015-06-21T22:36:00Z">
              <w:r>
                <w:t>, the power-law exponent in the toe region (</w:t>
              </w:r>
            </w:ins>
            <w:ins w:id="2598" w:author="Gerard" w:date="2015-06-21T22:36:00Z">
              <w:r w:rsidRPr="00FC6EB7">
                <w:rPr>
                  <w:position w:val="-10"/>
                </w:rPr>
                <w:object w:dxaOrig="580" w:dyaOrig="320" w14:anchorId="09DDFC70">
                  <v:shape id="_x0000_i1166" type="#_x0000_t75" style="width:29.15pt;height:16.4pt" o:ole="">
                    <v:imagedata r:id="rId296" o:title=""/>
                  </v:shape>
                  <o:OLEObject Type="Embed" ProgID="Equation.DSMT4" ShapeID="_x0000_i1166" DrawAspect="Content" ObjectID="_1375891683" r:id="rId297"/>
                </w:object>
              </w:r>
            </w:ins>
            <w:ins w:id="2599" w:author="Gerard" w:date="2015-06-21T22:36:00Z">
              <w:r>
                <w:t>)</w:t>
              </w:r>
            </w:ins>
          </w:p>
        </w:tc>
        <w:tc>
          <w:tcPr>
            <w:tcW w:w="0" w:type="auto"/>
          </w:tcPr>
          <w:p w14:paraId="7E6D9DEC" w14:textId="77777777" w:rsidR="008613FC" w:rsidRDefault="008613FC" w:rsidP="00DA4325">
            <w:pPr>
              <w:rPr>
                <w:ins w:id="2600" w:author="Gerard" w:date="2015-06-21T22:36:00Z"/>
                <w:position w:val="-10"/>
              </w:rPr>
            </w:pPr>
            <w:ins w:id="2601" w:author="Gerard" w:date="2015-06-21T22:36:00Z">
              <w:r>
                <w:rPr>
                  <w:position w:val="-10"/>
                </w:rPr>
                <w:t>[ ]</w:t>
              </w:r>
            </w:ins>
          </w:p>
        </w:tc>
      </w:tr>
      <w:tr w:rsidR="008613FC" w14:paraId="02C96944" w14:textId="77777777" w:rsidTr="00DA4325">
        <w:trPr>
          <w:ins w:id="2602" w:author="Gerard" w:date="2015-06-21T22:36:00Z"/>
        </w:trPr>
        <w:tc>
          <w:tcPr>
            <w:tcW w:w="0" w:type="auto"/>
            <w:shd w:val="clear" w:color="auto" w:fill="auto"/>
          </w:tcPr>
          <w:p w14:paraId="7A64FB24" w14:textId="77777777" w:rsidR="008613FC" w:rsidRDefault="008613FC" w:rsidP="00DA4325">
            <w:pPr>
              <w:pStyle w:val="code"/>
              <w:rPr>
                <w:ins w:id="2603" w:author="Gerard" w:date="2015-06-21T22:36:00Z"/>
              </w:rPr>
            </w:pPr>
            <w:ins w:id="2604" w:author="Gerard" w:date="2015-06-21T22:36:00Z">
              <w:r>
                <w:t>&lt;lam0&gt;</w:t>
              </w:r>
            </w:ins>
          </w:p>
        </w:tc>
        <w:tc>
          <w:tcPr>
            <w:tcW w:w="0" w:type="auto"/>
            <w:shd w:val="clear" w:color="auto" w:fill="auto"/>
          </w:tcPr>
          <w:p w14:paraId="0F039DCD" w14:textId="77777777" w:rsidR="008613FC" w:rsidRPr="00315B5A" w:rsidRDefault="008613FC" w:rsidP="00DA4325">
            <w:pPr>
              <w:rPr>
                <w:ins w:id="2605" w:author="Gerard" w:date="2015-06-21T22:36:00Z"/>
              </w:rPr>
            </w:pPr>
            <w:ins w:id="2606" w:author="Gerard" w:date="2015-06-21T22:36:00Z">
              <w:r w:rsidRPr="0091641D">
                <w:rPr>
                  <w:position w:val="-12"/>
                </w:rPr>
                <w:object w:dxaOrig="280" w:dyaOrig="380" w14:anchorId="242A1B7F">
                  <v:shape id="_x0000_i1167" type="#_x0000_t75" style="width:13.65pt;height:19.15pt" o:ole="">
                    <v:imagedata r:id="rId298" o:title=""/>
                  </v:shape>
                  <o:OLEObject Type="Embed" ProgID="Equation.DSMT4" ShapeID="_x0000_i1167" DrawAspect="Content" ObjectID="_1375891684" r:id="rId299"/>
                </w:object>
              </w:r>
            </w:ins>
            <w:ins w:id="2607" w:author="Gerard" w:date="2015-06-21T22:36:00Z">
              <w:r>
                <w:t>, the stretch ratio when the toe region transitions to the linear region (</w:t>
              </w:r>
            </w:ins>
            <w:ins w:id="2608" w:author="Gerard" w:date="2015-06-21T22:36:00Z">
              <w:r w:rsidRPr="0091641D">
                <w:rPr>
                  <w:position w:val="-12"/>
                </w:rPr>
                <w:object w:dxaOrig="620" w:dyaOrig="380" w14:anchorId="7E6DA38F">
                  <v:shape id="_x0000_i1168" type="#_x0000_t75" style="width:31pt;height:19.15pt" o:ole="">
                    <v:imagedata r:id="rId300" o:title=""/>
                  </v:shape>
                  <o:OLEObject Type="Embed" ProgID="Equation.DSMT4" ShapeID="_x0000_i1168" DrawAspect="Content" ObjectID="_1375891685" r:id="rId301"/>
                </w:object>
              </w:r>
            </w:ins>
            <w:ins w:id="2609" w:author="Gerard" w:date="2015-06-21T22:36:00Z">
              <w:r>
                <w:t>)</w:t>
              </w:r>
            </w:ins>
          </w:p>
        </w:tc>
        <w:tc>
          <w:tcPr>
            <w:tcW w:w="0" w:type="auto"/>
          </w:tcPr>
          <w:p w14:paraId="18C96F8E" w14:textId="77777777" w:rsidR="008613FC" w:rsidRDefault="008613FC" w:rsidP="00DA4325">
            <w:pPr>
              <w:rPr>
                <w:ins w:id="2610" w:author="Gerard" w:date="2015-06-21T22:36:00Z"/>
                <w:position w:val="-10"/>
              </w:rPr>
            </w:pPr>
            <w:ins w:id="2611" w:author="Gerard" w:date="2015-06-21T22:36:00Z">
              <w:r>
                <w:rPr>
                  <w:position w:val="-10"/>
                </w:rPr>
                <w:t>[ ]</w:t>
              </w:r>
            </w:ins>
          </w:p>
        </w:tc>
      </w:tr>
    </w:tbl>
    <w:p w14:paraId="03D7FE8B" w14:textId="77777777" w:rsidR="008613FC" w:rsidRDefault="008613FC" w:rsidP="008613FC">
      <w:pPr>
        <w:rPr>
          <w:ins w:id="2612" w:author="Gerard" w:date="2015-06-21T22:36:00Z"/>
        </w:rPr>
      </w:pPr>
    </w:p>
    <w:p w14:paraId="104CCDC1" w14:textId="77777777" w:rsidR="008613FC" w:rsidRDefault="008613FC" w:rsidP="008613FC">
      <w:pPr>
        <w:rPr>
          <w:ins w:id="2613" w:author="Gerard" w:date="2015-06-21T22:36:00Z"/>
        </w:rPr>
      </w:pPr>
      <w:ins w:id="2614" w:author="Gerard" w:date="2015-06-21T22:36:00Z">
        <w:r>
          <w:t>The fiber strain energy density is given by</w:t>
        </w:r>
      </w:ins>
    </w:p>
    <w:p w14:paraId="6D7E1282" w14:textId="77777777" w:rsidR="008613FC" w:rsidRDefault="008613FC" w:rsidP="008613FC">
      <w:pPr>
        <w:pStyle w:val="MTDisplayEquation"/>
        <w:rPr>
          <w:ins w:id="2615" w:author="Gerard" w:date="2015-06-21T22:36:00Z"/>
        </w:rPr>
      </w:pPr>
      <w:ins w:id="2616" w:author="Gerard" w:date="2015-06-21T22:36:00Z">
        <w:r>
          <w:tab/>
        </w:r>
      </w:ins>
      <w:ins w:id="2617" w:author="Gerard" w:date="2015-06-21T22:36:00Z">
        <w:r w:rsidRPr="00297A89">
          <w:rPr>
            <w:position w:val="-84"/>
          </w:rPr>
          <w:object w:dxaOrig="5460" w:dyaOrig="1800" w14:anchorId="4F28AFA4">
            <v:shape id="_x0000_i1169" type="#_x0000_t75" style="width:270.7pt;height:82.05pt" o:ole="">
              <v:imagedata r:id="rId302" o:title=""/>
            </v:shape>
            <o:OLEObject Type="Embed" ProgID="Equation.DSMT4" ShapeID="_x0000_i1169" DrawAspect="Content" ObjectID="_1375891686" r:id="rId303"/>
          </w:object>
        </w:r>
      </w:ins>
      <w:ins w:id="2618" w:author="Gerard" w:date="2015-06-21T22:36:00Z">
        <w:r>
          <w:t xml:space="preserve"> ,</w:t>
        </w:r>
      </w:ins>
    </w:p>
    <w:p w14:paraId="1898F908" w14:textId="77777777" w:rsidR="008613FC" w:rsidRDefault="008613FC" w:rsidP="008613FC">
      <w:pPr>
        <w:rPr>
          <w:ins w:id="2619" w:author="Gerard" w:date="2015-06-21T22:36:00Z"/>
        </w:rPr>
      </w:pPr>
      <w:ins w:id="2620" w:author="Gerard" w:date="2015-06-21T22:36:00Z">
        <w:r w:rsidRPr="000230DC">
          <w:t>where</w:t>
        </w:r>
        <w:r>
          <w:t xml:space="preserve"> </w:t>
        </w:r>
      </w:ins>
      <w:ins w:id="2621" w:author="Gerard" w:date="2015-06-21T22:36:00Z">
        <w:r w:rsidRPr="0091641D">
          <w:rPr>
            <w:position w:val="-12"/>
          </w:rPr>
          <w:object w:dxaOrig="740" w:dyaOrig="400" w14:anchorId="66E708CF">
            <v:shape id="_x0000_i1170" type="#_x0000_t75" style="width:37.35pt;height:20.05pt" o:ole="">
              <v:imagedata r:id="rId304" o:title=""/>
            </v:shape>
            <o:OLEObject Type="Embed" ProgID="Equation.DSMT4" ShapeID="_x0000_i1170" DrawAspect="Content" ObjectID="_1375891687" r:id="rId305"/>
          </w:object>
        </w:r>
      </w:ins>
      <w:ins w:id="2622" w:author="Gerard" w:date="2015-06-21T22:36:00Z">
        <w:r>
          <w:t xml:space="preserve">, </w:t>
        </w:r>
      </w:ins>
    </w:p>
    <w:p w14:paraId="3F966413" w14:textId="77777777" w:rsidR="008613FC" w:rsidRDefault="008613FC" w:rsidP="008613FC">
      <w:pPr>
        <w:pStyle w:val="MTDisplayEquation"/>
        <w:rPr>
          <w:ins w:id="2623" w:author="Gerard" w:date="2015-06-21T22:36:00Z"/>
        </w:rPr>
      </w:pPr>
      <w:ins w:id="2624" w:author="Gerard" w:date="2015-06-21T22:36:00Z">
        <w:r>
          <w:tab/>
        </w:r>
      </w:ins>
      <w:ins w:id="2625" w:author="Gerard" w:date="2015-06-21T22:36:00Z">
        <w:r w:rsidRPr="00297A89">
          <w:rPr>
            <w:position w:val="-36"/>
          </w:rPr>
          <w:object w:dxaOrig="6080" w:dyaOrig="840" w14:anchorId="4849CC0F">
            <v:shape id="_x0000_i1171" type="#_x0000_t75" style="width:304.4pt;height:41.9pt" o:ole="">
              <v:imagedata r:id="rId306" o:title=""/>
            </v:shape>
            <o:OLEObject Type="Embed" ProgID="Equation.DSMT4" ShapeID="_x0000_i1171" DrawAspect="Content" ObjectID="_1375891688" r:id="rId307"/>
          </w:object>
        </w:r>
      </w:ins>
      <w:ins w:id="2626" w:author="Gerard" w:date="2015-06-21T22:36:00Z">
        <w:r>
          <w:t xml:space="preserve"> </w:t>
        </w:r>
      </w:ins>
    </w:p>
    <w:p w14:paraId="078A0146" w14:textId="77777777" w:rsidR="008613FC" w:rsidRDefault="008613FC" w:rsidP="008613FC">
      <w:pPr>
        <w:rPr>
          <w:ins w:id="2627" w:author="Gerard" w:date="2015-06-21T22:36:00Z"/>
        </w:rPr>
      </w:pPr>
    </w:p>
    <w:p w14:paraId="545FA223" w14:textId="77777777" w:rsidR="008613FC" w:rsidRDefault="008613FC" w:rsidP="008613FC">
      <w:pPr>
        <w:rPr>
          <w:ins w:id="2628" w:author="Gerard" w:date="2015-06-21T22:36:00Z"/>
        </w:rPr>
      </w:pPr>
      <w:ins w:id="2629" w:author="Gerard" w:date="2015-06-21T22:36:00Z">
        <w:r>
          <w:rPr>
            <w:i/>
          </w:rPr>
          <w:t>Example</w:t>
        </w:r>
        <w:r>
          <w:t>:</w:t>
        </w:r>
      </w:ins>
    </w:p>
    <w:p w14:paraId="73DBEC08" w14:textId="126E20F6" w:rsidR="008613FC" w:rsidRPr="008A39E7" w:rsidRDefault="008613FC" w:rsidP="008613FC">
      <w:pPr>
        <w:rPr>
          <w:ins w:id="2630" w:author="Gerard" w:date="2015-06-21T22:36:00Z"/>
          <w:rFonts w:ascii="Courier New" w:hAnsi="Courier New"/>
          <w:sz w:val="22"/>
        </w:rPr>
      </w:pPr>
      <w:ins w:id="2631"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2632" w:author="Gerard" w:date="2015-06-21T22:37:00Z">
        <w:r>
          <w:rPr>
            <w:rFonts w:ascii="Courier New" w:hAnsi="Courier New"/>
            <w:sz w:val="22"/>
          </w:rPr>
          <w:t>-uncoupled</w:t>
        </w:r>
      </w:ins>
      <w:ins w:id="2633" w:author="Gerard" w:date="2015-06-21T22:36:00Z">
        <w:r w:rsidRPr="008A39E7">
          <w:rPr>
            <w:rFonts w:ascii="Courier New" w:hAnsi="Courier New"/>
            <w:sz w:val="22"/>
          </w:rPr>
          <w:t>"&gt;</w:t>
        </w:r>
      </w:ins>
    </w:p>
    <w:p w14:paraId="56FAEE82" w14:textId="77777777" w:rsidR="008613FC" w:rsidRDefault="008613FC" w:rsidP="008613FC">
      <w:pPr>
        <w:pStyle w:val="code"/>
        <w:rPr>
          <w:ins w:id="2634" w:author="Gerard" w:date="2015-06-21T22:36:00Z"/>
        </w:rPr>
      </w:pPr>
      <w:ins w:id="2635" w:author="Gerard" w:date="2015-06-21T22:36:00Z">
        <w:r>
          <w:tab/>
          <w:t>&lt;fiber type="angles"&gt;</w:t>
        </w:r>
      </w:ins>
    </w:p>
    <w:p w14:paraId="739CD7F3" w14:textId="77777777" w:rsidR="008613FC" w:rsidRDefault="008613FC" w:rsidP="008613FC">
      <w:pPr>
        <w:pStyle w:val="code"/>
        <w:rPr>
          <w:ins w:id="2636" w:author="Gerard" w:date="2015-06-21T22:36:00Z"/>
        </w:rPr>
      </w:pPr>
      <w:ins w:id="2637" w:author="Gerard" w:date="2015-06-21T22:36:00Z">
        <w:r>
          <w:tab/>
        </w:r>
        <w:r>
          <w:tab/>
          <w:t>&lt;theta&gt;20&lt;/center&gt;</w:t>
        </w:r>
      </w:ins>
    </w:p>
    <w:p w14:paraId="6315869A" w14:textId="77777777" w:rsidR="008613FC" w:rsidRDefault="008613FC" w:rsidP="008613FC">
      <w:pPr>
        <w:pStyle w:val="code"/>
        <w:rPr>
          <w:ins w:id="2638" w:author="Gerard" w:date="2015-06-21T22:36:00Z"/>
        </w:rPr>
      </w:pPr>
      <w:ins w:id="2639" w:author="Gerard" w:date="2015-06-21T22:36:00Z">
        <w:r>
          <w:tab/>
        </w:r>
        <w:r>
          <w:tab/>
          <w:t>&lt;phi&gt;90&lt;/phi&gt;</w:t>
        </w:r>
      </w:ins>
    </w:p>
    <w:p w14:paraId="4BD9AF91" w14:textId="77777777" w:rsidR="008613FC" w:rsidRDefault="008613FC" w:rsidP="008613FC">
      <w:pPr>
        <w:pStyle w:val="code"/>
        <w:rPr>
          <w:ins w:id="2640" w:author="Gerard" w:date="2015-06-21T22:36:00Z"/>
        </w:rPr>
      </w:pPr>
      <w:ins w:id="2641" w:author="Gerard" w:date="2015-06-21T22:36:00Z">
        <w:r>
          <w:tab/>
          <w:t>&lt;/fiber&gt;</w:t>
        </w:r>
      </w:ins>
    </w:p>
    <w:p w14:paraId="79311D8C" w14:textId="77777777" w:rsidR="008613FC" w:rsidRDefault="008613FC" w:rsidP="008613FC">
      <w:pPr>
        <w:rPr>
          <w:ins w:id="2642" w:author="Gerard" w:date="2015-06-21T22:36:00Z"/>
          <w:rFonts w:ascii="Courier New" w:hAnsi="Courier New"/>
          <w:sz w:val="22"/>
        </w:rPr>
      </w:pPr>
      <w:ins w:id="2643"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2644" w:author="Gerard" w:date="2015-06-21T22:36:00Z"/>
          <w:rFonts w:ascii="Courier New" w:hAnsi="Courier New"/>
          <w:sz w:val="22"/>
        </w:rPr>
      </w:pPr>
      <w:ins w:id="2645" w:author="Gerard" w:date="2015-06-21T22:36:00Z">
        <w:r>
          <w:rPr>
            <w:rFonts w:ascii="Courier New" w:hAnsi="Courier New"/>
            <w:sz w:val="22"/>
          </w:rPr>
          <w:tab/>
          <w:t>&lt;beta&gt;2.5&lt;/beta&gt;</w:t>
        </w:r>
      </w:ins>
    </w:p>
    <w:p w14:paraId="0C800422" w14:textId="77777777" w:rsidR="008613FC" w:rsidRPr="008A39E7" w:rsidRDefault="008613FC" w:rsidP="008613FC">
      <w:pPr>
        <w:rPr>
          <w:ins w:id="2646" w:author="Gerard" w:date="2015-06-21T22:36:00Z"/>
          <w:rFonts w:ascii="Courier New" w:hAnsi="Courier New"/>
          <w:sz w:val="22"/>
        </w:rPr>
      </w:pPr>
      <w:ins w:id="2647" w:author="Gerard" w:date="2015-06-21T22:36:00Z">
        <w:r>
          <w:rPr>
            <w:rFonts w:ascii="Courier New" w:hAnsi="Courier New"/>
            <w:sz w:val="22"/>
          </w:rPr>
          <w:tab/>
          <w:t>&lt;lam0&gt;1.06&lt;/lam0&gt;</w:t>
        </w:r>
      </w:ins>
    </w:p>
    <w:p w14:paraId="262B5628" w14:textId="77777777" w:rsidR="008613FC" w:rsidRPr="008A39E7" w:rsidRDefault="008613FC" w:rsidP="008613FC">
      <w:pPr>
        <w:rPr>
          <w:ins w:id="2648" w:author="Gerard" w:date="2015-06-21T22:36:00Z"/>
          <w:rFonts w:ascii="Courier New" w:hAnsi="Courier New"/>
          <w:sz w:val="22"/>
        </w:rPr>
      </w:pPr>
      <w:ins w:id="2649"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2650" w:author="Gerard" w:date="2015-06-21T22:36:00Z"/>
        </w:rPr>
      </w:pPr>
    </w:p>
    <w:p w14:paraId="5D26CCF3" w14:textId="77777777" w:rsidR="006A0BC1" w:rsidRDefault="006A0BC1" w:rsidP="006A0BC1">
      <w:r w:rsidRPr="0097532C">
        <w:br w:type="page"/>
      </w:r>
    </w:p>
    <w:p w14:paraId="34916DE7" w14:textId="77777777" w:rsidR="006A0BC1" w:rsidRDefault="006A0BC1" w:rsidP="006A0BC1">
      <w:pPr>
        <w:pStyle w:val="Heading4"/>
      </w:pPr>
      <w:bookmarkStart w:id="2651" w:name="_Toc302147192"/>
      <w:r>
        <w:lastRenderedPageBreak/>
        <w:t>Fung Orthotropic</w:t>
      </w:r>
      <w:bookmarkEnd w:id="2651"/>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 "_ENREF_10" \o "Fung, 1993 #44" </w:instrText>
      </w:r>
      <w:ins w:id="2652" w:author="Gerard" w:date="2015-08-25T18:30:00Z"/>
      <w:r w:rsidR="00940A59">
        <w:fldChar w:fldCharType="separate"/>
      </w:r>
      <w:r w:rsidR="00554341">
        <w:rPr>
          <w:noProof/>
        </w:rPr>
        <w:t>10</w:t>
      </w:r>
      <w:r w:rsidR="00940A59">
        <w:rPr>
          <w:noProof/>
        </w:rPr>
        <w:fldChar w:fldCharType="end"/>
      </w:r>
      <w:r w:rsidR="00031F52">
        <w:rPr>
          <w:noProof/>
        </w:rPr>
        <w:t xml:space="preserve">, </w:t>
      </w:r>
      <w:r w:rsidR="00940A59">
        <w:fldChar w:fldCharType="begin"/>
      </w:r>
      <w:r w:rsidR="00940A59">
        <w:instrText xml:space="preserve"> HYPERLINK \l "_ENREF_11" \o "Fung, 1979 #43" </w:instrText>
      </w:r>
      <w:ins w:id="2653" w:author="Gerard" w:date="2015-08-25T18:30:00Z"/>
      <w:r w:rsidR="00940A59">
        <w:fldChar w:fldCharType="separate"/>
      </w:r>
      <w:r w:rsidR="00554341">
        <w:rPr>
          <w:noProof/>
        </w:rPr>
        <w:t>11</w:t>
      </w:r>
      <w:r w:rsidR="00940A59">
        <w:rPr>
          <w:noProof/>
        </w:rPr>
        <w:fldChar w:fldCharType="end"/>
      </w:r>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72" type="#_x0000_t75" style="width:14.6pt;height:21.85pt" o:ole="">
                  <v:imagedata r:id="rId308" o:title=""/>
                </v:shape>
                <o:OLEObject Type="Embed" ProgID="Equation.DSMT4" ShapeID="_x0000_i1172" DrawAspect="Content" ObjectID="_1375891689" r:id="rId309"/>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73" type="#_x0000_t75" style="width:14.6pt;height:21.85pt" o:ole="">
                  <v:imagedata r:id="rId310" o:title=""/>
                </v:shape>
                <o:OLEObject Type="Embed" ProgID="Equation.DSMT4" ShapeID="_x0000_i1173" DrawAspect="Content" ObjectID="_1375891690" r:id="rId311"/>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74" type="#_x0000_t75" style="width:14.6pt;height:21.85pt" o:ole="">
                  <v:imagedata r:id="rId312" o:title=""/>
                </v:shape>
                <o:OLEObject Type="Embed" ProgID="Equation.DSMT4" ShapeID="_x0000_i1174" DrawAspect="Content" ObjectID="_1375891691" r:id="rId313"/>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75" type="#_x0000_t75" style="width:21.85pt;height:21.85pt" o:ole="">
                  <v:imagedata r:id="rId314" o:title=""/>
                </v:shape>
                <o:OLEObject Type="Embed" ProgID="Equation.DSMT4" ShapeID="_x0000_i1175" DrawAspect="Content" ObjectID="_1375891692" r:id="rId315"/>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76" type="#_x0000_t75" style="width:21.85pt;height:21.85pt" o:ole="">
                  <v:imagedata r:id="rId316" o:title=""/>
                </v:shape>
                <o:OLEObject Type="Embed" ProgID="Equation.DSMT4" ShapeID="_x0000_i1176" DrawAspect="Content" ObjectID="_1375891693" r:id="rId317"/>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77" type="#_x0000_t75" style="width:21.85pt;height:21.85pt" o:ole="">
                  <v:imagedata r:id="rId318" o:title=""/>
                </v:shape>
                <o:OLEObject Type="Embed" ProgID="Equation.DSMT4" ShapeID="_x0000_i1177" DrawAspect="Content" ObjectID="_1375891694" r:id="rId319"/>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78" type="#_x0000_t75" style="width:14.6pt;height:21.85pt" o:ole="">
                  <v:imagedata r:id="rId320" o:title=""/>
                </v:shape>
                <o:OLEObject Type="Embed" ProgID="Equation.DSMT4" ShapeID="_x0000_i1178" DrawAspect="Content" ObjectID="_1375891695" r:id="rId321"/>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79" type="#_x0000_t75" style="width:14.6pt;height:21.85pt" o:ole="">
                  <v:imagedata r:id="rId322" o:title=""/>
                </v:shape>
                <o:OLEObject Type="Embed" ProgID="Equation.DSMT4" ShapeID="_x0000_i1179" DrawAspect="Content" ObjectID="_1375891696" r:id="rId323"/>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80" type="#_x0000_t75" style="width:14.6pt;height:21.85pt" o:ole="">
                  <v:imagedata r:id="rId324" o:title=""/>
                </v:shape>
                <o:OLEObject Type="Embed" ProgID="Equation.DSMT4" ShapeID="_x0000_i1180" DrawAspect="Content" ObjectID="_1375891697" r:id="rId325"/>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81" type="#_x0000_t75" style="width:7.3pt;height:14.6pt" o:ole="">
                  <v:imagedata r:id="rId326" o:title=""/>
                </v:shape>
                <o:OLEObject Type="Embed" ProgID="Equation.DSMT4" ShapeID="_x0000_i1181" DrawAspect="Content" ObjectID="_1375891698" r:id="rId327"/>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r w:rsidR="00940A59">
        <w:fldChar w:fldCharType="begin"/>
      </w:r>
      <w:r w:rsidR="00940A59">
        <w:instrText xml:space="preserve"> HYPERLINK \l "_ENREF_12" \o "Ateshian, 2009 #45" </w:instrText>
      </w:r>
      <w:ins w:id="2654" w:author="Gerard" w:date="2015-08-25T18:30:00Z"/>
      <w:r w:rsidR="00940A59">
        <w:fldChar w:fldCharType="separate"/>
      </w:r>
      <w:r w:rsidR="00554341">
        <w:rPr>
          <w:noProof/>
        </w:rPr>
        <w:t>12</w:t>
      </w:r>
      <w:r w:rsidR="00940A59">
        <w:rPr>
          <w:noProof/>
        </w:rPr>
        <w:fldChar w:fldCharType="end"/>
      </w:r>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82" type="#_x0000_t75" style="width:115.75pt;height:28.25pt" o:ole="">
            <v:imagedata r:id="rId328" o:title=""/>
          </v:shape>
          <o:OLEObject Type="Embed" ProgID="Equation.DSMT4" ShapeID="_x0000_i1182" DrawAspect="Content" ObjectID="_1375891699" r:id="rId3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BB6F29">
          <w:rPr>
            <w:noProof/>
          </w:rPr>
          <w:instrText>0</w:instrText>
        </w:r>
      </w:fldSimple>
      <w:r>
        <w:instrText>.</w:instrText>
      </w:r>
      <w:fldSimple w:instr=" SEQ MTEqn \c \* Arabic \* MERGEFORMAT ">
        <w:r w:rsidR="00BB6F29">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83" type="#_x0000_t75" style="width:245.15pt;height:36.45pt" o:ole="">
            <v:imagedata r:id="rId330" o:title=""/>
          </v:shape>
          <o:OLEObject Type="Embed" ProgID="Equation.DSMT4" ShapeID="_x0000_i1183" DrawAspect="Content" ObjectID="_1375891700" r:id="rId331"/>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84" type="#_x0000_t75" style="width:1in;height:21.85pt" o:ole="">
            <v:imagedata r:id="rId332" o:title=""/>
          </v:shape>
          <o:OLEObject Type="Embed" ProgID="Equation.DSMT4" ShapeID="_x0000_i1184" DrawAspect="Content" ObjectID="_1375891701" r:id="rId333"/>
        </w:object>
      </w:r>
      <w:r>
        <w:t xml:space="preserve"> and </w:t>
      </w:r>
      <w:r w:rsidR="006C2049" w:rsidRPr="006C2049">
        <w:rPr>
          <w:position w:val="-12"/>
        </w:rPr>
        <w:object w:dxaOrig="1400" w:dyaOrig="360" w14:anchorId="3FD9D483">
          <v:shape id="_x0000_i1185" type="#_x0000_t75" style="width:1in;height:21.85pt" o:ole="">
            <v:imagedata r:id="rId334" o:title=""/>
          </v:shape>
          <o:OLEObject Type="Embed" ProgID="Equation.DSMT4" ShapeID="_x0000_i1185" DrawAspect="Content" ObjectID="_1375891702" r:id="rId335"/>
        </w:object>
      </w:r>
      <w:r>
        <w:t xml:space="preserve">where </w:t>
      </w:r>
      <w:r w:rsidR="006C2049" w:rsidRPr="006C2049">
        <w:rPr>
          <w:position w:val="-12"/>
        </w:rPr>
        <w:object w:dxaOrig="320" w:dyaOrig="360" w14:anchorId="734EAAEE">
          <v:shape id="_x0000_i1186" type="#_x0000_t75" style="width:14.6pt;height:21.85pt" o:ole="">
            <v:imagedata r:id="rId336" o:title=""/>
          </v:shape>
          <o:OLEObject Type="Embed" ProgID="Equation.DSMT4" ShapeID="_x0000_i1186" DrawAspect="Content" ObjectID="_1375891703" r:id="rId337"/>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BB6F29">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87" type="#_x0000_t75" style="width:14.6pt;height:21.85pt" o:ole="">
            <v:imagedata r:id="rId338" o:title=""/>
          </v:shape>
          <o:OLEObject Type="Embed" ProgID="Equation.DSMT4" ShapeID="_x0000_i1187" DrawAspect="Content" ObjectID="_1375891704" r:id="rId339"/>
        </w:object>
      </w:r>
      <w:r w:rsidR="00F11BA7">
        <w:t xml:space="preserve"> (</w:t>
      </w:r>
      <w:r w:rsidR="006C2049" w:rsidRPr="006C2049">
        <w:rPr>
          <w:position w:val="-10"/>
        </w:rPr>
        <w:object w:dxaOrig="920" w:dyaOrig="320" w14:anchorId="1927F931">
          <v:shape id="_x0000_i1188" type="#_x0000_t75" style="width:43.75pt;height:14.6pt" o:ole="">
            <v:imagedata r:id="rId340" o:title=""/>
          </v:shape>
          <o:OLEObject Type="Embed" ProgID="Equation.DSMT4" ShapeID="_x0000_i1188" DrawAspect="Content" ObjectID="_1375891705" r:id="rId341"/>
        </w:object>
      </w:r>
      <w:r w:rsidR="00F11BA7">
        <w:t xml:space="preserve">) and </w:t>
      </w:r>
      <w:r w:rsidR="006C2049" w:rsidRPr="006C2049">
        <w:rPr>
          <w:position w:val="-12"/>
        </w:rPr>
        <w:object w:dxaOrig="340" w:dyaOrig="360" w14:anchorId="6FCAFB10">
          <v:shape id="_x0000_i1189" type="#_x0000_t75" style="width:14.6pt;height:21.85pt" o:ole="">
            <v:imagedata r:id="rId342" o:title=""/>
          </v:shape>
          <o:OLEObject Type="Embed" ProgID="Equation.DSMT4" ShapeID="_x0000_i1189" DrawAspect="Content" ObjectID="_1375891706" r:id="rId343"/>
        </w:object>
      </w:r>
      <w:r w:rsidR="00F11BA7">
        <w:t xml:space="preserve"> (</w:t>
      </w:r>
      <w:r w:rsidR="006C2049" w:rsidRPr="006C2049">
        <w:rPr>
          <w:position w:val="-10"/>
        </w:rPr>
        <w:object w:dxaOrig="1120" w:dyaOrig="320" w14:anchorId="28EA6EEE">
          <v:shape id="_x0000_i1190" type="#_x0000_t75" style="width:57.4pt;height:14.6pt" o:ole="">
            <v:imagedata r:id="rId344" o:title=""/>
          </v:shape>
          <o:OLEObject Type="Embed" ProgID="Equation.DSMT4" ShapeID="_x0000_i1190" DrawAspect="Content" ObjectID="_1375891707" r:id="rId345"/>
        </w:object>
      </w:r>
      <w:r w:rsidR="00F11BA7">
        <w:t xml:space="preserve">, </w:t>
      </w:r>
      <w:r w:rsidR="006C2049" w:rsidRPr="006C2049">
        <w:rPr>
          <w:position w:val="-12"/>
        </w:rPr>
        <w:object w:dxaOrig="880" w:dyaOrig="360" w14:anchorId="63D7A7A9">
          <v:shape id="_x0000_i1191" type="#_x0000_t75" style="width:43.75pt;height:21.85pt" o:ole="">
            <v:imagedata r:id="rId346" o:title=""/>
          </v:shape>
          <o:OLEObject Type="Embed" ProgID="Equation.DSMT4" ShapeID="_x0000_i1191" DrawAspect="Content" ObjectID="_1375891708" r:id="rId347"/>
        </w:object>
      </w:r>
      <w:r w:rsidR="00F11BA7">
        <w:t xml:space="preserve">) are related to Young’s moduli </w:t>
      </w:r>
      <w:r w:rsidR="006C2049" w:rsidRPr="006C2049">
        <w:rPr>
          <w:position w:val="-12"/>
        </w:rPr>
        <w:object w:dxaOrig="300" w:dyaOrig="360" w14:anchorId="6C76DC3A">
          <v:shape id="_x0000_i1192" type="#_x0000_t75" style="width:14.6pt;height:21.85pt" o:ole="">
            <v:imagedata r:id="rId348" o:title=""/>
          </v:shape>
          <o:OLEObject Type="Embed" ProgID="Equation.DSMT4" ShapeID="_x0000_i1192" DrawAspect="Content" ObjectID="_1375891709" r:id="rId349"/>
        </w:object>
      </w:r>
      <w:r w:rsidR="00F11BA7">
        <w:t xml:space="preserve">, shear moduli </w:t>
      </w:r>
      <w:r w:rsidR="006C2049" w:rsidRPr="006C2049">
        <w:rPr>
          <w:position w:val="-12"/>
        </w:rPr>
        <w:object w:dxaOrig="380" w:dyaOrig="360" w14:anchorId="6948CACD">
          <v:shape id="_x0000_i1193" type="#_x0000_t75" style="width:21.85pt;height:21.85pt" o:ole="">
            <v:imagedata r:id="rId350" o:title=""/>
          </v:shape>
          <o:OLEObject Type="Embed" ProgID="Equation.DSMT4" ShapeID="_x0000_i1193" DrawAspect="Content" ObjectID="_1375891710" r:id="rId351"/>
        </w:object>
      </w:r>
      <w:r w:rsidR="00F11BA7">
        <w:t xml:space="preserve"> and Poisson’s ratios </w:t>
      </w:r>
      <w:r w:rsidR="006C2049" w:rsidRPr="006C2049">
        <w:rPr>
          <w:position w:val="-12"/>
        </w:rPr>
        <w:object w:dxaOrig="340" w:dyaOrig="360" w14:anchorId="7B40C174">
          <v:shape id="_x0000_i1194" type="#_x0000_t75" style="width:14.6pt;height:21.85pt" o:ole="">
            <v:imagedata r:id="rId352" o:title=""/>
          </v:shape>
          <o:OLEObject Type="Embed" ProgID="Equation.DSMT4" ShapeID="_x0000_i1194" DrawAspect="Content" ObjectID="_1375891711" r:id="rId353"/>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95" type="#_x0000_t75" style="width:5in;height:388.25pt" o:ole="">
            <v:imagedata r:id="rId354" o:title=""/>
          </v:shape>
          <o:OLEObject Type="Embed" ProgID="Equation.DSMT4" ShapeID="_x0000_i1195" DrawAspect="Content" ObjectID="_1375891712" r:id="rId355"/>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655" w:name="_Ref167535344"/>
      <w:bookmarkStart w:id="2656" w:name="_Ref299864027"/>
      <w:bookmarkStart w:id="2657" w:name="_Toc302147193"/>
      <w:r>
        <w:lastRenderedPageBreak/>
        <w:t>Mooney-Rivlin</w:t>
      </w:r>
      <w:bookmarkEnd w:id="2655"/>
      <w:bookmarkEnd w:id="2656"/>
      <w:bookmarkEnd w:id="2657"/>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96" type="#_x0000_t75" style="width:194.15pt;height:28.25pt" o:ole="">
            <v:imagedata r:id="rId356" o:title=""/>
          </v:shape>
          <o:OLEObject Type="Embed" ProgID="Equation.DSMT4" ShapeID="_x0000_i1196" DrawAspect="Content" ObjectID="_1375891713" r:id="rId357"/>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97" type="#_x0000_t75" style="width:14.6pt;height:21.85pt" o:ole="">
            <v:imagedata r:id="rId358" o:title=""/>
          </v:shape>
          <o:OLEObject Type="Embed" ProgID="Equation.DSMT4" ShapeID="_x0000_i1197" DrawAspect="Content" ObjectID="_1375891714" r:id="rId359"/>
        </w:object>
      </w:r>
      <w:r w:rsidR="006A0BC1">
        <w:t>and</w:t>
      </w:r>
      <w:r w:rsidRPr="006C2049">
        <w:rPr>
          <w:position w:val="-12"/>
        </w:rPr>
        <w:object w:dxaOrig="300" w:dyaOrig="360" w14:anchorId="640D38B7">
          <v:shape id="_x0000_i1198" type="#_x0000_t75" style="width:14.6pt;height:21.85pt" o:ole="">
            <v:imagedata r:id="rId360" o:title=""/>
          </v:shape>
          <o:OLEObject Type="Embed" ProgID="Equation.DSMT4" ShapeID="_x0000_i1198" DrawAspect="Content" ObjectID="_1375891715" r:id="rId361"/>
        </w:object>
      </w:r>
      <w:r w:rsidR="006A0BC1">
        <w:t xml:space="preserve">are the Mooney-Rivlin material coefficients. The variables </w:t>
      </w:r>
      <w:r w:rsidRPr="006C2049">
        <w:rPr>
          <w:position w:val="-12"/>
        </w:rPr>
        <w:object w:dxaOrig="220" w:dyaOrig="380" w14:anchorId="269D6606">
          <v:shape id="_x0000_i1199" type="#_x0000_t75" style="width:14.6pt;height:21.85pt" o:ole="">
            <v:imagedata r:id="rId362" o:title=""/>
          </v:shape>
          <o:OLEObject Type="Embed" ProgID="Equation.DSMT4" ShapeID="_x0000_i1199" DrawAspect="Content" ObjectID="_1375891716" r:id="rId363"/>
        </w:object>
      </w:r>
      <w:r w:rsidR="006A0BC1">
        <w:t xml:space="preserve"> and </w:t>
      </w:r>
      <w:r w:rsidRPr="006C2049">
        <w:rPr>
          <w:position w:val="-12"/>
        </w:rPr>
        <w:object w:dxaOrig="240" w:dyaOrig="380" w14:anchorId="369C9EDB">
          <v:shape id="_x0000_i1200" type="#_x0000_t75" style="width:14.6pt;height:21.85pt" o:ole="">
            <v:imagedata r:id="rId364" o:title=""/>
          </v:shape>
          <o:OLEObject Type="Embed" ProgID="Equation.DSMT4" ShapeID="_x0000_i1200" DrawAspect="Content" ObjectID="_1375891717" r:id="rId365"/>
        </w:object>
      </w:r>
      <w:r w:rsidR="006A0BC1">
        <w:t xml:space="preserve"> are the first and second invariants of the deviatoric right Cauchy-Green deformation tensor </w:t>
      </w:r>
      <w:r w:rsidRPr="006C2049">
        <w:rPr>
          <w:position w:val="-6"/>
        </w:rPr>
        <w:object w:dxaOrig="240" w:dyaOrig="340" w14:anchorId="5ED70D71">
          <v:shape id="_x0000_i1201" type="#_x0000_t75" style="width:14.6pt;height:14.6pt" o:ole="">
            <v:imagedata r:id="rId366" o:title=""/>
          </v:shape>
          <o:OLEObject Type="Embed" ProgID="Equation.DSMT4" ShapeID="_x0000_i1201" DrawAspect="Content" ObjectID="_1375891718" r:id="rId367"/>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202" type="#_x0000_t75" style="width:36.45pt;height:21.85pt" o:ole="">
            <v:imagedata r:id="rId368" o:title=""/>
          </v:shape>
          <o:OLEObject Type="Embed" ProgID="Equation.DSMT4" ShapeID="_x0000_i1202" DrawAspect="Content" ObjectID="_1375891719" r:id="rId369"/>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940A59">
        <w:fldChar w:fldCharType="begin"/>
      </w:r>
      <w:r w:rsidR="00940A59">
        <w:instrText xml:space="preserve"> HYPERLINK \l "_ENREF_5" \o "Simo, 1991 #11" </w:instrText>
      </w:r>
      <w:ins w:id="2658" w:author="Gerard" w:date="2015-08-25T18:30:00Z"/>
      <w:r w:rsidR="00940A59">
        <w:fldChar w:fldCharType="separate"/>
      </w:r>
      <w:r w:rsidR="00554341">
        <w:rPr>
          <w:noProof/>
        </w:rPr>
        <w:t>5</w:t>
      </w:r>
      <w:r w:rsidR="00940A59">
        <w:rPr>
          <w:noProof/>
        </w:rPr>
        <w:fldChar w:fldCharType="end"/>
      </w:r>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659" w:name="_Toc302147194"/>
      <w:r>
        <w:lastRenderedPageBreak/>
        <w:t>Muscle Material</w:t>
      </w:r>
      <w:bookmarkEnd w:id="2659"/>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r w:rsidR="00940A59">
        <w:fldChar w:fldCharType="begin"/>
      </w:r>
      <w:r w:rsidR="00940A59">
        <w:instrText xml:space="preserve"> HYPERLINK \l "_ENREF_13" \o "Blemker, 2004 #38" </w:instrText>
      </w:r>
      <w:ins w:id="2660" w:author="Gerard" w:date="2015-08-25T18:30:00Z"/>
      <w:r w:rsidR="00940A59">
        <w:fldChar w:fldCharType="separate"/>
      </w:r>
      <w:r w:rsidR="00554341">
        <w:rPr>
          <w:noProof/>
        </w:rPr>
        <w:t>13</w:t>
      </w:r>
      <w:r w:rsidR="00940A59">
        <w:rPr>
          <w:noProof/>
        </w:rPr>
        <w:fldChar w:fldCharType="end"/>
      </w:r>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r w:rsidR="00940A59">
        <w:fldChar w:fldCharType="begin"/>
      </w:r>
      <w:r w:rsidR="00940A59">
        <w:instrText xml:space="preserve"> HYPERLINK \l "_ENREF_14" \o "Criscione, 2001 #37" </w:instrText>
      </w:r>
      <w:ins w:id="2661" w:author="Gerard" w:date="2015-08-25T18:30:00Z"/>
      <w:r w:rsidR="00940A59">
        <w:fldChar w:fldCharType="separate"/>
      </w:r>
      <w:r w:rsidR="00554341">
        <w:rPr>
          <w:noProof/>
        </w:rPr>
        <w:t>14</w:t>
      </w:r>
      <w:r w:rsidR="00940A59">
        <w:rPr>
          <w:noProof/>
        </w:rPr>
        <w:fldChar w:fldCharType="end"/>
      </w:r>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r w:rsidR="00940A59">
        <w:fldChar w:fldCharType="begin"/>
      </w:r>
      <w:r w:rsidR="00940A59">
        <w:instrText xml:space="preserve"> HYPERLINK \l "_ENREF_15" \o "Spencer, 1984 #22" </w:instrText>
      </w:r>
      <w:ins w:id="2662" w:author="Gerard" w:date="2015-08-25T18:30:00Z"/>
      <w:r w:rsidR="00940A59">
        <w:fldChar w:fldCharType="separate"/>
      </w:r>
      <w:r w:rsidR="00554341">
        <w:rPr>
          <w:noProof/>
        </w:rPr>
        <w:t>15</w:t>
      </w:r>
      <w:r w:rsidR="00940A59">
        <w:rPr>
          <w:noProof/>
        </w:rPr>
        <w:fldChar w:fldCharType="end"/>
      </w:r>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203" type="#_x0000_t75" style="width:3in;height:21.85pt" o:ole="">
            <v:imagedata r:id="rId370" o:title=""/>
          </v:shape>
          <o:OLEObject Type="Embed" ProgID="Equation.DSMT4" ShapeID="_x0000_i1203" DrawAspect="Content" ObjectID="_1375891720" r:id="rId371"/>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204" type="#_x0000_t75" style="width:14.6pt;height:21.85pt" o:ole="">
            <v:imagedata r:id="rId372" o:title=""/>
          </v:shape>
          <o:OLEObject Type="Embed" ProgID="Equation.DSMT4" ShapeID="_x0000_i1204" DrawAspect="Content" ObjectID="_1375891721" r:id="rId373"/>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205" type="#_x0000_t75" style="width:208.7pt;height:36.45pt" o:ole="">
            <v:imagedata r:id="rId374" o:title=""/>
          </v:shape>
          <o:OLEObject Type="Embed" ProgID="Equation.DSMT4" ShapeID="_x0000_i1205" DrawAspect="Content" ObjectID="_1375891722" r:id="rId375"/>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206" type="#_x0000_t75" style="width:223.3pt;height:79.3pt" o:ole="">
            <v:imagedata r:id="rId376" o:title=""/>
          </v:shape>
          <o:OLEObject Type="Embed" ProgID="Equation.DSMT4" ShapeID="_x0000_i1206" DrawAspect="Content" ObjectID="_1375891723" r:id="rId377"/>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207" type="#_x0000_t75" style="width:250.65pt;height:86.6pt" o:ole="">
            <v:imagedata r:id="rId378" o:title=""/>
          </v:shape>
          <o:OLEObject Type="Embed" ProgID="Equation.DSMT4" ShapeID="_x0000_i1207" DrawAspect="Content" ObjectID="_1375891724" r:id="rId379"/>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208" type="#_x0000_t75" style="width:14.6pt;height:21.85pt" o:ole="">
            <v:imagedata r:id="rId380" o:title=""/>
          </v:shape>
          <o:OLEObject Type="Embed" ProgID="Equation.DSMT4" ShapeID="_x0000_i1208" DrawAspect="Content" ObjectID="_1375891725" r:id="rId381"/>
        </w:object>
      </w:r>
      <w:r>
        <w:t xml:space="preserve">and </w:t>
      </w:r>
      <w:r w:rsidR="006C2049" w:rsidRPr="006C2049">
        <w:rPr>
          <w:position w:val="-12"/>
        </w:rPr>
        <w:object w:dxaOrig="260" w:dyaOrig="360" w14:anchorId="33E3D59B">
          <v:shape id="_x0000_i1209" type="#_x0000_t75" style="width:14.6pt;height:21.85pt" o:ole="">
            <v:imagedata r:id="rId382" o:title=""/>
          </v:shape>
          <o:OLEObject Type="Embed" ProgID="Equation.DSMT4" ShapeID="_x0000_i1209" DrawAspect="Content" ObjectID="_1375891726" r:id="rId383"/>
        </w:object>
      </w:r>
      <w:r>
        <w:t xml:space="preserve">are determined by requiring </w:t>
      </w:r>
      <w:r w:rsidR="006C2049" w:rsidRPr="006C2049">
        <w:rPr>
          <w:position w:val="-6"/>
        </w:rPr>
        <w:object w:dxaOrig="320" w:dyaOrig="320" w14:anchorId="3C3F6DA1">
          <v:shape id="_x0000_i1210" type="#_x0000_t75" style="width:14.6pt;height:14.6pt" o:ole="">
            <v:imagedata r:id="rId384" o:title=""/>
          </v:shape>
          <o:OLEObject Type="Embed" ProgID="Equation.DSMT4" ShapeID="_x0000_i1210" DrawAspect="Content" ObjectID="_1375891727" r:id="rId385"/>
        </w:object>
      </w:r>
      <w:r>
        <w:t xml:space="preserve">and </w:t>
      </w:r>
      <w:r w:rsidR="006C2049" w:rsidRPr="006C2049">
        <w:rPr>
          <w:position w:val="-6"/>
        </w:rPr>
        <w:object w:dxaOrig="300" w:dyaOrig="320" w14:anchorId="4E9816E8">
          <v:shape id="_x0000_i1211" type="#_x0000_t75" style="width:14.6pt;height:14.6pt" o:ole="">
            <v:imagedata r:id="rId386" o:title=""/>
          </v:shape>
          <o:OLEObject Type="Embed" ProgID="Equation.DSMT4" ShapeID="_x0000_i1211" DrawAspect="Content" ObjectID="_1375891728" r:id="rId387"/>
        </w:object>
      </w:r>
      <w:r>
        <w:t xml:space="preserve">continuity at </w:t>
      </w:r>
      <w:r w:rsidR="006C2049" w:rsidRPr="006C2049">
        <w:rPr>
          <w:position w:val="-6"/>
        </w:rPr>
        <w:object w:dxaOrig="680" w:dyaOrig="320" w14:anchorId="0692B185">
          <v:shape id="_x0000_i1212" type="#_x0000_t75" style="width:36.45pt;height:14.6pt" o:ole="">
            <v:imagedata r:id="rId388" o:title=""/>
          </v:shape>
          <o:OLEObject Type="Embed" ProgID="Equation.DSMT4" ShapeID="_x0000_i1212" DrawAspect="Content" ObjectID="_1375891729" r:id="rId389"/>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13" type="#_x0000_t75" style="width:14.6pt;height:14.6pt" o:ole="">
            <v:imagedata r:id="rId390" o:title=""/>
          </v:shape>
          <o:OLEObject Type="Embed" ProgID="Equation.DSMT4" ShapeID="_x0000_i1213" DrawAspect="Content" ObjectID="_1375891730" r:id="rId391"/>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663" w:name="_Toc302147195"/>
      <w:r>
        <w:lastRenderedPageBreak/>
        <w:t>Ogden</w:t>
      </w:r>
      <w:bookmarkEnd w:id="2663"/>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940A59">
        <w:fldChar w:fldCharType="begin"/>
      </w:r>
      <w:r w:rsidR="00940A59">
        <w:instrText xml:space="preserve"> HYPERLINK \l "_ENREF_5" \o "Simo, 1991 #11" </w:instrText>
      </w:r>
      <w:ins w:id="2664" w:author="Gerard" w:date="2015-08-25T18:30:00Z"/>
      <w:r w:rsidR="00940A59">
        <w:fldChar w:fldCharType="separate"/>
      </w:r>
      <w:r w:rsidR="00554341">
        <w:rPr>
          <w:noProof/>
        </w:rPr>
        <w:t>5</w:t>
      </w:r>
      <w:r w:rsidR="00940A59">
        <w:rPr>
          <w:noProof/>
        </w:rPr>
        <w:fldChar w:fldCharType="end"/>
      </w:r>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14" type="#_x0000_t75" style="width:187.75pt;height:36.45pt" o:ole="">
            <v:imagedata r:id="rId392" o:title=""/>
          </v:shape>
          <o:OLEObject Type="Embed" ProgID="Equation.DSMT4" ShapeID="_x0000_i1214" DrawAspect="Content" ObjectID="_1375891731" r:id="rId393"/>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15" type="#_x0000_t75" style="width:14.6pt;height:21.85pt" o:ole="">
            <v:imagedata r:id="rId394" o:title=""/>
          </v:shape>
          <o:OLEObject Type="Embed" ProgID="Equation.DSMT4" ShapeID="_x0000_i1215" DrawAspect="Content" ObjectID="_1375891732" r:id="rId395"/>
        </w:object>
      </w:r>
      <w:r>
        <w:t xml:space="preserve"> are the eigenvalues of </w:t>
      </w:r>
      <w:r w:rsidR="006C2049" w:rsidRPr="006C2049">
        <w:rPr>
          <w:position w:val="-6"/>
        </w:rPr>
        <w:object w:dxaOrig="240" w:dyaOrig="340" w14:anchorId="77E27C15">
          <v:shape id="_x0000_i1216" type="#_x0000_t75" style="width:14.6pt;height:14.6pt" o:ole="">
            <v:imagedata r:id="rId396" o:title=""/>
          </v:shape>
          <o:OLEObject Type="Embed" ProgID="Equation.DSMT4" ShapeID="_x0000_i1216" DrawAspect="Content" ObjectID="_1375891733" r:id="rId397"/>
        </w:object>
      </w:r>
      <w:r>
        <w:t xml:space="preserve">, </w:t>
      </w:r>
      <w:r w:rsidR="006C2049" w:rsidRPr="006C2049">
        <w:rPr>
          <w:position w:val="-12"/>
        </w:rPr>
        <w:object w:dxaOrig="220" w:dyaOrig="360" w14:anchorId="7C9FE6B9">
          <v:shape id="_x0000_i1217" type="#_x0000_t75" style="width:14.6pt;height:21.85pt" o:ole="">
            <v:imagedata r:id="rId398" o:title=""/>
          </v:shape>
          <o:OLEObject Type="Embed" ProgID="Equation.DSMT4" ShapeID="_x0000_i1217" DrawAspect="Content" ObjectID="_1375891734" r:id="rId399"/>
        </w:object>
      </w:r>
      <w:r>
        <w:t xml:space="preserve">and </w:t>
      </w:r>
      <w:r w:rsidR="006C2049" w:rsidRPr="006C2049">
        <w:rPr>
          <w:position w:val="-12"/>
        </w:rPr>
        <w:object w:dxaOrig="279" w:dyaOrig="360" w14:anchorId="50975717">
          <v:shape id="_x0000_i1218" type="#_x0000_t75" style="width:14.6pt;height:21.85pt" o:ole="">
            <v:imagedata r:id="rId400" o:title=""/>
          </v:shape>
          <o:OLEObject Type="Embed" ProgID="Equation.DSMT4" ShapeID="_x0000_i1218" DrawAspect="Content" ObjectID="_1375891735" r:id="rId401"/>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665" w:name="_Toc302147196"/>
      <w:r>
        <w:lastRenderedPageBreak/>
        <w:t>Tendon Material</w:t>
      </w:r>
      <w:bookmarkEnd w:id="2665"/>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19" type="#_x0000_t75" style="width:64.7pt;height:28.25pt" o:ole="">
            <v:imagedata r:id="rId402" o:title=""/>
          </v:shape>
          <o:OLEObject Type="Embed" ProgID="Equation.DSMT4" ShapeID="_x0000_i1219" DrawAspect="Content" ObjectID="_1375891736" r:id="rId403"/>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20" type="#_x0000_t75" style="width:172.25pt;height:1in" o:ole="">
            <v:imagedata r:id="rId404" o:title=""/>
          </v:shape>
          <o:OLEObject Type="Embed" ProgID="Equation.DSMT4" ShapeID="_x0000_i1220" DrawAspect="Content" ObjectID="_1375891737" r:id="rId405"/>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21" type="#_x0000_t75" style="width:14.6pt;height:21.85pt" o:ole="">
            <v:imagedata r:id="rId406" o:title=""/>
          </v:shape>
          <o:OLEObject Type="Embed" ProgID="Equation.DSMT4" ShapeID="_x0000_i1221" DrawAspect="Content" ObjectID="_1375891738" r:id="rId407"/>
        </w:object>
      </w:r>
      <w:r>
        <w:t xml:space="preserve">and </w:t>
      </w:r>
      <w:r w:rsidR="006C2049" w:rsidRPr="006C2049">
        <w:rPr>
          <w:position w:val="-12"/>
        </w:rPr>
        <w:object w:dxaOrig="279" w:dyaOrig="360" w14:anchorId="3AA7EF0A">
          <v:shape id="_x0000_i1222" type="#_x0000_t75" style="width:14.6pt;height:21.85pt" o:ole="">
            <v:imagedata r:id="rId408" o:title=""/>
          </v:shape>
          <o:OLEObject Type="Embed" ProgID="Equation.DSMT4" ShapeID="_x0000_i1222" DrawAspect="Content" ObjectID="_1375891739" r:id="rId409"/>
        </w:object>
      </w:r>
      <w:r>
        <w:t xml:space="preserve">are determined by requiring </w:t>
      </w:r>
      <w:r w:rsidR="006C2049" w:rsidRPr="006C2049">
        <w:rPr>
          <w:position w:val="-6"/>
        </w:rPr>
        <w:object w:dxaOrig="320" w:dyaOrig="320" w14:anchorId="2798A95E">
          <v:shape id="_x0000_i1223" type="#_x0000_t75" style="width:14.6pt;height:14.6pt" o:ole="">
            <v:imagedata r:id="rId410" o:title=""/>
          </v:shape>
          <o:OLEObject Type="Embed" ProgID="Equation.DSMT4" ShapeID="_x0000_i1223" DrawAspect="Content" ObjectID="_1375891740" r:id="rId411"/>
        </w:object>
      </w:r>
      <w:r>
        <w:t xml:space="preserve">and </w:t>
      </w:r>
      <w:r w:rsidR="006C2049" w:rsidRPr="006C2049">
        <w:rPr>
          <w:position w:val="-6"/>
        </w:rPr>
        <w:object w:dxaOrig="300" w:dyaOrig="320" w14:anchorId="2730865F">
          <v:shape id="_x0000_i1224" type="#_x0000_t75" style="width:14.6pt;height:14.6pt" o:ole="">
            <v:imagedata r:id="rId412" o:title=""/>
          </v:shape>
          <o:OLEObject Type="Embed" ProgID="Equation.DSMT4" ShapeID="_x0000_i1224" DrawAspect="Content" ObjectID="_1375891741" r:id="rId413"/>
        </w:object>
      </w:r>
      <w:r>
        <w:t xml:space="preserve">continuity at </w:t>
      </w:r>
      <w:r w:rsidR="006C2049" w:rsidRPr="006C2049">
        <w:rPr>
          <w:position w:val="-6"/>
        </w:rPr>
        <w:object w:dxaOrig="279" w:dyaOrig="320" w14:anchorId="252E27C0">
          <v:shape id="_x0000_i1225" type="#_x0000_t75" style="width:14.6pt;height:14.6pt" o:ole="">
            <v:imagedata r:id="rId414" o:title=""/>
          </v:shape>
          <o:OLEObject Type="Embed" ProgID="Equation.DSMT4" ShapeID="_x0000_i1225" DrawAspect="Content" ObjectID="_1375891742" r:id="rId415"/>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666" w:name="_Toc302147197"/>
      <w:r>
        <w:lastRenderedPageBreak/>
        <w:t>Tension-Compression Nonlinear Orthotropic</w:t>
      </w:r>
      <w:bookmarkEnd w:id="2666"/>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r w:rsidR="00940A59">
        <w:fldChar w:fldCharType="begin"/>
      </w:r>
      <w:r w:rsidR="00940A59">
        <w:instrText xml:space="preserve"> HYPERLINK \l "_ENREF_16" \o "Ateshian, 2007 #1" </w:instrText>
      </w:r>
      <w:ins w:id="2667" w:author="Gerard" w:date="2015-08-25T18:30:00Z"/>
      <w:r w:rsidR="00940A59">
        <w:fldChar w:fldCharType="separate"/>
      </w:r>
      <w:r w:rsidR="00554341">
        <w:rPr>
          <w:noProof/>
        </w:rPr>
        <w:t>16</w:t>
      </w:r>
      <w:r w:rsidR="00940A59">
        <w:rPr>
          <w:noProof/>
        </w:rPr>
        <w:fldChar w:fldCharType="end"/>
      </w:r>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26" type="#_x0000_t75" style="width:230.6pt;height:36.45pt" o:ole="">
            <v:imagedata r:id="rId416" o:title=""/>
          </v:shape>
          <o:OLEObject Type="Embed" ProgID="Equation.DSMT4" ShapeID="_x0000_i1226" DrawAspect="Content" ObjectID="_1375891743" r:id="rId417"/>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27" type="#_x0000_t75" style="width:21.85pt;height:21.85pt" o:ole="">
            <v:imagedata r:id="rId418" o:title=""/>
          </v:shape>
          <o:OLEObject Type="Embed" ProgID="Equation.DSMT4" ShapeID="_x0000_i1227" DrawAspect="Content" ObjectID="_1375891744" r:id="rId419"/>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28" type="#_x0000_t75" style="width:266.15pt;height:64.7pt" o:ole="">
            <v:imagedata r:id="rId420" o:title=""/>
          </v:shape>
          <o:OLEObject Type="Embed" ProgID="Equation.DSMT4" ShapeID="_x0000_i1228" DrawAspect="Content" ObjectID="_1375891745" r:id="rId421"/>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29" type="#_x0000_t75" style="width:14.6pt;height:21.85pt" o:ole="">
            <v:imagedata r:id="rId422" o:title=""/>
          </v:shape>
          <o:OLEObject Type="Embed" ProgID="Equation.DSMT4" ShapeID="_x0000_i1229" DrawAspect="Content" ObjectID="_1375891746" r:id="rId423"/>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30" type="#_x0000_t75" style="width:87.5pt;height:28.25pt" o:ole="">
            <v:imagedata r:id="rId424" o:title=""/>
          </v:shape>
          <o:OLEObject Type="Embed" ProgID="Equation.DSMT4" ShapeID="_x0000_i1230" DrawAspect="Content" ObjectID="_1375891747" r:id="rId425"/>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31" type="#_x0000_t75" style="width:14.6pt;height:21.85pt" o:ole="">
            <v:imagedata r:id="rId426" o:title=""/>
          </v:shape>
          <o:OLEObject Type="Embed" ProgID="Equation.DSMT4" ShapeID="_x0000_i1231" DrawAspect="Content" ObjectID="_1375891748" r:id="rId427"/>
        </w:object>
      </w:r>
      <w:r>
        <w:t xml:space="preserve">. See Section </w:t>
      </w:r>
      <w:r>
        <w:fldChar w:fldCharType="begin"/>
      </w:r>
      <w:r>
        <w:instrText xml:space="preserve"> REF _Ref162429694 \r \h </w:instrText>
      </w:r>
      <w:r>
        <w:fldChar w:fldCharType="separate"/>
      </w:r>
      <w:r w:rsidR="00BB6F29">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668" w:name="_Toc302147198"/>
      <w:r>
        <w:lastRenderedPageBreak/>
        <w:t>Transversely Isotropic Mooney-Rivlin</w:t>
      </w:r>
      <w:bookmarkEnd w:id="2668"/>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 "_ENREF_17" \o "Puso, 1998 #9" </w:instrText>
      </w:r>
      <w:ins w:id="2669" w:author="Gerard" w:date="2015-08-25T18:30:00Z"/>
      <w:r w:rsidR="00940A59">
        <w:fldChar w:fldCharType="separate"/>
      </w:r>
      <w:r w:rsidR="00554341">
        <w:rPr>
          <w:noProof/>
        </w:rPr>
        <w:t>17-19</w:t>
      </w:r>
      <w:r w:rsidR="00940A59">
        <w:rPr>
          <w:noProof/>
        </w:rPr>
        <w:fldChar w:fldCharType="end"/>
      </w:r>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32" type="#_x0000_t75" style="width:172.25pt;height:28.25pt" o:ole="">
            <v:imagedata r:id="rId428" o:title=""/>
          </v:shape>
          <o:OLEObject Type="Embed" ProgID="Equation.DSMT4" ShapeID="_x0000_i1232" DrawAspect="Content" ObjectID="_1375891749" r:id="rId429"/>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33" type="#_x0000_t75" style="width:14.6pt;height:21.85pt" o:ole="">
            <v:imagedata r:id="rId430" o:title=""/>
          </v:shape>
          <o:OLEObject Type="Embed" ProgID="Equation.DSMT4" ShapeID="_x0000_i1233" DrawAspect="Content" ObjectID="_1375891750" r:id="rId431"/>
        </w:object>
      </w:r>
      <w:r w:rsidR="00630A21">
        <w:t xml:space="preserve"> </w:t>
      </w:r>
      <w:r>
        <w:t>and</w:t>
      </w:r>
      <w:r w:rsidR="00630A21">
        <w:t xml:space="preserve"> </w:t>
      </w:r>
      <w:r w:rsidR="006C2049" w:rsidRPr="006C2049">
        <w:rPr>
          <w:position w:val="-12"/>
        </w:rPr>
        <w:object w:dxaOrig="260" w:dyaOrig="380" w14:anchorId="070D001A">
          <v:shape id="_x0000_i1234" type="#_x0000_t75" style="width:14.6pt;height:21.85pt" o:ole="">
            <v:imagedata r:id="rId432" o:title=""/>
          </v:shape>
          <o:OLEObject Type="Embed" ProgID="Equation.DSMT4" ShapeID="_x0000_i1234" DrawAspect="Content" ObjectID="_1375891751" r:id="rId433"/>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35" type="#_x0000_t75" style="width:14.6pt;height:14.6pt" o:ole="">
            <v:imagedata r:id="rId434" o:title=""/>
          </v:shape>
          <o:OLEObject Type="Embed" ProgID="Equation.DSMT4" ShapeID="_x0000_i1235" DrawAspect="Content" ObjectID="_1375891752" r:id="rId435"/>
        </w:object>
      </w:r>
      <w:r>
        <w:rPr>
          <w:b/>
        </w:rPr>
        <w:t xml:space="preserve"> </w:t>
      </w:r>
      <w:r>
        <w:t xml:space="preserve">and </w:t>
      </w:r>
      <w:r w:rsidR="006C2049" w:rsidRPr="006C2049">
        <w:rPr>
          <w:position w:val="-6"/>
        </w:rPr>
        <w:object w:dxaOrig="220" w:dyaOrig="340" w14:anchorId="777BC026">
          <v:shape id="_x0000_i1236" type="#_x0000_t75" style="width:14.6pt;height:14.6pt" o:ole="">
            <v:imagedata r:id="rId436" o:title=""/>
          </v:shape>
          <o:OLEObject Type="Embed" ProgID="Equation.DSMT4" ShapeID="_x0000_i1236" DrawAspect="Content" ObjectID="_1375891753" r:id="rId437"/>
        </w:object>
      </w:r>
      <w:r>
        <w:t xml:space="preserve"> is the deviatoric part of the stretch along the fiber direction (</w:t>
      </w:r>
      <w:r w:rsidR="006C2049" w:rsidRPr="006C2049">
        <w:rPr>
          <w:position w:val="-12"/>
        </w:rPr>
        <w:object w:dxaOrig="1380" w:dyaOrig="400" w14:anchorId="6AE47935">
          <v:shape id="_x0000_i1237" type="#_x0000_t75" style="width:1in;height:21.85pt" o:ole="">
            <v:imagedata r:id="rId438" o:title=""/>
          </v:shape>
          <o:OLEObject Type="Embed" ProgID="Equation.DSMT4" ShapeID="_x0000_i1237" DrawAspect="Content" ObjectID="_1375891754" r:id="rId439"/>
        </w:object>
      </w:r>
      <w:r>
        <w:t xml:space="preserve">, where </w:t>
      </w:r>
      <w:r w:rsidR="006C2049" w:rsidRPr="006C2049">
        <w:rPr>
          <w:position w:val="-12"/>
        </w:rPr>
        <w:object w:dxaOrig="260" w:dyaOrig="360" w14:anchorId="02AE46C1">
          <v:shape id="_x0000_i1238" type="#_x0000_t75" style="width:14.6pt;height:21.85pt" o:ole="">
            <v:imagedata r:id="rId440" o:title=""/>
          </v:shape>
          <o:OLEObject Type="Embed" ProgID="Equation.DSMT4" ShapeID="_x0000_i1238" DrawAspect="Content" ObjectID="_1375891755" r:id="rId441"/>
        </w:object>
      </w:r>
      <w:r w:rsidR="00630A21">
        <w:t xml:space="preserve"> </w:t>
      </w:r>
      <w:r>
        <w:t xml:space="preserve">is the initial fiber direction), and </w:t>
      </w:r>
      <w:r w:rsidR="006C2049" w:rsidRPr="006C2049">
        <w:rPr>
          <w:position w:val="-12"/>
        </w:rPr>
        <w:object w:dxaOrig="1080" w:dyaOrig="360" w14:anchorId="369F65E1">
          <v:shape id="_x0000_i1239" type="#_x0000_t75" style="width:57.4pt;height:21.85pt" o:ole="">
            <v:imagedata r:id="rId442" o:title=""/>
          </v:shape>
          <o:OLEObject Type="Embed" ProgID="Equation.DSMT4" ShapeID="_x0000_i1239" DrawAspect="Content" ObjectID="_1375891756" r:id="rId443"/>
        </w:object>
      </w:r>
      <w:r w:rsidR="00630A21">
        <w:t xml:space="preserve"> </w:t>
      </w:r>
      <w:r>
        <w:t xml:space="preserve">is the Jacobian of the deformation (volume ratio). The function </w:t>
      </w:r>
      <w:r w:rsidR="006C2049" w:rsidRPr="006C2049">
        <w:rPr>
          <w:position w:val="-12"/>
        </w:rPr>
        <w:object w:dxaOrig="260" w:dyaOrig="360" w14:anchorId="23D16CCF">
          <v:shape id="_x0000_i1240" type="#_x0000_t75" style="width:14.6pt;height:21.85pt" o:ole="">
            <v:imagedata r:id="rId444" o:title=""/>
          </v:shape>
          <o:OLEObject Type="Embed" ProgID="Equation.DSMT4" ShapeID="_x0000_i1240" DrawAspect="Content" ObjectID="_1375891757" r:id="rId445"/>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41" type="#_x0000_t75" style="width:14.6pt;height:21.85pt" o:ole="">
            <v:imagedata r:id="rId446" o:title=""/>
          </v:shape>
          <o:OLEObject Type="Embed" ProgID="Equation.DSMT4" ShapeID="_x0000_i1241" DrawAspect="Content" ObjectID="_1375891758" r:id="rId447"/>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42" type="#_x0000_t75" style="width:274.35pt;height:79.3pt" o:ole="">
            <v:imagedata r:id="rId448" o:title=""/>
          </v:shape>
          <o:OLEObject Type="Embed" ProgID="Equation.DSMT4" ShapeID="_x0000_i1242" DrawAspect="Content" ObjectID="_1375891759" r:id="rId449"/>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43" type="#_x0000_t75" style="width:28.25pt;height:21.85pt" o:ole="">
            <v:imagedata r:id="rId450" o:title=""/>
          </v:shape>
          <o:OLEObject Type="Embed" ProgID="Equation.DSMT4" ShapeID="_x0000_i1243" DrawAspect="Content" ObjectID="_1375891760" r:id="rId451"/>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44" type="#_x0000_t75" style="width:172.25pt;height:100.25pt" o:ole="">
            <v:imagedata r:id="rId452" o:title=""/>
          </v:shape>
          <o:OLEObject Type="Embed" ProgID="Equation.DSMT4" ShapeID="_x0000_i1244" DrawAspect="Content" ObjectID="_1375891761" r:id="rId453"/>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45" type="#_x0000_t75" style="width:14.6pt;height:21.85pt" o:ole="">
            <v:imagedata r:id="rId454" o:title=""/>
          </v:shape>
          <o:OLEObject Type="Embed" ProgID="Equation.DSMT4" ShapeID="_x0000_i1245" DrawAspect="Content" ObjectID="_1375891762" r:id="rId455"/>
        </w:object>
      </w:r>
      <w:r>
        <w:t xml:space="preserve"> and </w:t>
      </w:r>
      <w:r w:rsidR="006C2049" w:rsidRPr="006C2049">
        <w:rPr>
          <w:position w:val="-12"/>
        </w:rPr>
        <w:object w:dxaOrig="300" w:dyaOrig="360" w14:anchorId="524979D3">
          <v:shape id="_x0000_i1246" type="#_x0000_t75" style="width:14.6pt;height:21.85pt" o:ole="">
            <v:imagedata r:id="rId456" o:title=""/>
          </v:shape>
          <o:OLEObject Type="Embed" ProgID="Equation.DSMT4" ShapeID="_x0000_i1246" DrawAspect="Content" ObjectID="_1375891763" r:id="rId457"/>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47" type="#_x0000_t75" style="width:14.6pt;height:21.85pt" o:ole="">
            <v:imagedata r:id="rId458" o:title=""/>
          </v:shape>
          <o:OLEObject Type="Embed" ProgID="Equation.DSMT4" ShapeID="_x0000_i1247" DrawAspect="Content" ObjectID="_1375891764" r:id="rId459"/>
        </w:object>
      </w:r>
      <w:r>
        <w:t xml:space="preserve">) is the stretch at which the fibers are straightened, </w:t>
      </w:r>
      <w:r w:rsidR="006C2049" w:rsidRPr="006C2049">
        <w:rPr>
          <w:position w:val="-12"/>
        </w:rPr>
        <w:object w:dxaOrig="300" w:dyaOrig="360" w14:anchorId="124C2BDB">
          <v:shape id="_x0000_i1248" type="#_x0000_t75" style="width:14.6pt;height:21.85pt" o:ole="">
            <v:imagedata r:id="rId460" o:title=""/>
          </v:shape>
          <o:OLEObject Type="Embed" ProgID="Equation.DSMT4" ShapeID="_x0000_i1248" DrawAspect="Content" ObjectID="_1375891765" r:id="rId461"/>
        </w:object>
      </w:r>
      <w:r>
        <w:t xml:space="preserve">scales the exponential stresses, </w:t>
      </w:r>
      <w:r w:rsidR="006C2049" w:rsidRPr="006C2049">
        <w:rPr>
          <w:position w:val="-12"/>
        </w:rPr>
        <w:object w:dxaOrig="300" w:dyaOrig="360" w14:anchorId="7B35401B">
          <v:shape id="_x0000_i1249" type="#_x0000_t75" style="width:14.6pt;height:21.85pt" o:ole="">
            <v:imagedata r:id="rId462" o:title=""/>
          </v:shape>
          <o:OLEObject Type="Embed" ProgID="Equation.DSMT4" ShapeID="_x0000_i1249" DrawAspect="Content" ObjectID="_1375891766" r:id="rId463"/>
        </w:object>
      </w:r>
      <w:r w:rsidR="00630A21">
        <w:t xml:space="preserve"> </w:t>
      </w:r>
      <w:r>
        <w:t xml:space="preserve">is the rate of uncrimping of the fibers, and </w:t>
      </w:r>
      <w:r w:rsidR="006C2049" w:rsidRPr="006C2049">
        <w:rPr>
          <w:position w:val="-12"/>
        </w:rPr>
        <w:object w:dxaOrig="300" w:dyaOrig="360" w14:anchorId="3665955B">
          <v:shape id="_x0000_i1250" type="#_x0000_t75" style="width:14.6pt;height:21.85pt" o:ole="">
            <v:imagedata r:id="rId464" o:title=""/>
          </v:shape>
          <o:OLEObject Type="Embed" ProgID="Equation.DSMT4" ShapeID="_x0000_i1250" DrawAspect="Content" ObjectID="_1375891767" r:id="rId465"/>
        </w:object>
      </w:r>
      <w:r>
        <w:t xml:space="preserve">is the modulus of the straightened fibers. </w:t>
      </w:r>
      <w:r w:rsidR="006C2049" w:rsidRPr="006C2049">
        <w:rPr>
          <w:position w:val="-12"/>
        </w:rPr>
        <w:object w:dxaOrig="300" w:dyaOrig="360" w14:anchorId="34979F39">
          <v:shape id="_x0000_i1251" type="#_x0000_t75" style="width:14.6pt;height:21.85pt" o:ole="">
            <v:imagedata r:id="rId466" o:title=""/>
          </v:shape>
          <o:OLEObject Type="Embed" ProgID="Equation.DSMT4" ShapeID="_x0000_i1251" DrawAspect="Content" ObjectID="_1375891768" r:id="rId467"/>
        </w:object>
      </w:r>
      <w:r>
        <w:t xml:space="preserve"> is determined from the requirement that the stress is continuous at </w:t>
      </w:r>
      <w:r w:rsidR="006C2049" w:rsidRPr="006C2049">
        <w:rPr>
          <w:position w:val="-12"/>
        </w:rPr>
        <w:object w:dxaOrig="300" w:dyaOrig="360" w14:anchorId="7FB428E6">
          <v:shape id="_x0000_i1252" type="#_x0000_t75" style="width:14.6pt;height:21.85pt" o:ole="">
            <v:imagedata r:id="rId468" o:title=""/>
          </v:shape>
          <o:OLEObject Type="Embed" ProgID="Equation.DSMT4" ShapeID="_x0000_i1252" DrawAspect="Content" ObjectID="_1375891769" r:id="rId469"/>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940A59">
        <w:fldChar w:fldCharType="begin"/>
      </w:r>
      <w:r w:rsidR="00940A59">
        <w:instrText xml:space="preserve"> HYPERLINK \l "_ENREF_5" \o "Simo, 1991 #11" </w:instrText>
      </w:r>
      <w:ins w:id="2670" w:author="Gerard" w:date="2015-08-25T18:30:00Z"/>
      <w:r w:rsidR="00940A59">
        <w:fldChar w:fldCharType="separate"/>
      </w:r>
      <w:r w:rsidR="00554341">
        <w:rPr>
          <w:noProof/>
        </w:rPr>
        <w:t>5</w:t>
      </w:r>
      <w:r w:rsidR="00940A59">
        <w:rPr>
          <w:noProof/>
        </w:rPr>
        <w:fldChar w:fldCharType="end"/>
      </w:r>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BB6F29">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671" w:name="_Toc302147199"/>
      <w:r>
        <w:lastRenderedPageBreak/>
        <w:t>Transversely Isotropic Veronda-Westmann</w:t>
      </w:r>
      <w:bookmarkEnd w:id="2671"/>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53" type="#_x0000_t75" style="width:14.6pt;height:21.85pt" o:ole="">
            <v:imagedata r:id="rId470" o:title=""/>
          </v:shape>
          <o:OLEObject Type="Embed" ProgID="Equation.DSMT4" ShapeID="_x0000_i1253" DrawAspect="Content" ObjectID="_1375891770" r:id="rId471"/>
        </w:object>
      </w:r>
      <w:r>
        <w:t xml:space="preserve"> and </w:t>
      </w:r>
      <w:r w:rsidR="006C2049" w:rsidRPr="006C2049">
        <w:rPr>
          <w:position w:val="-12"/>
        </w:rPr>
        <w:object w:dxaOrig="300" w:dyaOrig="360" w14:anchorId="140409CC">
          <v:shape id="_x0000_i1254" type="#_x0000_t75" style="width:14.6pt;height:21.85pt" o:ole="">
            <v:imagedata r:id="rId472" o:title=""/>
          </v:shape>
          <o:OLEObject Type="Embed" ProgID="Equation.DSMT4" ShapeID="_x0000_i1254" DrawAspect="Content" ObjectID="_1375891771" r:id="rId473"/>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BB6F29">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672" w:name="_Ref167529968"/>
      <w:bookmarkStart w:id="2673" w:name="_Toc302147200"/>
      <w:r>
        <w:lastRenderedPageBreak/>
        <w:t>Uncoupled Solid Mixture</w:t>
      </w:r>
      <w:bookmarkEnd w:id="2672"/>
      <w:bookmarkEnd w:id="2673"/>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BB6F29">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2674" w:name="_Ref393990843"/>
      <w:bookmarkStart w:id="2675" w:name="_Ref393990861"/>
      <w:bookmarkStart w:id="2676" w:name="_Ref167535458"/>
      <w:bookmarkStart w:id="2677" w:name="_Toc302147201"/>
      <w:r>
        <w:t>Veronda-Westmann</w:t>
      </w:r>
      <w:bookmarkEnd w:id="2674"/>
      <w:bookmarkEnd w:id="2675"/>
      <w:bookmarkEnd w:id="2677"/>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940A59">
        <w:fldChar w:fldCharType="begin"/>
      </w:r>
      <w:r w:rsidR="00940A59">
        <w:instrText xml:space="preserve"> HYPERLINK \l "_ENREF_20" \o "Veronda, 1970 #23" </w:instrText>
      </w:r>
      <w:ins w:id="2678" w:author="Gerard" w:date="2015-08-25T18:30:00Z"/>
      <w:r w:rsidR="00940A59">
        <w:fldChar w:fldCharType="separate"/>
      </w:r>
      <w:r w:rsidR="00554341">
        <w:rPr>
          <w:noProof/>
        </w:rPr>
        <w:t>20</w:t>
      </w:r>
      <w:r w:rsidR="00940A59">
        <w:rPr>
          <w:noProof/>
        </w:rPr>
        <w:fldChar w:fldCharType="end"/>
      </w:r>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55" type="#_x0000_t75" style="width:208.7pt;height:28.25pt" o:ole="">
            <v:imagedata r:id="rId474" o:title=""/>
          </v:shape>
          <o:OLEObject Type="Embed" ProgID="Equation.DSMT4" ShapeID="_x0000_i1255" DrawAspect="Content" ObjectID="_1375891772" r:id="rId475"/>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940A59">
        <w:fldChar w:fldCharType="begin"/>
      </w:r>
      <w:r w:rsidR="00940A59">
        <w:instrText xml:space="preserve"> HYPERLINK \l "_ENREF_20" \o "Veronda, 1970 #23" </w:instrText>
      </w:r>
      <w:ins w:id="2679" w:author="Gerard" w:date="2015-08-25T18:30:00Z"/>
      <w:r w:rsidR="00940A59">
        <w:fldChar w:fldCharType="separate"/>
      </w:r>
      <w:r w:rsidR="00554341">
        <w:rPr>
          <w:noProof/>
        </w:rPr>
        <w:t>20</w:t>
      </w:r>
      <w:r w:rsidR="00940A59">
        <w:rPr>
          <w:noProof/>
        </w:rPr>
        <w:fldChar w:fldCharType="end"/>
      </w:r>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680" w:name="_Toc302147202"/>
      <w:r>
        <w:lastRenderedPageBreak/>
        <w:t xml:space="preserve">Mooney-Rivlin </w:t>
      </w:r>
      <w:r w:rsidR="00B2391B">
        <w:t>V</w:t>
      </w:r>
      <w:r w:rsidR="00B2391B" w:rsidRPr="005F4027">
        <w:t>on Mises Distribut</w:t>
      </w:r>
      <w:r w:rsidR="00B2391B">
        <w:t>ed Fibers</w:t>
      </w:r>
      <w:bookmarkEnd w:id="2676"/>
      <w:bookmarkEnd w:id="2680"/>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56" type="#_x0000_t75" style="width:259.75pt;height:35.55pt" o:ole="">
            <v:imagedata r:id="rId476" o:title=""/>
          </v:shape>
          <o:OLEObject Type="Embed" ProgID="Equation.DSMT4" ShapeID="_x0000_i1256" DrawAspect="Content" ObjectID="_1375891773" r:id="rId477"/>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57" type="#_x0000_t75" style="width:87.5pt;height:35.55pt" o:ole="">
            <v:imagedata r:id="rId478" o:title=""/>
          </v:shape>
          <o:OLEObject Type="Embed" ProgID="Equation.DSMT4" ShapeID="_x0000_i1257" DrawAspect="Content" ObjectID="_1375891774" r:id="rId479"/>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r w:rsidR="00940A59">
        <w:fldChar w:fldCharType="begin"/>
      </w:r>
      <w:r w:rsidR="00940A59">
        <w:instrText xml:space="preserve"> HYPERLINK \l "_ENREF_21" \o "Girard, 2009 #68" </w:instrText>
      </w:r>
      <w:ins w:id="2681" w:author="Gerard" w:date="2015-08-25T18:30:00Z"/>
      <w:r w:rsidR="00940A59">
        <w:fldChar w:fldCharType="separate"/>
      </w:r>
      <w:r w:rsidR="00554341">
        <w:rPr>
          <w:b/>
          <w:noProof/>
          <w:lang w:val="fr-FR"/>
        </w:rPr>
        <w:t>21</w:t>
      </w:r>
      <w:r w:rsidR="00940A59">
        <w:rPr>
          <w:b/>
          <w:noProof/>
          <w:lang w:val="fr-FR"/>
        </w:rPr>
        <w:fldChar w:fldCharType="end"/>
      </w:r>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58" type="#_x0000_t75" style="width:194.15pt;height:36.45pt" o:ole="">
            <v:imagedata r:id="rId480" o:title=""/>
          </v:shape>
          <o:OLEObject Type="Embed" ProgID="Equation.DSMT4" ShapeID="_x0000_i1258" DrawAspect="Content" ObjectID="_1375891775" r:id="rId481"/>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r w:rsidR="00940A59">
        <w:fldChar w:fldCharType="begin"/>
      </w:r>
      <w:r w:rsidR="00940A59">
        <w:instrText xml:space="preserve"> HYPERLINK \l "_ENREF_22" \o "Gouget, 2012 #69" </w:instrText>
      </w:r>
      <w:ins w:id="2682" w:author="Gerard" w:date="2015-08-25T18:30:00Z"/>
      <w:r w:rsidR="00940A59">
        <w:fldChar w:fldCharType="separate"/>
      </w:r>
      <w:r w:rsidR="00554341">
        <w:rPr>
          <w:b/>
          <w:noProof/>
        </w:rPr>
        <w:t>22</w:t>
      </w:r>
      <w:r w:rsidR="00940A59">
        <w:rPr>
          <w:b/>
          <w:noProof/>
        </w:rPr>
        <w:fldChar w:fldCharType="end"/>
      </w:r>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59" type="#_x0000_t75" style="width:230.6pt;height:36.45pt" o:ole="">
            <v:imagedata r:id="rId483" o:title=""/>
          </v:shape>
          <o:OLEObject Type="Embed" ProgID="Equation.DSMT4" ShapeID="_x0000_i1259" DrawAspect="Content" ObjectID="_1375891776" r:id="rId484"/>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60" type="#_x0000_t75" style="width:1in;height:43.75pt" o:ole="">
            <v:imagedata r:id="rId485" o:title=""/>
          </v:shape>
          <o:OLEObject Type="Embed" ProgID="Equation.DSMT4" ShapeID="_x0000_i1260" DrawAspect="Content" ObjectID="_1375891777" r:id="rId486"/>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683" w:name="_Ref162411714"/>
      <w:bookmarkStart w:id="2684" w:name="_Ref162412566"/>
      <w:bookmarkStart w:id="2685" w:name="_Toc302147203"/>
      <w:r>
        <w:lastRenderedPageBreak/>
        <w:t>Compressible Materials</w:t>
      </w:r>
      <w:bookmarkEnd w:id="2683"/>
      <w:bookmarkEnd w:id="2684"/>
      <w:bookmarkEnd w:id="2685"/>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BB6F29">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686" w:name="_Toc302147204"/>
      <w:r>
        <w:t>Carter-Hayes</w:t>
      </w:r>
      <w:bookmarkEnd w:id="2686"/>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61" type="#_x0000_t75" style="width:14.6pt;height:21.85pt" o:ole="">
                  <v:imagedata r:id="rId487" o:title=""/>
                </v:shape>
                <o:OLEObject Type="Embed" ProgID="Equation.DSMT4" ShapeID="_x0000_i1261" DrawAspect="Content" ObjectID="_1375891778" r:id="rId488"/>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62" type="#_x0000_t75" style="width:14.6pt;height:21.85pt" o:ole="">
                  <v:imagedata r:id="rId489" o:title=""/>
                </v:shape>
                <o:OLEObject Type="Embed" ProgID="Equation.DSMT4" ShapeID="_x0000_i1262" DrawAspect="Content" ObjectID="_1375891779" r:id="rId490"/>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63" type="#_x0000_t75" style="width:7.3pt;height:14.6pt" o:ole="">
                  <v:imagedata r:id="rId491" o:title=""/>
                </v:shape>
                <o:OLEObject Type="Embed" ProgID="Equation.DSMT4" ShapeID="_x0000_i1263" DrawAspect="Content" ObjectID="_1375891780" r:id="rId492"/>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64" type="#_x0000_t75" style="width:7.3pt;height:14.6pt" o:ole="">
                  <v:imagedata r:id="rId493" o:title=""/>
                </v:shape>
                <o:OLEObject Type="Embed" ProgID="Equation.DSMT4" ShapeID="_x0000_i1264" DrawAspect="Content" ObjectID="_1375891781" r:id="rId494"/>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272A37B2"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940A59">
        <w:fldChar w:fldCharType="begin"/>
      </w:r>
      <w:r w:rsidR="00940A59">
        <w:instrText xml:space="preserve"> HYPERLINK \l "_ENREF_23" \o "Bonet, 1997 #21" </w:instrText>
      </w:r>
      <w:ins w:id="2687" w:author="Gerard" w:date="2015-08-25T18:30:00Z"/>
      <w:r w:rsidR="00940A59">
        <w:fldChar w:fldCharType="separate"/>
      </w:r>
      <w:r w:rsidR="00554341">
        <w:rPr>
          <w:noProof/>
        </w:rPr>
        <w:t>23</w:t>
      </w:r>
      <w:r w:rsidR="00940A59">
        <w:rPr>
          <w:noProof/>
        </w:rPr>
        <w:fldChar w:fldCharType="end"/>
      </w:r>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65" type="#_x0000_t75" style="width:14.6pt;height:21.85pt" o:ole="">
            <v:imagedata r:id="rId495" o:title=""/>
          </v:shape>
          <o:OLEObject Type="Embed" ProgID="Equation.DSMT4" ShapeID="_x0000_i1265" DrawAspect="Content" ObjectID="_1375891782" r:id="rId496"/>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66" type="#_x0000_t75" style="width:237.85pt;height:36.45pt" o:ole="">
            <v:imagedata r:id="rId497" o:title=""/>
          </v:shape>
          <o:OLEObject Type="Embed" ProgID="Equation.DSMT4" ShapeID="_x0000_i1266" DrawAspect="Content" ObjectID="_1375891783" r:id="rId498"/>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67" type="#_x0000_t75" style="width:14.6pt;height:14.6pt" o:ole="">
            <v:imagedata r:id="rId499" o:title=""/>
          </v:shape>
          <o:OLEObject Type="Embed" ProgID="Equation.DSMT4" ShapeID="_x0000_i1267" DrawAspect="Content" ObjectID="_1375891784" r:id="rId500"/>
        </w:object>
      </w:r>
      <w:r w:rsidR="00327EE3">
        <w:t xml:space="preserve"> is </w:t>
      </w:r>
      <w:r>
        <w:t xml:space="preserve">the right Cauchy-Green deformation tensor and </w:t>
      </w:r>
      <w:r w:rsidR="006C2049" w:rsidRPr="006C2049">
        <w:rPr>
          <w:position w:val="-6"/>
        </w:rPr>
        <w:object w:dxaOrig="220" w:dyaOrig="279" w14:anchorId="00380B39">
          <v:shape id="_x0000_i1268" type="#_x0000_t75" style="width:14.6pt;height:14.6pt" o:ole="">
            <v:imagedata r:id="rId501" o:title=""/>
          </v:shape>
          <o:OLEObject Type="Embed" ProgID="Equation.DSMT4" ShapeID="_x0000_i1268" DrawAspect="Content" ObjectID="_1375891785" r:id="rId502"/>
        </w:object>
      </w:r>
      <w:r w:rsidR="00327EE3">
        <w:t xml:space="preserve"> </w:t>
      </w:r>
      <w:r>
        <w:t>is the determinant of the deformation gradient tensor.</w:t>
      </w:r>
    </w:p>
    <w:p w14:paraId="704AC31D" w14:textId="77777777" w:rsidR="00183AC8" w:rsidRDefault="00183AC8" w:rsidP="00183AC8"/>
    <w:p w14:paraId="1DA59B1D" w14:textId="72D37368" w:rsidR="00327EE3" w:rsidRDefault="00327EE3" w:rsidP="00183AC8">
      <w:r>
        <w:t xml:space="preserve">Young’s modulus depends on </w:t>
      </w:r>
      <w:r w:rsidR="006C2049" w:rsidRPr="006C2049">
        <w:rPr>
          <w:position w:val="-12"/>
        </w:rPr>
        <w:object w:dxaOrig="340" w:dyaOrig="380" w14:anchorId="26E23DC3">
          <v:shape id="_x0000_i1269" type="#_x0000_t75" style="width:14.6pt;height:21.85pt" o:ole="">
            <v:imagedata r:id="rId503" o:title=""/>
          </v:shape>
          <o:OLEObject Type="Embed" ProgID="Equation.DSMT4" ShapeID="_x0000_i1269" DrawAspect="Content" ObjectID="_1375891786" r:id="rId504"/>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r w:rsidR="00940A59">
        <w:fldChar w:fldCharType="begin"/>
      </w:r>
      <w:r w:rsidR="00940A59">
        <w:instrText xml:space="preserve"> HYPERLINK \l "_ENREF_24" \o "Carter, 1976 #72" </w:instrText>
      </w:r>
      <w:ins w:id="2688" w:author="Gerard" w:date="2015-08-25T18:30:00Z"/>
      <w:r w:rsidR="00940A59">
        <w:fldChar w:fldCharType="separate"/>
      </w:r>
      <w:r w:rsidR="00554341">
        <w:rPr>
          <w:noProof/>
        </w:rPr>
        <w:t>24</w:t>
      </w:r>
      <w:r w:rsidR="00940A59">
        <w:rPr>
          <w:noProof/>
        </w:rPr>
        <w:fldChar w:fldCharType="end"/>
      </w:r>
      <w:r w:rsidR="00031F52">
        <w:rPr>
          <w:noProof/>
        </w:rPr>
        <w:t xml:space="preserve">, </w:t>
      </w:r>
      <w:r w:rsidR="00940A59">
        <w:fldChar w:fldCharType="begin"/>
      </w:r>
      <w:r w:rsidR="00940A59">
        <w:instrText xml:space="preserve"> HYPERLINK \l "_ENREF_25" \o "Carter, 1977 #73" </w:instrText>
      </w:r>
      <w:ins w:id="2689" w:author="Gerard" w:date="2015-08-25T18:30:00Z"/>
      <w:r w:rsidR="00940A59">
        <w:fldChar w:fldCharType="separate"/>
      </w:r>
      <w:r w:rsidR="00554341">
        <w:rPr>
          <w:noProof/>
        </w:rPr>
        <w:t>25</w:t>
      </w:r>
      <w:r w:rsidR="00940A59">
        <w:rPr>
          <w:noProof/>
        </w:rPr>
        <w:fldChar w:fldCharType="end"/>
      </w:r>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70" type="#_x0000_t75" style="width:1in;height:43.75pt" o:ole="">
            <v:imagedata r:id="rId505" o:title=""/>
          </v:shape>
          <o:OLEObject Type="Embed" ProgID="Equation.DSMT4" ShapeID="_x0000_i1270" DrawAspect="Content" ObjectID="_1375891787" r:id="rId506"/>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2690" w:author="Gerard" w:date="2015-08-25T18:31:00Z">
        <w:r w:rsidR="00BB6F29">
          <w:t>4.9</w:t>
        </w:r>
      </w:ins>
      <w:del w:id="2691" w:author="Gerard" w:date="2015-08-25T15:04:00Z">
        <w:r w:rsidR="008613FC" w:rsidDel="00554341">
          <w:delText>4.8</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BB6F29">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71" type="#_x0000_t75" style="width:14.6pt;height:21.85pt" o:ole="">
            <v:imagedata r:id="rId507" o:title=""/>
          </v:shape>
          <o:OLEObject Type="Embed" ProgID="Equation.DSMT4" ShapeID="_x0000_i1271" DrawAspect="Content" ObjectID="_1375891788" r:id="rId508"/>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72" type="#_x0000_t75" style="width:14.6pt;height:21.85pt" o:ole="">
            <v:imagedata r:id="rId509" o:title=""/>
          </v:shape>
          <o:OLEObject Type="Embed" ProgID="Equation.DSMT4" ShapeID="_x0000_i1272" DrawAspect="Content" ObjectID="_1375891789" r:id="rId510"/>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73" type="#_x0000_t75" style="width:14.6pt;height:21.85pt" o:ole="">
            <v:imagedata r:id="rId511" o:title=""/>
          </v:shape>
          <o:OLEObject Type="Embed" ProgID="Equation.DSMT4" ShapeID="_x0000_i1273" DrawAspect="Content" ObjectID="_1375891790" r:id="rId512"/>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692" w:name="_Toc302147205"/>
      <w:r>
        <w:lastRenderedPageBreak/>
        <w:t>Cell Growth</w:t>
      </w:r>
      <w:bookmarkEnd w:id="2692"/>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74" type="#_x0000_t75" style="width:14.6pt;height:21.85pt" o:ole="">
                  <v:imagedata r:id="rId513" o:title=""/>
                </v:shape>
                <o:OLEObject Type="Embed" ProgID="Equation.DSMT4" ShapeID="_x0000_i1274" DrawAspect="Content" ObjectID="_1375891791" r:id="rId514"/>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75" type="#_x0000_t75" style="width:14.6pt;height:21.85pt" o:ole="">
                  <v:imagedata r:id="rId515" o:title=""/>
                </v:shape>
                <o:OLEObject Type="Embed" ProgID="Equation.DSMT4" ShapeID="_x0000_i1275" DrawAspect="Content" ObjectID="_1375891792" r:id="rId516"/>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76" type="#_x0000_t75" style="width:14.6pt;height:21.85pt" o:ole="">
                  <v:imagedata r:id="rId517" o:title=""/>
                </v:shape>
                <o:OLEObject Type="Embed" ProgID="Equation.DSMT4" ShapeID="_x0000_i1276" DrawAspect="Content" ObjectID="_1375891793" r:id="rId518"/>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77" type="#_x0000_t75" style="width:43.75pt;height:14.6pt" o:ole="">
            <v:imagedata r:id="rId519" o:title=""/>
          </v:shape>
          <o:OLEObject Type="Embed" ProgID="Equation.DSMT4" ShapeID="_x0000_i1277" DrawAspect="Content" ObjectID="_1375891794" r:id="rId520"/>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78" type="#_x0000_t75" style="width:14.6pt;height:14.6pt" o:ole="">
            <v:imagedata r:id="rId521" o:title=""/>
          </v:shape>
          <o:OLEObject Type="Embed" ProgID="Equation.DSMT4" ShapeID="_x0000_i1278" DrawAspect="Content" ObjectID="_1375891795" r:id="rId522"/>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79" type="#_x0000_t75" style="width:100.25pt;height:35.55pt" o:ole="">
            <v:imagedata r:id="rId523" o:title=""/>
          </v:shape>
          <o:OLEObject Type="Embed" ProgID="Equation.DSMT4" ShapeID="_x0000_i1279" DrawAspect="Content" ObjectID="_1375891796" r:id="rId524"/>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80" type="#_x0000_t75" style="width:50.15pt;height:14.6pt" o:ole="">
            <v:imagedata r:id="rId525" o:title=""/>
          </v:shape>
          <o:OLEObject Type="Embed" ProgID="Equation.DSMT4" ShapeID="_x0000_i1280" DrawAspect="Content" ObjectID="_1375891797" r:id="rId526"/>
        </w:object>
      </w:r>
      <w:r w:rsidRPr="006D6D0D">
        <w:t xml:space="preserve"> is the relative volume.  The values of the universal gas constant </w:t>
      </w:r>
      <w:r w:rsidR="006C2049" w:rsidRPr="006C2049">
        <w:rPr>
          <w:position w:val="-4"/>
        </w:rPr>
        <w:object w:dxaOrig="240" w:dyaOrig="260" w14:anchorId="69033314">
          <v:shape id="_x0000_i1281" type="#_x0000_t75" style="width:14.6pt;height:14.6pt" o:ole="">
            <v:imagedata r:id="rId527" o:title=""/>
          </v:shape>
          <o:OLEObject Type="Embed" ProgID="Equation.DSMT4" ShapeID="_x0000_i1281" DrawAspect="Content" ObjectID="_1375891798" r:id="rId528"/>
        </w:object>
      </w:r>
      <w:r w:rsidRPr="006D6D0D">
        <w:t xml:space="preserve"> and absolute temperature </w:t>
      </w:r>
      <w:r w:rsidR="006C2049" w:rsidRPr="006C2049">
        <w:rPr>
          <w:position w:val="-4"/>
        </w:rPr>
        <w:object w:dxaOrig="220" w:dyaOrig="260" w14:anchorId="66695EF8">
          <v:shape id="_x0000_i1282" type="#_x0000_t75" style="width:14.6pt;height:14.6pt" o:ole="">
            <v:imagedata r:id="rId529" o:title=""/>
          </v:shape>
          <o:OLEObject Type="Embed" ProgID="Equation.DSMT4" ShapeID="_x0000_i1282" DrawAspect="Content" ObjectID="_1375891799" r:id="rId530"/>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83" type="#_x0000_t75" style="width:14.6pt;height:21.85pt" o:ole="">
            <v:imagedata r:id="rId531" o:title=""/>
          </v:shape>
          <o:OLEObject Type="Embed" ProgID="Equation.DSMT4" ShapeID="_x0000_i1283" DrawAspect="Content" ObjectID="_1375891800" r:id="rId532"/>
        </w:object>
      </w:r>
      <w:r>
        <w:t xml:space="preserve"> and </w:t>
      </w:r>
      <w:r w:rsidR="006C2049" w:rsidRPr="006C2049">
        <w:rPr>
          <w:position w:val="-12"/>
        </w:rPr>
        <w:object w:dxaOrig="240" w:dyaOrig="360" w14:anchorId="72A6B0EC">
          <v:shape id="_x0000_i1284" type="#_x0000_t75" style="width:14.6pt;height:21.85pt" o:ole="">
            <v:imagedata r:id="rId533" o:title=""/>
          </v:shape>
          <o:OLEObject Type="Embed" ProgID="Equation.DSMT4" ShapeID="_x0000_i1284" DrawAspect="Content" ObjectID="_1375891801" r:id="rId534"/>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85" type="#_x0000_t75" style="width:14.6pt;height:21.85pt" o:ole="">
            <v:imagedata r:id="rId535" o:title=""/>
          </v:shape>
          <o:OLEObject Type="Embed" ProgID="Equation.DSMT4" ShapeID="_x0000_i1285" DrawAspect="Content" ObjectID="_1375891802" r:id="rId536"/>
        </w:object>
      </w:r>
      <w:r>
        <w:t xml:space="preserve"> and </w:t>
      </w:r>
      <w:r w:rsidR="006C2049" w:rsidRPr="006C2049">
        <w:rPr>
          <w:position w:val="-12"/>
        </w:rPr>
        <w:object w:dxaOrig="240" w:dyaOrig="360" w14:anchorId="3ADADDEC">
          <v:shape id="_x0000_i1286" type="#_x0000_t75" style="width:14.6pt;height:21.85pt" o:ole="">
            <v:imagedata r:id="rId537" o:title=""/>
          </v:shape>
          <o:OLEObject Type="Embed" ProgID="Equation.DSMT4" ShapeID="_x0000_i1286" DrawAspect="Content" ObjectID="_1375891803" r:id="rId538"/>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87" type="#_x0000_t75" style="width:1in;height:21.85pt" o:ole="">
            <v:imagedata r:id="rId539" o:title=""/>
          </v:shape>
          <o:OLEObject Type="Embed" ProgID="Equation.DSMT4" ShapeID="_x0000_i1287" DrawAspect="Content" ObjectID="_1375891804" r:id="rId540"/>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lastRenderedPageBreak/>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2693" w:name="_Ref167527013"/>
      <w:bookmarkStart w:id="2694" w:name="_Toc302147206"/>
      <w:r>
        <w:lastRenderedPageBreak/>
        <w:t>Cubic CLE</w:t>
      </w:r>
      <w:bookmarkEnd w:id="2694"/>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55"/>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2695" w:name="MTBlankEqn"/>
            <w:r w:rsidRPr="00315B5A">
              <w:rPr>
                <w:position w:val="-12"/>
              </w:rPr>
              <w:object w:dxaOrig="340" w:dyaOrig="360" w14:anchorId="58C42613">
                <v:shape id="_x0000_i1288" type="#_x0000_t75" style="width:14.6pt;height:21.85pt" o:ole="">
                  <v:imagedata r:id="rId541" o:title=""/>
                </v:shape>
                <o:OLEObject Type="Embed" ProgID="Equation.DSMT4" ShapeID="_x0000_i1288" DrawAspect="Content" ObjectID="_1375891805" r:id="rId542"/>
              </w:object>
            </w:r>
            <w:bookmarkEnd w:id="2695"/>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89" type="#_x0000_t75" style="width:14.6pt;height:21.85pt" o:ole="">
                  <v:imagedata r:id="rId543" o:title=""/>
                </v:shape>
                <o:OLEObject Type="Embed" ProgID="Equation.DSMT4" ShapeID="_x0000_i1289" DrawAspect="Content" ObjectID="_1375891806" r:id="rId544"/>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90" type="#_x0000_t75" style="width:14.6pt;height:21.85pt" o:ole="">
                  <v:imagedata r:id="rId545" o:title=""/>
                </v:shape>
                <o:OLEObject Type="Embed" ProgID="Equation.DSMT4" ShapeID="_x0000_i1290" DrawAspect="Content" ObjectID="_1375891807" r:id="rId546"/>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91" type="#_x0000_t75" style="width:14.6pt;height:14.6pt" o:ole="">
                  <v:imagedata r:id="rId547" o:title=""/>
                </v:shape>
                <o:OLEObject Type="Embed" ProgID="Equation.DSMT4" ShapeID="_x0000_i1291" DrawAspect="Content" ObjectID="_1375891808" r:id="rId548"/>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940A59">
        <w:fldChar w:fldCharType="begin"/>
      </w:r>
      <w:r w:rsidR="00940A59">
        <w:instrText xml:space="preserve"> HYPERLINK \l "_ENREF_26" \o "Curnier, 1995 #52" </w:instrText>
      </w:r>
      <w:ins w:id="2696" w:author="Gerard" w:date="2015-08-25T18:30:00Z"/>
      <w:r w:rsidR="00940A59">
        <w:fldChar w:fldCharType="separate"/>
      </w:r>
      <w:r w:rsidR="00554341">
        <w:rPr>
          <w:noProof/>
        </w:rPr>
        <w:t>26</w:t>
      </w:r>
      <w:r w:rsidR="00940A59">
        <w:rPr>
          <w:noProof/>
        </w:rPr>
        <w:fldChar w:fldCharType="end"/>
      </w:r>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92" type="#_x0000_t75" style="width:315.35pt;height:50.15pt" o:ole="">
            <v:imagedata r:id="rId549" o:title=""/>
          </v:shape>
          <o:OLEObject Type="Embed" ProgID="Equation.DSMT4" ShapeID="_x0000_i1292" DrawAspect="Content" ObjectID="_1375891809" r:id="rId550"/>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93" type="#_x0000_t75" style="width:2in;height:50.15pt" o:ole="">
            <v:imagedata r:id="rId551" o:title=""/>
          </v:shape>
          <o:OLEObject Type="Embed" ProgID="Equation.DSMT4" ShapeID="_x0000_i1293" DrawAspect="Content" ObjectID="_1375891810" r:id="rId552"/>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94" type="#_x0000_t75" style="width:14.6pt;height:14.6pt" o:ole="">
            <v:imagedata r:id="rId553" o:title=""/>
          </v:shape>
          <o:OLEObject Type="Embed" ProgID="Equation.DSMT4" ShapeID="_x0000_i1294" DrawAspect="Content" ObjectID="_1375891811" r:id="rId554"/>
        </w:object>
      </w:r>
      <w:r>
        <w:t xml:space="preserve"> is the Lagrangian strain tensor and </w:t>
      </w:r>
      <w:r w:rsidRPr="00315B5A">
        <w:rPr>
          <w:position w:val="-12"/>
        </w:rPr>
        <w:object w:dxaOrig="1280" w:dyaOrig="380" w14:anchorId="679F6316">
          <v:shape id="_x0000_i1295" type="#_x0000_t75" style="width:64.7pt;height:21.85pt" o:ole="">
            <v:imagedata r:id="rId555" o:title=""/>
          </v:shape>
          <o:OLEObject Type="Embed" ProgID="Equation.DSMT4" ShapeID="_x0000_i1295" DrawAspect="Content" ObjectID="_1375891812" r:id="rId556"/>
        </w:object>
      </w:r>
      <w:r>
        <w:t xml:space="preserve">, where </w:t>
      </w:r>
      <w:r w:rsidRPr="00315B5A">
        <w:rPr>
          <w:position w:val="-12"/>
        </w:rPr>
        <w:object w:dxaOrig="279" w:dyaOrig="380" w14:anchorId="68A9369B">
          <v:shape id="_x0000_i1296" type="#_x0000_t75" style="width:14.6pt;height:21.85pt" o:ole="">
            <v:imagedata r:id="rId557" o:title=""/>
          </v:shape>
          <o:OLEObject Type="Embed" ProgID="Equation.DSMT4" ShapeID="_x0000_i1296" DrawAspect="Content" ObjectID="_1375891813" r:id="rId558"/>
        </w:object>
      </w:r>
      <w:r>
        <w:t xml:space="preserve"> (</w:t>
      </w:r>
      <w:r w:rsidRPr="00315B5A">
        <w:rPr>
          <w:position w:val="-10"/>
        </w:rPr>
        <w:object w:dxaOrig="920" w:dyaOrig="320" w14:anchorId="3EA0BC90">
          <v:shape id="_x0000_i1297" type="#_x0000_t75" style="width:43.75pt;height:14.6pt" o:ole="">
            <v:imagedata r:id="rId559" o:title=""/>
          </v:shape>
          <o:OLEObject Type="Embed" ProgID="Equation.DSMT4" ShapeID="_x0000_i1297" DrawAspect="Content" ObjectID="_1375891814" r:id="rId560"/>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2697" w:name="_Toc302147207"/>
      <w:r w:rsidRPr="0097532C">
        <w:lastRenderedPageBreak/>
        <w:t>Donnan Equilibrium Swelling</w:t>
      </w:r>
      <w:bookmarkEnd w:id="2693"/>
      <w:bookmarkEnd w:id="2697"/>
    </w:p>
    <w:p w14:paraId="2A46DA6E" w14:textId="2D716C27"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r w:rsidR="00940A59">
        <w:fldChar w:fldCharType="begin"/>
      </w:r>
      <w:r w:rsidR="00940A59">
        <w:instrText xml:space="preserve"> HYPERLINK \l "_ENREF_27" \o "Overbeek, 1956 #67" </w:instrText>
      </w:r>
      <w:ins w:id="2698" w:author="Gerard" w:date="2015-08-25T18:30:00Z"/>
      <w:r w:rsidR="00940A59">
        <w:fldChar w:fldCharType="separate"/>
      </w:r>
      <w:r w:rsidR="00554341">
        <w:rPr>
          <w:noProof/>
        </w:rPr>
        <w:t>27</w:t>
      </w:r>
      <w:r w:rsidR="00940A59">
        <w:rPr>
          <w:noProof/>
        </w:rPr>
        <w:fldChar w:fldCharType="end"/>
      </w:r>
      <w:r w:rsidR="00182A67">
        <w:rPr>
          <w:noProof/>
        </w:rPr>
        <w:t xml:space="preserve">, </w:t>
      </w:r>
      <w:r w:rsidR="00940A59">
        <w:fldChar w:fldCharType="begin"/>
      </w:r>
      <w:r w:rsidR="00940A59">
        <w:instrText xml:space="preserve"> HYPERLINK \l "_ENREF_28" \o "Lai, 1991 #66" </w:instrText>
      </w:r>
      <w:ins w:id="2699" w:author="Gerard" w:date="2015-08-25T18:30:00Z"/>
      <w:r w:rsidR="00940A59">
        <w:fldChar w:fldCharType="separate"/>
      </w:r>
      <w:r w:rsidR="00554341">
        <w:rPr>
          <w:noProof/>
        </w:rPr>
        <w:t>28</w:t>
      </w:r>
      <w:r w:rsidR="00940A59">
        <w:rPr>
          <w:noProof/>
        </w:rPr>
        <w:fldChar w:fldCharType="end"/>
      </w:r>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2700" w:author="Gerard" w:date="2015-08-25T18:31:00Z">
        <w:r w:rsidR="00BB6F29">
          <w:t xml:space="preserve">4.1.3.21. </w:t>
        </w:r>
      </w:ins>
      <w:del w:id="2701"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98" type="#_x0000_t75" style="width:14.6pt;height:21.85pt" o:ole="">
                  <v:imagedata r:id="rId561" o:title=""/>
                </v:shape>
                <o:OLEObject Type="Embed" ProgID="Equation.DSMT4" ShapeID="_x0000_i1298" DrawAspect="Content" ObjectID="_1375891815" r:id="rId562"/>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99" type="#_x0000_t75" style="width:14.6pt;height:21.85pt" o:ole="">
                  <v:imagedata r:id="rId563" o:title=""/>
                </v:shape>
                <o:OLEObject Type="Embed" ProgID="Equation.DSMT4" ShapeID="_x0000_i1299" DrawAspect="Content" ObjectID="_1375891816" r:id="rId564"/>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300" type="#_x0000_t75" style="width:14.6pt;height:14.6pt" o:ole="">
                  <v:imagedata r:id="rId565" o:title=""/>
                </v:shape>
                <o:OLEObject Type="Embed" ProgID="Equation.DSMT4" ShapeID="_x0000_i1300" DrawAspect="Content" ObjectID="_1375891817" r:id="rId566"/>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r w:rsidR="00940A59">
        <w:fldChar w:fldCharType="begin"/>
      </w:r>
      <w:r w:rsidR="00940A59">
        <w:instrText xml:space="preserve"> HYPERLINK \l "_ENREF_8" \o "Ateshian, 2009 #46" </w:instrText>
      </w:r>
      <w:ins w:id="2702" w:author="Gerard" w:date="2015-08-25T18:30:00Z"/>
      <w:r w:rsidR="00940A59">
        <w:fldChar w:fldCharType="separate"/>
      </w:r>
      <w:r w:rsidR="00554341">
        <w:rPr>
          <w:noProof/>
        </w:rPr>
        <w:t>8</w:t>
      </w:r>
      <w:r w:rsidR="00940A59">
        <w:rPr>
          <w:noProof/>
        </w:rPr>
        <w:fldChar w:fldCharType="end"/>
      </w:r>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301" type="#_x0000_t75" style="width:43.75pt;height:14.6pt" o:ole="">
            <v:imagedata r:id="rId567" o:title=""/>
          </v:shape>
          <o:OLEObject Type="Embed" ProgID="Equation.DSMT4" ShapeID="_x0000_i1301" DrawAspect="Content" ObjectID="_1375891818" r:id="rId568"/>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302" type="#_x0000_t75" style="width:14.6pt;height:14.6pt" o:ole="">
            <v:imagedata r:id="rId569" o:title=""/>
          </v:shape>
          <o:OLEObject Type="Embed" ProgID="Equation.DSMT4" ShapeID="_x0000_i1302" DrawAspect="Content" ObjectID="_1375891819" r:id="rId570"/>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303" type="#_x0000_t75" style="width:2in;height:36.45pt" o:ole="">
            <v:imagedata r:id="rId571" o:title=""/>
          </v:shape>
          <o:OLEObject Type="Embed" ProgID="Equation.DSMT4" ShapeID="_x0000_i1303" DrawAspect="Content" ObjectID="_1375891820" r:id="rId572"/>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304" type="#_x0000_t75" style="width:14.6pt;height:14.6pt" o:ole="">
            <v:imagedata r:id="rId573" o:title=""/>
          </v:shape>
          <o:OLEObject Type="Embed" ProgID="Equation.DSMT4" ShapeID="_x0000_i1304" DrawAspect="Content" ObjectID="_1375891821" r:id="rId574"/>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305" type="#_x0000_t75" style="width:87.5pt;height:36.45pt" o:ole="">
            <v:imagedata r:id="rId575" o:title=""/>
          </v:shape>
          <o:OLEObject Type="Embed" ProgID="Equation.DSMT4" ShapeID="_x0000_i1305" DrawAspect="Content" ObjectID="_1375891822" r:id="rId576"/>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306" type="#_x0000_t75" style="width:50.15pt;height:14.6pt" o:ole="">
            <v:imagedata r:id="rId577" o:title=""/>
          </v:shape>
          <o:OLEObject Type="Embed" ProgID="Equation.DSMT4" ShapeID="_x0000_i1306" DrawAspect="Content" ObjectID="_1375891823" r:id="rId578"/>
        </w:object>
      </w:r>
      <w:r w:rsidRPr="006D6D0D">
        <w:t xml:space="preserve"> is the relative volume.  The values of the universal gas constant </w:t>
      </w:r>
      <w:r w:rsidR="006C2049" w:rsidRPr="006C2049">
        <w:rPr>
          <w:position w:val="-4"/>
        </w:rPr>
        <w:object w:dxaOrig="240" w:dyaOrig="260" w14:anchorId="59BBE086">
          <v:shape id="_x0000_i1307" type="#_x0000_t75" style="width:14.6pt;height:14.6pt" o:ole="">
            <v:imagedata r:id="rId579" o:title=""/>
          </v:shape>
          <o:OLEObject Type="Embed" ProgID="Equation.DSMT4" ShapeID="_x0000_i1307" DrawAspect="Content" ObjectID="_1375891824" r:id="rId580"/>
        </w:object>
      </w:r>
      <w:r w:rsidRPr="006D6D0D">
        <w:t xml:space="preserve"> and absolute temperature </w:t>
      </w:r>
      <w:r w:rsidR="006C2049" w:rsidRPr="006C2049">
        <w:rPr>
          <w:position w:val="-4"/>
        </w:rPr>
        <w:object w:dxaOrig="220" w:dyaOrig="260" w14:anchorId="4A4009BF">
          <v:shape id="_x0000_i1308" type="#_x0000_t75" style="width:14.6pt;height:14.6pt" o:ole="">
            <v:imagedata r:id="rId581" o:title=""/>
          </v:shape>
          <o:OLEObject Type="Embed" ProgID="Equation.DSMT4" ShapeID="_x0000_i1308" DrawAspect="Content" ObjectID="_1375891825" r:id="rId582"/>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309" type="#_x0000_t75" style="width:14.6pt;height:21.85pt" o:ole="">
            <v:imagedata r:id="rId583" o:title=""/>
          </v:shape>
          <o:OLEObject Type="Embed" ProgID="Equation.DSMT4" ShapeID="_x0000_i1309" DrawAspect="Content" ObjectID="_1375891826" r:id="rId584"/>
        </w:object>
      </w:r>
      <w:r w:rsidRPr="006D6D0D">
        <w:t xml:space="preserve"> may be negative or positive; the gel porosity is unitless and must be in the range </w:t>
      </w:r>
      <w:r w:rsidR="006C2049" w:rsidRPr="006C2049">
        <w:rPr>
          <w:position w:val="-12"/>
        </w:rPr>
        <w:object w:dxaOrig="1020" w:dyaOrig="380" w14:anchorId="2248E410">
          <v:shape id="_x0000_i1310" type="#_x0000_t75" style="width:50.15pt;height:21.85pt" o:ole="">
            <v:imagedata r:id="rId585" o:title=""/>
          </v:shape>
          <o:OLEObject Type="Embed" ProgID="Equation.DSMT4" ShapeID="_x0000_i1310" DrawAspect="Content" ObjectID="_1375891827" r:id="rId586"/>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7"/>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11" type="#_x0000_t75" style="width:14.6pt;height:14.6pt" o:ole="">
                  <v:imagedata r:id="rId587" o:title=""/>
                </v:shape>
                <o:OLEObject Type="Embed" ProgID="Equation.DSMT4" ShapeID="_x0000_i1311" DrawAspect="Content" ObjectID="_1375891828" r:id="rId588"/>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12" type="#_x0000_t75" style="width:14.6pt;height:14.6pt" o:ole="">
                  <v:imagedata r:id="rId589" o:title=""/>
                </v:shape>
                <o:OLEObject Type="Embed" ProgID="Equation.DSMT4" ShapeID="_x0000_i1312" DrawAspect="Content" ObjectID="_1375891829" r:id="rId590"/>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13" type="#_x0000_t75" style="width:14.6pt;height:21.85pt" o:ole="">
                  <v:imagedata r:id="rId591" o:title=""/>
                </v:shape>
                <o:OLEObject Type="Embed" ProgID="Equation.DSMT4" ShapeID="_x0000_i1313" DrawAspect="Content" ObjectID="_1375891830" r:id="rId592"/>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14" type="#_x0000_t75" style="width:14.6pt;height:14.6pt" o:ole="">
                  <v:imagedata r:id="rId593" o:title=""/>
                </v:shape>
                <o:OLEObject Type="Embed" ProgID="Equation.DSMT4" ShapeID="_x0000_i1314" DrawAspect="Content" ObjectID="_1375891831" r:id="rId594"/>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15" type="#_x0000_t75" style="width:14.6pt;height:21.85pt" o:ole="">
                  <v:imagedata r:id="rId595" o:title=""/>
                </v:shape>
                <o:OLEObject Type="Embed" ProgID="Equation.DSMT4" ShapeID="_x0000_i1315" DrawAspect="Content" ObjectID="_1375891832" r:id="rId596"/>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16" type="#_x0000_t75" style="width:14.6pt;height:14.6pt" o:ole="">
                  <v:imagedata r:id="rId597" o:title=""/>
                </v:shape>
                <o:OLEObject Type="Embed" ProgID="Equation.DSMT4" ShapeID="_x0000_i1316" DrawAspect="Content" ObjectID="_1375891833" r:id="rId598"/>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2703" w:author="Gerard" w:date="2015-08-25T18:31:00Z">
        <w:r w:rsidR="00BB6F29">
          <w:t>4.7</w:t>
        </w:r>
      </w:ins>
      <w:del w:id="2704" w:author="Gerard" w:date="2015-08-25T15:04:00Z">
        <w:r w:rsidR="008613FC" w:rsidDel="00554341">
          <w:delText>4.6</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17" type="#_x0000_t75" style="width:36.45pt;height:21.85pt" o:ole="">
            <v:imagedata r:id="rId599" o:title=""/>
          </v:shape>
          <o:OLEObject Type="Embed" ProgID="Equation.DSMT4" ShapeID="_x0000_i1317" DrawAspect="Content" ObjectID="_1375891834" r:id="rId600"/>
        </w:object>
      </w:r>
      <w:r>
        <w:t xml:space="preserve"> or </w:t>
      </w:r>
      <w:r w:rsidR="006C2049" w:rsidRPr="006C2049">
        <w:rPr>
          <w:position w:val="-6"/>
        </w:rPr>
        <w:object w:dxaOrig="800" w:dyaOrig="320" w14:anchorId="418CEDFE">
          <v:shape id="_x0000_i1318" type="#_x0000_t75" style="width:43.75pt;height:14.6pt" o:ole="">
            <v:imagedata r:id="rId601" o:title=""/>
          </v:shape>
          <o:OLEObject Type="Embed" ProgID="Equation.DSMT4" ShapeID="_x0000_i1318" DrawAspect="Content" ObjectID="_1375891835" r:id="rId602"/>
        </w:object>
      </w:r>
      <w:r>
        <w:t xml:space="preserve">.  Therefore, entering any other values for </w:t>
      </w:r>
      <w:r w:rsidR="006C2049" w:rsidRPr="006C2049">
        <w:rPr>
          <w:position w:val="-12"/>
        </w:rPr>
        <w:object w:dxaOrig="300" w:dyaOrig="380" w14:anchorId="720F4247">
          <v:shape id="_x0000_i1319" type="#_x0000_t75" style="width:14.6pt;height:21.85pt" o:ole="">
            <v:imagedata r:id="rId603" o:title=""/>
          </v:shape>
          <o:OLEObject Type="Embed" ProgID="Equation.DSMT4" ShapeID="_x0000_i1319" DrawAspect="Content" ObjectID="_1375891836" r:id="rId604"/>
        </w:object>
      </w:r>
      <w:r>
        <w:t xml:space="preserve"> and </w:t>
      </w:r>
      <w:r w:rsidR="006C2049" w:rsidRPr="006C2049">
        <w:rPr>
          <w:position w:val="-6"/>
        </w:rPr>
        <w:object w:dxaOrig="279" w:dyaOrig="320" w14:anchorId="16217D82">
          <v:shape id="_x0000_i1320" type="#_x0000_t75" style="width:14.6pt;height:14.6pt" o:ole="">
            <v:imagedata r:id="rId605" o:title=""/>
          </v:shape>
          <o:OLEObject Type="Embed" ProgID="Equation.DSMT4" ShapeID="_x0000_i1320" DrawAspect="Content" ObjectID="_1375891837" r:id="rId606"/>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2705" w:name="_Ref167525631"/>
      <w:bookmarkStart w:id="2706" w:name="_Toc302147208"/>
      <w:r w:rsidRPr="0097532C">
        <w:lastRenderedPageBreak/>
        <w:t>Ellipsoidal Fiber Distribution</w:t>
      </w:r>
      <w:bookmarkEnd w:id="2705"/>
      <w:bookmarkEnd w:id="2706"/>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2707" w:author="Gerard" w:date="2015-08-25T18:31:00Z">
        <w:r w:rsidR="00BB6F29">
          <w:t xml:space="preserve">4.1.3.21. </w:t>
        </w:r>
      </w:ins>
      <w:del w:id="2708"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21" type="#_x0000_t75" style="width:57.4pt;height:21.85pt" o:ole="">
                  <v:imagedata r:id="rId607" o:title=""/>
                </v:shape>
                <o:OLEObject Type="Embed" ProgID="Equation.DSMT4" ShapeID="_x0000_i1321" DrawAspect="Content" ObjectID="_1375891838" r:id="rId608"/>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22" type="#_x0000_t75" style="width:50.15pt;height:21.85pt" o:ole="">
                  <v:imagedata r:id="rId609" o:title=""/>
                </v:shape>
                <o:OLEObject Type="Embed" ProgID="Equation.DSMT4" ShapeID="_x0000_i1322" DrawAspect="Content" ObjectID="_1375891839" r:id="rId610"/>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 "_ENREF_7" \o "Lanir, 1983 #48" </w:instrText>
      </w:r>
      <w:ins w:id="2709" w:author="Gerard" w:date="2015-08-25T18:30:00Z"/>
      <w:r w:rsidR="00940A59">
        <w:fldChar w:fldCharType="separate"/>
      </w:r>
      <w:r w:rsidR="00554341">
        <w:rPr>
          <w:noProof/>
        </w:rPr>
        <w:t>7-9</w:t>
      </w:r>
      <w:r w:rsidR="00940A59">
        <w:rPr>
          <w:noProof/>
        </w:rPr>
        <w:fldChar w:fldCharType="end"/>
      </w:r>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23" type="#_x0000_t75" style="width:179.55pt;height:28.25pt" o:ole="">
            <v:imagedata r:id="rId611" o:title=""/>
          </v:shape>
          <o:OLEObject Type="Embed" ProgID="Equation.DSMT4" ShapeID="_x0000_i1323" DrawAspect="Content" ObjectID="_1375891840" r:id="rId612"/>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24" type="#_x0000_t75" style="width:86.6pt;height:21.85pt" o:ole="">
            <v:imagedata r:id="rId613" o:title=""/>
          </v:shape>
          <o:OLEObject Type="Embed" ProgID="Equation.DSMT4" ShapeID="_x0000_i1324" DrawAspect="Content" ObjectID="_1375891841" r:id="rId614"/>
        </w:object>
      </w:r>
      <w:r>
        <w:t xml:space="preserve"> is the square of the fiber stretch </w:t>
      </w:r>
      <w:r w:rsidR="006C2049" w:rsidRPr="006C2049">
        <w:rPr>
          <w:position w:val="-12"/>
        </w:rPr>
        <w:object w:dxaOrig="279" w:dyaOrig="360" w14:anchorId="75DFB7A0">
          <v:shape id="_x0000_i1325" type="#_x0000_t75" style="width:14.6pt;height:21.85pt" o:ole="">
            <v:imagedata r:id="rId615" o:title=""/>
          </v:shape>
          <o:OLEObject Type="Embed" ProgID="Equation.DSMT4" ShapeID="_x0000_i1325" DrawAspect="Content" ObjectID="_1375891842" r:id="rId616"/>
        </w:object>
      </w:r>
      <w:r>
        <w:t xml:space="preserve">, </w:t>
      </w:r>
      <w:r w:rsidR="006C2049" w:rsidRPr="006C2049">
        <w:rPr>
          <w:position w:val="-6"/>
        </w:rPr>
        <w:object w:dxaOrig="260" w:dyaOrig="279" w14:anchorId="76E23346">
          <v:shape id="_x0000_i1326" type="#_x0000_t75" style="width:14.6pt;height:14.6pt" o:ole="">
            <v:imagedata r:id="rId617" o:title=""/>
          </v:shape>
          <o:OLEObject Type="Embed" ProgID="Equation.DSMT4" ShapeID="_x0000_i1326" DrawAspect="Content" ObjectID="_1375891843" r:id="rId618"/>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27" type="#_x0000_t75" style="width:28.25pt;height:21.85pt" o:ole="">
            <v:imagedata r:id="rId619" o:title=""/>
          </v:shape>
          <o:OLEObject Type="Embed" ProgID="Equation.DSMT4" ShapeID="_x0000_i1327" DrawAspect="Content" ObjectID="_1375891844" r:id="rId620"/>
        </w:object>
      </w:r>
      <w:r>
        <w:t xml:space="preserve">, </w:t>
      </w:r>
      <w:r w:rsidR="006C2049" w:rsidRPr="006C2049">
        <w:rPr>
          <w:position w:val="-12"/>
        </w:rPr>
        <w:object w:dxaOrig="1200" w:dyaOrig="360" w14:anchorId="171A74EB">
          <v:shape id="_x0000_i1328" type="#_x0000_t75" style="width:57.4pt;height:21.85pt" o:ole="">
            <v:imagedata r:id="rId621" o:title=""/>
          </v:shape>
          <o:OLEObject Type="Embed" ProgID="Equation.DSMT4" ShapeID="_x0000_i1328" DrawAspect="Content" ObjectID="_1375891845" r:id="rId622"/>
        </w:object>
      </w:r>
      <w:r>
        <w:t xml:space="preserve">, and </w:t>
      </w:r>
      <w:r w:rsidR="006C2049" w:rsidRPr="006C2049">
        <w:rPr>
          <w:position w:val="-14"/>
        </w:rPr>
        <w:object w:dxaOrig="540" w:dyaOrig="400" w14:anchorId="5B7E2EF3">
          <v:shape id="_x0000_i1329" type="#_x0000_t75" style="width:28.25pt;height:21.85pt" o:ole="">
            <v:imagedata r:id="rId623" o:title=""/>
          </v:shape>
          <o:OLEObject Type="Embed" ProgID="Equation.DSMT4" ShapeID="_x0000_i1329" DrawAspect="Content" ObjectID="_1375891846" r:id="rId624"/>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30" type="#_x0000_t75" style="width:93.85pt;height:36.45pt" o:ole="">
            <v:imagedata r:id="rId625" o:title=""/>
          </v:shape>
          <o:OLEObject Type="Embed" ProgID="Equation.DSMT4" ShapeID="_x0000_i1330" DrawAspect="Content" ObjectID="_1375891847" r:id="rId626"/>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31" type="#_x0000_t75" style="width:129.4pt;height:21.85pt" o:ole="">
            <v:imagedata r:id="rId627" o:title=""/>
          </v:shape>
          <o:OLEObject Type="Embed" ProgID="Equation.DSMT4" ShapeID="_x0000_i1331" DrawAspect="Content" ObjectID="_1375891848" r:id="rId628"/>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32" type="#_x0000_t75" style="width:14.6pt;height:14.6pt" o:ole="">
            <v:imagedata r:id="rId629" o:title=""/>
          </v:shape>
          <o:OLEObject Type="Embed" ProgID="Equation.DSMT4" ShapeID="_x0000_i1332" DrawAspect="Content" ObjectID="_1375891849" r:id="rId630"/>
        </w:object>
      </w:r>
      <w:r>
        <w:t xml:space="preserve">and </w:t>
      </w:r>
      <w:r w:rsidR="006C2049" w:rsidRPr="006C2049">
        <w:rPr>
          <w:position w:val="-10"/>
        </w:rPr>
        <w:object w:dxaOrig="200" w:dyaOrig="320" w14:anchorId="0F2B1D8A">
          <v:shape id="_x0000_i1333" type="#_x0000_t75" style="width:7.3pt;height:14.6pt" o:ole="">
            <v:imagedata r:id="rId631" o:title=""/>
          </v:shape>
          <o:OLEObject Type="Embed" ProgID="Equation.DSMT4" ShapeID="_x0000_i1333" DrawAspect="Content" ObjectID="_1375891850" r:id="rId632"/>
        </w:object>
      </w:r>
      <w:r>
        <w:t xml:space="preserve">are assumed to vary ellipsoidally with </w:t>
      </w:r>
      <w:r w:rsidR="006C2049" w:rsidRPr="006C2049">
        <w:rPr>
          <w:position w:val="-4"/>
        </w:rPr>
        <w:object w:dxaOrig="200" w:dyaOrig="200" w14:anchorId="55AA8980">
          <v:shape id="_x0000_i1334" type="#_x0000_t75" style="width:7.3pt;height:7.3pt" o:ole="">
            <v:imagedata r:id="rId633" o:title=""/>
          </v:shape>
          <o:OLEObject Type="Embed" ProgID="Equation.DSMT4" ShapeID="_x0000_i1334" DrawAspect="Content" ObjectID="_1375891851" r:id="rId634"/>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35" type="#_x0000_t75" style="width:237.85pt;height:79.3pt" o:ole="">
            <v:imagedata r:id="rId635" o:title=""/>
          </v:shape>
          <o:OLEObject Type="Embed" ProgID="Equation.DSMT4" ShapeID="_x0000_i1335" DrawAspect="Content" ObjectID="_1375891852" r:id="rId636"/>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BB6F29">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2710" w:name="_Toc302147209"/>
      <w:r>
        <w:lastRenderedPageBreak/>
        <w:t>Ellipsoidal Fiber Distribution Neo-Hookean</w:t>
      </w:r>
      <w:bookmarkEnd w:id="2710"/>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36" type="#_x0000_t75" style="width:57.4pt;height:21.85pt" o:ole="">
                  <v:imagedata r:id="rId637" o:title=""/>
                </v:shape>
                <o:OLEObject Type="Embed" ProgID="Equation.DSMT4" ShapeID="_x0000_i1336" DrawAspect="Content" ObjectID="_1375891853" r:id="rId638"/>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37" type="#_x0000_t75" style="width:50.15pt;height:21.85pt" o:ole="">
                  <v:imagedata r:id="rId639" o:title=""/>
                </v:shape>
                <o:OLEObject Type="Embed" ProgID="Equation.DSMT4" ShapeID="_x0000_i1337" DrawAspect="Content" ObjectID="_1375891854" r:id="rId640"/>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38" type="#_x0000_t75" style="width:64.7pt;height:21.85pt" o:ole="">
            <v:imagedata r:id="rId641" o:title=""/>
          </v:shape>
          <o:OLEObject Type="Embed" ProgID="Equation.DSMT4" ShapeID="_x0000_i1338" DrawAspect="Content" ObjectID="_1375891855" r:id="rId642"/>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39" type="#_x0000_t75" style="width:21.85pt;height:21.85pt" o:ole="">
            <v:imagedata r:id="rId643" o:title=""/>
          </v:shape>
          <o:OLEObject Type="Embed" ProgID="Equation.DSMT4" ShapeID="_x0000_i1339" DrawAspect="Content" ObjectID="_1375891856" r:id="rId644"/>
        </w:object>
      </w:r>
      <w:r>
        <w:t xml:space="preserve"> is the stress from the Neo-Hookean basis (Section </w:t>
      </w:r>
      <w:r>
        <w:fldChar w:fldCharType="begin"/>
      </w:r>
      <w:r>
        <w:instrText xml:space="preserve"> REF _Ref167525595 \r \h </w:instrText>
      </w:r>
      <w:r>
        <w:fldChar w:fldCharType="separate"/>
      </w:r>
      <w:ins w:id="2711" w:author="Gerard" w:date="2015-08-25T18:31:00Z">
        <w:r w:rsidR="00BB6F29">
          <w:t xml:space="preserve">4.1.3.14. </w:t>
        </w:r>
      </w:ins>
      <w:del w:id="2712" w:author="Gerard" w:date="2015-06-21T22:37:00Z">
        <w:r w:rsidR="008613FC" w:rsidDel="008613FC">
          <w:delText xml:space="preserve">4.1.3.13. </w:delText>
        </w:r>
      </w:del>
      <w:r>
        <w:fldChar w:fldCharType="end"/>
      </w:r>
      <w:r>
        <w:t xml:space="preserve">), and </w:t>
      </w:r>
      <w:r w:rsidR="006C2049" w:rsidRPr="006C2049">
        <w:rPr>
          <w:position w:val="-14"/>
        </w:rPr>
        <w:object w:dxaOrig="340" w:dyaOrig="380" w14:anchorId="2E4971F0">
          <v:shape id="_x0000_i1340" type="#_x0000_t75" style="width:14.6pt;height:21.85pt" o:ole="">
            <v:imagedata r:id="rId645" o:title=""/>
          </v:shape>
          <o:OLEObject Type="Embed" ProgID="Equation.DSMT4" ShapeID="_x0000_i1340" DrawAspect="Content" ObjectID="_1375891857" r:id="rId646"/>
        </w:object>
      </w:r>
      <w:r w:rsidR="00630A21">
        <w:t xml:space="preserve"> </w:t>
      </w:r>
      <w:r>
        <w:t>is the stress contribution from the fibers (Section </w:t>
      </w:r>
      <w:r>
        <w:fldChar w:fldCharType="begin"/>
      </w:r>
      <w:r>
        <w:instrText xml:space="preserve"> REF _Ref167525631 \r \h </w:instrText>
      </w:r>
      <w:r>
        <w:fldChar w:fldCharType="separate"/>
      </w:r>
      <w:r w:rsidR="00BB6F29">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2713" w:name="_Toc302147210"/>
      <w:r>
        <w:lastRenderedPageBreak/>
        <w:t>Ellipsoidal Fiber Distribution with Donnan Equilibrium Swelling</w:t>
      </w:r>
      <w:bookmarkEnd w:id="2713"/>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41" type="#_x0000_t75" style="width:14.6pt;height:21.85pt" o:ole="">
                  <v:imagedata r:id="rId647" o:title=""/>
                </v:shape>
                <o:OLEObject Type="Embed" ProgID="Equation.DSMT4" ShapeID="_x0000_i1341" DrawAspect="Content" ObjectID="_1375891858" r:id="rId648"/>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42" type="#_x0000_t75" style="width:14.6pt;height:21.85pt" o:ole="">
                  <v:imagedata r:id="rId649" o:title=""/>
                </v:shape>
                <o:OLEObject Type="Embed" ProgID="Equation.DSMT4" ShapeID="_x0000_i1342" DrawAspect="Content" ObjectID="_1375891859" r:id="rId650"/>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43" type="#_x0000_t75" style="width:14.6pt;height:14.6pt" o:ole="">
                  <v:imagedata r:id="rId651" o:title=""/>
                </v:shape>
                <o:OLEObject Type="Embed" ProgID="Equation.DSMT4" ShapeID="_x0000_i1343" DrawAspect="Content" ObjectID="_1375891860" r:id="rId652"/>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44" type="#_x0000_t75" style="width:57.4pt;height:21.85pt" o:ole="">
                  <v:imagedata r:id="rId653" o:title=""/>
                </v:shape>
                <o:OLEObject Type="Embed" ProgID="Equation.DSMT4" ShapeID="_x0000_i1344" DrawAspect="Content" ObjectID="_1375891861" r:id="rId654"/>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45" type="#_x0000_t75" style="width:50.15pt;height:21.85pt" o:ole="">
                  <v:imagedata r:id="rId655" o:title=""/>
                </v:shape>
                <o:OLEObject Type="Embed" ProgID="Equation.DSMT4" ShapeID="_x0000_i1345" DrawAspect="Content" ObjectID="_1375891862" r:id="rId656"/>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46" type="#_x0000_t75" style="width:64.7pt;height:21.85pt" o:ole="">
            <v:imagedata r:id="rId657" o:title=""/>
          </v:shape>
          <o:OLEObject Type="Embed" ProgID="Equation.DSMT4" ShapeID="_x0000_i1346" DrawAspect="Content" ObjectID="_1375891863" r:id="rId658"/>
        </w:object>
      </w:r>
      <w:r>
        <w:t>.</w:t>
      </w:r>
    </w:p>
    <w:p w14:paraId="770D789D" w14:textId="4BE2E7E0" w:rsidR="006A0BC1" w:rsidRDefault="006C2049" w:rsidP="006A0BC1">
      <w:r w:rsidRPr="006C2049">
        <w:rPr>
          <w:position w:val="-14"/>
        </w:rPr>
        <w:object w:dxaOrig="340" w:dyaOrig="380" w14:anchorId="76DC943E">
          <v:shape id="_x0000_i1347" type="#_x0000_t75" style="width:14.6pt;height:21.85pt" o:ole="">
            <v:imagedata r:id="rId659" o:title=""/>
          </v:shape>
          <o:OLEObject Type="Embed" ProgID="Equation.DSMT4" ShapeID="_x0000_i1347" DrawAspect="Content" ObjectID="_1375891864" r:id="rId660"/>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BB6F29">
        <w:t>4.1.1</w:t>
      </w:r>
      <w:r w:rsidR="006A0BC1">
        <w:fldChar w:fldCharType="end"/>
      </w:r>
      <w:r w:rsidR="006A0BC1">
        <w:t xml:space="preserve">.  </w:t>
      </w:r>
      <w:r w:rsidRPr="006C2049">
        <w:rPr>
          <w:position w:val="-12"/>
        </w:rPr>
        <w:object w:dxaOrig="440" w:dyaOrig="360" w14:anchorId="78F4CE87">
          <v:shape id="_x0000_i1348" type="#_x0000_t75" style="width:21.85pt;height:21.85pt" o:ole="">
            <v:imagedata r:id="rId661" o:title=""/>
          </v:shape>
          <o:OLEObject Type="Embed" ProgID="Equation.DSMT4" ShapeID="_x0000_i1348" DrawAspect="Content" ObjectID="_1375891865" r:id="rId662"/>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BB6F29">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2714" w:name="_Toc302147211"/>
      <w:r>
        <w:lastRenderedPageBreak/>
        <w:t>Fiber with Exponential-Power Law</w:t>
      </w:r>
      <w:bookmarkEnd w:id="2714"/>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2715" w:author="Gerard" w:date="2015-08-25T18:31:00Z">
        <w:r w:rsidR="00BB6F29">
          <w:t xml:space="preserve">4.1.3.21. </w:t>
        </w:r>
      </w:ins>
      <w:del w:id="2716"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49" type="#_x0000_t75" style="width:7.3pt;height:14.6pt" o:ole="">
                  <v:imagedata r:id="rId663" o:title=""/>
                </v:shape>
                <o:OLEObject Type="Embed" ProgID="Equation.DSMT4" ShapeID="_x0000_i1349" DrawAspect="Content" ObjectID="_1375891866" r:id="rId664"/>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50" type="#_x0000_t75" style="width:14.6pt;height:14.6pt" o:ole="">
                  <v:imagedata r:id="rId665" o:title=""/>
                </v:shape>
                <o:OLEObject Type="Embed" ProgID="Equation.DSMT4" ShapeID="_x0000_i1350" DrawAspect="Content" ObjectID="_1375891867" r:id="rId666"/>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51" type="#_x0000_t75" style="width:14.6pt;height:14.6pt" o:ole="">
                  <v:imagedata r:id="rId667" o:title=""/>
                </v:shape>
                <o:OLEObject Type="Embed" ProgID="Equation.DSMT4" ShapeID="_x0000_i1351" DrawAspect="Content" ObjectID="_1375891868" r:id="rId668"/>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52" type="#_x0000_t75" style="width:7.3pt;height:14.6pt" o:ole="">
                  <v:imagedata r:id="rId669" o:title=""/>
                </v:shape>
                <o:OLEObject Type="Embed" ProgID="Equation.DSMT4" ShapeID="_x0000_i1352" DrawAspect="Content" ObjectID="_1375891869" r:id="rId670"/>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53" type="#_x0000_t75" style="width:14.6pt;height:14.6pt" o:ole="">
                  <v:imagedata r:id="rId671" o:title=""/>
                </v:shape>
                <o:OLEObject Type="Embed" ProgID="Equation.DSMT4" ShapeID="_x0000_i1353" DrawAspect="Content" ObjectID="_1375891870" r:id="rId672"/>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744BB0" w:rsidRPr="006C2049">
        <w:rPr>
          <w:position w:val="-12"/>
        </w:rPr>
        <w:object w:dxaOrig="6380" w:dyaOrig="380" w14:anchorId="32983B6D">
          <v:shape id="_x0000_i1354" type="#_x0000_t75" style="width:320.8pt;height:22.8pt" o:ole="">
            <v:imagedata r:id="rId673" o:title=""/>
          </v:shape>
          <o:OLEObject Type="Embed" ProgID="Equation.DSMT4" ShapeID="_x0000_i1354" DrawAspect="Content" ObjectID="_1375891871" r:id="rId674"/>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55" type="#_x0000_t75" style="width:50.15pt;height:21.85pt" o:ole="">
            <v:imagedata r:id="rId675" o:title=""/>
          </v:shape>
          <o:OLEObject Type="Embed" ProgID="Equation.DSMT4" ShapeID="_x0000_i1355" DrawAspect="Content" ObjectID="_1375891872" r:id="rId67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56" type="#_x0000_t75" style="width:21.85pt;height:14.6pt" o:ole="">
            <v:imagedata r:id="rId677" o:title=""/>
          </v:shape>
          <o:OLEObject Type="Embed" ProgID="Equation.DSMT4" ShapeID="_x0000_i1356" DrawAspect="Content" ObjectID="_1375891873" r:id="rId678"/>
        </w:object>
      </w:r>
      <w:r w:rsidR="0099145F">
        <w:t xml:space="preserve">0° and </w:t>
      </w:r>
      <w:r w:rsidR="006C2049" w:rsidRPr="006C2049">
        <w:rPr>
          <w:position w:val="-10"/>
        </w:rPr>
        <w:object w:dxaOrig="400" w:dyaOrig="260" w14:anchorId="4C0F5592">
          <v:shape id="_x0000_i1357" type="#_x0000_t75" style="width:21.85pt;height:14.6pt" o:ole="">
            <v:imagedata r:id="rId679" o:title=""/>
          </v:shape>
          <o:OLEObject Type="Embed" ProgID="Equation.DSMT4" ShapeID="_x0000_i1357" DrawAspect="Content" ObjectID="_1375891874" r:id="rId680"/>
        </w:object>
      </w:r>
      <w:r w:rsidR="0099145F">
        <w:t xml:space="preserve">90°, such that </w:t>
      </w:r>
      <w:r w:rsidR="00744BB0" w:rsidRPr="006C2049">
        <w:rPr>
          <w:position w:val="-12"/>
        </w:rPr>
        <w:object w:dxaOrig="660" w:dyaOrig="380" w14:anchorId="7BD647BF">
          <v:shape id="_x0000_i1358" type="#_x0000_t75" style="width:29.15pt;height:22.8pt" o:ole="">
            <v:imagedata r:id="rId681" o:title=""/>
          </v:shape>
          <o:OLEObject Type="Embed" ProgID="Equation.DSMT4" ShapeID="_x0000_i1358" DrawAspect="Content" ObjectID="_1375891875" r:id="rId682"/>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59" type="#_x0000_t75" style="width:136.7pt;height:36.45pt" o:ole="">
            <v:imagedata r:id="rId683" o:title=""/>
          </v:shape>
          <o:OLEObject Type="Embed" ProgID="Equation.DSMT4" ShapeID="_x0000_i1359" DrawAspect="Content" ObjectID="_1375891876" r:id="rId684"/>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60" type="#_x0000_t75" style="width:86.6pt;height:21.85pt" o:ole="">
            <v:imagedata r:id="rId685" o:title=""/>
          </v:shape>
          <o:OLEObject Type="Embed" ProgID="Equation.DSMT4" ShapeID="_x0000_i1360" DrawAspect="Content" ObjectID="_1375891877" r:id="rId686"/>
        </w:object>
      </w:r>
      <w:r>
        <w:t xml:space="preserve"> is the square of the fiber stretch, </w:t>
      </w:r>
      <w:r w:rsidR="006C2049" w:rsidRPr="006C2049">
        <w:rPr>
          <w:position w:val="-12"/>
        </w:rPr>
        <w:object w:dxaOrig="1200" w:dyaOrig="360" w14:anchorId="6BEC64BF">
          <v:shape id="_x0000_i1361" type="#_x0000_t75" style="width:57.4pt;height:21.85pt" o:ole="">
            <v:imagedata r:id="rId687" o:title=""/>
          </v:shape>
          <o:OLEObject Type="Embed" ProgID="Equation.DSMT4" ShapeID="_x0000_i1361" DrawAspect="Content" ObjectID="_1375891878" r:id="rId688"/>
        </w:object>
      </w:r>
      <w:r>
        <w:t xml:space="preserve">, and </w:t>
      </w:r>
      <w:r w:rsidR="006C2049" w:rsidRPr="006C2049">
        <w:rPr>
          <w:position w:val="-14"/>
        </w:rPr>
        <w:object w:dxaOrig="540" w:dyaOrig="400" w14:anchorId="482E6118">
          <v:shape id="_x0000_i1362" type="#_x0000_t75" style="width:28.25pt;height:21.85pt" o:ole="">
            <v:imagedata r:id="rId689" o:title=""/>
          </v:shape>
          <o:OLEObject Type="Embed" ProgID="Equation.DSMT4" ShapeID="_x0000_i1362" DrawAspect="Content" ObjectID="_1375891879" r:id="rId690"/>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63" type="#_x0000_t75" style="width:2in;height:36.45pt" o:ole="">
            <v:imagedata r:id="rId691" o:title=""/>
          </v:shape>
          <o:OLEObject Type="Embed" ProgID="Equation.DSMT4" ShapeID="_x0000_i1363" DrawAspect="Content" ObjectID="_1375891880" r:id="rId692"/>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64" type="#_x0000_t75" style="width:28.25pt;height:14.6pt" o:ole="">
            <v:imagedata r:id="rId693" o:title=""/>
          </v:shape>
          <o:OLEObject Type="Embed" ProgID="Equation.DSMT4" ShapeID="_x0000_i1364" DrawAspect="Content" ObjectID="_1375891881" r:id="rId694"/>
        </w:object>
      </w:r>
      <w:r w:rsidRPr="000230DC">
        <w:t xml:space="preserve">, </w:t>
      </w:r>
      <w:r w:rsidR="006C2049" w:rsidRPr="006C2049">
        <w:rPr>
          <w:position w:val="-6"/>
        </w:rPr>
        <w:object w:dxaOrig="580" w:dyaOrig="279" w14:anchorId="727BB5BF">
          <v:shape id="_x0000_i1365" type="#_x0000_t75" style="width:28.25pt;height:14.6pt" o:ole="">
            <v:imagedata r:id="rId695" o:title=""/>
          </v:shape>
          <o:OLEObject Type="Embed" ProgID="Equation.DSMT4" ShapeID="_x0000_i1365" DrawAspect="Content" ObjectID="_1375891882" r:id="rId696"/>
        </w:object>
      </w:r>
      <w:r w:rsidRPr="000230DC">
        <w:t xml:space="preserve">, and </w:t>
      </w:r>
      <w:r w:rsidR="006C2049" w:rsidRPr="006C2049">
        <w:rPr>
          <w:position w:val="-10"/>
        </w:rPr>
        <w:object w:dxaOrig="600" w:dyaOrig="320" w14:anchorId="1D35C060">
          <v:shape id="_x0000_i1366" type="#_x0000_t75" style="width:28.25pt;height:14.6pt" o:ole="">
            <v:imagedata r:id="rId697" o:title=""/>
          </v:shape>
          <o:OLEObject Type="Embed" ProgID="Equation.DSMT4" ShapeID="_x0000_i1366" DrawAspect="Content" ObjectID="_1375891883" r:id="rId698"/>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67" type="#_x0000_t75" style="width:36.45pt;height:14.6pt" o:ole="">
            <v:imagedata r:id="rId699" o:title=""/>
          </v:shape>
          <o:OLEObject Type="Embed" ProgID="Equation.DSMT4" ShapeID="_x0000_i1367" DrawAspect="Content" ObjectID="_1375891884" r:id="rId700"/>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68" type="#_x0000_t75" style="width:93.85pt;height:36.45pt" o:ole="">
            <v:imagedata r:id="rId701" o:title=""/>
          </v:shape>
          <o:OLEObject Type="Embed" ProgID="Equation.DSMT4" ShapeID="_x0000_i1368" DrawAspect="Content" ObjectID="_1375891885" r:id="rId702"/>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69" type="#_x0000_t75" style="width:28.25pt;height:14.6pt" o:ole="">
            <v:imagedata r:id="rId703" o:title=""/>
          </v:shape>
          <o:OLEObject Type="Embed" ProgID="Equation.DSMT4" ShapeID="_x0000_i1369" DrawAspect="Content" ObjectID="_1375891886" r:id="rId704"/>
        </w:object>
      </w:r>
      <w:r w:rsidRPr="0097532C">
        <w:t>, the fiber modulus is zero at the strain origin (</w:t>
      </w:r>
      <w:r w:rsidR="006C2049" w:rsidRPr="006C2049">
        <w:rPr>
          <w:position w:val="-12"/>
        </w:rPr>
        <w:object w:dxaOrig="600" w:dyaOrig="360" w14:anchorId="09E23512">
          <v:shape id="_x0000_i1370" type="#_x0000_t75" style="width:28.25pt;height:21.85pt" o:ole="">
            <v:imagedata r:id="rId705" o:title=""/>
          </v:shape>
          <o:OLEObject Type="Embed" ProgID="Equation.DSMT4" ShapeID="_x0000_i1370" DrawAspect="Content" ObjectID="_1375891887" r:id="rId706"/>
        </w:object>
      </w:r>
      <w:r w:rsidRPr="0097532C">
        <w:t xml:space="preserve">).  Therefore, use </w:t>
      </w:r>
      <w:r w:rsidR="006C2049" w:rsidRPr="006C2049">
        <w:rPr>
          <w:position w:val="-10"/>
        </w:rPr>
        <w:object w:dxaOrig="600" w:dyaOrig="320" w14:anchorId="32B93C4B">
          <v:shape id="_x0000_i1371" type="#_x0000_t75" style="width:28.25pt;height:14.6pt" o:ole="">
            <v:imagedata r:id="rId707" o:title=""/>
          </v:shape>
          <o:OLEObject Type="Embed" ProgID="Equation.DSMT4" ShapeID="_x0000_i1371" DrawAspect="Content" ObjectID="_1375891888" r:id="rId708"/>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72" type="#_x0000_t75" style="width:14.6pt;height:21.85pt" o:ole="">
            <v:imagedata r:id="rId709" o:title=""/>
          </v:shape>
          <o:OLEObject Type="Embed" ProgID="Equation.DSMT4" ShapeID="_x0000_i1372" DrawAspect="Content" ObjectID="_1375891889" r:id="rId710"/>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73" type="#_x0000_t75" style="width:14.6pt;height:21.85pt" o:ole="">
            <v:imagedata r:id="rId711" o:title=""/>
          </v:shape>
          <o:OLEObject Type="Embed" ProgID="Equation.DSMT4" ShapeID="_x0000_i1373" DrawAspect="Content" ObjectID="_1375891890" r:id="rId712"/>
        </w:object>
      </w:r>
      <w:r>
        <w:t xml:space="preserve">, oriented at ±25 degrees relative to </w:t>
      </w:r>
      <w:r w:rsidR="006C2049" w:rsidRPr="006C2049">
        <w:rPr>
          <w:position w:val="-12"/>
        </w:rPr>
        <w:object w:dxaOrig="240" w:dyaOrig="360" w14:anchorId="6B10A7E0">
          <v:shape id="_x0000_i1374" type="#_x0000_t75" style="width:14.6pt;height:21.85pt" o:ole="">
            <v:imagedata r:id="rId713" o:title=""/>
          </v:shape>
          <o:OLEObject Type="Embed" ProgID="Equation.DSMT4" ShapeID="_x0000_i1374" DrawAspect="Content" ObjectID="_1375891891" r:id="rId714"/>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2717" w:author="Gerard" w:date="2015-06-21T22:33:00Z"/>
        </w:rPr>
      </w:pPr>
      <w:ins w:id="2718" w:author="Gerard" w:date="2015-06-21T22:33:00Z">
        <w:r>
          <w:br w:type="page"/>
        </w:r>
      </w:ins>
    </w:p>
    <w:p w14:paraId="6992C80D" w14:textId="77777777" w:rsidR="008613FC" w:rsidRDefault="008613FC" w:rsidP="008613FC">
      <w:pPr>
        <w:pStyle w:val="Heading4"/>
        <w:rPr>
          <w:ins w:id="2719" w:author="Gerard" w:date="2015-06-21T22:33:00Z"/>
        </w:rPr>
      </w:pPr>
      <w:bookmarkStart w:id="2720" w:name="_Toc302147212"/>
      <w:ins w:id="2721" w:author="Gerard" w:date="2015-06-21T22:33:00Z">
        <w:r>
          <w:lastRenderedPageBreak/>
          <w:t>Fiber with Toe-Linear Response</w:t>
        </w:r>
        <w:bookmarkEnd w:id="2720"/>
      </w:ins>
    </w:p>
    <w:p w14:paraId="3F118100" w14:textId="34CA124F" w:rsidR="008613FC" w:rsidRDefault="008613FC" w:rsidP="008613FC">
      <w:pPr>
        <w:rPr>
          <w:ins w:id="2722" w:author="Gerard" w:date="2015-06-21T22:33:00Z"/>
        </w:rPr>
      </w:pPr>
      <w:ins w:id="2723"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2724"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8"/>
        <w:gridCol w:w="523"/>
      </w:tblGrid>
      <w:tr w:rsidR="008613FC" w14:paraId="4E4E00C9" w14:textId="77777777" w:rsidTr="00DA4325">
        <w:trPr>
          <w:ins w:id="2725" w:author="Gerard" w:date="2015-06-21T22:33:00Z"/>
        </w:trPr>
        <w:tc>
          <w:tcPr>
            <w:tcW w:w="0" w:type="auto"/>
            <w:shd w:val="clear" w:color="auto" w:fill="auto"/>
          </w:tcPr>
          <w:p w14:paraId="06B00BCA" w14:textId="77777777" w:rsidR="008613FC" w:rsidRDefault="008613FC" w:rsidP="00DA4325">
            <w:pPr>
              <w:pStyle w:val="code"/>
              <w:rPr>
                <w:ins w:id="2726" w:author="Gerard" w:date="2015-06-21T22:33:00Z"/>
              </w:rPr>
            </w:pPr>
            <w:ins w:id="2727" w:author="Gerard" w:date="2015-06-21T22:33:00Z">
              <w:r>
                <w:t>&lt;E&gt;</w:t>
              </w:r>
            </w:ins>
          </w:p>
        </w:tc>
        <w:tc>
          <w:tcPr>
            <w:tcW w:w="0" w:type="auto"/>
            <w:shd w:val="clear" w:color="auto" w:fill="auto"/>
          </w:tcPr>
          <w:p w14:paraId="2AC10413" w14:textId="77777777" w:rsidR="008613FC" w:rsidRDefault="008613FC" w:rsidP="00DA4325">
            <w:pPr>
              <w:rPr>
                <w:ins w:id="2728" w:author="Gerard" w:date="2015-06-21T22:33:00Z"/>
              </w:rPr>
            </w:pPr>
            <w:ins w:id="2729" w:author="Gerard" w:date="2015-06-21T22:33:00Z">
              <w:r w:rsidRPr="0091641D">
                <w:rPr>
                  <w:position w:val="-4"/>
                </w:rPr>
                <w:object w:dxaOrig="240" w:dyaOrig="240" w14:anchorId="2BD938EA">
                  <v:shape id="_x0000_i1375" type="#_x0000_t75" style="width:14.6pt;height:13.65pt" o:ole="">
                    <v:imagedata r:id="rId715" o:title=""/>
                  </v:shape>
                  <o:OLEObject Type="Embed" ProgID="Equation.DSMT4" ShapeID="_x0000_i1375" DrawAspect="Content" ObjectID="_1375891892" r:id="rId716"/>
                </w:object>
              </w:r>
            </w:ins>
            <w:ins w:id="2730" w:author="Gerard" w:date="2015-06-21T22:33:00Z">
              <w:r>
                <w:t>, the fiber modulus in the linear range (</w:t>
              </w:r>
            </w:ins>
            <w:ins w:id="2731" w:author="Gerard" w:date="2015-06-21T22:33:00Z">
              <w:r w:rsidRPr="00EA1ADB">
                <w:rPr>
                  <w:position w:val="-4"/>
                </w:rPr>
                <w:object w:dxaOrig="600" w:dyaOrig="240" w14:anchorId="4769289F">
                  <v:shape id="_x0000_i1376" type="#_x0000_t75" style="width:30.1pt;height:11.85pt" o:ole="">
                    <v:imagedata r:id="rId717" o:title=""/>
                  </v:shape>
                  <o:OLEObject Type="Embed" ProgID="Equation.DSMT4" ShapeID="_x0000_i1376" DrawAspect="Content" ObjectID="_1375891893" r:id="rId718"/>
                </w:object>
              </w:r>
            </w:ins>
            <w:ins w:id="2732" w:author="Gerard" w:date="2015-06-21T22:33:00Z">
              <w:r>
                <w:t>)</w:t>
              </w:r>
            </w:ins>
          </w:p>
        </w:tc>
        <w:tc>
          <w:tcPr>
            <w:tcW w:w="0" w:type="auto"/>
          </w:tcPr>
          <w:p w14:paraId="49C60F83" w14:textId="77777777" w:rsidR="008613FC" w:rsidRPr="00AF2221" w:rsidRDefault="008613FC" w:rsidP="00DA4325">
            <w:pPr>
              <w:rPr>
                <w:ins w:id="2733" w:author="Gerard" w:date="2015-06-21T22:33:00Z"/>
                <w:position w:val="-10"/>
              </w:rPr>
            </w:pPr>
            <w:ins w:id="2734" w:author="Gerard" w:date="2015-06-21T22:33:00Z">
              <w:r>
                <w:rPr>
                  <w:position w:val="-10"/>
                </w:rPr>
                <w:t>[</w:t>
              </w:r>
              <w:r>
                <w:rPr>
                  <w:b/>
                  <w:position w:val="-10"/>
                </w:rPr>
                <w:t>P</w:t>
              </w:r>
              <w:r>
                <w:rPr>
                  <w:position w:val="-10"/>
                </w:rPr>
                <w:t>]</w:t>
              </w:r>
            </w:ins>
          </w:p>
        </w:tc>
      </w:tr>
      <w:tr w:rsidR="008613FC" w14:paraId="159055FC" w14:textId="77777777" w:rsidTr="00DA4325">
        <w:trPr>
          <w:ins w:id="2735" w:author="Gerard" w:date="2015-06-21T22:33:00Z"/>
        </w:trPr>
        <w:tc>
          <w:tcPr>
            <w:tcW w:w="0" w:type="auto"/>
            <w:shd w:val="clear" w:color="auto" w:fill="auto"/>
          </w:tcPr>
          <w:p w14:paraId="218103F3" w14:textId="77777777" w:rsidR="008613FC" w:rsidRDefault="008613FC" w:rsidP="00DA4325">
            <w:pPr>
              <w:pStyle w:val="code"/>
              <w:rPr>
                <w:ins w:id="2736" w:author="Gerard" w:date="2015-06-21T22:33:00Z"/>
              </w:rPr>
            </w:pPr>
            <w:ins w:id="2737" w:author="Gerard" w:date="2015-06-21T22:33:00Z">
              <w:r>
                <w:t>&lt;beta&gt;</w:t>
              </w:r>
            </w:ins>
          </w:p>
        </w:tc>
        <w:tc>
          <w:tcPr>
            <w:tcW w:w="0" w:type="auto"/>
            <w:shd w:val="clear" w:color="auto" w:fill="auto"/>
          </w:tcPr>
          <w:p w14:paraId="6D814E73" w14:textId="77777777" w:rsidR="008613FC" w:rsidRPr="00315B5A" w:rsidRDefault="008613FC" w:rsidP="00DA4325">
            <w:pPr>
              <w:rPr>
                <w:ins w:id="2738" w:author="Gerard" w:date="2015-06-21T22:33:00Z"/>
              </w:rPr>
            </w:pPr>
            <w:ins w:id="2739" w:author="Gerard" w:date="2015-06-21T22:33:00Z">
              <w:r w:rsidRPr="0091641D">
                <w:rPr>
                  <w:position w:val="-10"/>
                </w:rPr>
                <w:object w:dxaOrig="220" w:dyaOrig="320" w14:anchorId="28483DC5">
                  <v:shape id="_x0000_i1377" type="#_x0000_t75" style="width:10.95pt;height:16.4pt" o:ole="">
                    <v:imagedata r:id="rId719" o:title=""/>
                  </v:shape>
                  <o:OLEObject Type="Embed" ProgID="Equation.DSMT4" ShapeID="_x0000_i1377" DrawAspect="Content" ObjectID="_1375891894" r:id="rId720"/>
                </w:object>
              </w:r>
            </w:ins>
            <w:ins w:id="2740" w:author="Gerard" w:date="2015-06-21T22:33:00Z">
              <w:r>
                <w:t>, the power-law exponent in the toe region (</w:t>
              </w:r>
            </w:ins>
            <w:ins w:id="2741" w:author="Gerard" w:date="2015-06-21T22:33:00Z">
              <w:r w:rsidRPr="00FC6EB7">
                <w:rPr>
                  <w:position w:val="-10"/>
                </w:rPr>
                <w:object w:dxaOrig="580" w:dyaOrig="320" w14:anchorId="76767885">
                  <v:shape id="_x0000_i1378" type="#_x0000_t75" style="width:29.15pt;height:16.4pt" o:ole="">
                    <v:imagedata r:id="rId721" o:title=""/>
                  </v:shape>
                  <o:OLEObject Type="Embed" ProgID="Equation.DSMT4" ShapeID="_x0000_i1378" DrawAspect="Content" ObjectID="_1375891895" r:id="rId722"/>
                </w:object>
              </w:r>
            </w:ins>
            <w:ins w:id="2742" w:author="Gerard" w:date="2015-06-21T22:33:00Z">
              <w:r>
                <w:t>)</w:t>
              </w:r>
            </w:ins>
          </w:p>
        </w:tc>
        <w:tc>
          <w:tcPr>
            <w:tcW w:w="0" w:type="auto"/>
          </w:tcPr>
          <w:p w14:paraId="14AB956E" w14:textId="77777777" w:rsidR="008613FC" w:rsidRDefault="008613FC" w:rsidP="00DA4325">
            <w:pPr>
              <w:rPr>
                <w:ins w:id="2743" w:author="Gerard" w:date="2015-06-21T22:33:00Z"/>
                <w:position w:val="-10"/>
              </w:rPr>
            </w:pPr>
            <w:ins w:id="2744" w:author="Gerard" w:date="2015-06-21T22:33:00Z">
              <w:r>
                <w:rPr>
                  <w:position w:val="-10"/>
                </w:rPr>
                <w:t>[ ]</w:t>
              </w:r>
            </w:ins>
          </w:p>
        </w:tc>
      </w:tr>
      <w:tr w:rsidR="008613FC" w14:paraId="7C014B70" w14:textId="77777777" w:rsidTr="00DA4325">
        <w:trPr>
          <w:ins w:id="2745" w:author="Gerard" w:date="2015-06-21T22:33:00Z"/>
        </w:trPr>
        <w:tc>
          <w:tcPr>
            <w:tcW w:w="0" w:type="auto"/>
            <w:shd w:val="clear" w:color="auto" w:fill="auto"/>
          </w:tcPr>
          <w:p w14:paraId="5D3F60CA" w14:textId="77777777" w:rsidR="008613FC" w:rsidRDefault="008613FC" w:rsidP="00DA4325">
            <w:pPr>
              <w:pStyle w:val="code"/>
              <w:rPr>
                <w:ins w:id="2746" w:author="Gerard" w:date="2015-06-21T22:33:00Z"/>
              </w:rPr>
            </w:pPr>
            <w:ins w:id="2747" w:author="Gerard" w:date="2015-06-21T22:33:00Z">
              <w:r>
                <w:t>&lt;lam0&gt;</w:t>
              </w:r>
            </w:ins>
          </w:p>
        </w:tc>
        <w:tc>
          <w:tcPr>
            <w:tcW w:w="0" w:type="auto"/>
            <w:shd w:val="clear" w:color="auto" w:fill="auto"/>
          </w:tcPr>
          <w:p w14:paraId="637100B8" w14:textId="77777777" w:rsidR="008613FC" w:rsidRPr="00315B5A" w:rsidRDefault="008613FC" w:rsidP="00DA4325">
            <w:pPr>
              <w:rPr>
                <w:ins w:id="2748" w:author="Gerard" w:date="2015-06-21T22:33:00Z"/>
              </w:rPr>
            </w:pPr>
            <w:ins w:id="2749" w:author="Gerard" w:date="2015-06-21T22:33:00Z">
              <w:r w:rsidRPr="0091641D">
                <w:rPr>
                  <w:position w:val="-12"/>
                </w:rPr>
                <w:object w:dxaOrig="280" w:dyaOrig="380" w14:anchorId="39FA6ADF">
                  <v:shape id="_x0000_i1379" type="#_x0000_t75" style="width:13.65pt;height:19.15pt" o:ole="">
                    <v:imagedata r:id="rId723" o:title=""/>
                  </v:shape>
                  <o:OLEObject Type="Embed" ProgID="Equation.DSMT4" ShapeID="_x0000_i1379" DrawAspect="Content" ObjectID="_1375891896" r:id="rId724"/>
                </w:object>
              </w:r>
            </w:ins>
            <w:ins w:id="2750" w:author="Gerard" w:date="2015-06-21T22:33:00Z">
              <w:r>
                <w:t>, the stretch ratio when the toe region transitions to the linear region (</w:t>
              </w:r>
            </w:ins>
            <w:ins w:id="2751" w:author="Gerard" w:date="2015-06-21T22:33:00Z">
              <w:r w:rsidRPr="0091641D">
                <w:rPr>
                  <w:position w:val="-12"/>
                </w:rPr>
                <w:object w:dxaOrig="620" w:dyaOrig="380" w14:anchorId="56E2BDDC">
                  <v:shape id="_x0000_i1380" type="#_x0000_t75" style="width:31pt;height:19.15pt" o:ole="">
                    <v:imagedata r:id="rId725" o:title=""/>
                  </v:shape>
                  <o:OLEObject Type="Embed" ProgID="Equation.DSMT4" ShapeID="_x0000_i1380" DrawAspect="Content" ObjectID="_1375891897" r:id="rId726"/>
                </w:object>
              </w:r>
            </w:ins>
            <w:ins w:id="2752" w:author="Gerard" w:date="2015-06-21T22:33:00Z">
              <w:r>
                <w:t>)</w:t>
              </w:r>
            </w:ins>
          </w:p>
        </w:tc>
        <w:tc>
          <w:tcPr>
            <w:tcW w:w="0" w:type="auto"/>
          </w:tcPr>
          <w:p w14:paraId="01357CCC" w14:textId="77777777" w:rsidR="008613FC" w:rsidRDefault="008613FC" w:rsidP="00DA4325">
            <w:pPr>
              <w:rPr>
                <w:ins w:id="2753" w:author="Gerard" w:date="2015-06-21T22:33:00Z"/>
                <w:position w:val="-10"/>
              </w:rPr>
            </w:pPr>
            <w:ins w:id="2754" w:author="Gerard" w:date="2015-06-21T22:33:00Z">
              <w:r>
                <w:rPr>
                  <w:position w:val="-10"/>
                </w:rPr>
                <w:t>[ ]</w:t>
              </w:r>
            </w:ins>
          </w:p>
        </w:tc>
      </w:tr>
    </w:tbl>
    <w:p w14:paraId="58B803C5" w14:textId="77777777" w:rsidR="008613FC" w:rsidRDefault="008613FC" w:rsidP="008613FC">
      <w:pPr>
        <w:rPr>
          <w:ins w:id="2755" w:author="Gerard" w:date="2015-06-21T22:33:00Z"/>
        </w:rPr>
      </w:pPr>
    </w:p>
    <w:p w14:paraId="26757A27" w14:textId="77777777" w:rsidR="008613FC" w:rsidRDefault="008613FC" w:rsidP="008613FC">
      <w:pPr>
        <w:rPr>
          <w:ins w:id="2756" w:author="Gerard" w:date="2015-06-21T22:33:00Z"/>
        </w:rPr>
      </w:pPr>
      <w:ins w:id="2757" w:author="Gerard" w:date="2015-06-21T22:33:00Z">
        <w:r>
          <w:t>The fiber strain energy density is given by</w:t>
        </w:r>
      </w:ins>
    </w:p>
    <w:p w14:paraId="03DBFEFE" w14:textId="77777777" w:rsidR="008613FC" w:rsidRDefault="008613FC" w:rsidP="008613FC">
      <w:pPr>
        <w:pStyle w:val="MTDisplayEquation"/>
        <w:rPr>
          <w:ins w:id="2758" w:author="Gerard" w:date="2015-06-21T22:33:00Z"/>
        </w:rPr>
      </w:pPr>
      <w:ins w:id="2759" w:author="Gerard" w:date="2015-06-21T22:33:00Z">
        <w:r>
          <w:tab/>
        </w:r>
      </w:ins>
      <w:ins w:id="2760" w:author="Gerard" w:date="2015-06-21T22:33:00Z">
        <w:r w:rsidRPr="00297A89">
          <w:rPr>
            <w:position w:val="-84"/>
          </w:rPr>
          <w:object w:dxaOrig="5460" w:dyaOrig="1800" w14:anchorId="539A7A63">
            <v:shape id="_x0000_i1381" type="#_x0000_t75" style="width:270.7pt;height:82.05pt" o:ole="">
              <v:imagedata r:id="rId727" o:title=""/>
            </v:shape>
            <o:OLEObject Type="Embed" ProgID="Equation.DSMT4" ShapeID="_x0000_i1381" DrawAspect="Content" ObjectID="_1375891898" r:id="rId728"/>
          </w:object>
        </w:r>
      </w:ins>
      <w:ins w:id="2761" w:author="Gerard" w:date="2015-06-21T22:33:00Z">
        <w:r>
          <w:t xml:space="preserve"> ,</w:t>
        </w:r>
      </w:ins>
    </w:p>
    <w:p w14:paraId="29D1FB11" w14:textId="77777777" w:rsidR="008613FC" w:rsidRDefault="008613FC" w:rsidP="008613FC">
      <w:pPr>
        <w:rPr>
          <w:ins w:id="2762" w:author="Gerard" w:date="2015-06-21T22:33:00Z"/>
        </w:rPr>
      </w:pPr>
      <w:ins w:id="2763" w:author="Gerard" w:date="2015-06-21T22:33:00Z">
        <w:r w:rsidRPr="000230DC">
          <w:t>where</w:t>
        </w:r>
        <w:r>
          <w:t xml:space="preserve"> </w:t>
        </w:r>
      </w:ins>
      <w:ins w:id="2764" w:author="Gerard" w:date="2015-06-21T22:33:00Z">
        <w:r w:rsidRPr="0091641D">
          <w:rPr>
            <w:position w:val="-12"/>
          </w:rPr>
          <w:object w:dxaOrig="740" w:dyaOrig="400" w14:anchorId="6855FD28">
            <v:shape id="_x0000_i1382" type="#_x0000_t75" style="width:37.35pt;height:20.05pt" o:ole="">
              <v:imagedata r:id="rId729" o:title=""/>
            </v:shape>
            <o:OLEObject Type="Embed" ProgID="Equation.DSMT4" ShapeID="_x0000_i1382" DrawAspect="Content" ObjectID="_1375891899" r:id="rId730"/>
          </w:object>
        </w:r>
      </w:ins>
      <w:ins w:id="2765" w:author="Gerard" w:date="2015-06-21T22:33:00Z">
        <w:r>
          <w:t xml:space="preserve">, </w:t>
        </w:r>
      </w:ins>
    </w:p>
    <w:p w14:paraId="779975C4" w14:textId="77777777" w:rsidR="008613FC" w:rsidRDefault="008613FC" w:rsidP="008613FC">
      <w:pPr>
        <w:pStyle w:val="MTDisplayEquation"/>
        <w:rPr>
          <w:ins w:id="2766" w:author="Gerard" w:date="2015-06-21T22:33:00Z"/>
        </w:rPr>
      </w:pPr>
      <w:ins w:id="2767" w:author="Gerard" w:date="2015-06-21T22:33:00Z">
        <w:r>
          <w:tab/>
        </w:r>
      </w:ins>
      <w:ins w:id="2768" w:author="Gerard" w:date="2015-06-21T22:33:00Z">
        <w:r w:rsidRPr="00297A89">
          <w:rPr>
            <w:position w:val="-36"/>
          </w:rPr>
          <w:object w:dxaOrig="6080" w:dyaOrig="840" w14:anchorId="45DDD587">
            <v:shape id="_x0000_i1383" type="#_x0000_t75" style="width:304.4pt;height:41.9pt" o:ole="">
              <v:imagedata r:id="rId731" o:title=""/>
            </v:shape>
            <o:OLEObject Type="Embed" ProgID="Equation.DSMT4" ShapeID="_x0000_i1383" DrawAspect="Content" ObjectID="_1375891900" r:id="rId732"/>
          </w:object>
        </w:r>
      </w:ins>
      <w:ins w:id="2769" w:author="Gerard" w:date="2015-06-21T22:33:00Z">
        <w:r>
          <w:t xml:space="preserve"> </w:t>
        </w:r>
      </w:ins>
    </w:p>
    <w:p w14:paraId="5547E20E" w14:textId="77777777" w:rsidR="008613FC" w:rsidRDefault="008613FC" w:rsidP="008613FC">
      <w:pPr>
        <w:rPr>
          <w:ins w:id="2770" w:author="Gerard" w:date="2015-06-21T22:33:00Z"/>
        </w:rPr>
      </w:pPr>
    </w:p>
    <w:p w14:paraId="41B804AF" w14:textId="77777777" w:rsidR="008613FC" w:rsidRDefault="008613FC" w:rsidP="008613FC">
      <w:pPr>
        <w:rPr>
          <w:ins w:id="2771" w:author="Gerard" w:date="2015-06-21T22:33:00Z"/>
        </w:rPr>
      </w:pPr>
      <w:ins w:id="2772" w:author="Gerard" w:date="2015-06-21T22:33:00Z">
        <w:r>
          <w:rPr>
            <w:i/>
          </w:rPr>
          <w:t>Example</w:t>
        </w:r>
        <w:r>
          <w:t>:</w:t>
        </w:r>
      </w:ins>
    </w:p>
    <w:p w14:paraId="4B987FFF" w14:textId="2926801B" w:rsidR="008613FC" w:rsidRPr="008A39E7" w:rsidRDefault="008613FC" w:rsidP="008613FC">
      <w:pPr>
        <w:rPr>
          <w:ins w:id="2773" w:author="Gerard" w:date="2015-06-21T22:33:00Z"/>
          <w:rFonts w:ascii="Courier New" w:hAnsi="Courier New"/>
          <w:sz w:val="22"/>
        </w:rPr>
      </w:pPr>
      <w:ins w:id="2774" w:author="Gerard" w:date="2015-06-21T22:33:00Z">
        <w:r w:rsidRPr="008A39E7">
          <w:rPr>
            <w:rFonts w:ascii="Courier New" w:hAnsi="Courier New"/>
            <w:sz w:val="22"/>
          </w:rPr>
          <w:t>&lt;</w:t>
        </w:r>
      </w:ins>
      <w:ins w:id="2775" w:author="Gerard" w:date="2015-06-21T22:34:00Z">
        <w:r>
          <w:rPr>
            <w:rFonts w:ascii="Courier New" w:hAnsi="Courier New"/>
            <w:sz w:val="22"/>
          </w:rPr>
          <w:t>material</w:t>
        </w:r>
      </w:ins>
      <w:ins w:id="2776"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2777" w:author="Gerard" w:date="2015-06-21T22:35:00Z"/>
        </w:rPr>
      </w:pPr>
      <w:ins w:id="2778" w:author="Gerard" w:date="2015-06-21T22:35:00Z">
        <w:r>
          <w:tab/>
          <w:t>&lt;fiber type="angles"&gt;</w:t>
        </w:r>
      </w:ins>
    </w:p>
    <w:p w14:paraId="4A03E7DD" w14:textId="77777777" w:rsidR="008613FC" w:rsidRDefault="008613FC" w:rsidP="008613FC">
      <w:pPr>
        <w:pStyle w:val="code"/>
        <w:rPr>
          <w:ins w:id="2779" w:author="Gerard" w:date="2015-06-21T22:35:00Z"/>
        </w:rPr>
      </w:pPr>
      <w:ins w:id="2780" w:author="Gerard" w:date="2015-06-21T22:35:00Z">
        <w:r>
          <w:tab/>
        </w:r>
        <w:r>
          <w:tab/>
          <w:t>&lt;theta&gt;20&lt;/center&gt;</w:t>
        </w:r>
      </w:ins>
    </w:p>
    <w:p w14:paraId="12E2D33E" w14:textId="77777777" w:rsidR="008613FC" w:rsidRDefault="008613FC" w:rsidP="008613FC">
      <w:pPr>
        <w:pStyle w:val="code"/>
        <w:rPr>
          <w:ins w:id="2781" w:author="Gerard" w:date="2015-06-21T22:35:00Z"/>
        </w:rPr>
      </w:pPr>
      <w:ins w:id="2782" w:author="Gerard" w:date="2015-06-21T22:35:00Z">
        <w:r>
          <w:tab/>
        </w:r>
        <w:r>
          <w:tab/>
          <w:t>&lt;phi&gt;90&lt;/phi&gt;</w:t>
        </w:r>
      </w:ins>
    </w:p>
    <w:p w14:paraId="22CEAFB7" w14:textId="77777777" w:rsidR="008613FC" w:rsidRDefault="008613FC" w:rsidP="008613FC">
      <w:pPr>
        <w:pStyle w:val="code"/>
        <w:rPr>
          <w:ins w:id="2783" w:author="Gerard" w:date="2015-06-21T22:35:00Z"/>
        </w:rPr>
      </w:pPr>
      <w:ins w:id="2784" w:author="Gerard" w:date="2015-06-21T22:35:00Z">
        <w:r>
          <w:tab/>
          <w:t>&lt;/fiber&gt;</w:t>
        </w:r>
      </w:ins>
    </w:p>
    <w:p w14:paraId="34732BFC" w14:textId="77777777" w:rsidR="008613FC" w:rsidRDefault="008613FC" w:rsidP="008613FC">
      <w:pPr>
        <w:rPr>
          <w:ins w:id="2785" w:author="Gerard" w:date="2015-06-21T22:33:00Z"/>
          <w:rFonts w:ascii="Courier New" w:hAnsi="Courier New"/>
          <w:sz w:val="22"/>
        </w:rPr>
      </w:pPr>
      <w:ins w:id="2786"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2787" w:author="Gerard" w:date="2015-06-21T22:33:00Z"/>
          <w:rFonts w:ascii="Courier New" w:hAnsi="Courier New"/>
          <w:sz w:val="22"/>
        </w:rPr>
      </w:pPr>
      <w:ins w:id="2788" w:author="Gerard" w:date="2015-06-21T22:33:00Z">
        <w:r>
          <w:rPr>
            <w:rFonts w:ascii="Courier New" w:hAnsi="Courier New"/>
            <w:sz w:val="22"/>
          </w:rPr>
          <w:tab/>
          <w:t>&lt;beta&gt;2.5&lt;/beta&gt;</w:t>
        </w:r>
      </w:ins>
    </w:p>
    <w:p w14:paraId="47CDAC99" w14:textId="77777777" w:rsidR="008613FC" w:rsidRPr="008A39E7" w:rsidRDefault="008613FC" w:rsidP="008613FC">
      <w:pPr>
        <w:rPr>
          <w:ins w:id="2789" w:author="Gerard" w:date="2015-06-21T22:33:00Z"/>
          <w:rFonts w:ascii="Courier New" w:hAnsi="Courier New"/>
          <w:sz w:val="22"/>
        </w:rPr>
      </w:pPr>
      <w:ins w:id="2790" w:author="Gerard" w:date="2015-06-21T22:33:00Z">
        <w:r>
          <w:rPr>
            <w:rFonts w:ascii="Courier New" w:hAnsi="Courier New"/>
            <w:sz w:val="22"/>
          </w:rPr>
          <w:tab/>
          <w:t>&lt;lam0&gt;1.06&lt;/lam0&gt;</w:t>
        </w:r>
      </w:ins>
    </w:p>
    <w:p w14:paraId="386338B5" w14:textId="2AD107B5" w:rsidR="008613FC" w:rsidRPr="008A39E7" w:rsidRDefault="008613FC" w:rsidP="008613FC">
      <w:pPr>
        <w:rPr>
          <w:ins w:id="2791" w:author="Gerard" w:date="2015-06-21T22:33:00Z"/>
          <w:rFonts w:ascii="Courier New" w:hAnsi="Courier New"/>
          <w:sz w:val="22"/>
        </w:rPr>
      </w:pPr>
      <w:ins w:id="2792" w:author="Gerard" w:date="2015-06-21T22:33:00Z">
        <w:r w:rsidRPr="008A39E7">
          <w:rPr>
            <w:rFonts w:ascii="Courier New" w:hAnsi="Courier New"/>
            <w:sz w:val="22"/>
          </w:rPr>
          <w:t>&lt;/</w:t>
        </w:r>
      </w:ins>
      <w:ins w:id="2793" w:author="Gerard" w:date="2015-06-21T22:34:00Z">
        <w:r>
          <w:rPr>
            <w:rFonts w:ascii="Courier New" w:hAnsi="Courier New"/>
            <w:sz w:val="22"/>
          </w:rPr>
          <w:t>material</w:t>
        </w:r>
      </w:ins>
      <w:ins w:id="2794" w:author="Gerard" w:date="2015-06-21T22:33:00Z">
        <w:r w:rsidRPr="008A39E7">
          <w:rPr>
            <w:rFonts w:ascii="Courier New" w:hAnsi="Courier New"/>
            <w:sz w:val="22"/>
          </w:rPr>
          <w:t>&gt;</w:t>
        </w:r>
      </w:ins>
    </w:p>
    <w:p w14:paraId="51834A66" w14:textId="77777777" w:rsidR="008613FC" w:rsidRDefault="008613FC" w:rsidP="008613FC">
      <w:pPr>
        <w:rPr>
          <w:ins w:id="2795"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2796" w:name="_Ref173929189"/>
    </w:p>
    <w:p w14:paraId="18ED4B7F" w14:textId="20D59176" w:rsidR="00F11BA7" w:rsidRDefault="00F11BA7" w:rsidP="00F11BA7">
      <w:pPr>
        <w:pStyle w:val="Heading4"/>
      </w:pPr>
      <w:bookmarkStart w:id="2797" w:name="_Toc302147213"/>
      <w:r>
        <w:t>Fung Orthotropic Compressible</w:t>
      </w:r>
      <w:bookmarkEnd w:id="2797"/>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r w:rsidR="00940A59">
        <w:fldChar w:fldCharType="begin"/>
      </w:r>
      <w:r w:rsidR="00940A59">
        <w:instrText xml:space="preserve"> HYPERLINK \l "_ENREF_10" \o "Fung, 1993 #44" </w:instrText>
      </w:r>
      <w:ins w:id="2798" w:author="Gerard" w:date="2015-08-25T18:30:00Z"/>
      <w:r w:rsidR="00940A59">
        <w:fldChar w:fldCharType="separate"/>
      </w:r>
      <w:r w:rsidR="00554341">
        <w:rPr>
          <w:noProof/>
        </w:rPr>
        <w:t>10</w:t>
      </w:r>
      <w:r w:rsidR="00940A59">
        <w:rPr>
          <w:noProof/>
        </w:rPr>
        <w:fldChar w:fldCharType="end"/>
      </w:r>
      <w:r>
        <w:rPr>
          <w:noProof/>
        </w:rPr>
        <w:t xml:space="preserve">, </w:t>
      </w:r>
      <w:r w:rsidR="00940A59">
        <w:fldChar w:fldCharType="begin"/>
      </w:r>
      <w:r w:rsidR="00940A59">
        <w:instrText xml:space="preserve"> HYPERLINK \l "_ENREF_11" \o "Fung, 1979 #43" </w:instrText>
      </w:r>
      <w:ins w:id="2799" w:author="Gerard" w:date="2015-08-25T18:30:00Z"/>
      <w:r w:rsidR="00940A59">
        <w:fldChar w:fldCharType="separate"/>
      </w:r>
      <w:r w:rsidR="00554341">
        <w:rPr>
          <w:noProof/>
        </w:rPr>
        <w:t>11</w:t>
      </w:r>
      <w:r w:rsidR="00940A59">
        <w:rPr>
          <w:noProof/>
        </w:rPr>
        <w:fldChar w:fldCharType="end"/>
      </w:r>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84" type="#_x0000_t75" style="width:14.6pt;height:21.85pt" o:ole="">
                  <v:imagedata r:id="rId733" o:title=""/>
                </v:shape>
                <o:OLEObject Type="Embed" ProgID="Equation.DSMT4" ShapeID="_x0000_i1384" DrawAspect="Content" ObjectID="_1375891901" r:id="rId734"/>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85" type="#_x0000_t75" style="width:14.6pt;height:21.85pt" o:ole="">
                  <v:imagedata r:id="rId735" o:title=""/>
                </v:shape>
                <o:OLEObject Type="Embed" ProgID="Equation.DSMT4" ShapeID="_x0000_i1385" DrawAspect="Content" ObjectID="_1375891902" r:id="rId736"/>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86" type="#_x0000_t75" style="width:14.6pt;height:21.85pt" o:ole="">
                  <v:imagedata r:id="rId737" o:title=""/>
                </v:shape>
                <o:OLEObject Type="Embed" ProgID="Equation.DSMT4" ShapeID="_x0000_i1386" DrawAspect="Content" ObjectID="_1375891903" r:id="rId738"/>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87" type="#_x0000_t75" style="width:21.85pt;height:21.85pt" o:ole="">
                  <v:imagedata r:id="rId739" o:title=""/>
                </v:shape>
                <o:OLEObject Type="Embed" ProgID="Equation.DSMT4" ShapeID="_x0000_i1387" DrawAspect="Content" ObjectID="_1375891904" r:id="rId740"/>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88" type="#_x0000_t75" style="width:21.85pt;height:21.85pt" o:ole="">
                  <v:imagedata r:id="rId741" o:title=""/>
                </v:shape>
                <o:OLEObject Type="Embed" ProgID="Equation.DSMT4" ShapeID="_x0000_i1388" DrawAspect="Content" ObjectID="_1375891905" r:id="rId742"/>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89" type="#_x0000_t75" style="width:21.85pt;height:21.85pt" o:ole="">
                  <v:imagedata r:id="rId743" o:title=""/>
                </v:shape>
                <o:OLEObject Type="Embed" ProgID="Equation.DSMT4" ShapeID="_x0000_i1389" DrawAspect="Content" ObjectID="_1375891906" r:id="rId744"/>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90" type="#_x0000_t75" style="width:14.6pt;height:21.85pt" o:ole="">
                  <v:imagedata r:id="rId745" o:title=""/>
                </v:shape>
                <o:OLEObject Type="Embed" ProgID="Equation.DSMT4" ShapeID="_x0000_i1390" DrawAspect="Content" ObjectID="_1375891907" r:id="rId746"/>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91" type="#_x0000_t75" style="width:14.6pt;height:21.85pt" o:ole="">
                  <v:imagedata r:id="rId747" o:title=""/>
                </v:shape>
                <o:OLEObject Type="Embed" ProgID="Equation.DSMT4" ShapeID="_x0000_i1391" DrawAspect="Content" ObjectID="_1375891908" r:id="rId748"/>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92" type="#_x0000_t75" style="width:14.6pt;height:21.85pt" o:ole="">
                  <v:imagedata r:id="rId749" o:title=""/>
                </v:shape>
                <o:OLEObject Type="Embed" ProgID="Equation.DSMT4" ShapeID="_x0000_i1392" DrawAspect="Content" ObjectID="_1375891909" r:id="rId750"/>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93" type="#_x0000_t75" style="width:7.3pt;height:14.6pt" o:ole="">
                  <v:imagedata r:id="rId751" o:title=""/>
                </v:shape>
                <o:OLEObject Type="Embed" ProgID="Equation.DSMT4" ShapeID="_x0000_i1393" DrawAspect="Content" ObjectID="_1375891910" r:id="rId752"/>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94" type="#_x0000_t75" style="width:14.6pt;height:7.3pt" o:ole="">
                  <v:imagedata r:id="rId753" o:title=""/>
                </v:shape>
                <o:OLEObject Type="Embed" ProgID="Equation.DSMT4" ShapeID="_x0000_i1394" DrawAspect="Content" ObjectID="_1375891911" r:id="rId754"/>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r w:rsidR="00940A59">
        <w:fldChar w:fldCharType="begin"/>
      </w:r>
      <w:r w:rsidR="00940A59">
        <w:instrText xml:space="preserve"> HYPERLINK \l "_ENREF_12" \o "Ateshian, 2009 #45" </w:instrText>
      </w:r>
      <w:ins w:id="2800" w:author="Gerard" w:date="2015-08-25T18:30:00Z"/>
      <w:r w:rsidR="00940A59">
        <w:fldChar w:fldCharType="separate"/>
      </w:r>
      <w:r w:rsidR="00554341">
        <w:rPr>
          <w:noProof/>
        </w:rPr>
        <w:t>12</w:t>
      </w:r>
      <w:r w:rsidR="00940A59">
        <w:rPr>
          <w:noProof/>
        </w:rPr>
        <w:fldChar w:fldCharType="end"/>
      </w:r>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95" type="#_x0000_t75" style="width:115.75pt;height:28.25pt" o:ole="">
            <v:imagedata r:id="rId755" o:title=""/>
          </v:shape>
          <o:OLEObject Type="Embed" ProgID="Equation.DSMT4" ShapeID="_x0000_i1395" DrawAspect="Content" ObjectID="_1375891912" r:id="rId756"/>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96" type="#_x0000_t75" style="width:245.15pt;height:36.45pt" o:ole="">
            <v:imagedata r:id="rId757" o:title=""/>
          </v:shape>
          <o:OLEObject Type="Embed" ProgID="Equation.DSMT4" ShapeID="_x0000_i1396" DrawAspect="Content" ObjectID="_1375891913" r:id="rId758"/>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97" type="#_x0000_t75" style="width:86.6pt;height:28.25pt" o:ole="">
            <v:imagedata r:id="rId759" o:title=""/>
          </v:shape>
          <o:OLEObject Type="Embed" ProgID="Equation.DSMT4" ShapeID="_x0000_i1397" DrawAspect="Content" ObjectID="_1375891914" r:id="rId760"/>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98" type="#_x0000_t75" style="width:64.7pt;height:21.85pt" o:ole="">
            <v:imagedata r:id="rId761" o:title=""/>
          </v:shape>
          <o:OLEObject Type="Embed" ProgID="Equation.DSMT4" ShapeID="_x0000_i1398" DrawAspect="Content" ObjectID="_1375891915" r:id="rId762"/>
        </w:object>
      </w:r>
      <w:r>
        <w:t xml:space="preserve"> and </w:t>
      </w:r>
      <w:r w:rsidR="006C2049" w:rsidRPr="006C2049">
        <w:rPr>
          <w:position w:val="-12"/>
        </w:rPr>
        <w:object w:dxaOrig="1400" w:dyaOrig="360" w14:anchorId="3A889E29">
          <v:shape id="_x0000_i1399" type="#_x0000_t75" style="width:1in;height:21.85pt" o:ole="">
            <v:imagedata r:id="rId763" o:title=""/>
          </v:shape>
          <o:OLEObject Type="Embed" ProgID="Equation.DSMT4" ShapeID="_x0000_i1399" DrawAspect="Content" ObjectID="_1375891916" r:id="rId764"/>
        </w:object>
      </w:r>
      <w:r>
        <w:t xml:space="preserve">where </w:t>
      </w:r>
      <w:r w:rsidR="006C2049" w:rsidRPr="006C2049">
        <w:rPr>
          <w:position w:val="-12"/>
        </w:rPr>
        <w:object w:dxaOrig="320" w:dyaOrig="360" w14:anchorId="1B1B5975">
          <v:shape id="_x0000_i1400" type="#_x0000_t75" style="width:14.6pt;height:21.85pt" o:ole="">
            <v:imagedata r:id="rId765" o:title=""/>
          </v:shape>
          <o:OLEObject Type="Embed" ProgID="Equation.DSMT4" ShapeID="_x0000_i1400" DrawAspect="Content" ObjectID="_1375891917" r:id="rId766"/>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BB6F29">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401" type="#_x0000_t75" style="width:14.6pt;height:21.85pt" o:ole="">
            <v:imagedata r:id="rId767" o:title=""/>
          </v:shape>
          <o:OLEObject Type="Embed" ProgID="Equation.DSMT4" ShapeID="_x0000_i1401" DrawAspect="Content" ObjectID="_1375891918" r:id="rId768"/>
        </w:object>
      </w:r>
      <w:r>
        <w:t xml:space="preserve"> (</w:t>
      </w:r>
      <w:r w:rsidR="006C2049" w:rsidRPr="006C2049">
        <w:rPr>
          <w:position w:val="-10"/>
        </w:rPr>
        <w:object w:dxaOrig="920" w:dyaOrig="320" w14:anchorId="47906850">
          <v:shape id="_x0000_i1402" type="#_x0000_t75" style="width:43.75pt;height:14.6pt" o:ole="">
            <v:imagedata r:id="rId769" o:title=""/>
          </v:shape>
          <o:OLEObject Type="Embed" ProgID="Equation.DSMT4" ShapeID="_x0000_i1402" DrawAspect="Content" ObjectID="_1375891919" r:id="rId770"/>
        </w:object>
      </w:r>
      <w:r>
        <w:t xml:space="preserve">) and </w:t>
      </w:r>
      <w:r w:rsidR="006C2049" w:rsidRPr="006C2049">
        <w:rPr>
          <w:position w:val="-12"/>
        </w:rPr>
        <w:object w:dxaOrig="340" w:dyaOrig="360" w14:anchorId="29B6127E">
          <v:shape id="_x0000_i1403" type="#_x0000_t75" style="width:14.6pt;height:21.85pt" o:ole="">
            <v:imagedata r:id="rId771" o:title=""/>
          </v:shape>
          <o:OLEObject Type="Embed" ProgID="Equation.DSMT4" ShapeID="_x0000_i1403" DrawAspect="Content" ObjectID="_1375891920" r:id="rId772"/>
        </w:object>
      </w:r>
      <w:r>
        <w:t xml:space="preserve"> (</w:t>
      </w:r>
      <w:r w:rsidR="006C2049" w:rsidRPr="006C2049">
        <w:rPr>
          <w:position w:val="-10"/>
        </w:rPr>
        <w:object w:dxaOrig="1120" w:dyaOrig="320" w14:anchorId="13DE4574">
          <v:shape id="_x0000_i1404" type="#_x0000_t75" style="width:57.4pt;height:14.6pt" o:ole="">
            <v:imagedata r:id="rId773" o:title=""/>
          </v:shape>
          <o:OLEObject Type="Embed" ProgID="Equation.DSMT4" ShapeID="_x0000_i1404" DrawAspect="Content" ObjectID="_1375891921" r:id="rId774"/>
        </w:object>
      </w:r>
      <w:r>
        <w:t xml:space="preserve">, </w:t>
      </w:r>
      <w:r w:rsidR="006C2049" w:rsidRPr="006C2049">
        <w:rPr>
          <w:position w:val="-12"/>
        </w:rPr>
        <w:object w:dxaOrig="880" w:dyaOrig="360" w14:anchorId="265F9CEB">
          <v:shape id="_x0000_i1405" type="#_x0000_t75" style="width:43.75pt;height:21.85pt" o:ole="">
            <v:imagedata r:id="rId775" o:title=""/>
          </v:shape>
          <o:OLEObject Type="Embed" ProgID="Equation.DSMT4" ShapeID="_x0000_i1405" DrawAspect="Content" ObjectID="_1375891922" r:id="rId776"/>
        </w:object>
      </w:r>
      <w:r>
        <w:t xml:space="preserve">) are related to Young’s moduli </w:t>
      </w:r>
      <w:r w:rsidR="006C2049" w:rsidRPr="006C2049">
        <w:rPr>
          <w:position w:val="-12"/>
        </w:rPr>
        <w:object w:dxaOrig="300" w:dyaOrig="360" w14:anchorId="575F0D1A">
          <v:shape id="_x0000_i1406" type="#_x0000_t75" style="width:14.6pt;height:21.85pt" o:ole="">
            <v:imagedata r:id="rId777" o:title=""/>
          </v:shape>
          <o:OLEObject Type="Embed" ProgID="Equation.DSMT4" ShapeID="_x0000_i1406" DrawAspect="Content" ObjectID="_1375891923" r:id="rId778"/>
        </w:object>
      </w:r>
      <w:r>
        <w:t xml:space="preserve">, shear moduli </w:t>
      </w:r>
      <w:r w:rsidR="006C2049" w:rsidRPr="006C2049">
        <w:rPr>
          <w:position w:val="-12"/>
        </w:rPr>
        <w:object w:dxaOrig="380" w:dyaOrig="360" w14:anchorId="11B43313">
          <v:shape id="_x0000_i1407" type="#_x0000_t75" style="width:21.85pt;height:21.85pt" o:ole="">
            <v:imagedata r:id="rId779" o:title=""/>
          </v:shape>
          <o:OLEObject Type="Embed" ProgID="Equation.DSMT4" ShapeID="_x0000_i1407" DrawAspect="Content" ObjectID="_1375891924" r:id="rId780"/>
        </w:object>
      </w:r>
      <w:r>
        <w:t xml:space="preserve"> and Poisson’s ratios </w:t>
      </w:r>
      <w:r w:rsidR="006C2049" w:rsidRPr="006C2049">
        <w:rPr>
          <w:position w:val="-12"/>
        </w:rPr>
        <w:object w:dxaOrig="340" w:dyaOrig="360" w14:anchorId="687BD3FD">
          <v:shape id="_x0000_i1408" type="#_x0000_t75" style="width:14.6pt;height:21.85pt" o:ole="">
            <v:imagedata r:id="rId781" o:title=""/>
          </v:shape>
          <o:OLEObject Type="Embed" ProgID="Equation.DSMT4" ShapeID="_x0000_i1408" DrawAspect="Content" ObjectID="_1375891925" r:id="rId782"/>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409" type="#_x0000_t75" style="width:5in;height:388.25pt" o:ole="">
            <v:imagedata r:id="rId783" o:title=""/>
          </v:shape>
          <o:OLEObject Type="Embed" ProgID="Equation.DSMT4" ShapeID="_x0000_i1409" DrawAspect="Content" ObjectID="_1375891926" r:id="rId784"/>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2801" w:name="_Ref271791198"/>
      <w:bookmarkStart w:id="2802" w:name="_Toc302147214"/>
      <w:r>
        <w:lastRenderedPageBreak/>
        <w:t>Holmes-Mow</w:t>
      </w:r>
      <w:bookmarkEnd w:id="2796"/>
      <w:bookmarkEnd w:id="2801"/>
      <w:bookmarkEnd w:id="2802"/>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940A59">
        <w:fldChar w:fldCharType="begin"/>
      </w:r>
      <w:r w:rsidR="00940A59">
        <w:instrText xml:space="preserve"> HYPERLINK \l "_ENREF_29" \o "Holmes, 1990 #41" </w:instrText>
      </w:r>
      <w:ins w:id="2803" w:author="Gerard" w:date="2015-08-25T18:30:00Z"/>
      <w:r w:rsidR="00940A59">
        <w:fldChar w:fldCharType="separate"/>
      </w:r>
      <w:r w:rsidR="00554341">
        <w:rPr>
          <w:noProof/>
        </w:rPr>
        <w:t>29</w:t>
      </w:r>
      <w:r w:rsidR="00940A59">
        <w:rPr>
          <w:noProof/>
        </w:rPr>
        <w:fldChar w:fldCharType="end"/>
      </w:r>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r w:rsidR="00940A59">
        <w:fldChar w:fldCharType="begin"/>
      </w:r>
      <w:r w:rsidR="00940A59">
        <w:instrText xml:space="preserve"> HYPERLINK \l "_ENREF_29" \o "Holmes, 1990 #41" </w:instrText>
      </w:r>
      <w:ins w:id="2804" w:author="Gerard" w:date="2015-08-25T18:30:00Z"/>
      <w:r w:rsidR="00940A59">
        <w:fldChar w:fldCharType="separate"/>
      </w:r>
      <w:r w:rsidR="00554341">
        <w:rPr>
          <w:noProof/>
        </w:rPr>
        <w:t>29</w:t>
      </w:r>
      <w:r w:rsidR="00940A59">
        <w:rPr>
          <w:noProof/>
        </w:rPr>
        <w:fldChar w:fldCharType="end"/>
      </w:r>
      <w:r w:rsidR="00182A67">
        <w:rPr>
          <w:noProof/>
        </w:rPr>
        <w:t xml:space="preserve">, </w:t>
      </w:r>
      <w:r w:rsidR="00940A59">
        <w:fldChar w:fldCharType="begin"/>
      </w:r>
      <w:r w:rsidR="00940A59">
        <w:instrText xml:space="preserve"> HYPERLINK \l "_ENREF_30" \o "Ateshian, 1997 #40" </w:instrText>
      </w:r>
      <w:ins w:id="2805" w:author="Gerard" w:date="2015-08-25T18:30:00Z"/>
      <w:r w:rsidR="00940A59">
        <w:fldChar w:fldCharType="separate"/>
      </w:r>
      <w:r w:rsidR="00554341">
        <w:rPr>
          <w:noProof/>
        </w:rPr>
        <w:t>30</w:t>
      </w:r>
      <w:r w:rsidR="00940A59">
        <w:rPr>
          <w:noProof/>
        </w:rPr>
        <w:fldChar w:fldCharType="end"/>
      </w:r>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r w:rsidR="00940A59">
        <w:fldChar w:fldCharType="begin"/>
      </w:r>
      <w:r w:rsidR="00940A59">
        <w:instrText xml:space="preserve"> HYPERLINK \l "_ENREF_31" \o "Iatridis, 1998 #42" </w:instrText>
      </w:r>
      <w:ins w:id="2806" w:author="Gerard" w:date="2015-08-25T18:30:00Z"/>
      <w:r w:rsidR="00940A59">
        <w:fldChar w:fldCharType="separate"/>
      </w:r>
      <w:r w:rsidR="00554341">
        <w:rPr>
          <w:noProof/>
        </w:rPr>
        <w:t>31</w:t>
      </w:r>
      <w:r w:rsidR="00940A59">
        <w:rPr>
          <w:noProof/>
        </w:rPr>
        <w:fldChar w:fldCharType="end"/>
      </w:r>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940A59">
        <w:fldChar w:fldCharType="begin"/>
      </w:r>
      <w:r w:rsidR="00940A59">
        <w:instrText xml:space="preserve"> HYPERLINK \l "_ENREF_29" \o "Holmes, 1990 #41" </w:instrText>
      </w:r>
      <w:ins w:id="2807" w:author="Gerard" w:date="2015-08-25T18:30:00Z"/>
      <w:r w:rsidR="00940A59">
        <w:fldChar w:fldCharType="separate"/>
      </w:r>
      <w:r w:rsidR="00554341">
        <w:rPr>
          <w:noProof/>
        </w:rPr>
        <w:t>29</w:t>
      </w:r>
      <w:r w:rsidR="00940A59">
        <w:rPr>
          <w:noProof/>
        </w:rPr>
        <w:fldChar w:fldCharType="end"/>
      </w:r>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410" type="#_x0000_t75" style="width:122.15pt;height:28.25pt" o:ole="">
            <v:imagedata r:id="rId785" o:title=""/>
          </v:shape>
          <o:OLEObject Type="Embed" ProgID="Equation.DSMT4" ShapeID="_x0000_i1410" DrawAspect="Content" ObjectID="_1375891927" r:id="rId786"/>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411" type="#_x0000_t75" style="width:14.6pt;height:21.85pt" o:ole="">
            <v:imagedata r:id="rId787" o:title=""/>
          </v:shape>
          <o:OLEObject Type="Embed" ProgID="Equation.DSMT4" ShapeID="_x0000_i1411" DrawAspect="Content" ObjectID="_1375891928" r:id="rId788"/>
        </w:object>
      </w:r>
      <w:r w:rsidR="00A62945">
        <w:t xml:space="preserve"> </w:t>
      </w:r>
      <w:r>
        <w:t xml:space="preserve">and </w:t>
      </w:r>
      <w:r w:rsidR="006C2049" w:rsidRPr="006C2049">
        <w:rPr>
          <w:position w:val="-12"/>
        </w:rPr>
        <w:object w:dxaOrig="240" w:dyaOrig="360" w14:anchorId="00AA763B">
          <v:shape id="_x0000_i1412" type="#_x0000_t75" style="width:14.6pt;height:21.85pt" o:ole="">
            <v:imagedata r:id="rId789" o:title=""/>
          </v:shape>
          <o:OLEObject Type="Embed" ProgID="Equation.DSMT4" ShapeID="_x0000_i1412" DrawAspect="Content" ObjectID="_1375891929" r:id="rId790"/>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413" type="#_x0000_t75" style="width:280.7pt;height:64.7pt" o:ole="">
            <v:imagedata r:id="rId791" o:title=""/>
          </v:shape>
          <o:OLEObject Type="Embed" ProgID="Equation.DSMT4" ShapeID="_x0000_i1413" DrawAspect="Content" ObjectID="_1375891930" r:id="rId792"/>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414" type="#_x0000_t75" style="width:14.6pt;height:14.6pt" o:ole="">
            <v:imagedata r:id="rId793" o:title=""/>
          </v:shape>
          <o:OLEObject Type="Embed" ProgID="Equation.DSMT4" ShapeID="_x0000_i1414" DrawAspect="Content" ObjectID="_1375891931" r:id="rId794"/>
        </w:object>
      </w:r>
      <w:r w:rsidR="00A62945">
        <w:t xml:space="preserve"> </w:t>
      </w:r>
      <w:r>
        <w:t xml:space="preserve">and </w:t>
      </w:r>
      <w:r w:rsidR="006C2049" w:rsidRPr="006C2049">
        <w:rPr>
          <w:position w:val="-10"/>
        </w:rPr>
        <w:object w:dxaOrig="240" w:dyaOrig="260" w14:anchorId="5B437E99">
          <v:shape id="_x0000_i1415" type="#_x0000_t75" style="width:14.6pt;height:14.6pt" o:ole="">
            <v:imagedata r:id="rId795" o:title=""/>
          </v:shape>
          <o:OLEObject Type="Embed" ProgID="Equation.DSMT4" ShapeID="_x0000_i1415" DrawAspect="Content" ObjectID="_1375891932" r:id="rId796"/>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416" type="#_x0000_t75" style="width:93.85pt;height:1in" o:ole="">
            <v:imagedata r:id="rId797" o:title=""/>
          </v:shape>
          <o:OLEObject Type="Embed" ProgID="Equation.DSMT4" ShapeID="_x0000_i1416" DrawAspect="Content" ObjectID="_1375891933" r:id="rId798"/>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2808" w:name="_Toc302147215"/>
      <w:r>
        <w:lastRenderedPageBreak/>
        <w:t>Isotropic Elastic</w:t>
      </w:r>
      <w:bookmarkEnd w:id="2808"/>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417" type="#_x0000_t75" style="width:115.75pt;height:28.25pt" o:ole="">
            <v:imagedata r:id="rId799" o:title=""/>
          </v:shape>
          <o:OLEObject Type="Embed" ProgID="Equation.DSMT4" ShapeID="_x0000_i1417" DrawAspect="Content" ObjectID="_1375891934" r:id="rId800"/>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418" type="#_x0000_t75" style="width:14.6pt;height:14.6pt" o:ole="">
            <v:imagedata r:id="rId801" o:title=""/>
          </v:shape>
          <o:OLEObject Type="Embed" ProgID="Equation.DSMT4" ShapeID="_x0000_i1418" DrawAspect="Content" ObjectID="_1375891935" r:id="rId802"/>
        </w:object>
      </w:r>
      <w:r>
        <w:t xml:space="preserve">and </w:t>
      </w:r>
      <w:r w:rsidR="006C2049" w:rsidRPr="006C2049">
        <w:rPr>
          <w:position w:val="-10"/>
        </w:rPr>
        <w:object w:dxaOrig="240" w:dyaOrig="260" w14:anchorId="22911B12">
          <v:shape id="_x0000_i1419" type="#_x0000_t75" style="width:14.6pt;height:14.6pt" o:ole="">
            <v:imagedata r:id="rId803" o:title=""/>
          </v:shape>
          <o:OLEObject Type="Embed" ProgID="Equation.DSMT4" ShapeID="_x0000_i1419" DrawAspect="Content" ObjectID="_1375891936" r:id="rId804"/>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20" type="#_x0000_t75" style="width:7.3pt;height:14.6pt" o:ole="">
            <v:imagedata r:id="rId805" o:title=""/>
          </v:shape>
          <o:OLEObject Type="Embed" ProgID="Equation.DSMT4" ShapeID="_x0000_i1420" DrawAspect="Content" ObjectID="_1375891937" r:id="rId806"/>
        </w:object>
      </w:r>
      <w:r>
        <w:t>as follows:</w:t>
      </w:r>
    </w:p>
    <w:p w14:paraId="31B5DCEE" w14:textId="3A7C86D8" w:rsidR="006A0BC1" w:rsidRDefault="006C2049" w:rsidP="006A0BC1">
      <w:pPr>
        <w:jc w:val="center"/>
      </w:pPr>
      <w:r w:rsidRPr="006C2049">
        <w:rPr>
          <w:position w:val="-32"/>
        </w:rPr>
        <w:object w:dxaOrig="3440" w:dyaOrig="700" w14:anchorId="7ABFD714">
          <v:shape id="_x0000_i1421" type="#_x0000_t75" style="width:172.25pt;height:36.45pt" o:ole="">
            <v:imagedata r:id="rId807" o:title=""/>
          </v:shape>
          <o:OLEObject Type="Embed" ProgID="Equation.DSMT4" ShapeID="_x0000_i1421" DrawAspect="Content" ObjectID="_1375891938" r:id="rId808"/>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22" type="#_x0000_t75" style="width:136.7pt;height:28.25pt" o:ole="">
            <v:imagedata r:id="rId809" o:title=""/>
          </v:shape>
          <o:OLEObject Type="Embed" ProgID="Equation.DSMT4" ShapeID="_x0000_i1422" DrawAspect="Content" ObjectID="_1375891939" r:id="rId810"/>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2809" w:author="Gerard" w:date="2015-08-25T18:31:00Z">
        <w:r w:rsidR="00BB6F29">
          <w:t xml:space="preserve">4.1.3.11. </w:t>
        </w:r>
      </w:ins>
      <w:del w:id="2810"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2811" w:author="Gerard" w:date="2015-08-25T18:31:00Z">
        <w:r w:rsidR="00BB6F29">
          <w:t xml:space="preserve">4.1.3.14. </w:t>
        </w:r>
      </w:ins>
      <w:del w:id="2812"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2813" w:author="Gerard" w:date="2015-08-25T18:31:00Z">
        <w:r w:rsidR="00BB6F29">
          <w:t xml:space="preserve">4.1.3.19. </w:t>
        </w:r>
      </w:ins>
      <w:del w:id="2814"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2815" w:name="_Toc302147216"/>
      <w:r>
        <w:lastRenderedPageBreak/>
        <w:t>Orthotropic</w:t>
      </w:r>
      <w:r w:rsidR="00D51B77">
        <w:t xml:space="preserve"> Elastic</w:t>
      </w:r>
      <w:bookmarkEnd w:id="2815"/>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23" type="#_x0000_t75" style="width:331.75pt;height:122.15pt" o:ole="">
            <v:imagedata r:id="rId811" o:title=""/>
          </v:shape>
          <o:OLEObject Type="Embed" ProgID="Equation.DSMT4" ShapeID="_x0000_i1423" DrawAspect="Content" ObjectID="_1375891940" r:id="rId812"/>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BB6F29">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2816" w:name="_Ref167525595"/>
      <w:bookmarkStart w:id="2817" w:name="_Toc302147217"/>
      <w:r>
        <w:lastRenderedPageBreak/>
        <w:t>Orthotropic CLE</w:t>
      </w:r>
      <w:bookmarkEnd w:id="2817"/>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82"/>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24" type="#_x0000_t75" style="width:21.85pt;height:21.85pt" o:ole="">
                  <v:imagedata r:id="rId813" o:title=""/>
                </v:shape>
                <o:OLEObject Type="Embed" ProgID="Equation.DSMT4" ShapeID="_x0000_i1424" DrawAspect="Content" ObjectID="_1375891941" r:id="rId814"/>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25" type="#_x0000_t75" style="width:21.85pt;height:21.85pt" o:ole="">
                  <v:imagedata r:id="rId815" o:title=""/>
                </v:shape>
                <o:OLEObject Type="Embed" ProgID="Equation.DSMT4" ShapeID="_x0000_i1425" DrawAspect="Content" ObjectID="_1375891942" r:id="rId816"/>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26" type="#_x0000_t75" style="width:21.85pt;height:21.85pt" o:ole="">
                  <v:imagedata r:id="rId817" o:title=""/>
                </v:shape>
                <o:OLEObject Type="Embed" ProgID="Equation.DSMT4" ShapeID="_x0000_i1426" DrawAspect="Content" ObjectID="_1375891943" r:id="rId818"/>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27" type="#_x0000_t75" style="width:21.85pt;height:21.85pt" o:ole="">
                  <v:imagedata r:id="rId819" o:title=""/>
                </v:shape>
                <o:OLEObject Type="Embed" ProgID="Equation.DSMT4" ShapeID="_x0000_i1427" DrawAspect="Content" ObjectID="_1375891944" r:id="rId820"/>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28" type="#_x0000_t75" style="width:21.85pt;height:21.85pt" o:ole="">
                  <v:imagedata r:id="rId821" o:title=""/>
                </v:shape>
                <o:OLEObject Type="Embed" ProgID="Equation.DSMT4" ShapeID="_x0000_i1428" DrawAspect="Content" ObjectID="_1375891945" r:id="rId822"/>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29" type="#_x0000_t75" style="width:21.85pt;height:21.85pt" o:ole="">
                  <v:imagedata r:id="rId823" o:title=""/>
                </v:shape>
                <o:OLEObject Type="Embed" ProgID="Equation.DSMT4" ShapeID="_x0000_i1429" DrawAspect="Content" ObjectID="_1375891946" r:id="rId824"/>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30" type="#_x0000_t75" style="width:14.6pt;height:21.85pt" o:ole="">
                  <v:imagedata r:id="rId825" o:title=""/>
                </v:shape>
                <o:OLEObject Type="Embed" ProgID="Equation.DSMT4" ShapeID="_x0000_i1430" DrawAspect="Content" ObjectID="_1375891947" r:id="rId826"/>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31" type="#_x0000_t75" style="width:14.6pt;height:21.85pt" o:ole="">
                  <v:imagedata r:id="rId827" o:title=""/>
                </v:shape>
                <o:OLEObject Type="Embed" ProgID="Equation.DSMT4" ShapeID="_x0000_i1431" DrawAspect="Content" ObjectID="_1375891948" r:id="rId828"/>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32" type="#_x0000_t75" style="width:14.6pt;height:21.85pt" o:ole="">
                  <v:imagedata r:id="rId829" o:title=""/>
                </v:shape>
                <o:OLEObject Type="Embed" ProgID="Equation.DSMT4" ShapeID="_x0000_i1432" DrawAspect="Content" ObjectID="_1375891949" r:id="rId830"/>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33" type="#_x0000_t75" style="width:14.6pt;height:21.85pt" o:ole="">
                  <v:imagedata r:id="rId831" o:title=""/>
                </v:shape>
                <o:OLEObject Type="Embed" ProgID="Equation.DSMT4" ShapeID="_x0000_i1433" DrawAspect="Content" ObjectID="_1375891950" r:id="rId832"/>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34" type="#_x0000_t75" style="width:14.6pt;height:21.85pt" o:ole="">
                  <v:imagedata r:id="rId833" o:title=""/>
                </v:shape>
                <o:OLEObject Type="Embed" ProgID="Equation.DSMT4" ShapeID="_x0000_i1434" DrawAspect="Content" ObjectID="_1375891951" r:id="rId834"/>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35" type="#_x0000_t75" style="width:14.6pt;height:21.85pt" o:ole="">
                  <v:imagedata r:id="rId835" o:title=""/>
                </v:shape>
                <o:OLEObject Type="Embed" ProgID="Equation.DSMT4" ShapeID="_x0000_i1435" DrawAspect="Content" ObjectID="_1375891952" r:id="rId836"/>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940A59">
        <w:fldChar w:fldCharType="begin"/>
      </w:r>
      <w:r w:rsidR="00940A59">
        <w:instrText xml:space="preserve"> HYPERLINK \l "_ENREF_26" \o "Curnier, 1995 #52" </w:instrText>
      </w:r>
      <w:ins w:id="2818" w:author="Gerard" w:date="2015-08-25T18:30:00Z"/>
      <w:r w:rsidR="00940A59">
        <w:fldChar w:fldCharType="separate"/>
      </w:r>
      <w:r w:rsidR="00554341">
        <w:rPr>
          <w:noProof/>
        </w:rPr>
        <w:t>26</w:t>
      </w:r>
      <w:r w:rsidR="00940A59">
        <w:rPr>
          <w:noProof/>
        </w:rPr>
        <w:fldChar w:fldCharType="end"/>
      </w:r>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36" type="#_x0000_t75" style="width:338.15pt;height:50.15pt" o:ole="">
            <v:imagedata r:id="rId837" o:title=""/>
          </v:shape>
          <o:OLEObject Type="Embed" ProgID="Equation.DSMT4" ShapeID="_x0000_i1436" DrawAspect="Content" ObjectID="_1375891953" r:id="rId838"/>
        </w:object>
      </w:r>
    </w:p>
    <w:p w14:paraId="79C718BD" w14:textId="77777777" w:rsidR="00277EE6" w:rsidRDefault="00277EE6" w:rsidP="00277EE6">
      <w:r>
        <w:t xml:space="preserve">where </w:t>
      </w:r>
      <w:r w:rsidRPr="00315B5A">
        <w:rPr>
          <w:position w:val="-12"/>
        </w:rPr>
        <w:object w:dxaOrig="880" w:dyaOrig="360" w14:anchorId="36E98947">
          <v:shape id="_x0000_i1437" type="#_x0000_t75" style="width:43.75pt;height:21.85pt" o:ole="">
            <v:imagedata r:id="rId839" o:title=""/>
          </v:shape>
          <o:OLEObject Type="Embed" ProgID="Equation.DSMT4" ShapeID="_x0000_i1437" DrawAspect="Content" ObjectID="_1375891954" r:id="rId840"/>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38" type="#_x0000_t75" style="width:3in;height:50.15pt" o:ole="">
            <v:imagedata r:id="rId841" o:title=""/>
          </v:shape>
          <o:OLEObject Type="Embed" ProgID="Equation.DSMT4" ShapeID="_x0000_i1438" DrawAspect="Content" ObjectID="_1375891955" r:id="rId842"/>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39" type="#_x0000_t75" style="width:14.6pt;height:14.6pt" o:ole="">
            <v:imagedata r:id="rId843" o:title=""/>
          </v:shape>
          <o:OLEObject Type="Embed" ProgID="Equation.DSMT4" ShapeID="_x0000_i1439" DrawAspect="Content" ObjectID="_1375891956" r:id="rId844"/>
        </w:object>
      </w:r>
      <w:r>
        <w:t xml:space="preserve"> is the Lagrangian strain tensor and </w:t>
      </w:r>
      <w:r w:rsidRPr="00315B5A">
        <w:rPr>
          <w:position w:val="-12"/>
        </w:rPr>
        <w:object w:dxaOrig="1280" w:dyaOrig="380" w14:anchorId="5F804ABB">
          <v:shape id="_x0000_i1440" type="#_x0000_t75" style="width:64.7pt;height:21.85pt" o:ole="">
            <v:imagedata r:id="rId845" o:title=""/>
          </v:shape>
          <o:OLEObject Type="Embed" ProgID="Equation.DSMT4" ShapeID="_x0000_i1440" DrawAspect="Content" ObjectID="_1375891957" r:id="rId846"/>
        </w:object>
      </w:r>
      <w:r>
        <w:t xml:space="preserve">, where </w:t>
      </w:r>
      <w:r w:rsidRPr="00315B5A">
        <w:rPr>
          <w:position w:val="-12"/>
        </w:rPr>
        <w:object w:dxaOrig="279" w:dyaOrig="380" w14:anchorId="57BFE271">
          <v:shape id="_x0000_i1441" type="#_x0000_t75" style="width:14.6pt;height:21.85pt" o:ole="">
            <v:imagedata r:id="rId847" o:title=""/>
          </v:shape>
          <o:OLEObject Type="Embed" ProgID="Equation.DSMT4" ShapeID="_x0000_i1441" DrawAspect="Content" ObjectID="_1375891958" r:id="rId848"/>
        </w:object>
      </w:r>
      <w:r>
        <w:t xml:space="preserve"> (</w:t>
      </w:r>
      <w:r w:rsidRPr="00315B5A">
        <w:rPr>
          <w:position w:val="-10"/>
        </w:rPr>
        <w:object w:dxaOrig="920" w:dyaOrig="320" w14:anchorId="775EE236">
          <v:shape id="_x0000_i1442" type="#_x0000_t75" style="width:43.75pt;height:14.6pt" o:ole="">
            <v:imagedata r:id="rId849" o:title=""/>
          </v:shape>
          <o:OLEObject Type="Embed" ProgID="Equation.DSMT4" ShapeID="_x0000_i1442" DrawAspect="Content" ObjectID="_1375891959" r:id="rId850"/>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2819" w:name="_Toc410636361"/>
      <w:bookmarkStart w:id="2820" w:name="_Toc302147218"/>
      <w:r>
        <w:lastRenderedPageBreak/>
        <w:t>Osmotic Pressure from Virial Expansion</w:t>
      </w:r>
      <w:bookmarkEnd w:id="2819"/>
      <w:bookmarkEnd w:id="2820"/>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43" type="#_x0000_t75" style="width:14.6pt;height:21.85pt" o:ole="">
                  <v:imagedata r:id="rId851" o:title=""/>
                </v:shape>
                <o:OLEObject Type="Embed" ProgID="Equation.DSMT4" ShapeID="_x0000_i1443" DrawAspect="Content" ObjectID="_1375891960" r:id="rId852"/>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44" type="#_x0000_t75" style="width:14.6pt;height:21.85pt" o:ole="">
                  <v:imagedata r:id="rId853" o:title=""/>
                </v:shape>
                <o:OLEObject Type="Embed" ProgID="Equation.DSMT4" ShapeID="_x0000_i1444" DrawAspect="Content" ObjectID="_1375891961" r:id="rId854"/>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45" type="#_x0000_t75" style="width:14.6pt;height:21.85pt" o:ole="">
                  <v:imagedata r:id="rId855" o:title=""/>
                </v:shape>
                <o:OLEObject Type="Embed" ProgID="Equation.DSMT4" ShapeID="_x0000_i1445" DrawAspect="Content" ObjectID="_1375891962" r:id="rId856"/>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46" type="#_x0000_t75" style="width:14.6pt;height:21.85pt" o:ole="">
                  <v:imagedata r:id="rId857" o:title=""/>
                </v:shape>
                <o:OLEObject Type="Embed" ProgID="Equation.DSMT4" ShapeID="_x0000_i1446" DrawAspect="Content" ObjectID="_1375891963" r:id="rId858"/>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47" type="#_x0000_t75" style="width:14.6pt;height:21.85pt" o:ole="">
                  <v:imagedata r:id="rId859" o:title=""/>
                </v:shape>
                <o:OLEObject Type="Embed" ProgID="Equation.DSMT4" ShapeID="_x0000_i1447" DrawAspect="Content" ObjectID="_1375891964" r:id="rId860"/>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48" type="#_x0000_t75" style="width:43.75pt;height:14.6pt" o:ole="">
            <v:imagedata r:id="rId861" o:title=""/>
          </v:shape>
          <o:OLEObject Type="Embed" ProgID="Equation.DSMT4" ShapeID="_x0000_i1448" DrawAspect="Content" ObjectID="_1375891965" r:id="rId862"/>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49" type="#_x0000_t75" style="width:14.6pt;height:14.6pt" o:ole="">
            <v:imagedata r:id="rId863" o:title=""/>
          </v:shape>
          <o:OLEObject Type="Embed" ProgID="Equation.DSMT4" ShapeID="_x0000_i1449" DrawAspect="Content" ObjectID="_1375891966" r:id="rId864"/>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50" type="#_x0000_t75" style="width:172.25pt;height:36.45pt" o:ole="">
            <v:imagedata r:id="rId865" o:title=""/>
          </v:shape>
          <o:OLEObject Type="Embed" ProgID="Equation.DSMT4" ShapeID="_x0000_i1450" DrawAspect="Content" ObjectID="_1375891967" r:id="rId866"/>
        </w:object>
      </w:r>
      <w:r>
        <w:t xml:space="preserve"> ,</w:t>
      </w:r>
    </w:p>
    <w:p w14:paraId="3FB770D7" w14:textId="77777777" w:rsidR="00277EE6" w:rsidRPr="006D6D0D" w:rsidRDefault="00277EE6" w:rsidP="00277EE6">
      <w:r w:rsidRPr="00315B5A">
        <w:rPr>
          <w:position w:val="-6"/>
        </w:rPr>
        <w:object w:dxaOrig="180" w:dyaOrig="220" w14:anchorId="6DEA67BE">
          <v:shape id="_x0000_i1451" type="#_x0000_t75" style="width:7.3pt;height:14.6pt" o:ole="">
            <v:imagedata r:id="rId867" o:title=""/>
          </v:shape>
          <o:OLEObject Type="Embed" ProgID="Equation.DSMT4" ShapeID="_x0000_i1451" DrawAspect="Content" ObjectID="_1375891968" r:id="rId868"/>
        </w:object>
      </w:r>
      <w:r>
        <w:t xml:space="preserve"> is the solute concentration in the current configuration, and </w:t>
      </w:r>
      <w:r w:rsidRPr="00315B5A">
        <w:rPr>
          <w:position w:val="-6"/>
        </w:rPr>
        <w:object w:dxaOrig="940" w:dyaOrig="279" w14:anchorId="549ACF8B">
          <v:shape id="_x0000_i1452" type="#_x0000_t75" style="width:50.15pt;height:14.6pt" o:ole="">
            <v:imagedata r:id="rId869" o:title=""/>
          </v:shape>
          <o:OLEObject Type="Embed" ProgID="Equation.DSMT4" ShapeID="_x0000_i1452" DrawAspect="Content" ObjectID="_1375891969" r:id="rId870"/>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2821" w:name="_Toc302147219"/>
      <w:r w:rsidR="006A0BC1" w:rsidRPr="008A7ED7">
        <w:lastRenderedPageBreak/>
        <w:t>Neo</w:t>
      </w:r>
      <w:r w:rsidR="006A0BC1">
        <w:t>-Hookean</w:t>
      </w:r>
      <w:bookmarkEnd w:id="2816"/>
      <w:bookmarkEnd w:id="2821"/>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940A59">
        <w:fldChar w:fldCharType="begin"/>
      </w:r>
      <w:r w:rsidR="00940A59">
        <w:instrText xml:space="preserve"> HYPERLINK \l "_ENREF_23" \o "Bonet, 1997 #21" </w:instrText>
      </w:r>
      <w:ins w:id="2822" w:author="Gerard" w:date="2015-08-25T18:30:00Z"/>
      <w:r w:rsidR="00940A59">
        <w:fldChar w:fldCharType="separate"/>
      </w:r>
      <w:r w:rsidR="00554341">
        <w:rPr>
          <w:noProof/>
        </w:rPr>
        <w:t>23</w:t>
      </w:r>
      <w:r w:rsidR="00940A59">
        <w:rPr>
          <w:noProof/>
        </w:rPr>
        <w:fldChar w:fldCharType="end"/>
      </w:r>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53" type="#_x0000_t75" style="width:165.85pt;height:28.25pt" o:ole="">
            <v:imagedata r:id="rId871" o:title=""/>
          </v:shape>
          <o:OLEObject Type="Embed" ProgID="Equation.DSMT4" ShapeID="_x0000_i1453" DrawAspect="Content" ObjectID="_1375891970" r:id="rId872"/>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54" type="#_x0000_t75" style="width:14.6pt;height:21.85pt" o:ole="">
            <v:imagedata r:id="rId873" o:title=""/>
          </v:shape>
          <o:OLEObject Type="Embed" ProgID="Equation.DSMT4" ShapeID="_x0000_i1454" DrawAspect="Content" ObjectID="_1375891971" r:id="rId874"/>
        </w:object>
      </w:r>
      <w:r w:rsidR="00A62945">
        <w:t xml:space="preserve"> </w:t>
      </w:r>
      <w:r>
        <w:t xml:space="preserve">and </w:t>
      </w:r>
      <w:r w:rsidR="006C2049" w:rsidRPr="006C2049">
        <w:rPr>
          <w:position w:val="-12"/>
        </w:rPr>
        <w:object w:dxaOrig="240" w:dyaOrig="360" w14:anchorId="025D4858">
          <v:shape id="_x0000_i1455" type="#_x0000_t75" style="width:14.6pt;height:21.85pt" o:ole="">
            <v:imagedata r:id="rId875" o:title=""/>
          </v:shape>
          <o:OLEObject Type="Embed" ProgID="Equation.DSMT4" ShapeID="_x0000_i1455" DrawAspect="Content" ObjectID="_1375891972" r:id="rId876"/>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2823" w:author="Gerard" w:date="2015-08-25T18:31:00Z">
        <w:r w:rsidR="00BB6F29">
          <w:t xml:space="preserve">4.1.2.8. </w:t>
        </w:r>
      </w:ins>
      <w:del w:id="2824"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2825" w:name="_Toc302147220"/>
      <w:r>
        <w:lastRenderedPageBreak/>
        <w:t>Coupled Mooney-Rivlin</w:t>
      </w:r>
      <w:bookmarkEnd w:id="2825"/>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56" type="#_x0000_t75" style="width:258.85pt;height:28.25pt" o:ole="">
            <v:imagedata r:id="rId877" o:title=""/>
          </v:shape>
          <o:OLEObject Type="Embed" ProgID="Equation.DSMT4" ShapeID="_x0000_i1456" DrawAspect="Content" ObjectID="_1375891973" r:id="rId878"/>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57" type="#_x0000_t75" style="width:14.6pt;height:21.85pt" o:ole="">
            <v:imagedata r:id="rId879" o:title=""/>
          </v:shape>
          <o:OLEObject Type="Embed" ProgID="Equation.DSMT4" ShapeID="_x0000_i1457" DrawAspect="Content" ObjectID="_1375891974" r:id="rId880"/>
        </w:object>
      </w:r>
      <w:r>
        <w:t xml:space="preserve"> and </w:t>
      </w:r>
      <w:r w:rsidR="006C2049" w:rsidRPr="006C2049">
        <w:rPr>
          <w:position w:val="-12"/>
        </w:rPr>
        <w:object w:dxaOrig="240" w:dyaOrig="360" w14:anchorId="397281D7">
          <v:shape id="_x0000_i1458" type="#_x0000_t75" style="width:14.6pt;height:21.85pt" o:ole="">
            <v:imagedata r:id="rId881" o:title=""/>
          </v:shape>
          <o:OLEObject Type="Embed" ProgID="Equation.DSMT4" ShapeID="_x0000_i1458" DrawAspect="Content" ObjectID="_1375891975" r:id="rId882"/>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2826" w:author="Gerard" w:date="2015-08-25T18:31:00Z">
        <w:r w:rsidR="00BB6F29">
          <w:t xml:space="preserve">4.1.2.8. </w:t>
        </w:r>
      </w:ins>
      <w:del w:id="2827"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2828" w:name="_Toc302147221"/>
      <w:r>
        <w:lastRenderedPageBreak/>
        <w:t>Coupled Veronda-Westmann</w:t>
      </w:r>
      <w:bookmarkEnd w:id="2828"/>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59" type="#_x0000_t75" style="width:209.6pt;height:36.45pt" o:ole="">
            <v:imagedata r:id="rId883" o:title=""/>
          </v:shape>
          <o:OLEObject Type="Embed" ProgID="Equation.DSMT4" ShapeID="_x0000_i1459" DrawAspect="Content" ObjectID="_1375891976" r:id="rId884"/>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60" type="#_x0000_t75" style="width:14.6pt;height:21.85pt" o:ole="">
            <v:imagedata r:id="rId885" o:title=""/>
          </v:shape>
          <o:OLEObject Type="Embed" ProgID="Equation.DSMT4" ShapeID="_x0000_i1460" DrawAspect="Content" ObjectID="_1375891977" r:id="rId886"/>
        </w:object>
      </w:r>
      <w:r>
        <w:t xml:space="preserve"> and </w:t>
      </w:r>
      <w:r w:rsidR="006C2049" w:rsidRPr="006C2049">
        <w:rPr>
          <w:position w:val="-12"/>
        </w:rPr>
        <w:object w:dxaOrig="240" w:dyaOrig="360" w14:anchorId="2D7EBB3C">
          <v:shape id="_x0000_i1461" type="#_x0000_t75" style="width:14.6pt;height:21.85pt" o:ole="">
            <v:imagedata r:id="rId887" o:title=""/>
          </v:shape>
          <o:OLEObject Type="Embed" ProgID="Equation.DSMT4" ShapeID="_x0000_i1461" DrawAspect="Content" ObjectID="_1375891978" r:id="rId888"/>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2829" w:author="Gerard" w:date="2015-08-25T18:31:00Z">
        <w:r w:rsidR="00BB6F29">
          <w:t xml:space="preserve">4.1.2.8. </w:t>
        </w:r>
      </w:ins>
      <w:del w:id="2830"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831" w:name="_Ref173929713"/>
      <w:bookmarkStart w:id="2832" w:name="_Toc302147222"/>
      <w:r>
        <w:lastRenderedPageBreak/>
        <w:t>Ogden Unconstrained</w:t>
      </w:r>
      <w:bookmarkEnd w:id="2831"/>
      <w:bookmarkEnd w:id="2832"/>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940A59">
        <w:fldChar w:fldCharType="begin"/>
      </w:r>
      <w:r w:rsidR="00940A59">
        <w:instrText xml:space="preserve"> HYPERLINK \l "_ENREF_5" \o "Simo, 1991 #11" </w:instrText>
      </w:r>
      <w:ins w:id="2833" w:author="Gerard" w:date="2015-08-25T18:30:00Z"/>
      <w:r w:rsidR="00940A59">
        <w:fldChar w:fldCharType="separate"/>
      </w:r>
      <w:r w:rsidR="00554341">
        <w:rPr>
          <w:noProof/>
        </w:rPr>
        <w:t>5</w:t>
      </w:r>
      <w:r w:rsidR="00940A59">
        <w:rPr>
          <w:noProof/>
        </w:rPr>
        <w:fldChar w:fldCharType="end"/>
      </w:r>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62" type="#_x0000_t75" style="width:316.25pt;height:36.45pt" o:ole="">
            <v:imagedata r:id="rId889" o:title=""/>
          </v:shape>
          <o:OLEObject Type="Embed" ProgID="Equation.DSMT4" ShapeID="_x0000_i1462" DrawAspect="Content" ObjectID="_1375891979" r:id="rId890"/>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63" type="#_x0000_t75" style="width:14.6pt;height:21.85pt" o:ole="">
            <v:imagedata r:id="rId891" o:title=""/>
          </v:shape>
          <o:OLEObject Type="Embed" ProgID="Equation.DSMT4" ShapeID="_x0000_i1463" DrawAspect="Content" ObjectID="_1375891980" r:id="rId892"/>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64" type="#_x0000_t75" style="width:14.6pt;height:21.85pt" o:ole="">
            <v:imagedata r:id="rId893" o:title=""/>
          </v:shape>
          <o:OLEObject Type="Embed" ProgID="Equation.DSMT4" ShapeID="_x0000_i1464" DrawAspect="Content" ObjectID="_1375891981" r:id="rId894"/>
        </w:object>
      </w:r>
      <w:r>
        <w:t xml:space="preserve">, </w:t>
      </w:r>
      <w:r w:rsidR="006C2049" w:rsidRPr="006C2049">
        <w:rPr>
          <w:position w:val="-12"/>
        </w:rPr>
        <w:object w:dxaOrig="220" w:dyaOrig="360" w14:anchorId="4DBAD98A">
          <v:shape id="_x0000_i1465" type="#_x0000_t75" style="width:14.6pt;height:21.85pt" o:ole="">
            <v:imagedata r:id="rId895" o:title=""/>
          </v:shape>
          <o:OLEObject Type="Embed" ProgID="Equation.DSMT4" ShapeID="_x0000_i1465" DrawAspect="Content" ObjectID="_1375891982" r:id="rId896"/>
        </w:object>
      </w:r>
      <w:r w:rsidR="00A62945">
        <w:t xml:space="preserve"> </w:t>
      </w:r>
      <w:r>
        <w:t xml:space="preserve">and </w:t>
      </w:r>
      <w:r w:rsidR="006C2049" w:rsidRPr="006C2049">
        <w:rPr>
          <w:position w:val="-12"/>
        </w:rPr>
        <w:object w:dxaOrig="279" w:dyaOrig="360" w14:anchorId="4B3EEDC8">
          <v:shape id="_x0000_i1466" type="#_x0000_t75" style="width:14.6pt;height:21.85pt" o:ole="">
            <v:imagedata r:id="rId897" o:title=""/>
          </v:shape>
          <o:OLEObject Type="Embed" ProgID="Equation.DSMT4" ShapeID="_x0000_i1466" DrawAspect="Content" ObjectID="_1375891983" r:id="rId898"/>
        </w:object>
      </w:r>
      <w:r>
        <w:t xml:space="preserve">are material coefficients and </w:t>
      </w:r>
      <w:r w:rsidR="006C2049" w:rsidRPr="006C2049">
        <w:rPr>
          <w:position w:val="-6"/>
        </w:rPr>
        <w:object w:dxaOrig="279" w:dyaOrig="279" w14:anchorId="312DF980">
          <v:shape id="_x0000_i1467" type="#_x0000_t75" style="width:14.6pt;height:14.6pt" o:ole="">
            <v:imagedata r:id="rId899" o:title=""/>
          </v:shape>
          <o:OLEObject Type="Embed" ProgID="Equation.DSMT4" ShapeID="_x0000_i1467" DrawAspect="Content" ObjectID="_1375891984" r:id="rId900"/>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834" w:name="_Ref167525452"/>
    </w:p>
    <w:p w14:paraId="09C7EB17" w14:textId="77777777" w:rsidR="00F304F2" w:rsidRDefault="00F304F2" w:rsidP="007E6082">
      <w:pPr>
        <w:pStyle w:val="Heading4"/>
      </w:pPr>
      <w:bookmarkStart w:id="2835" w:name="_Toc302147223"/>
      <w:r>
        <w:lastRenderedPageBreak/>
        <w:t>Perfect Osmometer Equilibrium Osmotic Pressure</w:t>
      </w:r>
      <w:bookmarkEnd w:id="2835"/>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836" w:author="Gerard" w:date="2015-08-25T18:31:00Z">
        <w:r w:rsidR="00BB6F29">
          <w:t xml:space="preserve">4.1.3.21. </w:t>
        </w:r>
      </w:ins>
      <w:del w:id="2837"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68" type="#_x0000_t75" style="width:14.6pt;height:21.85pt" o:ole="">
                  <v:imagedata r:id="rId901" o:title=""/>
                </v:shape>
                <o:OLEObject Type="Embed" ProgID="Equation.DSMT4" ShapeID="_x0000_i1468" DrawAspect="Content" ObjectID="_1375891985" r:id="rId902"/>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69" type="#_x0000_t75" style="width:14.6pt;height:21.85pt" o:ole="">
                  <v:imagedata r:id="rId903" o:title=""/>
                </v:shape>
                <o:OLEObject Type="Embed" ProgID="Equation.DSMT4" ShapeID="_x0000_i1469" DrawAspect="Content" ObjectID="_1375891986" r:id="rId904"/>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70" type="#_x0000_t75" style="width:14.6pt;height:14.6pt" o:ole="">
                  <v:imagedata r:id="rId905" o:title=""/>
                </v:shape>
                <o:OLEObject Type="Embed" ProgID="Equation.DSMT4" ShapeID="_x0000_i1470" DrawAspect="Content" ObjectID="_1375891987" r:id="rId906"/>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71" type="#_x0000_t75" style="width:43.75pt;height:14.6pt" o:ole="">
            <v:imagedata r:id="rId907" o:title=""/>
          </v:shape>
          <o:OLEObject Type="Embed" ProgID="Equation.DSMT4" ShapeID="_x0000_i1471" DrawAspect="Content" ObjectID="_1375891988" r:id="rId908"/>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72" type="#_x0000_t75" style="width:14.6pt;height:14.6pt" o:ole="">
            <v:imagedata r:id="rId909" o:title=""/>
          </v:shape>
          <o:OLEObject Type="Embed" ProgID="Equation.DSMT4" ShapeID="_x0000_i1472" DrawAspect="Content" ObjectID="_1375891989" r:id="rId910"/>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73" type="#_x0000_t75" style="width:79.3pt;height:21.85pt" o:ole="">
            <v:imagedata r:id="rId911" o:title=""/>
          </v:shape>
          <o:OLEObject Type="Embed" ProgID="Equation.DSMT4" ShapeID="_x0000_i1473" DrawAspect="Content" ObjectID="_1375891990" r:id="rId912"/>
        </w:object>
      </w:r>
      <w:r>
        <w:t>.</w:t>
      </w:r>
    </w:p>
    <w:p w14:paraId="6C920C73" w14:textId="7D9A8F7C" w:rsidR="00F304F2" w:rsidRDefault="006C2049" w:rsidP="00F304F2">
      <w:r w:rsidRPr="006C2049">
        <w:rPr>
          <w:position w:val="-6"/>
        </w:rPr>
        <w:object w:dxaOrig="220" w:dyaOrig="260" w14:anchorId="7B63B4AB">
          <v:shape id="_x0000_i1474" type="#_x0000_t75" style="width:14.6pt;height:14.6pt" o:ole="">
            <v:imagedata r:id="rId913" o:title=""/>
          </v:shape>
          <o:OLEObject Type="Embed" ProgID="Equation.DSMT4" ShapeID="_x0000_i1474" DrawAspect="Content" ObjectID="_1375891991" r:id="rId914"/>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75" type="#_x0000_t75" style="width:79.3pt;height:36.45pt" o:ole="">
            <v:imagedata r:id="rId915" o:title=""/>
          </v:shape>
          <o:OLEObject Type="Embed" ProgID="Equation.DSMT4" ShapeID="_x0000_i1475" DrawAspect="Content" ObjectID="_1375891992" r:id="rId916"/>
        </w:object>
      </w:r>
    </w:p>
    <w:p w14:paraId="7660768C" w14:textId="549BF3D8" w:rsidR="00F304F2" w:rsidRDefault="00F304F2" w:rsidP="00F304F2">
      <w:r>
        <w:t xml:space="preserve">where </w:t>
      </w:r>
      <w:r w:rsidR="006C2049" w:rsidRPr="006C2049">
        <w:rPr>
          <w:position w:val="-6"/>
        </w:rPr>
        <w:object w:dxaOrig="940" w:dyaOrig="279" w14:anchorId="5A15A20E">
          <v:shape id="_x0000_i1476" type="#_x0000_t75" style="width:50.15pt;height:14.6pt" o:ole="">
            <v:imagedata r:id="rId917" o:title=""/>
          </v:shape>
          <o:OLEObject Type="Embed" ProgID="Equation.DSMT4" ShapeID="_x0000_i1476" DrawAspect="Content" ObjectID="_1375891993" r:id="rId918"/>
        </w:object>
      </w:r>
      <w:r>
        <w:t xml:space="preserve"> is the relative volume.  The values of the universal gas constant </w:t>
      </w:r>
      <w:r w:rsidR="006C2049" w:rsidRPr="006C2049">
        <w:rPr>
          <w:position w:val="-4"/>
        </w:rPr>
        <w:object w:dxaOrig="240" w:dyaOrig="260" w14:anchorId="42070A51">
          <v:shape id="_x0000_i1477" type="#_x0000_t75" style="width:14.6pt;height:14.6pt" o:ole="">
            <v:imagedata r:id="rId919" o:title=""/>
          </v:shape>
          <o:OLEObject Type="Embed" ProgID="Equation.DSMT4" ShapeID="_x0000_i1477" DrawAspect="Content" ObjectID="_1375891994" r:id="rId920"/>
        </w:object>
      </w:r>
      <w:r>
        <w:t xml:space="preserve"> and absolute temperature </w:t>
      </w:r>
      <w:r w:rsidR="006C2049" w:rsidRPr="006C2049">
        <w:rPr>
          <w:position w:val="-4"/>
        </w:rPr>
        <w:object w:dxaOrig="220" w:dyaOrig="260" w14:anchorId="5886AF2B">
          <v:shape id="_x0000_i1478" type="#_x0000_t75" style="width:14.6pt;height:14.6pt" o:ole="">
            <v:imagedata r:id="rId921" o:title=""/>
          </v:shape>
          <o:OLEObject Type="Embed" ProgID="Equation.DSMT4" ShapeID="_x0000_i1478" DrawAspect="Content" ObjectID="_1375891995" r:id="rId922"/>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838" w:author="Gerard" w:date="2015-08-25T18:31:00Z">
        <w:r w:rsidR="00BB6F29">
          <w:t>4.7</w:t>
        </w:r>
      </w:ins>
      <w:del w:id="2839" w:author="Gerard" w:date="2015-08-25T15:04:00Z">
        <w:r w:rsidR="008613FC" w:rsidDel="00554341">
          <w:delText>4.6</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840" w:name="_Ref173928732"/>
      <w:bookmarkStart w:id="2841" w:name="_Ref173928733"/>
      <w:bookmarkStart w:id="2842" w:name="_Ref173928734"/>
      <w:bookmarkStart w:id="2843" w:name="_Ref173928735"/>
      <w:bookmarkStart w:id="2844" w:name="_Toc302147224"/>
      <w:r>
        <w:lastRenderedPageBreak/>
        <w:t>Solid Mixture</w:t>
      </w:r>
      <w:bookmarkEnd w:id="2834"/>
      <w:bookmarkEnd w:id="2840"/>
      <w:bookmarkEnd w:id="2841"/>
      <w:bookmarkEnd w:id="2842"/>
      <w:bookmarkEnd w:id="2843"/>
      <w:bookmarkEnd w:id="2844"/>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BB6F29">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845" w:name="_Toc302147225"/>
      <w:r>
        <w:lastRenderedPageBreak/>
        <w:t>Spherical</w:t>
      </w:r>
      <w:r w:rsidRPr="0097532C">
        <w:t xml:space="preserve"> Fiber Distribution</w:t>
      </w:r>
      <w:bookmarkEnd w:id="2845"/>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846" w:author="Gerard" w:date="2015-08-25T18:31:00Z">
        <w:r w:rsidR="00BB6F29">
          <w:t xml:space="preserve">4.1.3.21. </w:t>
        </w:r>
      </w:ins>
      <w:del w:id="2847"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79" type="#_x0000_t75" style="width:14.6pt;height:14.6pt" o:ole="">
                  <v:imagedata r:id="rId923" o:title=""/>
                </v:shape>
                <o:OLEObject Type="Embed" ProgID="Equation.DSMT4" ShapeID="_x0000_i1479" DrawAspect="Content" ObjectID="_1375891996" r:id="rId924"/>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80" type="#_x0000_t75" style="width:14.6pt;height:14.6pt" o:ole="">
                  <v:imagedata r:id="rId925" o:title=""/>
                </v:shape>
                <o:OLEObject Type="Embed" ProgID="Equation.DSMT4" ShapeID="_x0000_i1480" DrawAspect="Content" ObjectID="_1375891997" r:id="rId926"/>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81" type="#_x0000_t75" style="width:7.3pt;height:14.6pt" o:ole="">
                  <v:imagedata r:id="rId927" o:title=""/>
                </v:shape>
                <o:OLEObject Type="Embed" ProgID="Equation.DSMT4" ShapeID="_x0000_i1481" DrawAspect="Content" ObjectID="_1375891998" r:id="rId928"/>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 "_ENREF_7" \o "Lanir, 1983 #48" </w:instrText>
      </w:r>
      <w:ins w:id="2848" w:author="Gerard" w:date="2015-08-25T18:30:00Z"/>
      <w:r w:rsidR="00940A59">
        <w:fldChar w:fldCharType="separate"/>
      </w:r>
      <w:r w:rsidR="00554341">
        <w:rPr>
          <w:noProof/>
        </w:rPr>
        <w:t>7-9</w:t>
      </w:r>
      <w:r w:rsidR="00940A59">
        <w:rPr>
          <w:noProof/>
        </w:rPr>
        <w:fldChar w:fldCharType="end"/>
      </w:r>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82" type="#_x0000_t75" style="width:179.55pt;height:28.25pt" o:ole="">
            <v:imagedata r:id="rId929" o:title=""/>
          </v:shape>
          <o:OLEObject Type="Embed" ProgID="Equation.DSMT4" ShapeID="_x0000_i1482" DrawAspect="Content" ObjectID="_1375891999" r:id="rId930"/>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83" type="#_x0000_t75" style="width:86.6pt;height:21.85pt" o:ole="">
            <v:imagedata r:id="rId931" o:title=""/>
          </v:shape>
          <o:OLEObject Type="Embed" ProgID="Equation.DSMT4" ShapeID="_x0000_i1483" DrawAspect="Content" ObjectID="_1375892000" r:id="rId932"/>
        </w:object>
      </w:r>
      <w:r>
        <w:t xml:space="preserve"> is the square of the fiber stretch </w:t>
      </w:r>
      <w:r w:rsidR="006C2049" w:rsidRPr="006C2049">
        <w:rPr>
          <w:position w:val="-12"/>
        </w:rPr>
        <w:object w:dxaOrig="279" w:dyaOrig="360" w14:anchorId="3C7B4FD9">
          <v:shape id="_x0000_i1484" type="#_x0000_t75" style="width:14.6pt;height:21.85pt" o:ole="">
            <v:imagedata r:id="rId933" o:title=""/>
          </v:shape>
          <o:OLEObject Type="Embed" ProgID="Equation.DSMT4" ShapeID="_x0000_i1484" DrawAspect="Content" ObjectID="_1375892001" r:id="rId934"/>
        </w:object>
      </w:r>
      <w:r>
        <w:t xml:space="preserve">, </w:t>
      </w:r>
      <w:r w:rsidR="006C2049" w:rsidRPr="006C2049">
        <w:rPr>
          <w:position w:val="-6"/>
        </w:rPr>
        <w:object w:dxaOrig="260" w:dyaOrig="279" w14:anchorId="468A96F0">
          <v:shape id="_x0000_i1485" type="#_x0000_t75" style="width:14.6pt;height:14.6pt" o:ole="">
            <v:imagedata r:id="rId935" o:title=""/>
          </v:shape>
          <o:OLEObject Type="Embed" ProgID="Equation.DSMT4" ShapeID="_x0000_i1485" DrawAspect="Content" ObjectID="_1375892002" r:id="rId936"/>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86" type="#_x0000_t75" style="width:28.25pt;height:21.85pt" o:ole="">
            <v:imagedata r:id="rId937" o:title=""/>
          </v:shape>
          <o:OLEObject Type="Embed" ProgID="Equation.DSMT4" ShapeID="_x0000_i1486" DrawAspect="Content" ObjectID="_1375892003" r:id="rId938"/>
        </w:object>
      </w:r>
      <w:r>
        <w:t xml:space="preserve">, </w:t>
      </w:r>
      <w:r w:rsidR="006C2049" w:rsidRPr="006C2049">
        <w:rPr>
          <w:position w:val="-12"/>
        </w:rPr>
        <w:object w:dxaOrig="1340" w:dyaOrig="360" w14:anchorId="1D100BDF">
          <v:shape id="_x0000_i1487" type="#_x0000_t75" style="width:64.7pt;height:21.85pt" o:ole="">
            <v:imagedata r:id="rId939" o:title=""/>
          </v:shape>
          <o:OLEObject Type="Embed" ProgID="Equation.DSMT4" ShapeID="_x0000_i1487" DrawAspect="Content" ObjectID="_1375892004" r:id="rId940"/>
        </w:object>
      </w:r>
      <w:r>
        <w:t xml:space="preserve">, and </w:t>
      </w:r>
      <w:r w:rsidR="006C2049" w:rsidRPr="006C2049">
        <w:rPr>
          <w:position w:val="-14"/>
        </w:rPr>
        <w:object w:dxaOrig="540" w:dyaOrig="400" w14:anchorId="195B3648">
          <v:shape id="_x0000_i1488" type="#_x0000_t75" style="width:28.25pt;height:21.85pt" o:ole="">
            <v:imagedata r:id="rId941" o:title=""/>
          </v:shape>
          <o:OLEObject Type="Embed" ProgID="Equation.DSMT4" ShapeID="_x0000_i1488" DrawAspect="Content" ObjectID="_1375892005" r:id="rId942"/>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89" type="#_x0000_t75" style="width:93.85pt;height:36.45pt" o:ole="">
            <v:imagedata r:id="rId943" o:title=""/>
          </v:shape>
          <o:OLEObject Type="Embed" ProgID="Equation.DSMT4" ShapeID="_x0000_i1489" DrawAspect="Content" ObjectID="_1375892006" r:id="rId944"/>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90" type="#_x0000_t75" style="width:136.7pt;height:28.25pt" o:ole="">
            <v:imagedata r:id="rId945" o:title=""/>
          </v:shape>
          <o:OLEObject Type="Embed" ProgID="Equation.DSMT4" ShapeID="_x0000_i1490" DrawAspect="Content" ObjectID="_1375892007" r:id="rId946"/>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91" type="#_x0000_t75" style="width:28.25pt;height:14.6pt" o:ole="">
            <v:imagedata r:id="rId947" o:title=""/>
          </v:shape>
          <o:OLEObject Type="Embed" ProgID="Equation.DSMT4" ShapeID="_x0000_i1491" DrawAspect="Content" ObjectID="_1375892008" r:id="rId948"/>
        </w:object>
      </w:r>
      <w:r w:rsidRPr="000230DC">
        <w:t xml:space="preserve">, </w:t>
      </w:r>
      <w:r w:rsidR="006C2049" w:rsidRPr="006C2049">
        <w:rPr>
          <w:position w:val="-6"/>
        </w:rPr>
        <w:object w:dxaOrig="580" w:dyaOrig="279" w14:anchorId="42205098">
          <v:shape id="_x0000_i1492" type="#_x0000_t75" style="width:28.25pt;height:14.6pt" o:ole="">
            <v:imagedata r:id="rId949" o:title=""/>
          </v:shape>
          <o:OLEObject Type="Embed" ProgID="Equation.DSMT4" ShapeID="_x0000_i1492" DrawAspect="Content" ObjectID="_1375892009" r:id="rId950"/>
        </w:object>
      </w:r>
      <w:r w:rsidRPr="000230DC">
        <w:t xml:space="preserve">, and </w:t>
      </w:r>
      <w:r w:rsidR="006C2049" w:rsidRPr="006C2049">
        <w:rPr>
          <w:position w:val="-10"/>
        </w:rPr>
        <w:object w:dxaOrig="600" w:dyaOrig="320" w14:anchorId="12723B6B">
          <v:shape id="_x0000_i1493" type="#_x0000_t75" style="width:28.25pt;height:14.6pt" o:ole="">
            <v:imagedata r:id="rId951" o:title=""/>
          </v:shape>
          <o:OLEObject Type="Embed" ProgID="Equation.DSMT4" ShapeID="_x0000_i1493" DrawAspect="Content" ObjectID="_1375892010" r:id="rId952"/>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94" type="#_x0000_t75" style="width:36.45pt;height:14.6pt" o:ole="">
            <v:imagedata r:id="rId953" o:title=""/>
          </v:shape>
          <o:OLEObject Type="Embed" ProgID="Equation.DSMT4" ShapeID="_x0000_i1494" DrawAspect="Content" ObjectID="_1375892011" r:id="rId954"/>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95" type="#_x0000_t75" style="width:93.85pt;height:21.85pt" o:ole="">
            <v:imagedata r:id="rId955" o:title=""/>
          </v:shape>
          <o:OLEObject Type="Embed" ProgID="Equation.DSMT4" ShapeID="_x0000_i1495" DrawAspect="Content" ObjectID="_1375892012" r:id="rId956"/>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96" type="#_x0000_t75" style="width:28.25pt;height:14.6pt" o:ole="">
            <v:imagedata r:id="rId957" o:title=""/>
          </v:shape>
          <o:OLEObject Type="Embed" ProgID="Equation.DSMT4" ShapeID="_x0000_i1496" DrawAspect="Content" ObjectID="_1375892013" r:id="rId958"/>
        </w:object>
      </w:r>
      <w:r w:rsidRPr="0097532C">
        <w:t>, the fiber modulus is zero at the strain origin (</w:t>
      </w:r>
      <w:r w:rsidR="006C2049" w:rsidRPr="006C2049">
        <w:rPr>
          <w:position w:val="-12"/>
        </w:rPr>
        <w:object w:dxaOrig="600" w:dyaOrig="360" w14:anchorId="000EE61A">
          <v:shape id="_x0000_i1497" type="#_x0000_t75" style="width:28.25pt;height:21.85pt" o:ole="">
            <v:imagedata r:id="rId959" o:title=""/>
          </v:shape>
          <o:OLEObject Type="Embed" ProgID="Equation.DSMT4" ShapeID="_x0000_i1497" DrawAspect="Content" ObjectID="_1375892014" r:id="rId960"/>
        </w:object>
      </w:r>
      <w:r w:rsidRPr="0097532C">
        <w:t xml:space="preserve">).  Therefore, use </w:t>
      </w:r>
      <w:r w:rsidR="006C2049" w:rsidRPr="006C2049">
        <w:rPr>
          <w:position w:val="-10"/>
        </w:rPr>
        <w:object w:dxaOrig="600" w:dyaOrig="320" w14:anchorId="03AD44BB">
          <v:shape id="_x0000_i1498" type="#_x0000_t75" style="width:28.25pt;height:14.6pt" o:ole="">
            <v:imagedata r:id="rId961" o:title=""/>
          </v:shape>
          <o:OLEObject Type="Embed" ProgID="Equation.DSMT4" ShapeID="_x0000_i1498" DrawAspect="Content" ObjectID="_1375892015" r:id="rId962"/>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99" type="#_x0000_t75" style="width:100.25pt;height:21.85pt" o:ole="">
            <v:imagedata r:id="rId963" o:title=""/>
          </v:shape>
          <o:OLEObject Type="Embed" ProgID="Equation.DSMT4" ShapeID="_x0000_i1499" DrawAspect="Content" ObjectID="_1375892016" r:id="rId964"/>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849" w:name="_Toc302147226"/>
      <w:r>
        <w:t>Spherical</w:t>
      </w:r>
      <w:r w:rsidRPr="0097532C">
        <w:t xml:space="preserve"> Fiber Distribution</w:t>
      </w:r>
      <w:r>
        <w:t xml:space="preserve"> from Solid-Bound Molecule</w:t>
      </w:r>
      <w:bookmarkEnd w:id="2849"/>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850" w:author="Gerard" w:date="2015-08-25T18:31:00Z">
        <w:r w:rsidR="00BB6F29">
          <w:t xml:space="preserve">4.1.3.21. </w:t>
        </w:r>
      </w:ins>
      <w:del w:id="2851"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500" type="#_x0000_t75" style="width:14.6pt;height:14.6pt" o:ole="">
                  <v:imagedata r:id="rId965" o:title=""/>
                </v:shape>
                <o:OLEObject Type="Embed" ProgID="Equation.DSMT4" ShapeID="_x0000_i1500" DrawAspect="Content" ObjectID="_1375892017" r:id="rId966"/>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501" type="#_x0000_t75" style="width:14.6pt;height:14.6pt" o:ole="">
                  <v:imagedata r:id="rId967" o:title=""/>
                </v:shape>
                <o:OLEObject Type="Embed" ProgID="Equation.DSMT4" ShapeID="_x0000_i1501" DrawAspect="Content" ObjectID="_1375892018" r:id="rId968"/>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502" type="#_x0000_t75" style="width:14.6pt;height:21.85pt" o:ole="">
                  <v:imagedata r:id="rId969" o:title=""/>
                </v:shape>
                <o:OLEObject Type="Embed" ProgID="Equation.DSMT4" ShapeID="_x0000_i1502" DrawAspect="Content" ObjectID="_1375892019" r:id="rId970"/>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503" type="#_x0000_t75" style="width:7.3pt;height:14.6pt" o:ole="">
                  <v:imagedata r:id="rId971" o:title=""/>
                </v:shape>
                <o:OLEObject Type="Embed" ProgID="Equation.DSMT4" ShapeID="_x0000_i1503" DrawAspect="Content" ObjectID="_1375892020" r:id="rId972"/>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504" type="#_x0000_t75" style="width:14.6pt;height:21.85pt" o:ole="">
                  <v:imagedata r:id="rId973" o:title=""/>
                </v:shape>
                <o:OLEObject Type="Embed" ProgID="Equation.DSMT4" ShapeID="_x0000_i1504" DrawAspect="Content" ObjectID="_1375892021" r:id="rId974"/>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505" type="#_x0000_t75" style="width:14.6pt;height:14.6pt" o:ole="">
                  <v:imagedata r:id="rId975" o:title=""/>
                </v:shape>
                <o:OLEObject Type="Embed" ProgID="Equation.DSMT4" ShapeID="_x0000_i1505" DrawAspect="Content" ObjectID="_1375892022" r:id="rId976"/>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 "_ENREF_7" \o "Lanir, 1983 #48" </w:instrText>
      </w:r>
      <w:ins w:id="2852" w:author="Gerard" w:date="2015-08-25T18:30:00Z"/>
      <w:r w:rsidR="00940A59">
        <w:fldChar w:fldCharType="separate"/>
      </w:r>
      <w:r w:rsidR="00554341">
        <w:rPr>
          <w:noProof/>
        </w:rPr>
        <w:t>7-9</w:t>
      </w:r>
      <w:r w:rsidR="00940A59">
        <w:rPr>
          <w:noProof/>
        </w:rPr>
        <w:fldChar w:fldCharType="end"/>
      </w:r>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506" type="#_x0000_t75" style="width:179.55pt;height:28.25pt" o:ole="">
            <v:imagedata r:id="rId977" o:title=""/>
          </v:shape>
          <o:OLEObject Type="Embed" ProgID="Equation.DSMT4" ShapeID="_x0000_i1506" DrawAspect="Content" ObjectID="_1375892023" r:id="rId978"/>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507" type="#_x0000_t75" style="width:86.6pt;height:21.85pt" o:ole="">
            <v:imagedata r:id="rId979" o:title=""/>
          </v:shape>
          <o:OLEObject Type="Embed" ProgID="Equation.DSMT4" ShapeID="_x0000_i1507" DrawAspect="Content" ObjectID="_1375892024" r:id="rId980"/>
        </w:object>
      </w:r>
      <w:r>
        <w:t xml:space="preserve"> is the square of the fiber stretch </w:t>
      </w:r>
      <w:r w:rsidR="006C2049" w:rsidRPr="006C2049">
        <w:rPr>
          <w:position w:val="-12"/>
        </w:rPr>
        <w:object w:dxaOrig="279" w:dyaOrig="360" w14:anchorId="62EE15F7">
          <v:shape id="_x0000_i1508" type="#_x0000_t75" style="width:14.6pt;height:21.85pt" o:ole="">
            <v:imagedata r:id="rId981" o:title=""/>
          </v:shape>
          <o:OLEObject Type="Embed" ProgID="Equation.DSMT4" ShapeID="_x0000_i1508" DrawAspect="Content" ObjectID="_1375892025" r:id="rId982"/>
        </w:object>
      </w:r>
      <w:r>
        <w:t xml:space="preserve">, </w:t>
      </w:r>
      <w:r w:rsidR="006C2049" w:rsidRPr="006C2049">
        <w:rPr>
          <w:position w:val="-6"/>
        </w:rPr>
        <w:object w:dxaOrig="260" w:dyaOrig="279" w14:anchorId="641B81D3">
          <v:shape id="_x0000_i1509" type="#_x0000_t75" style="width:14.6pt;height:14.6pt" o:ole="">
            <v:imagedata r:id="rId983" o:title=""/>
          </v:shape>
          <o:OLEObject Type="Embed" ProgID="Equation.DSMT4" ShapeID="_x0000_i1509" DrawAspect="Content" ObjectID="_1375892026" r:id="rId98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510" type="#_x0000_t75" style="width:28.25pt;height:21.85pt" o:ole="">
            <v:imagedata r:id="rId985" o:title=""/>
          </v:shape>
          <o:OLEObject Type="Embed" ProgID="Equation.DSMT4" ShapeID="_x0000_i1510" DrawAspect="Content" ObjectID="_1375892027" r:id="rId986"/>
        </w:object>
      </w:r>
      <w:r>
        <w:t xml:space="preserve">, </w:t>
      </w:r>
      <w:r w:rsidR="006C2049" w:rsidRPr="006C2049">
        <w:rPr>
          <w:position w:val="-12"/>
        </w:rPr>
        <w:object w:dxaOrig="1340" w:dyaOrig="360" w14:anchorId="5C85717E">
          <v:shape id="_x0000_i1511" type="#_x0000_t75" style="width:64.7pt;height:21.85pt" o:ole="">
            <v:imagedata r:id="rId987" o:title=""/>
          </v:shape>
          <o:OLEObject Type="Embed" ProgID="Equation.DSMT4" ShapeID="_x0000_i1511" DrawAspect="Content" ObjectID="_1375892028" r:id="rId988"/>
        </w:object>
      </w:r>
      <w:r>
        <w:t xml:space="preserve">, and </w:t>
      </w:r>
      <w:r w:rsidR="006C2049" w:rsidRPr="006C2049">
        <w:rPr>
          <w:position w:val="-14"/>
        </w:rPr>
        <w:object w:dxaOrig="540" w:dyaOrig="400" w14:anchorId="24D28F83">
          <v:shape id="_x0000_i1512" type="#_x0000_t75" style="width:28.25pt;height:21.85pt" o:ole="">
            <v:imagedata r:id="rId989" o:title=""/>
          </v:shape>
          <o:OLEObject Type="Embed" ProgID="Equation.DSMT4" ShapeID="_x0000_i1512" DrawAspect="Content" ObjectID="_1375892029" r:id="rId990"/>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513" type="#_x0000_t75" style="width:93.85pt;height:36.45pt" o:ole="">
            <v:imagedata r:id="rId991" o:title=""/>
          </v:shape>
          <o:OLEObject Type="Embed" ProgID="Equation.DSMT4" ShapeID="_x0000_i1513" DrawAspect="Content" ObjectID="_1375892030" r:id="rId992"/>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514" type="#_x0000_t75" style="width:136.7pt;height:28.25pt" o:ole="">
            <v:imagedata r:id="rId993" o:title=""/>
          </v:shape>
          <o:OLEObject Type="Embed" ProgID="Equation.DSMT4" ShapeID="_x0000_i1514" DrawAspect="Content" ObjectID="_1375892031" r:id="rId994"/>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515" type="#_x0000_t75" style="width:28.25pt;height:14.6pt" o:ole="">
            <v:imagedata r:id="rId995" o:title=""/>
          </v:shape>
          <o:OLEObject Type="Embed" ProgID="Equation.DSMT4" ShapeID="_x0000_i1515" DrawAspect="Content" ObjectID="_1375892032" r:id="rId996"/>
        </w:object>
      </w:r>
      <w:r w:rsidRPr="000230DC">
        <w:t xml:space="preserve">, </w:t>
      </w:r>
      <w:r w:rsidR="006C2049" w:rsidRPr="006C2049">
        <w:rPr>
          <w:position w:val="-6"/>
        </w:rPr>
        <w:object w:dxaOrig="580" w:dyaOrig="279" w14:anchorId="30A7D703">
          <v:shape id="_x0000_i1516" type="#_x0000_t75" style="width:28.25pt;height:14.6pt" o:ole="">
            <v:imagedata r:id="rId997" o:title=""/>
          </v:shape>
          <o:OLEObject Type="Embed" ProgID="Equation.DSMT4" ShapeID="_x0000_i1516" DrawAspect="Content" ObjectID="_1375892033" r:id="rId998"/>
        </w:object>
      </w:r>
      <w:r w:rsidRPr="000230DC">
        <w:t xml:space="preserve">, and </w:t>
      </w:r>
      <w:r w:rsidR="006C2049" w:rsidRPr="006C2049">
        <w:rPr>
          <w:position w:val="-10"/>
        </w:rPr>
        <w:object w:dxaOrig="600" w:dyaOrig="320" w14:anchorId="2702DC82">
          <v:shape id="_x0000_i1517" type="#_x0000_t75" style="width:28.25pt;height:14.6pt" o:ole="">
            <v:imagedata r:id="rId999" o:title=""/>
          </v:shape>
          <o:OLEObject Type="Embed" ProgID="Equation.DSMT4" ShapeID="_x0000_i1517" DrawAspect="Content" ObjectID="_1375892034" r:id="rId1000"/>
        </w:object>
      </w:r>
      <w:r w:rsidRPr="000230DC">
        <w:t>.</w:t>
      </w:r>
      <w:r>
        <w:t xml:space="preserve">  The fiber modulus is dependent on the solid-bound molecule referential density </w:t>
      </w:r>
      <w:r w:rsidR="006C2049" w:rsidRPr="006C2049">
        <w:rPr>
          <w:position w:val="-12"/>
        </w:rPr>
        <w:object w:dxaOrig="340" w:dyaOrig="380" w14:anchorId="36933F7E">
          <v:shape id="_x0000_i1518" type="#_x0000_t75" style="width:14.6pt;height:21.85pt" o:ole="">
            <v:imagedata r:id="rId1001" o:title=""/>
          </v:shape>
          <o:OLEObject Type="Embed" ProgID="Equation.DSMT4" ShapeID="_x0000_i1518" DrawAspect="Content" ObjectID="_1375892035" r:id="rId1002"/>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519" type="#_x0000_t75" style="width:64.7pt;height:43.75pt" o:ole="">
            <v:imagedata r:id="rId1003" o:title=""/>
          </v:shape>
          <o:OLEObject Type="Embed" ProgID="Equation.DSMT4" ShapeID="_x0000_i1519" DrawAspect="Content" ObjectID="_1375892036" r:id="rId1004"/>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20" type="#_x0000_t75" style="width:14.6pt;height:21.85pt" o:ole="">
            <v:imagedata r:id="rId1005" o:title=""/>
          </v:shape>
          <o:OLEObject Type="Embed" ProgID="Equation.DSMT4" ShapeID="_x0000_i1520" DrawAspect="Content" ObjectID="_1375892037" r:id="rId1006"/>
        </w:object>
      </w:r>
      <w:r>
        <w:t xml:space="preserve"> is the density at which </w:t>
      </w:r>
      <w:r w:rsidR="006C2049" w:rsidRPr="006C2049">
        <w:rPr>
          <w:position w:val="-12"/>
        </w:rPr>
        <w:object w:dxaOrig="639" w:dyaOrig="360" w14:anchorId="2F4513C5">
          <v:shape id="_x0000_i1521" type="#_x0000_t75" style="width:28.25pt;height:21.85pt" o:ole="">
            <v:imagedata r:id="rId1007" o:title=""/>
          </v:shape>
          <o:OLEObject Type="Embed" ProgID="Equation.DSMT4" ShapeID="_x0000_i1521" DrawAspect="Content" ObjectID="_1375892038" r:id="rId1008"/>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853" w:author="Gerard" w:date="2015-08-25T18:31:00Z">
        <w:r w:rsidR="00BB6F29">
          <w:t>4.9</w:t>
        </w:r>
      </w:ins>
      <w:del w:id="2854" w:author="Gerard" w:date="2015-08-25T15:04:00Z">
        <w:r w:rsidR="008613FC" w:rsidDel="00554341">
          <w:delText>4.8</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BB6F29">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22" type="#_x0000_t75" style="width:14.6pt;height:21.85pt" o:ole="">
            <v:imagedata r:id="rId1009" o:title=""/>
          </v:shape>
          <o:OLEObject Type="Embed" ProgID="Equation.DSMT4" ShapeID="_x0000_i1522" DrawAspect="Content" ObjectID="_1375892039" r:id="rId1010"/>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23" type="#_x0000_t75" style="width:14.6pt;height:21.85pt" o:ole="">
            <v:imagedata r:id="rId1011" o:title=""/>
          </v:shape>
          <o:OLEObject Type="Embed" ProgID="Equation.DSMT4" ShapeID="_x0000_i1523" DrawAspect="Content" ObjectID="_1375892040" r:id="rId1012"/>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24" type="#_x0000_t75" style="width:7.3pt;height:14.6pt" o:ole="">
            <v:imagedata r:id="rId1013" o:title=""/>
          </v:shape>
          <o:OLEObject Type="Embed" ProgID="Equation.DSMT4" ShapeID="_x0000_i1524" DrawAspect="Content" ObjectID="_1375892041" r:id="rId1014"/>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25" type="#_x0000_t75" style="width:36.45pt;height:14.6pt" o:ole="">
            <v:imagedata r:id="rId1015" o:title=""/>
          </v:shape>
          <o:OLEObject Type="Embed" ProgID="Equation.DSMT4" ShapeID="_x0000_i1525" DrawAspect="Content" ObjectID="_1375892042" r:id="rId1016"/>
        </w:object>
      </w:r>
      <w:r w:rsidR="002D5305">
        <w:t>, the expression</w:t>
      </w:r>
      <w:r>
        <w:t xml:space="preserve"> </w:t>
      </w:r>
      <w:r w:rsidR="002D5305">
        <w:t xml:space="preserve">for </w:t>
      </w:r>
      <w:r w:rsidR="006C2049" w:rsidRPr="006C2049">
        <w:rPr>
          <w:position w:val="-4"/>
        </w:rPr>
        <w:object w:dxaOrig="279" w:dyaOrig="260" w14:anchorId="1178C37C">
          <v:shape id="_x0000_i1526" type="#_x0000_t75" style="width:14.6pt;height:14.6pt" o:ole="">
            <v:imagedata r:id="rId1017" o:title=""/>
          </v:shape>
          <o:OLEObject Type="Embed" ProgID="Equation.DSMT4" ShapeID="_x0000_i1526" DrawAspect="Content" ObjectID="_1375892043" r:id="rId1018"/>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27" type="#_x0000_t75" style="width:93.85pt;height:21.85pt" o:ole="">
            <v:imagedata r:id="rId1019" o:title=""/>
          </v:shape>
          <o:OLEObject Type="Embed" ProgID="Equation.DSMT4" ShapeID="_x0000_i1527" DrawAspect="Content" ObjectID="_1375892044" r:id="rId1020"/>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28" type="#_x0000_t75" style="width:28.25pt;height:14.6pt" o:ole="">
            <v:imagedata r:id="rId1021" o:title=""/>
          </v:shape>
          <o:OLEObject Type="Embed" ProgID="Equation.DSMT4" ShapeID="_x0000_i1528" DrawAspect="Content" ObjectID="_1375892045" r:id="rId1022"/>
        </w:object>
      </w:r>
      <w:r w:rsidRPr="0097532C">
        <w:t>, the fiber modulus is zero at the strain origin (</w:t>
      </w:r>
      <w:r w:rsidR="006C2049" w:rsidRPr="006C2049">
        <w:rPr>
          <w:position w:val="-12"/>
        </w:rPr>
        <w:object w:dxaOrig="600" w:dyaOrig="360" w14:anchorId="0793792D">
          <v:shape id="_x0000_i1529" type="#_x0000_t75" style="width:28.25pt;height:21.85pt" o:ole="">
            <v:imagedata r:id="rId1023" o:title=""/>
          </v:shape>
          <o:OLEObject Type="Embed" ProgID="Equation.DSMT4" ShapeID="_x0000_i1529" DrawAspect="Content" ObjectID="_1375892046" r:id="rId1024"/>
        </w:object>
      </w:r>
      <w:r w:rsidRPr="0097532C">
        <w:t xml:space="preserve">).  Therefore, use </w:t>
      </w:r>
      <w:r w:rsidR="006C2049" w:rsidRPr="006C2049">
        <w:rPr>
          <w:position w:val="-10"/>
        </w:rPr>
        <w:object w:dxaOrig="600" w:dyaOrig="320" w14:anchorId="2ADEDFF2">
          <v:shape id="_x0000_i1530" type="#_x0000_t75" style="width:28.25pt;height:14.6pt" o:ole="">
            <v:imagedata r:id="rId1025" o:title=""/>
          </v:shape>
          <o:OLEObject Type="Embed" ProgID="Equation.DSMT4" ShapeID="_x0000_i1530" DrawAspect="Content" ObjectID="_1375892047" r:id="rId1026"/>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31" type="#_x0000_t75" style="width:100.25pt;height:21.85pt" o:ole="">
            <v:imagedata r:id="rId1027" o:title=""/>
          </v:shape>
          <o:OLEObject Type="Embed" ProgID="Equation.DSMT4" ShapeID="_x0000_i1531" DrawAspect="Content" ObjectID="_1375892048" r:id="rId1028"/>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855" w:name="_Toc302147227"/>
      <w:r>
        <w:lastRenderedPageBreak/>
        <w:t>Coupled Transversely Isotropic Mooney-Rivlin</w:t>
      </w:r>
      <w:bookmarkEnd w:id="2855"/>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32" type="#_x0000_t75" style="width:266.15pt;height:21.85pt" o:ole="">
            <v:imagedata r:id="rId1029" o:title=""/>
          </v:shape>
          <o:OLEObject Type="Embed" ProgID="Equation.DSMT4" ShapeID="_x0000_i1532" DrawAspect="Content" ObjectID="_1375892049" r:id="rId1030"/>
        </w:object>
      </w:r>
    </w:p>
    <w:p w14:paraId="49B54FD1" w14:textId="24460279"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33" type="#_x0000_t75" style="width:14.6pt;height:14.6pt" o:ole="">
            <v:imagedata r:id="rId1031" o:title=""/>
          </v:shape>
          <o:OLEObject Type="Embed" ProgID="Equation.DSMT4" ShapeID="_x0000_i1533" DrawAspect="Content" ObjectID="_1375892050" r:id="rId1032"/>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940A59">
        <w:fldChar w:fldCharType="begin"/>
      </w:r>
      <w:r w:rsidR="00940A59">
        <w:instrText xml:space="preserve"> HYPERLINK \l "_ENREF_19" \o "Weiss, 1996 #14" </w:instrText>
      </w:r>
      <w:ins w:id="2856" w:author="Gerard" w:date="2015-08-25T18:30:00Z"/>
      <w:r w:rsidR="00940A59">
        <w:fldChar w:fldCharType="separate"/>
      </w:r>
      <w:r w:rsidR="00554341">
        <w:rPr>
          <w:noProof/>
        </w:rPr>
        <w:t>19</w:t>
      </w:r>
      <w:r w:rsidR="00940A59">
        <w:rPr>
          <w:noProof/>
        </w:rPr>
        <w:fldChar w:fldCharType="end"/>
      </w:r>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34" type="#_x0000_t75" style="width:93.85pt;height:28.25pt" o:ole="">
            <v:imagedata r:id="rId1033" o:title=""/>
          </v:shape>
          <o:OLEObject Type="Embed" ProgID="Equation.DSMT4" ShapeID="_x0000_i1534" DrawAspect="Content" ObjectID="_1375892051" r:id="rId1034"/>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35" type="#_x0000_t75" style="width:50.15pt;height:14.6pt" o:ole="">
            <v:imagedata r:id="rId1035" o:title=""/>
          </v:shape>
          <o:OLEObject Type="Embed" ProgID="Equation.DSMT4" ShapeID="_x0000_i1535" DrawAspect="Content" ObjectID="_1375892052" r:id="rId1036"/>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857" w:name="_Toc302147228"/>
      <w:r>
        <w:lastRenderedPageBreak/>
        <w:t>Coupled Transversely Isotropic Veronda-Westmann</w:t>
      </w:r>
      <w:bookmarkEnd w:id="2857"/>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36" type="#_x0000_t75" style="width:237.85pt;height:36.45pt" o:ole="">
            <v:imagedata r:id="rId1037" o:title=""/>
          </v:shape>
          <o:OLEObject Type="Embed" ProgID="Equation.DSMT4" ShapeID="_x0000_i1536" DrawAspect="Content" ObjectID="_1375892053" r:id="rId1038"/>
        </w:object>
      </w:r>
    </w:p>
    <w:p w14:paraId="04C16060" w14:textId="6A209760"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37" type="#_x0000_t75" style="width:14.6pt;height:14.6pt" o:ole="">
            <v:imagedata r:id="rId1039" o:title=""/>
          </v:shape>
          <o:OLEObject Type="Embed" ProgID="Equation.DSMT4" ShapeID="_x0000_i1537" DrawAspect="Content" ObjectID="_1375892054" r:id="rId1040"/>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940A59">
        <w:fldChar w:fldCharType="begin"/>
      </w:r>
      <w:r w:rsidR="00940A59">
        <w:instrText xml:space="preserve"> HYPERLINK \l "_ENREF_19" \o "Weiss, 1996 #14" </w:instrText>
      </w:r>
      <w:ins w:id="2858" w:author="Gerard" w:date="2015-08-25T18:30:00Z"/>
      <w:r w:rsidR="00940A59">
        <w:fldChar w:fldCharType="separate"/>
      </w:r>
      <w:r w:rsidR="00554341">
        <w:rPr>
          <w:noProof/>
        </w:rPr>
        <w:t>19</w:t>
      </w:r>
      <w:r w:rsidR="00940A59">
        <w:rPr>
          <w:noProof/>
        </w:rPr>
        <w:fldChar w:fldCharType="end"/>
      </w:r>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38" type="#_x0000_t75" style="width:93.85pt;height:28.25pt" o:ole="">
            <v:imagedata r:id="rId1041" o:title=""/>
          </v:shape>
          <o:OLEObject Type="Embed" ProgID="Equation.DSMT4" ShapeID="_x0000_i1538" DrawAspect="Content" ObjectID="_1375892055" r:id="rId1042"/>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39" type="#_x0000_t75" style="width:50.15pt;height:14.6pt" o:ole="">
            <v:imagedata r:id="rId1043" o:title=""/>
          </v:shape>
          <o:OLEObject Type="Embed" ProgID="Equation.DSMT4" ShapeID="_x0000_i1539" DrawAspect="Content" ObjectID="_1375892056" r:id="rId1044"/>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2859" w:name="_Toc410636372"/>
      <w:bookmarkStart w:id="2860" w:name="_Toc302147229"/>
      <w:r>
        <w:lastRenderedPageBreak/>
        <w:t>Continuous Fiber Distribution</w:t>
      </w:r>
      <w:bookmarkEnd w:id="2859"/>
      <w:bookmarkEnd w:id="2860"/>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2861" w:name="_Toc410636373"/>
      <w:bookmarkStart w:id="2862" w:name="_Toc302147230"/>
      <w:r>
        <w:lastRenderedPageBreak/>
        <w:t>Compressible Continuous Fiber Distribution</w:t>
      </w:r>
      <w:bookmarkEnd w:id="2861"/>
      <w:bookmarkEnd w:id="2862"/>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5"/>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40" type="#_x0000_t75" style="width:43.75pt;height:21.85pt" o:ole="">
                  <v:imagedata r:id="rId1059" o:title=""/>
                </v:shape>
                <o:OLEObject Type="Embed" ProgID="Equation.DSMT4" ShapeID="_x0000_i1540" DrawAspect="Content" ObjectID="_1375892057" r:id="rId1060"/>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41" type="#_x0000_t75" style="width:28.25pt;height:21.85pt" o:ole="">
                  <v:imagedata r:id="rId1061" o:title=""/>
                </v:shape>
                <o:OLEObject Type="Embed" ProgID="Equation.DSMT4" ShapeID="_x0000_i1541" DrawAspect="Content" ObjectID="_1375892058" r:id="rId1062"/>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BB6F29">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BB6F29">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BB6F29">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2863" w:name="_Toc410636374"/>
      <w:bookmarkStart w:id="2864" w:name="_Ref280606960"/>
      <w:bookmarkStart w:id="2865" w:name="_Toc302147231"/>
      <w:r>
        <w:lastRenderedPageBreak/>
        <w:t>Uncoupled Continuous Fiber Distribution</w:t>
      </w:r>
      <w:bookmarkEnd w:id="2863"/>
      <w:bookmarkEnd w:id="2865"/>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5"/>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42" type="#_x0000_t75" style="width:43.75pt;height:21.85pt" o:ole="">
                  <v:imagedata r:id="rId1063" o:title=""/>
                </v:shape>
                <o:OLEObject Type="Embed" ProgID="Equation.DSMT4" ShapeID="_x0000_i1542" DrawAspect="Content" ObjectID="_1375892059" r:id="rId1064"/>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43" type="#_x0000_t75" style="width:28.25pt;height:21.85pt" o:ole="">
                  <v:imagedata r:id="rId1065" o:title=""/>
                </v:shape>
                <o:OLEObject Type="Embed" ProgID="Equation.DSMT4" ShapeID="_x0000_i1543" DrawAspect="Content" ObjectID="_1375892060" r:id="rId1066"/>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BB6F29">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BB6F29">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BB6F29">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2866" w:name="_Toc410636375"/>
      <w:bookmarkStart w:id="2867" w:name="_Toc302147232"/>
      <w:r>
        <w:lastRenderedPageBreak/>
        <w:t>Fibers</w:t>
      </w:r>
      <w:bookmarkEnd w:id="2864"/>
      <w:bookmarkEnd w:id="2866"/>
      <w:bookmarkEnd w:id="2867"/>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2868" w:name="_Toc410636376"/>
      <w:bookmarkStart w:id="2869" w:name="_Toc302147233"/>
      <w:r>
        <w:lastRenderedPageBreak/>
        <w:t>Fiber with Exponential-Power Law</w:t>
      </w:r>
      <w:bookmarkEnd w:id="2868"/>
      <w:bookmarkEnd w:id="2869"/>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2"/>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44" type="#_x0000_t75" style="width:7.3pt;height:14.6pt" o:ole="">
                  <v:imagedata r:id="rId1067" o:title=""/>
                </v:shape>
                <o:OLEObject Type="Embed" ProgID="Equation.DSMT4" ShapeID="_x0000_i1544" DrawAspect="Content" ObjectID="_1375892061" r:id="rId1068"/>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45" type="#_x0000_t75" style="width:14.6pt;height:14.6pt" o:ole="">
                  <v:imagedata r:id="rId1069" o:title=""/>
                </v:shape>
                <o:OLEObject Type="Embed" ProgID="Equation.DSMT4" ShapeID="_x0000_i1545" DrawAspect="Content" ObjectID="_1375892062" r:id="rId1070"/>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46" type="#_x0000_t75" style="width:14.6pt;height:14.6pt" o:ole="">
                  <v:imagedata r:id="rId1071" o:title=""/>
                </v:shape>
                <o:OLEObject Type="Embed" ProgID="Equation.DSMT4" ShapeID="_x0000_i1546" DrawAspect="Content" ObjectID="_1375892063" r:id="rId1072"/>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47" type="#_x0000_t75" style="width:172.25pt;height:36.45pt" o:ole="">
            <v:imagedata r:id="rId1073" o:title=""/>
          </v:shape>
          <o:OLEObject Type="Embed" ProgID="Equation.DSMT4" ShapeID="_x0000_i1547" DrawAspect="Content" ObjectID="_1375892064" r:id="rId1074"/>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48" type="#_x0000_t75" style="width:28.25pt;height:14.6pt" o:ole="">
            <v:imagedata r:id="rId1075" o:title=""/>
          </v:shape>
          <o:OLEObject Type="Embed" ProgID="Equation.DSMT4" ShapeID="_x0000_i1548" DrawAspect="Content" ObjectID="_1375892065" r:id="rId1076"/>
        </w:object>
      </w:r>
      <w:r w:rsidRPr="000230DC">
        <w:t xml:space="preserve">, </w:t>
      </w:r>
      <w:r w:rsidRPr="00315B5A">
        <w:rPr>
          <w:position w:val="-6"/>
        </w:rPr>
        <w:object w:dxaOrig="580" w:dyaOrig="279" w14:anchorId="62E35749">
          <v:shape id="_x0000_i1549" type="#_x0000_t75" style="width:28.25pt;height:14.6pt" o:ole="">
            <v:imagedata r:id="rId1077" o:title=""/>
          </v:shape>
          <o:OLEObject Type="Embed" ProgID="Equation.DSMT4" ShapeID="_x0000_i1549" DrawAspect="Content" ObjectID="_1375892066" r:id="rId1078"/>
        </w:object>
      </w:r>
      <w:r w:rsidRPr="000230DC">
        <w:t xml:space="preserve">, and </w:t>
      </w:r>
      <w:r w:rsidRPr="00315B5A">
        <w:rPr>
          <w:position w:val="-10"/>
        </w:rPr>
        <w:object w:dxaOrig="600" w:dyaOrig="320" w14:anchorId="4698679B">
          <v:shape id="_x0000_i1550" type="#_x0000_t75" style="width:28.25pt;height:14.6pt" o:ole="">
            <v:imagedata r:id="rId1079" o:title=""/>
          </v:shape>
          <o:OLEObject Type="Embed" ProgID="Equation.DSMT4" ShapeID="_x0000_i1550" DrawAspect="Content" ObjectID="_1375892067" r:id="rId1080"/>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51" type="#_x0000_t75" style="width:36.45pt;height:14.6pt" o:ole="">
            <v:imagedata r:id="rId1081" o:title=""/>
          </v:shape>
          <o:OLEObject Type="Embed" ProgID="Equation.DSMT4" ShapeID="_x0000_i1551" DrawAspect="Content" ObjectID="_1375892068" r:id="rId1082"/>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52" type="#_x0000_t75" style="width:122.15pt;height:36.45pt" o:ole="">
            <v:imagedata r:id="rId1083" o:title=""/>
          </v:shape>
          <o:OLEObject Type="Embed" ProgID="Equation.DSMT4" ShapeID="_x0000_i1552" DrawAspect="Content" ObjectID="_1375892069" r:id="rId1084"/>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53" type="#_x0000_t75" style="width:28.25pt;height:14.6pt" o:ole="">
            <v:imagedata r:id="rId1085" o:title=""/>
          </v:shape>
          <o:OLEObject Type="Embed" ProgID="Equation.DSMT4" ShapeID="_x0000_i1553" DrawAspect="Content" ObjectID="_1375892070" r:id="rId1086"/>
        </w:object>
      </w:r>
      <w:r w:rsidRPr="0097532C">
        <w:t>, the fiber modulus is zero at the strain origin (</w:t>
      </w:r>
      <w:r w:rsidRPr="00315B5A">
        <w:rPr>
          <w:position w:val="-12"/>
        </w:rPr>
        <w:object w:dxaOrig="580" w:dyaOrig="360" w14:anchorId="53E04FE0">
          <v:shape id="_x0000_i1554" type="#_x0000_t75" style="width:28.25pt;height:21.85pt" o:ole="">
            <v:imagedata r:id="rId1087" o:title=""/>
          </v:shape>
          <o:OLEObject Type="Embed" ProgID="Equation.DSMT4" ShapeID="_x0000_i1554" DrawAspect="Content" ObjectID="_1375892071" r:id="rId1088"/>
        </w:object>
      </w:r>
      <w:r w:rsidRPr="0097532C">
        <w:t xml:space="preserve">).  Therefore, use </w:t>
      </w:r>
      <w:r w:rsidRPr="00315B5A">
        <w:rPr>
          <w:position w:val="-10"/>
        </w:rPr>
        <w:object w:dxaOrig="600" w:dyaOrig="320" w14:anchorId="5F65325E">
          <v:shape id="_x0000_i1555" type="#_x0000_t75" style="width:28.25pt;height:14.6pt" o:ole="">
            <v:imagedata r:id="rId1089" o:title=""/>
          </v:shape>
          <o:OLEObject Type="Embed" ProgID="Equation.DSMT4" ShapeID="_x0000_i1555" DrawAspect="Content" ObjectID="_1375892072" r:id="rId1090"/>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2870" w:name="_Toc410636377"/>
      <w:bookmarkStart w:id="2871" w:name="_Toc302147234"/>
      <w:r>
        <w:lastRenderedPageBreak/>
        <w:t>Fiber with Neo-Hookean Law</w:t>
      </w:r>
      <w:bookmarkEnd w:id="2870"/>
      <w:bookmarkEnd w:id="2871"/>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62"/>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56" type="#_x0000_t75" style="width:14.6pt;height:14.6pt" o:ole="">
                  <v:imagedata r:id="rId1091" o:title=""/>
                </v:shape>
                <o:OLEObject Type="Embed" ProgID="Equation.DSMT4" ShapeID="_x0000_i1556" DrawAspect="Content" ObjectID="_1375892073" r:id="rId1092"/>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57" type="#_x0000_t75" style="width:100.25pt;height:28.25pt" o:ole="">
            <v:imagedata r:id="rId1093" o:title=""/>
          </v:shape>
          <o:OLEObject Type="Embed" ProgID="Equation.DSMT4" ShapeID="_x0000_i1557" DrawAspect="Content" ObjectID="_1375892074" r:id="rId1094"/>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58" type="#_x0000_t75" style="width:28.25pt;height:14.6pt" o:ole="">
            <v:imagedata r:id="rId1095" o:title=""/>
          </v:shape>
          <o:OLEObject Type="Embed" ProgID="Equation.DSMT4" ShapeID="_x0000_i1558" DrawAspect="Content" ObjectID="_1375892075" r:id="rId1096"/>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2872" w:author="Gerard" w:date="2015-06-21T22:32:00Z"/>
        </w:rPr>
      </w:pPr>
    </w:p>
    <w:p w14:paraId="1DAC7407" w14:textId="77777777" w:rsidR="008613FC" w:rsidRDefault="008613FC" w:rsidP="008613FC">
      <w:pPr>
        <w:jc w:val="left"/>
        <w:rPr>
          <w:ins w:id="2873" w:author="Gerard" w:date="2015-06-21T22:32:00Z"/>
        </w:rPr>
      </w:pPr>
      <w:ins w:id="2874" w:author="Gerard" w:date="2015-06-21T22:32:00Z">
        <w:r>
          <w:br w:type="page"/>
        </w:r>
      </w:ins>
    </w:p>
    <w:p w14:paraId="7BEBEC55" w14:textId="77777777" w:rsidR="008613FC" w:rsidRDefault="008613FC" w:rsidP="008613FC">
      <w:pPr>
        <w:pStyle w:val="Heading4"/>
        <w:rPr>
          <w:ins w:id="2875" w:author="Gerard" w:date="2015-06-21T22:32:00Z"/>
        </w:rPr>
      </w:pPr>
      <w:bookmarkStart w:id="2876" w:name="_Toc302147235"/>
      <w:ins w:id="2877" w:author="Gerard" w:date="2015-06-21T22:32:00Z">
        <w:r>
          <w:lastRenderedPageBreak/>
          <w:t>Fiber with Toe-Linear Response</w:t>
        </w:r>
        <w:bookmarkEnd w:id="2876"/>
      </w:ins>
    </w:p>
    <w:p w14:paraId="24D67723" w14:textId="77777777" w:rsidR="008613FC" w:rsidRDefault="008613FC" w:rsidP="008613FC">
      <w:pPr>
        <w:rPr>
          <w:ins w:id="2878" w:author="Gerard" w:date="2015-06-21T22:32:00Z"/>
        </w:rPr>
      </w:pPr>
      <w:ins w:id="2879"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2880"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8"/>
        <w:gridCol w:w="523"/>
      </w:tblGrid>
      <w:tr w:rsidR="008613FC" w14:paraId="46598566" w14:textId="77777777" w:rsidTr="00DA4325">
        <w:trPr>
          <w:ins w:id="2881" w:author="Gerard" w:date="2015-06-21T22:32:00Z"/>
        </w:trPr>
        <w:tc>
          <w:tcPr>
            <w:tcW w:w="0" w:type="auto"/>
            <w:shd w:val="clear" w:color="auto" w:fill="auto"/>
          </w:tcPr>
          <w:p w14:paraId="26253E14" w14:textId="77777777" w:rsidR="008613FC" w:rsidRDefault="008613FC" w:rsidP="00DA4325">
            <w:pPr>
              <w:pStyle w:val="code"/>
              <w:rPr>
                <w:ins w:id="2882" w:author="Gerard" w:date="2015-06-21T22:32:00Z"/>
              </w:rPr>
            </w:pPr>
            <w:ins w:id="2883" w:author="Gerard" w:date="2015-06-21T22:32:00Z">
              <w:r>
                <w:t>&lt;E&gt;</w:t>
              </w:r>
            </w:ins>
          </w:p>
        </w:tc>
        <w:tc>
          <w:tcPr>
            <w:tcW w:w="0" w:type="auto"/>
            <w:shd w:val="clear" w:color="auto" w:fill="auto"/>
          </w:tcPr>
          <w:p w14:paraId="7DCB45A0" w14:textId="77777777" w:rsidR="008613FC" w:rsidRDefault="008613FC" w:rsidP="00DA4325">
            <w:pPr>
              <w:rPr>
                <w:ins w:id="2884" w:author="Gerard" w:date="2015-06-21T22:32:00Z"/>
              </w:rPr>
            </w:pPr>
            <w:ins w:id="2885" w:author="Gerard" w:date="2015-06-21T22:32:00Z">
              <w:r w:rsidRPr="0091641D">
                <w:rPr>
                  <w:position w:val="-4"/>
                </w:rPr>
                <w:object w:dxaOrig="240" w:dyaOrig="240" w14:anchorId="327F6B04">
                  <v:shape id="_x0000_i1559" type="#_x0000_t75" style="width:14.6pt;height:13.65pt" o:ole="">
                    <v:imagedata r:id="rId1097" o:title=""/>
                  </v:shape>
                  <o:OLEObject Type="Embed" ProgID="Equation.DSMT4" ShapeID="_x0000_i1559" DrawAspect="Content" ObjectID="_1375892076" r:id="rId1098"/>
                </w:object>
              </w:r>
            </w:ins>
            <w:ins w:id="2886" w:author="Gerard" w:date="2015-06-21T22:32:00Z">
              <w:r>
                <w:t>, the fiber modulus in the linear range (</w:t>
              </w:r>
            </w:ins>
            <w:ins w:id="2887" w:author="Gerard" w:date="2015-06-21T22:32:00Z">
              <w:r w:rsidRPr="00EA1ADB">
                <w:rPr>
                  <w:position w:val="-4"/>
                </w:rPr>
                <w:object w:dxaOrig="600" w:dyaOrig="240" w14:anchorId="5D395450">
                  <v:shape id="_x0000_i1560" type="#_x0000_t75" style="width:30.1pt;height:11.85pt" o:ole="">
                    <v:imagedata r:id="rId1099" o:title=""/>
                  </v:shape>
                  <o:OLEObject Type="Embed" ProgID="Equation.DSMT4" ShapeID="_x0000_i1560" DrawAspect="Content" ObjectID="_1375892077" r:id="rId1100"/>
                </w:object>
              </w:r>
            </w:ins>
            <w:ins w:id="2888" w:author="Gerard" w:date="2015-06-21T22:32:00Z">
              <w:r>
                <w:t>)</w:t>
              </w:r>
            </w:ins>
          </w:p>
        </w:tc>
        <w:tc>
          <w:tcPr>
            <w:tcW w:w="0" w:type="auto"/>
          </w:tcPr>
          <w:p w14:paraId="7A3B0C73" w14:textId="77777777" w:rsidR="008613FC" w:rsidRPr="00AF2221" w:rsidRDefault="008613FC" w:rsidP="00DA4325">
            <w:pPr>
              <w:rPr>
                <w:ins w:id="2889" w:author="Gerard" w:date="2015-06-21T22:32:00Z"/>
                <w:position w:val="-10"/>
              </w:rPr>
            </w:pPr>
            <w:ins w:id="2890" w:author="Gerard" w:date="2015-06-21T22:32:00Z">
              <w:r>
                <w:rPr>
                  <w:position w:val="-10"/>
                </w:rPr>
                <w:t>[</w:t>
              </w:r>
              <w:r>
                <w:rPr>
                  <w:b/>
                  <w:position w:val="-10"/>
                </w:rPr>
                <w:t>P</w:t>
              </w:r>
              <w:r>
                <w:rPr>
                  <w:position w:val="-10"/>
                </w:rPr>
                <w:t>]</w:t>
              </w:r>
            </w:ins>
          </w:p>
        </w:tc>
      </w:tr>
      <w:tr w:rsidR="008613FC" w14:paraId="3800CC0D" w14:textId="77777777" w:rsidTr="00DA4325">
        <w:trPr>
          <w:ins w:id="2891" w:author="Gerard" w:date="2015-06-21T22:32:00Z"/>
        </w:trPr>
        <w:tc>
          <w:tcPr>
            <w:tcW w:w="0" w:type="auto"/>
            <w:shd w:val="clear" w:color="auto" w:fill="auto"/>
          </w:tcPr>
          <w:p w14:paraId="735F6A00" w14:textId="77777777" w:rsidR="008613FC" w:rsidRDefault="008613FC" w:rsidP="00DA4325">
            <w:pPr>
              <w:pStyle w:val="code"/>
              <w:rPr>
                <w:ins w:id="2892" w:author="Gerard" w:date="2015-06-21T22:32:00Z"/>
              </w:rPr>
            </w:pPr>
            <w:ins w:id="2893" w:author="Gerard" w:date="2015-06-21T22:32:00Z">
              <w:r>
                <w:t>&lt;beta&gt;</w:t>
              </w:r>
            </w:ins>
          </w:p>
        </w:tc>
        <w:tc>
          <w:tcPr>
            <w:tcW w:w="0" w:type="auto"/>
            <w:shd w:val="clear" w:color="auto" w:fill="auto"/>
          </w:tcPr>
          <w:p w14:paraId="2E727AF0" w14:textId="77777777" w:rsidR="008613FC" w:rsidRPr="00315B5A" w:rsidRDefault="008613FC" w:rsidP="00DA4325">
            <w:pPr>
              <w:rPr>
                <w:ins w:id="2894" w:author="Gerard" w:date="2015-06-21T22:32:00Z"/>
              </w:rPr>
            </w:pPr>
            <w:ins w:id="2895" w:author="Gerard" w:date="2015-06-21T22:32:00Z">
              <w:r w:rsidRPr="0091641D">
                <w:rPr>
                  <w:position w:val="-10"/>
                </w:rPr>
                <w:object w:dxaOrig="220" w:dyaOrig="320" w14:anchorId="7B64756C">
                  <v:shape id="_x0000_i1561" type="#_x0000_t75" style="width:10.95pt;height:16.4pt" o:ole="">
                    <v:imagedata r:id="rId1101" o:title=""/>
                  </v:shape>
                  <o:OLEObject Type="Embed" ProgID="Equation.DSMT4" ShapeID="_x0000_i1561" DrawAspect="Content" ObjectID="_1375892078" r:id="rId1102"/>
                </w:object>
              </w:r>
            </w:ins>
            <w:ins w:id="2896" w:author="Gerard" w:date="2015-06-21T22:32:00Z">
              <w:r>
                <w:t>, the power-law exponent in the toe region (</w:t>
              </w:r>
            </w:ins>
            <w:ins w:id="2897" w:author="Gerard" w:date="2015-06-21T22:32:00Z">
              <w:r w:rsidRPr="00FC6EB7">
                <w:rPr>
                  <w:position w:val="-10"/>
                </w:rPr>
                <w:object w:dxaOrig="580" w:dyaOrig="320" w14:anchorId="57F9B3CF">
                  <v:shape id="_x0000_i1562" type="#_x0000_t75" style="width:29.15pt;height:16.4pt" o:ole="">
                    <v:imagedata r:id="rId1103" o:title=""/>
                  </v:shape>
                  <o:OLEObject Type="Embed" ProgID="Equation.DSMT4" ShapeID="_x0000_i1562" DrawAspect="Content" ObjectID="_1375892079" r:id="rId1104"/>
                </w:object>
              </w:r>
            </w:ins>
            <w:ins w:id="2898" w:author="Gerard" w:date="2015-06-21T22:32:00Z">
              <w:r>
                <w:t>)</w:t>
              </w:r>
            </w:ins>
          </w:p>
        </w:tc>
        <w:tc>
          <w:tcPr>
            <w:tcW w:w="0" w:type="auto"/>
          </w:tcPr>
          <w:p w14:paraId="78E30341" w14:textId="77777777" w:rsidR="008613FC" w:rsidRDefault="008613FC" w:rsidP="00DA4325">
            <w:pPr>
              <w:rPr>
                <w:ins w:id="2899" w:author="Gerard" w:date="2015-06-21T22:32:00Z"/>
                <w:position w:val="-10"/>
              </w:rPr>
            </w:pPr>
            <w:ins w:id="2900" w:author="Gerard" w:date="2015-06-21T22:32:00Z">
              <w:r>
                <w:rPr>
                  <w:position w:val="-10"/>
                </w:rPr>
                <w:t>[ ]</w:t>
              </w:r>
            </w:ins>
          </w:p>
        </w:tc>
      </w:tr>
      <w:tr w:rsidR="008613FC" w14:paraId="4858568F" w14:textId="77777777" w:rsidTr="00DA4325">
        <w:trPr>
          <w:ins w:id="2901" w:author="Gerard" w:date="2015-06-21T22:32:00Z"/>
        </w:trPr>
        <w:tc>
          <w:tcPr>
            <w:tcW w:w="0" w:type="auto"/>
            <w:shd w:val="clear" w:color="auto" w:fill="auto"/>
          </w:tcPr>
          <w:p w14:paraId="11A0D6E2" w14:textId="77777777" w:rsidR="008613FC" w:rsidRDefault="008613FC" w:rsidP="00DA4325">
            <w:pPr>
              <w:pStyle w:val="code"/>
              <w:rPr>
                <w:ins w:id="2902" w:author="Gerard" w:date="2015-06-21T22:32:00Z"/>
              </w:rPr>
            </w:pPr>
            <w:ins w:id="2903" w:author="Gerard" w:date="2015-06-21T22:32:00Z">
              <w:r>
                <w:t>&lt;lam0&gt;</w:t>
              </w:r>
            </w:ins>
          </w:p>
        </w:tc>
        <w:tc>
          <w:tcPr>
            <w:tcW w:w="0" w:type="auto"/>
            <w:shd w:val="clear" w:color="auto" w:fill="auto"/>
          </w:tcPr>
          <w:p w14:paraId="62604C81" w14:textId="77777777" w:rsidR="008613FC" w:rsidRPr="00315B5A" w:rsidRDefault="008613FC" w:rsidP="00DA4325">
            <w:pPr>
              <w:rPr>
                <w:ins w:id="2904" w:author="Gerard" w:date="2015-06-21T22:32:00Z"/>
              </w:rPr>
            </w:pPr>
            <w:ins w:id="2905" w:author="Gerard" w:date="2015-06-21T22:32:00Z">
              <w:r w:rsidRPr="0091641D">
                <w:rPr>
                  <w:position w:val="-12"/>
                </w:rPr>
                <w:object w:dxaOrig="280" w:dyaOrig="380" w14:anchorId="2173E48B">
                  <v:shape id="_x0000_i1563" type="#_x0000_t75" style="width:13.65pt;height:19.15pt" o:ole="">
                    <v:imagedata r:id="rId1105" o:title=""/>
                  </v:shape>
                  <o:OLEObject Type="Embed" ProgID="Equation.DSMT4" ShapeID="_x0000_i1563" DrawAspect="Content" ObjectID="_1375892080" r:id="rId1106"/>
                </w:object>
              </w:r>
            </w:ins>
            <w:ins w:id="2906" w:author="Gerard" w:date="2015-06-21T22:32:00Z">
              <w:r>
                <w:t>, the stretch ratio when the toe region transitions to the linear region (</w:t>
              </w:r>
            </w:ins>
            <w:ins w:id="2907" w:author="Gerard" w:date="2015-06-21T22:32:00Z">
              <w:r w:rsidRPr="0091641D">
                <w:rPr>
                  <w:position w:val="-12"/>
                </w:rPr>
                <w:object w:dxaOrig="620" w:dyaOrig="380" w14:anchorId="761361E3">
                  <v:shape id="_x0000_i1564" type="#_x0000_t75" style="width:31pt;height:19.15pt" o:ole="">
                    <v:imagedata r:id="rId1107" o:title=""/>
                  </v:shape>
                  <o:OLEObject Type="Embed" ProgID="Equation.DSMT4" ShapeID="_x0000_i1564" DrawAspect="Content" ObjectID="_1375892081" r:id="rId1108"/>
                </w:object>
              </w:r>
            </w:ins>
            <w:ins w:id="2908" w:author="Gerard" w:date="2015-06-21T22:32:00Z">
              <w:r>
                <w:t>)</w:t>
              </w:r>
            </w:ins>
          </w:p>
        </w:tc>
        <w:tc>
          <w:tcPr>
            <w:tcW w:w="0" w:type="auto"/>
          </w:tcPr>
          <w:p w14:paraId="2363D7BE" w14:textId="77777777" w:rsidR="008613FC" w:rsidRDefault="008613FC" w:rsidP="00DA4325">
            <w:pPr>
              <w:rPr>
                <w:ins w:id="2909" w:author="Gerard" w:date="2015-06-21T22:32:00Z"/>
                <w:position w:val="-10"/>
              </w:rPr>
            </w:pPr>
            <w:ins w:id="2910" w:author="Gerard" w:date="2015-06-21T22:32:00Z">
              <w:r>
                <w:rPr>
                  <w:position w:val="-10"/>
                </w:rPr>
                <w:t>[ ]</w:t>
              </w:r>
            </w:ins>
          </w:p>
        </w:tc>
      </w:tr>
    </w:tbl>
    <w:p w14:paraId="7FFD912C" w14:textId="77777777" w:rsidR="008613FC" w:rsidRDefault="008613FC" w:rsidP="008613FC">
      <w:pPr>
        <w:rPr>
          <w:ins w:id="2911" w:author="Gerard" w:date="2015-06-21T22:32:00Z"/>
        </w:rPr>
      </w:pPr>
    </w:p>
    <w:p w14:paraId="3DB75466" w14:textId="77777777" w:rsidR="008613FC" w:rsidRDefault="008613FC" w:rsidP="008613FC">
      <w:pPr>
        <w:rPr>
          <w:ins w:id="2912" w:author="Gerard" w:date="2015-06-21T22:32:00Z"/>
        </w:rPr>
      </w:pPr>
      <w:ins w:id="2913" w:author="Gerard" w:date="2015-06-21T22:32:00Z">
        <w:r>
          <w:t>The fiber strain energy density is given by</w:t>
        </w:r>
      </w:ins>
    </w:p>
    <w:p w14:paraId="3D2D9A02" w14:textId="77777777" w:rsidR="008613FC" w:rsidRDefault="008613FC" w:rsidP="008613FC">
      <w:pPr>
        <w:pStyle w:val="MTDisplayEquation"/>
        <w:rPr>
          <w:ins w:id="2914" w:author="Gerard" w:date="2015-06-21T22:32:00Z"/>
        </w:rPr>
      </w:pPr>
      <w:ins w:id="2915" w:author="Gerard" w:date="2015-06-21T22:32:00Z">
        <w:r>
          <w:tab/>
        </w:r>
      </w:ins>
      <w:ins w:id="2916" w:author="Gerard" w:date="2015-06-21T22:32:00Z">
        <w:r w:rsidRPr="00297A89">
          <w:rPr>
            <w:position w:val="-84"/>
          </w:rPr>
          <w:object w:dxaOrig="5460" w:dyaOrig="1800" w14:anchorId="609F46E9">
            <v:shape id="_x0000_i1565" type="#_x0000_t75" style="width:270.7pt;height:82.05pt" o:ole="">
              <v:imagedata r:id="rId1109" o:title=""/>
            </v:shape>
            <o:OLEObject Type="Embed" ProgID="Equation.DSMT4" ShapeID="_x0000_i1565" DrawAspect="Content" ObjectID="_1375892082" r:id="rId1110"/>
          </w:object>
        </w:r>
      </w:ins>
      <w:ins w:id="2917" w:author="Gerard" w:date="2015-06-21T22:32:00Z">
        <w:r>
          <w:t xml:space="preserve"> ,</w:t>
        </w:r>
      </w:ins>
    </w:p>
    <w:p w14:paraId="197A071C" w14:textId="77777777" w:rsidR="008613FC" w:rsidRDefault="008613FC" w:rsidP="008613FC">
      <w:pPr>
        <w:rPr>
          <w:ins w:id="2918" w:author="Gerard" w:date="2015-06-21T22:32:00Z"/>
        </w:rPr>
      </w:pPr>
      <w:ins w:id="2919" w:author="Gerard" w:date="2015-06-21T22:32:00Z">
        <w:r w:rsidRPr="000230DC">
          <w:t>where</w:t>
        </w:r>
        <w:r>
          <w:t xml:space="preserve"> </w:t>
        </w:r>
      </w:ins>
      <w:ins w:id="2920" w:author="Gerard" w:date="2015-06-21T22:32:00Z">
        <w:r w:rsidRPr="0091641D">
          <w:rPr>
            <w:position w:val="-12"/>
          </w:rPr>
          <w:object w:dxaOrig="740" w:dyaOrig="400" w14:anchorId="597045D0">
            <v:shape id="_x0000_i1566" type="#_x0000_t75" style="width:37.35pt;height:20.05pt" o:ole="">
              <v:imagedata r:id="rId1111" o:title=""/>
            </v:shape>
            <o:OLEObject Type="Embed" ProgID="Equation.DSMT4" ShapeID="_x0000_i1566" DrawAspect="Content" ObjectID="_1375892083" r:id="rId1112"/>
          </w:object>
        </w:r>
      </w:ins>
      <w:ins w:id="2921" w:author="Gerard" w:date="2015-06-21T22:32:00Z">
        <w:r>
          <w:t xml:space="preserve">, </w:t>
        </w:r>
      </w:ins>
    </w:p>
    <w:p w14:paraId="796F827A" w14:textId="77777777" w:rsidR="008613FC" w:rsidRDefault="008613FC" w:rsidP="008613FC">
      <w:pPr>
        <w:pStyle w:val="MTDisplayEquation"/>
        <w:rPr>
          <w:ins w:id="2922" w:author="Gerard" w:date="2015-06-21T22:32:00Z"/>
        </w:rPr>
      </w:pPr>
      <w:ins w:id="2923" w:author="Gerard" w:date="2015-06-21T22:32:00Z">
        <w:r>
          <w:tab/>
        </w:r>
      </w:ins>
      <w:ins w:id="2924" w:author="Gerard" w:date="2015-06-21T22:32:00Z">
        <w:r w:rsidRPr="00297A89">
          <w:rPr>
            <w:position w:val="-36"/>
          </w:rPr>
          <w:object w:dxaOrig="6080" w:dyaOrig="840" w14:anchorId="43332F5A">
            <v:shape id="_x0000_i1567" type="#_x0000_t75" style="width:304.4pt;height:41.9pt" o:ole="">
              <v:imagedata r:id="rId1113" o:title=""/>
            </v:shape>
            <o:OLEObject Type="Embed" ProgID="Equation.DSMT4" ShapeID="_x0000_i1567" DrawAspect="Content" ObjectID="_1375892084" r:id="rId1114"/>
          </w:object>
        </w:r>
      </w:ins>
      <w:ins w:id="2925" w:author="Gerard" w:date="2015-06-21T22:32:00Z">
        <w:r>
          <w:t xml:space="preserve"> </w:t>
        </w:r>
      </w:ins>
    </w:p>
    <w:p w14:paraId="45ED8332" w14:textId="77777777" w:rsidR="008613FC" w:rsidRDefault="008613FC" w:rsidP="008613FC">
      <w:pPr>
        <w:rPr>
          <w:ins w:id="2926" w:author="Gerard" w:date="2015-06-21T22:32:00Z"/>
        </w:rPr>
      </w:pPr>
    </w:p>
    <w:p w14:paraId="43CEFF30" w14:textId="77777777" w:rsidR="008613FC" w:rsidRDefault="008613FC" w:rsidP="008613FC">
      <w:pPr>
        <w:rPr>
          <w:ins w:id="2927" w:author="Gerard" w:date="2015-06-21T22:32:00Z"/>
        </w:rPr>
      </w:pPr>
      <w:ins w:id="2928" w:author="Gerard" w:date="2015-06-21T22:32:00Z">
        <w:r>
          <w:rPr>
            <w:i/>
          </w:rPr>
          <w:t>Example</w:t>
        </w:r>
        <w:r>
          <w:t>:</w:t>
        </w:r>
      </w:ins>
    </w:p>
    <w:p w14:paraId="7720AF19" w14:textId="77777777" w:rsidR="008613FC" w:rsidRPr="008A39E7" w:rsidRDefault="008613FC" w:rsidP="008613FC">
      <w:pPr>
        <w:rPr>
          <w:ins w:id="2929" w:author="Gerard" w:date="2015-06-21T22:32:00Z"/>
          <w:rFonts w:ascii="Courier New" w:hAnsi="Courier New"/>
          <w:sz w:val="22"/>
        </w:rPr>
      </w:pPr>
      <w:ins w:id="2930"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2931" w:author="Gerard" w:date="2015-06-21T22:32:00Z"/>
          <w:rFonts w:ascii="Courier New" w:hAnsi="Courier New"/>
          <w:sz w:val="22"/>
        </w:rPr>
      </w:pPr>
      <w:ins w:id="2932"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2933" w:author="Gerard" w:date="2015-06-21T22:32:00Z"/>
          <w:rFonts w:ascii="Courier New" w:hAnsi="Courier New"/>
          <w:sz w:val="22"/>
        </w:rPr>
      </w:pPr>
      <w:ins w:id="2934" w:author="Gerard" w:date="2015-06-21T22:32:00Z">
        <w:r>
          <w:rPr>
            <w:rFonts w:ascii="Courier New" w:hAnsi="Courier New"/>
            <w:sz w:val="22"/>
          </w:rPr>
          <w:tab/>
          <w:t>&lt;beta&gt;2.5&lt;/beta&gt;</w:t>
        </w:r>
      </w:ins>
    </w:p>
    <w:p w14:paraId="4EC76D16" w14:textId="77777777" w:rsidR="008613FC" w:rsidRPr="008A39E7" w:rsidRDefault="008613FC" w:rsidP="008613FC">
      <w:pPr>
        <w:rPr>
          <w:ins w:id="2935" w:author="Gerard" w:date="2015-06-21T22:32:00Z"/>
          <w:rFonts w:ascii="Courier New" w:hAnsi="Courier New"/>
          <w:sz w:val="22"/>
        </w:rPr>
      </w:pPr>
      <w:ins w:id="2936" w:author="Gerard" w:date="2015-06-21T22:32:00Z">
        <w:r>
          <w:rPr>
            <w:rFonts w:ascii="Courier New" w:hAnsi="Courier New"/>
            <w:sz w:val="22"/>
          </w:rPr>
          <w:tab/>
          <w:t>&lt;lam0&gt;1.06&lt;/lam0&gt;</w:t>
        </w:r>
      </w:ins>
    </w:p>
    <w:p w14:paraId="53B0D29D" w14:textId="77777777" w:rsidR="008613FC" w:rsidRPr="008A39E7" w:rsidRDefault="008613FC" w:rsidP="008613FC">
      <w:pPr>
        <w:rPr>
          <w:ins w:id="2937" w:author="Gerard" w:date="2015-06-21T22:32:00Z"/>
          <w:rFonts w:ascii="Courier New" w:hAnsi="Courier New"/>
          <w:sz w:val="22"/>
        </w:rPr>
      </w:pPr>
      <w:ins w:id="2938"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2939" w:name="_Toc410636378"/>
      <w:bookmarkStart w:id="2940" w:name="_Toc302147236"/>
      <w:r>
        <w:lastRenderedPageBreak/>
        <w:t>Fiber with Exponential-Power Law Uncoupled</w:t>
      </w:r>
      <w:bookmarkEnd w:id="2939"/>
      <w:bookmarkEnd w:id="2940"/>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2"/>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68" type="#_x0000_t75" style="width:7.3pt;height:14.6pt" o:ole="">
                  <v:imagedata r:id="rId1115" o:title=""/>
                </v:shape>
                <o:OLEObject Type="Embed" ProgID="Equation.DSMT4" ShapeID="_x0000_i1568" DrawAspect="Content" ObjectID="_1375892085" r:id="rId1116"/>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69" type="#_x0000_t75" style="width:14.6pt;height:14.6pt" o:ole="">
                  <v:imagedata r:id="rId1117" o:title=""/>
                </v:shape>
                <o:OLEObject Type="Embed" ProgID="Equation.DSMT4" ShapeID="_x0000_i1569" DrawAspect="Content" ObjectID="_1375892086" r:id="rId1118"/>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70" type="#_x0000_t75" style="width:14.6pt;height:14.6pt" o:ole="">
                  <v:imagedata r:id="rId1119" o:title=""/>
                </v:shape>
                <o:OLEObject Type="Embed" ProgID="Equation.DSMT4" ShapeID="_x0000_i1570" DrawAspect="Content" ObjectID="_1375892087" r:id="rId1120"/>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71" type="#_x0000_t75" style="width:172.25pt;height:36.45pt" o:ole="">
            <v:imagedata r:id="rId1121" o:title=""/>
          </v:shape>
          <o:OLEObject Type="Embed" ProgID="Equation.DSMT4" ShapeID="_x0000_i1571" DrawAspect="Content" ObjectID="_1375892088" r:id="rId1122"/>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72" type="#_x0000_t75" style="width:28.25pt;height:14.6pt" o:ole="">
            <v:imagedata r:id="rId1123" o:title=""/>
          </v:shape>
          <o:OLEObject Type="Embed" ProgID="Equation.DSMT4" ShapeID="_x0000_i1572" DrawAspect="Content" ObjectID="_1375892089" r:id="rId1124"/>
        </w:object>
      </w:r>
      <w:r w:rsidRPr="000230DC">
        <w:t xml:space="preserve">, </w:t>
      </w:r>
      <w:r w:rsidRPr="00315B5A">
        <w:rPr>
          <w:position w:val="-6"/>
        </w:rPr>
        <w:object w:dxaOrig="580" w:dyaOrig="279" w14:anchorId="2F01A4EB">
          <v:shape id="_x0000_i1573" type="#_x0000_t75" style="width:28.25pt;height:14.6pt" o:ole="">
            <v:imagedata r:id="rId1125" o:title=""/>
          </v:shape>
          <o:OLEObject Type="Embed" ProgID="Equation.DSMT4" ShapeID="_x0000_i1573" DrawAspect="Content" ObjectID="_1375892090" r:id="rId1126"/>
        </w:object>
      </w:r>
      <w:r w:rsidRPr="000230DC">
        <w:t xml:space="preserve">, and </w:t>
      </w:r>
      <w:r w:rsidRPr="00315B5A">
        <w:rPr>
          <w:position w:val="-10"/>
        </w:rPr>
        <w:object w:dxaOrig="600" w:dyaOrig="320" w14:anchorId="6D20A732">
          <v:shape id="_x0000_i1574" type="#_x0000_t75" style="width:28.25pt;height:14.6pt" o:ole="">
            <v:imagedata r:id="rId1127" o:title=""/>
          </v:shape>
          <o:OLEObject Type="Embed" ProgID="Equation.DSMT4" ShapeID="_x0000_i1574" DrawAspect="Content" ObjectID="_1375892091" r:id="rId1128"/>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75" type="#_x0000_t75" style="width:36.45pt;height:14.6pt" o:ole="">
            <v:imagedata r:id="rId1129" o:title=""/>
          </v:shape>
          <o:OLEObject Type="Embed" ProgID="Equation.DSMT4" ShapeID="_x0000_i1575" DrawAspect="Content" ObjectID="_1375892092" r:id="rId1130"/>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76" type="#_x0000_t75" style="width:122.15pt;height:36.45pt" o:ole="">
            <v:imagedata r:id="rId1131" o:title=""/>
          </v:shape>
          <o:OLEObject Type="Embed" ProgID="Equation.DSMT4" ShapeID="_x0000_i1576" DrawAspect="Content" ObjectID="_1375892093" r:id="rId1132"/>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77" type="#_x0000_t75" style="width:28.25pt;height:14.6pt" o:ole="">
            <v:imagedata r:id="rId1133" o:title=""/>
          </v:shape>
          <o:OLEObject Type="Embed" ProgID="Equation.DSMT4" ShapeID="_x0000_i1577" DrawAspect="Content" ObjectID="_1375892094" r:id="rId1134"/>
        </w:object>
      </w:r>
      <w:r w:rsidRPr="0097532C">
        <w:t>, the fiber modulus is zero at the strain origin (</w:t>
      </w:r>
      <w:r w:rsidRPr="00315B5A">
        <w:rPr>
          <w:position w:val="-12"/>
        </w:rPr>
        <w:object w:dxaOrig="580" w:dyaOrig="380" w14:anchorId="07819843">
          <v:shape id="_x0000_i1578" type="#_x0000_t75" style="width:28.25pt;height:21.85pt" o:ole="">
            <v:imagedata r:id="rId1135" o:title=""/>
          </v:shape>
          <o:OLEObject Type="Embed" ProgID="Equation.DSMT4" ShapeID="_x0000_i1578" DrawAspect="Content" ObjectID="_1375892095" r:id="rId1136"/>
        </w:object>
      </w:r>
      <w:r w:rsidRPr="0097532C">
        <w:t xml:space="preserve">).  Therefore, use </w:t>
      </w:r>
      <w:r w:rsidRPr="00315B5A">
        <w:rPr>
          <w:position w:val="-10"/>
        </w:rPr>
        <w:object w:dxaOrig="600" w:dyaOrig="320" w14:anchorId="11BAEB68">
          <v:shape id="_x0000_i1579" type="#_x0000_t75" style="width:28.25pt;height:14.6pt" o:ole="">
            <v:imagedata r:id="rId1137" o:title=""/>
          </v:shape>
          <o:OLEObject Type="Embed" ProgID="Equation.DSMT4" ShapeID="_x0000_i1579" DrawAspect="Content" ObjectID="_1375892096" r:id="rId1138"/>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2941" w:name="_Toc410636379"/>
      <w:bookmarkStart w:id="2942" w:name="_Toc302147237"/>
      <w:r>
        <w:lastRenderedPageBreak/>
        <w:t>Fiber with Neo-Hookean Law Uncoupled</w:t>
      </w:r>
      <w:bookmarkEnd w:id="2941"/>
      <w:bookmarkEnd w:id="2942"/>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62"/>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80" type="#_x0000_t75" style="width:14.6pt;height:14.6pt" o:ole="">
                  <v:imagedata r:id="rId1139" o:title=""/>
                </v:shape>
                <o:OLEObject Type="Embed" ProgID="Equation.DSMT4" ShapeID="_x0000_i1580" DrawAspect="Content" ObjectID="_1375892097" r:id="rId1140"/>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81" type="#_x0000_t75" style="width:100.25pt;height:28.25pt" o:ole="">
            <v:imagedata r:id="rId1141" o:title=""/>
          </v:shape>
          <o:OLEObject Type="Embed" ProgID="Equation.DSMT4" ShapeID="_x0000_i1581" DrawAspect="Content" ObjectID="_1375892098" r:id="rId1142"/>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82" type="#_x0000_t75" style="width:28.25pt;height:14.6pt" o:ole="">
            <v:imagedata r:id="rId1143" o:title=""/>
          </v:shape>
          <o:OLEObject Type="Embed" ProgID="Equation.DSMT4" ShapeID="_x0000_i1582" DrawAspect="Content" ObjectID="_1375892099" r:id="rId1144"/>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2943" w:name="_Ref280612869"/>
      <w:bookmarkStart w:id="2944" w:name="_Toc410636380"/>
      <w:bookmarkStart w:id="2945" w:name="_Toc302147238"/>
      <w:r>
        <w:lastRenderedPageBreak/>
        <w:t>Distribution</w:t>
      </w:r>
      <w:bookmarkEnd w:id="2943"/>
      <w:bookmarkEnd w:id="2944"/>
      <w:bookmarkEnd w:id="2945"/>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2946" w:name="_Toc410636381"/>
      <w:bookmarkStart w:id="2947" w:name="_Toc302147239"/>
      <w:r>
        <w:lastRenderedPageBreak/>
        <w:t>Spherical</w:t>
      </w:r>
      <w:bookmarkEnd w:id="2946"/>
      <w:bookmarkEnd w:id="2947"/>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83" type="#_x0000_t75" style="width:64.7pt;height:21.85pt" o:ole="">
            <v:imagedata r:id="rId1145" o:title=""/>
          </v:shape>
          <o:OLEObject Type="Embed" ProgID="Equation.DSMT4" ShapeID="_x0000_i1583" DrawAspect="Content" ObjectID="_1375892100" r:id="rId1146"/>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47"/>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2948" w:name="_Toc410636382"/>
      <w:bookmarkStart w:id="2949" w:name="_Toc302147240"/>
      <w:r>
        <w:lastRenderedPageBreak/>
        <w:t>Ellipsoidal</w:t>
      </w:r>
      <w:bookmarkEnd w:id="2948"/>
      <w:bookmarkEnd w:id="2949"/>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84" type="#_x0000_t75" style="width:194.15pt;height:43.75pt" o:ole="">
            <v:imagedata r:id="rId1148" o:title=""/>
          </v:shape>
          <o:OLEObject Type="Embed" ProgID="Equation.DSMT4" ShapeID="_x0000_i1584" DrawAspect="Content" ObjectID="_1375892101" r:id="rId1149"/>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85" type="#_x0000_t75" style="width:50.15pt;height:21.85pt" o:ole="">
            <v:imagedata r:id="rId1150" o:title=""/>
          </v:shape>
          <o:OLEObject Type="Embed" ProgID="Equation.DSMT4" ShapeID="_x0000_i1585" DrawAspect="Content" ObjectID="_1375892102" r:id="rId1151"/>
        </w:object>
      </w:r>
      <w:r>
        <w:t xml:space="preserve"> are the components of </w:t>
      </w:r>
      <w:r w:rsidRPr="00025957">
        <w:rPr>
          <w:position w:val="-4"/>
        </w:rPr>
        <w:object w:dxaOrig="200" w:dyaOrig="200" w14:anchorId="105B2652">
          <v:shape id="_x0000_i1586" type="#_x0000_t75" style="width:7.3pt;height:7.3pt" o:ole="">
            <v:imagedata r:id="rId1152" o:title=""/>
          </v:shape>
          <o:OLEObject Type="Embed" ProgID="Equation.DSMT4" ShapeID="_x0000_i1586" DrawAspect="Content" ObjectID="_1375892103" r:id="rId1153"/>
        </w:object>
      </w:r>
      <w:r>
        <w:t xml:space="preserve"> and </w:t>
      </w:r>
      <w:r w:rsidRPr="00315B5A">
        <w:rPr>
          <w:position w:val="-6"/>
        </w:rPr>
        <w:object w:dxaOrig="240" w:dyaOrig="279" w14:anchorId="13D9CF50">
          <v:shape id="_x0000_i1587" type="#_x0000_t75" style="width:14.6pt;height:14.6pt" o:ole="">
            <v:imagedata r:id="rId1154" o:title=""/>
          </v:shape>
          <o:OLEObject Type="Embed" ProgID="Equation.DSMT4" ShapeID="_x0000_i1587" DrawAspect="Content" ObjectID="_1375892104" r:id="rId1155"/>
        </w:object>
      </w:r>
      <w:r>
        <w:t xml:space="preserve"> is calculated to satisfy the integration constraint on </w:t>
      </w:r>
      <w:r w:rsidRPr="00315B5A">
        <w:rPr>
          <w:position w:val="-14"/>
        </w:rPr>
        <w:object w:dxaOrig="580" w:dyaOrig="400" w14:anchorId="25F2FA65">
          <v:shape id="_x0000_i1588" type="#_x0000_t75" style="width:28.25pt;height:21.85pt" o:ole="">
            <v:imagedata r:id="rId1156" o:title=""/>
          </v:shape>
          <o:OLEObject Type="Embed" ProgID="Equation.DSMT4" ShapeID="_x0000_i1588" DrawAspect="Content" ObjectID="_1375892105" r:id="rId1157"/>
        </w:object>
      </w:r>
      <w:r>
        <w:t xml:space="preserve">.  The parameters </w:t>
      </w:r>
      <w:r w:rsidRPr="00315B5A">
        <w:rPr>
          <w:position w:val="-14"/>
        </w:rPr>
        <w:object w:dxaOrig="780" w:dyaOrig="400" w14:anchorId="757CAF5B">
          <v:shape id="_x0000_i1589" type="#_x0000_t75" style="width:35.55pt;height:21.85pt" o:ole="">
            <v:imagedata r:id="rId1158" o:title=""/>
          </v:shape>
          <o:OLEObject Type="Embed" ProgID="Equation.DSMT4" ShapeID="_x0000_i1589" DrawAspect="Content" ObjectID="_1375892106" r:id="rId1159"/>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90" type="#_x0000_t75" style="width:35.55pt;height:21.85pt" o:ole="">
                  <v:imagedata r:id="rId1160" o:title=""/>
                </v:shape>
                <o:OLEObject Type="Embed" ProgID="Equation.DSMT4" ShapeID="_x0000_i1590" DrawAspect="Content" ObjectID="_1375892107" r:id="rId1161"/>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91" type="#_x0000_t75" style="width:14.6pt;height:14.6pt" o:ole="">
            <v:imagedata r:id="rId1162" o:title=""/>
          </v:shape>
          <o:OLEObject Type="Embed" ProgID="Equation.DSMT4" ShapeID="_x0000_i1591" DrawAspect="Content" ObjectID="_1375892108" r:id="rId1163"/>
        </w:object>
      </w:r>
      <w:r>
        <w:t xml:space="preserve"> is automatically adjusted to account for the values of the semi-principal axes </w:t>
      </w:r>
      <w:r w:rsidRPr="00315B5A">
        <w:rPr>
          <w:position w:val="-14"/>
        </w:rPr>
        <w:object w:dxaOrig="780" w:dyaOrig="400" w14:anchorId="6112EFA5">
          <v:shape id="_x0000_i1592" type="#_x0000_t75" style="width:35.55pt;height:21.85pt" o:ole="">
            <v:imagedata r:id="rId1164" o:title=""/>
          </v:shape>
          <o:OLEObject Type="Embed" ProgID="Equation.DSMT4" ShapeID="_x0000_i1592" DrawAspect="Content" ObjectID="_1375892109" r:id="rId1165"/>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4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6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6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68"/>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6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7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7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72"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2950" w:name="_Toc410636383"/>
      <w:bookmarkStart w:id="2951" w:name="_Toc302147241"/>
      <w:r>
        <w:lastRenderedPageBreak/>
        <w:t>π-Periodic von Mises Distribution</w:t>
      </w:r>
      <w:bookmarkEnd w:id="2950"/>
      <w:bookmarkEnd w:id="2951"/>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93" type="#_x0000_t75" style="width:129.4pt;height:43.75pt" o:ole="">
            <v:imagedata r:id="rId1173" o:title=""/>
          </v:shape>
          <o:OLEObject Type="Embed" ProgID="Equation.DSMT4" ShapeID="_x0000_i1593" DrawAspect="Content" ObjectID="_1375892110" r:id="rId1174"/>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94" type="#_x0000_t75" style="width:50.15pt;height:21.85pt" o:ole="">
            <v:imagedata r:id="rId1175" o:title=""/>
          </v:shape>
          <o:OLEObject Type="Embed" ProgID="Equation.DSMT4" ShapeID="_x0000_i1594" DrawAspect="Content" ObjectID="_1375892111" r:id="rId1176"/>
        </w:object>
      </w:r>
      <w:r>
        <w:t xml:space="preserve"> are the components of </w:t>
      </w:r>
      <w:r w:rsidRPr="00025957">
        <w:rPr>
          <w:position w:val="-4"/>
        </w:rPr>
        <w:object w:dxaOrig="200" w:dyaOrig="200" w14:anchorId="45032203">
          <v:shape id="_x0000_i1595" type="#_x0000_t75" style="width:7.3pt;height:7.3pt" o:ole="">
            <v:imagedata r:id="rId1177" o:title=""/>
          </v:shape>
          <o:OLEObject Type="Embed" ProgID="Equation.DSMT4" ShapeID="_x0000_i1595" DrawAspect="Content" ObjectID="_1375892112" r:id="rId1178"/>
        </w:object>
      </w:r>
      <w:r>
        <w:t xml:space="preserve"> and </w:t>
      </w:r>
      <w:r w:rsidRPr="00315B5A">
        <w:rPr>
          <w:position w:val="-6"/>
        </w:rPr>
        <w:object w:dxaOrig="200" w:dyaOrig="279" w14:anchorId="243C9C5E">
          <v:shape id="_x0000_i1596" type="#_x0000_t75" style="width:7.3pt;height:14.6pt" o:ole="">
            <v:imagedata r:id="rId1179" o:title=""/>
          </v:shape>
          <o:OLEObject Type="Embed" ProgID="Equation.DSMT4" ShapeID="_x0000_i1596" DrawAspect="Content" ObjectID="_1375892113" r:id="rId1180"/>
        </w:object>
      </w:r>
      <w:r>
        <w:t xml:space="preserve"> is the concentration parameter (</w:t>
      </w:r>
      <w:r w:rsidRPr="00315B5A">
        <w:rPr>
          <w:position w:val="-6"/>
        </w:rPr>
        <w:object w:dxaOrig="540" w:dyaOrig="279" w14:anchorId="44477C5E">
          <v:shape id="_x0000_i1597" type="#_x0000_t75" style="width:28.25pt;height:14.6pt" o:ole="">
            <v:imagedata r:id="rId1181" o:title=""/>
          </v:shape>
          <o:OLEObject Type="Embed" ProgID="Equation.DSMT4" ShapeID="_x0000_i1597" DrawAspect="Content" ObjectID="_1375892114" r:id="rId1182"/>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5"/>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98" type="#_x0000_t75" style="width:7.3pt;height:14.6pt" o:ole="">
                  <v:imagedata r:id="rId1183" o:title=""/>
                </v:shape>
                <o:OLEObject Type="Embed" ProgID="Equation.DSMT4" ShapeID="_x0000_i1598" DrawAspect="Content" ObjectID="_1375892115" r:id="rId1184"/>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4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8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8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8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8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89"/>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6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9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9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9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9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94"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2952" w:name="_Toc410636384"/>
      <w:bookmarkStart w:id="2953" w:name="_Toc302147242"/>
      <w:r>
        <w:lastRenderedPageBreak/>
        <w:t>Circular</w:t>
      </w:r>
      <w:bookmarkEnd w:id="2952"/>
      <w:bookmarkEnd w:id="2953"/>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99" type="#_x0000_t75" style="width:64.7pt;height:21.85pt" o:ole="">
            <v:imagedata r:id="rId1195" o:title=""/>
          </v:shape>
          <o:OLEObject Type="Embed" ProgID="Equation.DSMT4" ShapeID="_x0000_i1599" DrawAspect="Content" ObjectID="_1375892116" r:id="rId1196"/>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2954" w:name="_Toc410636385"/>
      <w:bookmarkStart w:id="2955" w:name="_Toc302147243"/>
      <w:r>
        <w:lastRenderedPageBreak/>
        <w:t>Elliptical</w:t>
      </w:r>
      <w:bookmarkEnd w:id="2954"/>
      <w:bookmarkEnd w:id="2955"/>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600" type="#_x0000_t75" style="width:151.3pt;height:43.75pt" o:ole="">
            <v:imagedata r:id="rId1197" o:title=""/>
          </v:shape>
          <o:OLEObject Type="Embed" ProgID="Equation.DSMT4" ShapeID="_x0000_i1600" DrawAspect="Content" ObjectID="_1375892117" r:id="rId1198"/>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601" type="#_x0000_t75" style="width:50.15pt;height:21.85pt" o:ole="">
            <v:imagedata r:id="rId1199" o:title=""/>
          </v:shape>
          <o:OLEObject Type="Embed" ProgID="Equation.DSMT4" ShapeID="_x0000_i1601" DrawAspect="Content" ObjectID="_1375892118" r:id="rId1200"/>
        </w:object>
      </w:r>
      <w:r>
        <w:t xml:space="preserve">  are the components of </w:t>
      </w:r>
      <w:r w:rsidRPr="00025957">
        <w:rPr>
          <w:position w:val="-4"/>
        </w:rPr>
        <w:object w:dxaOrig="200" w:dyaOrig="200" w14:anchorId="1498DFB6">
          <v:shape id="_x0000_i1602" type="#_x0000_t75" style="width:7.3pt;height:7.3pt" o:ole="">
            <v:imagedata r:id="rId1201" o:title=""/>
          </v:shape>
          <o:OLEObject Type="Embed" ProgID="Equation.DSMT4" ShapeID="_x0000_i1602" DrawAspect="Content" ObjectID="_1375892119" r:id="rId1202"/>
        </w:object>
      </w:r>
      <w:r>
        <w:t xml:space="preserve"> and </w:t>
      </w:r>
      <w:r w:rsidRPr="00315B5A">
        <w:rPr>
          <w:position w:val="-14"/>
        </w:rPr>
        <w:object w:dxaOrig="580" w:dyaOrig="400" w14:anchorId="47CB12C6">
          <v:shape id="_x0000_i1603" type="#_x0000_t75" style="width:28.25pt;height:21.85pt" o:ole="">
            <v:imagedata r:id="rId1203" o:title=""/>
          </v:shape>
          <o:OLEObject Type="Embed" ProgID="Equation.DSMT4" ShapeID="_x0000_i1603" DrawAspect="Content" ObjectID="_1375892120" r:id="rId1204"/>
        </w:object>
      </w:r>
      <w:r>
        <w:t xml:space="preserve"> are the semi-principal axes of the ellipse.  Here, </w:t>
      </w:r>
      <w:r w:rsidRPr="00315B5A">
        <w:rPr>
          <w:position w:val="-14"/>
        </w:rPr>
        <w:object w:dxaOrig="1219" w:dyaOrig="400" w14:anchorId="549BFE9C">
          <v:shape id="_x0000_i1604" type="#_x0000_t75" style="width:57.4pt;height:21.85pt" o:ole="">
            <v:imagedata r:id="rId1205" o:title=""/>
          </v:shape>
          <o:OLEObject Type="Embed" ProgID="Equation.DSMT4" ShapeID="_x0000_i1604" DrawAspect="Content" ObjectID="_1375892121" r:id="rId1206"/>
        </w:object>
      </w:r>
      <w:r>
        <w:t xml:space="preserve"> where </w:t>
      </w:r>
      <w:r w:rsidRPr="00025957">
        <w:rPr>
          <w:position w:val="-4"/>
        </w:rPr>
        <w:object w:dxaOrig="260" w:dyaOrig="260" w14:anchorId="7F8387DA">
          <v:shape id="_x0000_i1605" type="#_x0000_t75" style="width:14.6pt;height:14.6pt" o:ole="">
            <v:imagedata r:id="rId1207" o:title=""/>
          </v:shape>
          <o:OLEObject Type="Embed" ProgID="Equation.DSMT4" ShapeID="_x0000_i1605" DrawAspect="Content" ObjectID="_1375892122" r:id="rId1208"/>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606" type="#_x0000_t75" style="width:57.4pt;height:36.45pt" o:ole="">
            <v:imagedata r:id="rId1209" o:title=""/>
          </v:shape>
          <o:OLEObject Type="Embed" ProgID="Equation.DSMT4" ShapeID="_x0000_i1606" DrawAspect="Content" ObjectID="_1375892123" r:id="rId1210"/>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2"/>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607" type="#_x0000_t75" style="width:7.3pt;height:14.6pt" o:ole="">
                  <v:imagedata r:id="rId1211" o:title=""/>
                </v:shape>
                <o:OLEObject Type="Embed" ProgID="Equation.DSMT4" ShapeID="_x0000_i1607" DrawAspect="Content" ObjectID="_1375892124" r:id="rId1212"/>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608" type="#_x0000_t75" style="width:7.3pt;height:14.6pt" o:ole="">
                  <v:imagedata r:id="rId1213" o:title=""/>
                </v:shape>
                <o:OLEObject Type="Embed" ProgID="Equation.DSMT4" ShapeID="_x0000_i1608" DrawAspect="Content" ObjectID="_1375892125" r:id="rId1214"/>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1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1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DA4325" w:rsidRDefault="00DA4325"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DA4325" w:rsidRDefault="00DA4325"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31,4673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">
                <v:shape id="Picture 59" o:spid="_x0000_s1170" type="#_x0000_t75" style="position:absolute;width:5492531;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Y&#10;tJTEAAAA2wAAAA8AAABkcnMvZG93bnJldi54bWxEj0FrwkAUhO8F/8PyBG91Y6DFRNcgitQeSlsV&#10;z4/s6yY0+zZmNxr/fbdQ6HGYmW+YZTHYRlyp87VjBbNpAoK4dLpmo+B03D3OQfiArLFxTAru5KFY&#10;jR6WmGt340+6HoIREcI+RwVVCG0upS8rsuinriWO3pfrLIYoOyN1h7cIt41Mk+RZWqw5LlTY0qai&#10;8vvQWwX8cmH7us1a02f92/09/ZifpVFqMh7WCxCBhvAf/mvvtYKnDH6/xB8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pYtJTEAAAA2wAAAA8AAAAAAAAAAAAAAAAAnAIA&#10;AGRycy9kb3ducmV2LnhtbFBLBQYAAAAABAAEAPcAAACNAwAAAAA=&#10;">
                  <v:imagedata r:id="rId1217" o:title="" cropleft="6116f"/>
                  <v:path arrowok="t"/>
                </v:shape>
                <v:shape id="Picture 60" o:spid="_x0000_s1171" type="#_x0000_t75" style="position:absolute;top:3048000;width:5457498;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NkjCAAAA2wAAAA8AAABkcnMvZG93bnJldi54bWxET02LwjAQvQv+hzCCl0VTBUW6RhFBVtTDWmXp&#10;cWhm27LNpDTZWv315iB4fLzv5bozlWipcaVlBZNxBII4s7rkXMH1shstQDiPrLGyTAru5GC96veW&#10;GGt74zO1ic9FCGEXo4LC+zqW0mUFGXRjWxMH7tc2Bn2ATS51g7cQbio5jaK5NFhyaCiwpm1B2V/y&#10;bxScDtV30qb11+z4cyrT7cNNPlKn1HDQbT5BeOr8W/xy77WCeVgfvoQf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DDZIwgAAANsAAAAPAAAAAAAAAAAAAAAAAJwCAABk&#10;cnMvZG93bnJldi54bWxQSwUGAAAAAAQABAD3AAAAiwMAAAAA&#10;">
                  <v:imagedata r:id="rId1218" o:title="" cropleft="6495f"/>
                  <v:path arrowok="t"/>
                </v:shape>
                <v:shape id="Text Box 61" o:spid="_x0000_s1172" type="#_x0000_t202" style="position:absolute;left:256743;top:95926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62;top:3352046;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lastRenderedPageBreak/>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2956" w:name="_Toc410636386"/>
      <w:bookmarkStart w:id="2957" w:name="_Toc302147244"/>
      <w:r>
        <w:lastRenderedPageBreak/>
        <w:t>von Mises Distribution</w:t>
      </w:r>
      <w:bookmarkEnd w:id="2956"/>
      <w:bookmarkEnd w:id="2957"/>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609" type="#_x0000_t75" style="width:122.15pt;height:43.75pt" o:ole="">
            <v:imagedata r:id="rId1219" o:title=""/>
          </v:shape>
          <o:OLEObject Type="Embed" ProgID="Equation.DSMT4" ShapeID="_x0000_i1609" DrawAspect="Content" ObjectID="_1375892126" r:id="rId1220"/>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610" type="#_x0000_t75" style="width:50.15pt;height:21.85pt" o:ole="">
            <v:imagedata r:id="rId1221" o:title=""/>
          </v:shape>
          <o:OLEObject Type="Embed" ProgID="Equation.DSMT4" ShapeID="_x0000_i1610" DrawAspect="Content" ObjectID="_1375892127" r:id="rId1222"/>
        </w:object>
      </w:r>
      <w:r>
        <w:t xml:space="preserve"> are the components of </w:t>
      </w:r>
      <w:r w:rsidRPr="00025957">
        <w:rPr>
          <w:position w:val="-4"/>
        </w:rPr>
        <w:object w:dxaOrig="200" w:dyaOrig="200" w14:anchorId="4161E461">
          <v:shape id="_x0000_i1611" type="#_x0000_t75" style="width:7.3pt;height:7.3pt" o:ole="">
            <v:imagedata r:id="rId1223" o:title=""/>
          </v:shape>
          <o:OLEObject Type="Embed" ProgID="Equation.DSMT4" ShapeID="_x0000_i1611" DrawAspect="Content" ObjectID="_1375892128" r:id="rId1224"/>
        </w:object>
      </w:r>
      <w:r>
        <w:t xml:space="preserve"> and </w:t>
      </w:r>
      <w:r w:rsidRPr="00315B5A">
        <w:rPr>
          <w:position w:val="-6"/>
        </w:rPr>
        <w:object w:dxaOrig="200" w:dyaOrig="279" w14:anchorId="63832EFC">
          <v:shape id="_x0000_i1612" type="#_x0000_t75" style="width:7.3pt;height:14.6pt" o:ole="">
            <v:imagedata r:id="rId1225" o:title=""/>
          </v:shape>
          <o:OLEObject Type="Embed" ProgID="Equation.DSMT4" ShapeID="_x0000_i1612" DrawAspect="Content" ObjectID="_1375892129" r:id="rId1226"/>
        </w:object>
      </w:r>
      <w:r>
        <w:t xml:space="preserve"> is the concentration parameter (</w:t>
      </w:r>
      <w:r w:rsidRPr="00315B5A">
        <w:rPr>
          <w:position w:val="-6"/>
        </w:rPr>
        <w:object w:dxaOrig="540" w:dyaOrig="279" w14:anchorId="3AAE59E8">
          <v:shape id="_x0000_i1613" type="#_x0000_t75" style="width:28.25pt;height:14.6pt" o:ole="">
            <v:imagedata r:id="rId1227" o:title=""/>
          </v:shape>
          <o:OLEObject Type="Embed" ProgID="Equation.DSMT4" ShapeID="_x0000_i1613" DrawAspect="Content" ObjectID="_1375892130" r:id="rId1228"/>
        </w:object>
      </w:r>
      <w:r>
        <w:t xml:space="preserve">).  </w:t>
      </w:r>
      <w:r w:rsidRPr="00315B5A">
        <w:rPr>
          <w:position w:val="-12"/>
        </w:rPr>
        <w:object w:dxaOrig="240" w:dyaOrig="360" w14:anchorId="4DBBE363">
          <v:shape id="_x0000_i1614" type="#_x0000_t75" style="width:14.6pt;height:21.85pt" o:ole="">
            <v:imagedata r:id="rId1229" o:title=""/>
          </v:shape>
          <o:OLEObject Type="Embed" ProgID="Equation.DSMT4" ShapeID="_x0000_i1614" DrawAspect="Content" ObjectID="_1375892131" r:id="rId1230"/>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5"/>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615" type="#_x0000_t75" style="width:7.3pt;height:14.6pt" o:ole="">
                  <v:imagedata r:id="rId1231" o:title=""/>
                </v:shape>
                <o:OLEObject Type="Embed" ProgID="Equation.DSMT4" ShapeID="_x0000_i1615" DrawAspect="Content" ObjectID="_1375892132" r:id="rId1232"/>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3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3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DA4325" w:rsidRDefault="00DA4325"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DA4325" w:rsidRDefault="00DA4325"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87,435741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">
                <v:shape id="Picture 64" o:spid="_x0000_s1175" type="#_x0000_t75" style="position:absolute;left:1;width:5497786;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RU/DAAAA2wAAAA8AAABkcnMvZG93bnJldi54bWxEj0GLwjAUhO8L+x/CE7ytqVLq0jWKqwhePKx6&#10;8Phonk2xeSlNtNVfbwRhj8PMfMPMFr2txY1aXzlWMB4lIIgLpysuFRwPm69vED4ga6wdk4I7eVjM&#10;Pz9mmGvX8R/d9qEUEcI+RwUmhCaX0heGLPqRa4ijd3atxRBlW0rdYhfhtpaTJMmkxYrjgsGGVoaK&#10;y/5qFezS9clMT4dNmj7638y55WU67pQaDvrlD4hAffgPv9tbrSBL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f9FT8MAAADbAAAADwAAAAAAAAAAAAAAAACcAgAA&#10;ZHJzL2Rvd25yZXYueG1sUEsFBgAAAAAEAAQA9wAAAIwDAAAAAA==&#10;">
                  <v:imagedata r:id="rId1235" o:title="" cropleft="5173f"/>
                  <v:path arrowok="t"/>
                </v:shape>
                <v:shape id="Picture 65" o:spid="_x0000_s1176" type="#_x0000_t75" style="position:absolute;top:3138214;width:5419397;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v+7DAAAA2wAAAA8AAABkcnMvZG93bnJldi54bWxEj1FLw0AQhN8F/8OxQt/spS2WEnstpVQRHwRT&#10;f8CSW3Oxub0jt03iv/cEwcdhZr5htvvJd2qgPrWBDSzmBSjiOtiWGwMf56f7DagkyBa7wGTgmxLs&#10;d7c3WyxtGPmdhkoalSGcSjTgRGKpdaodeUzzEImz9xl6j5Jl32jb45jhvtPLolhrjy3nBYeRjo7q&#10;S3X1Br6eh2rlKJ2K5SgxbuR6Xry+GTO7mw6PoIQm+Q//tV+sgfUD/H7JP0Dv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7sMAAADbAAAADwAAAAAAAAAAAAAAAACcAgAA&#10;ZHJzL2Rvd25yZXYueG1sUEsFBgAAAAAEAAQA9wAAAIwDAAAAAA==&#10;">
                  <v:imagedata r:id="rId1236" o:title="" cropleft="6035f"/>
                  <v:path arrowok="t"/>
                </v:shape>
                <v:shape id="Text Box 66" o:spid="_x0000_s1177" type="#_x0000_t202" style="position:absolute;left:174470;top:73270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47RJwwAA&#10;ANsAAAAPAAAAZHJzL2Rvd25yZXYueG1sRI/RasJAFETfhf7Dcgt9041Sg0ZXKdaCb1r1Ay7ZazYm&#10;ezdkV039elcQ+jjMzBlmvuxsLa7U+tKxguEgAUGcO11yoeB4+OlPQPiArLF2TAr+yMNy8dabY6bd&#10;jX/pug+FiBD2GSowITSZlD43ZNEPXEMcvZNrLYYo20LqFm8Rbms5SpJUWiw5LhhsaGUor/YXq2CS&#10;2G1VTUc7bz/vw7FZfbt1c1bq4737moEI1IX/8Ku90Q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47RJwwAAANsAAAAPAAAAAAAAAAAAAAAAAJcCAABkcnMvZG93&#10;bnJldi54bWxQSwUGAAAAAAQABAD1AAAAhwMAAAAA&#10;" filled="f" stroked="f">
                  <v:textbox style="mso-fit-shape-to-text:t">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89;top:3125493;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xHSxAAA&#10;ANsAAAAPAAAAZHJzL2Rvd25yZXYueG1sRI/BbsIwEETvSPyDtUi9FSeIUkhjEIIi9Qal/YBVvMRp&#10;4nUUGwj9+hqpEsfRzLzR5KveNuJCna8cK0jHCQjiwumKSwXfX7vnOQgfkDU2jknBjTyslsNBjpl2&#10;V/6kyzGUIkLYZ6jAhNBmUvrCkEU/di1x9E6usxii7EqpO7xGuG3kJElm0mLFccFgSxtDRX08WwXz&#10;xO7rejE5eDv9TV/MZuve2x+lnkb9+g1EoD48wv/tD61g9g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8R0sQAAADbAAAADwAAAAAAAAAAAAAAAACXAgAAZHJzL2Rv&#10;d25yZXYueG1sUEsFBgAAAAAEAAQA9QAAAIgDAAAAAA==&#10;" filled="f" stroked="f">
                  <v:textbox style="mso-fit-shape-to-text:t">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2958" w:name="_Ref280622817"/>
      <w:bookmarkStart w:id="2959" w:name="_Ref280622818"/>
      <w:bookmarkStart w:id="2960" w:name="_Toc410636387"/>
      <w:bookmarkStart w:id="2961" w:name="_Toc302147245"/>
      <w:r>
        <w:lastRenderedPageBreak/>
        <w:t>Scheme</w:t>
      </w:r>
      <w:bookmarkEnd w:id="2958"/>
      <w:bookmarkEnd w:id="2959"/>
      <w:bookmarkEnd w:id="2960"/>
      <w:bookmarkEnd w:id="2961"/>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2962" w:name="_Toc410636388"/>
      <w:bookmarkStart w:id="2963" w:name="_Toc302147246"/>
      <w:r>
        <w:lastRenderedPageBreak/>
        <w:t>Gauss-Kronrod Trapezoidal Rule</w:t>
      </w:r>
      <w:bookmarkEnd w:id="2962"/>
      <w:bookmarkEnd w:id="2963"/>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2964" w:name="_Toc410636389"/>
      <w:bookmarkStart w:id="2965" w:name="_Toc302147247"/>
      <w:r>
        <w:lastRenderedPageBreak/>
        <w:t>Finite Element Integration Rule</w:t>
      </w:r>
      <w:bookmarkEnd w:id="2964"/>
      <w:bookmarkEnd w:id="2965"/>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616" type="#_x0000_t75" style="width:7.3pt;height:7.3pt" o:ole="">
            <v:imagedata r:id="rId1237" o:title=""/>
          </v:shape>
          <o:OLEObject Type="Embed" ProgID="Equation.DSMT4" ShapeID="_x0000_i1616" DrawAspect="Content" ObjectID="_1375892133" r:id="rId1238"/>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617" type="#_x0000_t75" style="width:7.3pt;height:7.3pt" o:ole="">
            <v:imagedata r:id="rId1239" o:title=""/>
          </v:shape>
          <o:OLEObject Type="Embed" ProgID="Equation.DSMT4" ShapeID="_x0000_i1617" DrawAspect="Content" ObjectID="_1375892134" r:id="rId1240"/>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4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4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4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DA4325" w:rsidRDefault="00DA4325" w:rsidP="00277EE6"/>
                          </w:txbxContent>
                        </wps:txbx>
                        <wps:bodyPr rtlCol="0" anchor="ctr"/>
                      </wps:wsp>
                      <pic:pic xmlns:pic="http://schemas.openxmlformats.org/drawingml/2006/picture">
                        <pic:nvPicPr>
                          <pic:cNvPr id="74" name="Picture 74"/>
                          <pic:cNvPicPr/>
                        </pic:nvPicPr>
                        <pic:blipFill>
                          <a:blip r:embed="rId124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79,489365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">
                <o:lock v:ext="edit" aspectratio="t"/>
                <v:shape id="Picture 69" o:spid="_x0000_s1180" type="#_x0000_t75" style="position:absolute;left:444500;top:978555;width:3687379;height:3915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q&#10;S+vEAAAA2wAAAA8AAABkcnMvZG93bnJldi54bWxEj0FrwkAUhO+C/2F5Qi+im/QgJnUVESI9VKjR&#10;H/DMvibB7Nuwu2raX98tFDwOM/MNs9oMphN3cr61rCCdJyCIK6tbrhWcT8VsCcIHZI2dZVLwTR42&#10;6/Fohbm2Dz7SvQy1iBD2OSpoQuhzKX3VkEE/tz1x9L6sMxiidLXUDh8Rbjr5miQLabDluNBgT7uG&#10;qmt5Mwqy3f7wMzVTLFP3wUV6KarPQ6HUy2TYvoEINIRn+L/9rhUsMvj7En+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bqS+vEAAAA2wAAAA8AAAAAAAAAAAAAAAAAnAIA&#10;AGRycy9kb3ducmV2LnhtbFBLBQYAAAAABAAEAPcAAACNAwAAAAA=&#10;">
                  <v:imagedata r:id="rId1245" o:title="" croptop="3455f" cropleft="4896f" cropright="16548f"/>
                  <v:path arrowok="t"/>
                </v:shape>
                <v:shape id="Picture 70" o:spid="_x0000_s1181" type="#_x0000_t75" style="position:absolute;left:859658;width:23241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PQLCAAAA2wAAAA8AAABkcnMvZG93bnJldi54bWxET8uKwjAU3Qv+Q7gDsxGb1sHHdIwigiADCj4+&#10;4NrcaYvNTWlirX69WQy4PJz3fNmZSrTUuNKygiSKQRBnVpecKzifNsMZCOeRNVaWScGDHCwX/d4c&#10;U23vfKD26HMRQtilqKDwvk6ldFlBBl1ka+LA/dnGoA+wyaVu8B7CTSVHcTyRBksODQXWtC4oux5v&#10;RsHl+/L82m/W3SDZPpKxG++uv+yV+vzoVj8gPHX+Lf53b7WCaVgfvo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wj0CwgAAANsAAAAPAAAAAAAAAAAAAAAAAJwCAABk&#10;cnMvZG93bnJldi54bWxQSwUGAAAAAAQABAD3AAAAiwMAAAAA&#10;">
                  <v:imagedata r:id="rId1246" o:title=""/>
                </v:shape>
                <v:line id="Straight Connector 71" o:spid="_x0000_s1182" style="position:absolute;flip:x;visibility:visible;mso-wrap-style:square" from="444500,2695246" to="1698734,3430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RLI8YAAADbAAAADwAAAGRycy9kb3ducmV2LnhtbESPT2vCQBTE70K/w/IK3nSjoC2pm2AF&#10;UbAemkjb4yP78odm34bsatJv3y0UPA4z8xtmk46mFTfqXWNZwWIegSAurG64UnDJ97NnEM4ja2wt&#10;k4IfcpAmD5MNxtoO/E63zFciQNjFqKD2vouldEVNBt3cdsTBK21v0AfZV1L3OAS4aeUyitbSYMNh&#10;ocaOdjUV39nVKNjmzeX8tio/1q+rzzIbvvxwOpyVmj6O2xcQnkZ/D/+3j1rB0wL+voQfIJ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0SyPGAAAA2wAAAA8AAAAAAAAA&#10;AAAAAAAAoQIAAGRycy9kb3ducmV2LnhtbFBLBQYAAAAABAAEAPkAAACUAwAAAAA=&#10;" strokecolor="#f79646 [3209]" strokeweight="2pt">
                  <v:stroke startarrow="open"/>
                  <v:shadow on="t" opacity="24903f" mv:blur="40000f" origin=",.5" offset="0,20000emu"/>
                </v:line>
                <v:shape id="Picture 72" o:spid="_x0000_s1183" type="#_x0000_t75" style="position:absolute;top:3301342;width:4445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R&#10;ub7CAAAA2wAAAA8AAABkcnMvZG93bnJldi54bWxEj1FrwjAUhd8F/0O4gm+argUd1ShjUxjsSdcf&#10;cG3u2rLmpiTRxn+/DAQfD+ec73C2+2h6cSPnO8sKXpYZCOLa6o4bBdX3cfEKwgdkjb1lUnAnD/vd&#10;dLLFUtuRT3Q7h0YkCPsSFbQhDKWUvm7JoF/agTh5P9YZDEm6RmqHY4KbXuZZtpIGO04LLQ703lL9&#10;e74aBcXpbuM1Lyp9HF20h+LykdGXUvNZfNuACBTDM/xof2oF6xz+v6Qf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Ubm+wgAAANsAAAAPAAAAAAAAAAAAAAAAAJwCAABk&#10;cnMvZG93bnJldi54bWxQSwUGAAAAAAQABAD3AAAAiwMAAAAA&#10;">
                  <v:imagedata r:id="rId1247" o:title=""/>
                </v:shape>
                <v:oval id="Oval 73" o:spid="_x0000_s1184" style="position:absolute;left:1749101;top:2633935;width:67442;height:613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VvdwAAA&#10;ANsAAAAPAAAAZHJzL2Rvd25yZXYueG1sRI9Bi8IwFITvC/6H8ARva6ouq1TTIoLoHq3i+dE822Lz&#10;Uppo4783Cwt7HGbmG2aTB9OKJ/WusaxgNk1AEJdWN1wpuJz3nysQziNrbC2Tghc5yLPRxwZTbQc+&#10;0bPwlYgQdikqqL3vUildWZNBN7UdcfRutjfoo+wrqXscIty0cp4k39Jgw3Ghxo52NZX34mEUDPsQ&#10;ZKh+vuz1mhR8WLhXeVopNRmH7RqEp+D/w3/to1awXMDvl/gDZP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QVvdwAAAANsAAAAPAAAAAAAAAAAAAAAAAJcCAABkcnMvZG93bnJl&#10;di54bWxQSwUGAAAAAAQABAD1AAAAhAMAAAAA&#10;" fillcolor="#f79646 [3209]" strokecolor="#4579b8 [3044]">
                  <v:shadow on="t" opacity="22937f" mv:blur="40000f" origin=",.5" offset="0,23000emu"/>
                  <v:textbox>
                    <w:txbxContent>
                      <w:p w14:paraId="6A98BFC8" w14:textId="77777777" w:rsidR="00EA1ADB" w:rsidRDefault="00EA1ADB" w:rsidP="00277EE6"/>
                    </w:txbxContent>
                  </v:textbox>
                </v:oval>
                <v:shape id="Picture 74" o:spid="_x0000_s1185" type="#_x0000_t75" style="position:absolute;left:59558;top:1963146;width:8001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c&#10;CmLEAAAA2wAAAA8AAABkcnMvZG93bnJldi54bWxEj0FrAjEUhO8F/0N4greaVUqt62bFCgXBQ1v1&#10;4u2RPDerm5ftJur23zeFQo/DzHzDFMveNeJGXag9K5iMMxDE2puaKwWH/dvjC4gQkQ02nknBNwVY&#10;loOHAnPj7/xJt12sRIJwyFGBjbHNpQzaksMw9i1x8k6+cxiT7CppOrwnuGvkNMuepcOa04LFltaW&#10;9GV3dQr0x9fsqF/P2Bzm9frIU7m19l2p0bBfLUBE6uN/+K+9MQpmT/D7Jf0AWf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rcCmLEAAAA2wAAAA8AAAAAAAAAAAAAAAAAnAIA&#10;AGRycy9kb3ducmV2LnhtbFBLBQYAAAAABAAEAPcAAACNAwAAAAA=&#10;">
                  <v:imagedata r:id="rId1248" o:title=""/>
                </v:shape>
                <v:line id="Straight Connector 75" o:spid="_x0000_s1186" style="position:absolute;flip:x y;visibility:visible;mso-wrap-style:square" from="927679,2243575" to="1758978,2642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IKZMYAAADbAAAADwAAAGRycy9kb3ducmV2LnhtbESPT2vCQBTE7wW/w/KEXkQ3bfEPaTZS&#10;hEJpUTR66e2RfU1Ss2+T7Fbjt3cFocdhZn7DJMve1OJEnassK3iaRCCIc6srLhQc9u/jBQjnkTXW&#10;lknBhRws08FDgrG2Z97RKfOFCBB2MSoovW9iKV1ekkE3sQ1x8H5sZ9AH2RVSd3gOcFPL5yiaSYMV&#10;h4USG1qVlB+zP6NgSn27Wv9+fW6a7OW7HWF03LYHpR6H/dsrCE+9/w/f2x9awXwKty/hB8j0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SCmTGAAAA2wAAAA8AAAAAAAAA&#10;AAAAAAAAoQIAAGRycy9kb3ducmV2LnhtbFBLBQYAAAAABAAEAPkAAACUAwAAAAA=&#10;" strokecolor="#f79646 [3209]" strokeweight="2pt">
                  <v:stroke startarrow="open"/>
                  <v:shadow on="t" opacity="24903f" mv:blur="40000f" origin=",.5" offset="0,20000emu"/>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2966" w:name="_Toc410636390"/>
      <w:bookmarkStart w:id="2967" w:name="_Toc302147248"/>
      <w:r>
        <w:lastRenderedPageBreak/>
        <w:t>Trapezoidal Rule</w:t>
      </w:r>
      <w:bookmarkEnd w:id="2966"/>
      <w:bookmarkEnd w:id="2967"/>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618" type="#_x0000_t75" style="width:7.3pt;height:7.3pt" o:ole="">
            <v:imagedata r:id="rId1249" o:title=""/>
          </v:shape>
          <o:OLEObject Type="Embed" ProgID="Equation.DSMT4" ShapeID="_x0000_i1618" DrawAspect="Content" ObjectID="_1375892135" r:id="rId1250"/>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619" type="#_x0000_t75" style="width:7.3pt;height:7.3pt" o:ole="">
            <v:imagedata r:id="rId1251" o:title=""/>
          </v:shape>
          <o:OLEObject Type="Embed" ProgID="Equation.DSMT4" ShapeID="_x0000_i1619" DrawAspect="Content" ObjectID="_1375892136" r:id="rId1252"/>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2968" w:name="_Toc302147249"/>
      <w:r w:rsidRPr="005A3C4B">
        <w:lastRenderedPageBreak/>
        <w:t>Viscoelastic Solids</w:t>
      </w:r>
      <w:bookmarkEnd w:id="2968"/>
    </w:p>
    <w:p w14:paraId="059EB5C5" w14:textId="77777777" w:rsidR="006A0BC1" w:rsidRPr="0097532C" w:rsidRDefault="0095496A" w:rsidP="006A0BC1">
      <w:pPr>
        <w:pStyle w:val="Heading3"/>
      </w:pPr>
      <w:bookmarkStart w:id="2969" w:name="_Toc302147250"/>
      <w:r>
        <w:t>Uncoupled</w:t>
      </w:r>
      <w:r w:rsidR="006A0BC1" w:rsidRPr="0097532C">
        <w:t xml:space="preserve"> Viscoelastic Materials</w:t>
      </w:r>
      <w:bookmarkEnd w:id="2969"/>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BB6F29">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557E4201" w:rsidR="009F2D41" w:rsidRPr="00690318" w:rsidRDefault="006C2049" w:rsidP="009F2D41">
      <w:r w:rsidRPr="006C2049">
        <w:rPr>
          <w:position w:val="-30"/>
        </w:rPr>
        <w:object w:dxaOrig="2400" w:dyaOrig="720" w14:anchorId="034963E4">
          <v:shape id="_x0000_i1620" type="#_x0000_t75" style="width:122.15pt;height:36.45pt" o:ole="">
            <v:imagedata r:id="rId1253" o:title=""/>
          </v:shape>
          <o:OLEObject Type="Embed" ProgID="Equation.DSMT4" ShapeID="_x0000_i1620" DrawAspect="Content" ObjectID="_1375892137" r:id="rId1254"/>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r w:rsidR="00940A59">
        <w:fldChar w:fldCharType="begin"/>
      </w:r>
      <w:r w:rsidR="00940A59">
        <w:instrText xml:space="preserve"> HYPERLINK \l "_ENREF_17" \o "Puso, 1998 #9" </w:instrText>
      </w:r>
      <w:ins w:id="2970" w:author="Gerard" w:date="2015-08-25T18:30:00Z"/>
      <w:r w:rsidR="00940A59">
        <w:fldChar w:fldCharType="separate"/>
      </w:r>
      <w:r w:rsidR="00554341">
        <w:rPr>
          <w:noProof/>
        </w:rPr>
        <w:t>17</w:t>
      </w:r>
      <w:r w:rsidR="00940A59">
        <w:rPr>
          <w:noProof/>
        </w:rPr>
        <w:fldChar w:fldCharType="end"/>
      </w:r>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621" type="#_x0000_t75" style="width:231.5pt;height:43.75pt" o:ole="">
            <v:imagedata r:id="rId1255" o:title=""/>
          </v:shape>
          <o:OLEObject Type="Embed" ProgID="Equation.DSMT4" ShapeID="_x0000_i1621" DrawAspect="Content" ObjectID="_1375892138" r:id="rId125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622" type="#_x0000_t75" style="width:14.6pt;height:14.6pt" o:ole="">
            <v:imagedata r:id="rId1257" o:title=""/>
          </v:shape>
          <o:OLEObject Type="Embed" ProgID="Equation.DSMT4" ShapeID="_x0000_i1622" DrawAspect="Content" ObjectID="_1375892139" r:id="rId1258"/>
        </w:object>
      </w:r>
      <w:r w:rsidR="006C2049" w:rsidRPr="006C2049">
        <w:rPr>
          <w:position w:val="-6"/>
        </w:rPr>
        <w:object w:dxaOrig="279" w:dyaOrig="340" w14:anchorId="311F73C8">
          <v:shape id="_x0000_i1623" type="#_x0000_t75" style="width:14.6pt;height:14.6pt" o:ole="">
            <v:imagedata r:id="rId1259" o:title=""/>
          </v:shape>
          <o:OLEObject Type="Embed" ProgID="Equation.DSMT4" ShapeID="_x0000_i1623" DrawAspect="Content" ObjectID="_1375892140" r:id="rId1260"/>
        </w:object>
      </w:r>
      <w:r w:rsidRPr="00690318">
        <w:t xml:space="preserve"> is the elastic stress derived from </w:t>
      </w:r>
      <w:r w:rsidR="006C2049" w:rsidRPr="006C2049">
        <w:rPr>
          <w:position w:val="-18"/>
        </w:rPr>
        <w:object w:dxaOrig="660" w:dyaOrig="480" w14:anchorId="5F5AC2B1">
          <v:shape id="_x0000_i1624" type="#_x0000_t75" style="width:36.45pt;height:21.85pt" o:ole="">
            <v:imagedata r:id="rId1261" o:title=""/>
          </v:shape>
          <o:OLEObject Type="Embed" ProgID="Equation.DSMT4" ShapeID="_x0000_i1624" DrawAspect="Content" ObjectID="_1375892141" r:id="rId1262"/>
        </w:object>
      </w:r>
      <w:r w:rsidRPr="00690318">
        <w:t xml:space="preserve"> (see Section </w:t>
      </w:r>
      <w:r w:rsidRPr="00690318">
        <w:fldChar w:fldCharType="begin"/>
      </w:r>
      <w:r w:rsidRPr="00690318">
        <w:instrText xml:space="preserve"> REF _Ref167375095 \r \h </w:instrText>
      </w:r>
      <w:r w:rsidRPr="00690318">
        <w:fldChar w:fldCharType="separate"/>
      </w:r>
      <w:r w:rsidR="00BB6F29">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625" type="#_x0000_t75" style="width:128.5pt;height:36.45pt" o:ole="">
            <v:imagedata r:id="rId1263" o:title=""/>
          </v:shape>
          <o:OLEObject Type="Embed" ProgID="Equation.DSMT4" ShapeID="_x0000_i1625" DrawAspect="Content" ObjectID="_1375892142" r:id="rId126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626" type="#_x0000_t75" style="width:14.6pt;height:21.85pt" o:ole="">
            <v:imagedata r:id="rId1265" o:title=""/>
          </v:shape>
          <o:OLEObject Type="Embed" ProgID="Equation.DSMT4" ShapeID="_x0000_i1626" DrawAspect="Content" ObjectID="_1375892143" r:id="rId1266"/>
        </w:object>
      </w:r>
      <w:r w:rsidRPr="00690318">
        <w:t xml:space="preserve"> and </w:t>
      </w:r>
      <w:r w:rsidR="006C2049" w:rsidRPr="006C2049">
        <w:rPr>
          <w:position w:val="-12"/>
        </w:rPr>
        <w:object w:dxaOrig="240" w:dyaOrig="360" w14:anchorId="248404C7">
          <v:shape id="_x0000_i1627" type="#_x0000_t75" style="width:14.6pt;height:21.85pt" o:ole="">
            <v:imagedata r:id="rId1267" o:title=""/>
          </v:shape>
          <o:OLEObject Type="Embed" ProgID="Equation.DSMT4" ShapeID="_x0000_i1627" DrawAspect="Content" ObjectID="_1375892144" r:id="rId126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628" type="#_x0000_t75" style="width:14.6pt;height:21.85pt" o:ole="">
            <v:imagedata r:id="rId1269" o:title=""/>
          </v:shape>
          <o:OLEObject Type="Embed" ProgID="Equation.DSMT4" ShapeID="_x0000_i1628" DrawAspect="Content" ObjectID="_1375892145" r:id="rId1270"/>
        </w:object>
      </w:r>
      <w:r w:rsidRPr="00690318">
        <w:t xml:space="preserve">, </w:t>
      </w:r>
      <w:r w:rsidR="006C2049" w:rsidRPr="006C2049">
        <w:rPr>
          <w:position w:val="-12"/>
        </w:rPr>
        <w:object w:dxaOrig="260" w:dyaOrig="360" w14:anchorId="66FB8A23">
          <v:shape id="_x0000_i1629" type="#_x0000_t75" style="width:14.6pt;height:21.85pt" o:ole="">
            <v:imagedata r:id="rId1271" o:title=""/>
          </v:shape>
          <o:OLEObject Type="Embed" ProgID="Equation.DSMT4" ShapeID="_x0000_i1629" DrawAspect="Content" ObjectID="_1375892146" r:id="rId1272"/>
        </w:object>
      </w:r>
      <w:r w:rsidRPr="00690318">
        <w:t xml:space="preserve">, </w:t>
      </w:r>
      <w:r w:rsidR="006C2049" w:rsidRPr="006C2049">
        <w:rPr>
          <w:position w:val="-12"/>
        </w:rPr>
        <w:object w:dxaOrig="240" w:dyaOrig="360" w14:anchorId="5BC5A9DF">
          <v:shape id="_x0000_i1630" type="#_x0000_t75" style="width:14.6pt;height:21.85pt" o:ole="">
            <v:imagedata r:id="rId1273" o:title=""/>
          </v:shape>
          <o:OLEObject Type="Embed" ProgID="Equation.DSMT4" ShapeID="_x0000_i1630" DrawAspect="Content" ObjectID="_1375892147" r:id="rId1274"/>
        </w:object>
      </w:r>
      <w:r w:rsidRPr="00690318">
        <w:t xml:space="preserve"> and </w:t>
      </w:r>
      <w:r w:rsidR="006C2049" w:rsidRPr="006C2049">
        <w:rPr>
          <w:position w:val="-12"/>
        </w:rPr>
        <w:object w:dxaOrig="260" w:dyaOrig="360" w14:anchorId="58D3B16E">
          <v:shape id="_x0000_i1631" type="#_x0000_t75" style="width:14.6pt;height:21.85pt" o:ole="">
            <v:imagedata r:id="rId1275" o:title=""/>
          </v:shape>
          <o:OLEObject Type="Embed" ProgID="Equation.DSMT4" ShapeID="_x0000_i1631" DrawAspect="Content" ObjectID="_1375892148" r:id="rId127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BB6F29">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2971" w:name="_Toc337555811"/>
      <w:bookmarkStart w:id="2972" w:name="_Toc350247046"/>
      <w:bookmarkStart w:id="2973" w:name="_Toc350354932"/>
      <w:bookmarkStart w:id="2974" w:name="_Toc350439890"/>
      <w:bookmarkStart w:id="2975" w:name="_Toc352596296"/>
      <w:bookmarkStart w:id="2976" w:name="_Toc363725069"/>
      <w:bookmarkStart w:id="2977" w:name="_Toc337555812"/>
      <w:bookmarkStart w:id="2978" w:name="_Toc350247047"/>
      <w:bookmarkStart w:id="2979" w:name="_Toc350354933"/>
      <w:bookmarkStart w:id="2980" w:name="_Toc350439891"/>
      <w:bookmarkStart w:id="2981" w:name="_Toc352596297"/>
      <w:bookmarkStart w:id="2982" w:name="_Toc363725070"/>
      <w:bookmarkStart w:id="2983" w:name="_Toc200951632"/>
      <w:bookmarkStart w:id="2984" w:name="_Toc302147251"/>
      <w:bookmarkEnd w:id="2971"/>
      <w:bookmarkEnd w:id="2972"/>
      <w:bookmarkEnd w:id="2973"/>
      <w:bookmarkEnd w:id="2974"/>
      <w:bookmarkEnd w:id="2975"/>
      <w:bookmarkEnd w:id="2976"/>
      <w:bookmarkEnd w:id="2977"/>
      <w:bookmarkEnd w:id="2978"/>
      <w:bookmarkEnd w:id="2979"/>
      <w:bookmarkEnd w:id="2980"/>
      <w:bookmarkEnd w:id="2981"/>
      <w:bookmarkEnd w:id="2982"/>
      <w:r w:rsidRPr="00690318">
        <w:lastRenderedPageBreak/>
        <w:t>Compressible Viscoelastic Materials</w:t>
      </w:r>
      <w:bookmarkEnd w:id="2983"/>
      <w:bookmarkEnd w:id="2984"/>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r w:rsidR="00940A59">
        <w:fldChar w:fldCharType="begin"/>
      </w:r>
      <w:r w:rsidR="00940A59">
        <w:instrText xml:space="preserve"> HYPERLINK \l "_ENREF_17" \o "Puso, 1998 #9" </w:instrText>
      </w:r>
      <w:ins w:id="2985" w:author="Gerard" w:date="2015-08-25T18:30:00Z"/>
      <w:r w:rsidR="00940A59">
        <w:fldChar w:fldCharType="separate"/>
      </w:r>
      <w:r w:rsidR="00554341">
        <w:rPr>
          <w:noProof/>
        </w:rPr>
        <w:t>17</w:t>
      </w:r>
      <w:r w:rsidR="00940A59">
        <w:rPr>
          <w:noProof/>
        </w:rPr>
        <w:fldChar w:fldCharType="end"/>
      </w:r>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32" type="#_x0000_t75" style="width:122.15pt;height:36.45pt" o:ole="">
            <v:imagedata r:id="rId1277" o:title=""/>
          </v:shape>
          <o:OLEObject Type="Embed" ProgID="Equation.DSMT4" ShapeID="_x0000_i1632" DrawAspect="Content" ObjectID="_1375892149" r:id="rId127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33" type="#_x0000_t75" style="width:14.6pt;height:14.6pt" o:ole="">
            <v:imagedata r:id="rId1279" o:title=""/>
          </v:shape>
          <o:OLEObject Type="Embed" ProgID="Equation.DSMT4" ShapeID="_x0000_i1633" DrawAspect="Content" ObjectID="_1375892150" r:id="rId128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34" type="#_x0000_t75" style="width:128.5pt;height:36.45pt" o:ole="">
            <v:imagedata r:id="rId1281" o:title=""/>
          </v:shape>
          <o:OLEObject Type="Embed" ProgID="Equation.DSMT4" ShapeID="_x0000_i1634" DrawAspect="Content" ObjectID="_1375892151" r:id="rId128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35" type="#_x0000_t75" style="width:14.6pt;height:21.85pt" o:ole="">
            <v:imagedata r:id="rId1283" o:title=""/>
          </v:shape>
          <o:OLEObject Type="Embed" ProgID="Equation.DSMT4" ShapeID="_x0000_i1635" DrawAspect="Content" ObjectID="_1375892152" r:id="rId1284"/>
        </w:object>
      </w:r>
      <w:r w:rsidRPr="00690318">
        <w:t xml:space="preserve"> and </w:t>
      </w:r>
      <w:r w:rsidR="006C2049" w:rsidRPr="006C2049">
        <w:rPr>
          <w:position w:val="-12"/>
        </w:rPr>
        <w:object w:dxaOrig="240" w:dyaOrig="360" w14:anchorId="0B2E8E41">
          <v:shape id="_x0000_i1636" type="#_x0000_t75" style="width:14.6pt;height:21.85pt" o:ole="">
            <v:imagedata r:id="rId1285" o:title=""/>
          </v:shape>
          <o:OLEObject Type="Embed" ProgID="Equation.DSMT4" ShapeID="_x0000_i1636" DrawAspect="Content" ObjectID="_1375892153" r:id="rId128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37" type="#_x0000_t75" style="width:14.6pt;height:21.85pt" o:ole="">
            <v:imagedata r:id="rId1287" o:title=""/>
          </v:shape>
          <o:OLEObject Type="Embed" ProgID="Equation.DSMT4" ShapeID="_x0000_i1637" DrawAspect="Content" ObjectID="_1375892154" r:id="rId1288"/>
        </w:object>
      </w:r>
      <w:r w:rsidRPr="00690318">
        <w:t xml:space="preserve">, </w:t>
      </w:r>
      <w:r w:rsidR="006C2049" w:rsidRPr="006C2049">
        <w:rPr>
          <w:position w:val="-12"/>
        </w:rPr>
        <w:object w:dxaOrig="260" w:dyaOrig="360" w14:anchorId="52C94B67">
          <v:shape id="_x0000_i1638" type="#_x0000_t75" style="width:14.6pt;height:21.85pt" o:ole="">
            <v:imagedata r:id="rId1289" o:title=""/>
          </v:shape>
          <o:OLEObject Type="Embed" ProgID="Equation.DSMT4" ShapeID="_x0000_i1638" DrawAspect="Content" ObjectID="_1375892155" r:id="rId1290"/>
        </w:object>
      </w:r>
      <w:r w:rsidRPr="00690318">
        <w:t xml:space="preserve">, </w:t>
      </w:r>
      <w:r w:rsidR="006C2049" w:rsidRPr="006C2049">
        <w:rPr>
          <w:position w:val="-12"/>
        </w:rPr>
        <w:object w:dxaOrig="240" w:dyaOrig="360" w14:anchorId="21F832DD">
          <v:shape id="_x0000_i1639" type="#_x0000_t75" style="width:14.6pt;height:21.85pt" o:ole="">
            <v:imagedata r:id="rId1291" o:title=""/>
          </v:shape>
          <o:OLEObject Type="Embed" ProgID="Equation.DSMT4" ShapeID="_x0000_i1639" DrawAspect="Content" ObjectID="_1375892156" r:id="rId1292"/>
        </w:object>
      </w:r>
      <w:r w:rsidRPr="00690318">
        <w:t xml:space="preserve"> and </w:t>
      </w:r>
      <w:r w:rsidR="006C2049" w:rsidRPr="006C2049">
        <w:rPr>
          <w:position w:val="-12"/>
        </w:rPr>
        <w:object w:dxaOrig="260" w:dyaOrig="360" w14:anchorId="01C032C1">
          <v:shape id="_x0000_i1640" type="#_x0000_t75" style="width:14.6pt;height:21.85pt" o:ole="">
            <v:imagedata r:id="rId1293" o:title=""/>
          </v:shape>
          <o:OLEObject Type="Embed" ProgID="Equation.DSMT4" ShapeID="_x0000_i1640" DrawAspect="Content" ObjectID="_1375892157" r:id="rId129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BB6F29">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2986" w:name="_Ref290146534"/>
      <w:bookmarkStart w:id="2987" w:name="_Toc302147252"/>
      <w:r>
        <w:lastRenderedPageBreak/>
        <w:t>Reactive Viscoelastic Solid</w:t>
      </w:r>
      <w:bookmarkEnd w:id="2986"/>
      <w:bookmarkEnd w:id="2987"/>
    </w:p>
    <w:p w14:paraId="4EF1F372" w14:textId="655A0A90"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r w:rsidR="00940A59">
        <w:fldChar w:fldCharType="begin"/>
      </w:r>
      <w:r w:rsidR="00940A59">
        <w:instrText xml:space="preserve"> HYPERLINK \l "_ENREF_32" \o "Ateshian, 2015 #73" </w:instrText>
      </w:r>
      <w:ins w:id="2988" w:author="Gerard" w:date="2015-08-25T18:30:00Z"/>
      <w:r w:rsidR="00940A59">
        <w:fldChar w:fldCharType="separate"/>
      </w:r>
      <w:r w:rsidR="00554341">
        <w:rPr>
          <w:noProof/>
        </w:rPr>
        <w:t>32</w:t>
      </w:r>
      <w:r w:rsidR="00940A59">
        <w:rPr>
          <w:noProof/>
        </w:rPr>
        <w:fldChar w:fldCharType="end"/>
      </w:r>
      <w:r w:rsidR="00554341">
        <w:rPr>
          <w:noProof/>
        </w:rPr>
        <w:t>]</w:t>
      </w:r>
      <w:r w:rsidR="00554341">
        <w:fldChar w:fldCharType="end"/>
      </w:r>
      <w:del w:id="2989" w:author="Gerard" w:date="2015-08-25T15:03:00Z">
        <w:r w:rsidR="00554341" w:rsidDel="00554341">
          <w:delText>{Ateshian, 2015 #72}</w:delText>
        </w:r>
      </w:del>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41" type="#_x0000_t75" style="width:151.3pt;height:28.25pt" o:ole="">
            <v:imagedata r:id="rId1295" o:title=""/>
          </v:shape>
          <o:OLEObject Type="Embed" ProgID="Equation.DSMT4" ShapeID="_x0000_i1641" DrawAspect="Content" ObjectID="_1375892158" r:id="rId1296"/>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42" type="#_x0000_t75" style="width:14.6pt;height:21.85pt" o:ole="">
            <v:imagedata r:id="rId1297" o:title=""/>
          </v:shape>
          <o:OLEObject Type="Embed" ProgID="Equation.DSMT4" ShapeID="_x0000_i1642" DrawAspect="Content" ObjectID="_1375892159" r:id="rId1298"/>
        </w:object>
      </w:r>
      <w:r>
        <w:t xml:space="preserve"> is the strain energy density of strong bonds and </w:t>
      </w:r>
      <w:r w:rsidRPr="007E2473">
        <w:rPr>
          <w:position w:val="-12"/>
        </w:rPr>
        <w:object w:dxaOrig="360" w:dyaOrig="400" w14:anchorId="7C136F39">
          <v:shape id="_x0000_i1643" type="#_x0000_t75" style="width:21.85pt;height:21.85pt" o:ole="">
            <v:imagedata r:id="rId1299" o:title=""/>
          </v:shape>
          <o:OLEObject Type="Embed" ProgID="Equation.DSMT4" ShapeID="_x0000_i1643" DrawAspect="Content" ObjectID="_1375892160" r:id="rId1300"/>
        </w:object>
      </w:r>
      <w:r>
        <w:t xml:space="preserve"> is the strain energy density of weak bonds, when they all belong to the same generation.  </w:t>
      </w:r>
      <w:r w:rsidRPr="0082021A">
        <w:rPr>
          <w:position w:val="-4"/>
        </w:rPr>
        <w:object w:dxaOrig="220" w:dyaOrig="240" w14:anchorId="61668FF9">
          <v:shape id="_x0000_i1644" type="#_x0000_t75" style="width:14.6pt;height:14.6pt" o:ole="">
            <v:imagedata r:id="rId1301" o:title=""/>
          </v:shape>
          <o:OLEObject Type="Embed" ProgID="Equation.DSMT4" ShapeID="_x0000_i1644" DrawAspect="Content" ObjectID="_1375892161" r:id="rId1302"/>
        </w:object>
      </w:r>
      <w:r>
        <w:t xml:space="preserve"> is the deformation gradient of the strong bonds and the initial weak bond generation, wherease </w:t>
      </w:r>
      <w:r w:rsidRPr="0082021A">
        <w:rPr>
          <w:position w:val="-4"/>
        </w:rPr>
        <w:object w:dxaOrig="300" w:dyaOrig="320" w14:anchorId="482F9C16">
          <v:shape id="_x0000_i1645" type="#_x0000_t75" style="width:14.6pt;height:14.6pt" o:ole="">
            <v:imagedata r:id="rId1303" o:title=""/>
          </v:shape>
          <o:OLEObject Type="Embed" ProgID="Equation.DSMT4" ShapeID="_x0000_i1645" DrawAspect="Content" ObjectID="_1375892162" r:id="rId1304"/>
        </w:object>
      </w:r>
      <w:r>
        <w:t xml:space="preserve"> is the relative deformation gradient for the </w:t>
      </w:r>
      <w:r w:rsidRPr="0082021A">
        <w:rPr>
          <w:position w:val="-4"/>
        </w:rPr>
        <w:object w:dxaOrig="380" w:dyaOrig="200" w14:anchorId="72E9610A">
          <v:shape id="_x0000_i1646" type="#_x0000_t75" style="width:21.85pt;height:7.3pt" o:ole="">
            <v:imagedata r:id="rId1305" o:title=""/>
          </v:shape>
          <o:OLEObject Type="Embed" ProgID="Equation.DSMT4" ShapeID="_x0000_i1646" DrawAspect="Content" ObjectID="_1375892163" r:id="rId1306"/>
        </w:object>
      </w:r>
      <w:r>
        <w:t xml:space="preserve">generation weak bonds, such that </w:t>
      </w:r>
      <w:r w:rsidRPr="0082021A">
        <w:rPr>
          <w:position w:val="-4"/>
        </w:rPr>
        <w:object w:dxaOrig="660" w:dyaOrig="320" w14:anchorId="44307B36">
          <v:shape id="_x0000_i1647" type="#_x0000_t75" style="width:36.45pt;height:14.6pt" o:ole="">
            <v:imagedata r:id="rId1307" o:title=""/>
          </v:shape>
          <o:OLEObject Type="Embed" ProgID="Equation.DSMT4" ShapeID="_x0000_i1647" DrawAspect="Content" ObjectID="_1375892164" r:id="rId1308"/>
        </w:object>
      </w:r>
      <w:r>
        <w:t xml:space="preserve"> at time </w:t>
      </w:r>
      <w:r w:rsidRPr="0082021A">
        <w:rPr>
          <w:position w:val="-4"/>
        </w:rPr>
        <w:object w:dxaOrig="200" w:dyaOrig="200" w14:anchorId="0CB00C37">
          <v:shape id="_x0000_i1648" type="#_x0000_t75" style="width:7.3pt;height:7.3pt" o:ole="">
            <v:imagedata r:id="rId1309" o:title=""/>
          </v:shape>
          <o:OLEObject Type="Embed" ProgID="Equation.DSMT4" ShapeID="_x0000_i1648" DrawAspect="Content" ObjectID="_1375892165" r:id="rId1310"/>
        </w:object>
      </w:r>
      <w:r>
        <w:t xml:space="preserve">.  In this expression, </w:t>
      </w:r>
      <w:r w:rsidRPr="006A2D15">
        <w:rPr>
          <w:position w:val="-14"/>
        </w:rPr>
        <w:object w:dxaOrig="860" w:dyaOrig="420" w14:anchorId="26F5389A">
          <v:shape id="_x0000_i1649" type="#_x0000_t75" style="width:43.75pt;height:21.85pt" o:ole="">
            <v:imagedata r:id="rId1311" o:title=""/>
          </v:shape>
          <o:OLEObject Type="Embed" ProgID="Equation.DSMT4" ShapeID="_x0000_i1649" DrawAspect="Content" ObjectID="_1375892166" r:id="rId1312"/>
        </w:object>
      </w:r>
      <w:r>
        <w:t xml:space="preserve"> is the mass fraction of </w:t>
      </w:r>
      <w:r w:rsidRPr="008F4FC8">
        <w:rPr>
          <w:position w:val="-4"/>
        </w:rPr>
        <w:object w:dxaOrig="380" w:dyaOrig="200" w14:anchorId="4A89F337">
          <v:shape id="_x0000_i1650" type="#_x0000_t75" style="width:21.85pt;height:7.3pt" o:ole="">
            <v:imagedata r:id="rId1313" o:title=""/>
          </v:shape>
          <o:OLEObject Type="Embed" ProgID="Equation.DSMT4" ShapeID="_x0000_i1650" DrawAspect="Content" ObjectID="_1375892167" r:id="rId1314"/>
        </w:object>
      </w:r>
      <w:r>
        <w:t xml:space="preserve">generation weak bonds, which evolves over time as described next.  The summation is taken over all generations </w:t>
      </w:r>
      <w:r w:rsidRPr="00F77222">
        <w:rPr>
          <w:position w:val="-4"/>
        </w:rPr>
        <w:object w:dxaOrig="200" w:dyaOrig="200" w14:anchorId="6A2F20BF">
          <v:shape id="_x0000_i1651" type="#_x0000_t75" style="width:7.3pt;height:7.3pt" o:ole="">
            <v:imagedata r:id="rId1315" o:title=""/>
          </v:shape>
          <o:OLEObject Type="Embed" ProgID="Equation.DSMT4" ShapeID="_x0000_i1651" DrawAspect="Content" ObjectID="_1375892168" r:id="rId1316"/>
        </w:object>
      </w:r>
      <w:r>
        <w:t xml:space="preserve"> that were created prior to the current time </w:t>
      </w:r>
      <w:r w:rsidRPr="008F4FC8">
        <w:rPr>
          <w:position w:val="-4"/>
        </w:rPr>
        <w:object w:dxaOrig="140" w:dyaOrig="220" w14:anchorId="68758E03">
          <v:shape id="_x0000_i1652" type="#_x0000_t75" style="width:7.3pt;height:7.3pt" o:ole="">
            <v:imagedata r:id="rId1317" o:title=""/>
          </v:shape>
          <o:OLEObject Type="Embed" ProgID="Equation.DSMT4" ShapeID="_x0000_i1652" DrawAspect="Content" ObjectID="_1375892169" r:id="rId1318"/>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53" type="#_x0000_t75" style="width:14.6pt;height:14.6pt" o:ole="">
            <v:imagedata r:id="rId1319" o:title=""/>
          </v:shape>
          <o:OLEObject Type="Embed" ProgID="Equation.DSMT4" ShapeID="_x0000_i1653" DrawAspect="Content" ObjectID="_1375892170" r:id="rId1320"/>
        </w:object>
      </w:r>
      <w:r>
        <w:t xml:space="preserve">, based on constitutive assumptions for the weak bond mass fraction supply </w:t>
      </w:r>
      <w:r w:rsidRPr="00731A28">
        <w:rPr>
          <w:position w:val="-4"/>
        </w:rPr>
        <w:object w:dxaOrig="320" w:dyaOrig="320" w14:anchorId="6650B957">
          <v:shape id="_x0000_i1654" type="#_x0000_t75" style="width:14.6pt;height:14.6pt" o:ole="">
            <v:imagedata r:id="rId1321" o:title=""/>
          </v:shape>
          <o:OLEObject Type="Embed" ProgID="Equation.DSMT4" ShapeID="_x0000_i1654" DrawAspect="Content" ObjectID="_1375892171" r:id="rId1322"/>
        </w:object>
      </w:r>
      <w:r>
        <w:t xml:space="preserve">.  In particular, for </w:t>
      </w:r>
      <w:r w:rsidRPr="00731A28">
        <w:rPr>
          <w:position w:val="-4"/>
        </w:rPr>
        <w:object w:dxaOrig="380" w:dyaOrig="200" w14:anchorId="43A78A13">
          <v:shape id="_x0000_i1655" type="#_x0000_t75" style="width:21.85pt;height:7.3pt" o:ole="">
            <v:imagedata r:id="rId1323" o:title=""/>
          </v:shape>
          <o:OLEObject Type="Embed" ProgID="Equation.DSMT4" ShapeID="_x0000_i1655" DrawAspect="Content" ObjectID="_1375892172" r:id="rId1324"/>
        </w:object>
      </w:r>
      <w:r>
        <w:t xml:space="preserve">generation bonds reforming in an unloaded state during the time interval </w:t>
      </w:r>
      <w:r w:rsidRPr="00731A28">
        <w:rPr>
          <w:position w:val="-4"/>
        </w:rPr>
        <w:object w:dxaOrig="860" w:dyaOrig="240" w14:anchorId="1BE85A4E">
          <v:shape id="_x0000_i1656" type="#_x0000_t75" style="width:43.75pt;height:14.6pt" o:ole="">
            <v:imagedata r:id="rId1325" o:title=""/>
          </v:shape>
          <o:OLEObject Type="Embed" ProgID="Equation.DSMT4" ShapeID="_x0000_i1656" DrawAspect="Content" ObjectID="_1375892173" r:id="rId1326"/>
        </w:object>
      </w:r>
      <w:r>
        <w:t xml:space="preserve">, and subsequently breaking in response to loading at </w:t>
      </w:r>
      <w:r w:rsidRPr="00731A28">
        <w:rPr>
          <w:position w:val="-4"/>
        </w:rPr>
        <w:object w:dxaOrig="500" w:dyaOrig="220" w14:anchorId="30BC8D7A">
          <v:shape id="_x0000_i1657" type="#_x0000_t75" style="width:28.25pt;height:7.3pt" o:ole="">
            <v:imagedata r:id="rId1327" o:title=""/>
          </v:shape>
          <o:OLEObject Type="Embed" ProgID="Equation.DSMT4" ShapeID="_x0000_i1657" DrawAspect="Content" ObjectID="_1375892174" r:id="rId1328"/>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58" type="#_x0000_t75" style="width:253.35pt;height:79.3pt" o:ole="">
            <v:imagedata r:id="rId1329" o:title=""/>
          </v:shape>
          <o:OLEObject Type="Embed" ProgID="Equation.DSMT4" ShapeID="_x0000_i1658" DrawAspect="Content" ObjectID="_1375892175" r:id="rId1330"/>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59" type="#_x0000_t75" style="width:122.15pt;height:28.25pt" o:ole="">
            <v:imagedata r:id="rId1331" o:title=""/>
          </v:shape>
          <o:OLEObject Type="Embed" ProgID="Equation.DSMT4" ShapeID="_x0000_i1659" DrawAspect="Content" ObjectID="_1375892176" r:id="rId1332"/>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60" type="#_x0000_t75" style="width:86.6pt;height:21.85pt" o:ole="">
            <v:imagedata r:id="rId1333" o:title=""/>
          </v:shape>
          <o:OLEObject Type="Embed" ProgID="Equation.DSMT4" ShapeID="_x0000_i1660" DrawAspect="Content" ObjectID="_1375892177" r:id="rId1334"/>
        </w:object>
      </w:r>
      <w:r>
        <w:t xml:space="preserve"> is a reduced relaxation function which may assume any number of valid forms.  (A reduced relaxation function </w:t>
      </w:r>
      <w:r w:rsidRPr="007E2473">
        <w:rPr>
          <w:position w:val="-14"/>
        </w:rPr>
        <w:object w:dxaOrig="480" w:dyaOrig="420" w14:anchorId="650B13C8">
          <v:shape id="_x0000_i1661" type="#_x0000_t75" style="width:21.85pt;height:21.85pt" o:ole="">
            <v:imagedata r:id="rId1335" o:title=""/>
          </v:shape>
          <o:OLEObject Type="Embed" ProgID="Equation.DSMT4" ShapeID="_x0000_i1661" DrawAspect="Content" ObjectID="_1375892178" r:id="rId1336"/>
        </w:object>
      </w:r>
      <w:r>
        <w:t xml:space="preserve"> satisfies </w:t>
      </w:r>
      <w:r w:rsidRPr="007E2473">
        <w:rPr>
          <w:position w:val="-14"/>
        </w:rPr>
        <w:object w:dxaOrig="840" w:dyaOrig="420" w14:anchorId="03987B12">
          <v:shape id="_x0000_i1662" type="#_x0000_t75" style="width:43.75pt;height:21.85pt" o:ole="">
            <v:imagedata r:id="rId1337" o:title=""/>
          </v:shape>
          <o:OLEObject Type="Embed" ProgID="Equation.DSMT4" ShapeID="_x0000_i1662" DrawAspect="Content" ObjectID="_1375892179" r:id="rId1338"/>
        </w:object>
      </w:r>
      <w:r>
        <w:t xml:space="preserve"> and </w:t>
      </w:r>
      <w:r w:rsidRPr="007E2473">
        <w:rPr>
          <w:position w:val="-14"/>
        </w:rPr>
        <w:object w:dxaOrig="1340" w:dyaOrig="420" w14:anchorId="60B3B859">
          <v:shape id="_x0000_i1663" type="#_x0000_t75" style="width:64.7pt;height:21.85pt" o:ole="">
            <v:imagedata r:id="rId1339" o:title=""/>
          </v:shape>
          <o:OLEObject Type="Embed" ProgID="Equation.DSMT4" ShapeID="_x0000_i1663" DrawAspect="Content" ObjectID="_1375892180" r:id="rId1340"/>
        </w:object>
      </w:r>
      <w:r>
        <w:t xml:space="preserve">, and decreases monotonically with </w:t>
      </w:r>
      <w:r w:rsidRPr="003D7647">
        <w:rPr>
          <w:position w:val="-4"/>
        </w:rPr>
        <w:object w:dxaOrig="140" w:dyaOrig="220" w14:anchorId="68B0F617">
          <v:shape id="_x0000_i1664" type="#_x0000_t75" style="width:7.3pt;height:7.3pt" o:ole="">
            <v:imagedata r:id="rId1341" o:title=""/>
          </v:shape>
          <o:OLEObject Type="Embed" ProgID="Equation.DSMT4" ShapeID="_x0000_i1664" DrawAspect="Content" ObjectID="_1375892181" r:id="rId1342"/>
        </w:object>
      </w:r>
      <w:r>
        <w:t xml:space="preserve">.) In particular, </w:t>
      </w:r>
      <w:r w:rsidRPr="007E2473">
        <w:rPr>
          <w:position w:val="-10"/>
        </w:rPr>
        <w:object w:dxaOrig="220" w:dyaOrig="260" w14:anchorId="39CA6AD3">
          <v:shape id="_x0000_i1665" type="#_x0000_t75" style="width:7.3pt;height:14.6pt" o:ole="">
            <v:imagedata r:id="rId1343" o:title=""/>
          </v:shape>
          <o:OLEObject Type="Embed" ProgID="Equation.DSMT4" ShapeID="_x0000_i1665" DrawAspect="Content" ObjectID="_1375892182" r:id="rId1344"/>
        </w:object>
      </w:r>
      <w:r>
        <w:t xml:space="preserve"> may depend on the strain at time </w:t>
      </w:r>
      <w:r w:rsidRPr="00541E56">
        <w:rPr>
          <w:position w:val="-4"/>
        </w:rPr>
        <w:object w:dxaOrig="180" w:dyaOrig="200" w14:anchorId="494213AF">
          <v:shape id="_x0000_i1666" type="#_x0000_t75" style="width:7.3pt;height:7.3pt" o:ole="">
            <v:imagedata r:id="rId1345" o:title=""/>
          </v:shape>
          <o:OLEObject Type="Embed" ProgID="Equation.DSMT4" ShapeID="_x0000_i1666" DrawAspect="Content" ObjectID="_1375892183" r:id="rId1346"/>
        </w:object>
      </w:r>
      <w:r>
        <w:t xml:space="preserve"> relative to the reference configuration of the </w:t>
      </w:r>
      <w:r w:rsidRPr="00541E56">
        <w:rPr>
          <w:position w:val="-4"/>
        </w:rPr>
        <w:object w:dxaOrig="380" w:dyaOrig="200" w14:anchorId="793F8451">
          <v:shape id="_x0000_i1667" type="#_x0000_t75" style="width:21.85pt;height:7.3pt" o:ole="">
            <v:imagedata r:id="rId1347" o:title=""/>
          </v:shape>
          <o:OLEObject Type="Embed" ProgID="Equation.DSMT4" ShapeID="_x0000_i1667" DrawAspect="Content" ObjectID="_1375892184" r:id="rId1348"/>
        </w:object>
      </w:r>
      <w:r>
        <w:t xml:space="preserve">generation.  In the recursive expression above, the earliest generation </w:t>
      </w:r>
      <w:r w:rsidRPr="00541E56">
        <w:rPr>
          <w:position w:val="-4"/>
        </w:rPr>
        <w:object w:dxaOrig="740" w:dyaOrig="200" w14:anchorId="13CB2167">
          <v:shape id="_x0000_i1668" type="#_x0000_t75" style="width:36.45pt;height:7.3pt" o:ole="">
            <v:imagedata r:id="rId1349" o:title=""/>
          </v:shape>
          <o:OLEObject Type="Embed" ProgID="Equation.DSMT4" ShapeID="_x0000_i1668" DrawAspect="Content" ObjectID="_1375892185" r:id="rId1350"/>
        </w:object>
      </w:r>
      <w:r>
        <w:t xml:space="preserve">, which is initially at rest, produces </w:t>
      </w:r>
      <w:r w:rsidRPr="007E2473">
        <w:rPr>
          <w:position w:val="-14"/>
        </w:rPr>
        <w:object w:dxaOrig="920" w:dyaOrig="420" w14:anchorId="7638CE83">
          <v:shape id="_x0000_i1669" type="#_x0000_t75" style="width:43.75pt;height:21.85pt" o:ole="">
            <v:imagedata r:id="rId1351" o:title=""/>
          </v:shape>
          <o:OLEObject Type="Embed" ProgID="Equation.DSMT4" ShapeID="_x0000_i1669" DrawAspect="Content" ObjectID="_1375892186" r:id="rId1352"/>
        </w:object>
      </w:r>
      <w:r>
        <w:t xml:space="preserve"> for </w:t>
      </w:r>
      <w:r w:rsidRPr="00541E56">
        <w:rPr>
          <w:position w:val="-4"/>
        </w:rPr>
        <w:object w:dxaOrig="500" w:dyaOrig="220" w14:anchorId="03552B7C">
          <v:shape id="_x0000_i1670" type="#_x0000_t75" style="width:28.25pt;height:7.3pt" o:ole="">
            <v:imagedata r:id="rId1353" o:title=""/>
          </v:shape>
          <o:OLEObject Type="Embed" ProgID="Equation.DSMT4" ShapeID="_x0000_i1670" DrawAspect="Content" ObjectID="_1375892187" r:id="rId1354"/>
        </w:object>
      </w:r>
      <w:r>
        <w:t xml:space="preserve"> and </w:t>
      </w:r>
      <w:r w:rsidRPr="007E2473">
        <w:rPr>
          <w:position w:val="-18"/>
        </w:rPr>
        <w:object w:dxaOrig="2480" w:dyaOrig="480" w14:anchorId="774EF063">
          <v:shape id="_x0000_i1671" type="#_x0000_t75" style="width:122.15pt;height:21.85pt" o:ole="">
            <v:imagedata r:id="rId1355" o:title=""/>
          </v:shape>
          <o:OLEObject Type="Embed" ProgID="Equation.DSMT4" ShapeID="_x0000_i1671" DrawAspect="Content" ObjectID="_1375892188" r:id="rId1356"/>
        </w:object>
      </w:r>
      <w:r>
        <w:t xml:space="preserve"> for </w:t>
      </w:r>
      <w:r w:rsidRPr="00541E56">
        <w:rPr>
          <w:position w:val="-4"/>
        </w:rPr>
        <w:object w:dxaOrig="500" w:dyaOrig="240" w14:anchorId="7C876E30">
          <v:shape id="_x0000_i1672" type="#_x0000_t75" style="width:28.25pt;height:14.6pt" o:ole="">
            <v:imagedata r:id="rId1357" o:title=""/>
          </v:shape>
          <o:OLEObject Type="Embed" ProgID="Equation.DSMT4" ShapeID="_x0000_i1672" DrawAspect="Content" ObjectID="_1375892189" r:id="rId1358"/>
        </w:object>
      </w:r>
      <w:r>
        <w:t xml:space="preserve">; this latter expression seeds the recursion for subsequent generations.  Therefore, providing a functional form for </w:t>
      </w:r>
      <w:r w:rsidRPr="007E2473">
        <w:rPr>
          <w:position w:val="-10"/>
        </w:rPr>
        <w:object w:dxaOrig="220" w:dyaOrig="260" w14:anchorId="25749E3D">
          <v:shape id="_x0000_i1673" type="#_x0000_t75" style="width:7.3pt;height:14.6pt" o:ole="">
            <v:imagedata r:id="rId1359" o:title=""/>
          </v:shape>
          <o:OLEObject Type="Embed" ProgID="Equation.DSMT4" ShapeID="_x0000_i1673" DrawAspect="Content" ObjectID="_1375892190" r:id="rId1360"/>
        </w:object>
      </w:r>
      <w:r>
        <w:t xml:space="preserve"> suffices to produce the solution for all bond generations </w:t>
      </w:r>
      <w:r w:rsidRPr="00541E56">
        <w:rPr>
          <w:position w:val="-4"/>
        </w:rPr>
        <w:object w:dxaOrig="200" w:dyaOrig="200" w14:anchorId="23AD50D1">
          <v:shape id="_x0000_i1674" type="#_x0000_t75" style="width:7.3pt;height:7.3pt" o:ole="">
            <v:imagedata r:id="rId1361" o:title=""/>
          </v:shape>
          <o:OLEObject Type="Embed" ProgID="Equation.DSMT4" ShapeID="_x0000_i1674" DrawAspect="Content" ObjectID="_1375892191" r:id="rId1362"/>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75" type="#_x0000_t75" style="width:194.15pt;height:1in" o:ole="">
            <v:imagedata r:id="rId1363" o:title=""/>
          </v:shape>
          <o:OLEObject Type="Embed" ProgID="Equation.DSMT4" ShapeID="_x0000_i1675" DrawAspect="Content" ObjectID="_1375892192" r:id="rId1364"/>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76" type="#_x0000_t75" style="width:7.3pt;height:14.6pt" o:ole="">
            <v:imagedata r:id="rId1365" o:title=""/>
          </v:shape>
          <o:OLEObject Type="Embed" ProgID="Equation.DSMT4" ShapeID="_x0000_i1676" DrawAspect="Content" ObjectID="_1375892193" r:id="rId1366"/>
        </w:object>
      </w:r>
      <w:r>
        <w:t xml:space="preserve"> cannot depend on the magnitude of the strain, because strain-dependence might violate the constraint </w:t>
      </w:r>
      <w:r w:rsidRPr="0068098A">
        <w:rPr>
          <w:position w:val="-4"/>
        </w:rPr>
        <w:object w:dxaOrig="1000" w:dyaOrig="320" w14:anchorId="32B835B5">
          <v:shape id="_x0000_i1677" type="#_x0000_t75" style="width:50.15pt;height:14.6pt" o:ole="">
            <v:imagedata r:id="rId1367" o:title=""/>
          </v:shape>
          <o:OLEObject Type="Embed" ProgID="Equation.DSMT4" ShapeID="_x0000_i1677" DrawAspect="Content" ObjectID="_1375892194" r:id="rId1368"/>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78" type="#_x0000_t75" style="width:186.85pt;height:28.25pt" o:ole="">
            <v:imagedata r:id="rId1369" o:title=""/>
          </v:shape>
          <o:OLEObject Type="Embed" ProgID="Equation.DSMT4" ShapeID="_x0000_i1678" DrawAspect="Content" ObjectID="_1375892195" r:id="rId1370"/>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79" type="#_x0000_t75" style="width:50.15pt;height:14.6pt" o:ole="">
            <v:imagedata r:id="rId1371" o:title=""/>
          </v:shape>
          <o:OLEObject Type="Embed" ProgID="Equation.DSMT4" ShapeID="_x0000_i1679" DrawAspect="Content" ObjectID="_1375892196" r:id="rId1372"/>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BB6F29">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BB6F29">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BB6F29">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lastRenderedPageBreak/>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2990" w:name="_Ref290146557"/>
      <w:bookmarkStart w:id="2991" w:name="_Toc302147253"/>
      <w:r>
        <w:t>Relaxation Functions</w:t>
      </w:r>
      <w:bookmarkEnd w:id="2990"/>
      <w:bookmarkEnd w:id="2991"/>
    </w:p>
    <w:p w14:paraId="5E4B5142" w14:textId="6920FAEB" w:rsidR="007E7104" w:rsidRDefault="007E7104" w:rsidP="007949F9">
      <w:pPr>
        <w:pStyle w:val="Heading4"/>
      </w:pPr>
      <w:bookmarkStart w:id="2992" w:name="_Toc302147254"/>
      <w:r>
        <w:t>Exponential</w:t>
      </w:r>
      <w:bookmarkEnd w:id="2992"/>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80" type="#_x0000_t75" style="width:7.3pt;height:14.6pt" o:ole="">
                  <v:imagedata r:id="rId1373" o:title=""/>
                </v:shape>
                <o:OLEObject Type="Embed" ProgID="Equation.DSMT4" ShapeID="_x0000_i1680" DrawAspect="Content" ObjectID="_1375892197" r:id="rId1374"/>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81" type="#_x0000_t75" style="width:57.4pt;height:21.85pt" o:ole="">
            <v:imagedata r:id="rId1375" o:title=""/>
          </v:shape>
          <o:OLEObject Type="Embed" ProgID="Equation.DSMT4" ShapeID="_x0000_i1681" DrawAspect="Content" ObjectID="_1375892198" r:id="rId1376"/>
        </w:object>
      </w:r>
      <w:r>
        <w:t xml:space="preserve"> </w:t>
      </w:r>
    </w:p>
    <w:p w14:paraId="089B7DFD" w14:textId="5C432F35" w:rsidR="007E7104" w:rsidRDefault="007E7104" w:rsidP="007E7104">
      <w:pPr>
        <w:pStyle w:val="Heading4"/>
      </w:pPr>
      <w:bookmarkStart w:id="2993" w:name="_Ref290148935"/>
      <w:bookmarkStart w:id="2994" w:name="_Toc302147255"/>
      <w:r>
        <w:t>Exponential Distortional</w:t>
      </w:r>
      <w:bookmarkEnd w:id="2993"/>
      <w:bookmarkEnd w:id="2994"/>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82" type="#_x0000_t75" style="width:14.6pt;height:21.85pt" o:ole="">
                  <v:imagedata r:id="rId1377" o:title=""/>
                </v:shape>
                <o:OLEObject Type="Embed" ProgID="Equation.DSMT4" ShapeID="_x0000_i1682" DrawAspect="Content" ObjectID="_1375892199" r:id="rId1378"/>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83" type="#_x0000_t75" style="width:14.6pt;height:21.85pt" o:ole="">
                  <v:imagedata r:id="rId1379" o:title=""/>
                </v:shape>
                <o:OLEObject Type="Embed" ProgID="Equation.DSMT4" ShapeID="_x0000_i1683" DrawAspect="Content" ObjectID="_1375892200" r:id="rId1380"/>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84" type="#_x0000_t75" style="width:14.6pt;height:14.6pt" o:ole="">
                  <v:imagedata r:id="rId1381" o:title=""/>
                </v:shape>
                <o:OLEObject Type="Embed" ProgID="Equation.DSMT4" ShapeID="_x0000_i1684" DrawAspect="Content" ObjectID="_1375892201" r:id="rId1382"/>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85" type="#_x0000_t75" style="width:2in;height:28.25pt" o:ole="">
            <v:imagedata r:id="rId1383" o:title=""/>
          </v:shape>
          <o:OLEObject Type="Embed" ProgID="Equation.DSMT4" ShapeID="_x0000_i1685" DrawAspect="Content" ObjectID="_1375892202" r:id="rId1384"/>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86" type="#_x0000_t75" style="width:2in;height:28.25pt" o:ole="">
            <v:imagedata r:id="rId1385" o:title=""/>
          </v:shape>
          <o:OLEObject Type="Embed" ProgID="Equation.DSMT4" ShapeID="_x0000_i1686" DrawAspect="Content" ObjectID="_1375892203" r:id="rId1386"/>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87" type="#_x0000_t75" style="width:57.4pt;height:21.85pt" o:ole="">
            <v:imagedata r:id="rId1387" o:title=""/>
          </v:shape>
          <o:OLEObject Type="Embed" ProgID="Equation.DSMT4" ShapeID="_x0000_i1687" DrawAspect="Content" ObjectID="_1375892204" r:id="rId1388"/>
        </w:object>
      </w:r>
      <w:r>
        <w:t xml:space="preserve"> where </w:t>
      </w:r>
      <w:r w:rsidRPr="00CA4B57">
        <w:rPr>
          <w:position w:val="-10"/>
        </w:rPr>
        <w:object w:dxaOrig="860" w:dyaOrig="320" w14:anchorId="438FE538">
          <v:shape id="_x0000_i1688" type="#_x0000_t75" style="width:43.75pt;height:14.6pt" o:ole="">
            <v:imagedata r:id="rId1389" o:title=""/>
          </v:shape>
          <o:OLEObject Type="Embed" ProgID="Equation.DSMT4" ShapeID="_x0000_i1688" DrawAspect="Content" ObjectID="_1375892205" r:id="rId1390"/>
        </w:object>
      </w:r>
      <w:r>
        <w:t xml:space="preserve"> is the spatial natural (Hencky) strain tensor and </w:t>
      </w:r>
      <w:r w:rsidRPr="00CA4B57">
        <w:rPr>
          <w:position w:val="-6"/>
        </w:rPr>
        <w:object w:dxaOrig="260" w:dyaOrig="260" w14:anchorId="02597302">
          <v:shape id="_x0000_i1689" type="#_x0000_t75" style="width:14.6pt;height:14.6pt" o:ole="">
            <v:imagedata r:id="rId1391" o:title=""/>
          </v:shape>
          <o:OLEObject Type="Embed" ProgID="Equation.DSMT4" ShapeID="_x0000_i1689" DrawAspect="Content" ObjectID="_1375892206" r:id="rId1392"/>
        </w:object>
      </w:r>
      <w:r>
        <w:t xml:space="preserve"> is the left stretch tensor. </w:t>
      </w:r>
      <w:r w:rsidR="0063128F">
        <w:t xml:space="preserve">In this expression, </w:t>
      </w:r>
      <w:r w:rsidR="0063128F" w:rsidRPr="000B062D">
        <w:rPr>
          <w:position w:val="-12"/>
        </w:rPr>
        <w:object w:dxaOrig="360" w:dyaOrig="400" w14:anchorId="1205F33B">
          <v:shape id="_x0000_i1690" type="#_x0000_t75" style="width:21.85pt;height:21.85pt" o:ole="">
            <v:imagedata r:id="rId1393" o:title=""/>
          </v:shape>
          <o:OLEObject Type="Embed" ProgID="Equation.DSMT4" ShapeID="_x0000_i1690" DrawAspect="Content" ObjectID="_1375892207" r:id="rId1394"/>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91" type="#_x0000_t75" style="width:14.6pt;height:14.6pt" o:ole="">
            <v:imagedata r:id="rId1395" o:title=""/>
          </v:shape>
          <o:OLEObject Type="Embed" ProgID="Equation.DSMT4" ShapeID="_x0000_i1691" DrawAspect="Content" ObjectID="_1375892208" r:id="rId1396"/>
        </w:object>
      </w:r>
      <w:r w:rsidR="0063128F">
        <w:t>.</w:t>
      </w:r>
      <w:r>
        <w:t xml:space="preserve">  </w:t>
      </w:r>
      <w:r w:rsidRPr="000B062D">
        <w:rPr>
          <w:position w:val="-12"/>
        </w:rPr>
        <w:object w:dxaOrig="360" w:dyaOrig="400" w14:anchorId="70B75881">
          <v:shape id="_x0000_i1692" type="#_x0000_t75" style="width:21.85pt;height:21.85pt" o:ole="">
            <v:imagedata r:id="rId1397" o:title=""/>
          </v:shape>
          <o:OLEObject Type="Embed" ProgID="Equation.DSMT4" ShapeID="_x0000_i1692" DrawAspect="Content" ObjectID="_1375892209" r:id="rId1398"/>
        </w:object>
      </w:r>
      <w:r>
        <w:t xml:space="preserve"> is evaluated at the time </w:t>
      </w:r>
      <w:r w:rsidRPr="009E4B4B">
        <w:rPr>
          <w:position w:val="-4"/>
        </w:rPr>
        <w:object w:dxaOrig="180" w:dyaOrig="200" w14:anchorId="10D25055">
          <v:shape id="_x0000_i1693" type="#_x0000_t75" style="width:7.3pt;height:7.3pt" o:ole="">
            <v:imagedata r:id="rId1399" o:title=""/>
          </v:shape>
          <o:OLEObject Type="Embed" ProgID="Equation.DSMT4" ShapeID="_x0000_i1693" DrawAspect="Content" ObjectID="_1375892210" r:id="rId1400"/>
        </w:object>
      </w:r>
      <w:r>
        <w:t xml:space="preserve"> when weak bonds from the </w:t>
      </w:r>
      <w:r w:rsidRPr="009E4B4B">
        <w:rPr>
          <w:position w:val="-4"/>
        </w:rPr>
        <w:object w:dxaOrig="380" w:dyaOrig="200" w14:anchorId="780F0400">
          <v:shape id="_x0000_i1694" type="#_x0000_t75" style="width:21.85pt;height:7.3pt" o:ole="">
            <v:imagedata r:id="rId1401" o:title=""/>
          </v:shape>
          <o:OLEObject Type="Embed" ProgID="Equation.DSMT4" ShapeID="_x0000_i1694" DrawAspect="Content" ObjectID="_1375892211" r:id="rId1402"/>
        </w:object>
      </w:r>
      <w:r>
        <w:t>generation start breaking.</w:t>
      </w:r>
    </w:p>
    <w:p w14:paraId="11B59B90" w14:textId="2274A809" w:rsidR="009E4B4B" w:rsidRDefault="009E4B4B" w:rsidP="009E4B4B">
      <w:pPr>
        <w:pStyle w:val="Heading4"/>
      </w:pPr>
      <w:bookmarkStart w:id="2995" w:name="_Toc302147256"/>
      <w:r>
        <w:t>Fung</w:t>
      </w:r>
      <w:bookmarkEnd w:id="2995"/>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lastRenderedPageBreak/>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95" type="#_x0000_t75" style="width:14.6pt;height:21.85pt" o:ole="">
                  <v:imagedata r:id="rId1403" o:title=""/>
                </v:shape>
                <o:OLEObject Type="Embed" ProgID="Equation.DSMT4" ShapeID="_x0000_i1695" DrawAspect="Content" ObjectID="_1375892212" r:id="rId1404"/>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96" type="#_x0000_t75" style="width:14.6pt;height:21.85pt" o:ole="">
                  <v:imagedata r:id="rId1405" o:title=""/>
                </v:shape>
                <o:OLEObject Type="Embed" ProgID="Equation.DSMT4" ShapeID="_x0000_i1696" DrawAspect="Content" ObjectID="_1375892213" r:id="rId1406"/>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97" type="#_x0000_t75" style="width:237.85pt;height:43.75pt" o:ole="">
            <v:imagedata r:id="rId1407" o:title=""/>
          </v:shape>
          <o:OLEObject Type="Embed" ProgID="Equation.DSMT4" ShapeID="_x0000_i1697" DrawAspect="Content" ObjectID="_1375892214" r:id="rId1408"/>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98" type="#_x0000_t75" style="width:28.25pt;height:21.85pt" o:ole="">
            <v:imagedata r:id="rId1409" o:title=""/>
          </v:shape>
          <o:OLEObject Type="Embed" ProgID="Equation.DSMT4" ShapeID="_x0000_i1698" DrawAspect="Content" ObjectID="_1375892215" r:id="rId1410"/>
        </w:object>
      </w:r>
      <w:r>
        <w:t xml:space="preserve"> </w:t>
      </w:r>
      <w:r w:rsidR="00DE2D89">
        <w:t>is the exponential integral function.</w:t>
      </w:r>
    </w:p>
    <w:p w14:paraId="47931AD1" w14:textId="68685243" w:rsidR="00DE2D89" w:rsidRDefault="00DE2D89" w:rsidP="00DE2D89">
      <w:pPr>
        <w:pStyle w:val="Heading4"/>
      </w:pPr>
      <w:bookmarkStart w:id="2996" w:name="_Toc302147257"/>
      <w:r>
        <w:t>Park</w:t>
      </w:r>
      <w:bookmarkEnd w:id="2996"/>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99" type="#_x0000_t75" style="width:7.3pt;height:14.6pt" o:ole="">
                  <v:imagedata r:id="rId1411" o:title=""/>
                </v:shape>
                <o:OLEObject Type="Embed" ProgID="Equation.DSMT4" ShapeID="_x0000_i1699" DrawAspect="Content" ObjectID="_1375892216" r:id="rId1412"/>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700" type="#_x0000_t75" style="width:14.6pt;height:14.6pt" o:ole="">
                  <v:imagedata r:id="rId1413" o:title=""/>
                </v:shape>
                <o:OLEObject Type="Embed" ProgID="Equation.DSMT4" ShapeID="_x0000_i1700" DrawAspect="Content" ObjectID="_1375892217" r:id="rId1414"/>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701" type="#_x0000_t75" style="width:79.3pt;height:57.4pt" o:ole="">
            <v:imagedata r:id="rId1415" o:title=""/>
          </v:shape>
          <o:OLEObject Type="Embed" ProgID="Equation.DSMT4" ShapeID="_x0000_i1701" DrawAspect="Content" ObjectID="_1375892218" r:id="rId1416"/>
        </w:object>
      </w:r>
      <w:r>
        <w:t xml:space="preserve"> </w:t>
      </w:r>
    </w:p>
    <w:p w14:paraId="7E68B24E" w14:textId="5E0C995B" w:rsidR="00DE2D89" w:rsidRDefault="00DE2D89" w:rsidP="00DE2D89">
      <w:pPr>
        <w:pStyle w:val="Heading4"/>
      </w:pPr>
      <w:bookmarkStart w:id="2997" w:name="_Toc302147258"/>
      <w:r>
        <w:t>Park Distortional</w:t>
      </w:r>
      <w:bookmarkEnd w:id="2997"/>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702" type="#_x0000_t75" style="width:14.6pt;height:21.85pt" o:ole="">
                  <v:imagedata r:id="rId1417" o:title=""/>
                </v:shape>
                <o:OLEObject Type="Embed" ProgID="Equation.DSMT4" ShapeID="_x0000_i1702" DrawAspect="Content" ObjectID="_1375892219" r:id="rId1418"/>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703" type="#_x0000_t75" style="width:14.6pt;height:21.85pt" o:ole="">
                  <v:imagedata r:id="rId1419" o:title=""/>
                </v:shape>
                <o:OLEObject Type="Embed" ProgID="Equation.DSMT4" ShapeID="_x0000_i1703" DrawAspect="Content" ObjectID="_1375892220" r:id="rId1420"/>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704" type="#_x0000_t75" style="width:14.6pt;height:21.85pt" o:ole="">
                  <v:imagedata r:id="rId1421" o:title=""/>
                </v:shape>
                <o:OLEObject Type="Embed" ProgID="Equation.DSMT4" ShapeID="_x0000_i1704" DrawAspect="Content" ObjectID="_1375892221" r:id="rId1422"/>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705" type="#_x0000_t75" style="width:14.6pt;height:21.85pt" o:ole="">
                  <v:imagedata r:id="rId1423" o:title=""/>
                </v:shape>
                <o:OLEObject Type="Embed" ProgID="Equation.DSMT4" ShapeID="_x0000_i1705" DrawAspect="Content" ObjectID="_1375892222" r:id="rId1424"/>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706" type="#_x0000_t75" style="width:14.6pt;height:14.6pt" o:ole="">
                  <v:imagedata r:id="rId1425" o:title=""/>
                </v:shape>
                <o:OLEObject Type="Embed" ProgID="Equation.DSMT4" ShapeID="_x0000_i1706" DrawAspect="Content" ObjectID="_1375892223" r:id="rId1426"/>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707" type="#_x0000_t75" style="width:2in;height:57.4pt" o:ole="">
            <v:imagedata r:id="rId1427" o:title=""/>
          </v:shape>
          <o:OLEObject Type="Embed" ProgID="Equation.DSMT4" ShapeID="_x0000_i1707" DrawAspect="Content" ObjectID="_1375892224" r:id="rId1428"/>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708" type="#_x0000_t75" style="width:100.25pt;height:28.25pt" o:ole="">
            <v:imagedata r:id="rId1429" o:title=""/>
          </v:shape>
          <o:OLEObject Type="Embed" ProgID="Equation.DSMT4" ShapeID="_x0000_i1708" DrawAspect="Content" ObjectID="_1375892225" r:id="rId1430"/>
        </w:object>
      </w:r>
      <w:r>
        <w:t xml:space="preserve"> </w:t>
      </w:r>
    </w:p>
    <w:p w14:paraId="0C275D19" w14:textId="4D387FFA" w:rsidR="009E4B4B" w:rsidRDefault="004E6471" w:rsidP="007E7104">
      <w:r>
        <w:t xml:space="preserve">and </w:t>
      </w:r>
    </w:p>
    <w:p w14:paraId="0B9275FC" w14:textId="20EE3C30" w:rsidR="004E6471" w:rsidRPr="007E7104" w:rsidRDefault="004E6471" w:rsidP="007949F9">
      <w:pPr>
        <w:pStyle w:val="MTDisplayEquation"/>
      </w:pPr>
      <w:r>
        <w:lastRenderedPageBreak/>
        <w:tab/>
      </w:r>
      <w:r w:rsidRPr="007949F9">
        <w:rPr>
          <w:position w:val="-18"/>
        </w:rPr>
        <w:object w:dxaOrig="2120" w:dyaOrig="540" w14:anchorId="7DD2F42C">
          <v:shape id="_x0000_i1709" type="#_x0000_t75" style="width:108.45pt;height:28.25pt" o:ole="">
            <v:imagedata r:id="rId1431" o:title=""/>
          </v:shape>
          <o:OLEObject Type="Embed" ProgID="Equation.DSMT4" ShapeID="_x0000_i1709" DrawAspect="Content" ObjectID="_1375892226" r:id="rId1432"/>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710" type="#_x0000_t75" style="width:36.45pt;height:21.85pt" o:ole="">
            <v:imagedata r:id="rId1433" o:title=""/>
          </v:shape>
          <o:OLEObject Type="Embed" ProgID="Equation.DSMT4" ShapeID="_x0000_i1710" DrawAspect="Content" ObjectID="_1375892227" r:id="rId1434"/>
        </w:object>
      </w:r>
      <w:r>
        <w:t xml:space="preserve"> is given in Section </w:t>
      </w:r>
      <w:r>
        <w:fldChar w:fldCharType="begin"/>
      </w:r>
      <w:r>
        <w:instrText xml:space="preserve"> REF _Ref290148935 \r \h </w:instrText>
      </w:r>
      <w:r>
        <w:fldChar w:fldCharType="separate"/>
      </w:r>
      <w:r w:rsidR="00BB6F29">
        <w:t xml:space="preserve">4.4.1.2. </w:t>
      </w:r>
      <w:r>
        <w:fldChar w:fldCharType="end"/>
      </w:r>
    </w:p>
    <w:p w14:paraId="60E40326" w14:textId="40F13D15" w:rsidR="004E6471" w:rsidRDefault="004E6471" w:rsidP="004E6471">
      <w:pPr>
        <w:pStyle w:val="Heading4"/>
      </w:pPr>
      <w:bookmarkStart w:id="2998" w:name="_Toc302147259"/>
      <w:r>
        <w:t>Power</w:t>
      </w:r>
      <w:bookmarkEnd w:id="2998"/>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711" type="#_x0000_t75" style="width:7.3pt;height:14.6pt" o:ole="">
                  <v:imagedata r:id="rId1435" o:title=""/>
                </v:shape>
                <o:OLEObject Type="Embed" ProgID="Equation.DSMT4" ShapeID="_x0000_i1711" DrawAspect="Content" ObjectID="_1375892228" r:id="rId1436"/>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712" type="#_x0000_t75" style="width:14.6pt;height:14.6pt" o:ole="">
                  <v:imagedata r:id="rId1437" o:title=""/>
                </v:shape>
                <o:OLEObject Type="Embed" ProgID="Equation.DSMT4" ShapeID="_x0000_i1712" DrawAspect="Content" ObjectID="_1375892229" r:id="rId1438"/>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713" type="#_x0000_t75" style="width:79.3pt;height:57.4pt" o:ole="">
            <v:imagedata r:id="rId1439" o:title=""/>
          </v:shape>
          <o:OLEObject Type="Embed" ProgID="Equation.DSMT4" ShapeID="_x0000_i1713" DrawAspect="Content" ObjectID="_1375892230" r:id="rId1440"/>
        </w:object>
      </w:r>
      <w:r>
        <w:t xml:space="preserve"> </w:t>
      </w:r>
    </w:p>
    <w:p w14:paraId="37CF8F65" w14:textId="47B8ABC3" w:rsidR="004E6471" w:rsidRDefault="00D435F4" w:rsidP="004E6471">
      <w:pPr>
        <w:pStyle w:val="Heading4"/>
      </w:pPr>
      <w:bookmarkStart w:id="2999" w:name="_Toc302147260"/>
      <w:r>
        <w:t>Power</w:t>
      </w:r>
      <w:r w:rsidR="004E6471">
        <w:t xml:space="preserve"> Distortional</w:t>
      </w:r>
      <w:bookmarkEnd w:id="2999"/>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714" type="#_x0000_t75" style="width:14.6pt;height:21.85pt" o:ole="">
                  <v:imagedata r:id="rId1441" o:title=""/>
                </v:shape>
                <o:OLEObject Type="Embed" ProgID="Equation.DSMT4" ShapeID="_x0000_i1714" DrawAspect="Content" ObjectID="_1375892231" r:id="rId1442"/>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715" type="#_x0000_t75" style="width:14.6pt;height:21.85pt" o:ole="">
                  <v:imagedata r:id="rId1443" o:title=""/>
                </v:shape>
                <o:OLEObject Type="Embed" ProgID="Equation.DSMT4" ShapeID="_x0000_i1715" DrawAspect="Content" ObjectID="_1375892232" r:id="rId1444"/>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716" type="#_x0000_t75" style="width:14.6pt;height:21.85pt" o:ole="">
                  <v:imagedata r:id="rId1445" o:title=""/>
                </v:shape>
                <o:OLEObject Type="Embed" ProgID="Equation.DSMT4" ShapeID="_x0000_i1716" DrawAspect="Content" ObjectID="_1375892233" r:id="rId1446"/>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717" type="#_x0000_t75" style="width:14.6pt;height:21.85pt" o:ole="">
                  <v:imagedata r:id="rId1447" o:title=""/>
                </v:shape>
                <o:OLEObject Type="Embed" ProgID="Equation.DSMT4" ShapeID="_x0000_i1717" DrawAspect="Content" ObjectID="_1375892234" r:id="rId1448"/>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718" type="#_x0000_t75" style="width:14.6pt;height:14.6pt" o:ole="">
                  <v:imagedata r:id="rId1449" o:title=""/>
                </v:shape>
                <o:OLEObject Type="Embed" ProgID="Equation.DSMT4" ShapeID="_x0000_i1718" DrawAspect="Content" ObjectID="_1375892235" r:id="rId1450"/>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719" type="#_x0000_t75" style="width:2in;height:57.4pt" o:ole="">
            <v:imagedata r:id="rId1451" o:title=""/>
          </v:shape>
          <o:OLEObject Type="Embed" ProgID="Equation.DSMT4" ShapeID="_x0000_i1719" DrawAspect="Content" ObjectID="_1375892236" r:id="rId1452"/>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720" type="#_x0000_t75" style="width:100.25pt;height:28.25pt" o:ole="">
            <v:imagedata r:id="rId1453" o:title=""/>
          </v:shape>
          <o:OLEObject Type="Embed" ProgID="Equation.DSMT4" ShapeID="_x0000_i1720" DrawAspect="Content" ObjectID="_1375892237" r:id="rId1454"/>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721" type="#_x0000_t75" style="width:108.45pt;height:28.25pt" o:ole="">
            <v:imagedata r:id="rId1455" o:title=""/>
          </v:shape>
          <o:OLEObject Type="Embed" ProgID="Equation.DSMT4" ShapeID="_x0000_i1721" DrawAspect="Content" ObjectID="_1375892238" r:id="rId1456"/>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722" type="#_x0000_t75" style="width:36.45pt;height:21.85pt" o:ole="">
            <v:imagedata r:id="rId1457" o:title=""/>
          </v:shape>
          <o:OLEObject Type="Embed" ProgID="Equation.DSMT4" ShapeID="_x0000_i1722" DrawAspect="Content" ObjectID="_1375892239" r:id="rId1458"/>
        </w:object>
      </w:r>
      <w:r>
        <w:t xml:space="preserve"> is given in Section </w:t>
      </w:r>
      <w:r>
        <w:fldChar w:fldCharType="begin"/>
      </w:r>
      <w:r>
        <w:instrText xml:space="preserve"> REF _Ref290148935 \r \h </w:instrText>
      </w:r>
      <w:r>
        <w:fldChar w:fldCharType="separate"/>
      </w:r>
      <w:r w:rsidR="00BB6F29">
        <w:t xml:space="preserve">4.4.1.2. </w:t>
      </w:r>
      <w:r>
        <w:fldChar w:fldCharType="end"/>
      </w:r>
    </w:p>
    <w:p w14:paraId="4EC3D961" w14:textId="77777777" w:rsidR="00546831" w:rsidRDefault="00546831" w:rsidP="00546831">
      <w:pPr>
        <w:jc w:val="left"/>
        <w:rPr>
          <w:ins w:id="3000" w:author="Gerard" w:date="2015-08-25T14:53:00Z"/>
        </w:rPr>
      </w:pPr>
      <w:ins w:id="3001" w:author="Gerard" w:date="2015-08-25T14:53:00Z">
        <w:r>
          <w:br w:type="page"/>
        </w:r>
      </w:ins>
    </w:p>
    <w:p w14:paraId="4A7747A9" w14:textId="42EACA0D" w:rsidR="00546831" w:rsidRDefault="00546831" w:rsidP="00546831">
      <w:pPr>
        <w:pStyle w:val="Heading2"/>
        <w:rPr>
          <w:ins w:id="3002" w:author="Gerard" w:date="2015-08-25T14:53:00Z"/>
        </w:rPr>
      </w:pPr>
      <w:bookmarkStart w:id="3003" w:name="_Toc302133186"/>
      <w:bookmarkStart w:id="3004" w:name="_Toc302147261"/>
      <w:ins w:id="3005" w:author="Gerard" w:date="2015-08-25T14:53:00Z">
        <w:r>
          <w:lastRenderedPageBreak/>
          <w:t>Reactive Damage Mechanics</w:t>
        </w:r>
        <w:bookmarkEnd w:id="3003"/>
        <w:bookmarkEnd w:id="3004"/>
      </w:ins>
    </w:p>
    <w:p w14:paraId="5D050E09" w14:textId="77777777" w:rsidR="00546831" w:rsidRDefault="00546831" w:rsidP="00546831">
      <w:pPr>
        <w:rPr>
          <w:ins w:id="3006" w:author="Gerard" w:date="2015-08-25T14:53:00Z"/>
        </w:rPr>
      </w:pPr>
      <w:ins w:id="3007" w:author="Gerard" w:date="2015-08-25T14:53:00Z">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ins>
      <w:ins w:id="3008" w:author="Gerard" w:date="2015-08-25T14:53:00Z">
        <w:r w:rsidRPr="0049641D">
          <w:rPr>
            <w:position w:val="-4"/>
          </w:rPr>
          <w:object w:dxaOrig="260" w:dyaOrig="240" w14:anchorId="738E8E9F">
            <v:shape id="_x0000_i1723" type="#_x0000_t75" style="width:13.65pt;height:11.85pt" o:ole="">
              <v:imagedata r:id="rId1459" o:title=""/>
            </v:shape>
            <o:OLEObject Type="Embed" ProgID="Equation.DSMT4" ShapeID="_x0000_i1723" DrawAspect="Content" ObjectID="_1375892240" r:id="rId1460"/>
          </w:object>
        </w:r>
      </w:ins>
      <w:ins w:id="3009" w:author="Gerard" w:date="2015-08-25T14:53:00Z">
        <w:r>
          <w:t xml:space="preserve"> when the material is isotropic (</w:t>
        </w:r>
      </w:ins>
      <w:ins w:id="3010" w:author="Gerard" w:date="2015-08-25T14:53:00Z">
        <w:r w:rsidRPr="0007281B">
          <w:rPr>
            <w:position w:val="-4"/>
          </w:rPr>
          <w:object w:dxaOrig="940" w:dyaOrig="240" w14:anchorId="3F025715">
            <v:shape id="_x0000_i1724" type="#_x0000_t75" style="width:47.4pt;height:11.85pt" o:ole="">
              <v:imagedata r:id="rId1461" o:title=""/>
            </v:shape>
            <o:OLEObject Type="Embed" ProgID="Equation.DSMT4" ShapeID="_x0000_i1724" DrawAspect="Content" ObjectID="_1375892241" r:id="rId1462"/>
          </w:object>
        </w:r>
      </w:ins>
      <w:ins w:id="3011" w:author="Gerard" w:date="2015-08-25T14:53:00Z">
        <w:r>
          <w:t xml:space="preserve">).  For anisotropic materials however, classical frameworks require that we introduce a function of the fourth-order damage tensor </w:t>
        </w:r>
      </w:ins>
      <w:ins w:id="3012" w:author="Gerard" w:date="2015-08-25T14:53:00Z">
        <w:r w:rsidRPr="00025957">
          <w:rPr>
            <w:position w:val="-4"/>
          </w:rPr>
          <w:object w:dxaOrig="260" w:dyaOrig="260" w14:anchorId="57D39B11">
            <v:shape id="_x0000_i1725" type="#_x0000_t75" style="width:13.65pt;height:13.65pt" o:ole="">
              <v:imagedata r:id="rId1463" o:title=""/>
            </v:shape>
            <o:OLEObject Type="Embed" ProgID="Equation.DSMT4" ShapeID="_x0000_i1725" DrawAspect="Content" ObjectID="_1375892242" r:id="rId1464"/>
          </w:object>
        </w:r>
      </w:ins>
      <w:ins w:id="3013" w:author="Gerard" w:date="2015-08-25T14:53:00Z">
        <w:r>
          <w:t xml:space="preserve"> to account for anisotropic damage.  In FEBio, we use a reactive damage mechanics framework where the elastic response is proportional to the total number of intact bonds in the material and where, at any given time in the loading history, </w:t>
        </w:r>
      </w:ins>
      <w:ins w:id="3014" w:author="Gerard" w:date="2015-08-25T14:53:00Z">
        <w:r w:rsidRPr="0049641D">
          <w:rPr>
            <w:position w:val="-4"/>
          </w:rPr>
          <w:object w:dxaOrig="260" w:dyaOrig="240" w14:anchorId="6BF0BE3B">
            <v:shape id="_x0000_i1726" type="#_x0000_t75" style="width:13.65pt;height:11.85pt" o:ole="">
              <v:imagedata r:id="rId1465" o:title=""/>
            </v:shape>
            <o:OLEObject Type="Embed" ProgID="Equation.DSMT4" ShapeID="_x0000_i1726" DrawAspect="Content" ObjectID="_1375892243" r:id="rId1466"/>
          </w:object>
        </w:r>
      </w:ins>
      <w:ins w:id="3015" w:author="Gerard" w:date="2015-08-25T14:53:00Z">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ins>
      <w:ins w:id="3016" w:author="Gerard" w:date="2015-08-25T14:53:00Z">
        <w:r w:rsidRPr="0049641D">
          <w:rPr>
            <w:position w:val="-4"/>
          </w:rPr>
          <w:object w:dxaOrig="180" w:dyaOrig="260" w14:anchorId="0DBEBC39">
            <v:shape id="_x0000_i1727" type="#_x0000_t75" style="width:9.1pt;height:13.65pt" o:ole="">
              <v:imagedata r:id="rId1467" o:title=""/>
            </v:shape>
            <o:OLEObject Type="Embed" ProgID="Equation.DSMT4" ShapeID="_x0000_i1727" DrawAspect="Content" ObjectID="_1375892244" r:id="rId1468"/>
          </w:object>
        </w:r>
      </w:ins>
      <w:ins w:id="3017" w:author="Gerard" w:date="2015-08-25T14:53:00Z">
        <w:r>
          <w:t xml:space="preserve"> may be described by a distinct solid constituent within a solid mixture (see Sections </w:t>
        </w:r>
        <w:r>
          <w:fldChar w:fldCharType="begin"/>
        </w:r>
        <w:r>
          <w:instrText xml:space="preserve"> REF _Ref167529968 \r \h </w:instrText>
        </w:r>
      </w:ins>
      <w:ins w:id="3018" w:author="Gerard" w:date="2015-08-25T14:53:00Z">
        <w:r>
          <w:fldChar w:fldCharType="separate"/>
        </w:r>
      </w:ins>
      <w:r w:rsidR="00BB6F29">
        <w:t xml:space="preserve">4.1.2.15. </w:t>
      </w:r>
      <w:ins w:id="3019" w:author="Gerard" w:date="2015-08-25T14:53:00Z">
        <w:r>
          <w:fldChar w:fldCharType="end"/>
        </w:r>
        <w:r>
          <w:t xml:space="preserve"> and </w:t>
        </w:r>
        <w:r>
          <w:fldChar w:fldCharType="begin"/>
        </w:r>
        <w:r>
          <w:instrText xml:space="preserve"> REF _Ref173928732 \r \h </w:instrText>
        </w:r>
      </w:ins>
      <w:ins w:id="3020" w:author="Gerard" w:date="2015-08-25T14:53:00Z">
        <w:r>
          <w:fldChar w:fldCharType="separate"/>
        </w:r>
      </w:ins>
      <w:r w:rsidR="00BB6F29">
        <w:t xml:space="preserve">4.1.3.21. </w:t>
      </w:r>
      <w:ins w:id="3021" w:author="Gerard" w:date="2015-08-25T14:53:00Z">
        <w:r>
          <w:fldChar w:fldCharType="end"/>
        </w:r>
        <w:r>
          <w:t xml:space="preserve">), each having its own scalar damage variable </w:t>
        </w:r>
      </w:ins>
      <w:ins w:id="3022" w:author="Gerard" w:date="2015-08-25T14:53:00Z">
        <w:r w:rsidRPr="0049641D">
          <w:rPr>
            <w:position w:val="-4"/>
          </w:rPr>
          <w:object w:dxaOrig="340" w:dyaOrig="320" w14:anchorId="694781A4">
            <v:shape id="_x0000_i1728" type="#_x0000_t75" style="width:17.3pt;height:16.4pt" o:ole="">
              <v:imagedata r:id="rId1469" o:title=""/>
            </v:shape>
            <o:OLEObject Type="Embed" ProgID="Equation.DSMT4" ShapeID="_x0000_i1728" DrawAspect="Content" ObjectID="_1375892245" r:id="rId1470"/>
          </w:object>
        </w:r>
      </w:ins>
      <w:ins w:id="3023" w:author="Gerard" w:date="2015-08-25T14:53:00Z">
        <w:r>
          <w:t>.</w:t>
        </w:r>
      </w:ins>
    </w:p>
    <w:p w14:paraId="25F861D6" w14:textId="77777777" w:rsidR="00546831" w:rsidRDefault="00546831" w:rsidP="00546831">
      <w:pPr>
        <w:rPr>
          <w:ins w:id="3024" w:author="Gerard" w:date="2015-08-25T14:53:00Z"/>
        </w:rPr>
      </w:pPr>
    </w:p>
    <w:p w14:paraId="44CE1E2B" w14:textId="77777777" w:rsidR="00546831" w:rsidRDefault="00546831" w:rsidP="00546831">
      <w:pPr>
        <w:rPr>
          <w:ins w:id="3025" w:author="Gerard" w:date="2015-08-25T14:53:00Z"/>
        </w:rPr>
      </w:pPr>
      <w:ins w:id="3026" w:author="Gerard" w:date="2015-08-25T14:53:00Z">
        <w:r>
          <w:t xml:space="preserve">For a given bond type, the strain energy density </w:t>
        </w:r>
      </w:ins>
      <w:ins w:id="3027" w:author="Gerard" w:date="2015-08-25T14:53:00Z">
        <w:r w:rsidRPr="00046AA3">
          <w:rPr>
            <w:position w:val="-14"/>
          </w:rPr>
          <w:object w:dxaOrig="980" w:dyaOrig="420" w14:anchorId="77454D7C">
            <v:shape id="_x0000_i1729" type="#_x0000_t75" style="width:49.2pt;height:20.95pt" o:ole="">
              <v:imagedata r:id="rId1471" o:title=""/>
            </v:shape>
            <o:OLEObject Type="Embed" ProgID="Equation.DSMT4" ShapeID="_x0000_i1729" DrawAspect="Content" ObjectID="_1375892246" r:id="rId1472"/>
          </w:object>
        </w:r>
      </w:ins>
      <w:ins w:id="3028" w:author="Gerard" w:date="2015-08-25T14:53:00Z">
        <w:r>
          <w:t xml:space="preserve"> of a damaged material is given by</w:t>
        </w:r>
      </w:ins>
    </w:p>
    <w:p w14:paraId="32681FC7" w14:textId="77777777" w:rsidR="00546831" w:rsidRDefault="00546831" w:rsidP="00546831">
      <w:pPr>
        <w:pStyle w:val="MTDisplayEquation"/>
        <w:rPr>
          <w:ins w:id="3029" w:author="Gerard" w:date="2015-08-25T14:53:00Z"/>
        </w:rPr>
      </w:pPr>
      <w:ins w:id="3030" w:author="Gerard" w:date="2015-08-25T14:53:00Z">
        <w:r>
          <w:tab/>
        </w:r>
      </w:ins>
      <w:ins w:id="3031" w:author="Gerard" w:date="2015-08-25T14:53:00Z">
        <w:r w:rsidRPr="00420C3F">
          <w:rPr>
            <w:position w:val="-14"/>
          </w:rPr>
          <w:object w:dxaOrig="1560" w:dyaOrig="420" w14:anchorId="38BA973E">
            <v:shape id="_x0000_i1730" type="#_x0000_t75" style="width:78.4pt;height:20.95pt" o:ole="">
              <v:imagedata r:id="rId1473" o:title=""/>
            </v:shape>
            <o:OLEObject Type="Embed" ProgID="Equation.DSMT4" ShapeID="_x0000_i1730" DrawAspect="Content" ObjectID="_1375892247" r:id="rId1474"/>
          </w:object>
        </w:r>
      </w:ins>
      <w:ins w:id="3032" w:author="Gerard" w:date="2015-08-25T14:53:00Z">
        <w:r>
          <w:t xml:space="preserve"> ,</w:t>
        </w:r>
      </w:ins>
    </w:p>
    <w:p w14:paraId="5F97EC0F" w14:textId="77777777" w:rsidR="00546831" w:rsidRDefault="00546831" w:rsidP="00546831">
      <w:pPr>
        <w:rPr>
          <w:ins w:id="3033" w:author="Gerard" w:date="2015-08-25T14:53:00Z"/>
        </w:rPr>
      </w:pPr>
      <w:ins w:id="3034" w:author="Gerard" w:date="2015-08-25T14:53:00Z">
        <w:r>
          <w:t xml:space="preserve">where </w:t>
        </w:r>
      </w:ins>
      <w:ins w:id="3035" w:author="Gerard" w:date="2015-08-25T14:53:00Z">
        <w:r w:rsidRPr="00046AA3">
          <w:rPr>
            <w:position w:val="-14"/>
          </w:rPr>
          <w:object w:dxaOrig="700" w:dyaOrig="420" w14:anchorId="6948EF7A">
            <v:shape id="_x0000_i1731" type="#_x0000_t75" style="width:36.45pt;height:20.95pt" o:ole="">
              <v:imagedata r:id="rId1475" o:title=""/>
            </v:shape>
            <o:OLEObject Type="Embed" ProgID="Equation.DSMT4" ShapeID="_x0000_i1731" DrawAspect="Content" ObjectID="_1375892248" r:id="rId1476"/>
          </w:object>
        </w:r>
      </w:ins>
      <w:ins w:id="3036" w:author="Gerard" w:date="2015-08-25T14:53:00Z">
        <w:r>
          <w:t xml:space="preserve"> is the strain energy density when all bonds of that type are intact.  Here, </w:t>
        </w:r>
      </w:ins>
      <w:ins w:id="3037" w:author="Gerard" w:date="2015-08-25T14:53:00Z">
        <w:r w:rsidRPr="0049641D">
          <w:rPr>
            <w:position w:val="-4"/>
          </w:rPr>
          <w:object w:dxaOrig="560" w:dyaOrig="240" w14:anchorId="2E17FFE0">
            <v:shape id="_x0000_i1732" type="#_x0000_t75" style="width:28.25pt;height:11.85pt" o:ole="">
              <v:imagedata r:id="rId1477" o:title=""/>
            </v:shape>
            <o:OLEObject Type="Embed" ProgID="Equation.DSMT4" ShapeID="_x0000_i1732" DrawAspect="Content" ObjectID="_1375892249" r:id="rId1478"/>
          </w:object>
        </w:r>
      </w:ins>
      <w:ins w:id="3038" w:author="Gerard" w:date="2015-08-25T14:53:00Z">
        <w:r>
          <w:t xml:space="preserve"> represents the mass fraction of bonds that remains intact.  Similarly, the Cauchy stress </w:t>
        </w:r>
      </w:ins>
      <w:ins w:id="3039" w:author="Gerard" w:date="2015-08-25T14:53:00Z">
        <w:r w:rsidRPr="00046AA3">
          <w:rPr>
            <w:position w:val="-14"/>
          </w:rPr>
          <w:object w:dxaOrig="860" w:dyaOrig="420" w14:anchorId="69C00512">
            <v:shape id="_x0000_i1733" type="#_x0000_t75" style="width:43.75pt;height:20.95pt" o:ole="">
              <v:imagedata r:id="rId1479" o:title=""/>
            </v:shape>
            <o:OLEObject Type="Embed" ProgID="Equation.DSMT4" ShapeID="_x0000_i1733" DrawAspect="Content" ObjectID="_1375892250" r:id="rId1480"/>
          </w:object>
        </w:r>
      </w:ins>
      <w:ins w:id="3040" w:author="Gerard" w:date="2015-08-25T14:53:00Z">
        <w:r>
          <w:t xml:space="preserve"> of the damaged material is given by</w:t>
        </w:r>
      </w:ins>
    </w:p>
    <w:p w14:paraId="6247E253" w14:textId="77777777" w:rsidR="00546831" w:rsidRDefault="00546831" w:rsidP="00546831">
      <w:pPr>
        <w:pStyle w:val="MTDisplayEquation"/>
        <w:rPr>
          <w:ins w:id="3041" w:author="Gerard" w:date="2015-08-25T14:53:00Z"/>
        </w:rPr>
      </w:pPr>
      <w:ins w:id="3042" w:author="Gerard" w:date="2015-08-25T14:53:00Z">
        <w:r>
          <w:tab/>
        </w:r>
      </w:ins>
      <w:ins w:id="3043" w:author="Gerard" w:date="2015-08-25T14:53:00Z">
        <w:r w:rsidRPr="00420C3F">
          <w:rPr>
            <w:position w:val="-14"/>
          </w:rPr>
          <w:object w:dxaOrig="1400" w:dyaOrig="420" w14:anchorId="068F756F">
            <v:shape id="_x0000_i1734" type="#_x0000_t75" style="width:70.2pt;height:20.95pt" o:ole="">
              <v:imagedata r:id="rId1481" o:title=""/>
            </v:shape>
            <o:OLEObject Type="Embed" ProgID="Equation.DSMT4" ShapeID="_x0000_i1734" DrawAspect="Content" ObjectID="_1375892251" r:id="rId1482"/>
          </w:object>
        </w:r>
      </w:ins>
      <w:ins w:id="3044" w:author="Gerard" w:date="2015-08-25T14:53:00Z">
        <w:r>
          <w:t xml:space="preserve"> </w:t>
        </w:r>
      </w:ins>
    </w:p>
    <w:p w14:paraId="7AC2730C" w14:textId="77777777" w:rsidR="00546831" w:rsidRDefault="00546831" w:rsidP="00546831">
      <w:pPr>
        <w:rPr>
          <w:ins w:id="3045" w:author="Gerard" w:date="2015-08-25T14:53:00Z"/>
        </w:rPr>
      </w:pPr>
      <w:ins w:id="3046" w:author="Gerard" w:date="2015-08-25T14:53:00Z">
        <w:r>
          <w:t xml:space="preserve">where </w:t>
        </w:r>
      </w:ins>
      <w:ins w:id="3047" w:author="Gerard" w:date="2015-08-25T14:53:00Z">
        <w:r w:rsidRPr="00046AA3">
          <w:rPr>
            <w:position w:val="-14"/>
          </w:rPr>
          <w:object w:dxaOrig="660" w:dyaOrig="420" w14:anchorId="4898DA65">
            <v:shape id="_x0000_i1735" type="#_x0000_t75" style="width:33.7pt;height:20.95pt" o:ole="">
              <v:imagedata r:id="rId1483" o:title=""/>
            </v:shape>
            <o:OLEObject Type="Embed" ProgID="Equation.DSMT4" ShapeID="_x0000_i1735" DrawAspect="Content" ObjectID="_1375892252" r:id="rId1484"/>
          </w:object>
        </w:r>
      </w:ins>
      <w:ins w:id="3048" w:author="Gerard" w:date="2015-08-25T14:53:00Z">
        <w:r>
          <w:t xml:space="preserve"> is the stress in the intact material, at a given strain, as derived from </w:t>
        </w:r>
      </w:ins>
      <w:ins w:id="3049" w:author="Gerard" w:date="2015-08-25T14:53:00Z">
        <w:r w:rsidRPr="00046AA3">
          <w:rPr>
            <w:position w:val="-14"/>
          </w:rPr>
          <w:object w:dxaOrig="700" w:dyaOrig="420" w14:anchorId="2AFF41F0">
            <v:shape id="_x0000_i1736" type="#_x0000_t75" style="width:36.45pt;height:20.95pt" o:ole="">
              <v:imagedata r:id="rId1485" o:title=""/>
            </v:shape>
            <o:OLEObject Type="Embed" ProgID="Equation.DSMT4" ShapeID="_x0000_i1736" DrawAspect="Content" ObjectID="_1375892253" r:id="rId1486"/>
          </w:object>
        </w:r>
      </w:ins>
      <w:ins w:id="3050" w:author="Gerard" w:date="2015-08-25T14:53:00Z">
        <w:r>
          <w:t>.  The intact material may be based on any of the elastic materials described in Sections </w:t>
        </w:r>
        <w:r>
          <w:fldChar w:fldCharType="begin"/>
        </w:r>
        <w:r>
          <w:instrText xml:space="preserve"> REF _Ref167375095 \r \h </w:instrText>
        </w:r>
      </w:ins>
      <w:ins w:id="3051" w:author="Gerard" w:date="2015-08-25T14:53:00Z">
        <w:r>
          <w:fldChar w:fldCharType="separate"/>
        </w:r>
      </w:ins>
      <w:r w:rsidR="00BB6F29">
        <w:t>4.1.2</w:t>
      </w:r>
      <w:ins w:id="3052" w:author="Gerard" w:date="2015-08-25T14:53:00Z">
        <w:r>
          <w:fldChar w:fldCharType="end"/>
        </w:r>
        <w:r>
          <w:t xml:space="preserve"> and </w:t>
        </w:r>
        <w:r>
          <w:fldChar w:fldCharType="begin"/>
        </w:r>
        <w:r>
          <w:instrText xml:space="preserve"> REF _Ref162411714 \r \h </w:instrText>
        </w:r>
      </w:ins>
      <w:ins w:id="3053" w:author="Gerard" w:date="2015-08-25T14:53:00Z">
        <w:r>
          <w:fldChar w:fldCharType="separate"/>
        </w:r>
      </w:ins>
      <w:r w:rsidR="00BB6F29">
        <w:t>4.1.3</w:t>
      </w:r>
      <w:ins w:id="3054" w:author="Gerard" w:date="2015-08-25T14:53:00Z">
        <w:r>
          <w:fldChar w:fldCharType="end"/>
        </w:r>
        <w:r>
          <w:t>.</w:t>
        </w:r>
      </w:ins>
    </w:p>
    <w:p w14:paraId="10C49EF4" w14:textId="77777777" w:rsidR="00546831" w:rsidRDefault="00546831" w:rsidP="00546831">
      <w:pPr>
        <w:rPr>
          <w:ins w:id="3055" w:author="Gerard" w:date="2015-08-25T14:53:00Z"/>
        </w:rPr>
      </w:pPr>
    </w:p>
    <w:p w14:paraId="6212B966" w14:textId="77777777" w:rsidR="00546831" w:rsidRDefault="00546831" w:rsidP="00546831">
      <w:pPr>
        <w:rPr>
          <w:ins w:id="3056" w:author="Gerard" w:date="2015-08-25T14:53:00Z"/>
        </w:rPr>
      </w:pPr>
      <w:ins w:id="3057" w:author="Gerard" w:date="2015-08-25T14:53:00Z">
        <w:r>
          <w:t xml:space="preserve">The evolution of the damage variable </w:t>
        </w:r>
      </w:ins>
      <w:ins w:id="3058" w:author="Gerard" w:date="2015-08-25T14:53:00Z">
        <w:r w:rsidRPr="00466D04">
          <w:rPr>
            <w:position w:val="-4"/>
          </w:rPr>
          <w:object w:dxaOrig="260" w:dyaOrig="240" w14:anchorId="1D916796">
            <v:shape id="_x0000_i1737" type="#_x0000_t75" style="width:13.65pt;height:11.85pt" o:ole="">
              <v:imagedata r:id="rId1487" o:title=""/>
            </v:shape>
            <o:OLEObject Type="Embed" ProgID="Equation.DSMT4" ShapeID="_x0000_i1737" DrawAspect="Content" ObjectID="_1375892254" r:id="rId1488"/>
          </w:object>
        </w:r>
      </w:ins>
      <w:ins w:id="3059" w:author="Gerard" w:date="2015-08-25T14:53:00Z">
        <w:r>
          <w:t xml:space="preserve"> is determined by a user-selected scalar damage criterion measure </w:t>
        </w:r>
      </w:ins>
      <w:ins w:id="3060" w:author="Gerard" w:date="2015-08-25T14:53:00Z">
        <w:r w:rsidRPr="00466D04">
          <w:rPr>
            <w:position w:val="-14"/>
          </w:rPr>
          <w:object w:dxaOrig="560" w:dyaOrig="420" w14:anchorId="6E3F9F56">
            <v:shape id="_x0000_i1738" type="#_x0000_t75" style="width:28.25pt;height:20.95pt" o:ole="">
              <v:imagedata r:id="rId1489" o:title=""/>
            </v:shape>
            <o:OLEObject Type="Embed" ProgID="Equation.DSMT4" ShapeID="_x0000_i1738" DrawAspect="Content" ObjectID="_1375892255" r:id="rId1490"/>
          </w:object>
        </w:r>
      </w:ins>
      <w:ins w:id="3061" w:author="Gerard" w:date="2015-08-25T14:53:00Z">
        <w:r>
          <w:t xml:space="preserve"> (</w:t>
        </w:r>
      </w:ins>
      <w:ins w:id="3062" w:author="Gerard" w:date="2015-08-25T14:53:00Z">
        <w:r w:rsidRPr="00466D04">
          <w:rPr>
            <w:position w:val="-4"/>
          </w:rPr>
          <w:object w:dxaOrig="220" w:dyaOrig="240" w14:anchorId="19D088C7">
            <v:shape id="_x0000_i1739" type="#_x0000_t75" style="width:10.95pt;height:11.85pt" o:ole="">
              <v:imagedata r:id="rId1491" o:title=""/>
            </v:shape>
            <o:OLEObject Type="Embed" ProgID="Equation.DSMT4" ShapeID="_x0000_i1739" DrawAspect="Content" ObjectID="_1375892256" r:id="rId1492"/>
          </w:object>
        </w:r>
      </w:ins>
      <w:ins w:id="3063" w:author="Gerard" w:date="2015-08-25T14:53:00Z">
        <w:r>
          <w:t xml:space="preserve"> is the capital form of </w:t>
        </w:r>
      </w:ins>
      <w:ins w:id="3064" w:author="Gerard" w:date="2015-08-25T14:53:00Z">
        <w:r w:rsidRPr="00046AA3">
          <w:rPr>
            <w:position w:val="-10"/>
          </w:rPr>
          <w:object w:dxaOrig="200" w:dyaOrig="340" w14:anchorId="701BE85F">
            <v:shape id="_x0000_i1740" type="#_x0000_t75" style="width:10.05pt;height:17.3pt" o:ole="">
              <v:imagedata r:id="rId1493" o:title=""/>
            </v:shape>
            <o:OLEObject Type="Embed" ProgID="Equation.DSMT4" ShapeID="_x0000_i1740" DrawAspect="Content" ObjectID="_1375892257" r:id="rId1494"/>
          </w:object>
        </w:r>
      </w:ins>
      <w:ins w:id="3065" w:author="Gerard" w:date="2015-08-25T14:53:00Z">
        <w:r>
          <w:t xml:space="preserve">). For example, </w:t>
        </w:r>
      </w:ins>
      <w:ins w:id="3066" w:author="Gerard" w:date="2015-08-25T14:53:00Z">
        <w:r w:rsidRPr="00466D04">
          <w:rPr>
            <w:position w:val="-14"/>
          </w:rPr>
          <w:object w:dxaOrig="560" w:dyaOrig="420" w14:anchorId="79AE798C">
            <v:shape id="_x0000_i1741" type="#_x0000_t75" style="width:28.25pt;height:20.95pt" o:ole="">
              <v:imagedata r:id="rId1495" o:title=""/>
            </v:shape>
            <o:OLEObject Type="Embed" ProgID="Equation.DSMT4" ShapeID="_x0000_i1741" DrawAspect="Content" ObjectID="_1375892258" r:id="rId1496"/>
          </w:object>
        </w:r>
      </w:ins>
      <w:ins w:id="3067" w:author="Gerard" w:date="2015-08-25T14:53:00Z">
        <w:r>
          <w:t xml:space="preserve"> may represent the strain energy density, or von Mises stress, or maximum principal normal strain, etc. If </w:t>
        </w:r>
      </w:ins>
      <w:ins w:id="3068" w:author="Gerard" w:date="2015-08-25T14:53:00Z">
        <w:r w:rsidRPr="00466D04">
          <w:rPr>
            <w:position w:val="-14"/>
          </w:rPr>
          <w:object w:dxaOrig="560" w:dyaOrig="420" w14:anchorId="3579E593">
            <v:shape id="_x0000_i1742" type="#_x0000_t75" style="width:28.25pt;height:20.95pt" o:ole="">
              <v:imagedata r:id="rId1497" o:title=""/>
            </v:shape>
            <o:OLEObject Type="Embed" ProgID="Equation.DSMT4" ShapeID="_x0000_i1742" DrawAspect="Content" ObjectID="_1375892259" r:id="rId1498"/>
          </w:object>
        </w:r>
      </w:ins>
      <w:ins w:id="3069" w:author="Gerard" w:date="2015-08-25T14:53:00Z">
        <w:r>
          <w:t xml:space="preserve"> exceeds a given threshold at some state of deformation </w:t>
        </w:r>
      </w:ins>
      <w:ins w:id="3070" w:author="Gerard" w:date="2015-08-25T14:53:00Z">
        <w:r w:rsidRPr="00466D04">
          <w:rPr>
            <w:position w:val="-4"/>
          </w:rPr>
          <w:object w:dxaOrig="220" w:dyaOrig="240" w14:anchorId="2068F9AB">
            <v:shape id="_x0000_i1743" type="#_x0000_t75" style="width:10.95pt;height:11.85pt" o:ole="">
              <v:imagedata r:id="rId1499" o:title=""/>
            </v:shape>
            <o:OLEObject Type="Embed" ProgID="Equation.DSMT4" ShapeID="_x0000_i1743" DrawAspect="Content" ObjectID="_1375892260" r:id="rId1500"/>
          </w:object>
        </w:r>
      </w:ins>
      <w:ins w:id="3071" w:author="Gerard" w:date="2015-08-25T14:53:00Z">
        <w:r>
          <w:t xml:space="preserve">, then damage may initiate or progress further.  If all bonds fail at a single threshold value </w:t>
        </w:r>
      </w:ins>
      <w:ins w:id="3072" w:author="Gerard" w:date="2015-08-25T14:53:00Z">
        <w:r w:rsidRPr="00046AA3">
          <w:rPr>
            <w:position w:val="-12"/>
          </w:rPr>
          <w:object w:dxaOrig="340" w:dyaOrig="380" w14:anchorId="763ED09C">
            <v:shape id="_x0000_i1744" type="#_x0000_t75" style="width:17.3pt;height:19.15pt" o:ole="">
              <v:imagedata r:id="rId1501" o:title=""/>
            </v:shape>
            <o:OLEObject Type="Embed" ProgID="Equation.DSMT4" ShapeID="_x0000_i1744" DrawAspect="Content" ObjectID="_1375892261" r:id="rId1502"/>
          </w:object>
        </w:r>
      </w:ins>
      <w:ins w:id="3073" w:author="Gerard" w:date="2015-08-25T14:53:00Z">
        <w:r>
          <w:t xml:space="preserve">, the material undergoes fracture.  More commonly, bonds may fail with increasing probability as </w:t>
        </w:r>
      </w:ins>
      <w:ins w:id="3074" w:author="Gerard" w:date="2015-08-25T14:53:00Z">
        <w:r w:rsidRPr="00095F9B">
          <w:rPr>
            <w:position w:val="-4"/>
          </w:rPr>
          <w:object w:dxaOrig="220" w:dyaOrig="240" w14:anchorId="62D5F96A">
            <v:shape id="_x0000_i1745" type="#_x0000_t75" style="width:10.95pt;height:11.85pt" o:ole="">
              <v:imagedata r:id="rId1503" o:title=""/>
            </v:shape>
            <o:OLEObject Type="Embed" ProgID="Equation.DSMT4" ShapeID="_x0000_i1745" DrawAspect="Content" ObjectID="_1375892262" r:id="rId1504"/>
          </w:object>
        </w:r>
      </w:ins>
      <w:ins w:id="3075" w:author="Gerard" w:date="2015-08-25T14:53:00Z">
        <w:r>
          <w:t xml:space="preserve"> increases over a given range.  Consequently, the evolution of damage may be based on a user-selected cumulative distribution function (c.d.f.) </w:t>
        </w:r>
      </w:ins>
      <w:ins w:id="3076" w:author="Gerard" w:date="2015-08-25T14:53:00Z">
        <w:r w:rsidRPr="00046AA3">
          <w:rPr>
            <w:position w:val="-14"/>
          </w:rPr>
          <w:object w:dxaOrig="600" w:dyaOrig="420" w14:anchorId="45CE4461">
            <v:shape id="_x0000_i1746" type="#_x0000_t75" style="width:30.1pt;height:20.95pt" o:ole="">
              <v:imagedata r:id="rId1505" o:title=""/>
            </v:shape>
            <o:OLEObject Type="Embed" ProgID="Equation.DSMT4" ShapeID="_x0000_i1746" DrawAspect="Content" ObjectID="_1375892263" r:id="rId1506"/>
          </w:object>
        </w:r>
      </w:ins>
      <w:ins w:id="3077" w:author="Gerard" w:date="2015-08-25T14:53:00Z">
        <w:r>
          <w:t xml:space="preserve">, such that </w:t>
        </w:r>
      </w:ins>
      <w:ins w:id="3078" w:author="Gerard" w:date="2015-08-25T14:53:00Z">
        <w:r w:rsidRPr="00046AA3">
          <w:rPr>
            <w:position w:val="-14"/>
          </w:rPr>
          <w:object w:dxaOrig="1420" w:dyaOrig="420" w14:anchorId="15221428">
            <v:shape id="_x0000_i1747" type="#_x0000_t75" style="width:71.1pt;height:20.95pt" o:ole="">
              <v:imagedata r:id="rId1507" o:title=""/>
            </v:shape>
            <o:OLEObject Type="Embed" ProgID="Equation.DSMT4" ShapeID="_x0000_i1747" DrawAspect="Content" ObjectID="_1375892264" r:id="rId1508"/>
          </w:object>
        </w:r>
      </w:ins>
      <w:ins w:id="3079" w:author="Gerard" w:date="2015-08-25T14:53:00Z">
        <w:r>
          <w:t xml:space="preserve"> where </w:t>
        </w:r>
      </w:ins>
      <w:ins w:id="3080" w:author="Gerard" w:date="2015-08-25T14:53:00Z">
        <w:r w:rsidRPr="00046AA3">
          <w:rPr>
            <w:position w:val="-12"/>
          </w:rPr>
          <w:object w:dxaOrig="340" w:dyaOrig="380" w14:anchorId="576C10FB">
            <v:shape id="_x0000_i1748" type="#_x0000_t75" style="width:17.3pt;height:19.15pt" o:ole="">
              <v:imagedata r:id="rId1509" o:title=""/>
            </v:shape>
            <o:OLEObject Type="Embed" ProgID="Equation.DSMT4" ShapeID="_x0000_i1748" DrawAspect="Content" ObjectID="_1375892265" r:id="rId1510"/>
          </w:object>
        </w:r>
      </w:ins>
      <w:ins w:id="3081" w:author="Gerard" w:date="2015-08-25T14:53:00Z">
        <w:r>
          <w:t xml:space="preserve"> is the maximum value of </w:t>
        </w:r>
      </w:ins>
      <w:ins w:id="3082" w:author="Gerard" w:date="2015-08-25T14:53:00Z">
        <w:r w:rsidRPr="00095F9B">
          <w:rPr>
            <w:position w:val="-4"/>
          </w:rPr>
          <w:object w:dxaOrig="220" w:dyaOrig="240" w14:anchorId="67D44DD7">
            <v:shape id="_x0000_i1749" type="#_x0000_t75" style="width:10.95pt;height:11.85pt" o:ole="">
              <v:imagedata r:id="rId1511" o:title=""/>
            </v:shape>
            <o:OLEObject Type="Embed" ProgID="Equation.DSMT4" ShapeID="_x0000_i1749" DrawAspect="Content" ObjectID="_1375892266" r:id="rId1512"/>
          </w:object>
        </w:r>
      </w:ins>
      <w:ins w:id="3083" w:author="Gerard" w:date="2015-08-25T14:53:00Z">
        <w:r>
          <w:t xml:space="preserve"> achieved over the loading history up until the current time </w:t>
        </w:r>
      </w:ins>
      <w:ins w:id="3084" w:author="Gerard" w:date="2015-08-25T14:53:00Z">
        <w:r w:rsidRPr="00095F9B">
          <w:rPr>
            <w:position w:val="-4"/>
          </w:rPr>
          <w:object w:dxaOrig="140" w:dyaOrig="220" w14:anchorId="56BB1715">
            <v:shape id="_x0000_i1750" type="#_x0000_t75" style="width:7.3pt;height:10.95pt" o:ole="">
              <v:imagedata r:id="rId1513" o:title=""/>
            </v:shape>
            <o:OLEObject Type="Embed" ProgID="Equation.DSMT4" ShapeID="_x0000_i1750" DrawAspect="Content" ObjectID="_1375892267" r:id="rId1514"/>
          </w:object>
        </w:r>
      </w:ins>
      <w:ins w:id="3085" w:author="Gerard" w:date="2015-08-25T14:53:00Z">
        <w:r>
          <w:t>.</w:t>
        </w:r>
      </w:ins>
    </w:p>
    <w:p w14:paraId="035F7831" w14:textId="77777777" w:rsidR="00546831" w:rsidRDefault="00546831" w:rsidP="00546831">
      <w:pPr>
        <w:rPr>
          <w:ins w:id="3086" w:author="Gerard" w:date="2015-08-25T14:53:00Z"/>
        </w:rPr>
      </w:pPr>
      <w:ins w:id="3087" w:author="Gerard" w:date="2015-08-25T14:53:00Z">
        <w:r>
          <w:br w:type="page"/>
        </w:r>
      </w:ins>
    </w:p>
    <w:p w14:paraId="0092A621" w14:textId="77777777" w:rsidR="00546831" w:rsidRPr="0097532C" w:rsidRDefault="00546831" w:rsidP="00546831">
      <w:pPr>
        <w:pStyle w:val="Heading3"/>
        <w:rPr>
          <w:ins w:id="3088" w:author="Gerard" w:date="2015-08-25T14:53:00Z"/>
        </w:rPr>
      </w:pPr>
      <w:bookmarkStart w:id="3089" w:name="_Toc302133187"/>
      <w:bookmarkStart w:id="3090" w:name="_Toc302147262"/>
      <w:ins w:id="3091" w:author="Gerard" w:date="2015-08-25T14:53:00Z">
        <w:r w:rsidRPr="0097532C">
          <w:lastRenderedPageBreak/>
          <w:t xml:space="preserve">General Specification of </w:t>
        </w:r>
        <w:r>
          <w:t>Damage</w:t>
        </w:r>
        <w:r w:rsidRPr="0097532C">
          <w:t xml:space="preserve"> Materials</w:t>
        </w:r>
        <w:bookmarkEnd w:id="3089"/>
        <w:bookmarkEnd w:id="3090"/>
      </w:ins>
    </w:p>
    <w:p w14:paraId="14FBE78E" w14:textId="77777777" w:rsidR="00546831" w:rsidRDefault="00546831" w:rsidP="00546831">
      <w:pPr>
        <w:rPr>
          <w:ins w:id="3092" w:author="Gerard" w:date="2015-08-25T14:53:00Z"/>
        </w:rPr>
      </w:pPr>
      <w:ins w:id="3093" w:author="Gerard" w:date="2015-08-25T14:53:00Z">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ins>
    </w:p>
    <w:p w14:paraId="1EEEE278" w14:textId="77777777" w:rsidR="00546831" w:rsidRDefault="00546831" w:rsidP="00546831">
      <w:pPr>
        <w:rPr>
          <w:ins w:id="3094" w:author="Gerard" w:date="2015-08-25T14:5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09"/>
        <w:gridCol w:w="222"/>
      </w:tblGrid>
      <w:tr w:rsidR="00546831" w14:paraId="4609B71C" w14:textId="77777777" w:rsidTr="00DA4325">
        <w:trPr>
          <w:ins w:id="3095" w:author="Gerard" w:date="2015-08-25T14:53:00Z"/>
        </w:trPr>
        <w:tc>
          <w:tcPr>
            <w:tcW w:w="0" w:type="auto"/>
            <w:shd w:val="clear" w:color="auto" w:fill="auto"/>
          </w:tcPr>
          <w:p w14:paraId="4D72D731" w14:textId="77777777" w:rsidR="00546831" w:rsidRDefault="00546831" w:rsidP="00DA4325">
            <w:pPr>
              <w:pStyle w:val="code"/>
              <w:rPr>
                <w:ins w:id="3096" w:author="Gerard" w:date="2015-08-25T14:53:00Z"/>
              </w:rPr>
            </w:pPr>
            <w:ins w:id="3097" w:author="Gerard" w:date="2015-08-25T14:53:00Z">
              <w:r>
                <w:t>&lt;elastic&gt;</w:t>
              </w:r>
            </w:ins>
          </w:p>
        </w:tc>
        <w:tc>
          <w:tcPr>
            <w:tcW w:w="0" w:type="auto"/>
            <w:shd w:val="clear" w:color="auto" w:fill="auto"/>
          </w:tcPr>
          <w:p w14:paraId="49B660D5" w14:textId="77777777" w:rsidR="00546831" w:rsidRPr="000B272C" w:rsidRDefault="00546831" w:rsidP="00DA4325">
            <w:pPr>
              <w:rPr>
                <w:ins w:id="3098" w:author="Gerard" w:date="2015-08-25T14:53:00Z"/>
                <w:i/>
              </w:rPr>
            </w:pPr>
            <w:ins w:id="3099" w:author="Gerard" w:date="2015-08-25T14:53:00Z">
              <w:r w:rsidRPr="000B272C">
                <w:t xml:space="preserve">Specification of the </w:t>
              </w:r>
              <w:r>
                <w:t>elastic</w:t>
              </w:r>
              <w:r w:rsidRPr="000B272C">
                <w:t xml:space="preserve"> </w:t>
              </w:r>
              <w:r>
                <w:t>material</w:t>
              </w:r>
            </w:ins>
          </w:p>
        </w:tc>
        <w:tc>
          <w:tcPr>
            <w:tcW w:w="0" w:type="auto"/>
          </w:tcPr>
          <w:p w14:paraId="74ADAE6E" w14:textId="77777777" w:rsidR="00546831" w:rsidRPr="000B272C" w:rsidRDefault="00546831" w:rsidP="00DA4325">
            <w:pPr>
              <w:rPr>
                <w:ins w:id="3100" w:author="Gerard" w:date="2015-08-25T14:53:00Z"/>
              </w:rPr>
            </w:pPr>
          </w:p>
        </w:tc>
      </w:tr>
      <w:tr w:rsidR="00546831" w14:paraId="37F17F8B" w14:textId="77777777" w:rsidTr="00DA4325">
        <w:trPr>
          <w:ins w:id="3101" w:author="Gerard" w:date="2015-08-25T14:53:00Z"/>
        </w:trPr>
        <w:tc>
          <w:tcPr>
            <w:tcW w:w="0" w:type="auto"/>
            <w:shd w:val="clear" w:color="auto" w:fill="auto"/>
          </w:tcPr>
          <w:p w14:paraId="7DC27E77" w14:textId="77777777" w:rsidR="00546831" w:rsidRDefault="00546831" w:rsidP="00DA4325">
            <w:pPr>
              <w:pStyle w:val="code"/>
              <w:rPr>
                <w:ins w:id="3102" w:author="Gerard" w:date="2015-08-25T14:53:00Z"/>
              </w:rPr>
            </w:pPr>
            <w:ins w:id="3103" w:author="Gerard" w:date="2015-08-25T14:53:00Z">
              <w:r>
                <w:t>&lt;damage&gt;</w:t>
              </w:r>
            </w:ins>
          </w:p>
        </w:tc>
        <w:tc>
          <w:tcPr>
            <w:tcW w:w="0" w:type="auto"/>
            <w:shd w:val="clear" w:color="auto" w:fill="auto"/>
          </w:tcPr>
          <w:p w14:paraId="297A9E82" w14:textId="77777777" w:rsidR="00546831" w:rsidRPr="00420C3F" w:rsidRDefault="00546831" w:rsidP="00DA4325">
            <w:pPr>
              <w:rPr>
                <w:ins w:id="3104" w:author="Gerard" w:date="2015-08-25T14:53:00Z"/>
              </w:rPr>
            </w:pPr>
            <w:ins w:id="3105" w:author="Gerard" w:date="2015-08-25T14:53:00Z">
              <w:r>
                <w:t xml:space="preserve">Specification of the cumulative distribution function </w:t>
              </w:r>
            </w:ins>
            <w:ins w:id="3106" w:author="Gerard" w:date="2015-08-25T14:53:00Z">
              <w:r w:rsidRPr="00046AA3">
                <w:rPr>
                  <w:position w:val="-14"/>
                </w:rPr>
                <w:object w:dxaOrig="600" w:dyaOrig="420" w14:anchorId="627162A2">
                  <v:shape id="_x0000_i1751" type="#_x0000_t75" style="width:30.1pt;height:20.95pt" o:ole="">
                    <v:imagedata r:id="rId1515" o:title=""/>
                  </v:shape>
                  <o:OLEObject Type="Embed" ProgID="Equation.DSMT4" ShapeID="_x0000_i1751" DrawAspect="Content" ObjectID="_1375892268" r:id="rId1516"/>
                </w:object>
              </w:r>
            </w:ins>
          </w:p>
        </w:tc>
        <w:tc>
          <w:tcPr>
            <w:tcW w:w="0" w:type="auto"/>
          </w:tcPr>
          <w:p w14:paraId="601F9DB1" w14:textId="77777777" w:rsidR="00546831" w:rsidRPr="000B272C" w:rsidRDefault="00546831" w:rsidP="00DA4325">
            <w:pPr>
              <w:rPr>
                <w:ins w:id="3107" w:author="Gerard" w:date="2015-08-25T14:53:00Z"/>
              </w:rPr>
            </w:pPr>
          </w:p>
        </w:tc>
      </w:tr>
      <w:tr w:rsidR="00546831" w14:paraId="42142C7E" w14:textId="77777777" w:rsidTr="00DA4325">
        <w:tblPrEx>
          <w:tblLook w:val="0000" w:firstRow="0" w:lastRow="0" w:firstColumn="0" w:lastColumn="0" w:noHBand="0" w:noVBand="0"/>
        </w:tblPrEx>
        <w:trPr>
          <w:trHeight w:val="270"/>
          <w:ins w:id="3108" w:author="Gerard" w:date="2015-08-25T14:53:00Z"/>
        </w:trPr>
        <w:tc>
          <w:tcPr>
            <w:tcW w:w="0" w:type="auto"/>
            <w:shd w:val="clear" w:color="auto" w:fill="auto"/>
          </w:tcPr>
          <w:p w14:paraId="46B6D515" w14:textId="77777777" w:rsidR="00546831" w:rsidRDefault="00546831" w:rsidP="00DA4325">
            <w:pPr>
              <w:pStyle w:val="code"/>
              <w:rPr>
                <w:ins w:id="3109" w:author="Gerard" w:date="2015-08-25T14:53:00Z"/>
              </w:rPr>
            </w:pPr>
            <w:ins w:id="3110" w:author="Gerard" w:date="2015-08-25T14:53:00Z">
              <w:r>
                <w:t>&lt;criterion&gt;</w:t>
              </w:r>
            </w:ins>
          </w:p>
        </w:tc>
        <w:tc>
          <w:tcPr>
            <w:tcW w:w="0" w:type="auto"/>
            <w:shd w:val="clear" w:color="auto" w:fill="auto"/>
          </w:tcPr>
          <w:p w14:paraId="6F195B72" w14:textId="77777777" w:rsidR="00546831" w:rsidRDefault="00546831" w:rsidP="00DA4325">
            <w:pPr>
              <w:rPr>
                <w:ins w:id="3111" w:author="Gerard" w:date="2015-08-25T14:53:00Z"/>
              </w:rPr>
            </w:pPr>
            <w:ins w:id="3112" w:author="Gerard" w:date="2015-08-25T14:53:00Z">
              <w:r>
                <w:t xml:space="preserve">Specification of the damage criterion </w:t>
              </w:r>
            </w:ins>
            <w:ins w:id="3113" w:author="Gerard" w:date="2015-08-25T14:53:00Z">
              <w:r w:rsidRPr="00401409">
                <w:rPr>
                  <w:position w:val="-4"/>
                </w:rPr>
                <w:object w:dxaOrig="220" w:dyaOrig="240" w14:anchorId="32E1D12C">
                  <v:shape id="_x0000_i1752" type="#_x0000_t75" style="width:10.95pt;height:11.85pt" o:ole="">
                    <v:imagedata r:id="rId1517" o:title=""/>
                  </v:shape>
                  <o:OLEObject Type="Embed" ProgID="Equation.DSMT4" ShapeID="_x0000_i1752" DrawAspect="Content" ObjectID="_1375892269" r:id="rId1518"/>
                </w:object>
              </w:r>
            </w:ins>
            <w:ins w:id="3114" w:author="Gerard" w:date="2015-08-25T14:53:00Z">
              <w:r>
                <w:t xml:space="preserve"> </w:t>
              </w:r>
            </w:ins>
          </w:p>
        </w:tc>
        <w:tc>
          <w:tcPr>
            <w:tcW w:w="0" w:type="auto"/>
          </w:tcPr>
          <w:p w14:paraId="3AD615EE" w14:textId="77777777" w:rsidR="00546831" w:rsidRDefault="00546831" w:rsidP="00DA4325">
            <w:pPr>
              <w:rPr>
                <w:ins w:id="3115" w:author="Gerard" w:date="2015-08-25T14:53:00Z"/>
              </w:rPr>
            </w:pPr>
          </w:p>
        </w:tc>
      </w:tr>
    </w:tbl>
    <w:p w14:paraId="1AFBC03B" w14:textId="77777777" w:rsidR="00546831" w:rsidRDefault="00546831" w:rsidP="00546831">
      <w:pPr>
        <w:rPr>
          <w:ins w:id="3116" w:author="Gerard" w:date="2015-08-25T14:53:00Z"/>
        </w:rPr>
      </w:pPr>
    </w:p>
    <w:p w14:paraId="470A64D6" w14:textId="77777777" w:rsidR="00546831" w:rsidRPr="00B27FE9" w:rsidRDefault="00546831" w:rsidP="00546831">
      <w:pPr>
        <w:rPr>
          <w:ins w:id="3117" w:author="Gerard" w:date="2015-08-25T14:53:00Z"/>
        </w:rPr>
      </w:pPr>
      <w:ins w:id="3118" w:author="Gerard" w:date="2015-08-25T14:53:00Z">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ins>
      <w:ins w:id="3119" w:author="Gerard" w:date="2015-08-25T14:53:00Z">
        <w:r>
          <w:fldChar w:fldCharType="separate"/>
        </w:r>
      </w:ins>
      <w:r w:rsidR="00BB6F29">
        <w:t>4.1.3</w:t>
      </w:r>
      <w:ins w:id="3120" w:author="Gerard" w:date="2015-08-25T14:53:00Z">
        <w:r>
          <w:fldChar w:fldCharType="end"/>
        </w:r>
        <w:r>
          <w:t xml:space="preserve"> for compressible materials (used with </w:t>
        </w:r>
        <w:r w:rsidRPr="00420C3F">
          <w:rPr>
            <w:i/>
          </w:rPr>
          <w:t>“elastic damage”</w:t>
        </w:r>
        <w:r>
          <w:t>) and Section </w:t>
        </w:r>
        <w:r>
          <w:fldChar w:fldCharType="begin"/>
        </w:r>
        <w:r>
          <w:instrText xml:space="preserve"> REF _Ref167375095 \r \h </w:instrText>
        </w:r>
      </w:ins>
      <w:ins w:id="3121" w:author="Gerard" w:date="2015-08-25T14:53:00Z">
        <w:r>
          <w:fldChar w:fldCharType="separate"/>
        </w:r>
      </w:ins>
      <w:r w:rsidR="00BB6F29">
        <w:t>4.1.2</w:t>
      </w:r>
      <w:ins w:id="3122" w:author="Gerard" w:date="2015-08-25T14:53:00Z">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ins>
      <w:ins w:id="3123" w:author="Gerard" w:date="2015-08-25T14:53:00Z">
        <w:r>
          <w:fldChar w:fldCharType="separate"/>
        </w:r>
      </w:ins>
      <w:r w:rsidR="00BB6F29">
        <w:t>4.5.2</w:t>
      </w:r>
      <w:ins w:id="3124" w:author="Gerard" w:date="2015-08-25T14:53:00Z">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ins>
    </w:p>
    <w:p w14:paraId="74CB3191" w14:textId="77777777" w:rsidR="00546831" w:rsidRDefault="00546831" w:rsidP="00546831">
      <w:pPr>
        <w:rPr>
          <w:ins w:id="3125" w:author="Gerard" w:date="2015-08-25T14:53:00Z"/>
        </w:rPr>
      </w:pPr>
    </w:p>
    <w:p w14:paraId="323980FC" w14:textId="77777777" w:rsidR="00546831" w:rsidRDefault="00546831" w:rsidP="00546831">
      <w:pPr>
        <w:rPr>
          <w:ins w:id="3126" w:author="Gerard" w:date="2015-08-25T14:53:00Z"/>
        </w:rPr>
      </w:pPr>
    </w:p>
    <w:p w14:paraId="63162062" w14:textId="77777777" w:rsidR="00546831" w:rsidRPr="00B27FE9" w:rsidRDefault="00546831" w:rsidP="00546831">
      <w:pPr>
        <w:pStyle w:val="Example"/>
        <w:rPr>
          <w:ins w:id="3127" w:author="Gerard" w:date="2015-08-25T14:53:00Z"/>
        </w:rPr>
      </w:pPr>
      <w:ins w:id="3128" w:author="Gerard" w:date="2015-08-25T14:53:00Z">
        <w:r w:rsidRPr="00B27FE9">
          <w:t>Example:</w:t>
        </w:r>
      </w:ins>
    </w:p>
    <w:p w14:paraId="62E52B76" w14:textId="77777777" w:rsidR="00546831" w:rsidRDefault="00546831" w:rsidP="00546831">
      <w:pPr>
        <w:pStyle w:val="code"/>
        <w:rPr>
          <w:ins w:id="3129" w:author="Gerard" w:date="2015-08-25T14:53:00Z"/>
        </w:rPr>
      </w:pPr>
      <w:ins w:id="3130" w:author="Gerard" w:date="2015-08-25T14:53:00Z">
        <w:r>
          <w:t>&lt;material id=”1” type="elastic damage"&gt;</w:t>
        </w:r>
      </w:ins>
    </w:p>
    <w:p w14:paraId="0CC1423C" w14:textId="77777777" w:rsidR="00546831" w:rsidRDefault="00546831" w:rsidP="00546831">
      <w:pPr>
        <w:pStyle w:val="code"/>
        <w:rPr>
          <w:ins w:id="3131" w:author="Gerard" w:date="2015-08-25T14:53:00Z"/>
        </w:rPr>
      </w:pPr>
      <w:ins w:id="3132" w:author="Gerard" w:date="2015-08-25T14:53:00Z">
        <w:r>
          <w:tab/>
          <w:t>&lt;elastic type="neo-Hookean"&gt;</w:t>
        </w:r>
      </w:ins>
    </w:p>
    <w:p w14:paraId="6D16AEA4" w14:textId="77777777" w:rsidR="00546831" w:rsidRDefault="00546831" w:rsidP="00546831">
      <w:pPr>
        <w:pStyle w:val="code"/>
        <w:rPr>
          <w:ins w:id="3133" w:author="Gerard" w:date="2015-08-25T14:53:00Z"/>
        </w:rPr>
      </w:pPr>
      <w:ins w:id="3134" w:author="Gerard" w:date="2015-08-25T14:53:00Z">
        <w:r>
          <w:tab/>
        </w:r>
        <w:r>
          <w:tab/>
          <w:t>&lt;density&gt;1&lt;/density&gt;</w:t>
        </w:r>
      </w:ins>
    </w:p>
    <w:p w14:paraId="1A36C849" w14:textId="77777777" w:rsidR="00546831" w:rsidRDefault="00546831" w:rsidP="00546831">
      <w:pPr>
        <w:pStyle w:val="code"/>
        <w:rPr>
          <w:ins w:id="3135" w:author="Gerard" w:date="2015-08-25T14:53:00Z"/>
        </w:rPr>
      </w:pPr>
      <w:ins w:id="3136" w:author="Gerard" w:date="2015-08-25T14:53:00Z">
        <w:r>
          <w:tab/>
        </w:r>
        <w:r>
          <w:tab/>
          <w:t>&lt;E&gt;0.13&lt;/E&gt;</w:t>
        </w:r>
      </w:ins>
    </w:p>
    <w:p w14:paraId="42AE51FD" w14:textId="77777777" w:rsidR="00546831" w:rsidRDefault="00546831" w:rsidP="00546831">
      <w:pPr>
        <w:pStyle w:val="code"/>
        <w:rPr>
          <w:ins w:id="3137" w:author="Gerard" w:date="2015-08-25T14:53:00Z"/>
        </w:rPr>
      </w:pPr>
      <w:ins w:id="3138" w:author="Gerard" w:date="2015-08-25T14:53:00Z">
        <w:r>
          <w:tab/>
        </w:r>
        <w:r>
          <w:tab/>
          <w:t>&lt;v&gt;0.3&lt;/v&gt;</w:t>
        </w:r>
      </w:ins>
    </w:p>
    <w:p w14:paraId="348C3CF7" w14:textId="77777777" w:rsidR="00546831" w:rsidRDefault="00546831" w:rsidP="00546831">
      <w:pPr>
        <w:pStyle w:val="code"/>
        <w:rPr>
          <w:ins w:id="3139" w:author="Gerard" w:date="2015-08-25T14:53:00Z"/>
        </w:rPr>
      </w:pPr>
      <w:ins w:id="3140" w:author="Gerard" w:date="2015-08-25T14:53:00Z">
        <w:r>
          <w:tab/>
          <w:t>&lt;/elastic&gt;</w:t>
        </w:r>
      </w:ins>
    </w:p>
    <w:p w14:paraId="030B9259" w14:textId="77777777" w:rsidR="00546831" w:rsidRDefault="00546831" w:rsidP="00546831">
      <w:pPr>
        <w:pStyle w:val="code"/>
        <w:rPr>
          <w:ins w:id="3141" w:author="Gerard" w:date="2015-08-25T14:53:00Z"/>
        </w:rPr>
      </w:pPr>
      <w:ins w:id="3142" w:author="Gerard" w:date="2015-08-25T14:53:00Z">
        <w:r>
          <w:tab/>
          <w:t>&lt;damage type="CDF Weibull"&gt;</w:t>
        </w:r>
      </w:ins>
    </w:p>
    <w:p w14:paraId="6DF9FFCD" w14:textId="77777777" w:rsidR="00546831" w:rsidRDefault="00546831" w:rsidP="00546831">
      <w:pPr>
        <w:pStyle w:val="code"/>
        <w:rPr>
          <w:ins w:id="3143" w:author="Gerard" w:date="2015-08-25T14:53:00Z"/>
        </w:rPr>
      </w:pPr>
      <w:ins w:id="3144" w:author="Gerard" w:date="2015-08-25T14:53:00Z">
        <w:r>
          <w:tab/>
        </w:r>
        <w:r>
          <w:tab/>
          <w:t>&lt;alpha&gt;8&lt;/alpha&gt;</w:t>
        </w:r>
      </w:ins>
    </w:p>
    <w:p w14:paraId="2AD74068" w14:textId="77777777" w:rsidR="00546831" w:rsidRDefault="00546831" w:rsidP="00546831">
      <w:pPr>
        <w:pStyle w:val="code"/>
        <w:rPr>
          <w:ins w:id="3145" w:author="Gerard" w:date="2015-08-25T14:53:00Z"/>
        </w:rPr>
      </w:pPr>
      <w:ins w:id="3146" w:author="Gerard" w:date="2015-08-25T14:53:00Z">
        <w:r>
          <w:tab/>
        </w:r>
        <w:r>
          <w:tab/>
          <w:t>&lt;mu&gt;0.3&lt;/mu&gt;</w:t>
        </w:r>
      </w:ins>
    </w:p>
    <w:p w14:paraId="1ECE9399" w14:textId="77777777" w:rsidR="00546831" w:rsidRDefault="00546831" w:rsidP="00546831">
      <w:pPr>
        <w:pStyle w:val="code"/>
        <w:rPr>
          <w:ins w:id="3147" w:author="Gerard" w:date="2015-08-25T14:53:00Z"/>
        </w:rPr>
      </w:pPr>
      <w:ins w:id="3148" w:author="Gerard" w:date="2015-08-25T14:53:00Z">
        <w:r>
          <w:tab/>
        </w:r>
        <w:r>
          <w:tab/>
          <w:t>&lt;Dmax&gt;1&lt;/Dmax&gt;</w:t>
        </w:r>
      </w:ins>
    </w:p>
    <w:p w14:paraId="760128CC" w14:textId="77777777" w:rsidR="00546831" w:rsidRDefault="00546831" w:rsidP="00546831">
      <w:pPr>
        <w:pStyle w:val="code"/>
        <w:rPr>
          <w:ins w:id="3149" w:author="Gerard" w:date="2015-08-25T14:53:00Z"/>
        </w:rPr>
      </w:pPr>
      <w:ins w:id="3150" w:author="Gerard" w:date="2015-08-25T14:53:00Z">
        <w:r>
          <w:tab/>
          <w:t>&lt;/damage&gt;</w:t>
        </w:r>
      </w:ins>
    </w:p>
    <w:p w14:paraId="2587209C" w14:textId="77777777" w:rsidR="00546831" w:rsidRDefault="00546831" w:rsidP="00546831">
      <w:pPr>
        <w:pStyle w:val="code"/>
        <w:rPr>
          <w:ins w:id="3151" w:author="Gerard" w:date="2015-08-25T14:53:00Z"/>
        </w:rPr>
      </w:pPr>
      <w:ins w:id="3152" w:author="Gerard" w:date="2015-08-25T14:53:00Z">
        <w:r>
          <w:tab/>
          <w:t>&lt;criterion type="DC max normal Lagrange strain"&gt;</w:t>
        </w:r>
      </w:ins>
    </w:p>
    <w:p w14:paraId="4BFAB5F2" w14:textId="77777777" w:rsidR="00546831" w:rsidRDefault="00546831" w:rsidP="00546831">
      <w:pPr>
        <w:pStyle w:val="code"/>
        <w:rPr>
          <w:ins w:id="3153" w:author="Gerard" w:date="2015-08-25T14:53:00Z"/>
        </w:rPr>
      </w:pPr>
      <w:ins w:id="3154" w:author="Gerard" w:date="2015-08-25T14:53:00Z">
        <w:r>
          <w:tab/>
          <w:t>&lt;/criterion&gt;</w:t>
        </w:r>
      </w:ins>
    </w:p>
    <w:p w14:paraId="6C22E45F" w14:textId="77777777" w:rsidR="00546831" w:rsidRDefault="00546831" w:rsidP="00546831">
      <w:pPr>
        <w:pStyle w:val="code"/>
        <w:rPr>
          <w:ins w:id="3155" w:author="Gerard" w:date="2015-08-25T14:53:00Z"/>
        </w:rPr>
      </w:pPr>
      <w:ins w:id="3156" w:author="Gerard" w:date="2015-08-25T14:53:00Z">
        <w:r>
          <w:t>&lt;/material&gt;</w:t>
        </w:r>
      </w:ins>
    </w:p>
    <w:p w14:paraId="119FFA17" w14:textId="77777777" w:rsidR="00546831" w:rsidRDefault="00546831" w:rsidP="00546831">
      <w:pPr>
        <w:jc w:val="left"/>
        <w:rPr>
          <w:ins w:id="3157" w:author="Gerard" w:date="2015-08-25T14:53:00Z"/>
        </w:rPr>
      </w:pPr>
      <w:ins w:id="3158" w:author="Gerard" w:date="2015-08-25T14:53:00Z">
        <w:r>
          <w:br w:type="page"/>
        </w:r>
      </w:ins>
    </w:p>
    <w:p w14:paraId="4149F549" w14:textId="77777777" w:rsidR="00546831" w:rsidRDefault="00546831" w:rsidP="00546831">
      <w:pPr>
        <w:pStyle w:val="Heading3"/>
        <w:rPr>
          <w:ins w:id="3159" w:author="Gerard" w:date="2015-08-25T14:53:00Z"/>
        </w:rPr>
      </w:pPr>
      <w:bookmarkStart w:id="3160" w:name="_Ref302128685"/>
      <w:bookmarkStart w:id="3161" w:name="_Toc302133188"/>
      <w:bookmarkStart w:id="3162" w:name="_Toc302147263"/>
      <w:ins w:id="3163" w:author="Gerard" w:date="2015-08-25T14:53:00Z">
        <w:r>
          <w:lastRenderedPageBreak/>
          <w:t>Cumulative Distribution Functions</w:t>
        </w:r>
        <w:bookmarkEnd w:id="3160"/>
        <w:bookmarkEnd w:id="3161"/>
        <w:bookmarkEnd w:id="3162"/>
      </w:ins>
    </w:p>
    <w:p w14:paraId="4D53BC73" w14:textId="77777777" w:rsidR="00546831" w:rsidRDefault="00546831" w:rsidP="00546831">
      <w:pPr>
        <w:rPr>
          <w:ins w:id="3164" w:author="Gerard" w:date="2015-08-25T14:53:00Z"/>
        </w:rPr>
      </w:pPr>
      <w:ins w:id="3165" w:author="Gerard" w:date="2015-08-25T14:53:00Z">
        <w:r>
          <w:t xml:space="preserve">Cumulative distribution functions provide the function </w:t>
        </w:r>
      </w:ins>
      <w:ins w:id="3166" w:author="Gerard" w:date="2015-08-25T14:53:00Z">
        <w:r w:rsidRPr="00046AA3">
          <w:rPr>
            <w:position w:val="-14"/>
          </w:rPr>
          <w:object w:dxaOrig="600" w:dyaOrig="420" w14:anchorId="1C22432D">
            <v:shape id="_x0000_i1753" type="#_x0000_t75" style="width:30.1pt;height:20.95pt" o:ole="">
              <v:imagedata r:id="rId1519" o:title=""/>
            </v:shape>
            <o:OLEObject Type="Embed" ProgID="Equation.DSMT4" ShapeID="_x0000_i1753" DrawAspect="Content" ObjectID="_1375892270" r:id="rId1520"/>
          </w:object>
        </w:r>
      </w:ins>
      <w:ins w:id="3167" w:author="Gerard" w:date="2015-08-25T14:53:00Z">
        <w:r>
          <w:t xml:space="preserve"> that determines the evolution of the damage variable </w:t>
        </w:r>
      </w:ins>
      <w:ins w:id="3168" w:author="Gerard" w:date="2015-08-25T14:53:00Z">
        <w:r w:rsidRPr="007D23AE">
          <w:rPr>
            <w:position w:val="-4"/>
          </w:rPr>
          <w:object w:dxaOrig="260" w:dyaOrig="240" w14:anchorId="6977E60B">
            <v:shape id="_x0000_i1754" type="#_x0000_t75" style="width:13.65pt;height:11.85pt" o:ole="">
              <v:imagedata r:id="rId1521" o:title=""/>
            </v:shape>
            <o:OLEObject Type="Embed" ProgID="Equation.DSMT4" ShapeID="_x0000_i1754" DrawAspect="Content" ObjectID="_1375892271" r:id="rId1522"/>
          </w:object>
        </w:r>
      </w:ins>
      <w:ins w:id="3169" w:author="Gerard" w:date="2015-08-25T14:53:00Z">
        <w:r>
          <w:t xml:space="preserve"> based on the maximum value of the failure criterion </w:t>
        </w:r>
      </w:ins>
      <w:ins w:id="3170" w:author="Gerard" w:date="2015-08-25T14:53:00Z">
        <w:r w:rsidRPr="007D23AE">
          <w:rPr>
            <w:position w:val="-4"/>
          </w:rPr>
          <w:object w:dxaOrig="220" w:dyaOrig="240" w14:anchorId="37C125E3">
            <v:shape id="_x0000_i1755" type="#_x0000_t75" style="width:10.95pt;height:11.85pt" o:ole="">
              <v:imagedata r:id="rId1523" o:title=""/>
            </v:shape>
            <o:OLEObject Type="Embed" ProgID="Equation.DSMT4" ShapeID="_x0000_i1755" DrawAspect="Content" ObjectID="_1375892272" r:id="rId1524"/>
          </w:object>
        </w:r>
      </w:ins>
      <w:ins w:id="3171" w:author="Gerard" w:date="2015-08-25T14:53:00Z">
        <w:r>
          <w:t xml:space="preserve"> up until the current time.</w:t>
        </w:r>
      </w:ins>
    </w:p>
    <w:p w14:paraId="207153D5" w14:textId="77777777" w:rsidR="00546831" w:rsidRDefault="00546831" w:rsidP="00546831">
      <w:pPr>
        <w:jc w:val="left"/>
        <w:rPr>
          <w:ins w:id="3172" w:author="Gerard" w:date="2015-08-25T14:53:00Z"/>
        </w:rPr>
      </w:pPr>
      <w:ins w:id="3173" w:author="Gerard" w:date="2015-08-25T14:53:00Z">
        <w:r>
          <w:br w:type="page"/>
        </w:r>
      </w:ins>
    </w:p>
    <w:p w14:paraId="36A9D3DE" w14:textId="77777777" w:rsidR="00546831" w:rsidRDefault="00546831" w:rsidP="00546831">
      <w:pPr>
        <w:pStyle w:val="Heading4"/>
        <w:rPr>
          <w:ins w:id="3174" w:author="Gerard" w:date="2015-08-25T14:53:00Z"/>
        </w:rPr>
      </w:pPr>
      <w:bookmarkStart w:id="3175" w:name="_Toc302133189"/>
      <w:bookmarkStart w:id="3176" w:name="_Toc302147264"/>
      <w:ins w:id="3177" w:author="Gerard" w:date="2015-08-25T14:53:00Z">
        <w:r>
          <w:lastRenderedPageBreak/>
          <w:t>Simo</w:t>
        </w:r>
        <w:bookmarkEnd w:id="3175"/>
        <w:bookmarkEnd w:id="3176"/>
      </w:ins>
    </w:p>
    <w:p w14:paraId="2C31BC0C" w14:textId="5E453562" w:rsidR="00546831" w:rsidRDefault="00546831" w:rsidP="00546831">
      <w:pPr>
        <w:rPr>
          <w:ins w:id="3178" w:author="Gerard" w:date="2015-08-25T14:53:00Z"/>
        </w:rPr>
      </w:pPr>
      <w:ins w:id="3179" w:author="Gerard" w:date="2015-08-25T14:53:00Z">
        <w:r>
          <w:t xml:space="preserve">The material type for Simo’s c.d.f.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940A59">
        <w:fldChar w:fldCharType="begin"/>
      </w:r>
      <w:r w:rsidR="00940A59">
        <w:instrText xml:space="preserve"> HYPERLINK \l "_ENREF_33" \o "Simo, 1987 #72" </w:instrText>
      </w:r>
      <w:ins w:id="3180" w:author="Gerard" w:date="2015-08-25T18:30:00Z"/>
      <w:r w:rsidR="00940A59">
        <w:fldChar w:fldCharType="separate"/>
      </w:r>
      <w:r w:rsidR="00554341">
        <w:rPr>
          <w:noProof/>
        </w:rPr>
        <w:t>33</w:t>
      </w:r>
      <w:r w:rsidR="00940A59">
        <w:rPr>
          <w:noProof/>
        </w:rPr>
        <w:fldChar w:fldCharType="end"/>
      </w:r>
      <w:r>
        <w:rPr>
          <w:noProof/>
        </w:rPr>
        <w:t>]</w:t>
      </w:r>
      <w:r>
        <w:fldChar w:fldCharType="end"/>
      </w:r>
      <w:ins w:id="3181" w:author="Gerard" w:date="2015-08-25T14:53:00Z">
        <w:r>
          <w:t xml:space="preserve"> is “</w:t>
        </w:r>
        <w:r>
          <w:rPr>
            <w:i/>
          </w:rPr>
          <w:t>CDF Simo”</w:t>
        </w:r>
        <w:r>
          <w:t>. The following material parameters must be defined:</w:t>
        </w:r>
      </w:ins>
    </w:p>
    <w:p w14:paraId="0B07EE61" w14:textId="77777777" w:rsidR="00546831" w:rsidRDefault="00546831" w:rsidP="00546831">
      <w:pPr>
        <w:rPr>
          <w:ins w:id="3182"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rPr>
          <w:ins w:id="3183" w:author="Gerard" w:date="2015-08-25T14:53:00Z"/>
        </w:trPr>
        <w:tc>
          <w:tcPr>
            <w:tcW w:w="1106" w:type="pct"/>
            <w:shd w:val="clear" w:color="auto" w:fill="auto"/>
          </w:tcPr>
          <w:p w14:paraId="4A50C6CB" w14:textId="77777777" w:rsidR="00546831" w:rsidRDefault="00546831" w:rsidP="00DA4325">
            <w:pPr>
              <w:pStyle w:val="code"/>
              <w:rPr>
                <w:ins w:id="3184" w:author="Gerard" w:date="2015-08-25T14:53:00Z"/>
              </w:rPr>
            </w:pPr>
            <w:ins w:id="3185" w:author="Gerard" w:date="2015-08-25T14:53:00Z">
              <w:r>
                <w:t>&lt;a&gt;</w:t>
              </w:r>
            </w:ins>
          </w:p>
        </w:tc>
        <w:tc>
          <w:tcPr>
            <w:tcW w:w="2809" w:type="pct"/>
            <w:shd w:val="clear" w:color="auto" w:fill="auto"/>
          </w:tcPr>
          <w:p w14:paraId="17E7457F" w14:textId="77777777" w:rsidR="00546831" w:rsidRPr="00420C3F" w:rsidRDefault="00546831" w:rsidP="00DA4325">
            <w:pPr>
              <w:rPr>
                <w:ins w:id="3186" w:author="Gerard" w:date="2015-08-25T14:53:00Z"/>
              </w:rPr>
            </w:pPr>
            <w:ins w:id="3187" w:author="Gerard" w:date="2015-08-25T14:53:00Z">
              <w:r>
                <w:t xml:space="preserve">Parameter </w:t>
              </w:r>
            </w:ins>
            <w:ins w:id="3188" w:author="Gerard" w:date="2015-08-25T14:53:00Z">
              <w:r w:rsidRPr="00046AA3">
                <w:rPr>
                  <w:position w:val="-6"/>
                </w:rPr>
                <w:object w:dxaOrig="240" w:dyaOrig="220" w14:anchorId="07D752E7">
                  <v:shape id="_x0000_i1756" type="#_x0000_t75" style="width:11.85pt;height:10.95pt" o:ole="">
                    <v:imagedata r:id="rId1525" o:title=""/>
                  </v:shape>
                  <o:OLEObject Type="Embed" ProgID="Equation.DSMT4" ShapeID="_x0000_i1756" DrawAspect="Content" ObjectID="_1375892273" r:id="rId1526"/>
                </w:object>
              </w:r>
            </w:ins>
            <w:ins w:id="3189" w:author="Gerard" w:date="2015-08-25T14:53:00Z">
              <w:r>
                <w:t xml:space="preserve"> (same units as </w:t>
              </w:r>
            </w:ins>
            <w:ins w:id="3190" w:author="Gerard" w:date="2015-08-25T14:53:00Z">
              <w:r w:rsidRPr="001220FB">
                <w:rPr>
                  <w:position w:val="-4"/>
                </w:rPr>
                <w:object w:dxaOrig="220" w:dyaOrig="240" w14:anchorId="6A942ECC">
                  <v:shape id="_x0000_i1757" type="#_x0000_t75" style="width:10.95pt;height:11.85pt" o:ole="">
                    <v:imagedata r:id="rId1527" o:title=""/>
                  </v:shape>
                  <o:OLEObject Type="Embed" ProgID="Equation.DSMT4" ShapeID="_x0000_i1757" DrawAspect="Content" ObjectID="_1375892274" r:id="rId1528"/>
                </w:object>
              </w:r>
            </w:ins>
            <w:ins w:id="3191" w:author="Gerard" w:date="2015-08-25T14:53:00Z">
              <w:r>
                <w:t xml:space="preserve">, </w:t>
              </w:r>
            </w:ins>
            <w:ins w:id="3192" w:author="Gerard" w:date="2015-08-25T14:53:00Z">
              <w:r w:rsidRPr="00046AA3">
                <w:rPr>
                  <w:position w:val="-6"/>
                </w:rPr>
                <w:object w:dxaOrig="580" w:dyaOrig="260" w14:anchorId="51D441DE">
                  <v:shape id="_x0000_i1758" type="#_x0000_t75" style="width:29.15pt;height:13.65pt" o:ole="">
                    <v:imagedata r:id="rId1529" o:title=""/>
                  </v:shape>
                  <o:OLEObject Type="Embed" ProgID="Equation.DSMT4" ShapeID="_x0000_i1758" DrawAspect="Content" ObjectID="_1375892275" r:id="rId1530"/>
                </w:object>
              </w:r>
            </w:ins>
            <w:ins w:id="3193" w:author="Gerard" w:date="2015-08-25T14:53:00Z">
              <w:r>
                <w:t>)</w:t>
              </w:r>
            </w:ins>
          </w:p>
        </w:tc>
        <w:tc>
          <w:tcPr>
            <w:tcW w:w="1085" w:type="pct"/>
          </w:tcPr>
          <w:p w14:paraId="1E61D442" w14:textId="77777777" w:rsidR="00546831" w:rsidRDefault="00546831" w:rsidP="00DA4325">
            <w:pPr>
              <w:rPr>
                <w:ins w:id="3194" w:author="Gerard" w:date="2015-08-25T14:53:00Z"/>
              </w:rPr>
            </w:pPr>
            <w:ins w:id="3195" w:author="Gerard" w:date="2015-08-25T14:53:00Z">
              <w:r>
                <w:t>[</w:t>
              </w:r>
            </w:ins>
            <w:ins w:id="3196" w:author="Gerard" w:date="2015-08-25T14:53:00Z">
              <w:r w:rsidRPr="001220FB">
                <w:rPr>
                  <w:position w:val="-4"/>
                </w:rPr>
                <w:object w:dxaOrig="220" w:dyaOrig="240" w14:anchorId="56EFC1DB">
                  <v:shape id="_x0000_i1759" type="#_x0000_t75" style="width:10.95pt;height:11.85pt" o:ole="">
                    <v:imagedata r:id="rId1531" o:title=""/>
                  </v:shape>
                  <o:OLEObject Type="Embed" ProgID="Equation.DSMT4" ShapeID="_x0000_i1759" DrawAspect="Content" ObjectID="_1375892276" r:id="rId1532"/>
                </w:object>
              </w:r>
            </w:ins>
            <w:ins w:id="3197" w:author="Gerard" w:date="2015-08-25T14:53:00Z">
              <w:r>
                <w:t>]</w:t>
              </w:r>
            </w:ins>
          </w:p>
        </w:tc>
      </w:tr>
      <w:tr w:rsidR="00546831" w14:paraId="189E56D0" w14:textId="77777777" w:rsidTr="00DA4325">
        <w:trPr>
          <w:ins w:id="3198" w:author="Gerard" w:date="2015-08-25T14:53:00Z"/>
        </w:trPr>
        <w:tc>
          <w:tcPr>
            <w:tcW w:w="1106" w:type="pct"/>
            <w:shd w:val="clear" w:color="auto" w:fill="auto"/>
          </w:tcPr>
          <w:p w14:paraId="0EDF4DFF" w14:textId="77777777" w:rsidR="00546831" w:rsidRDefault="00546831" w:rsidP="00DA4325">
            <w:pPr>
              <w:pStyle w:val="code"/>
              <w:rPr>
                <w:ins w:id="3199" w:author="Gerard" w:date="2015-08-25T14:53:00Z"/>
              </w:rPr>
            </w:pPr>
            <w:ins w:id="3200" w:author="Gerard" w:date="2015-08-25T14:53:00Z">
              <w:r>
                <w:t>&lt;b&gt;</w:t>
              </w:r>
            </w:ins>
          </w:p>
        </w:tc>
        <w:tc>
          <w:tcPr>
            <w:tcW w:w="2809" w:type="pct"/>
            <w:shd w:val="clear" w:color="auto" w:fill="auto"/>
          </w:tcPr>
          <w:p w14:paraId="27BFD75A" w14:textId="77777777" w:rsidR="00546831" w:rsidRPr="00420C3F" w:rsidRDefault="00546831" w:rsidP="00DA4325">
            <w:pPr>
              <w:rPr>
                <w:ins w:id="3201" w:author="Gerard" w:date="2015-08-25T14:53:00Z"/>
              </w:rPr>
            </w:pPr>
            <w:ins w:id="3202" w:author="Gerard" w:date="2015-08-25T14:53:00Z">
              <w:r>
                <w:t xml:space="preserve">Parameter </w:t>
              </w:r>
            </w:ins>
            <w:ins w:id="3203" w:author="Gerard" w:date="2015-08-25T14:53:00Z">
              <w:r w:rsidRPr="00046AA3">
                <w:rPr>
                  <w:position w:val="-10"/>
                </w:rPr>
                <w:object w:dxaOrig="220" w:dyaOrig="320" w14:anchorId="46ECD117">
                  <v:shape id="_x0000_i1760" type="#_x0000_t75" style="width:10.95pt;height:16.4pt" o:ole="">
                    <v:imagedata r:id="rId1533" o:title=""/>
                  </v:shape>
                  <o:OLEObject Type="Embed" ProgID="Equation.DSMT4" ShapeID="_x0000_i1760" DrawAspect="Content" ObjectID="_1375892277" r:id="rId1534"/>
                </w:object>
              </w:r>
            </w:ins>
            <w:ins w:id="3204" w:author="Gerard" w:date="2015-08-25T14:53:00Z">
              <w:r>
                <w:t xml:space="preserve"> (</w:t>
              </w:r>
            </w:ins>
            <w:ins w:id="3205" w:author="Gerard" w:date="2015-08-25T14:53:00Z">
              <w:r w:rsidRPr="00046AA3">
                <w:rPr>
                  <w:position w:val="-10"/>
                </w:rPr>
                <w:object w:dxaOrig="900" w:dyaOrig="320" w14:anchorId="061E33BB">
                  <v:shape id="_x0000_i1761" type="#_x0000_t75" style="width:45.55pt;height:16.4pt" o:ole="">
                    <v:imagedata r:id="rId1535" o:title=""/>
                  </v:shape>
                  <o:OLEObject Type="Embed" ProgID="Equation.DSMT4" ShapeID="_x0000_i1761" DrawAspect="Content" ObjectID="_1375892278" r:id="rId1536"/>
                </w:object>
              </w:r>
            </w:ins>
            <w:ins w:id="3206" w:author="Gerard" w:date="2015-08-25T14:53:00Z">
              <w:r>
                <w:t>)</w:t>
              </w:r>
            </w:ins>
          </w:p>
        </w:tc>
        <w:tc>
          <w:tcPr>
            <w:tcW w:w="1085" w:type="pct"/>
          </w:tcPr>
          <w:p w14:paraId="05B55584" w14:textId="77777777" w:rsidR="00546831" w:rsidRDefault="00546831" w:rsidP="00DA4325">
            <w:pPr>
              <w:rPr>
                <w:ins w:id="3207" w:author="Gerard" w:date="2015-08-25T14:53:00Z"/>
              </w:rPr>
            </w:pPr>
            <w:ins w:id="3208" w:author="Gerard" w:date="2015-08-25T14:53:00Z">
              <w:r>
                <w:t>[ ]</w:t>
              </w:r>
            </w:ins>
          </w:p>
        </w:tc>
      </w:tr>
    </w:tbl>
    <w:p w14:paraId="7EA6B4DB" w14:textId="77777777" w:rsidR="00546831" w:rsidRDefault="00546831" w:rsidP="00546831">
      <w:pPr>
        <w:rPr>
          <w:ins w:id="3209" w:author="Gerard" w:date="2015-08-25T14:53:00Z"/>
        </w:rPr>
      </w:pPr>
    </w:p>
    <w:p w14:paraId="5C752367" w14:textId="77777777" w:rsidR="00546831" w:rsidRDefault="00546831" w:rsidP="00546831">
      <w:pPr>
        <w:rPr>
          <w:ins w:id="3210" w:author="Gerard" w:date="2015-08-25T14:53:00Z"/>
        </w:rPr>
      </w:pPr>
      <w:ins w:id="3211" w:author="Gerard" w:date="2015-08-25T14:53:00Z">
        <w:r>
          <w:t>For this material the c.d.f. is given by</w:t>
        </w:r>
      </w:ins>
    </w:p>
    <w:p w14:paraId="14DC0B59" w14:textId="77777777" w:rsidR="00546831" w:rsidRDefault="00546831" w:rsidP="00546831">
      <w:pPr>
        <w:pStyle w:val="MTDisplayEquation"/>
        <w:rPr>
          <w:ins w:id="3212" w:author="Gerard" w:date="2015-08-25T14:53:00Z"/>
        </w:rPr>
      </w:pPr>
      <w:ins w:id="3213" w:author="Gerard" w:date="2015-08-25T14:53:00Z">
        <w:r>
          <w:tab/>
        </w:r>
      </w:ins>
      <w:ins w:id="3214" w:author="Gerard" w:date="2015-08-25T14:53:00Z">
        <w:r w:rsidRPr="00420C3F">
          <w:rPr>
            <w:position w:val="-24"/>
          </w:rPr>
          <w:object w:dxaOrig="3300" w:dyaOrig="660" w14:anchorId="4FB32E47">
            <v:shape id="_x0000_i1762" type="#_x0000_t75" style="width:164.95pt;height:33.7pt" o:ole="">
              <v:imagedata r:id="rId1537" o:title=""/>
            </v:shape>
            <o:OLEObject Type="Embed" ProgID="Equation.DSMT4" ShapeID="_x0000_i1762" DrawAspect="Content" ObjectID="_1375892279" r:id="rId1538"/>
          </w:object>
        </w:r>
      </w:ins>
      <w:ins w:id="3215" w:author="Gerard" w:date="2015-08-25T14:53:00Z">
        <w:r>
          <w:t xml:space="preserve"> .</w:t>
        </w:r>
      </w:ins>
    </w:p>
    <w:p w14:paraId="58AC2282" w14:textId="77777777" w:rsidR="00546831" w:rsidRDefault="00546831" w:rsidP="00546831">
      <w:pPr>
        <w:rPr>
          <w:ins w:id="3216" w:author="Gerard" w:date="2015-08-25T14:53:00Z"/>
        </w:rPr>
      </w:pPr>
      <w:ins w:id="3217" w:author="Gerard" w:date="2015-08-25T14:53:00Z">
        <w:r>
          <w:t xml:space="preserve">Note that </w:t>
        </w:r>
      </w:ins>
    </w:p>
    <w:p w14:paraId="5EB4B283" w14:textId="77777777" w:rsidR="00546831" w:rsidRDefault="00546831" w:rsidP="00546831">
      <w:pPr>
        <w:pStyle w:val="MTDisplayEquation"/>
        <w:rPr>
          <w:ins w:id="3218" w:author="Gerard" w:date="2015-08-25T14:53:00Z"/>
        </w:rPr>
      </w:pPr>
      <w:ins w:id="3219" w:author="Gerard" w:date="2015-08-25T14:53:00Z">
        <w:r>
          <w:tab/>
        </w:r>
      </w:ins>
      <w:ins w:id="3220" w:author="Gerard" w:date="2015-08-25T14:53:00Z">
        <w:r w:rsidRPr="00420C3F">
          <w:rPr>
            <w:position w:val="-18"/>
          </w:rPr>
          <w:object w:dxaOrig="1640" w:dyaOrig="460" w14:anchorId="28032D1D">
            <v:shape id="_x0000_i1763" type="#_x0000_t75" style="width:82.05pt;height:23.7pt" o:ole="">
              <v:imagedata r:id="rId1539" o:title=""/>
            </v:shape>
            <o:OLEObject Type="Embed" ProgID="Equation.DSMT4" ShapeID="_x0000_i1763" DrawAspect="Content" ObjectID="_1375892280" r:id="rId1540"/>
          </w:object>
        </w:r>
      </w:ins>
      <w:ins w:id="3221" w:author="Gerard" w:date="2015-08-25T14:53:00Z">
        <w:r>
          <w:t xml:space="preserve"> </w:t>
        </w:r>
      </w:ins>
    </w:p>
    <w:p w14:paraId="55312AE6" w14:textId="77777777" w:rsidR="00546831" w:rsidRPr="0007281B" w:rsidRDefault="00546831" w:rsidP="00546831">
      <w:pPr>
        <w:rPr>
          <w:ins w:id="3222" w:author="Gerard" w:date="2015-08-25T14:53:00Z"/>
        </w:rPr>
      </w:pPr>
      <w:ins w:id="3223" w:author="Gerard" w:date="2015-08-25T14:53:00Z">
        <w:r>
          <w:t xml:space="preserve">represents the maximum allowable damage.  Therefore, </w:t>
        </w:r>
      </w:ins>
      <w:ins w:id="3224" w:author="Gerard" w:date="2015-08-25T14:53:00Z">
        <w:r w:rsidRPr="00046AA3">
          <w:rPr>
            <w:position w:val="-10"/>
          </w:rPr>
          <w:object w:dxaOrig="220" w:dyaOrig="320" w14:anchorId="1CE68AC7">
            <v:shape id="_x0000_i1764" type="#_x0000_t75" style="width:10.95pt;height:16.4pt" o:ole="">
              <v:imagedata r:id="rId1541" o:title=""/>
            </v:shape>
            <o:OLEObject Type="Embed" ProgID="Equation.DSMT4" ShapeID="_x0000_i1764" DrawAspect="Content" ObjectID="_1375892281" r:id="rId1542"/>
          </w:object>
        </w:r>
      </w:ins>
      <w:ins w:id="3225" w:author="Gerard" w:date="2015-08-25T14:53:00Z">
        <w:r>
          <w:t xml:space="preserve"> regulates the maximum allowable damage, whereas </w:t>
        </w:r>
      </w:ins>
      <w:ins w:id="3226" w:author="Gerard" w:date="2015-08-25T14:53:00Z">
        <w:r w:rsidRPr="00046AA3">
          <w:rPr>
            <w:position w:val="-6"/>
          </w:rPr>
          <w:object w:dxaOrig="240" w:dyaOrig="220" w14:anchorId="5366B495">
            <v:shape id="_x0000_i1765" type="#_x0000_t75" style="width:11.85pt;height:10.95pt" o:ole="">
              <v:imagedata r:id="rId1543" o:title=""/>
            </v:shape>
            <o:OLEObject Type="Embed" ProgID="Equation.DSMT4" ShapeID="_x0000_i1765" DrawAspect="Content" ObjectID="_1375892282" r:id="rId1544"/>
          </w:object>
        </w:r>
      </w:ins>
      <w:ins w:id="3227" w:author="Gerard" w:date="2015-08-25T14:53:00Z">
        <w:r>
          <w:t xml:space="preserve"> controls the rate at which </w:t>
        </w:r>
      </w:ins>
      <w:ins w:id="3228" w:author="Gerard" w:date="2015-08-25T14:53:00Z">
        <w:r w:rsidRPr="00046AA3">
          <w:rPr>
            <w:position w:val="-14"/>
          </w:rPr>
          <w:object w:dxaOrig="600" w:dyaOrig="420" w14:anchorId="262A8C20">
            <v:shape id="_x0000_i1766" type="#_x0000_t75" style="width:30.1pt;height:20.95pt" o:ole="">
              <v:imagedata r:id="rId1545" o:title=""/>
            </v:shape>
            <o:OLEObject Type="Embed" ProgID="Equation.DSMT4" ShapeID="_x0000_i1766" DrawAspect="Content" ObjectID="_1375892283" r:id="rId1546"/>
          </w:object>
        </w:r>
      </w:ins>
      <w:ins w:id="3229" w:author="Gerard" w:date="2015-08-25T14:53:00Z">
        <w:r>
          <w:t xml:space="preserve"> increases with increasing </w:t>
        </w:r>
      </w:ins>
      <w:ins w:id="3230" w:author="Gerard" w:date="2015-08-25T14:53:00Z">
        <w:r w:rsidRPr="0007281B">
          <w:rPr>
            <w:position w:val="-4"/>
          </w:rPr>
          <w:object w:dxaOrig="220" w:dyaOrig="240" w14:anchorId="494E72DA">
            <v:shape id="_x0000_i1767" type="#_x0000_t75" style="width:10.95pt;height:11.85pt" o:ole="">
              <v:imagedata r:id="rId1547" o:title=""/>
            </v:shape>
            <o:OLEObject Type="Embed" ProgID="Equation.DSMT4" ShapeID="_x0000_i1767" DrawAspect="Content" ObjectID="_1375892284" r:id="rId1548"/>
          </w:object>
        </w:r>
      </w:ins>
      <w:ins w:id="3231" w:author="Gerard" w:date="2015-08-25T14:53:00Z">
        <w:r>
          <w:t>.</w:t>
        </w:r>
      </w:ins>
    </w:p>
    <w:p w14:paraId="5A479531" w14:textId="77777777" w:rsidR="00546831" w:rsidRDefault="00546831" w:rsidP="00546831">
      <w:pPr>
        <w:rPr>
          <w:ins w:id="3232" w:author="Gerard" w:date="2015-08-25T14:53:00Z"/>
        </w:rPr>
      </w:pPr>
    </w:p>
    <w:p w14:paraId="07335843" w14:textId="77777777" w:rsidR="00546831" w:rsidRDefault="00546831" w:rsidP="00546831">
      <w:pPr>
        <w:rPr>
          <w:ins w:id="3233" w:author="Gerard" w:date="2015-08-25T14:53:00Z"/>
        </w:rPr>
      </w:pPr>
      <w:ins w:id="3234" w:author="Gerard" w:date="2015-08-25T14:53:00Z">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549">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ins>
    </w:p>
    <w:p w14:paraId="57CDC58D" w14:textId="77777777" w:rsidR="00546831" w:rsidRDefault="00546831" w:rsidP="00546831">
      <w:pPr>
        <w:rPr>
          <w:ins w:id="3235" w:author="Gerard" w:date="2015-08-25T14:53:00Z"/>
          <w:i/>
        </w:rPr>
      </w:pPr>
    </w:p>
    <w:p w14:paraId="0C208971" w14:textId="77777777" w:rsidR="00546831" w:rsidRPr="00B27FE9" w:rsidRDefault="00546831" w:rsidP="00546831">
      <w:pPr>
        <w:pStyle w:val="Example"/>
        <w:rPr>
          <w:ins w:id="3236" w:author="Gerard" w:date="2015-08-25T14:53:00Z"/>
        </w:rPr>
      </w:pPr>
      <w:ins w:id="3237" w:author="Gerard" w:date="2015-08-25T14:53:00Z">
        <w:r w:rsidRPr="00B27FE9">
          <w:t>Example:</w:t>
        </w:r>
      </w:ins>
    </w:p>
    <w:p w14:paraId="57457802" w14:textId="77777777" w:rsidR="00546831" w:rsidRDefault="00546831" w:rsidP="00546831">
      <w:pPr>
        <w:pStyle w:val="code"/>
        <w:rPr>
          <w:ins w:id="3238" w:author="Gerard" w:date="2015-08-25T14:53:00Z"/>
        </w:rPr>
      </w:pPr>
      <w:ins w:id="3239" w:author="Gerard" w:date="2015-08-25T14:53:00Z">
        <w:r>
          <w:t>&lt;damage type="CDF Simo"&gt;</w:t>
        </w:r>
      </w:ins>
    </w:p>
    <w:p w14:paraId="1F19DB44" w14:textId="77777777" w:rsidR="00546831" w:rsidRDefault="00546831" w:rsidP="00546831">
      <w:pPr>
        <w:pStyle w:val="code"/>
        <w:rPr>
          <w:ins w:id="3240" w:author="Gerard" w:date="2015-08-25T14:53:00Z"/>
        </w:rPr>
      </w:pPr>
      <w:ins w:id="3241" w:author="Gerard" w:date="2015-08-25T14:53:00Z">
        <w:r>
          <w:tab/>
          <w:t>&lt;a&gt;0.1&lt;/a&gt;</w:t>
        </w:r>
      </w:ins>
    </w:p>
    <w:p w14:paraId="3DFD80D1" w14:textId="77777777" w:rsidR="00546831" w:rsidRDefault="00546831" w:rsidP="00546831">
      <w:pPr>
        <w:pStyle w:val="code"/>
        <w:rPr>
          <w:ins w:id="3242" w:author="Gerard" w:date="2015-08-25T14:53:00Z"/>
        </w:rPr>
      </w:pPr>
      <w:ins w:id="3243" w:author="Gerard" w:date="2015-08-25T14:53:00Z">
        <w:r>
          <w:tab/>
          <w:t>&lt;b&gt;0&lt;/b&gt;</w:t>
        </w:r>
      </w:ins>
    </w:p>
    <w:p w14:paraId="4143A5D9" w14:textId="77777777" w:rsidR="00546831" w:rsidRDefault="00546831" w:rsidP="00546831">
      <w:pPr>
        <w:pStyle w:val="code"/>
        <w:rPr>
          <w:ins w:id="3244" w:author="Gerard" w:date="2015-08-25T14:53:00Z"/>
        </w:rPr>
      </w:pPr>
      <w:ins w:id="3245" w:author="Gerard" w:date="2015-08-25T14:53:00Z">
        <w:r>
          <w:tab/>
          <w:t>&lt;Dmax&gt;1&lt;/Dmax&gt;</w:t>
        </w:r>
      </w:ins>
    </w:p>
    <w:p w14:paraId="5B3E3A17" w14:textId="77777777" w:rsidR="00546831" w:rsidRDefault="00546831" w:rsidP="00546831">
      <w:pPr>
        <w:pStyle w:val="code"/>
        <w:rPr>
          <w:ins w:id="3246" w:author="Gerard" w:date="2015-08-25T14:53:00Z"/>
        </w:rPr>
      </w:pPr>
      <w:ins w:id="3247" w:author="Gerard" w:date="2015-08-25T14:53:00Z">
        <w:r>
          <w:t>&lt;/damage&gt;</w:t>
        </w:r>
      </w:ins>
    </w:p>
    <w:p w14:paraId="7D477066" w14:textId="77777777" w:rsidR="00546831" w:rsidRPr="007D23AE" w:rsidRDefault="00546831" w:rsidP="00546831">
      <w:pPr>
        <w:rPr>
          <w:ins w:id="3248" w:author="Gerard" w:date="2015-08-25T14:53:00Z"/>
        </w:rPr>
      </w:pPr>
    </w:p>
    <w:p w14:paraId="38AFF669" w14:textId="77777777" w:rsidR="00546831" w:rsidRDefault="00546831" w:rsidP="00546831">
      <w:pPr>
        <w:pStyle w:val="code"/>
        <w:rPr>
          <w:ins w:id="3249" w:author="Gerard" w:date="2015-08-25T14:53:00Z"/>
        </w:rPr>
      </w:pPr>
      <w:ins w:id="3250" w:author="Gerard" w:date="2015-08-25T14:53:00Z">
        <w:r>
          <w:br w:type="page"/>
        </w:r>
      </w:ins>
    </w:p>
    <w:p w14:paraId="518CEFA3" w14:textId="77777777" w:rsidR="00546831" w:rsidRDefault="00546831" w:rsidP="00546831">
      <w:pPr>
        <w:pStyle w:val="Heading4"/>
        <w:rPr>
          <w:ins w:id="3251" w:author="Gerard" w:date="2015-08-25T14:53:00Z"/>
        </w:rPr>
      </w:pPr>
      <w:bookmarkStart w:id="3252" w:name="_Toc302133190"/>
      <w:bookmarkStart w:id="3253" w:name="_Toc302147265"/>
      <w:ins w:id="3254" w:author="Gerard" w:date="2015-08-25T14:53:00Z">
        <w:r>
          <w:lastRenderedPageBreak/>
          <w:t>Log-Normal</w:t>
        </w:r>
        <w:bookmarkEnd w:id="3252"/>
        <w:bookmarkEnd w:id="3253"/>
      </w:ins>
    </w:p>
    <w:p w14:paraId="26D223B9" w14:textId="77777777" w:rsidR="00546831" w:rsidRDefault="00546831" w:rsidP="00546831">
      <w:pPr>
        <w:rPr>
          <w:ins w:id="3255" w:author="Gerard" w:date="2015-08-25T14:53:00Z"/>
        </w:rPr>
      </w:pPr>
      <w:ins w:id="3256" w:author="Gerard" w:date="2015-08-25T14:53:00Z">
        <w:r>
          <w:t>The material type for a log-normal c.d.f. is “</w:t>
        </w:r>
        <w:r>
          <w:rPr>
            <w:i/>
          </w:rPr>
          <w:t>CDF log-normal”</w:t>
        </w:r>
        <w:r>
          <w:t>. The following material parameters must be defined:</w:t>
        </w:r>
      </w:ins>
    </w:p>
    <w:p w14:paraId="66B12C13" w14:textId="77777777" w:rsidR="00546831" w:rsidRDefault="00546831" w:rsidP="00546831">
      <w:pPr>
        <w:rPr>
          <w:ins w:id="3257"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rPr>
          <w:ins w:id="3258" w:author="Gerard" w:date="2015-08-25T14:53:00Z"/>
        </w:trPr>
        <w:tc>
          <w:tcPr>
            <w:tcW w:w="1106" w:type="pct"/>
            <w:shd w:val="clear" w:color="auto" w:fill="auto"/>
          </w:tcPr>
          <w:p w14:paraId="35F4B3C3" w14:textId="77777777" w:rsidR="00546831" w:rsidRDefault="00546831" w:rsidP="00DA4325">
            <w:pPr>
              <w:pStyle w:val="code"/>
              <w:rPr>
                <w:ins w:id="3259" w:author="Gerard" w:date="2015-08-25T14:53:00Z"/>
              </w:rPr>
            </w:pPr>
            <w:ins w:id="3260" w:author="Gerard" w:date="2015-08-25T14:53:00Z">
              <w:r>
                <w:t>&lt;mu&gt;</w:t>
              </w:r>
            </w:ins>
          </w:p>
        </w:tc>
        <w:tc>
          <w:tcPr>
            <w:tcW w:w="2809" w:type="pct"/>
            <w:shd w:val="clear" w:color="auto" w:fill="auto"/>
          </w:tcPr>
          <w:p w14:paraId="07A11809" w14:textId="77777777" w:rsidR="00546831" w:rsidRPr="00C5412D" w:rsidRDefault="00546831" w:rsidP="00DA4325">
            <w:pPr>
              <w:rPr>
                <w:ins w:id="3261" w:author="Gerard" w:date="2015-08-25T14:53:00Z"/>
              </w:rPr>
            </w:pPr>
            <w:ins w:id="3262" w:author="Gerard" w:date="2015-08-25T14:53:00Z">
              <w:r>
                <w:t xml:space="preserve">Parameter </w:t>
              </w:r>
            </w:ins>
            <w:ins w:id="3263" w:author="Gerard" w:date="2015-08-25T14:53:00Z">
              <w:r w:rsidRPr="00046AA3">
                <w:rPr>
                  <w:position w:val="-10"/>
                </w:rPr>
                <w:object w:dxaOrig="220" w:dyaOrig="260" w14:anchorId="6198FD1E">
                  <v:shape id="_x0000_i1768" type="#_x0000_t75" style="width:10.95pt;height:13.65pt" o:ole="">
                    <v:imagedata r:id="rId1550" o:title=""/>
                  </v:shape>
                  <o:OLEObject Type="Embed" ProgID="Equation.DSMT4" ShapeID="_x0000_i1768" DrawAspect="Content" ObjectID="_1375892285" r:id="rId1551"/>
                </w:object>
              </w:r>
            </w:ins>
            <w:ins w:id="3264" w:author="Gerard" w:date="2015-08-25T14:53:00Z">
              <w:r>
                <w:t xml:space="preserve"> (same units as </w:t>
              </w:r>
            </w:ins>
            <w:ins w:id="3265" w:author="Gerard" w:date="2015-08-25T14:53:00Z">
              <w:r w:rsidRPr="001220FB">
                <w:rPr>
                  <w:position w:val="-4"/>
                </w:rPr>
                <w:object w:dxaOrig="220" w:dyaOrig="240" w14:anchorId="453365A1">
                  <v:shape id="_x0000_i1769" type="#_x0000_t75" style="width:10.95pt;height:11.85pt" o:ole="">
                    <v:imagedata r:id="rId1552" o:title=""/>
                  </v:shape>
                  <o:OLEObject Type="Embed" ProgID="Equation.DSMT4" ShapeID="_x0000_i1769" DrawAspect="Content" ObjectID="_1375892286" r:id="rId1553"/>
                </w:object>
              </w:r>
            </w:ins>
            <w:ins w:id="3266" w:author="Gerard" w:date="2015-08-25T14:53:00Z">
              <w:r>
                <w:t xml:space="preserve">, </w:t>
              </w:r>
            </w:ins>
            <w:ins w:id="3267" w:author="Gerard" w:date="2015-08-25T14:53:00Z">
              <w:r w:rsidRPr="00046AA3">
                <w:rPr>
                  <w:position w:val="-10"/>
                </w:rPr>
                <w:object w:dxaOrig="580" w:dyaOrig="300" w14:anchorId="5FCEA362">
                  <v:shape id="_x0000_i1770" type="#_x0000_t75" style="width:29.15pt;height:14.6pt" o:ole="">
                    <v:imagedata r:id="rId1554" o:title=""/>
                  </v:shape>
                  <o:OLEObject Type="Embed" ProgID="Equation.DSMT4" ShapeID="_x0000_i1770" DrawAspect="Content" ObjectID="_1375892287" r:id="rId1555"/>
                </w:object>
              </w:r>
            </w:ins>
            <w:ins w:id="3268" w:author="Gerard" w:date="2015-08-25T14:53:00Z">
              <w:r>
                <w:t>)</w:t>
              </w:r>
            </w:ins>
          </w:p>
        </w:tc>
        <w:tc>
          <w:tcPr>
            <w:tcW w:w="1085" w:type="pct"/>
          </w:tcPr>
          <w:p w14:paraId="4A23BCBA" w14:textId="77777777" w:rsidR="00546831" w:rsidRDefault="00546831" w:rsidP="00DA4325">
            <w:pPr>
              <w:rPr>
                <w:ins w:id="3269" w:author="Gerard" w:date="2015-08-25T14:53:00Z"/>
              </w:rPr>
            </w:pPr>
            <w:ins w:id="3270" w:author="Gerard" w:date="2015-08-25T14:53:00Z">
              <w:r>
                <w:t>[</w:t>
              </w:r>
            </w:ins>
            <w:ins w:id="3271" w:author="Gerard" w:date="2015-08-25T14:53:00Z">
              <w:r w:rsidRPr="001220FB">
                <w:rPr>
                  <w:position w:val="-4"/>
                </w:rPr>
                <w:object w:dxaOrig="220" w:dyaOrig="240" w14:anchorId="155ED4E6">
                  <v:shape id="_x0000_i1771" type="#_x0000_t75" style="width:10.95pt;height:11.85pt" o:ole="">
                    <v:imagedata r:id="rId1556" o:title=""/>
                  </v:shape>
                  <o:OLEObject Type="Embed" ProgID="Equation.DSMT4" ShapeID="_x0000_i1771" DrawAspect="Content" ObjectID="_1375892288" r:id="rId1557"/>
                </w:object>
              </w:r>
            </w:ins>
            <w:ins w:id="3272" w:author="Gerard" w:date="2015-08-25T14:53:00Z">
              <w:r>
                <w:t>]</w:t>
              </w:r>
            </w:ins>
          </w:p>
        </w:tc>
      </w:tr>
      <w:tr w:rsidR="00546831" w14:paraId="3B0966D7" w14:textId="77777777" w:rsidTr="00DA4325">
        <w:trPr>
          <w:ins w:id="3273" w:author="Gerard" w:date="2015-08-25T14:53:00Z"/>
        </w:trPr>
        <w:tc>
          <w:tcPr>
            <w:tcW w:w="1106" w:type="pct"/>
            <w:shd w:val="clear" w:color="auto" w:fill="auto"/>
          </w:tcPr>
          <w:p w14:paraId="623DC789" w14:textId="77777777" w:rsidR="00546831" w:rsidRDefault="00546831" w:rsidP="00DA4325">
            <w:pPr>
              <w:pStyle w:val="code"/>
              <w:rPr>
                <w:ins w:id="3274" w:author="Gerard" w:date="2015-08-25T14:53:00Z"/>
              </w:rPr>
            </w:pPr>
            <w:ins w:id="3275" w:author="Gerard" w:date="2015-08-25T14:53:00Z">
              <w:r>
                <w:t>&lt;sigma&gt;</w:t>
              </w:r>
            </w:ins>
          </w:p>
        </w:tc>
        <w:tc>
          <w:tcPr>
            <w:tcW w:w="2809" w:type="pct"/>
            <w:shd w:val="clear" w:color="auto" w:fill="auto"/>
          </w:tcPr>
          <w:p w14:paraId="771CC5A2" w14:textId="77777777" w:rsidR="00546831" w:rsidRPr="00C5412D" w:rsidRDefault="00546831" w:rsidP="00DA4325">
            <w:pPr>
              <w:rPr>
                <w:ins w:id="3276" w:author="Gerard" w:date="2015-08-25T14:53:00Z"/>
              </w:rPr>
            </w:pPr>
            <w:ins w:id="3277" w:author="Gerard" w:date="2015-08-25T14:53:00Z">
              <w:r>
                <w:t xml:space="preserve">Parameter </w:t>
              </w:r>
            </w:ins>
            <w:ins w:id="3278" w:author="Gerard" w:date="2015-08-25T14:53:00Z">
              <w:r w:rsidRPr="00046AA3">
                <w:rPr>
                  <w:position w:val="-6"/>
                </w:rPr>
                <w:object w:dxaOrig="240" w:dyaOrig="220" w14:anchorId="721A3D6A">
                  <v:shape id="_x0000_i1772" type="#_x0000_t75" style="width:11.85pt;height:10.95pt" o:ole="">
                    <v:imagedata r:id="rId1558" o:title=""/>
                  </v:shape>
                  <o:OLEObject Type="Embed" ProgID="Equation.DSMT4" ShapeID="_x0000_i1772" DrawAspect="Content" ObjectID="_1375892289" r:id="rId1559"/>
                </w:object>
              </w:r>
            </w:ins>
            <w:ins w:id="3279" w:author="Gerard" w:date="2015-08-25T14:53:00Z">
              <w:r>
                <w:t xml:space="preserve"> (</w:t>
              </w:r>
            </w:ins>
            <w:ins w:id="3280" w:author="Gerard" w:date="2015-08-25T14:53:00Z">
              <w:r w:rsidRPr="00046AA3">
                <w:rPr>
                  <w:position w:val="-6"/>
                </w:rPr>
                <w:object w:dxaOrig="580" w:dyaOrig="260" w14:anchorId="73B2FEBF">
                  <v:shape id="_x0000_i1773" type="#_x0000_t75" style="width:29.15pt;height:13.65pt" o:ole="">
                    <v:imagedata r:id="rId1560" o:title=""/>
                  </v:shape>
                  <o:OLEObject Type="Embed" ProgID="Equation.DSMT4" ShapeID="_x0000_i1773" DrawAspect="Content" ObjectID="_1375892290" r:id="rId1561"/>
                </w:object>
              </w:r>
            </w:ins>
            <w:ins w:id="3281" w:author="Gerard" w:date="2015-08-25T14:53:00Z">
              <w:r>
                <w:t>)</w:t>
              </w:r>
            </w:ins>
          </w:p>
        </w:tc>
        <w:tc>
          <w:tcPr>
            <w:tcW w:w="1085" w:type="pct"/>
          </w:tcPr>
          <w:p w14:paraId="25D6C327" w14:textId="77777777" w:rsidR="00546831" w:rsidRDefault="00546831" w:rsidP="00DA4325">
            <w:pPr>
              <w:rPr>
                <w:ins w:id="3282" w:author="Gerard" w:date="2015-08-25T14:53:00Z"/>
              </w:rPr>
            </w:pPr>
            <w:ins w:id="3283" w:author="Gerard" w:date="2015-08-25T14:53:00Z">
              <w:r>
                <w:t>[ ]</w:t>
              </w:r>
            </w:ins>
          </w:p>
        </w:tc>
      </w:tr>
      <w:tr w:rsidR="00546831" w14:paraId="2C0036F1" w14:textId="77777777" w:rsidTr="00DA4325">
        <w:trPr>
          <w:ins w:id="3284" w:author="Gerard" w:date="2015-08-25T14:53:00Z"/>
        </w:trPr>
        <w:tc>
          <w:tcPr>
            <w:tcW w:w="1106" w:type="pct"/>
            <w:shd w:val="clear" w:color="auto" w:fill="auto"/>
          </w:tcPr>
          <w:p w14:paraId="72BB1E5E" w14:textId="77777777" w:rsidR="00546831" w:rsidRDefault="00546831" w:rsidP="00DA4325">
            <w:pPr>
              <w:pStyle w:val="code"/>
              <w:rPr>
                <w:ins w:id="3285" w:author="Gerard" w:date="2015-08-25T14:53:00Z"/>
              </w:rPr>
            </w:pPr>
            <w:ins w:id="3286" w:author="Gerard" w:date="2015-08-25T14:53:00Z">
              <w:r>
                <w:t>&lt;Dmax&gt;</w:t>
              </w:r>
            </w:ins>
          </w:p>
        </w:tc>
        <w:tc>
          <w:tcPr>
            <w:tcW w:w="2809" w:type="pct"/>
            <w:shd w:val="clear" w:color="auto" w:fill="auto"/>
          </w:tcPr>
          <w:p w14:paraId="0F88FB4E" w14:textId="77777777" w:rsidR="00546831" w:rsidRDefault="00546831" w:rsidP="00DA4325">
            <w:pPr>
              <w:rPr>
                <w:ins w:id="3287" w:author="Gerard" w:date="2015-08-25T14:53:00Z"/>
              </w:rPr>
            </w:pPr>
            <w:ins w:id="3288" w:author="Gerard" w:date="2015-08-25T14:53:00Z">
              <w:r>
                <w:t>Maximum allowable damage (optional, default is 1)</w:t>
              </w:r>
            </w:ins>
          </w:p>
        </w:tc>
        <w:tc>
          <w:tcPr>
            <w:tcW w:w="1085" w:type="pct"/>
          </w:tcPr>
          <w:p w14:paraId="151D9C41" w14:textId="77777777" w:rsidR="00546831" w:rsidRDefault="00546831" w:rsidP="00DA4325">
            <w:pPr>
              <w:rPr>
                <w:ins w:id="3289" w:author="Gerard" w:date="2015-08-25T14:53:00Z"/>
              </w:rPr>
            </w:pPr>
            <w:ins w:id="3290" w:author="Gerard" w:date="2015-08-25T14:53:00Z">
              <w:r>
                <w:t>[ ]</w:t>
              </w:r>
            </w:ins>
          </w:p>
        </w:tc>
      </w:tr>
    </w:tbl>
    <w:p w14:paraId="1F48806A" w14:textId="77777777" w:rsidR="00546831" w:rsidRDefault="00546831" w:rsidP="00546831">
      <w:pPr>
        <w:rPr>
          <w:ins w:id="3291" w:author="Gerard" w:date="2015-08-25T14:53:00Z"/>
        </w:rPr>
      </w:pPr>
    </w:p>
    <w:p w14:paraId="3B731336" w14:textId="77777777" w:rsidR="00546831" w:rsidRDefault="00546831" w:rsidP="00546831">
      <w:pPr>
        <w:rPr>
          <w:ins w:id="3292" w:author="Gerard" w:date="2015-08-25T14:53:00Z"/>
        </w:rPr>
      </w:pPr>
      <w:ins w:id="3293" w:author="Gerard" w:date="2015-08-25T14:53:00Z">
        <w:r>
          <w:t>For this material the c.d.f. is given by</w:t>
        </w:r>
      </w:ins>
    </w:p>
    <w:p w14:paraId="48B4DB01" w14:textId="77777777" w:rsidR="00546831" w:rsidRDefault="00546831" w:rsidP="00546831">
      <w:pPr>
        <w:pStyle w:val="MTDisplayEquation"/>
        <w:rPr>
          <w:ins w:id="3294" w:author="Gerard" w:date="2015-08-25T14:53:00Z"/>
        </w:rPr>
      </w:pPr>
      <w:ins w:id="3295" w:author="Gerard" w:date="2015-08-25T14:53:00Z">
        <w:r>
          <w:tab/>
        </w:r>
      </w:ins>
      <w:ins w:id="3296" w:author="Gerard" w:date="2015-08-25T14:53:00Z">
        <w:r w:rsidRPr="00420C3F">
          <w:rPr>
            <w:position w:val="-36"/>
          </w:rPr>
          <w:object w:dxaOrig="2600" w:dyaOrig="840" w14:anchorId="34E3CD50">
            <v:shape id="_x0000_i1774" type="#_x0000_t75" style="width:130.35pt;height:41.9pt" o:ole="">
              <v:imagedata r:id="rId1562" o:title=""/>
            </v:shape>
            <o:OLEObject Type="Embed" ProgID="Equation.DSMT4" ShapeID="_x0000_i1774" DrawAspect="Content" ObjectID="_1375892291" r:id="rId1563"/>
          </w:object>
        </w:r>
      </w:ins>
      <w:ins w:id="3297" w:author="Gerard" w:date="2015-08-25T14:53:00Z">
        <w:r>
          <w:t xml:space="preserve"> .</w:t>
        </w:r>
      </w:ins>
    </w:p>
    <w:p w14:paraId="5D428DC7" w14:textId="77777777" w:rsidR="00546831" w:rsidRDefault="00546831" w:rsidP="00546831">
      <w:pPr>
        <w:rPr>
          <w:ins w:id="3298" w:author="Gerard" w:date="2015-08-25T14:53:00Z"/>
        </w:rPr>
      </w:pPr>
      <w:ins w:id="3299" w:author="Gerard" w:date="2015-08-25T14:53:00Z">
        <w:r>
          <w:t xml:space="preserve">Note that </w:t>
        </w:r>
      </w:ins>
    </w:p>
    <w:p w14:paraId="5D45F205" w14:textId="77777777" w:rsidR="00546831" w:rsidRDefault="00546831" w:rsidP="00546831">
      <w:pPr>
        <w:pStyle w:val="MTDisplayEquation"/>
        <w:rPr>
          <w:ins w:id="3300" w:author="Gerard" w:date="2015-08-25T14:53:00Z"/>
        </w:rPr>
      </w:pPr>
      <w:ins w:id="3301" w:author="Gerard" w:date="2015-08-25T14:53:00Z">
        <w:r>
          <w:tab/>
        </w:r>
      </w:ins>
      <w:ins w:id="3302" w:author="Gerard" w:date="2015-08-25T14:53:00Z">
        <w:r w:rsidRPr="00420C3F">
          <w:rPr>
            <w:position w:val="-14"/>
          </w:rPr>
          <w:object w:dxaOrig="1140" w:dyaOrig="420" w14:anchorId="22484D82">
            <v:shape id="_x0000_i1775" type="#_x0000_t75" style="width:57.4pt;height:20.95pt" o:ole="">
              <v:imagedata r:id="rId1564" o:title=""/>
            </v:shape>
            <o:OLEObject Type="Embed" ProgID="Equation.DSMT4" ShapeID="_x0000_i1775" DrawAspect="Content" ObjectID="_1375892292" r:id="rId1565"/>
          </w:object>
        </w:r>
      </w:ins>
      <w:ins w:id="3303" w:author="Gerard" w:date="2015-08-25T14:53:00Z">
        <w:r>
          <w:t xml:space="preserve"> ,</w:t>
        </w:r>
      </w:ins>
    </w:p>
    <w:p w14:paraId="5F6284C7" w14:textId="77777777" w:rsidR="00546831" w:rsidRPr="0007281B" w:rsidRDefault="00546831" w:rsidP="00546831">
      <w:pPr>
        <w:rPr>
          <w:ins w:id="3304" w:author="Gerard" w:date="2015-08-25T14:53:00Z"/>
        </w:rPr>
      </w:pPr>
      <w:ins w:id="3305" w:author="Gerard" w:date="2015-08-25T14:53:00Z">
        <w:r>
          <w:t xml:space="preserve">which shows that </w:t>
        </w:r>
      </w:ins>
      <w:ins w:id="3306" w:author="Gerard" w:date="2015-08-25T14:53:00Z">
        <w:r w:rsidRPr="00046AA3">
          <w:rPr>
            <w:position w:val="-10"/>
          </w:rPr>
          <w:object w:dxaOrig="220" w:dyaOrig="260" w14:anchorId="4AD226BA">
            <v:shape id="_x0000_i1776" type="#_x0000_t75" style="width:10.95pt;height:13.65pt" o:ole="">
              <v:imagedata r:id="rId1566" o:title=""/>
            </v:shape>
            <o:OLEObject Type="Embed" ProgID="Equation.DSMT4" ShapeID="_x0000_i1776" DrawAspect="Content" ObjectID="_1375892293" r:id="rId1567"/>
          </w:object>
        </w:r>
      </w:ins>
      <w:ins w:id="3307" w:author="Gerard" w:date="2015-08-25T14:53:00Z">
        <w:r>
          <w:t xml:space="preserve"> is the value of </w:t>
        </w:r>
      </w:ins>
      <w:ins w:id="3308" w:author="Gerard" w:date="2015-08-25T14:53:00Z">
        <w:r w:rsidRPr="003047A4">
          <w:rPr>
            <w:position w:val="-4"/>
          </w:rPr>
          <w:object w:dxaOrig="220" w:dyaOrig="240" w14:anchorId="7B2497BE">
            <v:shape id="_x0000_i1777" type="#_x0000_t75" style="width:10.95pt;height:11.85pt" o:ole="">
              <v:imagedata r:id="rId1568" o:title=""/>
            </v:shape>
            <o:OLEObject Type="Embed" ProgID="Equation.DSMT4" ShapeID="_x0000_i1777" DrawAspect="Content" ObjectID="_1375892294" r:id="rId1569"/>
          </w:object>
        </w:r>
      </w:ins>
      <w:ins w:id="3309" w:author="Gerard" w:date="2015-08-25T14:53:00Z">
        <w:r>
          <w:t xml:space="preserve"> at which half of the bonds break.  Here, </w:t>
        </w:r>
      </w:ins>
      <w:ins w:id="3310" w:author="Gerard" w:date="2015-08-25T14:53:00Z">
        <w:r w:rsidRPr="00046AA3">
          <w:rPr>
            <w:position w:val="-6"/>
          </w:rPr>
          <w:object w:dxaOrig="240" w:dyaOrig="220" w14:anchorId="45DE3CA0">
            <v:shape id="_x0000_i1778" type="#_x0000_t75" style="width:11.85pt;height:10.95pt" o:ole="">
              <v:imagedata r:id="rId1570" o:title=""/>
            </v:shape>
            <o:OLEObject Type="Embed" ProgID="Equation.DSMT4" ShapeID="_x0000_i1778" DrawAspect="Content" ObjectID="_1375892295" r:id="rId1571"/>
          </w:object>
        </w:r>
      </w:ins>
      <w:ins w:id="3311" w:author="Gerard" w:date="2015-08-25T14:53:00Z">
        <w:r>
          <w:t xml:space="preserve"> regulates the rate at which damage increases with increasing </w:t>
        </w:r>
      </w:ins>
      <w:ins w:id="3312" w:author="Gerard" w:date="2015-08-25T14:53:00Z">
        <w:r w:rsidRPr="007C35DB">
          <w:rPr>
            <w:position w:val="-4"/>
          </w:rPr>
          <w:object w:dxaOrig="220" w:dyaOrig="240" w14:anchorId="79C88F7A">
            <v:shape id="_x0000_i1779" type="#_x0000_t75" style="width:10.95pt;height:11.85pt" o:ole="">
              <v:imagedata r:id="rId1572" o:title=""/>
            </v:shape>
            <o:OLEObject Type="Embed" ProgID="Equation.DSMT4" ShapeID="_x0000_i1779" DrawAspect="Content" ObjectID="_1375892296" r:id="rId1573"/>
          </w:object>
        </w:r>
      </w:ins>
      <w:ins w:id="3313" w:author="Gerard" w:date="2015-08-25T14:53:00Z">
        <w:r>
          <w:t xml:space="preserve">, with smaller values of </w:t>
        </w:r>
      </w:ins>
      <w:ins w:id="3314" w:author="Gerard" w:date="2015-08-25T14:53:00Z">
        <w:r w:rsidRPr="00046AA3">
          <w:rPr>
            <w:position w:val="-6"/>
          </w:rPr>
          <w:object w:dxaOrig="240" w:dyaOrig="220" w14:anchorId="1E3534DB">
            <v:shape id="_x0000_i1780" type="#_x0000_t75" style="width:11.85pt;height:10.95pt" o:ole="">
              <v:imagedata r:id="rId1574" o:title=""/>
            </v:shape>
            <o:OLEObject Type="Embed" ProgID="Equation.DSMT4" ShapeID="_x0000_i1780" DrawAspect="Content" ObjectID="_1375892297" r:id="rId1575"/>
          </w:object>
        </w:r>
      </w:ins>
      <w:ins w:id="3315" w:author="Gerard" w:date="2015-08-25T14:53:00Z">
        <w:r>
          <w:t xml:space="preserve"> producing a more rapid increase.</w:t>
        </w:r>
      </w:ins>
    </w:p>
    <w:p w14:paraId="618CB3C3" w14:textId="77777777" w:rsidR="00546831" w:rsidRDefault="00546831" w:rsidP="00546831">
      <w:pPr>
        <w:rPr>
          <w:ins w:id="3316" w:author="Gerard" w:date="2015-08-25T14:53:00Z"/>
        </w:rPr>
      </w:pPr>
    </w:p>
    <w:p w14:paraId="6DD92823" w14:textId="77777777" w:rsidR="00546831" w:rsidRDefault="00546831" w:rsidP="00546831">
      <w:pPr>
        <w:rPr>
          <w:ins w:id="3317" w:author="Gerard" w:date="2015-08-25T14:53:00Z"/>
        </w:rPr>
      </w:pPr>
      <w:ins w:id="3318" w:author="Gerard" w:date="2015-08-25T14:53:00Z">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576">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ins>
    </w:p>
    <w:p w14:paraId="3EE5C0EC" w14:textId="77777777" w:rsidR="00546831" w:rsidRDefault="00546831" w:rsidP="00546831">
      <w:pPr>
        <w:rPr>
          <w:ins w:id="3319" w:author="Gerard" w:date="2015-08-25T14:53:00Z"/>
          <w:i/>
        </w:rPr>
      </w:pPr>
    </w:p>
    <w:p w14:paraId="0F270178" w14:textId="77777777" w:rsidR="00546831" w:rsidRPr="00B27FE9" w:rsidRDefault="00546831" w:rsidP="00546831">
      <w:pPr>
        <w:pStyle w:val="Example"/>
        <w:rPr>
          <w:ins w:id="3320" w:author="Gerard" w:date="2015-08-25T14:53:00Z"/>
        </w:rPr>
      </w:pPr>
      <w:ins w:id="3321" w:author="Gerard" w:date="2015-08-25T14:53:00Z">
        <w:r w:rsidRPr="00B27FE9">
          <w:t>Example:</w:t>
        </w:r>
      </w:ins>
    </w:p>
    <w:p w14:paraId="66700300" w14:textId="77777777" w:rsidR="00546831" w:rsidRDefault="00546831" w:rsidP="00546831">
      <w:pPr>
        <w:pStyle w:val="code"/>
        <w:rPr>
          <w:ins w:id="3322" w:author="Gerard" w:date="2015-08-25T14:53:00Z"/>
        </w:rPr>
      </w:pPr>
      <w:ins w:id="3323" w:author="Gerard" w:date="2015-08-25T14:53:00Z">
        <w:r>
          <w:t>&lt;damage type="CDF log-normal"&gt;</w:t>
        </w:r>
      </w:ins>
    </w:p>
    <w:p w14:paraId="72300FDB" w14:textId="77777777" w:rsidR="00546831" w:rsidRDefault="00546831" w:rsidP="00546831">
      <w:pPr>
        <w:pStyle w:val="code"/>
        <w:rPr>
          <w:ins w:id="3324" w:author="Gerard" w:date="2015-08-25T14:53:00Z"/>
        </w:rPr>
      </w:pPr>
      <w:ins w:id="3325" w:author="Gerard" w:date="2015-08-25T14:53:00Z">
        <w:r>
          <w:tab/>
          <w:t>&lt;mu&gt;1&lt;/mu&gt;</w:t>
        </w:r>
      </w:ins>
    </w:p>
    <w:p w14:paraId="38DD443D" w14:textId="77777777" w:rsidR="00546831" w:rsidRDefault="00546831" w:rsidP="00546831">
      <w:pPr>
        <w:pStyle w:val="code"/>
        <w:rPr>
          <w:ins w:id="3326" w:author="Gerard" w:date="2015-08-25T14:53:00Z"/>
        </w:rPr>
      </w:pPr>
      <w:ins w:id="3327" w:author="Gerard" w:date="2015-08-25T14:53:00Z">
        <w:r>
          <w:tab/>
          <w:t>&lt;sigma&gt;0.5&lt;/sigma&gt;</w:t>
        </w:r>
      </w:ins>
    </w:p>
    <w:p w14:paraId="1B8F9F6B" w14:textId="77777777" w:rsidR="00546831" w:rsidRDefault="00546831" w:rsidP="00546831">
      <w:pPr>
        <w:pStyle w:val="code"/>
        <w:rPr>
          <w:ins w:id="3328" w:author="Gerard" w:date="2015-08-25T14:53:00Z"/>
        </w:rPr>
      </w:pPr>
      <w:ins w:id="3329" w:author="Gerard" w:date="2015-08-25T14:53:00Z">
        <w:r>
          <w:tab/>
          <w:t>&lt;Dmax&gt;1&lt;/Dmax&gt;</w:t>
        </w:r>
      </w:ins>
    </w:p>
    <w:p w14:paraId="6FE39BBE" w14:textId="77777777" w:rsidR="00546831" w:rsidRDefault="00546831" w:rsidP="00546831">
      <w:pPr>
        <w:pStyle w:val="code"/>
        <w:rPr>
          <w:ins w:id="3330" w:author="Gerard" w:date="2015-08-25T14:53:00Z"/>
        </w:rPr>
      </w:pPr>
      <w:ins w:id="3331" w:author="Gerard" w:date="2015-08-25T14:53:00Z">
        <w:r>
          <w:t>&lt;/damage&gt;</w:t>
        </w:r>
      </w:ins>
    </w:p>
    <w:p w14:paraId="09DAB9FE" w14:textId="77777777" w:rsidR="00546831" w:rsidRPr="007D23AE" w:rsidRDefault="00546831" w:rsidP="00546831">
      <w:pPr>
        <w:rPr>
          <w:ins w:id="3332" w:author="Gerard" w:date="2015-08-25T14:53:00Z"/>
        </w:rPr>
      </w:pPr>
    </w:p>
    <w:p w14:paraId="271E0364" w14:textId="77777777" w:rsidR="00546831" w:rsidRDefault="00546831" w:rsidP="00546831">
      <w:pPr>
        <w:pStyle w:val="code"/>
        <w:rPr>
          <w:ins w:id="3333" w:author="Gerard" w:date="2015-08-25T14:53:00Z"/>
        </w:rPr>
      </w:pPr>
      <w:ins w:id="3334" w:author="Gerard" w:date="2015-08-25T14:53:00Z">
        <w:r>
          <w:br w:type="page"/>
        </w:r>
      </w:ins>
    </w:p>
    <w:p w14:paraId="4574DD0F" w14:textId="77777777" w:rsidR="00546831" w:rsidRDefault="00546831" w:rsidP="00546831">
      <w:pPr>
        <w:pStyle w:val="Heading4"/>
        <w:rPr>
          <w:ins w:id="3335" w:author="Gerard" w:date="2015-08-25T14:53:00Z"/>
        </w:rPr>
      </w:pPr>
      <w:bookmarkStart w:id="3336" w:name="_Toc302133191"/>
      <w:bookmarkStart w:id="3337" w:name="_Toc302147266"/>
      <w:ins w:id="3338" w:author="Gerard" w:date="2015-08-25T14:53:00Z">
        <w:r>
          <w:lastRenderedPageBreak/>
          <w:t>Weibull</w:t>
        </w:r>
        <w:bookmarkEnd w:id="3336"/>
        <w:bookmarkEnd w:id="3337"/>
      </w:ins>
    </w:p>
    <w:p w14:paraId="2F515819" w14:textId="77777777" w:rsidR="00546831" w:rsidRDefault="00546831" w:rsidP="00546831">
      <w:pPr>
        <w:rPr>
          <w:ins w:id="3339" w:author="Gerard" w:date="2015-08-25T14:53:00Z"/>
        </w:rPr>
      </w:pPr>
      <w:ins w:id="3340" w:author="Gerard" w:date="2015-08-25T14:53:00Z">
        <w:r>
          <w:t>The material type for a Weibull c.d.f. is “</w:t>
        </w:r>
        <w:r>
          <w:rPr>
            <w:i/>
          </w:rPr>
          <w:t>CDF Weibull”</w:t>
        </w:r>
        <w:r>
          <w:t>. The following material parameters must be defined:</w:t>
        </w:r>
      </w:ins>
    </w:p>
    <w:p w14:paraId="5EAD9424" w14:textId="77777777" w:rsidR="00546831" w:rsidRDefault="00546831" w:rsidP="00546831">
      <w:pPr>
        <w:rPr>
          <w:ins w:id="3341"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rPr>
          <w:ins w:id="3342" w:author="Gerard" w:date="2015-08-25T14:53:00Z"/>
        </w:trPr>
        <w:tc>
          <w:tcPr>
            <w:tcW w:w="1106" w:type="pct"/>
            <w:shd w:val="clear" w:color="auto" w:fill="auto"/>
          </w:tcPr>
          <w:p w14:paraId="441919D8" w14:textId="77777777" w:rsidR="00546831" w:rsidRDefault="00546831" w:rsidP="00DA4325">
            <w:pPr>
              <w:pStyle w:val="code"/>
              <w:rPr>
                <w:ins w:id="3343" w:author="Gerard" w:date="2015-08-25T14:53:00Z"/>
              </w:rPr>
            </w:pPr>
            <w:ins w:id="3344" w:author="Gerard" w:date="2015-08-25T14:53:00Z">
              <w:r>
                <w:t>&lt;mu&gt;</w:t>
              </w:r>
            </w:ins>
          </w:p>
        </w:tc>
        <w:tc>
          <w:tcPr>
            <w:tcW w:w="2809" w:type="pct"/>
            <w:shd w:val="clear" w:color="auto" w:fill="auto"/>
          </w:tcPr>
          <w:p w14:paraId="12015B79" w14:textId="77777777" w:rsidR="00546831" w:rsidRPr="00C5412D" w:rsidRDefault="00546831" w:rsidP="00DA4325">
            <w:pPr>
              <w:rPr>
                <w:ins w:id="3345" w:author="Gerard" w:date="2015-08-25T14:53:00Z"/>
              </w:rPr>
            </w:pPr>
            <w:ins w:id="3346" w:author="Gerard" w:date="2015-08-25T14:53:00Z">
              <w:r>
                <w:t xml:space="preserve">Parameter </w:t>
              </w:r>
            </w:ins>
            <w:ins w:id="3347" w:author="Gerard" w:date="2015-08-25T14:53:00Z">
              <w:r w:rsidRPr="00C5412D">
                <w:rPr>
                  <w:position w:val="-10"/>
                </w:rPr>
                <w:object w:dxaOrig="220" w:dyaOrig="260" w14:anchorId="7A398102">
                  <v:shape id="_x0000_i1781" type="#_x0000_t75" style="width:10.95pt;height:13.65pt" o:ole="">
                    <v:imagedata r:id="rId1577" o:title=""/>
                  </v:shape>
                  <o:OLEObject Type="Embed" ProgID="Equation.DSMT4" ShapeID="_x0000_i1781" DrawAspect="Content" ObjectID="_1375892298" r:id="rId1578"/>
                </w:object>
              </w:r>
            </w:ins>
            <w:ins w:id="3348" w:author="Gerard" w:date="2015-08-25T14:53:00Z">
              <w:r>
                <w:t xml:space="preserve"> (same units as </w:t>
              </w:r>
            </w:ins>
            <w:ins w:id="3349" w:author="Gerard" w:date="2015-08-25T14:53:00Z">
              <w:r w:rsidRPr="001220FB">
                <w:rPr>
                  <w:position w:val="-4"/>
                </w:rPr>
                <w:object w:dxaOrig="220" w:dyaOrig="240" w14:anchorId="0B172690">
                  <v:shape id="_x0000_i1782" type="#_x0000_t75" style="width:10.95pt;height:11.85pt" o:ole="">
                    <v:imagedata r:id="rId1579" o:title=""/>
                  </v:shape>
                  <o:OLEObject Type="Embed" ProgID="Equation.DSMT4" ShapeID="_x0000_i1782" DrawAspect="Content" ObjectID="_1375892299" r:id="rId1580"/>
                </w:object>
              </w:r>
            </w:ins>
            <w:ins w:id="3350" w:author="Gerard" w:date="2015-08-25T14:53:00Z">
              <w:r>
                <w:t xml:space="preserve">, </w:t>
              </w:r>
            </w:ins>
            <w:ins w:id="3351" w:author="Gerard" w:date="2015-08-25T14:53:00Z">
              <w:r w:rsidRPr="00C5412D">
                <w:rPr>
                  <w:position w:val="-10"/>
                </w:rPr>
                <w:object w:dxaOrig="580" w:dyaOrig="300" w14:anchorId="122F071B">
                  <v:shape id="_x0000_i1783" type="#_x0000_t75" style="width:29.15pt;height:14.6pt" o:ole="">
                    <v:imagedata r:id="rId1581" o:title=""/>
                  </v:shape>
                  <o:OLEObject Type="Embed" ProgID="Equation.DSMT4" ShapeID="_x0000_i1783" DrawAspect="Content" ObjectID="_1375892300" r:id="rId1582"/>
                </w:object>
              </w:r>
            </w:ins>
            <w:ins w:id="3352" w:author="Gerard" w:date="2015-08-25T14:53:00Z">
              <w:r>
                <w:t>)</w:t>
              </w:r>
            </w:ins>
          </w:p>
        </w:tc>
        <w:tc>
          <w:tcPr>
            <w:tcW w:w="1085" w:type="pct"/>
          </w:tcPr>
          <w:p w14:paraId="591EE8ED" w14:textId="77777777" w:rsidR="00546831" w:rsidRDefault="00546831" w:rsidP="00DA4325">
            <w:pPr>
              <w:rPr>
                <w:ins w:id="3353" w:author="Gerard" w:date="2015-08-25T14:53:00Z"/>
              </w:rPr>
            </w:pPr>
            <w:ins w:id="3354" w:author="Gerard" w:date="2015-08-25T14:53:00Z">
              <w:r>
                <w:t>[</w:t>
              </w:r>
            </w:ins>
            <w:ins w:id="3355" w:author="Gerard" w:date="2015-08-25T14:53:00Z">
              <w:r w:rsidRPr="001220FB">
                <w:rPr>
                  <w:position w:val="-4"/>
                </w:rPr>
                <w:object w:dxaOrig="220" w:dyaOrig="240" w14:anchorId="31305167">
                  <v:shape id="_x0000_i1784" type="#_x0000_t75" style="width:10.95pt;height:11.85pt" o:ole="">
                    <v:imagedata r:id="rId1583" o:title=""/>
                  </v:shape>
                  <o:OLEObject Type="Embed" ProgID="Equation.DSMT4" ShapeID="_x0000_i1784" DrawAspect="Content" ObjectID="_1375892301" r:id="rId1584"/>
                </w:object>
              </w:r>
            </w:ins>
            <w:ins w:id="3356" w:author="Gerard" w:date="2015-08-25T14:53:00Z">
              <w:r>
                <w:t>]</w:t>
              </w:r>
            </w:ins>
          </w:p>
        </w:tc>
      </w:tr>
      <w:tr w:rsidR="00546831" w14:paraId="7920A239" w14:textId="77777777" w:rsidTr="00DA4325">
        <w:trPr>
          <w:ins w:id="3357" w:author="Gerard" w:date="2015-08-25T14:53:00Z"/>
        </w:trPr>
        <w:tc>
          <w:tcPr>
            <w:tcW w:w="1106" w:type="pct"/>
            <w:shd w:val="clear" w:color="auto" w:fill="auto"/>
          </w:tcPr>
          <w:p w14:paraId="100DAC78" w14:textId="77777777" w:rsidR="00546831" w:rsidRDefault="00546831" w:rsidP="00DA4325">
            <w:pPr>
              <w:pStyle w:val="code"/>
              <w:rPr>
                <w:ins w:id="3358" w:author="Gerard" w:date="2015-08-25T14:53:00Z"/>
              </w:rPr>
            </w:pPr>
            <w:ins w:id="3359" w:author="Gerard" w:date="2015-08-25T14:53:00Z">
              <w:r>
                <w:t>&lt;alpha&gt;</w:t>
              </w:r>
            </w:ins>
          </w:p>
        </w:tc>
        <w:tc>
          <w:tcPr>
            <w:tcW w:w="2809" w:type="pct"/>
            <w:shd w:val="clear" w:color="auto" w:fill="auto"/>
          </w:tcPr>
          <w:p w14:paraId="779E35EE" w14:textId="77777777" w:rsidR="00546831" w:rsidRPr="00C5412D" w:rsidRDefault="00546831" w:rsidP="00DA4325">
            <w:pPr>
              <w:rPr>
                <w:ins w:id="3360" w:author="Gerard" w:date="2015-08-25T14:53:00Z"/>
              </w:rPr>
            </w:pPr>
            <w:ins w:id="3361" w:author="Gerard" w:date="2015-08-25T14:53:00Z">
              <w:r>
                <w:t xml:space="preserve">Parameter </w:t>
              </w:r>
            </w:ins>
            <w:ins w:id="3362" w:author="Gerard" w:date="2015-08-25T14:53:00Z">
              <w:r w:rsidRPr="00C5412D">
                <w:rPr>
                  <w:position w:val="-6"/>
                </w:rPr>
                <w:object w:dxaOrig="240" w:dyaOrig="220" w14:anchorId="25AFB7E8">
                  <v:shape id="_x0000_i1785" type="#_x0000_t75" style="width:11.85pt;height:10.95pt" o:ole="">
                    <v:imagedata r:id="rId1585" o:title=""/>
                  </v:shape>
                  <o:OLEObject Type="Embed" ProgID="Equation.DSMT4" ShapeID="_x0000_i1785" DrawAspect="Content" ObjectID="_1375892302" r:id="rId1586"/>
                </w:object>
              </w:r>
            </w:ins>
            <w:ins w:id="3363" w:author="Gerard" w:date="2015-08-25T14:53:00Z">
              <w:r>
                <w:t xml:space="preserve"> (</w:t>
              </w:r>
            </w:ins>
            <w:ins w:id="3364" w:author="Gerard" w:date="2015-08-25T14:53:00Z">
              <w:r w:rsidRPr="00C5412D">
                <w:rPr>
                  <w:position w:val="-6"/>
                </w:rPr>
                <w:object w:dxaOrig="580" w:dyaOrig="260" w14:anchorId="612F10CD">
                  <v:shape id="_x0000_i1786" type="#_x0000_t75" style="width:29.15pt;height:13.65pt" o:ole="">
                    <v:imagedata r:id="rId1587" o:title=""/>
                  </v:shape>
                  <o:OLEObject Type="Embed" ProgID="Equation.DSMT4" ShapeID="_x0000_i1786" DrawAspect="Content" ObjectID="_1375892303" r:id="rId1588"/>
                </w:object>
              </w:r>
            </w:ins>
            <w:ins w:id="3365" w:author="Gerard" w:date="2015-08-25T14:53:00Z">
              <w:r>
                <w:t>)</w:t>
              </w:r>
            </w:ins>
          </w:p>
        </w:tc>
        <w:tc>
          <w:tcPr>
            <w:tcW w:w="1085" w:type="pct"/>
          </w:tcPr>
          <w:p w14:paraId="0B87F076" w14:textId="77777777" w:rsidR="00546831" w:rsidRDefault="00546831" w:rsidP="00DA4325">
            <w:pPr>
              <w:rPr>
                <w:ins w:id="3366" w:author="Gerard" w:date="2015-08-25T14:53:00Z"/>
              </w:rPr>
            </w:pPr>
            <w:ins w:id="3367" w:author="Gerard" w:date="2015-08-25T14:53:00Z">
              <w:r>
                <w:t>[ ]</w:t>
              </w:r>
            </w:ins>
          </w:p>
        </w:tc>
      </w:tr>
      <w:tr w:rsidR="00546831" w14:paraId="2F8F3E6C" w14:textId="77777777" w:rsidTr="00DA4325">
        <w:trPr>
          <w:ins w:id="3368" w:author="Gerard" w:date="2015-08-25T14:53:00Z"/>
        </w:trPr>
        <w:tc>
          <w:tcPr>
            <w:tcW w:w="1106" w:type="pct"/>
            <w:shd w:val="clear" w:color="auto" w:fill="auto"/>
          </w:tcPr>
          <w:p w14:paraId="73FC7038" w14:textId="77777777" w:rsidR="00546831" w:rsidRDefault="00546831" w:rsidP="00DA4325">
            <w:pPr>
              <w:pStyle w:val="code"/>
              <w:rPr>
                <w:ins w:id="3369" w:author="Gerard" w:date="2015-08-25T14:53:00Z"/>
              </w:rPr>
            </w:pPr>
            <w:ins w:id="3370" w:author="Gerard" w:date="2015-08-25T14:53:00Z">
              <w:r>
                <w:t>&lt;Dmax&gt;</w:t>
              </w:r>
            </w:ins>
          </w:p>
        </w:tc>
        <w:tc>
          <w:tcPr>
            <w:tcW w:w="2809" w:type="pct"/>
            <w:shd w:val="clear" w:color="auto" w:fill="auto"/>
          </w:tcPr>
          <w:p w14:paraId="366A1CF0" w14:textId="77777777" w:rsidR="00546831" w:rsidRDefault="00546831" w:rsidP="00DA4325">
            <w:pPr>
              <w:rPr>
                <w:ins w:id="3371" w:author="Gerard" w:date="2015-08-25T14:53:00Z"/>
              </w:rPr>
            </w:pPr>
            <w:ins w:id="3372" w:author="Gerard" w:date="2015-08-25T14:53:00Z">
              <w:r>
                <w:t>Maximum allowable damage (optional, default is 1)</w:t>
              </w:r>
            </w:ins>
          </w:p>
        </w:tc>
        <w:tc>
          <w:tcPr>
            <w:tcW w:w="1085" w:type="pct"/>
          </w:tcPr>
          <w:p w14:paraId="1FE50220" w14:textId="77777777" w:rsidR="00546831" w:rsidRDefault="00546831" w:rsidP="00DA4325">
            <w:pPr>
              <w:rPr>
                <w:ins w:id="3373" w:author="Gerard" w:date="2015-08-25T14:53:00Z"/>
              </w:rPr>
            </w:pPr>
            <w:ins w:id="3374" w:author="Gerard" w:date="2015-08-25T14:53:00Z">
              <w:r>
                <w:t>[ ]</w:t>
              </w:r>
            </w:ins>
          </w:p>
        </w:tc>
      </w:tr>
    </w:tbl>
    <w:p w14:paraId="255A82F0" w14:textId="77777777" w:rsidR="00546831" w:rsidRDefault="00546831" w:rsidP="00546831">
      <w:pPr>
        <w:rPr>
          <w:ins w:id="3375" w:author="Gerard" w:date="2015-08-25T14:53:00Z"/>
        </w:rPr>
      </w:pPr>
    </w:p>
    <w:p w14:paraId="1C5DF287" w14:textId="77777777" w:rsidR="00546831" w:rsidRDefault="00546831" w:rsidP="00546831">
      <w:pPr>
        <w:rPr>
          <w:ins w:id="3376" w:author="Gerard" w:date="2015-08-25T14:53:00Z"/>
        </w:rPr>
      </w:pPr>
      <w:ins w:id="3377" w:author="Gerard" w:date="2015-08-25T14:53:00Z">
        <w:r>
          <w:t>For this material the c.d.f. is given by</w:t>
        </w:r>
      </w:ins>
    </w:p>
    <w:p w14:paraId="5B2DE781" w14:textId="77777777" w:rsidR="00546831" w:rsidRDefault="00546831" w:rsidP="00546831">
      <w:pPr>
        <w:pStyle w:val="MTDisplayEquation"/>
        <w:rPr>
          <w:ins w:id="3378" w:author="Gerard" w:date="2015-08-25T14:53:00Z"/>
        </w:rPr>
      </w:pPr>
      <w:ins w:id="3379" w:author="Gerard" w:date="2015-08-25T14:53:00Z">
        <w:r>
          <w:tab/>
        </w:r>
      </w:ins>
      <w:ins w:id="3380" w:author="Gerard" w:date="2015-08-25T14:53:00Z">
        <w:r w:rsidRPr="00C5412D">
          <w:rPr>
            <w:position w:val="-22"/>
          </w:rPr>
          <w:object w:dxaOrig="2580" w:dyaOrig="580" w14:anchorId="65A47A49">
            <v:shape id="_x0000_i1787" type="#_x0000_t75" style="width:129.4pt;height:29.15pt" o:ole="">
              <v:imagedata r:id="rId1589" o:title=""/>
            </v:shape>
            <o:OLEObject Type="Embed" ProgID="Equation.DSMT4" ShapeID="_x0000_i1787" DrawAspect="Content" ObjectID="_1375892304" r:id="rId1590"/>
          </w:object>
        </w:r>
      </w:ins>
      <w:ins w:id="3381" w:author="Gerard" w:date="2015-08-25T14:53:00Z">
        <w:r>
          <w:t xml:space="preserve"> .</w:t>
        </w:r>
      </w:ins>
    </w:p>
    <w:p w14:paraId="0B171E20" w14:textId="77777777" w:rsidR="00546831" w:rsidRDefault="00546831" w:rsidP="00546831">
      <w:pPr>
        <w:rPr>
          <w:ins w:id="3382" w:author="Gerard" w:date="2015-08-25T14:53:00Z"/>
        </w:rPr>
      </w:pPr>
      <w:ins w:id="3383" w:author="Gerard" w:date="2015-08-25T14:53:00Z">
        <w:r>
          <w:t xml:space="preserve">Note that </w:t>
        </w:r>
      </w:ins>
    </w:p>
    <w:p w14:paraId="10EB786F" w14:textId="77777777" w:rsidR="00546831" w:rsidRDefault="00546831" w:rsidP="00546831">
      <w:pPr>
        <w:pStyle w:val="MTDisplayEquation"/>
        <w:rPr>
          <w:ins w:id="3384" w:author="Gerard" w:date="2015-08-25T14:53:00Z"/>
        </w:rPr>
      </w:pPr>
      <w:ins w:id="3385" w:author="Gerard" w:date="2015-08-25T14:53:00Z">
        <w:r>
          <w:tab/>
        </w:r>
      </w:ins>
      <w:ins w:id="3386" w:author="Gerard" w:date="2015-08-25T14:53:00Z">
        <w:r w:rsidRPr="00C5412D">
          <w:rPr>
            <w:position w:val="-14"/>
          </w:rPr>
          <w:object w:dxaOrig="2040" w:dyaOrig="420" w14:anchorId="71F43F59">
            <v:shape id="_x0000_i1788" type="#_x0000_t75" style="width:102.1pt;height:20.95pt" o:ole="">
              <v:imagedata r:id="rId1591" o:title=""/>
            </v:shape>
            <o:OLEObject Type="Embed" ProgID="Equation.DSMT4" ShapeID="_x0000_i1788" DrawAspect="Content" ObjectID="_1375892305" r:id="rId1592"/>
          </w:object>
        </w:r>
      </w:ins>
      <w:ins w:id="3387" w:author="Gerard" w:date="2015-08-25T14:53:00Z">
        <w:r>
          <w:t xml:space="preserve"> ,</w:t>
        </w:r>
      </w:ins>
    </w:p>
    <w:p w14:paraId="347806C1" w14:textId="77777777" w:rsidR="00546831" w:rsidRPr="0007281B" w:rsidRDefault="00546831" w:rsidP="00546831">
      <w:pPr>
        <w:rPr>
          <w:ins w:id="3388" w:author="Gerard" w:date="2015-08-25T14:53:00Z"/>
        </w:rPr>
      </w:pPr>
      <w:ins w:id="3389" w:author="Gerard" w:date="2015-08-25T14:53:00Z">
        <w:r>
          <w:t xml:space="preserve">which shows that </w:t>
        </w:r>
      </w:ins>
      <w:ins w:id="3390" w:author="Gerard" w:date="2015-08-25T14:53:00Z">
        <w:r w:rsidRPr="00C5412D">
          <w:rPr>
            <w:position w:val="-10"/>
          </w:rPr>
          <w:object w:dxaOrig="220" w:dyaOrig="260" w14:anchorId="422F2AB3">
            <v:shape id="_x0000_i1789" type="#_x0000_t75" style="width:10.95pt;height:13.65pt" o:ole="">
              <v:imagedata r:id="rId1593" o:title=""/>
            </v:shape>
            <o:OLEObject Type="Embed" ProgID="Equation.DSMT4" ShapeID="_x0000_i1789" DrawAspect="Content" ObjectID="_1375892306" r:id="rId1594"/>
          </w:object>
        </w:r>
      </w:ins>
      <w:ins w:id="3391" w:author="Gerard" w:date="2015-08-25T14:53:00Z">
        <w:r>
          <w:t xml:space="preserve"> is the value of </w:t>
        </w:r>
      </w:ins>
      <w:ins w:id="3392" w:author="Gerard" w:date="2015-08-25T14:53:00Z">
        <w:r w:rsidRPr="003047A4">
          <w:rPr>
            <w:position w:val="-4"/>
          </w:rPr>
          <w:object w:dxaOrig="220" w:dyaOrig="240" w14:anchorId="2685E820">
            <v:shape id="_x0000_i1790" type="#_x0000_t75" style="width:10.95pt;height:11.85pt" o:ole="">
              <v:imagedata r:id="rId1595" o:title=""/>
            </v:shape>
            <o:OLEObject Type="Embed" ProgID="Equation.DSMT4" ShapeID="_x0000_i1790" DrawAspect="Content" ObjectID="_1375892307" r:id="rId1596"/>
          </w:object>
        </w:r>
      </w:ins>
      <w:ins w:id="3393" w:author="Gerard" w:date="2015-08-25T14:53:00Z">
        <w:r>
          <w:t xml:space="preserve"> at which the fraction </w:t>
        </w:r>
      </w:ins>
      <w:ins w:id="3394" w:author="Gerard" w:date="2015-08-25T14:53:00Z">
        <w:r w:rsidRPr="0037092C">
          <w:rPr>
            <w:position w:val="-4"/>
          </w:rPr>
          <w:object w:dxaOrig="620" w:dyaOrig="320" w14:anchorId="7A26D7F5">
            <v:shape id="_x0000_i1791" type="#_x0000_t75" style="width:31pt;height:16.4pt" o:ole="">
              <v:imagedata r:id="rId1597" o:title=""/>
            </v:shape>
            <o:OLEObject Type="Embed" ProgID="Equation.DSMT4" ShapeID="_x0000_i1791" DrawAspect="Content" ObjectID="_1375892308" r:id="rId1598"/>
          </w:object>
        </w:r>
      </w:ins>
      <w:ins w:id="3395" w:author="Gerard" w:date="2015-08-25T14:53:00Z">
        <w:r>
          <w:t xml:space="preserve"> of bonds break.  Here, </w:t>
        </w:r>
      </w:ins>
      <w:ins w:id="3396" w:author="Gerard" w:date="2015-08-25T14:53:00Z">
        <w:r w:rsidRPr="00C5412D">
          <w:rPr>
            <w:position w:val="-6"/>
          </w:rPr>
          <w:object w:dxaOrig="240" w:dyaOrig="220" w14:anchorId="3F37C505">
            <v:shape id="_x0000_i1792" type="#_x0000_t75" style="width:11.85pt;height:10.95pt" o:ole="">
              <v:imagedata r:id="rId1599" o:title=""/>
            </v:shape>
            <o:OLEObject Type="Embed" ProgID="Equation.DSMT4" ShapeID="_x0000_i1792" DrawAspect="Content" ObjectID="_1375892309" r:id="rId1600"/>
          </w:object>
        </w:r>
      </w:ins>
      <w:ins w:id="3397" w:author="Gerard" w:date="2015-08-25T14:53:00Z">
        <w:r>
          <w:t xml:space="preserve"> regulates the rate at which damage increases with increasing </w:t>
        </w:r>
      </w:ins>
      <w:ins w:id="3398" w:author="Gerard" w:date="2015-08-25T14:53:00Z">
        <w:r w:rsidRPr="007C35DB">
          <w:rPr>
            <w:position w:val="-4"/>
          </w:rPr>
          <w:object w:dxaOrig="220" w:dyaOrig="240" w14:anchorId="598E23C3">
            <v:shape id="_x0000_i1793" type="#_x0000_t75" style="width:10.95pt;height:11.85pt" o:ole="">
              <v:imagedata r:id="rId1601" o:title=""/>
            </v:shape>
            <o:OLEObject Type="Embed" ProgID="Equation.DSMT4" ShapeID="_x0000_i1793" DrawAspect="Content" ObjectID="_1375892310" r:id="rId1602"/>
          </w:object>
        </w:r>
      </w:ins>
      <w:ins w:id="3399" w:author="Gerard" w:date="2015-08-25T14:53:00Z">
        <w:r>
          <w:t xml:space="preserve">, with higher values of </w:t>
        </w:r>
      </w:ins>
      <w:ins w:id="3400" w:author="Gerard" w:date="2015-08-25T14:53:00Z">
        <w:r w:rsidRPr="00C5412D">
          <w:rPr>
            <w:position w:val="-6"/>
          </w:rPr>
          <w:object w:dxaOrig="240" w:dyaOrig="220" w14:anchorId="3CFECC9A">
            <v:shape id="_x0000_i1794" type="#_x0000_t75" style="width:11.85pt;height:10.95pt" o:ole="">
              <v:imagedata r:id="rId1603" o:title=""/>
            </v:shape>
            <o:OLEObject Type="Embed" ProgID="Equation.DSMT4" ShapeID="_x0000_i1794" DrawAspect="Content" ObjectID="_1375892311" r:id="rId1604"/>
          </w:object>
        </w:r>
      </w:ins>
      <w:ins w:id="3401" w:author="Gerard" w:date="2015-08-25T14:53:00Z">
        <w:r>
          <w:t xml:space="preserve"> producing a more rapid increase.</w:t>
        </w:r>
      </w:ins>
    </w:p>
    <w:p w14:paraId="7BA7D813" w14:textId="77777777" w:rsidR="00546831" w:rsidRDefault="00546831" w:rsidP="00546831">
      <w:pPr>
        <w:rPr>
          <w:ins w:id="3402" w:author="Gerard" w:date="2015-08-25T14:53:00Z"/>
        </w:rPr>
      </w:pPr>
    </w:p>
    <w:p w14:paraId="7119596B" w14:textId="77777777" w:rsidR="00546831" w:rsidRDefault="00546831" w:rsidP="00546831">
      <w:pPr>
        <w:rPr>
          <w:ins w:id="3403" w:author="Gerard" w:date="2015-08-25T14:53:00Z"/>
        </w:rPr>
      </w:pPr>
      <w:ins w:id="3404" w:author="Gerard" w:date="2015-08-25T14:53:00Z">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05">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ins>
    </w:p>
    <w:p w14:paraId="74885C46" w14:textId="77777777" w:rsidR="00546831" w:rsidRDefault="00546831" w:rsidP="00546831">
      <w:pPr>
        <w:rPr>
          <w:ins w:id="3405" w:author="Gerard" w:date="2015-08-25T14:53:00Z"/>
          <w:i/>
        </w:rPr>
      </w:pPr>
    </w:p>
    <w:p w14:paraId="2E48D3C1" w14:textId="77777777" w:rsidR="00546831" w:rsidRPr="00B27FE9" w:rsidRDefault="00546831" w:rsidP="00546831">
      <w:pPr>
        <w:pStyle w:val="Example"/>
        <w:rPr>
          <w:ins w:id="3406" w:author="Gerard" w:date="2015-08-25T14:53:00Z"/>
        </w:rPr>
      </w:pPr>
      <w:ins w:id="3407" w:author="Gerard" w:date="2015-08-25T14:53:00Z">
        <w:r w:rsidRPr="00B27FE9">
          <w:t>Example:</w:t>
        </w:r>
      </w:ins>
    </w:p>
    <w:p w14:paraId="3AF0635D" w14:textId="77777777" w:rsidR="00546831" w:rsidRDefault="00546831" w:rsidP="00546831">
      <w:pPr>
        <w:pStyle w:val="code"/>
        <w:rPr>
          <w:ins w:id="3408" w:author="Gerard" w:date="2015-08-25T14:53:00Z"/>
        </w:rPr>
      </w:pPr>
      <w:ins w:id="3409" w:author="Gerard" w:date="2015-08-25T14:53:00Z">
        <w:r>
          <w:t>&lt;damage type="CDF Weibull"&gt;</w:t>
        </w:r>
      </w:ins>
    </w:p>
    <w:p w14:paraId="3320AEDE" w14:textId="77777777" w:rsidR="00546831" w:rsidRDefault="00546831" w:rsidP="00546831">
      <w:pPr>
        <w:pStyle w:val="code"/>
        <w:rPr>
          <w:ins w:id="3410" w:author="Gerard" w:date="2015-08-25T14:53:00Z"/>
        </w:rPr>
      </w:pPr>
      <w:ins w:id="3411" w:author="Gerard" w:date="2015-08-25T14:53:00Z">
        <w:r>
          <w:tab/>
          <w:t>&lt;mu&gt;1&lt;/mu&gt;</w:t>
        </w:r>
      </w:ins>
    </w:p>
    <w:p w14:paraId="07E14A73" w14:textId="77777777" w:rsidR="00546831" w:rsidRDefault="00546831" w:rsidP="00546831">
      <w:pPr>
        <w:pStyle w:val="code"/>
        <w:rPr>
          <w:ins w:id="3412" w:author="Gerard" w:date="2015-08-25T14:53:00Z"/>
        </w:rPr>
      </w:pPr>
      <w:ins w:id="3413" w:author="Gerard" w:date="2015-08-25T14:53:00Z">
        <w:r>
          <w:tab/>
          <w:t>&lt;alpha&gt;5.0&lt;/alpha&gt;</w:t>
        </w:r>
      </w:ins>
    </w:p>
    <w:p w14:paraId="68F1E269" w14:textId="77777777" w:rsidR="00546831" w:rsidRDefault="00546831" w:rsidP="00546831">
      <w:pPr>
        <w:pStyle w:val="code"/>
        <w:rPr>
          <w:ins w:id="3414" w:author="Gerard" w:date="2015-08-25T14:53:00Z"/>
        </w:rPr>
      </w:pPr>
      <w:ins w:id="3415" w:author="Gerard" w:date="2015-08-25T14:53:00Z">
        <w:r>
          <w:tab/>
          <w:t>&lt;Dmax&gt;1&lt;/Dmax&gt;</w:t>
        </w:r>
      </w:ins>
    </w:p>
    <w:p w14:paraId="2287BEAC" w14:textId="77777777" w:rsidR="00546831" w:rsidRDefault="00546831" w:rsidP="00546831">
      <w:pPr>
        <w:pStyle w:val="code"/>
        <w:rPr>
          <w:ins w:id="3416" w:author="Gerard" w:date="2015-08-25T14:53:00Z"/>
        </w:rPr>
      </w:pPr>
      <w:ins w:id="3417" w:author="Gerard" w:date="2015-08-25T14:53:00Z">
        <w:r>
          <w:t>&lt;/damage&gt;</w:t>
        </w:r>
      </w:ins>
    </w:p>
    <w:p w14:paraId="4CAA8EDF" w14:textId="77777777" w:rsidR="00546831" w:rsidRPr="007D23AE" w:rsidRDefault="00546831" w:rsidP="00546831">
      <w:pPr>
        <w:rPr>
          <w:ins w:id="3418" w:author="Gerard" w:date="2015-08-25T14:53:00Z"/>
        </w:rPr>
      </w:pPr>
    </w:p>
    <w:p w14:paraId="4637D84E" w14:textId="77777777" w:rsidR="00546831" w:rsidRDefault="00546831" w:rsidP="00546831">
      <w:pPr>
        <w:pStyle w:val="code"/>
        <w:rPr>
          <w:ins w:id="3419" w:author="Gerard" w:date="2015-08-25T14:53:00Z"/>
        </w:rPr>
      </w:pPr>
      <w:ins w:id="3420" w:author="Gerard" w:date="2015-08-25T14:53:00Z">
        <w:r>
          <w:br w:type="page"/>
        </w:r>
      </w:ins>
    </w:p>
    <w:p w14:paraId="6771F343" w14:textId="77777777" w:rsidR="00546831" w:rsidRDefault="00546831" w:rsidP="00546831">
      <w:pPr>
        <w:pStyle w:val="Heading4"/>
        <w:rPr>
          <w:ins w:id="3421" w:author="Gerard" w:date="2015-08-25T14:53:00Z"/>
        </w:rPr>
      </w:pPr>
      <w:bookmarkStart w:id="3422" w:name="_Toc302133192"/>
      <w:bookmarkStart w:id="3423" w:name="_Toc302147267"/>
      <w:ins w:id="3424" w:author="Gerard" w:date="2015-08-25T14:53:00Z">
        <w:r>
          <w:lastRenderedPageBreak/>
          <w:t>Quintic Polynomial</w:t>
        </w:r>
        <w:bookmarkEnd w:id="3422"/>
        <w:bookmarkEnd w:id="3423"/>
      </w:ins>
    </w:p>
    <w:p w14:paraId="198E43C2" w14:textId="77777777" w:rsidR="00546831" w:rsidRDefault="00546831" w:rsidP="00546831">
      <w:pPr>
        <w:rPr>
          <w:ins w:id="3425" w:author="Gerard" w:date="2015-08-25T14:53:00Z"/>
        </w:rPr>
      </w:pPr>
      <w:ins w:id="3426" w:author="Gerard" w:date="2015-08-25T14:53:00Z">
        <w:r>
          <w:t>The material type for a quintic polynomial c.d.f. is “</w:t>
        </w:r>
        <w:r>
          <w:rPr>
            <w:i/>
          </w:rPr>
          <w:t>CDF quintic”</w:t>
        </w:r>
        <w:r>
          <w:t>. The following material parameters must be defined:</w:t>
        </w:r>
      </w:ins>
    </w:p>
    <w:p w14:paraId="01CA2AF8" w14:textId="77777777" w:rsidR="00546831" w:rsidRDefault="00546831" w:rsidP="00546831">
      <w:pPr>
        <w:rPr>
          <w:ins w:id="3427"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rPr>
          <w:ins w:id="3428" w:author="Gerard" w:date="2015-08-25T14:53:00Z"/>
        </w:trPr>
        <w:tc>
          <w:tcPr>
            <w:tcW w:w="1106" w:type="pct"/>
            <w:shd w:val="clear" w:color="auto" w:fill="auto"/>
          </w:tcPr>
          <w:p w14:paraId="43DF1621" w14:textId="77777777" w:rsidR="00546831" w:rsidRDefault="00546831" w:rsidP="00DA4325">
            <w:pPr>
              <w:pStyle w:val="code"/>
              <w:rPr>
                <w:ins w:id="3429" w:author="Gerard" w:date="2015-08-25T14:53:00Z"/>
              </w:rPr>
            </w:pPr>
            <w:ins w:id="3430" w:author="Gerard" w:date="2015-08-25T14:53:00Z">
              <w:r>
                <w:t>&lt;mumin&gt;</w:t>
              </w:r>
            </w:ins>
          </w:p>
        </w:tc>
        <w:tc>
          <w:tcPr>
            <w:tcW w:w="2809" w:type="pct"/>
            <w:shd w:val="clear" w:color="auto" w:fill="auto"/>
          </w:tcPr>
          <w:p w14:paraId="6060C602" w14:textId="77777777" w:rsidR="00546831" w:rsidRPr="00C5412D" w:rsidRDefault="00546831" w:rsidP="00DA4325">
            <w:pPr>
              <w:rPr>
                <w:ins w:id="3431" w:author="Gerard" w:date="2015-08-25T14:53:00Z"/>
              </w:rPr>
            </w:pPr>
            <w:ins w:id="3432" w:author="Gerard" w:date="2015-08-25T14:53:00Z">
              <w:r>
                <w:t xml:space="preserve">Parameter </w:t>
              </w:r>
            </w:ins>
            <w:ins w:id="3433" w:author="Gerard" w:date="2015-08-25T14:53:00Z">
              <w:r w:rsidRPr="00046AA3">
                <w:rPr>
                  <w:position w:val="-12"/>
                </w:rPr>
                <w:object w:dxaOrig="440" w:dyaOrig="380" w14:anchorId="15FC04D8">
                  <v:shape id="_x0000_i1795" type="#_x0000_t75" style="width:21.85pt;height:19.15pt" o:ole="">
                    <v:imagedata r:id="rId1606" o:title=""/>
                  </v:shape>
                  <o:OLEObject Type="Embed" ProgID="Equation.DSMT4" ShapeID="_x0000_i1795" DrawAspect="Content" ObjectID="_1375892312" r:id="rId1607"/>
                </w:object>
              </w:r>
            </w:ins>
            <w:ins w:id="3434" w:author="Gerard" w:date="2015-08-25T14:53:00Z">
              <w:r>
                <w:t xml:space="preserve"> (same units as </w:t>
              </w:r>
            </w:ins>
            <w:ins w:id="3435" w:author="Gerard" w:date="2015-08-25T14:53:00Z">
              <w:r w:rsidRPr="001220FB">
                <w:rPr>
                  <w:position w:val="-4"/>
                </w:rPr>
                <w:object w:dxaOrig="220" w:dyaOrig="240" w14:anchorId="00527E3B">
                  <v:shape id="_x0000_i1796" type="#_x0000_t75" style="width:10.95pt;height:11.85pt" o:ole="">
                    <v:imagedata r:id="rId1608" o:title=""/>
                  </v:shape>
                  <o:OLEObject Type="Embed" ProgID="Equation.DSMT4" ShapeID="_x0000_i1796" DrawAspect="Content" ObjectID="_1375892313" r:id="rId1609"/>
                </w:object>
              </w:r>
            </w:ins>
            <w:ins w:id="3436" w:author="Gerard" w:date="2015-08-25T14:53:00Z">
              <w:r>
                <w:t xml:space="preserve">, </w:t>
              </w:r>
            </w:ins>
            <w:ins w:id="3437" w:author="Gerard" w:date="2015-08-25T14:53:00Z">
              <w:r w:rsidRPr="00046AA3">
                <w:rPr>
                  <w:position w:val="-12"/>
                </w:rPr>
                <w:object w:dxaOrig="820" w:dyaOrig="380" w14:anchorId="77C153E7">
                  <v:shape id="_x0000_i1797" type="#_x0000_t75" style="width:41pt;height:19.15pt" o:ole="">
                    <v:imagedata r:id="rId1610" o:title=""/>
                  </v:shape>
                  <o:OLEObject Type="Embed" ProgID="Equation.DSMT4" ShapeID="_x0000_i1797" DrawAspect="Content" ObjectID="_1375892314" r:id="rId1611"/>
                </w:object>
              </w:r>
            </w:ins>
            <w:ins w:id="3438" w:author="Gerard" w:date="2015-08-25T14:53:00Z">
              <w:r>
                <w:t>)</w:t>
              </w:r>
            </w:ins>
          </w:p>
        </w:tc>
        <w:tc>
          <w:tcPr>
            <w:tcW w:w="1085" w:type="pct"/>
          </w:tcPr>
          <w:p w14:paraId="7B991948" w14:textId="77777777" w:rsidR="00546831" w:rsidRDefault="00546831" w:rsidP="00DA4325">
            <w:pPr>
              <w:rPr>
                <w:ins w:id="3439" w:author="Gerard" w:date="2015-08-25T14:53:00Z"/>
              </w:rPr>
            </w:pPr>
            <w:ins w:id="3440" w:author="Gerard" w:date="2015-08-25T14:53:00Z">
              <w:r>
                <w:t>[</w:t>
              </w:r>
            </w:ins>
            <w:ins w:id="3441" w:author="Gerard" w:date="2015-08-25T14:53:00Z">
              <w:r w:rsidRPr="001220FB">
                <w:rPr>
                  <w:position w:val="-4"/>
                </w:rPr>
                <w:object w:dxaOrig="220" w:dyaOrig="240" w14:anchorId="4EBCC725">
                  <v:shape id="_x0000_i1798" type="#_x0000_t75" style="width:10.95pt;height:11.85pt" o:ole="">
                    <v:imagedata r:id="rId1612" o:title=""/>
                  </v:shape>
                  <o:OLEObject Type="Embed" ProgID="Equation.DSMT4" ShapeID="_x0000_i1798" DrawAspect="Content" ObjectID="_1375892315" r:id="rId1613"/>
                </w:object>
              </w:r>
            </w:ins>
            <w:ins w:id="3442" w:author="Gerard" w:date="2015-08-25T14:53:00Z">
              <w:r>
                <w:t>]</w:t>
              </w:r>
            </w:ins>
          </w:p>
        </w:tc>
      </w:tr>
      <w:tr w:rsidR="00546831" w14:paraId="5533428D" w14:textId="77777777" w:rsidTr="00DA4325">
        <w:trPr>
          <w:ins w:id="3443" w:author="Gerard" w:date="2015-08-25T14:53:00Z"/>
        </w:trPr>
        <w:tc>
          <w:tcPr>
            <w:tcW w:w="1106" w:type="pct"/>
            <w:shd w:val="clear" w:color="auto" w:fill="auto"/>
          </w:tcPr>
          <w:p w14:paraId="35B7CEE9" w14:textId="77777777" w:rsidR="00546831" w:rsidRDefault="00546831" w:rsidP="00DA4325">
            <w:pPr>
              <w:pStyle w:val="code"/>
              <w:rPr>
                <w:ins w:id="3444" w:author="Gerard" w:date="2015-08-25T14:53:00Z"/>
              </w:rPr>
            </w:pPr>
            <w:ins w:id="3445" w:author="Gerard" w:date="2015-08-25T14:53:00Z">
              <w:r>
                <w:t>&lt;mumax&gt;</w:t>
              </w:r>
            </w:ins>
          </w:p>
        </w:tc>
        <w:tc>
          <w:tcPr>
            <w:tcW w:w="2809" w:type="pct"/>
            <w:shd w:val="clear" w:color="auto" w:fill="auto"/>
          </w:tcPr>
          <w:p w14:paraId="67898713" w14:textId="77777777" w:rsidR="00546831" w:rsidRPr="00C5412D" w:rsidRDefault="00546831" w:rsidP="00DA4325">
            <w:pPr>
              <w:rPr>
                <w:ins w:id="3446" w:author="Gerard" w:date="2015-08-25T14:53:00Z"/>
              </w:rPr>
            </w:pPr>
            <w:ins w:id="3447" w:author="Gerard" w:date="2015-08-25T14:53:00Z">
              <w:r>
                <w:t xml:space="preserve">Parameter </w:t>
              </w:r>
            </w:ins>
            <w:ins w:id="3448" w:author="Gerard" w:date="2015-08-25T14:53:00Z">
              <w:r w:rsidRPr="00046AA3">
                <w:rPr>
                  <w:position w:val="-12"/>
                </w:rPr>
                <w:object w:dxaOrig="460" w:dyaOrig="380" w14:anchorId="3B30B2D4">
                  <v:shape id="_x0000_i1799" type="#_x0000_t75" style="width:23.7pt;height:19.15pt" o:ole="">
                    <v:imagedata r:id="rId1614" o:title=""/>
                  </v:shape>
                  <o:OLEObject Type="Embed" ProgID="Equation.DSMT4" ShapeID="_x0000_i1799" DrawAspect="Content" ObjectID="_1375892316" r:id="rId1615"/>
                </w:object>
              </w:r>
            </w:ins>
            <w:ins w:id="3449" w:author="Gerard" w:date="2015-08-25T14:53:00Z">
              <w:r>
                <w:t xml:space="preserve"> (same units as </w:t>
              </w:r>
            </w:ins>
            <w:ins w:id="3450" w:author="Gerard" w:date="2015-08-25T14:53:00Z">
              <w:r w:rsidRPr="001220FB">
                <w:rPr>
                  <w:position w:val="-4"/>
                </w:rPr>
                <w:object w:dxaOrig="220" w:dyaOrig="240" w14:anchorId="5649476E">
                  <v:shape id="_x0000_i1800" type="#_x0000_t75" style="width:10.95pt;height:11.85pt" o:ole="">
                    <v:imagedata r:id="rId1616" o:title=""/>
                  </v:shape>
                  <o:OLEObject Type="Embed" ProgID="Equation.DSMT4" ShapeID="_x0000_i1800" DrawAspect="Content" ObjectID="_1375892317" r:id="rId1617"/>
                </w:object>
              </w:r>
            </w:ins>
            <w:ins w:id="3451" w:author="Gerard" w:date="2015-08-25T14:53:00Z">
              <w:r>
                <w:t xml:space="preserve">, </w:t>
              </w:r>
            </w:ins>
            <w:ins w:id="3452" w:author="Gerard" w:date="2015-08-25T14:53:00Z">
              <w:r w:rsidRPr="00C5412D">
                <w:rPr>
                  <w:position w:val="-12"/>
                </w:rPr>
                <w:object w:dxaOrig="1100" w:dyaOrig="380" w14:anchorId="54462DB0">
                  <v:shape id="_x0000_i1801" type="#_x0000_t75" style="width:55.6pt;height:19.15pt" o:ole="">
                    <v:imagedata r:id="rId1618" o:title=""/>
                  </v:shape>
                  <o:OLEObject Type="Embed" ProgID="Equation.DSMT4" ShapeID="_x0000_i1801" DrawAspect="Content" ObjectID="_1375892318" r:id="rId1619"/>
                </w:object>
              </w:r>
            </w:ins>
            <w:ins w:id="3453" w:author="Gerard" w:date="2015-08-25T14:53:00Z">
              <w:r>
                <w:t>)</w:t>
              </w:r>
            </w:ins>
          </w:p>
        </w:tc>
        <w:tc>
          <w:tcPr>
            <w:tcW w:w="1085" w:type="pct"/>
          </w:tcPr>
          <w:p w14:paraId="220FDA37" w14:textId="77777777" w:rsidR="00546831" w:rsidRDefault="00546831" w:rsidP="00DA4325">
            <w:pPr>
              <w:rPr>
                <w:ins w:id="3454" w:author="Gerard" w:date="2015-08-25T14:53:00Z"/>
              </w:rPr>
            </w:pPr>
            <w:ins w:id="3455" w:author="Gerard" w:date="2015-08-25T14:53:00Z">
              <w:r>
                <w:t>[ ]</w:t>
              </w:r>
            </w:ins>
          </w:p>
        </w:tc>
      </w:tr>
      <w:tr w:rsidR="00546831" w14:paraId="2235766D" w14:textId="77777777" w:rsidTr="00DA4325">
        <w:trPr>
          <w:ins w:id="3456" w:author="Gerard" w:date="2015-08-25T14:53:00Z"/>
        </w:trPr>
        <w:tc>
          <w:tcPr>
            <w:tcW w:w="1106" w:type="pct"/>
            <w:shd w:val="clear" w:color="auto" w:fill="auto"/>
          </w:tcPr>
          <w:p w14:paraId="2A8CFB82" w14:textId="77777777" w:rsidR="00546831" w:rsidRDefault="00546831" w:rsidP="00DA4325">
            <w:pPr>
              <w:pStyle w:val="code"/>
              <w:rPr>
                <w:ins w:id="3457" w:author="Gerard" w:date="2015-08-25T14:53:00Z"/>
              </w:rPr>
            </w:pPr>
            <w:ins w:id="3458" w:author="Gerard" w:date="2015-08-25T14:53:00Z">
              <w:r>
                <w:t>&lt;Dmax&gt;</w:t>
              </w:r>
            </w:ins>
          </w:p>
        </w:tc>
        <w:tc>
          <w:tcPr>
            <w:tcW w:w="2809" w:type="pct"/>
            <w:shd w:val="clear" w:color="auto" w:fill="auto"/>
          </w:tcPr>
          <w:p w14:paraId="7D996D5C" w14:textId="77777777" w:rsidR="00546831" w:rsidRDefault="00546831" w:rsidP="00DA4325">
            <w:pPr>
              <w:rPr>
                <w:ins w:id="3459" w:author="Gerard" w:date="2015-08-25T14:53:00Z"/>
              </w:rPr>
            </w:pPr>
            <w:ins w:id="3460" w:author="Gerard" w:date="2015-08-25T14:53:00Z">
              <w:r>
                <w:t>Maximum allowable damage (optional, default is 1)</w:t>
              </w:r>
            </w:ins>
          </w:p>
        </w:tc>
        <w:tc>
          <w:tcPr>
            <w:tcW w:w="1085" w:type="pct"/>
          </w:tcPr>
          <w:p w14:paraId="0205590A" w14:textId="77777777" w:rsidR="00546831" w:rsidRDefault="00546831" w:rsidP="00DA4325">
            <w:pPr>
              <w:rPr>
                <w:ins w:id="3461" w:author="Gerard" w:date="2015-08-25T14:53:00Z"/>
              </w:rPr>
            </w:pPr>
            <w:ins w:id="3462" w:author="Gerard" w:date="2015-08-25T14:53:00Z">
              <w:r>
                <w:t>[ ]</w:t>
              </w:r>
            </w:ins>
          </w:p>
        </w:tc>
      </w:tr>
    </w:tbl>
    <w:p w14:paraId="780D0A5D" w14:textId="77777777" w:rsidR="00546831" w:rsidRDefault="00546831" w:rsidP="00546831">
      <w:pPr>
        <w:rPr>
          <w:ins w:id="3463" w:author="Gerard" w:date="2015-08-25T14:53:00Z"/>
        </w:rPr>
      </w:pPr>
    </w:p>
    <w:p w14:paraId="27538FAB" w14:textId="77777777" w:rsidR="00546831" w:rsidRDefault="00546831" w:rsidP="00546831">
      <w:pPr>
        <w:rPr>
          <w:ins w:id="3464" w:author="Gerard" w:date="2015-08-25T14:53:00Z"/>
        </w:rPr>
      </w:pPr>
      <w:ins w:id="3465" w:author="Gerard" w:date="2015-08-25T14:53:00Z">
        <w:r>
          <w:t>For this material the c.d.f. is given by</w:t>
        </w:r>
      </w:ins>
    </w:p>
    <w:p w14:paraId="4BBB4C97" w14:textId="77777777" w:rsidR="00546831" w:rsidRDefault="00546831" w:rsidP="00546831">
      <w:pPr>
        <w:pStyle w:val="MTDisplayEquation"/>
        <w:rPr>
          <w:ins w:id="3466" w:author="Gerard" w:date="2015-08-25T14:53:00Z"/>
        </w:rPr>
      </w:pPr>
      <w:ins w:id="3467" w:author="Gerard" w:date="2015-08-25T14:53:00Z">
        <w:r>
          <w:tab/>
        </w:r>
      </w:ins>
      <w:ins w:id="3468" w:author="Gerard" w:date="2015-08-25T14:53:00Z">
        <w:r w:rsidRPr="00AB7DBB">
          <w:rPr>
            <w:position w:val="-64"/>
          </w:rPr>
          <w:object w:dxaOrig="6320" w:dyaOrig="1420" w14:anchorId="235393E7">
            <v:shape id="_x0000_i1802" type="#_x0000_t75" style="width:316.25pt;height:71.1pt" o:ole="">
              <v:imagedata r:id="rId1620" o:title=""/>
            </v:shape>
            <o:OLEObject Type="Embed" ProgID="Equation.DSMT4" ShapeID="_x0000_i1802" DrawAspect="Content" ObjectID="_1375892319" r:id="rId1621"/>
          </w:object>
        </w:r>
      </w:ins>
      <w:ins w:id="3469" w:author="Gerard" w:date="2015-08-25T14:53:00Z">
        <w:r>
          <w:t xml:space="preserve"> .</w:t>
        </w:r>
      </w:ins>
    </w:p>
    <w:p w14:paraId="6B7622E8" w14:textId="77777777" w:rsidR="00546831" w:rsidRDefault="00546831" w:rsidP="00546831">
      <w:pPr>
        <w:rPr>
          <w:ins w:id="3470" w:author="Gerard" w:date="2015-08-25T14:53:00Z"/>
        </w:rPr>
      </w:pPr>
      <w:ins w:id="3471" w:author="Gerard" w:date="2015-08-25T14:53:00Z">
        <w:r>
          <w:t xml:space="preserve">Note that </w:t>
        </w:r>
      </w:ins>
    </w:p>
    <w:p w14:paraId="2E260742" w14:textId="77777777" w:rsidR="00546831" w:rsidRDefault="00546831" w:rsidP="00546831">
      <w:pPr>
        <w:pStyle w:val="MTDisplayEquation"/>
        <w:rPr>
          <w:ins w:id="3472" w:author="Gerard" w:date="2015-08-25T14:53:00Z"/>
        </w:rPr>
      </w:pPr>
      <w:ins w:id="3473" w:author="Gerard" w:date="2015-08-25T14:53:00Z">
        <w:r>
          <w:tab/>
        </w:r>
      </w:ins>
      <w:ins w:id="3474" w:author="Gerard" w:date="2015-08-25T14:53:00Z">
        <w:r w:rsidRPr="00C5412D">
          <w:rPr>
            <w:position w:val="-30"/>
          </w:rPr>
          <w:object w:dxaOrig="2300" w:dyaOrig="740" w14:anchorId="585DCC06">
            <v:shape id="_x0000_i1803" type="#_x0000_t75" style="width:115.75pt;height:37.35pt" o:ole="">
              <v:imagedata r:id="rId1622" o:title=""/>
            </v:shape>
            <o:OLEObject Type="Embed" ProgID="Equation.DSMT4" ShapeID="_x0000_i1803" DrawAspect="Content" ObjectID="_1375892320" r:id="rId1623"/>
          </w:object>
        </w:r>
      </w:ins>
      <w:ins w:id="3475" w:author="Gerard" w:date="2015-08-25T14:53:00Z">
        <w:r>
          <w:t xml:space="preserve"> ,</w:t>
        </w:r>
      </w:ins>
    </w:p>
    <w:p w14:paraId="03F134E3" w14:textId="77777777" w:rsidR="00546831" w:rsidRPr="0007281B" w:rsidRDefault="00546831" w:rsidP="00546831">
      <w:pPr>
        <w:rPr>
          <w:ins w:id="3476" w:author="Gerard" w:date="2015-08-25T14:53:00Z"/>
        </w:rPr>
      </w:pPr>
      <w:ins w:id="3477" w:author="Gerard" w:date="2015-08-25T14:53:00Z">
        <w:r>
          <w:t xml:space="preserve">which shows that </w:t>
        </w:r>
      </w:ins>
      <w:ins w:id="3478" w:author="Gerard" w:date="2015-08-25T14:53:00Z">
        <w:r w:rsidRPr="00C5412D">
          <w:rPr>
            <w:position w:val="-14"/>
          </w:rPr>
          <w:object w:dxaOrig="1520" w:dyaOrig="420" w14:anchorId="2168EA7B">
            <v:shape id="_x0000_i1804" type="#_x0000_t75" style="width:75.65pt;height:20.95pt" o:ole="">
              <v:imagedata r:id="rId1624" o:title=""/>
            </v:shape>
            <o:OLEObject Type="Embed" ProgID="Equation.DSMT4" ShapeID="_x0000_i1804" DrawAspect="Content" ObjectID="_1375892321" r:id="rId1625"/>
          </w:object>
        </w:r>
      </w:ins>
      <w:ins w:id="3479" w:author="Gerard" w:date="2015-08-25T14:53:00Z">
        <w:r>
          <w:t xml:space="preserve"> is the value of </w:t>
        </w:r>
      </w:ins>
      <w:ins w:id="3480" w:author="Gerard" w:date="2015-08-25T14:53:00Z">
        <w:r w:rsidRPr="003047A4">
          <w:rPr>
            <w:position w:val="-4"/>
          </w:rPr>
          <w:object w:dxaOrig="220" w:dyaOrig="240" w14:anchorId="50F84487">
            <v:shape id="_x0000_i1805" type="#_x0000_t75" style="width:10.95pt;height:11.85pt" o:ole="">
              <v:imagedata r:id="rId1626" o:title=""/>
            </v:shape>
            <o:OLEObject Type="Embed" ProgID="Equation.DSMT4" ShapeID="_x0000_i1805" DrawAspect="Content" ObjectID="_1375892322" r:id="rId1627"/>
          </w:object>
        </w:r>
      </w:ins>
      <w:ins w:id="3481" w:author="Gerard" w:date="2015-08-25T14:53:00Z">
        <w:r>
          <w:t xml:space="preserve"> at which half of the bonds break.  The range </w:t>
        </w:r>
      </w:ins>
      <w:ins w:id="3482" w:author="Gerard" w:date="2015-08-25T14:53:00Z">
        <w:r w:rsidRPr="00C5412D">
          <w:rPr>
            <w:position w:val="-12"/>
          </w:rPr>
          <w:object w:dxaOrig="1080" w:dyaOrig="380" w14:anchorId="5F69D2B2">
            <v:shape id="_x0000_i1806" type="#_x0000_t75" style="width:53.75pt;height:19.15pt" o:ole="">
              <v:imagedata r:id="rId1628" o:title=""/>
            </v:shape>
            <o:OLEObject Type="Embed" ProgID="Equation.DSMT4" ShapeID="_x0000_i1806" DrawAspect="Content" ObjectID="_1375892323" r:id="rId1629"/>
          </w:object>
        </w:r>
      </w:ins>
      <w:ins w:id="3483" w:author="Gerard" w:date="2015-08-25T14:53:00Z">
        <w:r>
          <w:t xml:space="preserve"> regulates the rate at which damage increases with increasing </w:t>
        </w:r>
      </w:ins>
      <w:ins w:id="3484" w:author="Gerard" w:date="2015-08-25T14:53:00Z">
        <w:r w:rsidRPr="007C35DB">
          <w:rPr>
            <w:position w:val="-4"/>
          </w:rPr>
          <w:object w:dxaOrig="220" w:dyaOrig="240" w14:anchorId="79C4E6D4">
            <v:shape id="_x0000_i1807" type="#_x0000_t75" style="width:10.95pt;height:11.85pt" o:ole="">
              <v:imagedata r:id="rId1630" o:title=""/>
            </v:shape>
            <o:OLEObject Type="Embed" ProgID="Equation.DSMT4" ShapeID="_x0000_i1807" DrawAspect="Content" ObjectID="_1375892324" r:id="rId1631"/>
          </w:object>
        </w:r>
      </w:ins>
      <w:ins w:id="3485" w:author="Gerard" w:date="2015-08-25T14:53:00Z">
        <w:r>
          <w:t>, with a narrower range producing a more rapid increase.</w:t>
        </w:r>
      </w:ins>
    </w:p>
    <w:p w14:paraId="5786ADFF" w14:textId="77777777" w:rsidR="00546831" w:rsidRDefault="00546831" w:rsidP="00546831">
      <w:pPr>
        <w:rPr>
          <w:ins w:id="3486" w:author="Gerard" w:date="2015-08-25T14:53:00Z"/>
        </w:rPr>
      </w:pPr>
    </w:p>
    <w:p w14:paraId="64CDFF0E" w14:textId="77777777" w:rsidR="00546831" w:rsidRDefault="00546831" w:rsidP="00546831">
      <w:pPr>
        <w:rPr>
          <w:ins w:id="3487" w:author="Gerard" w:date="2015-08-25T14:53:00Z"/>
        </w:rPr>
      </w:pPr>
      <w:ins w:id="3488" w:author="Gerard" w:date="2015-08-25T14:53:00Z">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32">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ins>
    </w:p>
    <w:p w14:paraId="4DBE99BF" w14:textId="77777777" w:rsidR="00546831" w:rsidRDefault="00546831" w:rsidP="00546831">
      <w:pPr>
        <w:rPr>
          <w:ins w:id="3489" w:author="Gerard" w:date="2015-08-25T14:53:00Z"/>
          <w:i/>
        </w:rPr>
      </w:pPr>
    </w:p>
    <w:p w14:paraId="241D102D" w14:textId="77777777" w:rsidR="00546831" w:rsidRPr="00B27FE9" w:rsidRDefault="00546831" w:rsidP="00546831">
      <w:pPr>
        <w:pStyle w:val="Example"/>
        <w:rPr>
          <w:ins w:id="3490" w:author="Gerard" w:date="2015-08-25T14:53:00Z"/>
        </w:rPr>
      </w:pPr>
      <w:ins w:id="3491" w:author="Gerard" w:date="2015-08-25T14:53:00Z">
        <w:r w:rsidRPr="00B27FE9">
          <w:t>Example:</w:t>
        </w:r>
      </w:ins>
    </w:p>
    <w:p w14:paraId="0A025562" w14:textId="77777777" w:rsidR="00546831" w:rsidRDefault="00546831" w:rsidP="00546831">
      <w:pPr>
        <w:pStyle w:val="code"/>
        <w:rPr>
          <w:ins w:id="3492" w:author="Gerard" w:date="2015-08-25T14:53:00Z"/>
        </w:rPr>
      </w:pPr>
      <w:ins w:id="3493" w:author="Gerard" w:date="2015-08-25T14:53:00Z">
        <w:r>
          <w:t>&lt;damage type="CDF quintic"&gt;</w:t>
        </w:r>
      </w:ins>
    </w:p>
    <w:p w14:paraId="16924B93" w14:textId="77777777" w:rsidR="00546831" w:rsidRDefault="00546831" w:rsidP="00546831">
      <w:pPr>
        <w:pStyle w:val="code"/>
        <w:rPr>
          <w:ins w:id="3494" w:author="Gerard" w:date="2015-08-25T14:53:00Z"/>
        </w:rPr>
      </w:pPr>
      <w:ins w:id="3495" w:author="Gerard" w:date="2015-08-25T14:53:00Z">
        <w:r>
          <w:tab/>
          <w:t>&lt;mumin&gt;0.3&lt;/mumin&gt;</w:t>
        </w:r>
      </w:ins>
    </w:p>
    <w:p w14:paraId="0569F802" w14:textId="77777777" w:rsidR="00546831" w:rsidRDefault="00546831" w:rsidP="00546831">
      <w:pPr>
        <w:pStyle w:val="code"/>
        <w:rPr>
          <w:ins w:id="3496" w:author="Gerard" w:date="2015-08-25T14:53:00Z"/>
        </w:rPr>
      </w:pPr>
      <w:ins w:id="3497" w:author="Gerard" w:date="2015-08-25T14:53:00Z">
        <w:r>
          <w:tab/>
          <w:t>&lt;mumax&gt;1.7&lt;/mumax&gt;</w:t>
        </w:r>
      </w:ins>
    </w:p>
    <w:p w14:paraId="4D5C21A5" w14:textId="77777777" w:rsidR="00546831" w:rsidRDefault="00546831" w:rsidP="00546831">
      <w:pPr>
        <w:pStyle w:val="code"/>
        <w:rPr>
          <w:ins w:id="3498" w:author="Gerard" w:date="2015-08-25T14:53:00Z"/>
        </w:rPr>
      </w:pPr>
      <w:ins w:id="3499" w:author="Gerard" w:date="2015-08-25T14:53:00Z">
        <w:r>
          <w:tab/>
          <w:t>&lt;Dmax&gt;1&lt;/Dmax&gt;</w:t>
        </w:r>
      </w:ins>
    </w:p>
    <w:p w14:paraId="62838444" w14:textId="77777777" w:rsidR="00546831" w:rsidRDefault="00546831" w:rsidP="00546831">
      <w:pPr>
        <w:pStyle w:val="code"/>
        <w:rPr>
          <w:ins w:id="3500" w:author="Gerard" w:date="2015-08-25T14:53:00Z"/>
        </w:rPr>
      </w:pPr>
      <w:ins w:id="3501" w:author="Gerard" w:date="2015-08-25T14:53:00Z">
        <w:r>
          <w:t>&lt;/damage&gt;</w:t>
        </w:r>
      </w:ins>
    </w:p>
    <w:p w14:paraId="6A760FEC" w14:textId="77777777" w:rsidR="00546831" w:rsidRPr="007D23AE" w:rsidRDefault="00546831" w:rsidP="00546831">
      <w:pPr>
        <w:rPr>
          <w:ins w:id="3502" w:author="Gerard" w:date="2015-08-25T14:53:00Z"/>
        </w:rPr>
      </w:pPr>
    </w:p>
    <w:p w14:paraId="4E4DCE2A" w14:textId="77777777" w:rsidR="00546831" w:rsidRDefault="00546831" w:rsidP="00546831">
      <w:pPr>
        <w:pStyle w:val="code"/>
        <w:rPr>
          <w:ins w:id="3503" w:author="Gerard" w:date="2015-08-25T14:53:00Z"/>
        </w:rPr>
      </w:pPr>
      <w:ins w:id="3504" w:author="Gerard" w:date="2015-08-25T14:53:00Z">
        <w:r>
          <w:br w:type="page"/>
        </w:r>
      </w:ins>
    </w:p>
    <w:p w14:paraId="19EAFDA6" w14:textId="77777777" w:rsidR="00546831" w:rsidRDefault="00546831" w:rsidP="00546831">
      <w:pPr>
        <w:pStyle w:val="Heading4"/>
        <w:rPr>
          <w:ins w:id="3505" w:author="Gerard" w:date="2015-08-25T14:53:00Z"/>
        </w:rPr>
      </w:pPr>
      <w:bookmarkStart w:id="3506" w:name="_Toc302133193"/>
      <w:bookmarkStart w:id="3507" w:name="_Toc302147268"/>
      <w:ins w:id="3508" w:author="Gerard" w:date="2015-08-25T14:53:00Z">
        <w:r>
          <w:lastRenderedPageBreak/>
          <w:t>Step</w:t>
        </w:r>
        <w:bookmarkEnd w:id="3506"/>
        <w:bookmarkEnd w:id="3507"/>
      </w:ins>
    </w:p>
    <w:p w14:paraId="67117B5B" w14:textId="77777777" w:rsidR="00546831" w:rsidRDefault="00546831" w:rsidP="00546831">
      <w:pPr>
        <w:rPr>
          <w:ins w:id="3509" w:author="Gerard" w:date="2015-08-25T14:53:00Z"/>
        </w:rPr>
      </w:pPr>
      <w:ins w:id="3510" w:author="Gerard" w:date="2015-08-25T14:53:00Z">
        <w:r>
          <w:t>The material type for a step c.d.f. is “</w:t>
        </w:r>
        <w:r>
          <w:rPr>
            <w:i/>
          </w:rPr>
          <w:t>CDF step”</w:t>
        </w:r>
        <w:r>
          <w:t>. The following material parameters must be defined:</w:t>
        </w:r>
      </w:ins>
    </w:p>
    <w:p w14:paraId="24B638CA" w14:textId="77777777" w:rsidR="00546831" w:rsidRDefault="00546831" w:rsidP="00546831">
      <w:pPr>
        <w:rPr>
          <w:ins w:id="3511"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rPr>
          <w:ins w:id="3512" w:author="Gerard" w:date="2015-08-25T14:53:00Z"/>
        </w:trPr>
        <w:tc>
          <w:tcPr>
            <w:tcW w:w="1106" w:type="pct"/>
            <w:shd w:val="clear" w:color="auto" w:fill="auto"/>
          </w:tcPr>
          <w:p w14:paraId="7DAD51FB" w14:textId="77777777" w:rsidR="00546831" w:rsidRDefault="00546831" w:rsidP="00DA4325">
            <w:pPr>
              <w:pStyle w:val="code"/>
              <w:rPr>
                <w:ins w:id="3513" w:author="Gerard" w:date="2015-08-25T14:53:00Z"/>
              </w:rPr>
            </w:pPr>
            <w:ins w:id="3514" w:author="Gerard" w:date="2015-08-25T14:53:00Z">
              <w:r>
                <w:t>&lt;mu&gt;</w:t>
              </w:r>
            </w:ins>
          </w:p>
        </w:tc>
        <w:tc>
          <w:tcPr>
            <w:tcW w:w="2809" w:type="pct"/>
            <w:shd w:val="clear" w:color="auto" w:fill="auto"/>
          </w:tcPr>
          <w:p w14:paraId="7D2EF7A7" w14:textId="77777777" w:rsidR="00546831" w:rsidRPr="00C5412D" w:rsidRDefault="00546831" w:rsidP="00DA4325">
            <w:pPr>
              <w:rPr>
                <w:ins w:id="3515" w:author="Gerard" w:date="2015-08-25T14:53:00Z"/>
              </w:rPr>
            </w:pPr>
            <w:ins w:id="3516" w:author="Gerard" w:date="2015-08-25T14:53:00Z">
              <w:r>
                <w:t xml:space="preserve">Parameter </w:t>
              </w:r>
            </w:ins>
            <w:ins w:id="3517" w:author="Gerard" w:date="2015-08-25T14:53:00Z">
              <w:r w:rsidRPr="00046AA3">
                <w:rPr>
                  <w:position w:val="-10"/>
                </w:rPr>
                <w:object w:dxaOrig="220" w:dyaOrig="260" w14:anchorId="11D85000">
                  <v:shape id="_x0000_i1808" type="#_x0000_t75" style="width:10.95pt;height:13.65pt" o:ole="">
                    <v:imagedata r:id="rId1633" o:title=""/>
                  </v:shape>
                  <o:OLEObject Type="Embed" ProgID="Equation.DSMT4" ShapeID="_x0000_i1808" DrawAspect="Content" ObjectID="_1375892325" r:id="rId1634"/>
                </w:object>
              </w:r>
            </w:ins>
            <w:ins w:id="3518" w:author="Gerard" w:date="2015-08-25T14:53:00Z">
              <w:r>
                <w:t xml:space="preserve"> (same units as </w:t>
              </w:r>
            </w:ins>
            <w:ins w:id="3519" w:author="Gerard" w:date="2015-08-25T14:53:00Z">
              <w:r w:rsidRPr="001220FB">
                <w:rPr>
                  <w:position w:val="-4"/>
                </w:rPr>
                <w:object w:dxaOrig="220" w:dyaOrig="240" w14:anchorId="3281C294">
                  <v:shape id="_x0000_i1809" type="#_x0000_t75" style="width:10.95pt;height:11.85pt" o:ole="">
                    <v:imagedata r:id="rId1635" o:title=""/>
                  </v:shape>
                  <o:OLEObject Type="Embed" ProgID="Equation.DSMT4" ShapeID="_x0000_i1809" DrawAspect="Content" ObjectID="_1375892326" r:id="rId1636"/>
                </w:object>
              </w:r>
            </w:ins>
            <w:ins w:id="3520" w:author="Gerard" w:date="2015-08-25T14:53:00Z">
              <w:r>
                <w:t>)</w:t>
              </w:r>
            </w:ins>
          </w:p>
        </w:tc>
        <w:tc>
          <w:tcPr>
            <w:tcW w:w="1085" w:type="pct"/>
          </w:tcPr>
          <w:p w14:paraId="0DDFAA0C" w14:textId="77777777" w:rsidR="00546831" w:rsidRDefault="00546831" w:rsidP="00DA4325">
            <w:pPr>
              <w:rPr>
                <w:ins w:id="3521" w:author="Gerard" w:date="2015-08-25T14:53:00Z"/>
              </w:rPr>
            </w:pPr>
            <w:ins w:id="3522" w:author="Gerard" w:date="2015-08-25T14:53:00Z">
              <w:r>
                <w:t>[</w:t>
              </w:r>
            </w:ins>
            <w:ins w:id="3523" w:author="Gerard" w:date="2015-08-25T14:53:00Z">
              <w:r w:rsidRPr="001220FB">
                <w:rPr>
                  <w:position w:val="-4"/>
                </w:rPr>
                <w:object w:dxaOrig="220" w:dyaOrig="240" w14:anchorId="3712728C">
                  <v:shape id="_x0000_i1810" type="#_x0000_t75" style="width:10.95pt;height:11.85pt" o:ole="">
                    <v:imagedata r:id="rId1637" o:title=""/>
                  </v:shape>
                  <o:OLEObject Type="Embed" ProgID="Equation.DSMT4" ShapeID="_x0000_i1810" DrawAspect="Content" ObjectID="_1375892327" r:id="rId1638"/>
                </w:object>
              </w:r>
            </w:ins>
            <w:ins w:id="3524" w:author="Gerard" w:date="2015-08-25T14:53:00Z">
              <w:r>
                <w:t>]</w:t>
              </w:r>
            </w:ins>
          </w:p>
        </w:tc>
      </w:tr>
      <w:tr w:rsidR="00546831" w14:paraId="0410CF86" w14:textId="77777777" w:rsidTr="00DA4325">
        <w:trPr>
          <w:ins w:id="3525" w:author="Gerard" w:date="2015-08-25T14:53:00Z"/>
        </w:trPr>
        <w:tc>
          <w:tcPr>
            <w:tcW w:w="1106" w:type="pct"/>
            <w:shd w:val="clear" w:color="auto" w:fill="auto"/>
          </w:tcPr>
          <w:p w14:paraId="7191BE9A" w14:textId="77777777" w:rsidR="00546831" w:rsidRDefault="00546831" w:rsidP="00DA4325">
            <w:pPr>
              <w:pStyle w:val="code"/>
              <w:rPr>
                <w:ins w:id="3526" w:author="Gerard" w:date="2015-08-25T14:53:00Z"/>
              </w:rPr>
            </w:pPr>
            <w:ins w:id="3527" w:author="Gerard" w:date="2015-08-25T14:53:00Z">
              <w:r>
                <w:t>&lt;Dmax&gt;</w:t>
              </w:r>
            </w:ins>
          </w:p>
        </w:tc>
        <w:tc>
          <w:tcPr>
            <w:tcW w:w="2809" w:type="pct"/>
            <w:shd w:val="clear" w:color="auto" w:fill="auto"/>
          </w:tcPr>
          <w:p w14:paraId="7F4A065D" w14:textId="77777777" w:rsidR="00546831" w:rsidRDefault="00546831" w:rsidP="00DA4325">
            <w:pPr>
              <w:rPr>
                <w:ins w:id="3528" w:author="Gerard" w:date="2015-08-25T14:53:00Z"/>
              </w:rPr>
            </w:pPr>
            <w:ins w:id="3529" w:author="Gerard" w:date="2015-08-25T14:53:00Z">
              <w:r>
                <w:t>Maximum allowable damage (optional, default is 1)</w:t>
              </w:r>
            </w:ins>
          </w:p>
        </w:tc>
        <w:tc>
          <w:tcPr>
            <w:tcW w:w="1085" w:type="pct"/>
          </w:tcPr>
          <w:p w14:paraId="55E317B1" w14:textId="77777777" w:rsidR="00546831" w:rsidRDefault="00546831" w:rsidP="00DA4325">
            <w:pPr>
              <w:rPr>
                <w:ins w:id="3530" w:author="Gerard" w:date="2015-08-25T14:53:00Z"/>
              </w:rPr>
            </w:pPr>
            <w:ins w:id="3531" w:author="Gerard" w:date="2015-08-25T14:53:00Z">
              <w:r>
                <w:t>[ ]</w:t>
              </w:r>
            </w:ins>
          </w:p>
        </w:tc>
      </w:tr>
    </w:tbl>
    <w:p w14:paraId="13F60294" w14:textId="77777777" w:rsidR="00546831" w:rsidRDefault="00546831" w:rsidP="00546831">
      <w:pPr>
        <w:rPr>
          <w:ins w:id="3532" w:author="Gerard" w:date="2015-08-25T14:53:00Z"/>
        </w:rPr>
      </w:pPr>
    </w:p>
    <w:p w14:paraId="5FCD9266" w14:textId="77777777" w:rsidR="00546831" w:rsidRDefault="00546831" w:rsidP="00546831">
      <w:pPr>
        <w:rPr>
          <w:ins w:id="3533" w:author="Gerard" w:date="2015-08-25T14:53:00Z"/>
        </w:rPr>
      </w:pPr>
      <w:ins w:id="3534" w:author="Gerard" w:date="2015-08-25T14:53:00Z">
        <w:r>
          <w:t>For this material the c.d.f. is given by</w:t>
        </w:r>
      </w:ins>
    </w:p>
    <w:p w14:paraId="6C763A74" w14:textId="77777777" w:rsidR="00546831" w:rsidRDefault="00546831" w:rsidP="00546831">
      <w:pPr>
        <w:pStyle w:val="MTDisplayEquation"/>
        <w:rPr>
          <w:ins w:id="3535" w:author="Gerard" w:date="2015-08-25T14:53:00Z"/>
        </w:rPr>
      </w:pPr>
      <w:ins w:id="3536" w:author="Gerard" w:date="2015-08-25T14:53:00Z">
        <w:r>
          <w:tab/>
        </w:r>
      </w:ins>
      <w:ins w:id="3537" w:author="Gerard" w:date="2015-08-25T14:53:00Z">
        <w:r w:rsidRPr="00420C3F">
          <w:rPr>
            <w:position w:val="-14"/>
          </w:rPr>
          <w:object w:dxaOrig="1400" w:dyaOrig="420" w14:anchorId="59C122F9">
            <v:shape id="_x0000_i1811" type="#_x0000_t75" style="width:70.2pt;height:20.95pt" o:ole="">
              <v:imagedata r:id="rId1639" o:title=""/>
            </v:shape>
            <o:OLEObject Type="Embed" ProgID="Equation.DSMT4" ShapeID="_x0000_i1811" DrawAspect="Content" ObjectID="_1375892328" r:id="rId1640"/>
          </w:object>
        </w:r>
      </w:ins>
      <w:ins w:id="3538" w:author="Gerard" w:date="2015-08-25T14:53:00Z">
        <w:r>
          <w:t xml:space="preserve"> ,</w:t>
        </w:r>
      </w:ins>
    </w:p>
    <w:p w14:paraId="0EAD6775" w14:textId="77777777" w:rsidR="00546831" w:rsidRPr="0007281B" w:rsidRDefault="00546831" w:rsidP="00546831">
      <w:pPr>
        <w:rPr>
          <w:ins w:id="3539" w:author="Gerard" w:date="2015-08-25T14:53:00Z"/>
        </w:rPr>
      </w:pPr>
      <w:ins w:id="3540" w:author="Gerard" w:date="2015-08-25T14:53:00Z">
        <w:r>
          <w:t xml:space="preserve">where </w:t>
        </w:r>
      </w:ins>
      <w:ins w:id="3541" w:author="Gerard" w:date="2015-08-25T14:53:00Z">
        <w:r w:rsidRPr="00046AA3">
          <w:rPr>
            <w:position w:val="-14"/>
          </w:rPr>
          <w:object w:dxaOrig="520" w:dyaOrig="420" w14:anchorId="61679A8C">
            <v:shape id="_x0000_i1812" type="#_x0000_t75" style="width:26.45pt;height:20.95pt" o:ole="">
              <v:imagedata r:id="rId1641" o:title=""/>
            </v:shape>
            <o:OLEObject Type="Embed" ProgID="Equation.DSMT4" ShapeID="_x0000_i1812" DrawAspect="Content" ObjectID="_1375892329" r:id="rId1642"/>
          </w:object>
        </w:r>
      </w:ins>
      <w:ins w:id="3542" w:author="Gerard" w:date="2015-08-25T14:53:00Z">
        <w:r>
          <w:t xml:space="preserve"> is the Heaviside unit step function.  The step c.d.f. may be used to model fracture.</w:t>
        </w:r>
      </w:ins>
    </w:p>
    <w:p w14:paraId="2D66BBF6" w14:textId="77777777" w:rsidR="00546831" w:rsidRDefault="00546831" w:rsidP="00546831">
      <w:pPr>
        <w:rPr>
          <w:ins w:id="3543" w:author="Gerard" w:date="2015-08-25T14:53:00Z"/>
        </w:rPr>
      </w:pPr>
    </w:p>
    <w:p w14:paraId="594598A5" w14:textId="77777777" w:rsidR="00546831" w:rsidRDefault="00546831" w:rsidP="00546831">
      <w:pPr>
        <w:rPr>
          <w:ins w:id="3544" w:author="Gerard" w:date="2015-08-25T14:53:00Z"/>
        </w:rPr>
      </w:pPr>
      <w:ins w:id="3545" w:author="Gerard" w:date="2015-08-25T14:53:00Z">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643">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ins>
    </w:p>
    <w:p w14:paraId="5DFDC855" w14:textId="77777777" w:rsidR="00546831" w:rsidRDefault="00546831" w:rsidP="00546831">
      <w:pPr>
        <w:rPr>
          <w:ins w:id="3546" w:author="Gerard" w:date="2015-08-25T14:53:00Z"/>
          <w:i/>
        </w:rPr>
      </w:pPr>
    </w:p>
    <w:p w14:paraId="6BFB4F46" w14:textId="77777777" w:rsidR="00546831" w:rsidRPr="00B27FE9" w:rsidRDefault="00546831" w:rsidP="00546831">
      <w:pPr>
        <w:pStyle w:val="Example"/>
        <w:rPr>
          <w:ins w:id="3547" w:author="Gerard" w:date="2015-08-25T14:53:00Z"/>
        </w:rPr>
      </w:pPr>
      <w:ins w:id="3548" w:author="Gerard" w:date="2015-08-25T14:53:00Z">
        <w:r w:rsidRPr="00B27FE9">
          <w:t>Example:</w:t>
        </w:r>
      </w:ins>
    </w:p>
    <w:p w14:paraId="231D2DF0" w14:textId="77777777" w:rsidR="00546831" w:rsidRDefault="00546831" w:rsidP="00546831">
      <w:pPr>
        <w:pStyle w:val="code"/>
        <w:rPr>
          <w:ins w:id="3549" w:author="Gerard" w:date="2015-08-25T14:53:00Z"/>
        </w:rPr>
      </w:pPr>
      <w:ins w:id="3550" w:author="Gerard" w:date="2015-08-25T14:53:00Z">
        <w:r>
          <w:t>&lt;damage type="CDF step"&gt;</w:t>
        </w:r>
      </w:ins>
    </w:p>
    <w:p w14:paraId="31780D41" w14:textId="77777777" w:rsidR="00546831" w:rsidRDefault="00546831" w:rsidP="00546831">
      <w:pPr>
        <w:pStyle w:val="code"/>
        <w:rPr>
          <w:ins w:id="3551" w:author="Gerard" w:date="2015-08-25T14:53:00Z"/>
        </w:rPr>
      </w:pPr>
      <w:ins w:id="3552" w:author="Gerard" w:date="2015-08-25T14:53:00Z">
        <w:r>
          <w:tab/>
          <w:t>&lt;mu&gt;1.0&lt;/mu&gt;</w:t>
        </w:r>
      </w:ins>
    </w:p>
    <w:p w14:paraId="65A151E0" w14:textId="77777777" w:rsidR="00546831" w:rsidRDefault="00546831" w:rsidP="00546831">
      <w:pPr>
        <w:pStyle w:val="code"/>
        <w:rPr>
          <w:ins w:id="3553" w:author="Gerard" w:date="2015-08-25T14:53:00Z"/>
        </w:rPr>
      </w:pPr>
      <w:ins w:id="3554" w:author="Gerard" w:date="2015-08-25T14:53:00Z">
        <w:r>
          <w:tab/>
          <w:t>&lt;Dmax&gt;1&lt;/Dmax&gt;</w:t>
        </w:r>
      </w:ins>
    </w:p>
    <w:p w14:paraId="78CEE15A" w14:textId="77777777" w:rsidR="00546831" w:rsidRDefault="00546831" w:rsidP="00546831">
      <w:pPr>
        <w:pStyle w:val="code"/>
        <w:rPr>
          <w:ins w:id="3555" w:author="Gerard" w:date="2015-08-25T14:53:00Z"/>
        </w:rPr>
      </w:pPr>
      <w:ins w:id="3556" w:author="Gerard" w:date="2015-08-25T14:53:00Z">
        <w:r>
          <w:t>&lt;/damage&gt;</w:t>
        </w:r>
      </w:ins>
    </w:p>
    <w:p w14:paraId="33A837E0" w14:textId="77777777" w:rsidR="00546831" w:rsidRPr="007D23AE" w:rsidRDefault="00546831" w:rsidP="00546831">
      <w:pPr>
        <w:rPr>
          <w:ins w:id="3557" w:author="Gerard" w:date="2015-08-25T14:53:00Z"/>
        </w:rPr>
      </w:pPr>
    </w:p>
    <w:p w14:paraId="577461B8" w14:textId="77777777" w:rsidR="00546831" w:rsidRDefault="00546831" w:rsidP="00546831">
      <w:pPr>
        <w:pStyle w:val="code"/>
        <w:rPr>
          <w:ins w:id="3558" w:author="Gerard" w:date="2015-08-25T14:53:00Z"/>
        </w:rPr>
      </w:pPr>
      <w:ins w:id="3559" w:author="Gerard" w:date="2015-08-25T14:53:00Z">
        <w:r>
          <w:br w:type="page"/>
        </w:r>
      </w:ins>
    </w:p>
    <w:p w14:paraId="26D5A56A" w14:textId="77777777" w:rsidR="00546831" w:rsidRDefault="00546831" w:rsidP="00546831">
      <w:pPr>
        <w:pStyle w:val="Heading3"/>
        <w:rPr>
          <w:ins w:id="3560" w:author="Gerard" w:date="2015-08-25T14:53:00Z"/>
        </w:rPr>
      </w:pPr>
      <w:bookmarkStart w:id="3561" w:name="_Toc302133194"/>
      <w:bookmarkStart w:id="3562" w:name="_Toc302147269"/>
      <w:ins w:id="3563" w:author="Gerard" w:date="2015-08-25T14:53:00Z">
        <w:r>
          <w:lastRenderedPageBreak/>
          <w:t>Damage Criterion</w:t>
        </w:r>
        <w:bookmarkEnd w:id="3561"/>
        <w:bookmarkEnd w:id="3562"/>
      </w:ins>
    </w:p>
    <w:p w14:paraId="6D37979D" w14:textId="4D699463" w:rsidR="00546831" w:rsidRDefault="00546831" w:rsidP="00546831">
      <w:pPr>
        <w:rPr>
          <w:ins w:id="3564" w:author="Gerard" w:date="2015-08-25T14:53:00Z"/>
        </w:rPr>
      </w:pPr>
      <w:ins w:id="3565" w:author="Gerard" w:date="2015-08-25T14:53:00Z">
        <w:r>
          <w:t xml:space="preserve">The damage criterion provides the functional form of </w:t>
        </w:r>
      </w:ins>
      <w:ins w:id="3566" w:author="Gerard" w:date="2015-08-25T14:53:00Z">
        <w:r w:rsidRPr="00C5412D">
          <w:rPr>
            <w:position w:val="-14"/>
          </w:rPr>
          <w:object w:dxaOrig="560" w:dyaOrig="420" w14:anchorId="5EA0E2DF">
            <v:shape id="_x0000_i1813" type="#_x0000_t75" style="width:28.25pt;height:20.95pt" o:ole="">
              <v:imagedata r:id="rId1644" o:title=""/>
            </v:shape>
            <o:OLEObject Type="Embed" ProgID="Equation.DSMT4" ShapeID="_x0000_i1813" DrawAspect="Content" ObjectID="_1375892330" r:id="rId1645"/>
          </w:object>
        </w:r>
      </w:ins>
      <w:ins w:id="3567" w:author="Gerard" w:date="2015-08-25T14:53:00Z">
        <w:r>
          <w:t xml:space="preserve"> that determines the evolution of damage.  There are no material parameters associated with these functions. All the functions currently modeled in FEBio are defined over the range </w:t>
        </w:r>
      </w:ins>
      <w:ins w:id="3568" w:author="Gerard" w:date="2015-08-25T14:53:00Z">
        <w:r w:rsidRPr="00420C3F">
          <w:rPr>
            <w:position w:val="-14"/>
          </w:rPr>
          <w:object w:dxaOrig="1040" w:dyaOrig="420" w14:anchorId="5D2C6212">
            <v:shape id="_x0000_i1814" type="#_x0000_t75" style="width:51.95pt;height:20.95pt" o:ole="">
              <v:imagedata r:id="rId1646" o:title=""/>
            </v:shape>
            <o:OLEObject Type="Embed" ProgID="Equation.DSMT4" ShapeID="_x0000_i1814" DrawAspect="Content" ObjectID="_1375892331" r:id="rId1647"/>
          </w:object>
        </w:r>
      </w:ins>
      <w:ins w:id="3569" w:author="Gerard" w:date="2015-08-25T14:53:00Z">
        <w:r>
          <w:t>.</w:t>
        </w:r>
      </w:ins>
    </w:p>
    <w:p w14:paraId="08C06683" w14:textId="77777777" w:rsidR="00546831" w:rsidRDefault="00546831" w:rsidP="00546831">
      <w:pPr>
        <w:rPr>
          <w:ins w:id="3570" w:author="Gerard" w:date="2015-08-25T14:53:00Z"/>
        </w:rPr>
      </w:pPr>
    </w:p>
    <w:p w14:paraId="58296876" w14:textId="77777777" w:rsidR="00546831" w:rsidRDefault="00546831" w:rsidP="00546831">
      <w:pPr>
        <w:pStyle w:val="Heading4"/>
        <w:rPr>
          <w:ins w:id="3571" w:author="Gerard" w:date="2015-08-25T14:53:00Z"/>
        </w:rPr>
      </w:pPr>
      <w:bookmarkStart w:id="3572" w:name="_Toc302133195"/>
      <w:bookmarkStart w:id="3573" w:name="_Toc302147270"/>
      <w:ins w:id="3574" w:author="Gerard" w:date="2015-08-25T14:53:00Z">
        <w:r>
          <w:t>Simo</w:t>
        </w:r>
        <w:bookmarkEnd w:id="3572"/>
        <w:bookmarkEnd w:id="3573"/>
      </w:ins>
    </w:p>
    <w:p w14:paraId="47994B89" w14:textId="65AD10B0" w:rsidR="00546831" w:rsidRDefault="00546831" w:rsidP="00546831">
      <w:pPr>
        <w:rPr>
          <w:ins w:id="3575" w:author="Gerard" w:date="2015-08-25T14:53:00Z"/>
        </w:rPr>
      </w:pPr>
      <w:ins w:id="3576" w:author="Gerard" w:date="2015-08-25T14:53:00Z">
        <w:r>
          <w:t xml:space="preserve">The material type for Simo’s damage criterion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940A59">
        <w:fldChar w:fldCharType="begin"/>
      </w:r>
      <w:r w:rsidR="00940A59">
        <w:instrText xml:space="preserve"> HYPERLINK \l "_ENREF_33" \o "Simo, 1987 #72" </w:instrText>
      </w:r>
      <w:ins w:id="3577" w:author="Gerard" w:date="2015-08-25T18:30:00Z"/>
      <w:r w:rsidR="00940A59">
        <w:fldChar w:fldCharType="separate"/>
      </w:r>
      <w:r w:rsidR="00554341">
        <w:rPr>
          <w:noProof/>
        </w:rPr>
        <w:t>33</w:t>
      </w:r>
      <w:r w:rsidR="00940A59">
        <w:rPr>
          <w:noProof/>
        </w:rPr>
        <w:fldChar w:fldCharType="end"/>
      </w:r>
      <w:r>
        <w:rPr>
          <w:noProof/>
        </w:rPr>
        <w:t>]</w:t>
      </w:r>
      <w:r>
        <w:fldChar w:fldCharType="end"/>
      </w:r>
      <w:ins w:id="3578" w:author="Gerard" w:date="2015-08-25T14:53:00Z">
        <w:r>
          <w:t xml:space="preserve"> is “</w:t>
        </w:r>
        <w:r>
          <w:rPr>
            <w:i/>
          </w:rPr>
          <w:t>DC Simo”</w:t>
        </w:r>
        <w:r>
          <w:t>. For this criterion,</w:t>
        </w:r>
      </w:ins>
    </w:p>
    <w:p w14:paraId="5EF3AA59" w14:textId="77777777" w:rsidR="00546831" w:rsidRDefault="00546831" w:rsidP="00546831">
      <w:pPr>
        <w:pStyle w:val="MTDisplayEquation"/>
        <w:rPr>
          <w:ins w:id="3579" w:author="Gerard" w:date="2015-08-25T14:53:00Z"/>
        </w:rPr>
      </w:pPr>
      <w:ins w:id="3580" w:author="Gerard" w:date="2015-08-25T14:53:00Z">
        <w:r>
          <w:tab/>
        </w:r>
      </w:ins>
      <w:ins w:id="3581" w:author="Gerard" w:date="2015-08-25T14:53:00Z">
        <w:r w:rsidRPr="00420C3F">
          <w:rPr>
            <w:position w:val="-16"/>
          </w:rPr>
          <w:object w:dxaOrig="1740" w:dyaOrig="500" w14:anchorId="0ABB3D4F">
            <v:shape id="_x0000_i1815" type="#_x0000_t75" style="width:88.4pt;height:26.45pt" o:ole="">
              <v:imagedata r:id="rId1648" o:title=""/>
            </v:shape>
            <o:OLEObject Type="Embed" ProgID="Equation.DSMT4" ShapeID="_x0000_i1815" DrawAspect="Content" ObjectID="_1375892332" r:id="rId1649"/>
          </w:object>
        </w:r>
      </w:ins>
      <w:ins w:id="3582" w:author="Gerard" w:date="2015-08-25T14:53:00Z">
        <w:r>
          <w:t xml:space="preserve"> </w:t>
        </w:r>
      </w:ins>
    </w:p>
    <w:p w14:paraId="44DB0188" w14:textId="77777777" w:rsidR="00546831" w:rsidRDefault="00546831" w:rsidP="00546831">
      <w:pPr>
        <w:rPr>
          <w:ins w:id="3583" w:author="Gerard" w:date="2015-08-25T14:53:00Z"/>
          <w:i/>
        </w:rPr>
      </w:pPr>
    </w:p>
    <w:p w14:paraId="20D69926" w14:textId="77777777" w:rsidR="00546831" w:rsidRPr="00B27FE9" w:rsidRDefault="00546831" w:rsidP="00546831">
      <w:pPr>
        <w:pStyle w:val="Example"/>
        <w:rPr>
          <w:ins w:id="3584" w:author="Gerard" w:date="2015-08-25T14:53:00Z"/>
        </w:rPr>
      </w:pPr>
      <w:ins w:id="3585" w:author="Gerard" w:date="2015-08-25T14:53:00Z">
        <w:r w:rsidRPr="00B27FE9">
          <w:t>Example:</w:t>
        </w:r>
      </w:ins>
    </w:p>
    <w:p w14:paraId="63BDF901" w14:textId="77777777" w:rsidR="00546831" w:rsidRDefault="00546831" w:rsidP="00546831">
      <w:pPr>
        <w:pStyle w:val="code"/>
        <w:rPr>
          <w:ins w:id="3586" w:author="Gerard" w:date="2015-08-25T14:53:00Z"/>
        </w:rPr>
      </w:pPr>
      <w:ins w:id="3587" w:author="Gerard" w:date="2015-08-25T14:53:00Z">
        <w:r>
          <w:t>&lt;criterion type="DC Simo"/&gt;</w:t>
        </w:r>
      </w:ins>
    </w:p>
    <w:p w14:paraId="0A069008" w14:textId="77777777" w:rsidR="00546831" w:rsidRDefault="00546831" w:rsidP="00546831">
      <w:pPr>
        <w:rPr>
          <w:ins w:id="3588" w:author="Gerard" w:date="2015-08-25T14:53:00Z"/>
        </w:rPr>
      </w:pPr>
    </w:p>
    <w:p w14:paraId="38D02F44" w14:textId="77777777" w:rsidR="00546831" w:rsidRDefault="00546831" w:rsidP="00546831">
      <w:pPr>
        <w:pStyle w:val="Heading4"/>
        <w:rPr>
          <w:ins w:id="3589" w:author="Gerard" w:date="2015-08-25T14:53:00Z"/>
        </w:rPr>
      </w:pPr>
      <w:bookmarkStart w:id="3590" w:name="_Toc302133196"/>
      <w:bookmarkStart w:id="3591" w:name="_Toc302147271"/>
      <w:ins w:id="3592" w:author="Gerard" w:date="2015-08-25T14:53:00Z">
        <w:r>
          <w:t>Strain Energy Density</w:t>
        </w:r>
        <w:bookmarkEnd w:id="3590"/>
        <w:bookmarkEnd w:id="3591"/>
      </w:ins>
    </w:p>
    <w:p w14:paraId="25B20B90" w14:textId="3CCC3704" w:rsidR="00546831" w:rsidRDefault="00546831" w:rsidP="00546831">
      <w:pPr>
        <w:rPr>
          <w:ins w:id="3593" w:author="Gerard" w:date="2015-08-25T14:53:00Z"/>
        </w:rPr>
      </w:pPr>
      <w:ins w:id="3594" w:author="Gerard" w:date="2015-08-25T14:53:00Z">
        <w:r>
          <w:t>The material type for strain energy density damage criterion is “</w:t>
        </w:r>
        <w:r>
          <w:rPr>
            <w:i/>
          </w:rPr>
          <w:t>DC strain energy density”</w:t>
        </w:r>
        <w:r>
          <w:t>. For this criterion,</w:t>
        </w:r>
      </w:ins>
    </w:p>
    <w:p w14:paraId="3A724E35" w14:textId="77777777" w:rsidR="00546831" w:rsidRDefault="00546831" w:rsidP="00546831">
      <w:pPr>
        <w:pStyle w:val="MTDisplayEquation"/>
        <w:rPr>
          <w:ins w:id="3595" w:author="Gerard" w:date="2015-08-25T14:53:00Z"/>
        </w:rPr>
      </w:pPr>
      <w:ins w:id="3596" w:author="Gerard" w:date="2015-08-25T14:53:00Z">
        <w:r>
          <w:tab/>
        </w:r>
      </w:ins>
      <w:ins w:id="3597" w:author="Gerard" w:date="2015-08-25T14:53:00Z">
        <w:r w:rsidRPr="00420C3F">
          <w:rPr>
            <w:position w:val="-14"/>
          </w:rPr>
          <w:object w:dxaOrig="1420" w:dyaOrig="420" w14:anchorId="4C2BC156">
            <v:shape id="_x0000_i1816" type="#_x0000_t75" style="width:71.1pt;height:20.95pt" o:ole="">
              <v:imagedata r:id="rId1650" o:title=""/>
            </v:shape>
            <o:OLEObject Type="Embed" ProgID="Equation.DSMT4" ShapeID="_x0000_i1816" DrawAspect="Content" ObjectID="_1375892333" r:id="rId1651"/>
          </w:object>
        </w:r>
      </w:ins>
      <w:ins w:id="3598" w:author="Gerard" w:date="2015-08-25T14:53:00Z">
        <w:r>
          <w:t xml:space="preserve"> </w:t>
        </w:r>
      </w:ins>
    </w:p>
    <w:p w14:paraId="4E2F1840" w14:textId="77777777" w:rsidR="00546831" w:rsidRDefault="00546831" w:rsidP="00546831">
      <w:pPr>
        <w:rPr>
          <w:ins w:id="3599" w:author="Gerard" w:date="2015-08-25T14:53:00Z"/>
          <w:i/>
        </w:rPr>
      </w:pPr>
    </w:p>
    <w:p w14:paraId="7FC236A6" w14:textId="77777777" w:rsidR="00546831" w:rsidRPr="00B27FE9" w:rsidRDefault="00546831" w:rsidP="00546831">
      <w:pPr>
        <w:pStyle w:val="Example"/>
        <w:rPr>
          <w:ins w:id="3600" w:author="Gerard" w:date="2015-08-25T14:53:00Z"/>
        </w:rPr>
      </w:pPr>
      <w:ins w:id="3601" w:author="Gerard" w:date="2015-08-25T14:53:00Z">
        <w:r w:rsidRPr="00B27FE9">
          <w:t>Example:</w:t>
        </w:r>
      </w:ins>
    </w:p>
    <w:p w14:paraId="58B7719E" w14:textId="77777777" w:rsidR="00546831" w:rsidRDefault="00546831" w:rsidP="00546831">
      <w:pPr>
        <w:pStyle w:val="code"/>
        <w:rPr>
          <w:ins w:id="3602" w:author="Gerard" w:date="2015-08-25T14:53:00Z"/>
        </w:rPr>
      </w:pPr>
      <w:ins w:id="3603" w:author="Gerard" w:date="2015-08-25T14:53:00Z">
        <w:r>
          <w:t>&lt;criterion type="DC strain energy density"/&gt;</w:t>
        </w:r>
      </w:ins>
    </w:p>
    <w:p w14:paraId="108EA938" w14:textId="77777777" w:rsidR="00546831" w:rsidRDefault="00546831" w:rsidP="00546831">
      <w:pPr>
        <w:rPr>
          <w:ins w:id="3604" w:author="Gerard" w:date="2015-08-25T14:53:00Z"/>
        </w:rPr>
      </w:pPr>
    </w:p>
    <w:p w14:paraId="4BFE959F" w14:textId="77777777" w:rsidR="00546831" w:rsidRDefault="00546831" w:rsidP="00546831">
      <w:pPr>
        <w:pStyle w:val="Heading4"/>
        <w:rPr>
          <w:ins w:id="3605" w:author="Gerard" w:date="2015-08-25T14:53:00Z"/>
        </w:rPr>
      </w:pPr>
      <w:bookmarkStart w:id="3606" w:name="_Toc302133197"/>
      <w:bookmarkStart w:id="3607" w:name="_Toc302147272"/>
      <w:ins w:id="3608" w:author="Gerard" w:date="2015-08-25T14:53:00Z">
        <w:r>
          <w:t>Specific Strain Energy</w:t>
        </w:r>
        <w:bookmarkEnd w:id="3606"/>
        <w:bookmarkEnd w:id="3607"/>
      </w:ins>
    </w:p>
    <w:p w14:paraId="00BECB29" w14:textId="69E6586C" w:rsidR="00546831" w:rsidRDefault="00546831" w:rsidP="00546831">
      <w:pPr>
        <w:rPr>
          <w:ins w:id="3609" w:author="Gerard" w:date="2015-08-25T14:53:00Z"/>
        </w:rPr>
      </w:pPr>
      <w:ins w:id="3610" w:author="Gerard" w:date="2015-08-25T14:53:00Z">
        <w:r>
          <w:t xml:space="preserve">The material type for specific strain energy damage criterion is </w:t>
        </w:r>
        <w:r w:rsidRPr="00DA4325">
          <w:rPr>
            <w:i/>
            <w:rPrChange w:id="3611" w:author="Gerard" w:date="2015-08-25T18:24:00Z">
              <w:rPr/>
            </w:rPrChange>
          </w:rPr>
          <w:t>“</w:t>
        </w:r>
        <w:r>
          <w:rPr>
            <w:i/>
          </w:rPr>
          <w:t>DC specific strain energy”</w:t>
        </w:r>
        <w:r>
          <w:t>. For this criterion,</w:t>
        </w:r>
      </w:ins>
    </w:p>
    <w:p w14:paraId="32848191" w14:textId="77777777" w:rsidR="00546831" w:rsidRDefault="00546831" w:rsidP="00546831">
      <w:pPr>
        <w:pStyle w:val="MTDisplayEquation"/>
        <w:rPr>
          <w:ins w:id="3612" w:author="Gerard" w:date="2015-08-25T14:53:00Z"/>
        </w:rPr>
      </w:pPr>
      <w:ins w:id="3613" w:author="Gerard" w:date="2015-08-25T14:53:00Z">
        <w:r>
          <w:tab/>
        </w:r>
      </w:ins>
      <w:ins w:id="3614" w:author="Gerard" w:date="2015-08-25T14:53:00Z">
        <w:r w:rsidRPr="00C5412D">
          <w:rPr>
            <w:position w:val="-14"/>
          </w:rPr>
          <w:object w:dxaOrig="1720" w:dyaOrig="420" w14:anchorId="45A4DE94">
            <v:shape id="_x0000_i1817" type="#_x0000_t75" style="width:85.65pt;height:20.95pt" o:ole="">
              <v:imagedata r:id="rId1652" o:title=""/>
            </v:shape>
            <o:OLEObject Type="Embed" ProgID="Equation.DSMT4" ShapeID="_x0000_i1817" DrawAspect="Content" ObjectID="_1375892334" r:id="rId1653"/>
          </w:object>
        </w:r>
      </w:ins>
      <w:ins w:id="3615" w:author="Gerard" w:date="2015-08-25T14:53:00Z">
        <w:r>
          <w:t xml:space="preserve"> </w:t>
        </w:r>
      </w:ins>
    </w:p>
    <w:p w14:paraId="206B6ED2" w14:textId="77777777" w:rsidR="00546831" w:rsidRPr="00F92972" w:rsidRDefault="00546831" w:rsidP="00546831">
      <w:pPr>
        <w:rPr>
          <w:ins w:id="3616" w:author="Gerard" w:date="2015-08-25T14:53:00Z"/>
        </w:rPr>
      </w:pPr>
      <w:ins w:id="3617" w:author="Gerard" w:date="2015-08-25T14:53:00Z">
        <w:r>
          <w:t xml:space="preserve">where </w:t>
        </w:r>
      </w:ins>
      <w:ins w:id="3618" w:author="Gerard" w:date="2015-08-25T14:53:00Z">
        <w:r w:rsidRPr="00420C3F">
          <w:rPr>
            <w:position w:val="-10"/>
          </w:rPr>
          <w:object w:dxaOrig="220" w:dyaOrig="260" w14:anchorId="60FBA18A">
            <v:shape id="_x0000_i1818" type="#_x0000_t75" style="width:10.95pt;height:13.65pt" o:ole="">
              <v:imagedata r:id="rId1654" o:title=""/>
            </v:shape>
            <o:OLEObject Type="Embed" ProgID="Equation.DSMT4" ShapeID="_x0000_i1818" DrawAspect="Content" ObjectID="_1375892335" r:id="rId1655"/>
          </w:object>
        </w:r>
      </w:ins>
      <w:ins w:id="3619" w:author="Gerard" w:date="2015-08-25T14:53:00Z">
        <w:r>
          <w:t xml:space="preserve"> is the elastic material’s density.</w:t>
        </w:r>
      </w:ins>
    </w:p>
    <w:p w14:paraId="548736C8" w14:textId="77777777" w:rsidR="00546831" w:rsidRDefault="00546831" w:rsidP="00546831">
      <w:pPr>
        <w:rPr>
          <w:ins w:id="3620" w:author="Gerard" w:date="2015-08-25T14:53:00Z"/>
          <w:i/>
        </w:rPr>
      </w:pPr>
    </w:p>
    <w:p w14:paraId="624D7999" w14:textId="77777777" w:rsidR="00546831" w:rsidRPr="00B27FE9" w:rsidRDefault="00546831" w:rsidP="00546831">
      <w:pPr>
        <w:pStyle w:val="Example"/>
        <w:rPr>
          <w:ins w:id="3621" w:author="Gerard" w:date="2015-08-25T14:53:00Z"/>
        </w:rPr>
      </w:pPr>
      <w:ins w:id="3622" w:author="Gerard" w:date="2015-08-25T14:53:00Z">
        <w:r w:rsidRPr="00B27FE9">
          <w:t>Example:</w:t>
        </w:r>
      </w:ins>
    </w:p>
    <w:p w14:paraId="513ECA22" w14:textId="77777777" w:rsidR="00546831" w:rsidRDefault="00546831" w:rsidP="00546831">
      <w:pPr>
        <w:pStyle w:val="code"/>
        <w:rPr>
          <w:ins w:id="3623" w:author="Gerard" w:date="2015-08-25T14:53:00Z"/>
        </w:rPr>
      </w:pPr>
      <w:ins w:id="3624" w:author="Gerard" w:date="2015-08-25T14:53:00Z">
        <w:r>
          <w:t>&lt;criterion type="DC specific strain energy"/&gt;</w:t>
        </w:r>
      </w:ins>
    </w:p>
    <w:p w14:paraId="70DD553D" w14:textId="77777777" w:rsidR="00546831" w:rsidRDefault="00546831" w:rsidP="00546831">
      <w:pPr>
        <w:rPr>
          <w:ins w:id="3625" w:author="Gerard" w:date="2015-08-25T14:53:00Z"/>
        </w:rPr>
      </w:pPr>
    </w:p>
    <w:p w14:paraId="761BEBA9" w14:textId="77777777" w:rsidR="00546831" w:rsidRDefault="00546831" w:rsidP="00546831">
      <w:pPr>
        <w:pStyle w:val="Heading4"/>
        <w:rPr>
          <w:ins w:id="3626" w:author="Gerard" w:date="2015-08-25T14:53:00Z"/>
        </w:rPr>
      </w:pPr>
      <w:bookmarkStart w:id="3627" w:name="_Toc302133198"/>
      <w:bookmarkStart w:id="3628" w:name="_Toc302147273"/>
      <w:ins w:id="3629" w:author="Gerard" w:date="2015-08-25T14:53:00Z">
        <w:r>
          <w:t>Von Mises Stress</w:t>
        </w:r>
        <w:bookmarkStart w:id="3630" w:name="_GoBack"/>
        <w:bookmarkEnd w:id="3627"/>
        <w:bookmarkEnd w:id="3628"/>
        <w:bookmarkEnd w:id="3630"/>
      </w:ins>
    </w:p>
    <w:p w14:paraId="282C9ED1" w14:textId="7C754F55" w:rsidR="00546831" w:rsidRDefault="00546831" w:rsidP="00546831">
      <w:pPr>
        <w:rPr>
          <w:ins w:id="3631" w:author="Gerard" w:date="2015-08-25T14:53:00Z"/>
        </w:rPr>
      </w:pPr>
      <w:ins w:id="3632" w:author="Gerard" w:date="2015-08-25T14:53:00Z">
        <w:r>
          <w:t xml:space="preserve">The material type for von Mises stress damage criterion is </w:t>
        </w:r>
        <w:r w:rsidRPr="00DA4325">
          <w:rPr>
            <w:i/>
            <w:rPrChange w:id="3633" w:author="Gerard" w:date="2015-08-25T18:24:00Z">
              <w:rPr/>
            </w:rPrChange>
          </w:rPr>
          <w:t>“</w:t>
        </w:r>
        <w:r>
          <w:rPr>
            <w:i/>
          </w:rPr>
          <w:t>DC von Mises stress”</w:t>
        </w:r>
        <w:r>
          <w:t>. For this criterion,</w:t>
        </w:r>
      </w:ins>
    </w:p>
    <w:p w14:paraId="52D58B78" w14:textId="77777777" w:rsidR="00546831" w:rsidRDefault="00546831" w:rsidP="00546831">
      <w:pPr>
        <w:pStyle w:val="MTDisplayEquation"/>
        <w:rPr>
          <w:ins w:id="3634" w:author="Gerard" w:date="2015-08-25T14:53:00Z"/>
        </w:rPr>
      </w:pPr>
      <w:ins w:id="3635" w:author="Gerard" w:date="2015-08-25T14:53:00Z">
        <w:r>
          <w:tab/>
        </w:r>
      </w:ins>
      <w:ins w:id="3636" w:author="Gerard" w:date="2015-08-25T14:53:00Z">
        <w:r w:rsidRPr="00046AA3">
          <w:rPr>
            <w:position w:val="-24"/>
          </w:rPr>
          <w:object w:dxaOrig="4680" w:dyaOrig="700" w14:anchorId="307119CE">
            <v:shape id="_x0000_i1819" type="#_x0000_t75" style="width:234.25pt;height:36.45pt" o:ole="">
              <v:imagedata r:id="rId1656" o:title=""/>
            </v:shape>
            <o:OLEObject Type="Embed" ProgID="Equation.DSMT4" ShapeID="_x0000_i1819" DrawAspect="Content" ObjectID="_1375892336" r:id="rId1657"/>
          </w:object>
        </w:r>
      </w:ins>
      <w:ins w:id="3637" w:author="Gerard" w:date="2015-08-25T14:53:00Z">
        <w:r>
          <w:t xml:space="preserve"> </w:t>
        </w:r>
      </w:ins>
    </w:p>
    <w:p w14:paraId="655468BD" w14:textId="77777777" w:rsidR="00546831" w:rsidRPr="00F92972" w:rsidRDefault="00546831" w:rsidP="00546831">
      <w:pPr>
        <w:rPr>
          <w:ins w:id="3638" w:author="Gerard" w:date="2015-08-25T14:53:00Z"/>
        </w:rPr>
      </w:pPr>
      <w:ins w:id="3639" w:author="Gerard" w:date="2015-08-25T14:53:00Z">
        <w:r>
          <w:t xml:space="preserve">where </w:t>
        </w:r>
      </w:ins>
      <w:ins w:id="3640" w:author="Gerard" w:date="2015-08-25T14:53:00Z">
        <w:r w:rsidRPr="00420C3F">
          <w:rPr>
            <w:position w:val="-12"/>
          </w:rPr>
          <w:object w:dxaOrig="920" w:dyaOrig="380" w14:anchorId="7DF7B22C">
            <v:shape id="_x0000_i1820" type="#_x0000_t75" style="width:45.55pt;height:19.15pt" o:ole="">
              <v:imagedata r:id="rId1658" o:title=""/>
            </v:shape>
            <o:OLEObject Type="Embed" ProgID="Equation.DSMT4" ShapeID="_x0000_i1820" DrawAspect="Content" ObjectID="_1375892337" r:id="rId1659"/>
          </w:object>
        </w:r>
      </w:ins>
      <w:ins w:id="3641" w:author="Gerard" w:date="2015-08-25T14:53:00Z">
        <w:r>
          <w:t xml:space="preserve"> are the principal values of </w:t>
        </w:r>
      </w:ins>
      <w:ins w:id="3642" w:author="Gerard" w:date="2015-08-25T14:53:00Z">
        <w:r w:rsidRPr="00420C3F">
          <w:rPr>
            <w:position w:val="-14"/>
          </w:rPr>
          <w:object w:dxaOrig="660" w:dyaOrig="420" w14:anchorId="227B46FC">
            <v:shape id="_x0000_i1821" type="#_x0000_t75" style="width:33.7pt;height:20.95pt" o:ole="">
              <v:imagedata r:id="rId1660" o:title=""/>
            </v:shape>
            <o:OLEObject Type="Embed" ProgID="Equation.DSMT4" ShapeID="_x0000_i1821" DrawAspect="Content" ObjectID="_1375892338" r:id="rId1661"/>
          </w:object>
        </w:r>
      </w:ins>
      <w:ins w:id="3643" w:author="Gerard" w:date="2015-08-25T14:53:00Z">
        <w:r>
          <w:t>.</w:t>
        </w:r>
      </w:ins>
    </w:p>
    <w:p w14:paraId="7242F4F2" w14:textId="77777777" w:rsidR="00546831" w:rsidRDefault="00546831" w:rsidP="00546831">
      <w:pPr>
        <w:rPr>
          <w:ins w:id="3644" w:author="Gerard" w:date="2015-08-25T14:53:00Z"/>
          <w:i/>
        </w:rPr>
      </w:pPr>
    </w:p>
    <w:p w14:paraId="0DBBE366" w14:textId="77777777" w:rsidR="00546831" w:rsidRPr="00B27FE9" w:rsidRDefault="00546831" w:rsidP="00546831">
      <w:pPr>
        <w:pStyle w:val="Example"/>
        <w:rPr>
          <w:ins w:id="3645" w:author="Gerard" w:date="2015-08-25T14:53:00Z"/>
        </w:rPr>
      </w:pPr>
      <w:ins w:id="3646" w:author="Gerard" w:date="2015-08-25T14:53:00Z">
        <w:r w:rsidRPr="00B27FE9">
          <w:t>Example:</w:t>
        </w:r>
      </w:ins>
    </w:p>
    <w:p w14:paraId="7C0F80B7" w14:textId="77777777" w:rsidR="00546831" w:rsidRDefault="00546831" w:rsidP="00546831">
      <w:pPr>
        <w:pStyle w:val="code"/>
        <w:rPr>
          <w:ins w:id="3647" w:author="Gerard" w:date="2015-08-25T14:53:00Z"/>
        </w:rPr>
      </w:pPr>
      <w:ins w:id="3648" w:author="Gerard" w:date="2015-08-25T14:53:00Z">
        <w:r>
          <w:t>&lt;criterion type="DC von Mises stress"/&gt;</w:t>
        </w:r>
      </w:ins>
    </w:p>
    <w:p w14:paraId="79C9E350" w14:textId="77777777" w:rsidR="00546831" w:rsidRDefault="00546831" w:rsidP="00546831">
      <w:pPr>
        <w:rPr>
          <w:ins w:id="3649" w:author="Gerard" w:date="2015-08-25T14:53:00Z"/>
        </w:rPr>
      </w:pPr>
    </w:p>
    <w:p w14:paraId="51227790" w14:textId="77777777" w:rsidR="00546831" w:rsidRDefault="00546831" w:rsidP="00546831">
      <w:pPr>
        <w:pStyle w:val="Heading4"/>
        <w:rPr>
          <w:ins w:id="3650" w:author="Gerard" w:date="2015-08-25T14:53:00Z"/>
        </w:rPr>
      </w:pPr>
      <w:bookmarkStart w:id="3651" w:name="_Toc302133199"/>
      <w:bookmarkStart w:id="3652" w:name="_Toc302147274"/>
      <w:ins w:id="3653" w:author="Gerard" w:date="2015-08-25T14:53:00Z">
        <w:r>
          <w:t>Maximum Shear Stress</w:t>
        </w:r>
        <w:bookmarkEnd w:id="3651"/>
        <w:bookmarkEnd w:id="3652"/>
      </w:ins>
    </w:p>
    <w:p w14:paraId="3251A0C3" w14:textId="253BF7B0" w:rsidR="00546831" w:rsidRDefault="00546831" w:rsidP="00546831">
      <w:pPr>
        <w:rPr>
          <w:ins w:id="3654" w:author="Gerard" w:date="2015-08-25T14:53:00Z"/>
        </w:rPr>
      </w:pPr>
      <w:ins w:id="3655" w:author="Gerard" w:date="2015-08-25T14:53:00Z">
        <w:r>
          <w:t xml:space="preserve">The material type for maximum shear stress damage criterion is </w:t>
        </w:r>
        <w:r w:rsidRPr="00DA4325">
          <w:rPr>
            <w:i/>
            <w:rPrChange w:id="3656" w:author="Gerard" w:date="2015-08-25T18:25:00Z">
              <w:rPr/>
            </w:rPrChange>
          </w:rPr>
          <w:t>“</w:t>
        </w:r>
        <w:r>
          <w:rPr>
            <w:i/>
          </w:rPr>
          <w:t>DC max shear stress”</w:t>
        </w:r>
        <w:r>
          <w:t>. For this criterion,</w:t>
        </w:r>
      </w:ins>
    </w:p>
    <w:p w14:paraId="00911D54" w14:textId="77777777" w:rsidR="00546831" w:rsidRDefault="00546831" w:rsidP="00546831">
      <w:pPr>
        <w:pStyle w:val="MTDisplayEquation"/>
        <w:rPr>
          <w:ins w:id="3657" w:author="Gerard" w:date="2015-08-25T14:53:00Z"/>
        </w:rPr>
      </w:pPr>
      <w:ins w:id="3658" w:author="Gerard" w:date="2015-08-25T14:53:00Z">
        <w:r>
          <w:tab/>
        </w:r>
      </w:ins>
      <w:ins w:id="3659" w:author="Gerard" w:date="2015-08-25T14:53:00Z">
        <w:r w:rsidRPr="00046AA3">
          <w:rPr>
            <w:position w:val="-36"/>
          </w:rPr>
          <w:object w:dxaOrig="4080" w:dyaOrig="840" w14:anchorId="6E5EF4E8">
            <v:shape id="_x0000_i1822" type="#_x0000_t75" style="width:204.15pt;height:41.9pt" o:ole="">
              <v:imagedata r:id="rId1662" o:title=""/>
            </v:shape>
            <o:OLEObject Type="Embed" ProgID="Equation.DSMT4" ShapeID="_x0000_i1822" DrawAspect="Content" ObjectID="_1375892339" r:id="rId1663"/>
          </w:object>
        </w:r>
      </w:ins>
      <w:ins w:id="3660" w:author="Gerard" w:date="2015-08-25T14:53:00Z">
        <w:r>
          <w:t xml:space="preserve"> </w:t>
        </w:r>
      </w:ins>
    </w:p>
    <w:p w14:paraId="5A1ED3BD" w14:textId="77777777" w:rsidR="00546831" w:rsidRPr="00F92972" w:rsidRDefault="00546831" w:rsidP="00546831">
      <w:pPr>
        <w:rPr>
          <w:ins w:id="3661" w:author="Gerard" w:date="2015-08-25T14:53:00Z"/>
        </w:rPr>
      </w:pPr>
      <w:ins w:id="3662" w:author="Gerard" w:date="2015-08-25T14:53:00Z">
        <w:r>
          <w:t xml:space="preserve">where </w:t>
        </w:r>
      </w:ins>
      <w:ins w:id="3663" w:author="Gerard" w:date="2015-08-25T14:53:00Z">
        <w:r w:rsidRPr="00C5412D">
          <w:rPr>
            <w:position w:val="-12"/>
          </w:rPr>
          <w:object w:dxaOrig="920" w:dyaOrig="380" w14:anchorId="4BE64D6F">
            <v:shape id="_x0000_i1823" type="#_x0000_t75" style="width:45.55pt;height:19.15pt" o:ole="">
              <v:imagedata r:id="rId1664" o:title=""/>
            </v:shape>
            <o:OLEObject Type="Embed" ProgID="Equation.DSMT4" ShapeID="_x0000_i1823" DrawAspect="Content" ObjectID="_1375892340" r:id="rId1665"/>
          </w:object>
        </w:r>
      </w:ins>
      <w:ins w:id="3664" w:author="Gerard" w:date="2015-08-25T14:53:00Z">
        <w:r>
          <w:t xml:space="preserve"> are the principal values of </w:t>
        </w:r>
      </w:ins>
      <w:ins w:id="3665" w:author="Gerard" w:date="2015-08-25T14:53:00Z">
        <w:r w:rsidRPr="00C5412D">
          <w:rPr>
            <w:position w:val="-14"/>
          </w:rPr>
          <w:object w:dxaOrig="660" w:dyaOrig="420" w14:anchorId="5D357D8E">
            <v:shape id="_x0000_i1824" type="#_x0000_t75" style="width:33.7pt;height:20.95pt" o:ole="">
              <v:imagedata r:id="rId1666" o:title=""/>
            </v:shape>
            <o:OLEObject Type="Embed" ProgID="Equation.DSMT4" ShapeID="_x0000_i1824" DrawAspect="Content" ObjectID="_1375892341" r:id="rId1667"/>
          </w:object>
        </w:r>
      </w:ins>
      <w:ins w:id="3666" w:author="Gerard" w:date="2015-08-25T14:53:00Z">
        <w:r>
          <w:t>.</w:t>
        </w:r>
      </w:ins>
    </w:p>
    <w:p w14:paraId="6BADEAA7" w14:textId="77777777" w:rsidR="00546831" w:rsidRDefault="00546831" w:rsidP="00546831">
      <w:pPr>
        <w:rPr>
          <w:ins w:id="3667" w:author="Gerard" w:date="2015-08-25T14:53:00Z"/>
          <w:i/>
        </w:rPr>
      </w:pPr>
    </w:p>
    <w:p w14:paraId="0A0FEAAE" w14:textId="77777777" w:rsidR="00546831" w:rsidRPr="00B27FE9" w:rsidRDefault="00546831" w:rsidP="00546831">
      <w:pPr>
        <w:pStyle w:val="Example"/>
        <w:rPr>
          <w:ins w:id="3668" w:author="Gerard" w:date="2015-08-25T14:53:00Z"/>
        </w:rPr>
      </w:pPr>
      <w:ins w:id="3669" w:author="Gerard" w:date="2015-08-25T14:53:00Z">
        <w:r w:rsidRPr="00B27FE9">
          <w:t>Example:</w:t>
        </w:r>
      </w:ins>
    </w:p>
    <w:p w14:paraId="1FAAB8CE" w14:textId="77777777" w:rsidR="00546831" w:rsidRDefault="00546831" w:rsidP="00546831">
      <w:pPr>
        <w:pStyle w:val="code"/>
        <w:rPr>
          <w:ins w:id="3670" w:author="Gerard" w:date="2015-08-25T14:53:00Z"/>
        </w:rPr>
      </w:pPr>
      <w:ins w:id="3671" w:author="Gerard" w:date="2015-08-25T14:53:00Z">
        <w:r>
          <w:t>&lt;criterion type="DC max shear stress"/&gt;</w:t>
        </w:r>
      </w:ins>
    </w:p>
    <w:p w14:paraId="73807506" w14:textId="77777777" w:rsidR="00546831" w:rsidRDefault="00546831" w:rsidP="00546831">
      <w:pPr>
        <w:rPr>
          <w:ins w:id="3672" w:author="Gerard" w:date="2015-08-25T14:53:00Z"/>
        </w:rPr>
      </w:pPr>
    </w:p>
    <w:p w14:paraId="22165E3E" w14:textId="77777777" w:rsidR="00546831" w:rsidRDefault="00546831" w:rsidP="00546831">
      <w:pPr>
        <w:pStyle w:val="Heading4"/>
        <w:rPr>
          <w:ins w:id="3673" w:author="Gerard" w:date="2015-08-25T14:53:00Z"/>
        </w:rPr>
      </w:pPr>
      <w:bookmarkStart w:id="3674" w:name="_Toc302133200"/>
      <w:bookmarkStart w:id="3675" w:name="_Toc302147275"/>
      <w:ins w:id="3676" w:author="Gerard" w:date="2015-08-25T14:53:00Z">
        <w:r>
          <w:t>Maximum Normal Stress</w:t>
        </w:r>
        <w:bookmarkEnd w:id="3674"/>
        <w:bookmarkEnd w:id="3675"/>
      </w:ins>
    </w:p>
    <w:p w14:paraId="4F2A3C20" w14:textId="250D1544" w:rsidR="00546831" w:rsidRDefault="00546831" w:rsidP="00546831">
      <w:pPr>
        <w:rPr>
          <w:ins w:id="3677" w:author="Gerard" w:date="2015-08-25T14:53:00Z"/>
        </w:rPr>
      </w:pPr>
      <w:ins w:id="3678" w:author="Gerard" w:date="2015-08-25T14:53:00Z">
        <w:r>
          <w:t xml:space="preserve">The material type for maximum normal stress damage criterion is </w:t>
        </w:r>
        <w:r w:rsidRPr="00DA4325">
          <w:rPr>
            <w:i/>
            <w:rPrChange w:id="3679" w:author="Gerard" w:date="2015-08-25T18:25:00Z">
              <w:rPr/>
            </w:rPrChange>
          </w:rPr>
          <w:t>“</w:t>
        </w:r>
        <w:r>
          <w:rPr>
            <w:i/>
          </w:rPr>
          <w:t>DC max normal stress”</w:t>
        </w:r>
        <w:r>
          <w:t>. For this criterion,</w:t>
        </w:r>
      </w:ins>
    </w:p>
    <w:p w14:paraId="22517C08" w14:textId="77777777" w:rsidR="00546831" w:rsidRDefault="00546831" w:rsidP="00546831">
      <w:pPr>
        <w:pStyle w:val="MTDisplayEquation"/>
        <w:rPr>
          <w:ins w:id="3680" w:author="Gerard" w:date="2015-08-25T14:53:00Z"/>
        </w:rPr>
      </w:pPr>
      <w:ins w:id="3681" w:author="Gerard" w:date="2015-08-25T14:53:00Z">
        <w:r>
          <w:tab/>
        </w:r>
      </w:ins>
      <w:ins w:id="3682" w:author="Gerard" w:date="2015-08-25T14:53:00Z">
        <w:r w:rsidRPr="00046AA3">
          <w:rPr>
            <w:position w:val="-14"/>
          </w:rPr>
          <w:object w:dxaOrig="2280" w:dyaOrig="420" w14:anchorId="681E8F71">
            <v:shape id="_x0000_i1825" type="#_x0000_t75" style="width:113.9pt;height:20.95pt" o:ole="">
              <v:imagedata r:id="rId1668" o:title=""/>
            </v:shape>
            <o:OLEObject Type="Embed" ProgID="Equation.DSMT4" ShapeID="_x0000_i1825" DrawAspect="Content" ObjectID="_1375892342" r:id="rId1669"/>
          </w:object>
        </w:r>
      </w:ins>
      <w:ins w:id="3683" w:author="Gerard" w:date="2015-08-25T14:53:00Z">
        <w:r>
          <w:t xml:space="preserve"> </w:t>
        </w:r>
      </w:ins>
    </w:p>
    <w:p w14:paraId="2B1001AB" w14:textId="77777777" w:rsidR="00546831" w:rsidRPr="00F92972" w:rsidRDefault="00546831" w:rsidP="00546831">
      <w:pPr>
        <w:rPr>
          <w:ins w:id="3684" w:author="Gerard" w:date="2015-08-25T14:53:00Z"/>
        </w:rPr>
      </w:pPr>
      <w:ins w:id="3685" w:author="Gerard" w:date="2015-08-25T14:53:00Z">
        <w:r>
          <w:t xml:space="preserve">where </w:t>
        </w:r>
      </w:ins>
      <w:ins w:id="3686" w:author="Gerard" w:date="2015-08-25T14:53:00Z">
        <w:r w:rsidRPr="00C5412D">
          <w:rPr>
            <w:position w:val="-12"/>
          </w:rPr>
          <w:object w:dxaOrig="920" w:dyaOrig="380" w14:anchorId="7771E09A">
            <v:shape id="_x0000_i1826" type="#_x0000_t75" style="width:45.55pt;height:19.15pt" o:ole="">
              <v:imagedata r:id="rId1670" o:title=""/>
            </v:shape>
            <o:OLEObject Type="Embed" ProgID="Equation.DSMT4" ShapeID="_x0000_i1826" DrawAspect="Content" ObjectID="_1375892343" r:id="rId1671"/>
          </w:object>
        </w:r>
      </w:ins>
      <w:ins w:id="3687" w:author="Gerard" w:date="2015-08-25T14:53:00Z">
        <w:r>
          <w:t xml:space="preserve"> are the principal values of </w:t>
        </w:r>
      </w:ins>
      <w:ins w:id="3688" w:author="Gerard" w:date="2015-08-25T14:53:00Z">
        <w:r w:rsidRPr="00C5412D">
          <w:rPr>
            <w:position w:val="-14"/>
          </w:rPr>
          <w:object w:dxaOrig="660" w:dyaOrig="420" w14:anchorId="66C26C21">
            <v:shape id="_x0000_i1827" type="#_x0000_t75" style="width:33.7pt;height:20.95pt" o:ole="">
              <v:imagedata r:id="rId1672" o:title=""/>
            </v:shape>
            <o:OLEObject Type="Embed" ProgID="Equation.DSMT4" ShapeID="_x0000_i1827" DrawAspect="Content" ObjectID="_1375892344" r:id="rId1673"/>
          </w:object>
        </w:r>
      </w:ins>
      <w:ins w:id="3689" w:author="Gerard" w:date="2015-08-25T14:53:00Z">
        <w:r>
          <w:t>.</w:t>
        </w:r>
      </w:ins>
    </w:p>
    <w:p w14:paraId="201CD0E5" w14:textId="77777777" w:rsidR="00546831" w:rsidRDefault="00546831" w:rsidP="00546831">
      <w:pPr>
        <w:rPr>
          <w:ins w:id="3690" w:author="Gerard" w:date="2015-08-25T14:53:00Z"/>
          <w:i/>
        </w:rPr>
      </w:pPr>
    </w:p>
    <w:p w14:paraId="0C869785" w14:textId="77777777" w:rsidR="00546831" w:rsidRPr="00B27FE9" w:rsidRDefault="00546831" w:rsidP="00546831">
      <w:pPr>
        <w:pStyle w:val="Example"/>
        <w:rPr>
          <w:ins w:id="3691" w:author="Gerard" w:date="2015-08-25T14:53:00Z"/>
        </w:rPr>
      </w:pPr>
      <w:ins w:id="3692" w:author="Gerard" w:date="2015-08-25T14:53:00Z">
        <w:r w:rsidRPr="00B27FE9">
          <w:t>Example:</w:t>
        </w:r>
      </w:ins>
    </w:p>
    <w:p w14:paraId="226F70E1" w14:textId="77777777" w:rsidR="00546831" w:rsidRDefault="00546831" w:rsidP="00546831">
      <w:pPr>
        <w:pStyle w:val="code"/>
        <w:rPr>
          <w:ins w:id="3693" w:author="Gerard" w:date="2015-08-25T14:53:00Z"/>
        </w:rPr>
      </w:pPr>
      <w:ins w:id="3694" w:author="Gerard" w:date="2015-08-25T14:53:00Z">
        <w:r>
          <w:t>&lt;criterion type="DC max normal stress"/&gt;</w:t>
        </w:r>
      </w:ins>
    </w:p>
    <w:p w14:paraId="284A3DFC" w14:textId="77777777" w:rsidR="00546831" w:rsidRDefault="00546831" w:rsidP="00546831">
      <w:pPr>
        <w:rPr>
          <w:ins w:id="3695" w:author="Gerard" w:date="2015-08-25T14:53:00Z"/>
        </w:rPr>
      </w:pPr>
    </w:p>
    <w:p w14:paraId="4338A2A5" w14:textId="77777777" w:rsidR="00546831" w:rsidRDefault="00546831" w:rsidP="00546831">
      <w:pPr>
        <w:pStyle w:val="Heading4"/>
        <w:rPr>
          <w:ins w:id="3696" w:author="Gerard" w:date="2015-08-25T14:53:00Z"/>
        </w:rPr>
      </w:pPr>
      <w:bookmarkStart w:id="3697" w:name="_Toc302133201"/>
      <w:bookmarkStart w:id="3698" w:name="_Toc302147276"/>
      <w:ins w:id="3699" w:author="Gerard" w:date="2015-08-25T14:53:00Z">
        <w:r>
          <w:t>Maximum Normal Lagrange Strain</w:t>
        </w:r>
        <w:bookmarkEnd w:id="3697"/>
        <w:bookmarkEnd w:id="3698"/>
      </w:ins>
    </w:p>
    <w:p w14:paraId="6EC47353" w14:textId="77777777" w:rsidR="00546831" w:rsidRDefault="00546831" w:rsidP="00546831">
      <w:pPr>
        <w:rPr>
          <w:ins w:id="3700" w:author="Gerard" w:date="2015-08-25T14:53:00Z"/>
        </w:rPr>
      </w:pPr>
      <w:ins w:id="3701" w:author="Gerard" w:date="2015-08-25T14:53:00Z">
        <w:r>
          <w:t xml:space="preserve">The material type for maximum normal Lagrange strain damage criterion is </w:t>
        </w:r>
        <w:r w:rsidRPr="00DA4325">
          <w:rPr>
            <w:i/>
            <w:rPrChange w:id="3702" w:author="Gerard" w:date="2015-08-25T18:25:00Z">
              <w:rPr/>
            </w:rPrChange>
          </w:rPr>
          <w:t>“</w:t>
        </w:r>
        <w:r>
          <w:rPr>
            <w:i/>
          </w:rPr>
          <w:t>DC max normal Lagrange strain”</w:t>
        </w:r>
        <w:r>
          <w:t>. For this criterion,</w:t>
        </w:r>
      </w:ins>
    </w:p>
    <w:p w14:paraId="018919C3" w14:textId="77777777" w:rsidR="00546831" w:rsidRDefault="00546831" w:rsidP="00546831">
      <w:pPr>
        <w:pStyle w:val="MTDisplayEquation"/>
        <w:rPr>
          <w:ins w:id="3703" w:author="Gerard" w:date="2015-08-25T14:53:00Z"/>
        </w:rPr>
      </w:pPr>
      <w:ins w:id="3704" w:author="Gerard" w:date="2015-08-25T14:53:00Z">
        <w:r>
          <w:tab/>
        </w:r>
      </w:ins>
      <w:ins w:id="3705" w:author="Gerard" w:date="2015-08-25T14:53:00Z">
        <w:r w:rsidRPr="00C5412D">
          <w:rPr>
            <w:position w:val="-14"/>
          </w:rPr>
          <w:object w:dxaOrig="2280" w:dyaOrig="420" w14:anchorId="4BBB1550">
            <v:shape id="_x0000_i1828" type="#_x0000_t75" style="width:113.9pt;height:20.95pt" o:ole="">
              <v:imagedata r:id="rId1674" o:title=""/>
            </v:shape>
            <o:OLEObject Type="Embed" ProgID="Equation.DSMT4" ShapeID="_x0000_i1828" DrawAspect="Content" ObjectID="_1375892345" r:id="rId1675"/>
          </w:object>
        </w:r>
      </w:ins>
      <w:ins w:id="3706" w:author="Gerard" w:date="2015-08-25T14:53:00Z">
        <w:r>
          <w:t xml:space="preserve"> </w:t>
        </w:r>
      </w:ins>
    </w:p>
    <w:p w14:paraId="03AE02D1" w14:textId="77777777" w:rsidR="00546831" w:rsidRPr="00F92972" w:rsidRDefault="00546831" w:rsidP="00546831">
      <w:pPr>
        <w:rPr>
          <w:ins w:id="3707" w:author="Gerard" w:date="2015-08-25T14:53:00Z"/>
        </w:rPr>
      </w:pPr>
      <w:ins w:id="3708" w:author="Gerard" w:date="2015-08-25T14:53:00Z">
        <w:r>
          <w:t xml:space="preserve">where </w:t>
        </w:r>
      </w:ins>
      <w:ins w:id="3709" w:author="Gerard" w:date="2015-08-25T14:53:00Z">
        <w:r w:rsidRPr="00C5412D">
          <w:rPr>
            <w:position w:val="-12"/>
          </w:rPr>
          <w:object w:dxaOrig="940" w:dyaOrig="380" w14:anchorId="632D8A68">
            <v:shape id="_x0000_i1829" type="#_x0000_t75" style="width:47.4pt;height:19.15pt" o:ole="">
              <v:imagedata r:id="rId1676" o:title=""/>
            </v:shape>
            <o:OLEObject Type="Embed" ProgID="Equation.DSMT4" ShapeID="_x0000_i1829" DrawAspect="Content" ObjectID="_1375892346" r:id="rId1677"/>
          </w:object>
        </w:r>
      </w:ins>
      <w:ins w:id="3710" w:author="Gerard" w:date="2015-08-25T14:53:00Z">
        <w:r>
          <w:t xml:space="preserve"> are the principal values of </w:t>
        </w:r>
      </w:ins>
      <w:ins w:id="3711" w:author="Gerard" w:date="2015-08-25T14:53:00Z">
        <w:r w:rsidRPr="00420C3F">
          <w:rPr>
            <w:position w:val="-16"/>
          </w:rPr>
          <w:object w:dxaOrig="1720" w:dyaOrig="460" w14:anchorId="6523AAA5">
            <v:shape id="_x0000_i1830" type="#_x0000_t75" style="width:85.65pt;height:23.7pt" o:ole="">
              <v:imagedata r:id="rId1678" o:title=""/>
            </v:shape>
            <o:OLEObject Type="Embed" ProgID="Equation.DSMT4" ShapeID="_x0000_i1830" DrawAspect="Content" ObjectID="_1375892347" r:id="rId1679"/>
          </w:object>
        </w:r>
      </w:ins>
      <w:ins w:id="3712" w:author="Gerard" w:date="2015-08-25T14:53:00Z">
        <w:r>
          <w:t>.</w:t>
        </w:r>
      </w:ins>
    </w:p>
    <w:p w14:paraId="45AECF83" w14:textId="77777777" w:rsidR="00546831" w:rsidRDefault="00546831" w:rsidP="00546831">
      <w:pPr>
        <w:rPr>
          <w:ins w:id="3713" w:author="Gerard" w:date="2015-08-25T14:53:00Z"/>
          <w:i/>
        </w:rPr>
      </w:pPr>
    </w:p>
    <w:p w14:paraId="5E5BB3C8" w14:textId="77777777" w:rsidR="00546831" w:rsidRPr="00B27FE9" w:rsidRDefault="00546831" w:rsidP="00546831">
      <w:pPr>
        <w:pStyle w:val="Example"/>
        <w:rPr>
          <w:ins w:id="3714" w:author="Gerard" w:date="2015-08-25T14:53:00Z"/>
        </w:rPr>
      </w:pPr>
      <w:ins w:id="3715" w:author="Gerard" w:date="2015-08-25T14:53:00Z">
        <w:r w:rsidRPr="00B27FE9">
          <w:t>Example:</w:t>
        </w:r>
      </w:ins>
    </w:p>
    <w:p w14:paraId="7F0CDC6A" w14:textId="77777777" w:rsidR="00546831" w:rsidRDefault="00546831" w:rsidP="00546831">
      <w:pPr>
        <w:pStyle w:val="code"/>
        <w:rPr>
          <w:ins w:id="3716" w:author="Gerard" w:date="2015-08-25T14:53:00Z"/>
        </w:rPr>
      </w:pPr>
      <w:ins w:id="3717" w:author="Gerard" w:date="2015-08-25T14:53:00Z">
        <w:r>
          <w:t>&lt;criterion type="DC max normal Lagrange strain"/&gt;</w:t>
        </w:r>
      </w:ins>
    </w:p>
    <w:p w14:paraId="3C16B767" w14:textId="157FFA90" w:rsidR="00546831" w:rsidRDefault="00546831" w:rsidP="00546831">
      <w:pPr>
        <w:rPr>
          <w:ins w:id="3718" w:author="Gerard" w:date="2015-08-25T14:53:00Z"/>
        </w:rPr>
      </w:pPr>
      <w:del w:id="3719" w:author="Gerard" w:date="2015-08-25T16:00:00Z">
        <w:r w:rsidRPr="00C5412D" w:rsidDel="00940A59">
          <w:rPr>
            <w:position w:val="-14"/>
          </w:rPr>
          <w:fldChar w:fldCharType="begin"/>
        </w:r>
        <w:r w:rsidRPr="00C5412D" w:rsidDel="00940A59">
          <w:rPr>
            <w:position w:val="-14"/>
          </w:rPr>
          <w:fldChar w:fldCharType="end"/>
        </w:r>
        <w:r w:rsidRPr="00C5412D" w:rsidDel="00940A59">
          <w:rPr>
            <w:position w:val="-12"/>
          </w:rPr>
          <w:fldChar w:fldCharType="begin"/>
        </w:r>
        <w:r w:rsidRPr="00C5412D" w:rsidDel="00940A59">
          <w:rPr>
            <w:position w:val="-12"/>
          </w:rPr>
          <w:fldChar w:fldCharType="end"/>
        </w:r>
        <w:r w:rsidRPr="00420C3F" w:rsidDel="00940A59">
          <w:rPr>
            <w:position w:val="-6"/>
          </w:rPr>
          <w:fldChar w:fldCharType="begin"/>
        </w:r>
        <w:r w:rsidRPr="00420C3F" w:rsidDel="00940A59">
          <w:rPr>
            <w:position w:val="-6"/>
          </w:rPr>
          <w:fldChar w:fldCharType="end"/>
        </w:r>
      </w:del>
      <w:del w:id="3720" w:author="Gerard" w:date="2015-08-25T18:30:00Z">
        <w:r w:rsidDel="00DA4325">
          <w:fldChar w:fldCharType="begin"/>
        </w:r>
        <w:r w:rsidDel="00DA4325">
          <w:del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delInstrText>
        </w:r>
        <w:r w:rsidDel="00DA4325">
          <w:fldChar w:fldCharType="separate"/>
        </w:r>
        <w:r w:rsidDel="00DA4325">
          <w:rPr>
            <w:noProof/>
          </w:rPr>
          <w:delText>[</w:delText>
        </w:r>
        <w:r w:rsidR="00940A59" w:rsidDel="00DA4325">
          <w:fldChar w:fldCharType="begin"/>
        </w:r>
        <w:r w:rsidR="00940A59" w:rsidDel="00DA4325">
          <w:delInstrText xml:space="preserve"> HYPERLINK \l "_ENREF_33" \o "Simo, 1987 #72" </w:delInstrText>
        </w:r>
        <w:r w:rsidR="00940A59" w:rsidDel="00DA4325">
          <w:fldChar w:fldCharType="separate"/>
        </w:r>
        <w:r w:rsidR="00554341" w:rsidDel="00DA4325">
          <w:rPr>
            <w:noProof/>
          </w:rPr>
          <w:delText>33</w:delText>
        </w:r>
        <w:r w:rsidR="00940A59" w:rsidDel="00DA4325">
          <w:rPr>
            <w:noProof/>
          </w:rPr>
          <w:fldChar w:fldCharType="end"/>
        </w:r>
        <w:r w:rsidDel="00DA4325">
          <w:rPr>
            <w:noProof/>
          </w:rPr>
          <w:delText>]</w:delText>
        </w:r>
        <w:r w:rsidDel="00DA4325">
          <w:fldChar w:fldCharType="end"/>
        </w:r>
        <w:r w:rsidRPr="00364A93" w:rsidDel="00DA4325">
          <w:rPr>
            <w:position w:val="-18"/>
          </w:rPr>
          <w:fldChar w:fldCharType="begin"/>
        </w:r>
        <w:r w:rsidRPr="00364A93" w:rsidDel="00DA4325">
          <w:rPr>
            <w:position w:val="-18"/>
          </w:rPr>
          <w:fldChar w:fldCharType="separate"/>
        </w:r>
        <w:r w:rsidRPr="00364A93" w:rsidDel="00DA4325">
          <w:rPr>
            <w:position w:val="-18"/>
          </w:rPr>
          <w:fldChar w:fldCharType="end"/>
        </w:r>
        <w:r w:rsidRPr="00364A93" w:rsidDel="00DA4325">
          <w:rPr>
            <w:position w:val="-4"/>
          </w:rPr>
          <w:fldChar w:fldCharType="begin"/>
        </w:r>
        <w:r w:rsidRPr="00364A93" w:rsidDel="00DA4325">
          <w:rPr>
            <w:position w:val="-4"/>
          </w:rPr>
          <w:fldChar w:fldCharType="separate"/>
        </w:r>
        <w:r w:rsidRPr="00364A93" w:rsidDel="00DA4325">
          <w:rPr>
            <w:position w:val="-4"/>
          </w:rPr>
          <w:fldChar w:fldCharType="end"/>
        </w:r>
        <w:r w:rsidRPr="00046AA3" w:rsidDel="00DA4325">
          <w:rPr>
            <w:position w:val="-16"/>
          </w:rPr>
          <w:fldChar w:fldCharType="begin"/>
        </w:r>
        <w:r w:rsidRPr="00046AA3" w:rsidDel="00DA4325">
          <w:rPr>
            <w:position w:val="-16"/>
          </w:rPr>
          <w:fldChar w:fldCharType="separate"/>
        </w:r>
        <w:r w:rsidRPr="00046AA3" w:rsidDel="00DA4325">
          <w:rPr>
            <w:position w:val="-16"/>
          </w:rPr>
          <w:fldChar w:fldCharType="end"/>
        </w:r>
        <w:r w:rsidRPr="00364A93" w:rsidDel="00DA4325">
          <w:rPr>
            <w:position w:val="-4"/>
          </w:rPr>
          <w:fldChar w:fldCharType="begin"/>
        </w:r>
        <w:r w:rsidRPr="00364A93" w:rsidDel="00DA4325">
          <w:rPr>
            <w:position w:val="-4"/>
          </w:rPr>
          <w:fldChar w:fldCharType="separate"/>
        </w:r>
        <w:r w:rsidRPr="00364A93" w:rsidDel="00DA4325">
          <w:rPr>
            <w:position w:val="-4"/>
          </w:rPr>
          <w:fldChar w:fldCharType="end"/>
        </w:r>
        <w:r w:rsidRPr="00046AA3" w:rsidDel="00DA4325">
          <w:rPr>
            <w:position w:val="-16"/>
          </w:rPr>
          <w:fldChar w:fldCharType="begin"/>
        </w:r>
        <w:r w:rsidRPr="00046AA3" w:rsidDel="00DA4325">
          <w:rPr>
            <w:position w:val="-16"/>
          </w:rPr>
          <w:fldChar w:fldCharType="separate"/>
        </w:r>
        <w:r w:rsidRPr="00046AA3" w:rsidDel="00DA4325">
          <w:rPr>
            <w:position w:val="-16"/>
          </w:rPr>
          <w:fldChar w:fldCharType="end"/>
        </w:r>
        <w:r w:rsidRPr="00C5412D" w:rsidDel="00DA4325">
          <w:rPr>
            <w:position w:val="-10"/>
          </w:rPr>
          <w:fldChar w:fldCharType="begin"/>
        </w:r>
        <w:r w:rsidRPr="00C5412D" w:rsidDel="00DA4325">
          <w:rPr>
            <w:position w:val="-10"/>
          </w:rPr>
          <w:fldChar w:fldCharType="separate"/>
        </w:r>
        <w:r w:rsidRPr="00C5412D" w:rsidDel="00DA4325">
          <w:rPr>
            <w:position w:val="-10"/>
          </w:rPr>
          <w:fldChar w:fldCharType="end"/>
        </w:r>
        <w:r w:rsidRPr="00364A93" w:rsidDel="00DA4325">
          <w:rPr>
            <w:position w:val="-4"/>
          </w:rPr>
          <w:fldChar w:fldCharType="begin"/>
        </w:r>
        <w:r w:rsidRPr="00364A93" w:rsidDel="00DA4325">
          <w:rPr>
            <w:position w:val="-4"/>
          </w:rPr>
          <w:fldChar w:fldCharType="separate"/>
        </w:r>
        <w:r w:rsidRPr="00364A93" w:rsidDel="00DA4325">
          <w:rPr>
            <w:position w:val="-4"/>
          </w:rPr>
          <w:fldChar w:fldCharType="end"/>
        </w:r>
        <w:r w:rsidRPr="00C5412D" w:rsidDel="00DA4325">
          <w:rPr>
            <w:position w:val="-24"/>
          </w:rPr>
          <w:fldChar w:fldCharType="begin"/>
        </w:r>
        <w:r w:rsidRPr="00C5412D" w:rsidDel="00DA4325">
          <w:rPr>
            <w:position w:val="-24"/>
          </w:rPr>
          <w:fldChar w:fldCharType="separate"/>
        </w:r>
        <w:r w:rsidRPr="00C5412D" w:rsidDel="00DA4325">
          <w:rPr>
            <w:position w:val="-24"/>
          </w:rPr>
          <w:fldChar w:fldCharType="end"/>
        </w:r>
        <w:r w:rsidRPr="00C5412D" w:rsidDel="00DA4325">
          <w:rPr>
            <w:position w:val="-12"/>
          </w:rPr>
          <w:fldChar w:fldCharType="begin"/>
        </w:r>
        <w:r w:rsidRPr="00C5412D" w:rsidDel="00DA4325">
          <w:rPr>
            <w:position w:val="-12"/>
          </w:rPr>
          <w:fldChar w:fldCharType="separate"/>
        </w:r>
        <w:r w:rsidRPr="00C5412D" w:rsidDel="00DA4325">
          <w:rPr>
            <w:position w:val="-12"/>
          </w:rPr>
          <w:fldChar w:fldCharType="end"/>
        </w:r>
        <w:r w:rsidRPr="0094001A" w:rsidDel="00DA4325">
          <w:rPr>
            <w:position w:val="-16"/>
          </w:rPr>
          <w:fldChar w:fldCharType="begin"/>
        </w:r>
        <w:r w:rsidRPr="0094001A" w:rsidDel="00DA4325">
          <w:rPr>
            <w:position w:val="-16"/>
          </w:rPr>
          <w:fldChar w:fldCharType="separate"/>
        </w:r>
        <w:r w:rsidRPr="0094001A" w:rsidDel="00DA4325">
          <w:rPr>
            <w:position w:val="-16"/>
          </w:rPr>
          <w:fldChar w:fldCharType="end"/>
        </w:r>
        <w:r w:rsidRPr="00C5412D" w:rsidDel="00DA4325">
          <w:rPr>
            <w:position w:val="-36"/>
          </w:rPr>
          <w:fldChar w:fldCharType="begin"/>
        </w:r>
        <w:r w:rsidRPr="00C5412D" w:rsidDel="00DA4325">
          <w:rPr>
            <w:position w:val="-36"/>
          </w:rPr>
          <w:fldChar w:fldCharType="separate"/>
        </w:r>
        <w:r w:rsidRPr="00C5412D" w:rsidDel="00DA4325">
          <w:rPr>
            <w:position w:val="-36"/>
          </w:rPr>
          <w:fldChar w:fldCharType="end"/>
        </w:r>
        <w:r w:rsidRPr="00C5412D" w:rsidDel="00DA4325">
          <w:rPr>
            <w:position w:val="-12"/>
          </w:rPr>
          <w:fldChar w:fldCharType="begin"/>
        </w:r>
        <w:r w:rsidRPr="00C5412D" w:rsidDel="00DA4325">
          <w:rPr>
            <w:position w:val="-12"/>
          </w:rPr>
          <w:fldChar w:fldCharType="separate"/>
        </w:r>
        <w:r w:rsidRPr="00C5412D" w:rsidDel="00DA4325">
          <w:rPr>
            <w:position w:val="-12"/>
          </w:rPr>
          <w:fldChar w:fldCharType="end"/>
        </w:r>
        <w:r w:rsidRPr="00046AA3" w:rsidDel="00DA4325">
          <w:rPr>
            <w:position w:val="-16"/>
          </w:rPr>
          <w:fldChar w:fldCharType="begin"/>
        </w:r>
        <w:r w:rsidRPr="00046AA3" w:rsidDel="00DA4325">
          <w:rPr>
            <w:position w:val="-16"/>
          </w:rPr>
          <w:fldChar w:fldCharType="separate"/>
        </w:r>
        <w:r w:rsidRPr="00046AA3" w:rsidDel="00DA4325">
          <w:rPr>
            <w:position w:val="-16"/>
          </w:rPr>
          <w:fldChar w:fldCharType="end"/>
        </w:r>
        <w:r w:rsidRPr="00C5412D" w:rsidDel="00DA4325">
          <w:rPr>
            <w:position w:val="-14"/>
          </w:rPr>
          <w:fldChar w:fldCharType="begin"/>
        </w:r>
        <w:r w:rsidRPr="00C5412D" w:rsidDel="00DA4325">
          <w:rPr>
            <w:position w:val="-14"/>
          </w:rPr>
          <w:fldChar w:fldCharType="separate"/>
        </w:r>
        <w:r w:rsidRPr="00C5412D" w:rsidDel="00DA4325">
          <w:rPr>
            <w:position w:val="-14"/>
          </w:rPr>
          <w:fldChar w:fldCharType="end"/>
        </w:r>
        <w:r w:rsidRPr="00C5412D" w:rsidDel="00DA4325">
          <w:rPr>
            <w:position w:val="-12"/>
          </w:rPr>
          <w:fldChar w:fldCharType="begin"/>
        </w:r>
        <w:r w:rsidRPr="00C5412D" w:rsidDel="00DA4325">
          <w:rPr>
            <w:position w:val="-12"/>
          </w:rPr>
          <w:fldChar w:fldCharType="separate"/>
        </w:r>
        <w:r w:rsidRPr="00C5412D" w:rsidDel="00DA4325">
          <w:rPr>
            <w:position w:val="-12"/>
          </w:rPr>
          <w:fldChar w:fldCharType="end"/>
        </w:r>
        <w:r w:rsidRPr="00046AA3" w:rsidDel="00DA4325">
          <w:rPr>
            <w:position w:val="-16"/>
          </w:rPr>
          <w:fldChar w:fldCharType="begin"/>
        </w:r>
        <w:r w:rsidRPr="00046AA3" w:rsidDel="00DA4325">
          <w:rPr>
            <w:position w:val="-16"/>
          </w:rPr>
          <w:fldChar w:fldCharType="separate"/>
        </w:r>
        <w:r w:rsidRPr="00046AA3" w:rsidDel="00DA4325">
          <w:rPr>
            <w:position w:val="-16"/>
          </w:rPr>
          <w:fldChar w:fldCharType="end"/>
        </w:r>
        <w:r w:rsidRPr="00420C3F" w:rsidDel="00DA4325">
          <w:rPr>
            <w:position w:val="-16"/>
          </w:rPr>
          <w:fldChar w:fldCharType="begin"/>
        </w:r>
        <w:r w:rsidR="00F7409E" w:rsidRPr="00420C3F" w:rsidDel="00DA4325">
          <w:rPr>
            <w:position w:val="-16"/>
          </w:rPr>
          <w:fldChar w:fldCharType="separate"/>
        </w:r>
        <w:r w:rsidRPr="00420C3F" w:rsidDel="00DA4325">
          <w:rPr>
            <w:position w:val="-16"/>
          </w:rPr>
          <w:fldChar w:fldCharType="end"/>
        </w:r>
        <w:r w:rsidRPr="00C5412D" w:rsidDel="00DA4325">
          <w:rPr>
            <w:position w:val="-12"/>
          </w:rPr>
          <w:fldChar w:fldCharType="begin"/>
        </w:r>
        <w:r w:rsidR="00F7409E" w:rsidRPr="00C5412D" w:rsidDel="00DA4325">
          <w:rPr>
            <w:position w:val="-12"/>
          </w:rPr>
          <w:fldChar w:fldCharType="separate"/>
        </w:r>
        <w:r w:rsidRPr="00C5412D" w:rsidDel="00DA4325">
          <w:rPr>
            <w:position w:val="-12"/>
          </w:rPr>
          <w:fldChar w:fldCharType="end"/>
        </w:r>
        <w:r w:rsidRPr="00C5412D" w:rsidDel="00DA4325">
          <w:rPr>
            <w:position w:val="-16"/>
          </w:rPr>
          <w:fldChar w:fldCharType="begin"/>
        </w:r>
        <w:r w:rsidR="00F7409E" w:rsidRPr="00C5412D" w:rsidDel="00DA4325">
          <w:rPr>
            <w:position w:val="-16"/>
          </w:rPr>
          <w:fldChar w:fldCharType="separate"/>
        </w:r>
        <w:r w:rsidRPr="00C5412D" w:rsidDel="00DA4325">
          <w:rPr>
            <w:position w:val="-16"/>
          </w:rPr>
          <w:fldChar w:fldCharType="end"/>
        </w:r>
      </w:del>
    </w:p>
    <w:p w14:paraId="188D2252" w14:textId="0B72550D" w:rsidR="000F5924" w:rsidRDefault="00546831">
      <w:pPr>
        <w:jc w:val="left"/>
      </w:pPr>
      <w:del w:id="3721" w:author="Gerard" w:date="2015-08-25T16:00:00Z">
        <w:r w:rsidRPr="00420C3F" w:rsidDel="00940A59">
          <w:rPr>
            <w:position w:val="-18"/>
          </w:rPr>
          <w:fldChar w:fldCharType="begin"/>
        </w:r>
        <w:r w:rsidRPr="00420C3F" w:rsidDel="00940A59">
          <w:rPr>
            <w:position w:val="-18"/>
          </w:rPr>
          <w:fldChar w:fldCharType="end"/>
        </w:r>
        <w:r w:rsidRPr="00C5412D" w:rsidDel="00940A59">
          <w:rPr>
            <w:position w:val="-12"/>
          </w:rPr>
          <w:fldChar w:fldCharType="begin"/>
        </w:r>
        <w:r w:rsidRPr="00C5412D" w:rsidDel="00940A59">
          <w:rPr>
            <w:position w:val="-12"/>
          </w:rPr>
          <w:fldChar w:fldCharType="end"/>
        </w:r>
        <w:r w:rsidRPr="00C5412D" w:rsidDel="00940A59">
          <w:rPr>
            <w:position w:val="-6"/>
          </w:rPr>
          <w:fldChar w:fldCharType="begin"/>
        </w:r>
        <w:r w:rsidRPr="00C5412D" w:rsidDel="00940A59">
          <w:rPr>
            <w:position w:val="-6"/>
          </w:rPr>
          <w:fldChar w:fldCharType="end"/>
        </w:r>
      </w:del>
      <w:r w:rsidR="000F5924">
        <w:br w:type="page"/>
      </w:r>
    </w:p>
    <w:p w14:paraId="3D43B25E" w14:textId="77777777" w:rsidR="006E3A74" w:rsidRPr="00690318" w:rsidRDefault="006E3A74" w:rsidP="006E3A74">
      <w:pPr>
        <w:pStyle w:val="Heading2"/>
      </w:pPr>
      <w:bookmarkStart w:id="3722" w:name="_Toc200951633"/>
      <w:bookmarkStart w:id="3723" w:name="_Toc302147277"/>
      <w:r w:rsidRPr="00690318">
        <w:lastRenderedPageBreak/>
        <w:t>Multigeneration Solids</w:t>
      </w:r>
      <w:bookmarkEnd w:id="3722"/>
      <w:bookmarkEnd w:id="3723"/>
    </w:p>
    <w:p w14:paraId="691E895A" w14:textId="46620B91"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r w:rsidR="00940A59">
        <w:fldChar w:fldCharType="begin"/>
      </w:r>
      <w:r w:rsidR="00940A59">
        <w:instrText xml:space="preserve"> HYPERLINK \l "_ENREF_34" \o "Ateshian, 2010 #67" </w:instrText>
      </w:r>
      <w:ins w:id="3724" w:author="Gerard" w:date="2015-08-25T18:30:00Z"/>
      <w:r w:rsidR="00940A59">
        <w:fldChar w:fldCharType="separate"/>
      </w:r>
      <w:r w:rsidR="00554341">
        <w:rPr>
          <w:noProof/>
        </w:rPr>
        <w:t>34</w:t>
      </w:r>
      <w:r w:rsidR="00940A59">
        <w:rPr>
          <w:noProof/>
        </w:rPr>
        <w:fldChar w:fldCharType="end"/>
      </w:r>
      <w:r w:rsidR="00546831">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850" type="#_x0000_t75" style="width:7.3pt;height:14.6pt" o:ole="">
            <v:imagedata r:id="rId1680" o:title=""/>
          </v:shape>
          <o:OLEObject Type="Embed" ProgID="Equation.DSMT4" ShapeID="_x0000_i1850" DrawAspect="Content" ObjectID="_1375892348" r:id="rId1681"/>
        </w:object>
      </w:r>
      <w:r w:rsidRPr="00690318">
        <w:t xml:space="preserve"> has a distinct reference configuration </w:t>
      </w:r>
      <w:r w:rsidR="006C2049" w:rsidRPr="006C2049">
        <w:rPr>
          <w:position w:val="-4"/>
        </w:rPr>
        <w:object w:dxaOrig="340" w:dyaOrig="300" w14:anchorId="75D876C0">
          <v:shape id="_x0000_i1851" type="#_x0000_t75" style="width:14.6pt;height:14.6pt" o:ole="">
            <v:imagedata r:id="rId1682" o:title=""/>
          </v:shape>
          <o:OLEObject Type="Embed" ProgID="Equation.DSMT4" ShapeID="_x0000_i1851" DrawAspect="Content" ObjectID="_1375892349" r:id="rId1683"/>
        </w:object>
      </w:r>
      <w:r w:rsidRPr="00690318">
        <w:t xml:space="preserve"> determined at the time </w:t>
      </w:r>
      <w:r w:rsidR="006C2049" w:rsidRPr="006C2049">
        <w:rPr>
          <w:position w:val="-6"/>
        </w:rPr>
        <w:object w:dxaOrig="240" w:dyaOrig="320" w14:anchorId="384AEB74">
          <v:shape id="_x0000_i1852" type="#_x0000_t75" style="width:14.6pt;height:14.6pt" o:ole="">
            <v:imagedata r:id="rId1684" o:title=""/>
          </v:shape>
          <o:OLEObject Type="Embed" ProgID="Equation.DSMT4" ShapeID="_x0000_i1852" DrawAspect="Content" ObjectID="_1375892350" r:id="rId1685"/>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853" type="#_x0000_t75" style="width:7.3pt;height:14.6pt" o:ole="">
            <v:imagedata r:id="rId1686" o:title=""/>
          </v:shape>
          <o:OLEObject Type="Embed" ProgID="Equation.DSMT4" ShapeID="_x0000_i1853" DrawAspect="Content" ObjectID="_1375892351" r:id="rId1687"/>
        </w:object>
      </w:r>
      <w:r w:rsidRPr="00690318">
        <w:t xml:space="preserve">, all of which are constrained to move together in the current configuration </w:t>
      </w:r>
      <w:r w:rsidR="006C2049" w:rsidRPr="006C2049">
        <w:rPr>
          <w:position w:val="-4"/>
        </w:rPr>
        <w:object w:dxaOrig="200" w:dyaOrig="200" w14:anchorId="0D6E742C">
          <v:shape id="_x0000_i1854" type="#_x0000_t75" style="width:7.3pt;height:7.3pt" o:ole="">
            <v:imagedata r:id="rId1688" o:title=""/>
          </v:shape>
          <o:OLEObject Type="Embed" ProgID="Equation.DSMT4" ShapeID="_x0000_i1854" DrawAspect="Content" ObjectID="_1375892352" r:id="rId1689"/>
        </w:object>
      </w:r>
      <w:r w:rsidRPr="00690318">
        <w:t xml:space="preserve">.  The deformation gradient of each generation is </w:t>
      </w:r>
      <w:r w:rsidR="006C2049" w:rsidRPr="006C2049">
        <w:rPr>
          <w:position w:val="-10"/>
        </w:rPr>
        <w:object w:dxaOrig="1320" w:dyaOrig="360" w14:anchorId="725A8BA8">
          <v:shape id="_x0000_i1855" type="#_x0000_t75" style="width:64.7pt;height:21.85pt" o:ole="">
            <v:imagedata r:id="rId1690" o:title=""/>
          </v:shape>
          <o:OLEObject Type="Embed" ProgID="Equation.DSMT4" ShapeID="_x0000_i1855" DrawAspect="Content" ObjectID="_1375892353" r:id="rId1691"/>
        </w:object>
      </w:r>
      <w:r w:rsidRPr="00690318">
        <w:t>.  The first generation (</w:t>
      </w:r>
      <w:r w:rsidR="006C2049" w:rsidRPr="006C2049">
        <w:rPr>
          <w:position w:val="-10"/>
        </w:rPr>
        <w:object w:dxaOrig="520" w:dyaOrig="320" w14:anchorId="6B6F85E8">
          <v:shape id="_x0000_i1856" type="#_x0000_t75" style="width:28.25pt;height:14.6pt" o:ole="">
            <v:imagedata r:id="rId1692" o:title=""/>
          </v:shape>
          <o:OLEObject Type="Embed" ProgID="Equation.DSMT4" ShapeID="_x0000_i1856" DrawAspect="Content" ObjectID="_1375892354" r:id="rId1693"/>
        </w:object>
      </w:r>
      <w:r w:rsidRPr="00690318">
        <w:t xml:space="preserve">) is assumed to be present at time </w:t>
      </w:r>
      <w:r w:rsidR="006C2049" w:rsidRPr="006C2049">
        <w:rPr>
          <w:position w:val="-6"/>
        </w:rPr>
        <w:object w:dxaOrig="580" w:dyaOrig="320" w14:anchorId="166B3A52">
          <v:shape id="_x0000_i1857" type="#_x0000_t75" style="width:28.25pt;height:14.6pt" o:ole="">
            <v:imagedata r:id="rId1694" o:title=""/>
          </v:shape>
          <o:OLEObject Type="Embed" ProgID="Equation.DSMT4" ShapeID="_x0000_i1857" DrawAspect="Content" ObjectID="_1375892355" r:id="rId1695"/>
        </w:object>
      </w:r>
      <w:r w:rsidRPr="00690318">
        <w:t xml:space="preserve">, therefore its reference configuration is </w:t>
      </w:r>
      <w:r w:rsidR="006C2049" w:rsidRPr="006C2049">
        <w:rPr>
          <w:position w:val="-4"/>
        </w:rPr>
        <w:object w:dxaOrig="760" w:dyaOrig="300" w14:anchorId="10CD9FAA">
          <v:shape id="_x0000_i1858" type="#_x0000_t75" style="width:35.55pt;height:14.6pt" o:ole="">
            <v:imagedata r:id="rId1696" o:title=""/>
          </v:shape>
          <o:OLEObject Type="Embed" ProgID="Equation.DSMT4" ShapeID="_x0000_i1858" DrawAspect="Content" ObjectID="_1375892356" r:id="rId1697"/>
        </w:object>
      </w:r>
      <w:r w:rsidRPr="00690318">
        <w:t xml:space="preserve"> and its deformation gradient </w:t>
      </w:r>
      <w:r w:rsidR="006C2049" w:rsidRPr="006C2049">
        <w:rPr>
          <w:position w:val="-10"/>
        </w:rPr>
        <w:object w:dxaOrig="1240" w:dyaOrig="360" w14:anchorId="22BD4497">
          <v:shape id="_x0000_i1859" type="#_x0000_t75" style="width:64.7pt;height:21.85pt" o:ole="">
            <v:imagedata r:id="rId1698" o:title=""/>
          </v:shape>
          <o:OLEObject Type="Embed" ProgID="Equation.DSMT4" ShapeID="_x0000_i1859" DrawAspect="Content" ObjectID="_1375892357" r:id="rId1699"/>
        </w:object>
      </w:r>
      <w:r w:rsidRPr="00690318">
        <w:t xml:space="preserve"> is equivalent to </w:t>
      </w:r>
      <w:r w:rsidR="006C2049" w:rsidRPr="006C2049">
        <w:rPr>
          <w:position w:val="-10"/>
        </w:rPr>
        <w:object w:dxaOrig="1080" w:dyaOrig="340" w14:anchorId="425C5869">
          <v:shape id="_x0000_i1860" type="#_x0000_t75" style="width:57.4pt;height:14.6pt" o:ole="">
            <v:imagedata r:id="rId1700" o:title=""/>
          </v:shape>
          <o:OLEObject Type="Embed" ProgID="Equation.DSMT4" ShapeID="_x0000_i1860" DrawAspect="Content" ObjectID="_1375892358" r:id="rId1701"/>
        </w:object>
      </w:r>
      <w:r w:rsidRPr="00690318">
        <w:t xml:space="preserve">.  Each generation's reference configuration </w:t>
      </w:r>
      <w:r w:rsidR="006C2049" w:rsidRPr="006C2049">
        <w:rPr>
          <w:position w:val="-4"/>
        </w:rPr>
        <w:object w:dxaOrig="340" w:dyaOrig="300" w14:anchorId="68949A81">
          <v:shape id="_x0000_i1861" type="#_x0000_t75" style="width:14.6pt;height:14.6pt" o:ole="">
            <v:imagedata r:id="rId1702" o:title=""/>
          </v:shape>
          <o:OLEObject Type="Embed" ProgID="Equation.DSMT4" ShapeID="_x0000_i1861" DrawAspect="Content" ObjectID="_1375892359" r:id="rId1703"/>
        </w:object>
      </w:r>
      <w:r w:rsidRPr="00690318">
        <w:t xml:space="preserve"> has a one-to-one mapping </w:t>
      </w:r>
      <w:r w:rsidR="006C2049" w:rsidRPr="006C2049">
        <w:rPr>
          <w:position w:val="-10"/>
        </w:rPr>
        <w:object w:dxaOrig="1500" w:dyaOrig="360" w14:anchorId="5A16FDFC">
          <v:shape id="_x0000_i1862" type="#_x0000_t75" style="width:1in;height:21.85pt" o:ole="">
            <v:imagedata r:id="rId1704" o:title=""/>
          </v:shape>
          <o:OLEObject Type="Embed" ProgID="Equation.DSMT4" ShapeID="_x0000_i1862" DrawAspect="Content" ObjectID="_1375892360" r:id="rId1705"/>
        </w:object>
      </w:r>
      <w:r w:rsidRPr="00690318">
        <w:t xml:space="preserve"> with the master reference configuration </w:t>
      </w:r>
      <w:r w:rsidR="006C2049" w:rsidRPr="006C2049">
        <w:rPr>
          <w:position w:val="-4"/>
        </w:rPr>
        <w:object w:dxaOrig="300" w:dyaOrig="300" w14:anchorId="5D7D0F69">
          <v:shape id="_x0000_i1863" type="#_x0000_t75" style="width:14.6pt;height:14.6pt" o:ole="">
            <v:imagedata r:id="rId1706" o:title=""/>
          </v:shape>
          <o:OLEObject Type="Embed" ProgID="Equation.DSMT4" ShapeID="_x0000_i1863" DrawAspect="Content" ObjectID="_1375892361" r:id="rId1707"/>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864" type="#_x0000_t75" style="width:7.3pt;height:14.6pt" o:ole="">
            <v:imagedata r:id="rId1708" o:title=""/>
          </v:shape>
          <o:OLEObject Type="Embed" ProgID="Equation.DSMT4" ShapeID="_x0000_i1864" DrawAspect="Content" ObjectID="_1375892362" r:id="rId1709"/>
        </w:object>
      </w:r>
      <w:r w:rsidRPr="00690318">
        <w:t xml:space="preserve"> and the first generation is simply </w:t>
      </w:r>
      <w:r w:rsidR="006C2049" w:rsidRPr="006C2049">
        <w:rPr>
          <w:position w:val="-16"/>
        </w:rPr>
        <w:object w:dxaOrig="2640" w:dyaOrig="440" w14:anchorId="3D82FC8A">
          <v:shape id="_x0000_i1865" type="#_x0000_t75" style="width:129.4pt;height:21.85pt" o:ole="">
            <v:imagedata r:id="rId1710" o:title=""/>
          </v:shape>
          <o:OLEObject Type="Embed" ProgID="Equation.DSMT4" ShapeID="_x0000_i1865" DrawAspect="Content" ObjectID="_1375892363" r:id="rId1711"/>
        </w:object>
      </w:r>
      <w:r w:rsidRPr="00690318">
        <w:t xml:space="preserve">.  In other words, when generation </w:t>
      </w:r>
      <w:r w:rsidR="006C2049" w:rsidRPr="006C2049">
        <w:rPr>
          <w:position w:val="-10"/>
        </w:rPr>
        <w:object w:dxaOrig="200" w:dyaOrig="260" w14:anchorId="3ECD0F46">
          <v:shape id="_x0000_i1866" type="#_x0000_t75" style="width:7.3pt;height:14.6pt" o:ole="">
            <v:imagedata r:id="rId1712" o:title=""/>
          </v:shape>
          <o:OLEObject Type="Embed" ProgID="Equation.DSMT4" ShapeID="_x0000_i1866" DrawAspect="Content" ObjectID="_1375892364" r:id="rId1713"/>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867" type="#_x0000_t75" style="width:14.6pt;height:14.6pt" o:ole="">
            <v:imagedata r:id="rId1714" o:title=""/>
          </v:shape>
          <o:OLEObject Type="Embed" ProgID="Equation.DSMT4" ShapeID="_x0000_i1867" DrawAspect="Content" ObjectID="_1375892365" r:id="rId1715"/>
        </w:object>
      </w:r>
      <w:r w:rsidRPr="00690318">
        <w:t xml:space="preserve">. Note that </w:t>
      </w:r>
      <w:r w:rsidR="006C2049" w:rsidRPr="006C2049">
        <w:rPr>
          <w:position w:val="-4"/>
        </w:rPr>
        <w:object w:dxaOrig="360" w:dyaOrig="300" w14:anchorId="1FA783F9">
          <v:shape id="_x0000_i1868" type="#_x0000_t75" style="width:21.85pt;height:14.6pt" o:ole="">
            <v:imagedata r:id="rId1716" o:title=""/>
          </v:shape>
          <o:OLEObject Type="Embed" ProgID="Equation.DSMT4" ShapeID="_x0000_i1868" DrawAspect="Content" ObjectID="_1375892366" r:id="rId1717"/>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869" type="#_x0000_t75" style="width:93.85pt;height:36.45pt" o:ole="">
            <v:imagedata r:id="rId1718" o:title=""/>
          </v:shape>
          <o:OLEObject Type="Embed" ProgID="Equation.DSMT4" ShapeID="_x0000_i1869" DrawAspect="Content" ObjectID="_1375892367" r:id="rId1719"/>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870" type="#_x0000_t75" style="width:43.75pt;height:21.85pt" o:ole="">
            <v:imagedata r:id="rId1720" o:title=""/>
          </v:shape>
          <o:OLEObject Type="Embed" ProgID="Equation.DSMT4" ShapeID="_x0000_i1870" DrawAspect="Content" ObjectID="_1375892368" r:id="rId1721"/>
        </w:object>
      </w:r>
      <w:r w:rsidRPr="00690318">
        <w:t xml:space="preserve"> is the state of stress in the generation </w:t>
      </w:r>
      <w:r w:rsidR="006C2049" w:rsidRPr="006C2049">
        <w:rPr>
          <w:position w:val="-10"/>
        </w:rPr>
        <w:object w:dxaOrig="200" w:dyaOrig="260" w14:anchorId="1B82B2F8">
          <v:shape id="_x0000_i1871" type="#_x0000_t75" style="width:7.3pt;height:14.6pt" o:ole="">
            <v:imagedata r:id="rId1722" o:title=""/>
          </v:shape>
          <o:OLEObject Type="Embed" ProgID="Equation.DSMT4" ShapeID="_x0000_i1871" DrawAspect="Content" ObjectID="_1375892369" r:id="rId1723"/>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872" type="#_x0000_t75" style="width:14.6pt;height:14.6pt" o:ole="">
            <v:imagedata r:id="rId1724" o:title=""/>
          </v:shape>
          <o:OLEObject Type="Embed" ProgID="Equation.DSMT4" ShapeID="_x0000_i1872" DrawAspect="Content" ObjectID="_1375892370" r:id="rId1725"/>
        </w:object>
      </w:r>
      <w:r w:rsidRPr="00690318">
        <w:t xml:space="preserve">. In the above equation, </w:t>
      </w:r>
      <w:r w:rsidR="006C2049" w:rsidRPr="006C2049">
        <w:rPr>
          <w:position w:val="-6"/>
        </w:rPr>
        <w:object w:dxaOrig="1240" w:dyaOrig="320" w14:anchorId="0127C9D3">
          <v:shape id="_x0000_i1873" type="#_x0000_t75" style="width:64.7pt;height:14.6pt" o:ole="">
            <v:imagedata r:id="rId1726" o:title=""/>
          </v:shape>
          <o:OLEObject Type="Embed" ProgID="Equation.DSMT4" ShapeID="_x0000_i1873" DrawAspect="Content" ObjectID="_1375892371" r:id="rId1727"/>
        </w:object>
      </w:r>
      <w:r w:rsidRPr="00690318">
        <w:t xml:space="preserve"> and the factor </w:t>
      </w:r>
      <w:r w:rsidR="006C2049" w:rsidRPr="006C2049">
        <w:rPr>
          <w:position w:val="-10"/>
        </w:rPr>
        <w:object w:dxaOrig="560" w:dyaOrig="360" w14:anchorId="4097510A">
          <v:shape id="_x0000_i1874" type="#_x0000_t75" style="width:28.25pt;height:21.85pt" o:ole="">
            <v:imagedata r:id="rId1728" o:title=""/>
          </v:shape>
          <o:OLEObject Type="Embed" ProgID="Equation.DSMT4" ShapeID="_x0000_i1874" DrawAspect="Content" ObjectID="_1375892372" r:id="rId1729"/>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875" type="#_x0000_t75" style="width:14.6pt;height:14.6pt" o:ole="">
            <v:imagedata r:id="rId1730" o:title=""/>
          </v:shape>
          <o:OLEObject Type="Embed" ProgID="Equation.DSMT4" ShapeID="_x0000_i1875" DrawAspect="Content" ObjectID="_1375892373" r:id="rId1731"/>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876" type="#_x0000_t75" style="width:21.85pt;height:14.6pt" o:ole="">
            <v:imagedata r:id="rId1732" o:title=""/>
          </v:shape>
          <o:OLEObject Type="Embed" ProgID="Equation.DSMT4" ShapeID="_x0000_i1876" DrawAspect="Content" ObjectID="_1375892374" r:id="rId1733"/>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725" w:name="_Toc200951634"/>
      <w:bookmarkStart w:id="3726" w:name="_Toc302147278"/>
      <w:r w:rsidRPr="00690318">
        <w:t>General Specification of Multigeneration Solids</w:t>
      </w:r>
      <w:bookmarkEnd w:id="3725"/>
      <w:bookmarkEnd w:id="3726"/>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877" type="#_x0000_t75" style="width:14.6pt;height:14.6pt" o:ole="">
            <v:imagedata r:id="rId1734" o:title=""/>
          </v:shape>
          <o:OLEObject Type="Embed" ProgID="Equation.DSMT4" ShapeID="_x0000_i1877" DrawAspect="Content" ObjectID="_1375892375" r:id="rId1735"/>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727" w:name="_Ref162415183"/>
      <w:bookmarkStart w:id="3728" w:name="_Toc302147279"/>
      <w:r w:rsidRPr="0097532C">
        <w:lastRenderedPageBreak/>
        <w:t>Biphasic Materials</w:t>
      </w:r>
      <w:bookmarkEnd w:id="3727"/>
      <w:bookmarkEnd w:id="3728"/>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BB6F29">
        <w:t>4.1.3</w:t>
      </w:r>
      <w:r w:rsidRPr="00B27FE9">
        <w:fldChar w:fldCharType="end"/>
      </w:r>
      <w:r w:rsidRPr="00B27FE9">
        <w:t>.</w:t>
      </w:r>
      <w:r w:rsidR="008B53FE">
        <w:t xml:space="preserve">  The user is referred to the </w:t>
      </w:r>
      <w:r w:rsidR="00554341">
        <w:fldChar w:fldCharType="begin"/>
      </w:r>
      <w:r w:rsidR="00554341">
        <w:instrText xml:space="preserve"> HYPERLINK "http://help.mrl.sci.utah.edu/help/index.jsp" </w:instrText>
      </w:r>
      <w:ins w:id="3729" w:author="Gerard" w:date="2015-08-25T18:30:00Z"/>
      <w:r w:rsidR="00554341">
        <w:fldChar w:fldCharType="separate"/>
      </w:r>
      <w:r w:rsidR="008B53FE" w:rsidRPr="00C966F3">
        <w:rPr>
          <w:rStyle w:val="Hyperlink"/>
          <w:i/>
        </w:rPr>
        <w:t>FEBio Theory Manual</w:t>
      </w:r>
      <w:r w:rsidR="00554341">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878" type="#_x0000_t75" style="width:14.6pt;height:14.6pt" o:ole="">
            <v:imagedata r:id="rId1736" o:title=""/>
          </v:shape>
          <o:OLEObject Type="Embed" ProgID="Equation.DSMT4" ShapeID="_x0000_i1878" DrawAspect="Content" ObjectID="_1375892376" r:id="rId1737"/>
        </w:object>
      </w:r>
      <w:r>
        <w:t xml:space="preserve">, to the interstitial fluid pressure gradient, </w:t>
      </w:r>
      <w:r w:rsidR="006C2049" w:rsidRPr="006C2049">
        <w:rPr>
          <w:position w:val="-10"/>
        </w:rPr>
        <w:object w:dxaOrig="360" w:dyaOrig="320" w14:anchorId="4A18880E">
          <v:shape id="_x0000_i1879" type="#_x0000_t75" style="width:21.85pt;height:14.6pt" o:ole="">
            <v:imagedata r:id="rId1738" o:title=""/>
          </v:shape>
          <o:OLEObject Type="Embed" ProgID="Equation.DSMT4" ShapeID="_x0000_i1879" DrawAspect="Content" ObjectID="_1375892377" r:id="rId1739"/>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880" type="#_x0000_t75" style="width:57.4pt;height:14.6pt" o:ole="">
            <v:imagedata r:id="rId1740" o:title=""/>
          </v:shape>
          <o:OLEObject Type="Embed" ProgID="Equation.DSMT4" ShapeID="_x0000_i1880" DrawAspect="Content" ObjectID="_1375892378" r:id="rId1741"/>
        </w:object>
      </w:r>
    </w:p>
    <w:p w14:paraId="5E15882E" w14:textId="090471F8" w:rsidR="006A0BC1" w:rsidRDefault="006A0BC1" w:rsidP="006A0BC1">
      <w:r>
        <w:t xml:space="preserve">where </w:t>
      </w:r>
      <w:r w:rsidR="006C2049" w:rsidRPr="006C2049">
        <w:rPr>
          <w:position w:val="-4"/>
        </w:rPr>
        <w:object w:dxaOrig="220" w:dyaOrig="260" w14:anchorId="65C6EE68">
          <v:shape id="_x0000_i1881" type="#_x0000_t75" style="width:14.6pt;height:14.6pt" o:ole="">
            <v:imagedata r:id="rId1742" o:title=""/>
          </v:shape>
          <o:OLEObject Type="Embed" ProgID="Equation.DSMT4" ShapeID="_x0000_i1881" DrawAspect="Content" ObjectID="_1375892379" r:id="rId174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730" w:name="_Toc302147280"/>
      <w:r w:rsidRPr="0097532C">
        <w:lastRenderedPageBreak/>
        <w:t>General Specification of Biphasic Materials</w:t>
      </w:r>
      <w:bookmarkEnd w:id="3730"/>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4"/>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882" type="#_x0000_t75" style="width:14.6pt;height:21.85pt" o:ole="">
                  <v:imagedata r:id="rId1744" o:title=""/>
                </v:shape>
                <o:OLEObject Type="Embed" ProgID="Equation.DSMT4" ShapeID="_x0000_i1882" DrawAspect="Content" ObjectID="_1375892380" r:id="rId1745"/>
              </w:object>
            </w:r>
            <w:r w:rsidRPr="000B272C">
              <w:t xml:space="preserve"> in the reference configuration (</w:t>
            </w:r>
            <w:r w:rsidR="006C2049" w:rsidRPr="006C2049">
              <w:rPr>
                <w:position w:val="-12"/>
              </w:rPr>
              <w:object w:dxaOrig="980" w:dyaOrig="380" w14:anchorId="3CA26833">
                <v:shape id="_x0000_i1883" type="#_x0000_t75" style="width:50.15pt;height:21.85pt" o:ole="">
                  <v:imagedata r:id="rId1746" o:title=""/>
                </v:shape>
                <o:OLEObject Type="Embed" ProgID="Equation.DSMT4" ShapeID="_x0000_i1883" DrawAspect="Content" ObjectID="_1375892381" r:id="rId174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884" type="#_x0000_t75" style="width:14.6pt;height:21.85pt" o:ole="">
                  <v:imagedata r:id="rId1748" o:title=""/>
                </v:shape>
                <o:OLEObject Type="Embed" ProgID="Equation.DSMT4" ShapeID="_x0000_i1884" DrawAspect="Content" ObjectID="_1375892382" r:id="rId174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885" type="#_x0000_t75" style="width:14.6pt;height:21.85pt" o:ole="">
                  <v:imagedata r:id="rId1750" o:title=""/>
                </v:shape>
                <o:OLEObject Type="Embed" ProgID="Equation.DSMT4" ShapeID="_x0000_i1885" DrawAspect="Content" ObjectID="_1375892383" r:id="rId175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BB6F29">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731" w:author="Gerard" w:date="2015-08-25T18:31:00Z">
        <w:r w:rsidR="00BB6F29">
          <w:t>4.7.2</w:t>
        </w:r>
      </w:ins>
      <w:del w:id="3732" w:author="Gerard" w:date="2015-08-25T15:04:00Z">
        <w:r w:rsidR="008613FC" w:rsidDel="00554341">
          <w:delText>4.6.2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886" type="#_x0000_t75" style="width:28.25pt;height:21.85pt" o:ole="">
            <v:imagedata r:id="rId1752" o:title=""/>
          </v:shape>
          <o:OLEObject Type="Embed" ProgID="Equation.DSMT4" ShapeID="_x0000_i1886" DrawAspect="Content" ObjectID="_1375892384" r:id="rId1753"/>
        </w:object>
      </w:r>
      <w:r w:rsidR="009B7DA4" w:rsidRPr="00B27FE9">
        <w:t>.</w:t>
      </w:r>
      <w:r w:rsidR="006D6FC2">
        <w:t xml:space="preserve"> The fluid density </w:t>
      </w:r>
      <w:r w:rsidR="000F379E" w:rsidRPr="00AC04E1">
        <w:rPr>
          <w:position w:val="-12"/>
        </w:rPr>
        <w:object w:dxaOrig="340" w:dyaOrig="400" w14:anchorId="68C70899">
          <v:shape id="_x0000_i1887" type="#_x0000_t75" style="width:14.6pt;height:21.85pt" o:ole="">
            <v:imagedata r:id="rId1754" o:title=""/>
          </v:shape>
          <o:OLEObject Type="Embed" ProgID="Equation.DSMT4" ShapeID="_x0000_i1887" DrawAspect="Content" ObjectID="_1375892385" r:id="rId175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888" type="#_x0000_t75" style="width:14.6pt;height:21.85pt" o:ole="">
            <v:imagedata r:id="rId1756" o:title=""/>
          </v:shape>
          <o:OLEObject Type="Embed" ProgID="Equation.DSMT4" ShapeID="_x0000_i1888" DrawAspect="Content" ObjectID="_1375892386" r:id="rId175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733" w:name="_Ref162413399"/>
      <w:bookmarkStart w:id="3734" w:name="_Toc302147281"/>
      <w:r w:rsidRPr="0097532C">
        <w:lastRenderedPageBreak/>
        <w:t>Permeability Materials</w:t>
      </w:r>
      <w:bookmarkEnd w:id="3733"/>
      <w:bookmarkEnd w:id="373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735" w:name="_Ref288636620"/>
      <w:bookmarkStart w:id="3736" w:name="_Toc302147282"/>
      <w:r>
        <w:lastRenderedPageBreak/>
        <w:t>Constant Isotropic Permeability</w:t>
      </w:r>
      <w:bookmarkEnd w:id="3735"/>
      <w:bookmarkEnd w:id="373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r w:rsidR="00940A59">
        <w:fldChar w:fldCharType="begin"/>
      </w:r>
      <w:r w:rsidR="00940A59">
        <w:instrText xml:space="preserve"> HYPERLINK \l "_ENREF_35" \o "Mow, 1980 #263" </w:instrText>
      </w:r>
      <w:ins w:id="3737" w:author="Gerard" w:date="2015-08-25T18:30:00Z"/>
      <w:r w:rsidR="00940A59">
        <w:fldChar w:fldCharType="separate"/>
      </w:r>
      <w:r w:rsidR="00554341">
        <w:rPr>
          <w:noProof/>
        </w:rPr>
        <w:t>35</w:t>
      </w:r>
      <w:r w:rsidR="00940A59">
        <w:rPr>
          <w:noProof/>
        </w:rPr>
        <w:fldChar w:fldCharType="end"/>
      </w:r>
      <w:r w:rsidR="00546831">
        <w:rPr>
          <w:noProof/>
        </w:rPr>
        <w:t xml:space="preserve">, </w:t>
      </w:r>
      <w:r w:rsidR="00940A59">
        <w:fldChar w:fldCharType="begin"/>
      </w:r>
      <w:r w:rsidR="00940A59">
        <w:instrText xml:space="preserve"> HYPERLINK \l "_ENREF_36" \o "Mow, 1985 #166" </w:instrText>
      </w:r>
      <w:ins w:id="3738" w:author="Gerard" w:date="2015-08-25T18:30:00Z"/>
      <w:r w:rsidR="00940A59">
        <w:fldChar w:fldCharType="separate"/>
      </w:r>
      <w:r w:rsidR="00554341">
        <w:rPr>
          <w:noProof/>
        </w:rPr>
        <w:t>36</w:t>
      </w:r>
      <w:r w:rsidR="00940A59">
        <w:rPr>
          <w:noProof/>
        </w:rPr>
        <w:fldChar w:fldCharType="end"/>
      </w:r>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889" type="#_x0000_t75" style="width:36.45pt;height:14.6pt" o:ole="">
            <v:imagedata r:id="rId1758" o:title=""/>
          </v:shape>
          <o:OLEObject Type="Embed" ProgID="Equation.DSMT4" ShapeID="_x0000_i1889" DrawAspect="Content" ObjectID="_1375892387" r:id="rId1759"/>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890" type="#_x0000_t75" style="width:7.3pt;height:14.6pt" o:ole="">
            <v:imagedata r:id="rId1760" o:title=""/>
          </v:shape>
          <o:OLEObject Type="Embed" ProgID="Equation.DSMT4" ShapeID="_x0000_i1890" DrawAspect="Content" ObjectID="_1375892388" r:id="rId176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739" w:name="_Toc302147283"/>
      <w:r>
        <w:lastRenderedPageBreak/>
        <w:t>Holmes-Mow</w:t>
      </w:r>
      <w:bookmarkEnd w:id="3739"/>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891" type="#_x0000_t75" style="width:14.6pt;height:21.85pt" o:ole="">
                  <v:imagedata r:id="rId1762" o:title=""/>
                </v:shape>
                <o:OLEObject Type="Embed" ProgID="Equation.DSMT4" ShapeID="_x0000_i1891" DrawAspect="Content" ObjectID="_1375892389" r:id="rId176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892" type="#_x0000_t75" style="width:14.6pt;height:14.6pt" o:ole="">
                  <v:imagedata r:id="rId1764" o:title=""/>
                </v:shape>
                <o:OLEObject Type="Embed" ProgID="Equation.DSMT4" ShapeID="_x0000_i1892" DrawAspect="Content" ObjectID="_1375892390" r:id="rId1765"/>
              </w:object>
            </w:r>
            <w:r w:rsidDel="00C526D6">
              <w:t xml:space="preserve"> (</w:t>
            </w:r>
            <w:r w:rsidR="006C2049" w:rsidRPr="006C2049">
              <w:rPr>
                <w:position w:val="-6"/>
              </w:rPr>
              <w:object w:dxaOrig="680" w:dyaOrig="279" w14:anchorId="69BBD6E1">
                <v:shape id="_x0000_i1893" type="#_x0000_t75" style="width:36.45pt;height:14.6pt" o:ole="">
                  <v:imagedata r:id="rId1766" o:title=""/>
                </v:shape>
                <o:OLEObject Type="Embed" ProgID="Equation.DSMT4" ShapeID="_x0000_i1893" DrawAspect="Content" ObjectID="_1375892391" r:id="rId176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894" type="#_x0000_t75" style="width:14.6pt;height:14.6pt" o:ole="">
                  <v:imagedata r:id="rId1768" o:title=""/>
                </v:shape>
                <o:OLEObject Type="Embed" ProgID="Equation.DSMT4" ShapeID="_x0000_i1894" DrawAspect="Content" ObjectID="_1375892392" r:id="rId1769"/>
              </w:object>
            </w:r>
            <w:r>
              <w:t xml:space="preserve"> </w:t>
            </w:r>
            <w:r w:rsidR="006C2049" w:rsidRPr="006C2049">
              <w:rPr>
                <w:position w:val="-14"/>
              </w:rPr>
              <w:object w:dxaOrig="780" w:dyaOrig="400" w14:anchorId="7587000E">
                <v:shape id="_x0000_i1895" type="#_x0000_t75" style="width:35.55pt;height:21.85pt" o:ole="">
                  <v:imagedata r:id="rId1770" o:title=""/>
                </v:shape>
                <o:OLEObject Type="Embed" ProgID="Equation.DSMT4" ShapeID="_x0000_i1895" DrawAspect="Content" ObjectID="_1375892393" r:id="rId177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940A59">
        <w:fldChar w:fldCharType="begin"/>
      </w:r>
      <w:r w:rsidR="00940A59">
        <w:instrText xml:space="preserve"> HYPERLINK \l "_ENREF_29" \o "Holmes, 1990 #41" </w:instrText>
      </w:r>
      <w:ins w:id="3740" w:author="Gerard" w:date="2015-08-25T18:30:00Z"/>
      <w:r w:rsidR="00940A59">
        <w:fldChar w:fldCharType="separate"/>
      </w:r>
      <w:r w:rsidR="00554341">
        <w:rPr>
          <w:noProof/>
        </w:rPr>
        <w:t>29</w:t>
      </w:r>
      <w:r w:rsidR="00940A59">
        <w:rPr>
          <w:noProof/>
        </w:rPr>
        <w:fldChar w:fldCharType="end"/>
      </w:r>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896" type="#_x0000_t75" style="width:57.4pt;height:21.85pt" o:ole="">
            <v:imagedata r:id="rId1772" o:title=""/>
          </v:shape>
          <o:OLEObject Type="Embed" ProgID="Equation.DSMT4" ShapeID="_x0000_i1896" DrawAspect="Content" ObjectID="_1375892394" r:id="rId1773"/>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897" type="#_x0000_t75" style="width:2in;height:43.75pt" o:ole="">
            <v:imagedata r:id="rId1774" o:title=""/>
          </v:shape>
          <o:OLEObject Type="Embed" ProgID="Equation.DSMT4" ShapeID="_x0000_i1897" DrawAspect="Content" ObjectID="_1375892395" r:id="rId1775"/>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898" type="#_x0000_t75" style="width:50.15pt;height:14.6pt" o:ole="">
            <v:imagedata r:id="rId1776" o:title=""/>
          </v:shape>
          <o:OLEObject Type="Embed" ProgID="Equation.DSMT4" ShapeID="_x0000_i1898" DrawAspect="Content" ObjectID="_1375892396" r:id="rId177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741" w:name="_Toc302147284"/>
      <w:r>
        <w:lastRenderedPageBreak/>
        <w:t>Referentially Isotropic Permeability</w:t>
      </w:r>
      <w:bookmarkEnd w:id="3741"/>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899" type="#_x0000_t75" style="width:14.6pt;height:21.85pt" o:ole="">
                  <v:imagedata r:id="rId1778" o:title=""/>
                </v:shape>
                <o:OLEObject Type="Embed" ProgID="Equation.DSMT4" ShapeID="_x0000_i1899" DrawAspect="Content" ObjectID="_1375892397" r:id="rId177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900" type="#_x0000_t75" style="width:14.6pt;height:21.85pt" o:ole="">
                  <v:imagedata r:id="rId1780" o:title=""/>
                </v:shape>
                <o:OLEObject Type="Embed" ProgID="Equation.DSMT4" ShapeID="_x0000_i1900" DrawAspect="Content" ObjectID="_1375892398" r:id="rId178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901" type="#_x0000_t75" style="width:14.6pt;height:21.85pt" o:ole="">
                  <v:imagedata r:id="rId1782" o:title=""/>
                </v:shape>
                <o:OLEObject Type="Embed" ProgID="Equation.DSMT4" ShapeID="_x0000_i1901" DrawAspect="Content" ObjectID="_1375892399" r:id="rId178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902" type="#_x0000_t75" style="width:14.6pt;height:14.6pt" o:ole="">
                  <v:imagedata r:id="rId1784" o:title=""/>
                </v:shape>
                <o:OLEObject Type="Embed" ProgID="Equation.DSMT4" ShapeID="_x0000_i1902" DrawAspect="Content" ObjectID="_1375892400" r:id="rId1785"/>
              </w:object>
            </w:r>
            <w:r>
              <w:t xml:space="preserve"> (</w:t>
            </w:r>
            <w:r w:rsidR="006C2049" w:rsidRPr="006C2049">
              <w:rPr>
                <w:position w:val="-6"/>
              </w:rPr>
              <w:object w:dxaOrig="680" w:dyaOrig="279" w14:anchorId="77DD1DAD">
                <v:shape id="_x0000_i1903" type="#_x0000_t75" style="width:36.45pt;height:14.6pt" o:ole="">
                  <v:imagedata r:id="rId1786" o:title=""/>
                </v:shape>
                <o:OLEObject Type="Embed" ProgID="Equation.DSMT4" ShapeID="_x0000_i1903" DrawAspect="Content" ObjectID="_1375892401" r:id="rId178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904" type="#_x0000_t75" style="width:14.6pt;height:14.6pt" o:ole="">
                  <v:imagedata r:id="rId1788" o:title=""/>
                </v:shape>
                <o:OLEObject Type="Embed" ProgID="Equation.DSMT4" ShapeID="_x0000_i1904" DrawAspect="Content" ObjectID="_1375892402" r:id="rId1789"/>
              </w:object>
            </w:r>
            <w:r>
              <w:t xml:space="preserve"> (</w:t>
            </w:r>
            <w:r w:rsidR="006C2049" w:rsidRPr="006C2049">
              <w:rPr>
                <w:position w:val="-6"/>
              </w:rPr>
              <w:object w:dxaOrig="580" w:dyaOrig="279" w14:anchorId="32510678">
                <v:shape id="_x0000_i1905" type="#_x0000_t75" style="width:28.25pt;height:14.6pt" o:ole="">
                  <v:imagedata r:id="rId1790" o:title=""/>
                </v:shape>
                <o:OLEObject Type="Embed" ProgID="Equation.DSMT4" ShapeID="_x0000_i1905" DrawAspect="Content" ObjectID="_1375892403" r:id="rId179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906" type="#_x0000_t75" style="width:3in;height:35.55pt" o:ole="">
            <v:imagedata r:id="rId1792" o:title=""/>
          </v:shape>
          <o:OLEObject Type="Embed" ProgID="Equation.DSMT4" ShapeID="_x0000_i1906" DrawAspect="Content" ObjectID="_1375892404" r:id="rId1793"/>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907" type="#_x0000_t75" style="width:14.6pt;height:14.6pt" o:ole="">
            <v:imagedata r:id="rId1794" o:title=""/>
          </v:shape>
          <o:OLEObject Type="Embed" ProgID="Equation.DSMT4" ShapeID="_x0000_i1907" DrawAspect="Content" ObjectID="_1375892405" r:id="rId1795"/>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908" type="#_x0000_t75" style="width:50.15pt;height:14.6pt" o:ole="">
            <v:imagedata r:id="rId1796" o:title=""/>
          </v:shape>
          <o:OLEObject Type="Embed" ProgID="Equation.DSMT4" ShapeID="_x0000_i1908" DrawAspect="Content" ObjectID="_1375892406" r:id="rId1797"/>
        </w:object>
      </w:r>
      <w:r>
        <w:t xml:space="preserve"> where </w:t>
      </w:r>
      <w:r w:rsidR="006C2049" w:rsidRPr="006C2049">
        <w:rPr>
          <w:position w:val="-4"/>
        </w:rPr>
        <w:object w:dxaOrig="220" w:dyaOrig="260" w14:anchorId="190D8AEB">
          <v:shape id="_x0000_i1909" type="#_x0000_t75" style="width:14.6pt;height:14.6pt" o:ole="">
            <v:imagedata r:id="rId1798" o:title=""/>
          </v:shape>
          <o:OLEObject Type="Embed" ProgID="Equation.DSMT4" ShapeID="_x0000_i1909" DrawAspect="Content" ObjectID="_1375892407" r:id="rId1799"/>
        </w:object>
      </w:r>
      <w:r>
        <w:rPr>
          <w:b/>
        </w:rPr>
        <w:t xml:space="preserve"> </w:t>
      </w:r>
      <w:r>
        <w:t xml:space="preserve">is the deformation gradient, and </w:t>
      </w:r>
      <w:r w:rsidR="006C2049" w:rsidRPr="006C2049">
        <w:rPr>
          <w:position w:val="-6"/>
        </w:rPr>
        <w:object w:dxaOrig="960" w:dyaOrig="320" w14:anchorId="46A7E36E">
          <v:shape id="_x0000_i1910" type="#_x0000_t75" style="width:50.15pt;height:14.6pt" o:ole="">
            <v:imagedata r:id="rId1800" o:title=""/>
          </v:shape>
          <o:OLEObject Type="Embed" ProgID="Equation.DSMT4" ShapeID="_x0000_i1910" DrawAspect="Content" ObjectID="_1375892408" r:id="rId1801"/>
        </w:object>
      </w:r>
      <w:r>
        <w:t xml:space="preserve"> is the left Cauchy-Green tensor.  Note that the permeability in the reference state (</w:t>
      </w:r>
      <w:r w:rsidR="006C2049" w:rsidRPr="006C2049">
        <w:rPr>
          <w:position w:val="-4"/>
        </w:rPr>
        <w:object w:dxaOrig="560" w:dyaOrig="260" w14:anchorId="24316D54">
          <v:shape id="_x0000_i1911" type="#_x0000_t75" style="width:28.25pt;height:14.6pt" o:ole="">
            <v:imagedata r:id="rId1802" o:title=""/>
          </v:shape>
          <o:OLEObject Type="Embed" ProgID="Equation.DSMT4" ShapeID="_x0000_i1911" DrawAspect="Content" ObjectID="_1375892409" r:id="rId1803"/>
        </w:object>
      </w:r>
      <w:r>
        <w:t xml:space="preserve">) is isotropic and given by </w:t>
      </w:r>
      <w:r w:rsidR="006C2049" w:rsidRPr="006C2049">
        <w:rPr>
          <w:position w:val="-14"/>
        </w:rPr>
        <w:object w:dxaOrig="2020" w:dyaOrig="400" w14:anchorId="28686D5B">
          <v:shape id="_x0000_i1912" type="#_x0000_t75" style="width:100.25pt;height:21.85pt" o:ole="">
            <v:imagedata r:id="rId1804" o:title=""/>
          </v:shape>
          <o:OLEObject Type="Embed" ProgID="Equation.DSMT4" ShapeID="_x0000_i1912" DrawAspect="Content" ObjectID="_1375892410" r:id="rId180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742" w:name="_Toc302147285"/>
      <w:r>
        <w:lastRenderedPageBreak/>
        <w:t>Referentially Orthotropic Permeability</w:t>
      </w:r>
      <w:bookmarkEnd w:id="3742"/>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913" type="#_x0000_t75" style="width:14.6pt;height:21.85pt" o:ole="">
                  <v:imagedata r:id="rId1806" o:title=""/>
                </v:shape>
                <o:OLEObject Type="Embed" ProgID="Equation.DSMT4" ShapeID="_x0000_i1913" DrawAspect="Content" ObjectID="_1375892411" r:id="rId180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914" type="#_x0000_t75" style="width:14.6pt;height:21.85pt" o:ole="">
                  <v:imagedata r:id="rId1808" o:title=""/>
                </v:shape>
                <o:OLEObject Type="Embed" ProgID="Equation.DSMT4" ShapeID="_x0000_i1914" DrawAspect="Content" ObjectID="_1375892412" r:id="rId1809"/>
              </w:object>
            </w:r>
            <w:r>
              <w:t xml:space="preserve"> along orthogonal directions (</w:t>
            </w:r>
            <w:r w:rsidR="006C2049" w:rsidRPr="006C2049">
              <w:rPr>
                <w:position w:val="-10"/>
              </w:rPr>
              <w:object w:dxaOrig="920" w:dyaOrig="320" w14:anchorId="4C00AD0A">
                <v:shape id="_x0000_i1915" type="#_x0000_t75" style="width:43.75pt;height:14.6pt" o:ole="">
                  <v:imagedata r:id="rId1810" o:title=""/>
                </v:shape>
                <o:OLEObject Type="Embed" ProgID="Equation.DSMT4" ShapeID="_x0000_i1915" DrawAspect="Content" ObjectID="_1375892413" r:id="rId181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916" type="#_x0000_t75" style="width:14.6pt;height:21.85pt" o:ole="">
                  <v:imagedata r:id="rId1812" o:title=""/>
                </v:shape>
                <o:OLEObject Type="Embed" ProgID="Equation.DSMT4" ShapeID="_x0000_i1916" DrawAspect="Content" ObjectID="_1375892414" r:id="rId1813"/>
              </w:object>
            </w:r>
            <w:r>
              <w:t xml:space="preserve"> along orthogonal directions (</w:t>
            </w:r>
            <w:r w:rsidR="006C2049" w:rsidRPr="006C2049">
              <w:rPr>
                <w:position w:val="-10"/>
              </w:rPr>
              <w:object w:dxaOrig="920" w:dyaOrig="320" w14:anchorId="425D7378">
                <v:shape id="_x0000_i1917" type="#_x0000_t75" style="width:43.75pt;height:14.6pt" o:ole="">
                  <v:imagedata r:id="rId1814" o:title=""/>
                </v:shape>
                <o:OLEObject Type="Embed" ProgID="Equation.DSMT4" ShapeID="_x0000_i1917" DrawAspect="Content" ObjectID="_1375892415" r:id="rId181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918" type="#_x0000_t75" style="width:21.85pt;height:21.85pt" o:ole="">
                  <v:imagedata r:id="rId1816" o:title=""/>
                </v:shape>
                <o:OLEObject Type="Embed" ProgID="Equation.DSMT4" ShapeID="_x0000_i1918" DrawAspect="Content" ObjectID="_1375892416" r:id="rId1817"/>
              </w:object>
            </w:r>
            <w:r>
              <w:t xml:space="preserve"> (</w:t>
            </w:r>
            <w:r w:rsidR="006C2049" w:rsidRPr="006C2049">
              <w:rPr>
                <w:position w:val="-12"/>
              </w:rPr>
              <w:object w:dxaOrig="760" w:dyaOrig="360" w14:anchorId="03DC2DDE">
                <v:shape id="_x0000_i1919" type="#_x0000_t75" style="width:35.55pt;height:21.85pt" o:ole="">
                  <v:imagedata r:id="rId1818" o:title=""/>
                </v:shape>
                <o:OLEObject Type="Embed" ProgID="Equation.DSMT4" ShapeID="_x0000_i1919" DrawAspect="Content" ObjectID="_1375892417" r:id="rId181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920" type="#_x0000_t75" style="width:21.85pt;height:21.85pt" o:ole="">
                  <v:imagedata r:id="rId1820" o:title=""/>
                </v:shape>
                <o:OLEObject Type="Embed" ProgID="Equation.DSMT4" ShapeID="_x0000_i1920" DrawAspect="Content" ObjectID="_1375892418" r:id="rId1821"/>
              </w:object>
            </w:r>
            <w:r>
              <w:t xml:space="preserve"> (</w:t>
            </w:r>
            <w:r w:rsidR="006C2049" w:rsidRPr="006C2049">
              <w:rPr>
                <w:position w:val="-10"/>
              </w:rPr>
              <w:object w:dxaOrig="920" w:dyaOrig="320" w14:anchorId="493B3AC9">
                <v:shape id="_x0000_i1921" type="#_x0000_t75" style="width:43.75pt;height:14.6pt" o:ole="">
                  <v:imagedata r:id="rId1822" o:title=""/>
                </v:shape>
                <o:OLEObject Type="Embed" ProgID="Equation.DSMT4" ShapeID="_x0000_i1921" DrawAspect="Content" ObjectID="_1375892419" r:id="rId1823"/>
              </w:object>
            </w:r>
            <w:r>
              <w:t xml:space="preserve">, </w:t>
            </w:r>
            <w:r w:rsidR="006C2049" w:rsidRPr="006C2049">
              <w:rPr>
                <w:position w:val="-12"/>
              </w:rPr>
              <w:object w:dxaOrig="760" w:dyaOrig="360" w14:anchorId="69DBA484">
                <v:shape id="_x0000_i1922" type="#_x0000_t75" style="width:35.55pt;height:21.85pt" o:ole="">
                  <v:imagedata r:id="rId1824" o:title=""/>
                </v:shape>
                <o:OLEObject Type="Embed" ProgID="Equation.DSMT4" ShapeID="_x0000_i1922" DrawAspect="Content" ObjectID="_1375892420" r:id="rId182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923" type="#_x0000_t75" style="width:14.6pt;height:21.85pt" o:ole="">
                  <v:imagedata r:id="rId1826" o:title=""/>
                </v:shape>
                <o:OLEObject Type="Embed" ProgID="Equation.DSMT4" ShapeID="_x0000_i1923" DrawAspect="Content" ObjectID="_1375892421" r:id="rId1827"/>
              </w:object>
            </w:r>
            <w:r>
              <w:t xml:space="preserve"> (</w:t>
            </w:r>
            <w:r w:rsidR="006C2049" w:rsidRPr="006C2049">
              <w:rPr>
                <w:position w:val="-12"/>
              </w:rPr>
              <w:object w:dxaOrig="660" w:dyaOrig="360" w14:anchorId="7A17D058">
                <v:shape id="_x0000_i1924" type="#_x0000_t75" style="width:36.45pt;height:21.85pt" o:ole="">
                  <v:imagedata r:id="rId1828" o:title=""/>
                </v:shape>
                <o:OLEObject Type="Embed" ProgID="Equation.DSMT4" ShapeID="_x0000_i1924" DrawAspect="Content" ObjectID="_1375892422" r:id="rId182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925" type="#_x0000_t75" style="width:14.6pt;height:21.85pt" o:ole="">
                  <v:imagedata r:id="rId1830" o:title=""/>
                </v:shape>
                <o:OLEObject Type="Embed" ProgID="Equation.DSMT4" ShapeID="_x0000_i1925" DrawAspect="Content" ObjectID="_1375892423" r:id="rId1831"/>
              </w:object>
            </w:r>
            <w:r>
              <w:t xml:space="preserve"> (</w:t>
            </w:r>
            <w:r w:rsidR="006C2049" w:rsidRPr="006C2049">
              <w:rPr>
                <w:position w:val="-10"/>
              </w:rPr>
              <w:object w:dxaOrig="920" w:dyaOrig="320" w14:anchorId="61FB5953">
                <v:shape id="_x0000_i1926" type="#_x0000_t75" style="width:43.75pt;height:14.6pt" o:ole="">
                  <v:imagedata r:id="rId1832" o:title=""/>
                </v:shape>
                <o:OLEObject Type="Embed" ProgID="Equation.DSMT4" ShapeID="_x0000_i1926" DrawAspect="Content" ObjectID="_1375892424" r:id="rId1833"/>
              </w:object>
            </w:r>
            <w:r>
              <w:t xml:space="preserve">, </w:t>
            </w:r>
            <w:r w:rsidR="006C2049" w:rsidRPr="006C2049">
              <w:rPr>
                <w:position w:val="-12"/>
              </w:rPr>
              <w:object w:dxaOrig="680" w:dyaOrig="360" w14:anchorId="673E4374">
                <v:shape id="_x0000_i1927" type="#_x0000_t75" style="width:36.45pt;height:21.85pt" o:ole="">
                  <v:imagedata r:id="rId1834" o:title=""/>
                </v:shape>
                <o:OLEObject Type="Embed" ProgID="Equation.DSMT4" ShapeID="_x0000_i1927" DrawAspect="Content" ObjectID="_1375892425" r:id="rId183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928" type="#_x0000_t75" style="width:187.75pt;height:36.45pt" o:ole="">
            <v:imagedata r:id="rId1836" o:title=""/>
          </v:shape>
          <o:OLEObject Type="Embed" ProgID="Equation.DSMT4" ShapeID="_x0000_i1928" DrawAspect="Content" ObjectID="_1375892426" r:id="rId1837"/>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929" type="#_x0000_t75" style="width:201.4pt;height:122.15pt" o:ole="">
            <v:imagedata r:id="rId1838" o:title=""/>
          </v:shape>
          <o:OLEObject Type="Embed" ProgID="Equation.DSMT4" ShapeID="_x0000_i1929" DrawAspect="Content" ObjectID="_1375892427" r:id="rId1839"/>
        </w:object>
      </w:r>
      <w:r>
        <w:t>,</w:t>
      </w:r>
    </w:p>
    <w:p w14:paraId="4705DC3A" w14:textId="18593C8A" w:rsidR="006A0BC1" w:rsidRDefault="006C2049" w:rsidP="006A0BC1">
      <w:r w:rsidRPr="006C2049">
        <w:rPr>
          <w:position w:val="-6"/>
        </w:rPr>
        <w:object w:dxaOrig="220" w:dyaOrig="279" w14:anchorId="63ED42B8">
          <v:shape id="_x0000_i1930" type="#_x0000_t75" style="width:14.6pt;height:14.6pt" o:ole="">
            <v:imagedata r:id="rId1840" o:title=""/>
          </v:shape>
          <o:OLEObject Type="Embed" ProgID="Equation.DSMT4" ShapeID="_x0000_i1930" DrawAspect="Content" ObjectID="_1375892428" r:id="rId1841"/>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931" type="#_x0000_t75" style="width:50.15pt;height:14.6pt" o:ole="">
            <v:imagedata r:id="rId1842" o:title=""/>
          </v:shape>
          <o:OLEObject Type="Embed" ProgID="Equation.DSMT4" ShapeID="_x0000_i1931" DrawAspect="Content" ObjectID="_1375892429" r:id="rId1843"/>
        </w:object>
      </w:r>
      <w:r w:rsidR="006A0BC1">
        <w:t xml:space="preserve"> where</w:t>
      </w:r>
      <w:r w:rsidR="006A0BC1">
        <w:rPr>
          <w:b/>
        </w:rPr>
        <w:t xml:space="preserve"> </w:t>
      </w:r>
      <w:r w:rsidRPr="006C2049">
        <w:rPr>
          <w:b/>
          <w:position w:val="-4"/>
        </w:rPr>
        <w:object w:dxaOrig="220" w:dyaOrig="260" w14:anchorId="4E49B9B5">
          <v:shape id="_x0000_i1932" type="#_x0000_t75" style="width:14.6pt;height:14.6pt" o:ole="">
            <v:imagedata r:id="rId1844" o:title=""/>
          </v:shape>
          <o:OLEObject Type="Embed" ProgID="Equation.DSMT4" ShapeID="_x0000_i1932" DrawAspect="Content" ObjectID="_1375892430" r:id="rId1845"/>
        </w:object>
      </w:r>
      <w:r w:rsidR="006A0BC1" w:rsidRPr="00A16AEB">
        <w:t xml:space="preserve"> </w:t>
      </w:r>
      <w:r w:rsidR="006A0BC1">
        <w:t xml:space="preserve">is the deformation gradient.  </w:t>
      </w:r>
      <w:r w:rsidRPr="006C2049">
        <w:rPr>
          <w:position w:val="-12"/>
        </w:rPr>
        <w:object w:dxaOrig="360" w:dyaOrig="360" w14:anchorId="37B3A793">
          <v:shape id="_x0000_i1933" type="#_x0000_t75" style="width:21.85pt;height:21.85pt" o:ole="">
            <v:imagedata r:id="rId1846" o:title=""/>
          </v:shape>
          <o:OLEObject Type="Embed" ProgID="Equation.DSMT4" ShapeID="_x0000_i1933" DrawAspect="Content" ObjectID="_1375892431" r:id="rId1847"/>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934" type="#_x0000_t75" style="width:165.85pt;height:21.85pt" o:ole="">
            <v:imagedata r:id="rId1848" o:title=""/>
          </v:shape>
          <o:OLEObject Type="Embed" ProgID="Equation.DSMT4" ShapeID="_x0000_i1934" DrawAspect="Content" ObjectID="_1375892432" r:id="rId1849"/>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935" type="#_x0000_t75" style="width:14.6pt;height:21.85pt" o:ole="">
            <v:imagedata r:id="rId1850" o:title=""/>
          </v:shape>
          <o:OLEObject Type="Embed" ProgID="Equation.DSMT4" ShapeID="_x0000_i1935" DrawAspect="Content" ObjectID="_1375892433" r:id="rId1851"/>
        </w:object>
      </w:r>
      <w:r>
        <w:t xml:space="preserve"> are orthonormal vectors normal to the planes of symmetry (defined as described in Section </w:t>
      </w:r>
      <w:r>
        <w:fldChar w:fldCharType="begin"/>
      </w:r>
      <w:r>
        <w:instrText xml:space="preserve"> REF _Ref162429694 \r \h </w:instrText>
      </w:r>
      <w:r>
        <w:fldChar w:fldCharType="separate"/>
      </w:r>
      <w:r w:rsidR="00BB6F29">
        <w:t>4.1.1</w:t>
      </w:r>
      <w:r>
        <w:fldChar w:fldCharType="end"/>
      </w:r>
      <w:r>
        <w:t>).  Note that the permeability in the reference state (</w:t>
      </w:r>
      <w:r w:rsidR="006C2049" w:rsidRPr="006C2049">
        <w:rPr>
          <w:position w:val="-4"/>
        </w:rPr>
        <w:object w:dxaOrig="560" w:dyaOrig="260" w14:anchorId="528AEE47">
          <v:shape id="_x0000_i1936" type="#_x0000_t75" style="width:28.25pt;height:14.6pt" o:ole="">
            <v:imagedata r:id="rId1852" o:title=""/>
          </v:shape>
          <o:OLEObject Type="Embed" ProgID="Equation.DSMT4" ShapeID="_x0000_i1936" DrawAspect="Content" ObjectID="_1375892434" r:id="rId1853"/>
        </w:object>
      </w:r>
      <w:r>
        <w:t xml:space="preserve">) is given by </w:t>
      </w:r>
      <w:r w:rsidR="006C2049" w:rsidRPr="006C2049">
        <w:rPr>
          <w:position w:val="-28"/>
        </w:rPr>
        <w:object w:dxaOrig="3060" w:dyaOrig="680" w14:anchorId="147BDD7C">
          <v:shape id="_x0000_i1937" type="#_x0000_t75" style="width:151.3pt;height:36.45pt" o:ole="">
            <v:imagedata r:id="rId1854" o:title=""/>
          </v:shape>
          <o:OLEObject Type="Embed" ProgID="Equation.DSMT4" ShapeID="_x0000_i1937" DrawAspect="Content" ObjectID="_1375892435" r:id="rId1855"/>
        </w:object>
      </w:r>
      <w:r>
        <w:t>.</w:t>
      </w:r>
    </w:p>
    <w:p w14:paraId="2C5ACABD" w14:textId="77777777" w:rsidR="006A0BC1" w:rsidRDefault="006A0BC1" w:rsidP="006A0BC1"/>
    <w:p w14:paraId="32208A01" w14:textId="77777777" w:rsidR="006A0BC1" w:rsidRPr="00B27FE9" w:rsidRDefault="006A0BC1" w:rsidP="00026B51">
      <w:pPr>
        <w:pStyle w:val="Example"/>
      </w:pPr>
      <w:r w:rsidRPr="00B27FE9">
        <w:lastRenderedPageBreak/>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743" w:name="_Toc302147286"/>
      <w:r>
        <w:lastRenderedPageBreak/>
        <w:t>Referentially Transversely Isotropic Permeability</w:t>
      </w:r>
      <w:bookmarkEnd w:id="3743"/>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938" type="#_x0000_t75" style="width:14.6pt;height:21.85pt" o:ole="">
                  <v:imagedata r:id="rId1856" o:title=""/>
                </v:shape>
                <o:OLEObject Type="Embed" ProgID="Equation.DSMT4" ShapeID="_x0000_i1938" DrawAspect="Content" ObjectID="_1375892436" r:id="rId185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939" type="#_x0000_t75" style="width:14.6pt;height:21.85pt" o:ole="">
                  <v:imagedata r:id="rId1858" o:title=""/>
                </v:shape>
                <o:OLEObject Type="Embed" ProgID="Equation.DSMT4" ShapeID="_x0000_i1939" DrawAspect="Content" ObjectID="_1375892437" r:id="rId185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940" type="#_x0000_t75" style="width:14.6pt;height:21.85pt" o:ole="">
                  <v:imagedata r:id="rId1860" o:title=""/>
                </v:shape>
                <o:OLEObject Type="Embed" ProgID="Equation.DSMT4" ShapeID="_x0000_i1940" DrawAspect="Content" ObjectID="_1375892438" r:id="rId186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941" type="#_x0000_t75" style="width:14.6pt;height:21.85pt" o:ole="">
                  <v:imagedata r:id="rId1862" o:title=""/>
                </v:shape>
                <o:OLEObject Type="Embed" ProgID="Equation.DSMT4" ShapeID="_x0000_i1941" DrawAspect="Content" ObjectID="_1375892439" r:id="rId186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942" type="#_x0000_t75" style="width:14.6pt;height:21.85pt" o:ole="">
                  <v:imagedata r:id="rId1864" o:title=""/>
                </v:shape>
                <o:OLEObject Type="Embed" ProgID="Equation.DSMT4" ShapeID="_x0000_i1942" DrawAspect="Content" ObjectID="_1375892440" r:id="rId186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943" type="#_x0000_t75" style="width:21.85pt;height:21.85pt" o:ole="">
                  <v:imagedata r:id="rId1866" o:title=""/>
                </v:shape>
                <o:OLEObject Type="Embed" ProgID="Equation.DSMT4" ShapeID="_x0000_i1943" DrawAspect="Content" ObjectID="_1375892441" r:id="rId1867"/>
              </w:object>
            </w:r>
            <w:r>
              <w:t xml:space="preserve"> (</w:t>
            </w:r>
            <w:r w:rsidR="006C2049" w:rsidRPr="006C2049">
              <w:rPr>
                <w:position w:val="-12"/>
              </w:rPr>
              <w:object w:dxaOrig="760" w:dyaOrig="360" w14:anchorId="1E31A98B">
                <v:shape id="_x0000_i1944" type="#_x0000_t75" style="width:35.55pt;height:21.85pt" o:ole="">
                  <v:imagedata r:id="rId1868" o:title=""/>
                </v:shape>
                <o:OLEObject Type="Embed" ProgID="Equation.DSMT4" ShapeID="_x0000_i1944" DrawAspect="Content" ObjectID="_1375892442" r:id="rId186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945" type="#_x0000_t75" style="width:21.85pt;height:21.85pt" o:ole="">
                  <v:imagedata r:id="rId1870" o:title=""/>
                </v:shape>
                <o:OLEObject Type="Embed" ProgID="Equation.DSMT4" ShapeID="_x0000_i1945" DrawAspect="Content" ObjectID="_1375892443" r:id="rId1871"/>
              </w:object>
            </w:r>
            <w:r>
              <w:t xml:space="preserve"> (</w:t>
            </w:r>
            <w:r w:rsidR="006C2049" w:rsidRPr="006C2049">
              <w:rPr>
                <w:position w:val="-12"/>
              </w:rPr>
              <w:object w:dxaOrig="780" w:dyaOrig="360" w14:anchorId="1FC33445">
                <v:shape id="_x0000_i1946" type="#_x0000_t75" style="width:35.55pt;height:21.85pt" o:ole="">
                  <v:imagedata r:id="rId1872" o:title=""/>
                </v:shape>
                <o:OLEObject Type="Embed" ProgID="Equation.DSMT4" ShapeID="_x0000_i1946" DrawAspect="Content" ObjectID="_1375892444" r:id="rId187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947" type="#_x0000_t75" style="width:21.85pt;height:21.85pt" o:ole="">
                  <v:imagedata r:id="rId1874" o:title=""/>
                </v:shape>
                <o:OLEObject Type="Embed" ProgID="Equation.DSMT4" ShapeID="_x0000_i1947" DrawAspect="Content" ObjectID="_1375892445" r:id="rId1875"/>
              </w:object>
            </w:r>
            <w:r>
              <w:t xml:space="preserve"> (</w:t>
            </w:r>
            <w:r w:rsidR="006C2049" w:rsidRPr="006C2049">
              <w:rPr>
                <w:position w:val="-12"/>
              </w:rPr>
              <w:object w:dxaOrig="760" w:dyaOrig="360" w14:anchorId="69AD761A">
                <v:shape id="_x0000_i1948" type="#_x0000_t75" style="width:35.55pt;height:21.85pt" o:ole="">
                  <v:imagedata r:id="rId1876" o:title=""/>
                </v:shape>
                <o:OLEObject Type="Embed" ProgID="Equation.DSMT4" ShapeID="_x0000_i1948" DrawAspect="Content" ObjectID="_1375892446" r:id="rId187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949" type="#_x0000_t75" style="width:14.6pt;height:21.85pt" o:ole="">
                  <v:imagedata r:id="rId1878" o:title=""/>
                </v:shape>
                <o:OLEObject Type="Embed" ProgID="Equation.DSMT4" ShapeID="_x0000_i1949" DrawAspect="Content" ObjectID="_1375892447" r:id="rId1879"/>
              </w:object>
            </w:r>
            <w:r>
              <w:t xml:space="preserve"> (</w:t>
            </w:r>
            <w:r w:rsidR="006C2049" w:rsidRPr="006C2049">
              <w:rPr>
                <w:position w:val="-12"/>
              </w:rPr>
              <w:object w:dxaOrig="660" w:dyaOrig="360" w14:anchorId="16349ADD">
                <v:shape id="_x0000_i1950" type="#_x0000_t75" style="width:36.45pt;height:21.85pt" o:ole="">
                  <v:imagedata r:id="rId1880" o:title=""/>
                </v:shape>
                <o:OLEObject Type="Embed" ProgID="Equation.DSMT4" ShapeID="_x0000_i1950" DrawAspect="Content" ObjectID="_1375892448" r:id="rId188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951" type="#_x0000_t75" style="width:14.6pt;height:21.85pt" o:ole="">
                  <v:imagedata r:id="rId1882" o:title=""/>
                </v:shape>
                <o:OLEObject Type="Embed" ProgID="Equation.DSMT4" ShapeID="_x0000_i1951" DrawAspect="Content" ObjectID="_1375892449" r:id="rId1883"/>
              </w:object>
            </w:r>
            <w:r>
              <w:t xml:space="preserve"> (</w:t>
            </w:r>
            <w:r w:rsidR="006C2049" w:rsidRPr="006C2049">
              <w:rPr>
                <w:position w:val="-12"/>
              </w:rPr>
              <w:object w:dxaOrig="700" w:dyaOrig="360" w14:anchorId="4D99A018">
                <v:shape id="_x0000_i1952" type="#_x0000_t75" style="width:36.45pt;height:21.85pt" o:ole="">
                  <v:imagedata r:id="rId1884" o:title=""/>
                </v:shape>
                <o:OLEObject Type="Embed" ProgID="Equation.DSMT4" ShapeID="_x0000_i1952" DrawAspect="Content" ObjectID="_1375892450" r:id="rId188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953" type="#_x0000_t75" style="width:14.6pt;height:21.85pt" o:ole="">
                  <v:imagedata r:id="rId1886" o:title=""/>
                </v:shape>
                <o:OLEObject Type="Embed" ProgID="Equation.DSMT4" ShapeID="_x0000_i1953" DrawAspect="Content" ObjectID="_1375892451" r:id="rId1887"/>
              </w:object>
            </w:r>
            <w:r>
              <w:t xml:space="preserve"> (</w:t>
            </w:r>
            <w:r w:rsidR="006C2049" w:rsidRPr="006C2049">
              <w:rPr>
                <w:position w:val="-12"/>
              </w:rPr>
              <w:object w:dxaOrig="680" w:dyaOrig="360" w14:anchorId="4D5BEB38">
                <v:shape id="_x0000_i1954" type="#_x0000_t75" style="width:36.45pt;height:21.85pt" o:ole="">
                  <v:imagedata r:id="rId1888" o:title=""/>
                </v:shape>
                <o:OLEObject Type="Embed" ProgID="Equation.DSMT4" ShapeID="_x0000_i1954" DrawAspect="Content" ObjectID="_1375892452" r:id="rId188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955" type="#_x0000_t75" style="width:324.45pt;height:122.15pt" o:ole="">
            <v:imagedata r:id="rId1890" o:title=""/>
          </v:shape>
          <o:OLEObject Type="Embed" ProgID="Equation.DSMT4" ShapeID="_x0000_i1955" DrawAspect="Content" ObjectID="_1375892453" r:id="rId1891"/>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956" type="#_x0000_t75" style="width:14.6pt;height:14.6pt" o:ole="">
            <v:imagedata r:id="rId1892" o:title=""/>
          </v:shape>
          <o:OLEObject Type="Embed" ProgID="Equation.DSMT4" ShapeID="_x0000_i1956" DrawAspect="Content" ObjectID="_1375892454" r:id="rId1893"/>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957" type="#_x0000_t75" style="width:50.15pt;height:14.6pt" o:ole="">
            <v:imagedata r:id="rId1894" o:title=""/>
          </v:shape>
          <o:OLEObject Type="Embed" ProgID="Equation.DSMT4" ShapeID="_x0000_i1957" DrawAspect="Content" ObjectID="_1375892455" r:id="rId1895"/>
        </w:object>
      </w:r>
      <w:r>
        <w:t xml:space="preserve"> where</w:t>
      </w:r>
      <w:r>
        <w:rPr>
          <w:b/>
        </w:rPr>
        <w:t xml:space="preserve"> </w:t>
      </w:r>
      <w:r w:rsidR="006C2049" w:rsidRPr="006C2049">
        <w:rPr>
          <w:b/>
          <w:position w:val="-4"/>
        </w:rPr>
        <w:object w:dxaOrig="220" w:dyaOrig="260" w14:anchorId="145035B2">
          <v:shape id="_x0000_i1958" type="#_x0000_t75" style="width:14.6pt;height:14.6pt" o:ole="">
            <v:imagedata r:id="rId1896" o:title=""/>
          </v:shape>
          <o:OLEObject Type="Embed" ProgID="Equation.DSMT4" ShapeID="_x0000_i1958" DrawAspect="Content" ObjectID="_1375892456" r:id="rId1897"/>
        </w:object>
      </w:r>
      <w:r w:rsidRPr="00C526D6">
        <w:t xml:space="preserve"> </w:t>
      </w:r>
      <w:r>
        <w:t xml:space="preserve">is the deformation gradient, and </w:t>
      </w:r>
      <w:r w:rsidR="006C2049" w:rsidRPr="006C2049">
        <w:rPr>
          <w:position w:val="-6"/>
        </w:rPr>
        <w:object w:dxaOrig="960" w:dyaOrig="320" w14:anchorId="4A85C41C">
          <v:shape id="_x0000_i1959" type="#_x0000_t75" style="width:50.15pt;height:14.6pt" o:ole="">
            <v:imagedata r:id="rId1898" o:title=""/>
          </v:shape>
          <o:OLEObject Type="Embed" ProgID="Equation.DSMT4" ShapeID="_x0000_i1959" DrawAspect="Content" ObjectID="_1375892457" r:id="rId1899"/>
        </w:object>
      </w:r>
      <w:r>
        <w:t xml:space="preserve"> is the left Cauchy-Green tensor.  </w:t>
      </w:r>
      <w:r w:rsidR="006C2049" w:rsidRPr="006C2049">
        <w:rPr>
          <w:position w:val="-4"/>
        </w:rPr>
        <w:object w:dxaOrig="279" w:dyaOrig="200" w14:anchorId="2922AC1E">
          <v:shape id="_x0000_i1960" type="#_x0000_t75" style="width:14.6pt;height:7.3pt" o:ole="">
            <v:imagedata r:id="rId1900" o:title=""/>
          </v:shape>
          <o:OLEObject Type="Embed" ProgID="Equation.DSMT4" ShapeID="_x0000_i1960" DrawAspect="Content" ObjectID="_1375892458" r:id="rId1901"/>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961" type="#_x0000_t75" style="width:100.25pt;height:21.85pt" o:ole="">
            <v:imagedata r:id="rId1902" o:title=""/>
          </v:shape>
          <o:OLEObject Type="Embed" ProgID="Equation.DSMT4" ShapeID="_x0000_i1961" DrawAspect="Content" ObjectID="_1375892459" r:id="rId1903"/>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962" type="#_x0000_t75" style="width:14.6pt;height:14.6pt" o:ole="">
            <v:imagedata r:id="rId1904" o:title=""/>
          </v:shape>
          <o:OLEObject Type="Embed" ProgID="Equation.DSMT4" ShapeID="_x0000_i1962" DrawAspect="Content" ObjectID="_1375892460" r:id="rId1905"/>
        </w:object>
      </w:r>
      <w:r>
        <w:t xml:space="preserve"> is a unit vector along the axial direction (defined as described in Section </w:t>
      </w:r>
      <w:r>
        <w:fldChar w:fldCharType="begin"/>
      </w:r>
      <w:r>
        <w:instrText xml:space="preserve"> REF _Ref162429694 \r \h </w:instrText>
      </w:r>
      <w:r>
        <w:fldChar w:fldCharType="separate"/>
      </w:r>
      <w:r w:rsidR="00BB6F29">
        <w:t>4.1.1</w:t>
      </w:r>
      <w:r>
        <w:fldChar w:fldCharType="end"/>
      </w:r>
      <w:r>
        <w:t>).  Note that the permeability in the reference state (</w:t>
      </w:r>
      <w:r w:rsidR="006C2049" w:rsidRPr="006C2049">
        <w:rPr>
          <w:position w:val="-4"/>
        </w:rPr>
        <w:object w:dxaOrig="560" w:dyaOrig="260" w14:anchorId="144ED08E">
          <v:shape id="_x0000_i1963" type="#_x0000_t75" style="width:28.25pt;height:14.6pt" o:ole="">
            <v:imagedata r:id="rId1906" o:title=""/>
          </v:shape>
          <o:OLEObject Type="Embed" ProgID="Equation.DSMT4" ShapeID="_x0000_i1963" DrawAspect="Content" ObjectID="_1375892461" r:id="rId1907"/>
        </w:object>
      </w:r>
      <w:r>
        <w:t xml:space="preserve">) is given by </w:t>
      </w:r>
      <w:r w:rsidR="006C2049" w:rsidRPr="006C2049">
        <w:rPr>
          <w:position w:val="-16"/>
        </w:rPr>
        <w:object w:dxaOrig="4959" w:dyaOrig="440" w14:anchorId="72E9C7FF">
          <v:shape id="_x0000_i1964" type="#_x0000_t75" style="width:244.25pt;height:21.85pt" o:ole="">
            <v:imagedata r:id="rId1908" o:title=""/>
          </v:shape>
          <o:OLEObject Type="Embed" ProgID="Equation.DSMT4" ShapeID="_x0000_i1964" DrawAspect="Content" ObjectID="_1375892462" r:id="rId190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744" w:name="_Toc302147287"/>
      <w:r>
        <w:lastRenderedPageBreak/>
        <w:t>Fluid Supply Materials</w:t>
      </w:r>
      <w:bookmarkEnd w:id="3744"/>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965" type="#_x0000_t75" style="width:14.6pt;height:21.85pt" o:ole="">
            <v:imagedata r:id="rId1910" o:title=""/>
          </v:shape>
          <o:OLEObject Type="Embed" ProgID="Equation.DSMT4" ShapeID="_x0000_i1965" DrawAspect="Content" ObjectID="_1375892463" r:id="rId1911"/>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966" type="#_x0000_t75" style="width:87.5pt;height:21.85pt" o:ole="">
            <v:imagedata r:id="rId1912" o:title=""/>
          </v:shape>
          <o:OLEObject Type="Embed" ProgID="Equation.DSMT4" ShapeID="_x0000_i1966" DrawAspect="Content" ObjectID="_1375892464" r:id="rId1913"/>
        </w:object>
      </w:r>
      <w:r>
        <w:t xml:space="preserve"> .</w:t>
      </w:r>
    </w:p>
    <w:p w14:paraId="57957E99" w14:textId="44CF9F4A" w:rsidR="00F25218" w:rsidRPr="00F25218" w:rsidRDefault="006C2049">
      <w:r w:rsidRPr="006C2049">
        <w:rPr>
          <w:position w:val="-10"/>
        </w:rPr>
        <w:object w:dxaOrig="320" w:dyaOrig="360" w14:anchorId="0330BDC6">
          <v:shape id="_x0000_i1967" type="#_x0000_t75" style="width:14.6pt;height:21.85pt" o:ole="">
            <v:imagedata r:id="rId1914" o:title=""/>
          </v:shape>
          <o:OLEObject Type="Embed" ProgID="Equation.DSMT4" ShapeID="_x0000_i1967" DrawAspect="Content" ObjectID="_1375892465" r:id="rId191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745" w:name="_Toc302147288"/>
      <w:r>
        <w:lastRenderedPageBreak/>
        <w:t>Starling Equation</w:t>
      </w:r>
      <w:bookmarkEnd w:id="3745"/>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968" type="#_x0000_t75" style="width:14.6pt;height:21.85pt" o:ole="">
                  <v:imagedata r:id="rId1916" o:title=""/>
                </v:shape>
                <o:OLEObject Type="Embed" ProgID="Equation.DSMT4" ShapeID="_x0000_i1968" DrawAspect="Content" ObjectID="_1375892466" r:id="rId191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969" type="#_x0000_t75" style="width:14.6pt;height:21.85pt" o:ole="">
                  <v:imagedata r:id="rId1918" o:title=""/>
                </v:shape>
                <o:OLEObject Type="Embed" ProgID="Equation.DSMT4" ShapeID="_x0000_i1969" DrawAspect="Content" ObjectID="_1375892467" r:id="rId191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970" type="#_x0000_t75" style="width:79.3pt;height:21.85pt" o:ole="">
            <v:imagedata r:id="rId1920" o:title=""/>
          </v:shape>
          <o:OLEObject Type="Embed" ProgID="Equation.DSMT4" ShapeID="_x0000_i1970" DrawAspect="Content" ObjectID="_1375892468" r:id="rId1921"/>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971" type="#_x0000_t75" style="width:14.6pt;height:14.6pt" o:ole="">
            <v:imagedata r:id="rId1922" o:title=""/>
          </v:shape>
          <o:OLEObject Type="Embed" ProgID="Equation.DSMT4" ShapeID="_x0000_i1971" DrawAspect="Content" ObjectID="_1375892469" r:id="rId192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746" w:name="_Toc302147289"/>
      <w:r>
        <w:t>Biphasic-Solute Materials</w:t>
      </w:r>
      <w:bookmarkEnd w:id="3746"/>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BB6F29">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554341">
        <w:fldChar w:fldCharType="begin"/>
      </w:r>
      <w:r w:rsidR="00554341">
        <w:instrText xml:space="preserve"> HYPERLINK "http://help.mrl.sci.utah.edu/help/index.jsp" </w:instrText>
      </w:r>
      <w:ins w:id="3747" w:author="Gerard" w:date="2015-08-25T18:30:00Z"/>
      <w:r w:rsidR="00554341">
        <w:fldChar w:fldCharType="separate"/>
      </w:r>
      <w:r w:rsidR="008B53FE" w:rsidRPr="00C966F3">
        <w:rPr>
          <w:rStyle w:val="Hyperlink"/>
          <w:i/>
        </w:rPr>
        <w:t>FEBio Theory Manual</w:t>
      </w:r>
      <w:r w:rsidR="00554341">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972" type="#_x0000_t75" style="width:14.6pt;height:7.3pt" o:ole="">
            <v:imagedata r:id="rId1924" o:title=""/>
          </v:shape>
          <o:OLEObject Type="Embed" ProgID="Equation.DSMT4" ShapeID="_x0000_i1972" DrawAspect="Content" ObjectID="_1375892470" r:id="rId1925"/>
        </w:object>
      </w:r>
      <w:r w:rsidRPr="00B27FE9">
        <w:t xml:space="preserve"> of the pores is able to accommodate a solute of a particular size (</w:t>
      </w:r>
      <w:r w:rsidR="006C2049" w:rsidRPr="006C2049">
        <w:rPr>
          <w:position w:val="-6"/>
        </w:rPr>
        <w:object w:dxaOrig="880" w:dyaOrig="279" w14:anchorId="29309200">
          <v:shape id="_x0000_i1973" type="#_x0000_t75" style="width:43.75pt;height:14.6pt" o:ole="">
            <v:imagedata r:id="rId1926" o:title=""/>
          </v:shape>
          <o:OLEObject Type="Embed" ProgID="Equation.DSMT4" ShapeID="_x0000_i1973" DrawAspect="Content" ObjectID="_1375892471" r:id="rId1927"/>
        </w:object>
      </w:r>
      <w:r w:rsidRPr="00B27FE9">
        <w:t xml:space="preserve">).  Furthermore, the activity </w:t>
      </w:r>
      <w:r w:rsidR="006C2049" w:rsidRPr="006C2049">
        <w:rPr>
          <w:position w:val="-10"/>
        </w:rPr>
        <w:object w:dxaOrig="200" w:dyaOrig="260" w14:anchorId="5F4A78C9">
          <v:shape id="_x0000_i1974" type="#_x0000_t75" style="width:7.3pt;height:14.6pt" o:ole="">
            <v:imagedata r:id="rId1928" o:title=""/>
          </v:shape>
          <o:OLEObject Type="Embed" ProgID="Equation.DSMT4" ShapeID="_x0000_i1974" DrawAspect="Content" ObjectID="_1375892472" r:id="rId192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975" type="#_x0000_t75" style="width:43.75pt;height:14.6pt" o:ole="">
            <v:imagedata r:id="rId1930" o:title=""/>
          </v:shape>
          <o:OLEObject Type="Embed" ProgID="Equation.DSMT4" ShapeID="_x0000_i1975" DrawAspect="Content" ObjectID="_1375892473" r:id="rId1931"/>
        </w:object>
      </w:r>
      <w:r w:rsidRPr="00B27FE9">
        <w:t xml:space="preserve">, such that the chemical potential </w:t>
      </w:r>
      <w:r w:rsidR="006C2049" w:rsidRPr="006C2049">
        <w:rPr>
          <w:position w:val="-10"/>
        </w:rPr>
        <w:object w:dxaOrig="240" w:dyaOrig="260" w14:anchorId="6BA8246A">
          <v:shape id="_x0000_i1976" type="#_x0000_t75" style="width:14.6pt;height:14.6pt" o:ole="">
            <v:imagedata r:id="rId1932" o:title=""/>
          </v:shape>
          <o:OLEObject Type="Embed" ProgID="Equation.DSMT4" ShapeID="_x0000_i1976" DrawAspect="Content" ObjectID="_1375892474" r:id="rId1933"/>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977" type="#_x0000_t75" style="width:100.25pt;height:28.25pt" o:ole="">
            <v:imagedata r:id="rId1934" o:title=""/>
          </v:shape>
          <o:OLEObject Type="Embed" ProgID="Equation.DSMT4" ShapeID="_x0000_i1977" DrawAspect="Content" ObjectID="_1375892475" r:id="rId1935"/>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978" type="#_x0000_t75" style="width:14.6pt;height:21.85pt" o:ole="">
            <v:imagedata r:id="rId1936" o:title=""/>
          </v:shape>
          <o:OLEObject Type="Embed" ProgID="Equation.DSMT4" ShapeID="_x0000_i1978" DrawAspect="Content" ObjectID="_1375892476" r:id="rId1937"/>
        </w:object>
      </w:r>
      <w:r w:rsidRPr="00B27FE9">
        <w:t xml:space="preserve"> is the solute chemical potential at some reference temperature </w:t>
      </w:r>
      <w:r w:rsidR="006C2049" w:rsidRPr="006C2049">
        <w:rPr>
          <w:position w:val="-6"/>
        </w:rPr>
        <w:object w:dxaOrig="200" w:dyaOrig="279" w14:anchorId="70F901AB">
          <v:shape id="_x0000_i1979" type="#_x0000_t75" style="width:7.3pt;height:14.6pt" o:ole="">
            <v:imagedata r:id="rId1938" o:title=""/>
          </v:shape>
          <o:OLEObject Type="Embed" ProgID="Equation.DSMT4" ShapeID="_x0000_i1979" DrawAspect="Content" ObjectID="_1375892477" r:id="rId1939"/>
        </w:object>
      </w:r>
      <w:r w:rsidRPr="00B27FE9">
        <w:t xml:space="preserve">; </w:t>
      </w:r>
      <w:r w:rsidR="006C2049" w:rsidRPr="006C2049">
        <w:rPr>
          <w:position w:val="-6"/>
        </w:rPr>
        <w:object w:dxaOrig="180" w:dyaOrig="220" w14:anchorId="3EEA9367">
          <v:shape id="_x0000_i1980" type="#_x0000_t75" style="width:7.3pt;height:14.6pt" o:ole="">
            <v:imagedata r:id="rId1940" o:title=""/>
          </v:shape>
          <o:OLEObject Type="Embed" ProgID="Equation.DSMT4" ShapeID="_x0000_i1980" DrawAspect="Content" ObjectID="_1375892478" r:id="rId1941"/>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981" type="#_x0000_t75" style="width:14.6pt;height:14.6pt" o:ole="">
            <v:imagedata r:id="rId1942" o:title=""/>
          </v:shape>
          <o:OLEObject Type="Embed" ProgID="Equation.DSMT4" ShapeID="_x0000_i1981" DrawAspect="Content" ObjectID="_1375892479" r:id="rId1943"/>
        </w:object>
      </w:r>
      <w:r w:rsidRPr="00B27FE9">
        <w:t xml:space="preserve"> is the solute molecular weight (an invariant quantity); and </w:t>
      </w:r>
      <w:r w:rsidR="006C2049" w:rsidRPr="006C2049">
        <w:rPr>
          <w:position w:val="-4"/>
        </w:rPr>
        <w:object w:dxaOrig="240" w:dyaOrig="260" w14:anchorId="30A069C5">
          <v:shape id="_x0000_i1982" type="#_x0000_t75" style="width:14.6pt;height:14.6pt" o:ole="">
            <v:imagedata r:id="rId1944" o:title=""/>
          </v:shape>
          <o:OLEObject Type="Embed" ProgID="Equation.DSMT4" ShapeID="_x0000_i1982" DrawAspect="Content" ObjectID="_1375892480" r:id="rId1945"/>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983" type="#_x0000_t75" style="width:14.6pt;height:14.6pt" o:ole="">
            <v:imagedata r:id="rId1946" o:title=""/>
          </v:shape>
          <o:OLEObject Type="Embed" ProgID="Equation.DSMT4" ShapeID="_x0000_i1983" DrawAspect="Content" ObjectID="_1375892481" r:id="rId1947"/>
        </w:object>
      </w:r>
      <w:r w:rsidRPr="00B27FE9">
        <w:t xml:space="preserve">; in general, </w:t>
      </w:r>
      <w:r w:rsidR="006C2049" w:rsidRPr="006C2049">
        <w:rPr>
          <w:position w:val="-4"/>
        </w:rPr>
        <w:object w:dxaOrig="220" w:dyaOrig="260" w14:anchorId="6C064A1D">
          <v:shape id="_x0000_i1984" type="#_x0000_t75" style="width:14.6pt;height:14.6pt" o:ole="">
            <v:imagedata r:id="rId1948" o:title=""/>
          </v:shape>
          <o:OLEObject Type="Embed" ProgID="Equation.DSMT4" ShapeID="_x0000_i1984" DrawAspect="Content" ObjectID="_1375892482" r:id="rId1949"/>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985" type="#_x0000_t75" style="width:50.15pt;height:14.6pt" o:ole="">
            <v:imagedata r:id="rId1950" o:title=""/>
          </v:shape>
          <o:OLEObject Type="Embed" ProgID="Equation.DSMT4" ShapeID="_x0000_i1985" DrawAspect="Content" ObjectID="_1375892483" r:id="rId1951"/>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986" type="#_x0000_t75" style="width:14.6pt;height:14.6pt" o:ole="">
            <v:imagedata r:id="rId1952" o:title=""/>
          </v:shape>
          <o:OLEObject Type="Embed" ProgID="Equation.DSMT4" ShapeID="_x0000_i1986" DrawAspect="Content" ObjectID="_1375892484" r:id="rId195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987" type="#_x0000_t75" style="width:14.6pt;height:21.85pt" o:ole="">
            <v:imagedata r:id="rId1954" o:title=""/>
          </v:shape>
          <o:OLEObject Type="Embed" ProgID="Equation.DSMT4" ShapeID="_x0000_i1987" DrawAspect="Content" ObjectID="_1375892485" r:id="rId1955"/>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988" type="#_x0000_t75" style="width:151.3pt;height:36.45pt" o:ole="">
            <v:imagedata r:id="rId1956" o:title=""/>
          </v:shape>
          <o:OLEObject Type="Embed" ProgID="Equation.DSMT4" ShapeID="_x0000_i1988" DrawAspect="Content" ObjectID="_1375892486" r:id="rId1957"/>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989" type="#_x0000_t75" style="width:14.6pt;height:21.85pt" o:ole="">
            <v:imagedata r:id="rId1958" o:title=""/>
          </v:shape>
          <o:OLEObject Type="Embed" ProgID="Equation.DSMT4" ShapeID="_x0000_i1989" DrawAspect="Content" ObjectID="_1375892487" r:id="rId1959"/>
        </w:object>
      </w:r>
      <w:r w:rsidRPr="00B27FE9">
        <w:t xml:space="preserve"> is the solvent chemical potential at some reference temperature </w:t>
      </w:r>
      <w:r w:rsidR="006C2049" w:rsidRPr="006C2049">
        <w:rPr>
          <w:position w:val="-6"/>
        </w:rPr>
        <w:object w:dxaOrig="200" w:dyaOrig="279" w14:anchorId="0682E176">
          <v:shape id="_x0000_i1990" type="#_x0000_t75" style="width:7.3pt;height:14.6pt" o:ole="">
            <v:imagedata r:id="rId1960" o:title=""/>
          </v:shape>
          <o:OLEObject Type="Embed" ProgID="Equation.DSMT4" ShapeID="_x0000_i1990" DrawAspect="Content" ObjectID="_1375892488" r:id="rId1961"/>
        </w:object>
      </w:r>
      <w:r w:rsidRPr="00B27FE9">
        <w:t xml:space="preserve">; </w:t>
      </w:r>
      <w:r w:rsidR="006C2049" w:rsidRPr="006C2049">
        <w:rPr>
          <w:position w:val="-12"/>
        </w:rPr>
        <w:object w:dxaOrig="340" w:dyaOrig="380" w14:anchorId="557BD84B">
          <v:shape id="_x0000_i1991" type="#_x0000_t75" style="width:14.6pt;height:21.85pt" o:ole="">
            <v:imagedata r:id="rId1962" o:title=""/>
          </v:shape>
          <o:OLEObject Type="Embed" ProgID="Equation.DSMT4" ShapeID="_x0000_i1991" DrawAspect="Content" ObjectID="_1375892489" r:id="rId1963"/>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992" type="#_x0000_t75" style="width:14.6pt;height:14.6pt" o:ole="">
            <v:imagedata r:id="rId1964" o:title=""/>
          </v:shape>
          <o:OLEObject Type="Embed" ProgID="Equation.DSMT4" ShapeID="_x0000_i1992" DrawAspect="Content" ObjectID="_1375892490" r:id="rId1965"/>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993" type="#_x0000_t75" style="width:14.6pt;height:14.6pt" o:ole="">
            <v:imagedata r:id="rId1966" o:title=""/>
          </v:shape>
          <o:OLEObject Type="Embed" ProgID="Equation.DSMT4" ShapeID="_x0000_i1993" DrawAspect="Content" ObjectID="_1375892491" r:id="rId1967"/>
        </w:object>
      </w:r>
      <w:r w:rsidRPr="00B27FE9">
        <w:t xml:space="preserve">; in general, </w:t>
      </w:r>
      <w:r w:rsidR="006C2049" w:rsidRPr="006C2049">
        <w:rPr>
          <w:position w:val="-4"/>
        </w:rPr>
        <w:object w:dxaOrig="260" w:dyaOrig="240" w14:anchorId="7A606238">
          <v:shape id="_x0000_i1994" type="#_x0000_t75" style="width:14.6pt;height:14.6pt" o:ole="">
            <v:imagedata r:id="rId1968" o:title=""/>
          </v:shape>
          <o:OLEObject Type="Embed" ProgID="Equation.DSMT4" ShapeID="_x0000_i1994" DrawAspect="Content" ObjectID="_1375892492" r:id="rId1969"/>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995" type="#_x0000_t75" style="width:50.15pt;height:14.6pt" o:ole="">
            <v:imagedata r:id="rId1970" o:title=""/>
          </v:shape>
          <o:OLEObject Type="Embed" ProgID="Equation.DSMT4" ShapeID="_x0000_i1995" DrawAspect="Content" ObjectID="_1375892493" r:id="rId1971"/>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996" type="#_x0000_t75" style="width:14.6pt;height:14.6pt" o:ole="">
            <v:imagedata r:id="rId1972" o:title=""/>
          </v:shape>
          <o:OLEObject Type="Embed" ProgID="Equation.DSMT4" ShapeID="_x0000_i1996" DrawAspect="Content" ObjectID="_1375892494" r:id="rId1973"/>
        </w:object>
      </w:r>
      <w:r w:rsidRPr="00B27FE9">
        <w:t xml:space="preserve"> and solute concentration </w:t>
      </w:r>
      <w:r w:rsidR="006C2049" w:rsidRPr="006C2049">
        <w:rPr>
          <w:position w:val="-6"/>
        </w:rPr>
        <w:object w:dxaOrig="180" w:dyaOrig="279" w14:anchorId="649307BC">
          <v:shape id="_x0000_i1997" type="#_x0000_t75" style="width:7.3pt;height:14.6pt" o:ole="">
            <v:imagedata r:id="rId1974" o:title=""/>
          </v:shape>
          <o:OLEObject Type="Embed" ProgID="Equation.DSMT4" ShapeID="_x0000_i1997" DrawAspect="Content" ObjectID="_1375892495" r:id="rId1975"/>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998" type="#_x0000_t75" style="width:1in;height:50.15pt" o:ole="">
            <v:imagedata r:id="rId1976" o:title=""/>
          </v:shape>
          <o:OLEObject Type="Embed" ProgID="Equation.DSMT4" ShapeID="_x0000_i1998" DrawAspect="Content" ObjectID="_1375892496" r:id="rId1977"/>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999" type="#_x0000_t75" style="width:7.3pt;height:14.6pt" o:ole="">
            <v:imagedata r:id="rId1978" o:title=""/>
          </v:shape>
          <o:OLEObject Type="Embed" ProgID="Equation.DSMT4" ShapeID="_x0000_i1999" DrawAspect="Content" ObjectID="_1375892497" r:id="rId1979"/>
        </w:object>
      </w:r>
      <w:r w:rsidRPr="00B27FE9">
        <w:t xml:space="preserve">, the effective fluid pressure </w:t>
      </w:r>
      <w:r w:rsidR="006C2049" w:rsidRPr="006C2049">
        <w:rPr>
          <w:position w:val="-10"/>
        </w:rPr>
        <w:object w:dxaOrig="240" w:dyaOrig="320" w14:anchorId="2BF86784">
          <v:shape id="_x0000_i2000" type="#_x0000_t75" style="width:14.6pt;height:14.6pt" o:ole="">
            <v:imagedata r:id="rId1980" o:title=""/>
          </v:shape>
          <o:OLEObject Type="Embed" ProgID="Equation.DSMT4" ShapeID="_x0000_i2000" DrawAspect="Content" ObjectID="_1375892498" r:id="rId1981"/>
        </w:object>
      </w:r>
      <w:r w:rsidRPr="00B27FE9">
        <w:t xml:space="preserve">, and the effective solute concentration </w:t>
      </w:r>
      <w:r w:rsidR="006C2049" w:rsidRPr="006C2049">
        <w:rPr>
          <w:position w:val="-6"/>
        </w:rPr>
        <w:object w:dxaOrig="180" w:dyaOrig="279" w14:anchorId="7D49F1F9">
          <v:shape id="_x0000_i2001" type="#_x0000_t75" style="width:7.3pt;height:14.6pt" o:ole="">
            <v:imagedata r:id="rId1982" o:title=""/>
          </v:shape>
          <o:OLEObject Type="Embed" ProgID="Equation.DSMT4" ShapeID="_x0000_i2001" DrawAspect="Content" ObjectID="_1375892499" r:id="rId1983"/>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2002" type="#_x0000_t75" style="width:14.6pt;height:14.6pt" o:ole="">
            <v:imagedata r:id="rId1984" o:title=""/>
          </v:shape>
          <o:OLEObject Type="Embed" ProgID="Equation.DSMT4" ShapeID="_x0000_i2002" DrawAspect="Content" ObjectID="_1375892500" r:id="rId1985"/>
        </w:object>
      </w:r>
      <w:r w:rsidRPr="00B27FE9">
        <w:t xml:space="preserve"> or concentration </w:t>
      </w:r>
      <w:r w:rsidR="006C2049" w:rsidRPr="006C2049">
        <w:rPr>
          <w:position w:val="-6"/>
        </w:rPr>
        <w:object w:dxaOrig="180" w:dyaOrig="220" w14:anchorId="72E0592F">
          <v:shape id="_x0000_i2003" type="#_x0000_t75" style="width:7.3pt;height:14.6pt" o:ole="">
            <v:imagedata r:id="rId1986" o:title=""/>
          </v:shape>
          <o:OLEObject Type="Embed" ProgID="Equation.DSMT4" ShapeID="_x0000_i2003" DrawAspect="Content" ObjectID="_1375892501" r:id="rId1987"/>
        </w:object>
      </w:r>
      <w:r w:rsidRPr="00B27FE9">
        <w:t xml:space="preserve">.  (In a biphasic material however, since </w:t>
      </w:r>
      <w:r w:rsidR="006C2049" w:rsidRPr="006C2049">
        <w:rPr>
          <w:position w:val="-6"/>
        </w:rPr>
        <w:object w:dxaOrig="540" w:dyaOrig="279" w14:anchorId="2FEBE60D">
          <v:shape id="_x0000_i2004" type="#_x0000_t75" style="width:28.25pt;height:14.6pt" o:ole="">
            <v:imagedata r:id="rId1988" o:title=""/>
          </v:shape>
          <o:OLEObject Type="Embed" ProgID="Equation.DSMT4" ShapeID="_x0000_i2004" DrawAspect="Content" ObjectID="_1375892502" r:id="rId1989"/>
        </w:object>
      </w:r>
      <w:r w:rsidRPr="00B27FE9">
        <w:t xml:space="preserve">, the effective and actual fluid pressures are the same, </w:t>
      </w:r>
      <w:r w:rsidR="006C2049" w:rsidRPr="006C2049">
        <w:rPr>
          <w:position w:val="-10"/>
        </w:rPr>
        <w:object w:dxaOrig="620" w:dyaOrig="320" w14:anchorId="2C45B202">
          <v:shape id="_x0000_i2005" type="#_x0000_t75" style="width:28.25pt;height:14.6pt" o:ole="">
            <v:imagedata r:id="rId1990" o:title=""/>
          </v:shape>
          <o:OLEObject Type="Embed" ProgID="Equation.DSMT4" ShapeID="_x0000_i2005" DrawAspect="Content" ObjectID="_1375892503" r:id="rId1991"/>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2006" type="#_x0000_t75" style="width:64.7pt;height:21.85pt" o:ole="">
            <v:imagedata r:id="rId1992" o:title=""/>
          </v:shape>
          <o:OLEObject Type="Embed" ProgID="Equation.DSMT4" ShapeID="_x0000_i2006" DrawAspect="Content" ObjectID="_1375892504" r:id="rId1993"/>
        </w:object>
      </w:r>
      <w:r w:rsidRPr="00B27FE9">
        <w:t xml:space="preserve">, where </w:t>
      </w:r>
      <w:r w:rsidR="006C2049" w:rsidRPr="006C2049">
        <w:rPr>
          <w:position w:val="-6"/>
        </w:rPr>
        <w:object w:dxaOrig="300" w:dyaOrig="320" w14:anchorId="495DCDBB">
          <v:shape id="_x0000_i2007" type="#_x0000_t75" style="width:14.6pt;height:14.6pt" o:ole="">
            <v:imagedata r:id="rId1994" o:title=""/>
          </v:shape>
          <o:OLEObject Type="Embed" ProgID="Equation.DSMT4" ShapeID="_x0000_i2007" DrawAspect="Content" ObjectID="_1375892505" r:id="rId1995"/>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2008" type="#_x0000_t75" style="width:7.3pt;height:7.3pt" o:ole="">
            <v:imagedata r:id="rId1996" o:title=""/>
          </v:shape>
          <o:OLEObject Type="Embed" ProgID="Equation.DSMT4" ShapeID="_x0000_i2008" DrawAspect="Content" ObjectID="_1375892506" r:id="rId1997"/>
        </w:object>
      </w:r>
      <w:r w:rsidRPr="00B27FE9">
        <w:t xml:space="preserve"> is </w:t>
      </w:r>
      <w:r w:rsidR="006C2049" w:rsidRPr="006C2049">
        <w:rPr>
          <w:position w:val="-6"/>
        </w:rPr>
        <w:object w:dxaOrig="800" w:dyaOrig="260" w14:anchorId="53D33C52">
          <v:shape id="_x0000_i2009" type="#_x0000_t75" style="width:43.75pt;height:14.6pt" o:ole="">
            <v:imagedata r:id="rId1998" o:title=""/>
          </v:shape>
          <o:OLEObject Type="Embed" ProgID="Equation.DSMT4" ShapeID="_x0000_i2009" DrawAspect="Content" ObjectID="_1375892507" r:id="rId1999"/>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2010" type="#_x0000_t75" style="width:28.25pt;height:14.6pt" o:ole="">
            <v:imagedata r:id="rId2000" o:title=""/>
          </v:shape>
          <o:OLEObject Type="Embed" ProgID="Equation.DSMT4" ShapeID="_x0000_i2010" DrawAspect="Content" ObjectID="_1375892508" r:id="rId200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2011" type="#_x0000_t75" style="width:43.75pt;height:14.6pt" o:ole="">
            <v:imagedata r:id="rId2002" o:title=""/>
          </v:shape>
          <o:OLEObject Type="Embed" ProgID="Equation.DSMT4" ShapeID="_x0000_i2011" DrawAspect="Content" ObjectID="_1375892509" r:id="rId2003"/>
        </w:object>
      </w:r>
      <w:r w:rsidRPr="00B27FE9">
        <w:t xml:space="preserve"> and </w:t>
      </w:r>
      <w:r w:rsidR="006C2049" w:rsidRPr="006C2049">
        <w:rPr>
          <w:position w:val="-10"/>
        </w:rPr>
        <w:object w:dxaOrig="760" w:dyaOrig="320" w14:anchorId="393A4069">
          <v:shape id="_x0000_i2012" type="#_x0000_t75" style="width:35.55pt;height:14.6pt" o:ole="">
            <v:imagedata r:id="rId2004" o:title=""/>
          </v:shape>
          <o:OLEObject Type="Embed" ProgID="Equation.DSMT4" ShapeID="_x0000_i2012" DrawAspect="Content" ObjectID="_1375892510" r:id="rId2005"/>
        </w:object>
      </w:r>
      <w:r w:rsidRPr="00B27FE9">
        <w:t xml:space="preserve">, where </w:t>
      </w:r>
      <w:r w:rsidR="006C2049" w:rsidRPr="006C2049">
        <w:rPr>
          <w:position w:val="-6"/>
        </w:rPr>
        <w:object w:dxaOrig="260" w:dyaOrig="220" w14:anchorId="7A35D4BC">
          <v:shape id="_x0000_i2013" type="#_x0000_t75" style="width:14.6pt;height:14.6pt" o:ole="">
            <v:imagedata r:id="rId2006" o:title=""/>
          </v:shape>
          <o:OLEObject Type="Embed" ProgID="Equation.DSMT4" ShapeID="_x0000_i2013" DrawAspect="Content" ObjectID="_1375892511" r:id="rId2007"/>
        </w:object>
      </w:r>
      <w:r w:rsidRPr="00B27FE9">
        <w:t xml:space="preserve"> is the volumetric flux of solvent relative to the solid and </w:t>
      </w:r>
      <w:r w:rsidR="006C2049" w:rsidRPr="006C2049">
        <w:rPr>
          <w:position w:val="-10"/>
        </w:rPr>
        <w:object w:dxaOrig="160" w:dyaOrig="320" w14:anchorId="01B256CB">
          <v:shape id="_x0000_i2014" type="#_x0000_t75" style="width:7.3pt;height:14.6pt" o:ole="">
            <v:imagedata r:id="rId2008" o:title=""/>
          </v:shape>
          <o:OLEObject Type="Embed" ProgID="Equation.DSMT4" ShapeID="_x0000_i2014" DrawAspect="Content" ObjectID="_1375892512" r:id="rId2009"/>
        </w:object>
      </w:r>
      <w:r w:rsidRPr="00B27FE9">
        <w:t xml:space="preserve"> is the molar flux of solute relative to the solid.  In general, </w:t>
      </w:r>
      <w:r w:rsidR="006C2049" w:rsidRPr="006C2049">
        <w:rPr>
          <w:position w:val="-6"/>
        </w:rPr>
        <w:object w:dxaOrig="260" w:dyaOrig="220" w14:anchorId="32903481">
          <v:shape id="_x0000_i2015" type="#_x0000_t75" style="width:14.6pt;height:14.6pt" o:ole="">
            <v:imagedata r:id="rId2010" o:title=""/>
          </v:shape>
          <o:OLEObject Type="Embed" ProgID="Equation.DSMT4" ShapeID="_x0000_i2015" DrawAspect="Content" ObjectID="_1375892513" r:id="rId2011"/>
        </w:object>
      </w:r>
      <w:r w:rsidRPr="00B27FE9">
        <w:t xml:space="preserve"> and </w:t>
      </w:r>
      <w:r w:rsidR="006C2049" w:rsidRPr="006C2049">
        <w:rPr>
          <w:position w:val="-10"/>
        </w:rPr>
        <w:object w:dxaOrig="160" w:dyaOrig="320" w14:anchorId="389B19E5">
          <v:shape id="_x0000_i2016" type="#_x0000_t75" style="width:7.3pt;height:14.6pt" o:ole="">
            <v:imagedata r:id="rId2012" o:title=""/>
          </v:shape>
          <o:OLEObject Type="Embed" ProgID="Equation.DSMT4" ShapeID="_x0000_i2016" DrawAspect="Content" ObjectID="_1375892514" r:id="rId2013"/>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2017" type="#_x0000_t75" style="width:136.7pt;height:79.3pt" o:ole="">
            <v:imagedata r:id="rId2014" o:title=""/>
          </v:shape>
          <o:OLEObject Type="Embed" ProgID="Equation.DSMT4" ShapeID="_x0000_i2017" DrawAspect="Content" ObjectID="_1375892515" r:id="rId2015"/>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2018" type="#_x0000_t75" style="width:2in;height:43.75pt" o:ole="">
            <v:imagedata r:id="rId2016" o:title=""/>
          </v:shape>
          <o:OLEObject Type="Embed" ProgID="Equation.DSMT4" ShapeID="_x0000_i2018" DrawAspect="Content" ObjectID="_1375892516" r:id="rId2017"/>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2019" type="#_x0000_t75" style="width:14.6pt;height:14.6pt" o:ole="">
            <v:imagedata r:id="rId2018" o:title=""/>
          </v:shape>
          <o:OLEObject Type="Embed" ProgID="Equation.DSMT4" ShapeID="_x0000_i2019" DrawAspect="Content" ObjectID="_1375892517" r:id="rId2019"/>
        </w:object>
      </w:r>
      <w:r w:rsidRPr="00B27FE9">
        <w:t xml:space="preserve"> is the hydraulic permeability of the solvent through the porous solid matrix; </w:t>
      </w:r>
      <w:r w:rsidR="006C2049" w:rsidRPr="006C2049">
        <w:rPr>
          <w:position w:val="-6"/>
        </w:rPr>
        <w:object w:dxaOrig="200" w:dyaOrig="279" w14:anchorId="495CC30B">
          <v:shape id="_x0000_i2020" type="#_x0000_t75" style="width:7.3pt;height:14.6pt" o:ole="">
            <v:imagedata r:id="rId2020" o:title=""/>
          </v:shape>
          <o:OLEObject Type="Embed" ProgID="Equation.DSMT4" ShapeID="_x0000_i2020" DrawAspect="Content" ObjectID="_1375892518" r:id="rId2021"/>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2021" type="#_x0000_t75" style="width:14.6pt;height:21.85pt" o:ole="">
            <v:imagedata r:id="rId2022" o:title=""/>
          </v:shape>
          <o:OLEObject Type="Embed" ProgID="Equation.DSMT4" ShapeID="_x0000_i2021" DrawAspect="Content" ObjectID="_1375892519" r:id="rId2023"/>
        </w:object>
      </w:r>
      <w:r w:rsidRPr="00B27FE9">
        <w:t xml:space="preserve"> is the solute free diffusivity (frictional interactions with solvent only). </w:t>
      </w:r>
      <w:r w:rsidR="006C2049" w:rsidRPr="006C2049">
        <w:rPr>
          <w:position w:val="-10"/>
        </w:rPr>
        <w:object w:dxaOrig="1080" w:dyaOrig="360" w14:anchorId="1E917B0D">
          <v:shape id="_x0000_i2022" type="#_x0000_t75" style="width:57.4pt;height:21.85pt" o:ole="">
            <v:imagedata r:id="rId2024" o:title=""/>
          </v:shape>
          <o:OLEObject Type="Embed" ProgID="Equation.DSMT4" ShapeID="_x0000_i2022" DrawAspect="Content" ObjectID="_1375892520" r:id="rId202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748" w:name="_Toc302147290"/>
      <w:r>
        <w:t>Guidelines for Biphasic-Solute Analyses</w:t>
      </w:r>
      <w:bookmarkEnd w:id="3748"/>
    </w:p>
    <w:p w14:paraId="070AFA22" w14:textId="77777777" w:rsidR="00D71BBF" w:rsidRDefault="00D71BBF" w:rsidP="00D71BBF">
      <w:pPr>
        <w:pStyle w:val="Heading4"/>
      </w:pPr>
      <w:bookmarkStart w:id="3749" w:name="_Ref188327319"/>
      <w:bookmarkStart w:id="3750" w:name="_Toc302147291"/>
      <w:r>
        <w:t>Prescribed Boundary Conditions</w:t>
      </w:r>
      <w:bookmarkEnd w:id="3749"/>
      <w:bookmarkEnd w:id="3750"/>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2023" type="#_x0000_t75" style="width:36.45pt;height:21.85pt" o:ole="">
            <v:imagedata r:id="rId2026" o:title=""/>
          </v:shape>
          <o:OLEObject Type="Embed" ProgID="Equation.DSMT4" ShapeID="_x0000_i2023" DrawAspect="Content" ObjectID="_1375892521" r:id="rId2027"/>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2024" type="#_x0000_t75" style="width:14.6pt;height:21.85pt" o:ole="">
            <v:imagedata r:id="rId2028" o:title=""/>
          </v:shape>
          <o:OLEObject Type="Embed" ProgID="Equation.DSMT4" ShapeID="_x0000_i2024" DrawAspect="Content" ObjectID="_1375892522" r:id="rId2029"/>
        </w:object>
      </w:r>
      <w:r>
        <w:t xml:space="preserve">.  It follows that the effective fluid pressure in the external environment is </w:t>
      </w:r>
      <w:r w:rsidR="006C2049" w:rsidRPr="006C2049">
        <w:rPr>
          <w:position w:val="-14"/>
        </w:rPr>
        <w:object w:dxaOrig="1460" w:dyaOrig="400" w14:anchorId="5664ECE6">
          <v:shape id="_x0000_i2025" type="#_x0000_t75" style="width:1in;height:21.85pt" o:ole="">
            <v:imagedata r:id="rId2030" o:title=""/>
          </v:shape>
          <o:OLEObject Type="Embed" ProgID="Equation.DSMT4" ShapeID="_x0000_i2025" DrawAspect="Content" ObjectID="_1375892523" r:id="rId2031"/>
        </w:object>
      </w:r>
      <w:r>
        <w:t xml:space="preserve"> and the effective concentration is </w:t>
      </w:r>
      <w:r w:rsidR="006C2049" w:rsidRPr="006C2049">
        <w:rPr>
          <w:position w:val="-18"/>
        </w:rPr>
        <w:object w:dxaOrig="1100" w:dyaOrig="440" w14:anchorId="4680ABE3">
          <v:shape id="_x0000_i2026" type="#_x0000_t75" style="width:57.4pt;height:21.85pt" o:ole="">
            <v:imagedata r:id="rId2032" o:title=""/>
          </v:shape>
          <o:OLEObject Type="Embed" ProgID="Equation.DSMT4" ShapeID="_x0000_i2026" DrawAspect="Content" ObjectID="_1375892524" r:id="rId2033"/>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2027" type="#_x0000_t75" style="width:14.6pt;height:21.85pt" o:ole="">
            <v:imagedata r:id="rId2034" o:title=""/>
          </v:shape>
          <o:OLEObject Type="Embed" ProgID="Equation.DSMT4" ShapeID="_x0000_i2027" DrawAspect="Content" ObjectID="_1375892525" r:id="rId203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2028" type="#_x0000_t75" style="width:36.45pt;height:21.85pt" o:ole="">
            <v:imagedata r:id="rId2036" o:title=""/>
          </v:shape>
          <o:OLEObject Type="Embed" ProgID="Equation.DSMT4" ShapeID="_x0000_i2028" DrawAspect="Content" ObjectID="_1375892526" r:id="rId203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BB6F29">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2029" type="#_x0000_t75" style="width:36.45pt;height:21.85pt" o:ole="">
            <v:imagedata r:id="rId2038" o:title=""/>
          </v:shape>
          <o:OLEObject Type="Embed" ProgID="Equation.DSMT4" ShapeID="_x0000_i2029" DrawAspect="Content" ObjectID="_1375892527" r:id="rId203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751" w:name="_Toc302147292"/>
      <w:r>
        <w:t>Prescribed Initial Conditions</w:t>
      </w:r>
      <w:bookmarkEnd w:id="3751"/>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2030" type="#_x0000_t75" style="width:14.6pt;height:21.85pt" o:ole="">
            <v:imagedata r:id="rId2040" o:title=""/>
          </v:shape>
          <o:OLEObject Type="Embed" ProgID="Equation.DSMT4" ShapeID="_x0000_i2030" DrawAspect="Content" ObjectID="_1375892528" r:id="rId2041"/>
        </w:object>
      </w:r>
      <w:r w:rsidR="001B33E2">
        <w:t xml:space="preserve"> and effective concentration</w:t>
      </w:r>
      <w:r>
        <w:t xml:space="preserve"> </w:t>
      </w:r>
      <w:r w:rsidR="006C2049" w:rsidRPr="006C2049">
        <w:rPr>
          <w:position w:val="-14"/>
        </w:rPr>
        <w:object w:dxaOrig="240" w:dyaOrig="400" w14:anchorId="0364B65B">
          <v:shape id="_x0000_i2031" type="#_x0000_t75" style="width:14.6pt;height:21.85pt" o:ole="">
            <v:imagedata r:id="rId2042" o:title=""/>
          </v:shape>
          <o:OLEObject Type="Embed" ProgID="Equation.DSMT4" ShapeID="_x0000_i2031" DrawAspect="Content" ObjectID="_1375892529" r:id="rId2043"/>
        </w:object>
      </w:r>
      <w:r>
        <w:t xml:space="preserve">, the initial conditions inside the material should be set to </w:t>
      </w:r>
      <w:r w:rsidR="006C2049" w:rsidRPr="006C2049">
        <w:rPr>
          <w:position w:val="-14"/>
        </w:rPr>
        <w:object w:dxaOrig="720" w:dyaOrig="400" w14:anchorId="6F2EFC64">
          <v:shape id="_x0000_i2032" type="#_x0000_t75" style="width:36.45pt;height:21.85pt" o:ole="">
            <v:imagedata r:id="rId2044" o:title=""/>
          </v:shape>
          <o:OLEObject Type="Embed" ProgID="Equation.DSMT4" ShapeID="_x0000_i2032" DrawAspect="Content" ObjectID="_1375892530" r:id="rId2045"/>
        </w:object>
      </w:r>
      <w:r>
        <w:t xml:space="preserve"> and </w:t>
      </w:r>
      <w:r w:rsidR="006C2049" w:rsidRPr="006C2049">
        <w:rPr>
          <w:position w:val="-14"/>
        </w:rPr>
        <w:object w:dxaOrig="660" w:dyaOrig="400" w14:anchorId="647A3685">
          <v:shape id="_x0000_i2033" type="#_x0000_t75" style="width:36.45pt;height:21.85pt" o:ole="">
            <v:imagedata r:id="rId2046" o:title=""/>
          </v:shape>
          <o:OLEObject Type="Embed" ProgID="Equation.DSMT4" ShapeID="_x0000_i2033" DrawAspect="Content" ObjectID="_1375892531" r:id="rId2047"/>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2034" type="#_x0000_t75" style="width:14.6pt;height:21.85pt" o:ole="">
            <v:imagedata r:id="rId2048" o:title=""/>
          </v:shape>
          <o:OLEObject Type="Embed" ProgID="Equation.DSMT4" ShapeID="_x0000_i2034" DrawAspect="Content" ObjectID="_1375892532" r:id="rId2049"/>
        </w:object>
      </w:r>
      <w:r>
        <w:t xml:space="preserve"> and </w:t>
      </w:r>
      <w:r w:rsidR="006C2049" w:rsidRPr="006C2049">
        <w:rPr>
          <w:position w:val="-14"/>
        </w:rPr>
        <w:object w:dxaOrig="240" w:dyaOrig="400" w14:anchorId="515F2312">
          <v:shape id="_x0000_i2035" type="#_x0000_t75" style="width:14.6pt;height:21.85pt" o:ole="">
            <v:imagedata r:id="rId2050" o:title=""/>
          </v:shape>
          <o:OLEObject Type="Embed" ProgID="Equation.DSMT4" ShapeID="_x0000_i2035" DrawAspect="Content" ObjectID="_1375892533" r:id="rId2051"/>
        </w:object>
      </w:r>
      <w:r>
        <w:t xml:space="preserve"> should be evaluated as described in Section </w:t>
      </w:r>
      <w:r>
        <w:fldChar w:fldCharType="begin"/>
      </w:r>
      <w:r>
        <w:instrText xml:space="preserve"> REF _Ref188326917 \r \h </w:instrText>
      </w:r>
      <w:r>
        <w:fldChar w:fldCharType="separate"/>
      </w:r>
      <w:r w:rsidR="00BB6F29">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752" w:name="_Ref192767660"/>
      <w:bookmarkStart w:id="3753" w:name="_Toc302147293"/>
      <w:r w:rsidRPr="0097532C">
        <w:lastRenderedPageBreak/>
        <w:t>General Specification of Biphasic-Solute Materials</w:t>
      </w:r>
      <w:bookmarkEnd w:id="3752"/>
      <w:bookmarkEnd w:id="3753"/>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2036" type="#_x0000_t75" style="width:14.6pt;height:14.6pt" o:ole="">
            <v:imagedata r:id="rId2052" o:title=""/>
          </v:shape>
          <o:OLEObject Type="Embed" ProgID="Equation.DSMT4" ShapeID="_x0000_i2036" DrawAspect="Content" ObjectID="_1375892534" r:id="rId2053"/>
        </w:object>
      </w:r>
      <w:r w:rsidRPr="00B27FE9">
        <w:t xml:space="preserve">, the solute diffusivities </w:t>
      </w:r>
      <w:r w:rsidR="006C2049" w:rsidRPr="006C2049">
        <w:rPr>
          <w:position w:val="-6"/>
        </w:rPr>
        <w:object w:dxaOrig="200" w:dyaOrig="279" w14:anchorId="76635F04">
          <v:shape id="_x0000_i2037" type="#_x0000_t75" style="width:7.3pt;height:14.6pt" o:ole="">
            <v:imagedata r:id="rId2054" o:title=""/>
          </v:shape>
          <o:OLEObject Type="Embed" ProgID="Equation.DSMT4" ShapeID="_x0000_i2037" DrawAspect="Content" ObjectID="_1375892535" r:id="rId2055"/>
        </w:object>
      </w:r>
      <w:r w:rsidRPr="00B27FE9">
        <w:t xml:space="preserve"> and </w:t>
      </w:r>
      <w:r w:rsidR="006C2049" w:rsidRPr="006C2049">
        <w:rPr>
          <w:position w:val="-12"/>
        </w:rPr>
        <w:object w:dxaOrig="279" w:dyaOrig="360" w14:anchorId="42F59649">
          <v:shape id="_x0000_i2038" type="#_x0000_t75" style="width:14.6pt;height:21.85pt" o:ole="">
            <v:imagedata r:id="rId2056" o:title=""/>
          </v:shape>
          <o:OLEObject Type="Embed" ProgID="Equation.DSMT4" ShapeID="_x0000_i2038" DrawAspect="Content" ObjectID="_1375892536" r:id="rId2057"/>
        </w:object>
      </w:r>
      <w:r w:rsidRPr="00B27FE9">
        <w:t xml:space="preserve">, the effective solubility </w:t>
      </w:r>
      <w:r w:rsidR="006C2049" w:rsidRPr="006C2049">
        <w:rPr>
          <w:position w:val="-4"/>
        </w:rPr>
        <w:object w:dxaOrig="220" w:dyaOrig="260" w14:anchorId="28F67EB8">
          <v:shape id="_x0000_i2039" type="#_x0000_t75" style="width:14.6pt;height:14.6pt" o:ole="">
            <v:imagedata r:id="rId2058" o:title=""/>
          </v:shape>
          <o:OLEObject Type="Embed" ProgID="Equation.DSMT4" ShapeID="_x0000_i2039" DrawAspect="Content" ObjectID="_1375892537" r:id="rId2059"/>
        </w:object>
      </w:r>
      <w:r w:rsidRPr="00B27FE9">
        <w:t xml:space="preserve"> and the osmotic coefficient </w:t>
      </w:r>
      <w:r w:rsidR="006C2049" w:rsidRPr="006C2049">
        <w:rPr>
          <w:position w:val="-4"/>
        </w:rPr>
        <w:object w:dxaOrig="260" w:dyaOrig="240" w14:anchorId="44D84E07">
          <v:shape id="_x0000_i2040" type="#_x0000_t75" style="width:14.6pt;height:14.6pt" o:ole="">
            <v:imagedata r:id="rId2060" o:title=""/>
          </v:shape>
          <o:OLEObject Type="Embed" ProgID="Equation.DSMT4" ShapeID="_x0000_i2040" DrawAspect="Content" ObjectID="_1375892538" r:id="rId206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2041" type="#_x0000_t75" style="width:14.6pt;height:21.85pt" o:ole="">
                  <v:imagedata r:id="rId2062" o:title=""/>
                </v:shape>
                <o:OLEObject Type="Embed" ProgID="Equation.DSMT4" ShapeID="_x0000_i2041" DrawAspect="Content" ObjectID="_1375892539" r:id="rId206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2042" type="#_x0000_t75" style="width:14.6pt;height:14.6pt" o:ole="">
                  <v:imagedata r:id="rId2064" o:title=""/>
                </v:shape>
                <o:OLEObject Type="Embed" ProgID="Equation.DSMT4" ShapeID="_x0000_i2042" DrawAspect="Content" ObjectID="_1375892540" r:id="rId206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2043" type="#_x0000_t75" style="width:14.6pt;height:14.6pt" o:ole="">
                  <v:imagedata r:id="rId2066" o:title=""/>
                </v:shape>
                <o:OLEObject Type="Embed" ProgID="Equation.DSMT4" ShapeID="_x0000_i2043" DrawAspect="Content" ObjectID="_1375892541" r:id="rId2067"/>
              </w:object>
            </w:r>
            <w:r w:rsidR="00216706">
              <w:t xml:space="preserve"> </w:t>
            </w:r>
            <w:r w:rsidR="006C2049" w:rsidRPr="006C2049">
              <w:rPr>
                <w:position w:val="-6"/>
              </w:rPr>
              <w:object w:dxaOrig="200" w:dyaOrig="279" w14:anchorId="638E790D">
                <v:shape id="_x0000_i2044" type="#_x0000_t75" style="width:7.3pt;height:14.6pt" o:ole="">
                  <v:imagedata r:id="rId2068" o:title=""/>
                </v:shape>
                <o:OLEObject Type="Embed" ProgID="Equation.DSMT4" ShapeID="_x0000_i2044" DrawAspect="Content" ObjectID="_1375892542" r:id="rId2069"/>
              </w:object>
            </w:r>
            <w:r w:rsidR="006C2049" w:rsidRPr="006C2049">
              <w:rPr>
                <w:position w:val="-12"/>
              </w:rPr>
              <w:object w:dxaOrig="279" w:dyaOrig="360" w14:anchorId="1B5E74C2">
                <v:shape id="_x0000_i2045" type="#_x0000_t75" style="width:14.6pt;height:21.85pt" o:ole="">
                  <v:imagedata r:id="rId2070" o:title=""/>
                </v:shape>
                <o:OLEObject Type="Embed" ProgID="Equation.DSMT4" ShapeID="_x0000_i2045" DrawAspect="Content" ObjectID="_1375892543" r:id="rId207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BB6F29">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2046" type="#_x0000_t75" style="width:28.25pt;height:21.85pt" o:ole="">
            <v:imagedata r:id="rId2072" o:title=""/>
          </v:shape>
          <o:OLEObject Type="Embed" ProgID="Equation.DSMT4" ShapeID="_x0000_i2046" DrawAspect="Content" ObjectID="_1375892544" r:id="rId207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754" w:author="Gerard" w:date="2015-08-25T18:31:00Z">
        <w:r w:rsidR="00BB6F29">
          <w:t>4.7.2</w:t>
        </w:r>
      </w:ins>
      <w:del w:id="3755" w:author="Gerard" w:date="2015-08-25T15:04:00Z">
        <w:r w:rsidR="008613FC" w:rsidDel="00554341">
          <w:delText>4.6.2</w:delText>
        </w:r>
      </w:del>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BB6F29">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2047" type="#_x0000_t75" style="width:7.3pt;height:14.6pt" o:ole="">
                  <v:imagedata r:id="rId2074" o:title=""/>
                </v:shape>
                <o:OLEObject Type="Embed" ProgID="Equation.DSMT4" ShapeID="_x0000_i2047" DrawAspect="Content" ObjectID="_1375892545" r:id="rId2075"/>
              </w:object>
            </w:r>
            <w:r>
              <w:t xml:space="preserve"> and </w:t>
            </w:r>
            <w:r w:rsidR="006C2049" w:rsidRPr="006C2049">
              <w:rPr>
                <w:position w:val="-12"/>
              </w:rPr>
              <w:object w:dxaOrig="279" w:dyaOrig="360" w14:anchorId="31B0FA6E">
                <v:shape id="_x0000_i2048" type="#_x0000_t75" style="width:14.6pt;height:21.85pt" o:ole="">
                  <v:imagedata r:id="rId2076" o:title=""/>
                </v:shape>
                <o:OLEObject Type="Embed" ProgID="Equation.DSMT4" ShapeID="_x0000_i2048" DrawAspect="Content" ObjectID="_1375892546" r:id="rId207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2049" type="#_x0000_t75" style="width:14.6pt;height:14.6pt" o:ole="">
                  <v:imagedata r:id="rId2078" o:title=""/>
                </v:shape>
                <o:OLEObject Type="Embed" ProgID="Equation.DSMT4" ShapeID="_x0000_i2049" DrawAspect="Content" ObjectID="_1375892547" r:id="rId2079"/>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756" w:author="Gerard" w:date="2015-08-25T18:31:00Z">
        <w:r w:rsidR="00BB6F29">
          <w:t>4.8.3</w:t>
        </w:r>
      </w:ins>
      <w:del w:id="3757" w:author="Gerard" w:date="2015-08-25T15:04:00Z">
        <w:r w:rsidR="008613FC" w:rsidDel="00554341">
          <w:delText>4.7.3</w:delText>
        </w:r>
      </w:del>
      <w:r>
        <w:fldChar w:fldCharType="end"/>
      </w:r>
      <w:r>
        <w:t xml:space="preserve"> and </w:t>
      </w:r>
      <w:r>
        <w:fldChar w:fldCharType="begin"/>
      </w:r>
      <w:r>
        <w:instrText xml:space="preserve"> REF _Ref162420103 \r \h </w:instrText>
      </w:r>
      <w:r>
        <w:fldChar w:fldCharType="separate"/>
      </w:r>
      <w:ins w:id="3758" w:author="Gerard" w:date="2015-08-25T18:31:00Z">
        <w:r w:rsidR="00BB6F29">
          <w:t>4.8.4</w:t>
        </w:r>
      </w:ins>
      <w:del w:id="3759" w:author="Gerard" w:date="2015-08-25T15:04:00Z">
        <w:r w:rsidR="008613FC" w:rsidDel="00554341">
          <w:delText>4.7.4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2050" type="#_x0000_t75" style="width:14.6pt;height:14.6pt" o:ole="">
            <v:imagedata r:id="rId2080" o:title=""/>
          </v:shape>
          <o:OLEObject Type="Embed" ProgID="Equation.DSMT4" ShapeID="_x0000_i2050" DrawAspect="Content" ObjectID="_1375892548" r:id="rId208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2051" type="#_x0000_t75" style="width:7.3pt;height:14.6pt" o:ole="">
            <v:imagedata r:id="rId2082" o:title=""/>
          </v:shape>
          <o:OLEObject Type="Embed" ProgID="Equation.DSMT4" ShapeID="_x0000_i2051" DrawAspect="Content" ObjectID="_1375892549" r:id="rId208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760" w:name="_Ref162420101"/>
      <w:bookmarkStart w:id="3761" w:name="_Toc302147294"/>
      <w:r w:rsidRPr="0097532C">
        <w:lastRenderedPageBreak/>
        <w:t>Diffusivity Materials</w:t>
      </w:r>
      <w:bookmarkEnd w:id="3760"/>
      <w:bookmarkEnd w:id="3761"/>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2052" type="#_x0000_t75" style="width:7.3pt;height:14.6pt" o:ole="">
            <v:imagedata r:id="rId2084" o:title=""/>
          </v:shape>
          <o:OLEObject Type="Embed" ProgID="Equation.DSMT4" ShapeID="_x0000_i2052" DrawAspect="Content" ObjectID="_1375892550" r:id="rId208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762" w:name="_Toc302147295"/>
      <w:r w:rsidRPr="00B27FE9">
        <w:t>Constant Isotropic Diffusivity</w:t>
      </w:r>
      <w:bookmarkEnd w:id="3762"/>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2053" type="#_x0000_t75" style="width:14.6pt;height:21.85pt" o:ole="">
                  <v:imagedata r:id="rId2086" o:title=""/>
                </v:shape>
                <o:OLEObject Type="Embed" ProgID="Equation.DSMT4" ShapeID="_x0000_i2053" DrawAspect="Content" ObjectID="_1375892551" r:id="rId208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2054" type="#_x0000_t75" style="width:14.6pt;height:14.6pt" o:ole="">
                  <v:imagedata r:id="rId2088" o:title=""/>
                </v:shape>
                <o:OLEObject Type="Embed" ProgID="Equation.DSMT4" ShapeID="_x0000_i2054" DrawAspect="Content" ObjectID="_1375892552" r:id="rId208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2055" type="#_x0000_t75" style="width:36.45pt;height:14.6pt" o:ole="">
            <v:imagedata r:id="rId2090" o:title=""/>
          </v:shape>
          <o:OLEObject Type="Embed" ProgID="Equation.DSMT4" ShapeID="_x0000_i2055" DrawAspect="Content" ObjectID="_1375892553" r:id="rId2091"/>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2056" type="#_x0000_t75" style="width:14.6pt;height:14.6pt" o:ole="">
            <v:imagedata r:id="rId2092" o:title=""/>
          </v:shape>
          <o:OLEObject Type="Embed" ProgID="Equation.DSMT4" ShapeID="_x0000_i2056" DrawAspect="Content" ObjectID="_1375892554" r:id="rId2093"/>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2057" type="#_x0000_t75" style="width:36.45pt;height:21.85pt" o:ole="">
            <v:imagedata r:id="rId2094" o:title=""/>
          </v:shape>
          <o:OLEObject Type="Embed" ProgID="Equation.DSMT4" ShapeID="_x0000_i2057" DrawAspect="Content" ObjectID="_1375892555" r:id="rId209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763" w:name="_Toc302147296"/>
      <w:r>
        <w:lastRenderedPageBreak/>
        <w:t>Constant Orthotropic Diffusivity</w:t>
      </w:r>
      <w:bookmarkEnd w:id="3763"/>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2058" type="#_x0000_t75" style="width:14.6pt;height:21.85pt" o:ole="">
                  <v:imagedata r:id="rId2096" o:title=""/>
                </v:shape>
                <o:OLEObject Type="Embed" ProgID="Equation.DSMT4" ShapeID="_x0000_i2058" DrawAspect="Content" ObjectID="_1375892556" r:id="rId209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2059" type="#_x0000_t75" style="width:14.6pt;height:14.6pt" o:ole="">
                  <v:imagedata r:id="rId2098" o:title=""/>
                </v:shape>
                <o:OLEObject Type="Embed" ProgID="Equation.DSMT4" ShapeID="_x0000_i2059" DrawAspect="Content" ObjectID="_1375892557" r:id="rId2099"/>
              </w:object>
            </w:r>
            <w:r>
              <w:t xml:space="preserve"> along orthogonal directions (</w:t>
            </w:r>
            <w:r w:rsidR="006C2049" w:rsidRPr="006C2049">
              <w:rPr>
                <w:position w:val="-10"/>
              </w:rPr>
              <w:object w:dxaOrig="920" w:dyaOrig="320" w14:anchorId="20D760EA">
                <v:shape id="_x0000_i2060" type="#_x0000_t75" style="width:43.75pt;height:14.6pt" o:ole="">
                  <v:imagedata r:id="rId2100" o:title=""/>
                </v:shape>
                <o:OLEObject Type="Embed" ProgID="Equation.DSMT4" ShapeID="_x0000_i2060" DrawAspect="Content" ObjectID="_1375892558" r:id="rId210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2061" type="#_x0000_t75" style="width:86.6pt;height:36.45pt" o:ole="">
            <v:imagedata r:id="rId2102" o:title=""/>
          </v:shape>
          <o:OLEObject Type="Embed" ProgID="Equation.DSMT4" ShapeID="_x0000_i2061" DrawAspect="Content" ObjectID="_1375892559" r:id="rId2103"/>
        </w:object>
      </w:r>
    </w:p>
    <w:p w14:paraId="52FE8279" w14:textId="2F658F16" w:rsidR="006A0BC1" w:rsidRDefault="006A0BC1" w:rsidP="006A0BC1">
      <w:r>
        <w:t xml:space="preserve">where </w:t>
      </w:r>
      <w:r w:rsidR="006C2049" w:rsidRPr="006C2049">
        <w:rPr>
          <w:position w:val="-12"/>
        </w:rPr>
        <w:object w:dxaOrig="320" w:dyaOrig="360" w14:anchorId="2AEAB6EA">
          <v:shape id="_x0000_i2062" type="#_x0000_t75" style="width:14.6pt;height:21.85pt" o:ole="">
            <v:imagedata r:id="rId2104" o:title=""/>
          </v:shape>
          <o:OLEObject Type="Embed" ProgID="Equation.DSMT4" ShapeID="_x0000_i2062" DrawAspect="Content" ObjectID="_1375892560" r:id="rId2105"/>
        </w:object>
      </w:r>
      <w:r>
        <w:t xml:space="preserve"> are orthonormal vectors normal to the planes of symmetry (defined as described in Section </w:t>
      </w:r>
      <w:r>
        <w:fldChar w:fldCharType="begin"/>
      </w:r>
      <w:r>
        <w:instrText xml:space="preserve"> REF _Ref162429694 \r \h </w:instrText>
      </w:r>
      <w:r>
        <w:fldChar w:fldCharType="separate"/>
      </w:r>
      <w:r w:rsidR="00BB6F29">
        <w:t>4.1.1</w:t>
      </w:r>
      <w:r>
        <w:fldChar w:fldCharType="end"/>
      </w:r>
      <w:r>
        <w:t xml:space="preserve">).  For this material model, </w:t>
      </w:r>
      <w:r w:rsidR="006C2049" w:rsidRPr="006C2049">
        <w:rPr>
          <w:position w:val="-6"/>
        </w:rPr>
        <w:object w:dxaOrig="300" w:dyaOrig="320" w14:anchorId="12171133">
          <v:shape id="_x0000_i2063" type="#_x0000_t75" style="width:14.6pt;height:14.6pt" o:ole="">
            <v:imagedata r:id="rId2106" o:title=""/>
          </v:shape>
          <o:OLEObject Type="Embed" ProgID="Equation.DSMT4" ShapeID="_x0000_i2063" DrawAspect="Content" ObjectID="_1375892561" r:id="rId2107"/>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2064" type="#_x0000_t75" style="width:35.55pt;height:21.85pt" o:ole="">
            <v:imagedata r:id="rId2108" o:title=""/>
          </v:shape>
          <o:OLEObject Type="Embed" ProgID="Equation.DSMT4" ShapeID="_x0000_i2064" DrawAspect="Content" ObjectID="_1375892562" r:id="rId210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764" w:name="_Toc302147297"/>
      <w:r>
        <w:lastRenderedPageBreak/>
        <w:t>Referentially Isotropic Diffusivity</w:t>
      </w:r>
      <w:bookmarkEnd w:id="3764"/>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2065" type="#_x0000_t75" style="width:14.6pt;height:21.85pt" o:ole="">
                  <v:imagedata r:id="rId2110" o:title=""/>
                </v:shape>
                <o:OLEObject Type="Embed" ProgID="Equation.DSMT4" ShapeID="_x0000_i2065" DrawAspect="Content" ObjectID="_1375892563" r:id="rId211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2066" type="#_x0000_t75" style="width:21.85pt;height:21.85pt" o:ole="">
                  <v:imagedata r:id="rId2112" o:title=""/>
                </v:shape>
                <o:OLEObject Type="Embed" ProgID="Equation.DSMT4" ShapeID="_x0000_i2066" DrawAspect="Content" ObjectID="_1375892564" r:id="rId211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2067" type="#_x0000_t75" style="width:14.6pt;height:21.85pt" o:ole="">
                  <v:imagedata r:id="rId2114" o:title=""/>
                </v:shape>
                <o:OLEObject Type="Embed" ProgID="Equation.DSMT4" ShapeID="_x0000_i2067" DrawAspect="Content" ObjectID="_1375892565" r:id="rId211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2068" type="#_x0000_t75" style="width:21.85pt;height:21.85pt" o:ole="">
                  <v:imagedata r:id="rId2116" o:title=""/>
                </v:shape>
                <o:OLEObject Type="Embed" ProgID="Equation.DSMT4" ShapeID="_x0000_i2068" DrawAspect="Content" ObjectID="_1375892566" r:id="rId211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2069" type="#_x0000_t75" style="width:14.6pt;height:14.6pt" o:ole="">
                  <v:imagedata r:id="rId2118" o:title=""/>
                </v:shape>
                <o:OLEObject Type="Embed" ProgID="Equation.DSMT4" ShapeID="_x0000_i2069" DrawAspect="Content" ObjectID="_1375892567" r:id="rId2119"/>
              </w:object>
            </w:r>
            <w:r>
              <w:t xml:space="preserve"> (</w:t>
            </w:r>
            <w:r w:rsidR="006C2049" w:rsidRPr="006C2049">
              <w:rPr>
                <w:position w:val="-6"/>
              </w:rPr>
              <w:object w:dxaOrig="680" w:dyaOrig="279" w14:anchorId="7B2C66C0">
                <v:shape id="_x0000_i2070" type="#_x0000_t75" style="width:36.45pt;height:14.6pt" o:ole="">
                  <v:imagedata r:id="rId2120" o:title=""/>
                </v:shape>
                <o:OLEObject Type="Embed" ProgID="Equation.DSMT4" ShapeID="_x0000_i2070" DrawAspect="Content" ObjectID="_1375892568" r:id="rId212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2071" type="#_x0000_t75" style="width:14.6pt;height:14.6pt" o:ole="">
                  <v:imagedata r:id="rId2122" o:title=""/>
                </v:shape>
                <o:OLEObject Type="Embed" ProgID="Equation.DSMT4" ShapeID="_x0000_i2071" DrawAspect="Content" ObjectID="_1375892569" r:id="rId2123"/>
              </w:object>
            </w:r>
            <w:r>
              <w:t xml:space="preserve"> (</w:t>
            </w:r>
            <w:r w:rsidR="006C2049" w:rsidRPr="006C2049">
              <w:rPr>
                <w:position w:val="-6"/>
              </w:rPr>
              <w:object w:dxaOrig="580" w:dyaOrig="279" w14:anchorId="01098557">
                <v:shape id="_x0000_i2072" type="#_x0000_t75" style="width:28.25pt;height:14.6pt" o:ole="">
                  <v:imagedata r:id="rId2124" o:title=""/>
                </v:shape>
                <o:OLEObject Type="Embed" ProgID="Equation.DSMT4" ShapeID="_x0000_i2072" DrawAspect="Content" ObjectID="_1375892570" r:id="rId212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2073" type="#_x0000_t75" style="width:3in;height:35.55pt" o:ole="">
            <v:imagedata r:id="rId2126" o:title=""/>
          </v:shape>
          <o:OLEObject Type="Embed" ProgID="Equation.DSMT4" ShapeID="_x0000_i2073" DrawAspect="Content" ObjectID="_1375892571" r:id="rId2127"/>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2074" type="#_x0000_t75" style="width:14.6pt;height:14.6pt" o:ole="">
            <v:imagedata r:id="rId2128" o:title=""/>
          </v:shape>
          <o:OLEObject Type="Embed" ProgID="Equation.DSMT4" ShapeID="_x0000_i2074" DrawAspect="Content" ObjectID="_1375892572" r:id="rId2129"/>
        </w:object>
      </w:r>
      <w:r>
        <w:rPr>
          <w:i/>
        </w:rPr>
        <w:t xml:space="preserve"> </w:t>
      </w:r>
      <w:r>
        <w:t xml:space="preserve">is the jacobian of the deformation, i.e. </w:t>
      </w:r>
      <w:r w:rsidR="006C2049" w:rsidRPr="006C2049">
        <w:rPr>
          <w:position w:val="-6"/>
        </w:rPr>
        <w:object w:dxaOrig="940" w:dyaOrig="279" w14:anchorId="3773395E">
          <v:shape id="_x0000_i2075" type="#_x0000_t75" style="width:50.15pt;height:14.6pt" o:ole="">
            <v:imagedata r:id="rId2130" o:title=""/>
          </v:shape>
          <o:OLEObject Type="Embed" ProgID="Equation.DSMT4" ShapeID="_x0000_i2075" DrawAspect="Content" ObjectID="_1375892573" r:id="rId2131"/>
        </w:object>
      </w:r>
      <w:r>
        <w:t xml:space="preserve"> where </w:t>
      </w:r>
      <w:r w:rsidR="006C2049" w:rsidRPr="006C2049">
        <w:rPr>
          <w:position w:val="-4"/>
        </w:rPr>
        <w:object w:dxaOrig="220" w:dyaOrig="260" w14:anchorId="10C9BD98">
          <v:shape id="_x0000_i2076" type="#_x0000_t75" style="width:14.6pt;height:14.6pt" o:ole="">
            <v:imagedata r:id="rId2132" o:title=""/>
          </v:shape>
          <o:OLEObject Type="Embed" ProgID="Equation.DSMT4" ShapeID="_x0000_i2076" DrawAspect="Content" ObjectID="_1375892574" r:id="rId2133"/>
        </w:object>
      </w:r>
      <w:r>
        <w:rPr>
          <w:b/>
        </w:rPr>
        <w:t xml:space="preserve"> </w:t>
      </w:r>
      <w:r>
        <w:t xml:space="preserve">is the deformation gradient, and </w:t>
      </w:r>
      <w:r w:rsidR="006C2049" w:rsidRPr="006C2049">
        <w:rPr>
          <w:position w:val="-6"/>
        </w:rPr>
        <w:object w:dxaOrig="960" w:dyaOrig="320" w14:anchorId="089DF242">
          <v:shape id="_x0000_i2077" type="#_x0000_t75" style="width:50.15pt;height:14.6pt" o:ole="">
            <v:imagedata r:id="rId2134" o:title=""/>
          </v:shape>
          <o:OLEObject Type="Embed" ProgID="Equation.DSMT4" ShapeID="_x0000_i2077" DrawAspect="Content" ObjectID="_1375892575" r:id="rId2135"/>
        </w:object>
      </w:r>
      <w:r>
        <w:t xml:space="preserve"> is the left Cauchy-Green tensor.  Note that the diffusivity in the reference state (</w:t>
      </w:r>
      <w:r w:rsidR="006C2049" w:rsidRPr="006C2049">
        <w:rPr>
          <w:position w:val="-4"/>
        </w:rPr>
        <w:object w:dxaOrig="560" w:dyaOrig="260" w14:anchorId="102FCEFB">
          <v:shape id="_x0000_i2078" type="#_x0000_t75" style="width:28.25pt;height:14.6pt" o:ole="">
            <v:imagedata r:id="rId2136" o:title=""/>
          </v:shape>
          <o:OLEObject Type="Embed" ProgID="Equation.DSMT4" ShapeID="_x0000_i2078" DrawAspect="Content" ObjectID="_1375892576" r:id="rId2137"/>
        </w:object>
      </w:r>
      <w:r>
        <w:t xml:space="preserve">) is isotropic and given by </w:t>
      </w:r>
      <w:r w:rsidR="006C2049" w:rsidRPr="006C2049">
        <w:rPr>
          <w:position w:val="-14"/>
        </w:rPr>
        <w:object w:dxaOrig="2060" w:dyaOrig="400" w14:anchorId="7007B024">
          <v:shape id="_x0000_i2079" type="#_x0000_t75" style="width:100.25pt;height:21.85pt" o:ole="">
            <v:imagedata r:id="rId2138" o:title=""/>
          </v:shape>
          <o:OLEObject Type="Embed" ProgID="Equation.DSMT4" ShapeID="_x0000_i2079" DrawAspect="Content" ObjectID="_1375892577" r:id="rId213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765" w:name="_Toc302147298"/>
      <w:r>
        <w:lastRenderedPageBreak/>
        <w:t>Referentially Orthotropic Diffusivity</w:t>
      </w:r>
      <w:bookmarkEnd w:id="3765"/>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2080" type="#_x0000_t75" style="width:14.6pt;height:21.85pt" o:ole="">
                  <v:imagedata r:id="rId2140" o:title=""/>
                </v:shape>
                <o:OLEObject Type="Embed" ProgID="Equation.DSMT4" ShapeID="_x0000_i2080" DrawAspect="Content" ObjectID="_1375892578" r:id="rId214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2081" type="#_x0000_t75" style="width:21.85pt;height:21.85pt" o:ole="">
                  <v:imagedata r:id="rId2142" o:title=""/>
                </v:shape>
                <o:OLEObject Type="Embed" ProgID="Equation.DSMT4" ShapeID="_x0000_i2081" DrawAspect="Content" ObjectID="_1375892579" r:id="rId214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2082" type="#_x0000_t75" style="width:14.6pt;height:21.85pt" o:ole="">
                  <v:imagedata r:id="rId2144" o:title=""/>
                </v:shape>
                <o:OLEObject Type="Embed" ProgID="Equation.DSMT4" ShapeID="_x0000_i2082" DrawAspect="Content" ObjectID="_1375892580" r:id="rId2145"/>
              </w:object>
            </w:r>
            <w:r>
              <w:t xml:space="preserve"> along orthogonal directions (</w:t>
            </w:r>
            <w:r w:rsidR="006C2049" w:rsidRPr="006C2049">
              <w:rPr>
                <w:position w:val="-10"/>
              </w:rPr>
              <w:object w:dxaOrig="920" w:dyaOrig="320" w14:anchorId="45E884C3">
                <v:shape id="_x0000_i2083" type="#_x0000_t75" style="width:43.75pt;height:14.6pt" o:ole="">
                  <v:imagedata r:id="rId2146" o:title=""/>
                </v:shape>
                <o:OLEObject Type="Embed" ProgID="Equation.DSMT4" ShapeID="_x0000_i2083" DrawAspect="Content" ObjectID="_1375892581" r:id="rId214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2084" type="#_x0000_t75" style="width:21.85pt;height:21.85pt" o:ole="">
                  <v:imagedata r:id="rId2148" o:title=""/>
                </v:shape>
                <o:OLEObject Type="Embed" ProgID="Equation.DSMT4" ShapeID="_x0000_i2084" DrawAspect="Content" ObjectID="_1375892582" r:id="rId2149"/>
              </w:object>
            </w:r>
            <w:r>
              <w:t xml:space="preserve"> along orthogonal directions (</w:t>
            </w:r>
            <w:r w:rsidR="006C2049" w:rsidRPr="006C2049">
              <w:rPr>
                <w:position w:val="-10"/>
              </w:rPr>
              <w:object w:dxaOrig="920" w:dyaOrig="320" w14:anchorId="73F4E012">
                <v:shape id="_x0000_i2085" type="#_x0000_t75" style="width:43.75pt;height:14.6pt" o:ole="">
                  <v:imagedata r:id="rId2150" o:title=""/>
                </v:shape>
                <o:OLEObject Type="Embed" ProgID="Equation.DSMT4" ShapeID="_x0000_i2085" DrawAspect="Content" ObjectID="_1375892583" r:id="rId215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2086" type="#_x0000_t75" style="width:21.85pt;height:21.85pt" o:ole="">
                  <v:imagedata r:id="rId2152" o:title=""/>
                </v:shape>
                <o:OLEObject Type="Embed" ProgID="Equation.DSMT4" ShapeID="_x0000_i2086" DrawAspect="Content" ObjectID="_1375892584" r:id="rId2153"/>
              </w:object>
            </w:r>
            <w:r>
              <w:t xml:space="preserve"> (</w:t>
            </w:r>
            <w:r w:rsidR="006C2049" w:rsidRPr="006C2049">
              <w:rPr>
                <w:position w:val="-12"/>
              </w:rPr>
              <w:object w:dxaOrig="760" w:dyaOrig="360" w14:anchorId="715183C1">
                <v:shape id="_x0000_i2087" type="#_x0000_t75" style="width:35.55pt;height:21.85pt" o:ole="">
                  <v:imagedata r:id="rId2154" o:title=""/>
                </v:shape>
                <o:OLEObject Type="Embed" ProgID="Equation.DSMT4" ShapeID="_x0000_i2087" DrawAspect="Content" ObjectID="_1375892585" r:id="rId215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2088" type="#_x0000_t75" style="width:21.85pt;height:21.85pt" o:ole="">
                  <v:imagedata r:id="rId2156" o:title=""/>
                </v:shape>
                <o:OLEObject Type="Embed" ProgID="Equation.DSMT4" ShapeID="_x0000_i2088" DrawAspect="Content" ObjectID="_1375892586" r:id="rId2157"/>
              </w:object>
            </w:r>
            <w:r>
              <w:t xml:space="preserve"> (</w:t>
            </w:r>
            <w:r w:rsidR="006C2049" w:rsidRPr="006C2049">
              <w:rPr>
                <w:position w:val="-10"/>
              </w:rPr>
              <w:object w:dxaOrig="920" w:dyaOrig="320" w14:anchorId="45FB35E1">
                <v:shape id="_x0000_i2089" type="#_x0000_t75" style="width:43.75pt;height:14.6pt" o:ole="">
                  <v:imagedata r:id="rId2158" o:title=""/>
                </v:shape>
                <o:OLEObject Type="Embed" ProgID="Equation.DSMT4" ShapeID="_x0000_i2089" DrawAspect="Content" ObjectID="_1375892587" r:id="rId2159"/>
              </w:object>
            </w:r>
            <w:r>
              <w:t xml:space="preserve">, </w:t>
            </w:r>
            <w:r w:rsidR="006C2049" w:rsidRPr="006C2049">
              <w:rPr>
                <w:position w:val="-12"/>
              </w:rPr>
              <w:object w:dxaOrig="760" w:dyaOrig="360" w14:anchorId="173C215F">
                <v:shape id="_x0000_i2090" type="#_x0000_t75" style="width:35.55pt;height:21.85pt" o:ole="">
                  <v:imagedata r:id="rId2160" o:title=""/>
                </v:shape>
                <o:OLEObject Type="Embed" ProgID="Equation.DSMT4" ShapeID="_x0000_i2090" DrawAspect="Content" ObjectID="_1375892588" r:id="rId216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2091" type="#_x0000_t75" style="width:14.6pt;height:21.85pt" o:ole="">
                  <v:imagedata r:id="rId2162" o:title=""/>
                </v:shape>
                <o:OLEObject Type="Embed" ProgID="Equation.DSMT4" ShapeID="_x0000_i2091" DrawAspect="Content" ObjectID="_1375892589" r:id="rId2163"/>
              </w:object>
            </w:r>
            <w:r>
              <w:t xml:space="preserve"> (</w:t>
            </w:r>
            <w:r w:rsidR="006C2049" w:rsidRPr="006C2049">
              <w:rPr>
                <w:position w:val="-12"/>
              </w:rPr>
              <w:object w:dxaOrig="660" w:dyaOrig="360" w14:anchorId="6BBB1558">
                <v:shape id="_x0000_i2092" type="#_x0000_t75" style="width:36.45pt;height:21.85pt" o:ole="">
                  <v:imagedata r:id="rId2164" o:title=""/>
                </v:shape>
                <o:OLEObject Type="Embed" ProgID="Equation.DSMT4" ShapeID="_x0000_i2092" DrawAspect="Content" ObjectID="_1375892590" r:id="rId216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2093" type="#_x0000_t75" style="width:14.6pt;height:21.85pt" o:ole="">
                  <v:imagedata r:id="rId2166" o:title=""/>
                </v:shape>
                <o:OLEObject Type="Embed" ProgID="Equation.DSMT4" ShapeID="_x0000_i2093" DrawAspect="Content" ObjectID="_1375892591" r:id="rId2167"/>
              </w:object>
            </w:r>
            <w:r>
              <w:t xml:space="preserve"> (</w:t>
            </w:r>
            <w:r w:rsidR="006C2049" w:rsidRPr="006C2049">
              <w:rPr>
                <w:position w:val="-10"/>
              </w:rPr>
              <w:object w:dxaOrig="920" w:dyaOrig="320" w14:anchorId="7E48D45C">
                <v:shape id="_x0000_i2094" type="#_x0000_t75" style="width:43.75pt;height:14.6pt" o:ole="">
                  <v:imagedata r:id="rId2168" o:title=""/>
                </v:shape>
                <o:OLEObject Type="Embed" ProgID="Equation.DSMT4" ShapeID="_x0000_i2094" DrawAspect="Content" ObjectID="_1375892592" r:id="rId2169"/>
              </w:object>
            </w:r>
            <w:r>
              <w:t xml:space="preserve">, </w:t>
            </w:r>
            <w:r w:rsidR="006C2049" w:rsidRPr="006C2049">
              <w:rPr>
                <w:position w:val="-12"/>
              </w:rPr>
              <w:object w:dxaOrig="680" w:dyaOrig="360" w14:anchorId="51267322">
                <v:shape id="_x0000_i2095" type="#_x0000_t75" style="width:36.45pt;height:21.85pt" o:ole="">
                  <v:imagedata r:id="rId2170" o:title=""/>
                </v:shape>
                <o:OLEObject Type="Embed" ProgID="Equation.DSMT4" ShapeID="_x0000_i2095" DrawAspect="Content" ObjectID="_1375892593" r:id="rId217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2096" type="#_x0000_t75" style="width:187.75pt;height:36.45pt" o:ole="">
            <v:imagedata r:id="rId2172" o:title=""/>
          </v:shape>
          <o:OLEObject Type="Embed" ProgID="Equation.DSMT4" ShapeID="_x0000_i2096" DrawAspect="Content" ObjectID="_1375892594" r:id="rId2173"/>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2097" type="#_x0000_t75" style="width:209.6pt;height:122.15pt" o:ole="">
            <v:imagedata r:id="rId2174" o:title=""/>
          </v:shape>
          <o:OLEObject Type="Embed" ProgID="Equation.DSMT4" ShapeID="_x0000_i2097" DrawAspect="Content" ObjectID="_1375892595" r:id="rId2175"/>
        </w:object>
      </w:r>
      <w:r>
        <w:t>,</w:t>
      </w:r>
    </w:p>
    <w:p w14:paraId="5A484DDC" w14:textId="6F9D0744" w:rsidR="006A0BC1" w:rsidRDefault="006C2049" w:rsidP="006A0BC1">
      <w:r w:rsidRPr="006C2049">
        <w:rPr>
          <w:position w:val="-6"/>
        </w:rPr>
        <w:object w:dxaOrig="220" w:dyaOrig="279" w14:anchorId="17280668">
          <v:shape id="_x0000_i2098" type="#_x0000_t75" style="width:14.6pt;height:14.6pt" o:ole="">
            <v:imagedata r:id="rId2176" o:title=""/>
          </v:shape>
          <o:OLEObject Type="Embed" ProgID="Equation.DSMT4" ShapeID="_x0000_i2098" DrawAspect="Content" ObjectID="_1375892596" r:id="rId2177"/>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2099" type="#_x0000_t75" style="width:50.15pt;height:14.6pt" o:ole="">
            <v:imagedata r:id="rId2178" o:title=""/>
          </v:shape>
          <o:OLEObject Type="Embed" ProgID="Equation.DSMT4" ShapeID="_x0000_i2099" DrawAspect="Content" ObjectID="_1375892597" r:id="rId2179"/>
        </w:object>
      </w:r>
      <w:r w:rsidR="006A0BC1">
        <w:t xml:space="preserve"> where</w:t>
      </w:r>
      <w:r w:rsidR="006A0BC1">
        <w:rPr>
          <w:b/>
        </w:rPr>
        <w:t xml:space="preserve"> </w:t>
      </w:r>
      <w:r w:rsidRPr="006C2049">
        <w:rPr>
          <w:b/>
          <w:position w:val="-4"/>
        </w:rPr>
        <w:object w:dxaOrig="220" w:dyaOrig="260" w14:anchorId="2014D149">
          <v:shape id="_x0000_i2100" type="#_x0000_t75" style="width:14.6pt;height:14.6pt" o:ole="">
            <v:imagedata r:id="rId2180" o:title=""/>
          </v:shape>
          <o:OLEObject Type="Embed" ProgID="Equation.DSMT4" ShapeID="_x0000_i2100" DrawAspect="Content" ObjectID="_1375892598" r:id="rId2181"/>
        </w:object>
      </w:r>
      <w:r w:rsidR="006A0BC1" w:rsidRPr="00A16AEB">
        <w:t xml:space="preserve"> </w:t>
      </w:r>
      <w:r w:rsidR="006A0BC1">
        <w:t xml:space="preserve">is the deformation gradient.  </w:t>
      </w:r>
      <w:r w:rsidRPr="006C2049">
        <w:rPr>
          <w:position w:val="-12"/>
        </w:rPr>
        <w:object w:dxaOrig="360" w:dyaOrig="360" w14:anchorId="60D87A8F">
          <v:shape id="_x0000_i2101" type="#_x0000_t75" style="width:21.85pt;height:21.85pt" o:ole="">
            <v:imagedata r:id="rId2182" o:title=""/>
          </v:shape>
          <o:OLEObject Type="Embed" ProgID="Equation.DSMT4" ShapeID="_x0000_i2101" DrawAspect="Content" ObjectID="_1375892599" r:id="rId218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2102" type="#_x0000_t75" style="width:165.85pt;height:21.85pt" o:ole="">
            <v:imagedata r:id="rId2184" o:title=""/>
          </v:shape>
          <o:OLEObject Type="Embed" ProgID="Equation.DSMT4" ShapeID="_x0000_i2102" DrawAspect="Content" ObjectID="_1375892600" r:id="rId2185"/>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2103" type="#_x0000_t75" style="width:14.6pt;height:21.85pt" o:ole="">
            <v:imagedata r:id="rId2186" o:title=""/>
          </v:shape>
          <o:OLEObject Type="Embed" ProgID="Equation.DSMT4" ShapeID="_x0000_i2103" DrawAspect="Content" ObjectID="_1375892601" r:id="rId2187"/>
        </w:object>
      </w:r>
      <w:r>
        <w:t xml:space="preserve"> are orthonormal vectors normal to the planes of symmetry (defined as described in Section </w:t>
      </w:r>
      <w:r>
        <w:fldChar w:fldCharType="begin"/>
      </w:r>
      <w:r>
        <w:instrText xml:space="preserve"> REF _Ref162429694 \r \h </w:instrText>
      </w:r>
      <w:r>
        <w:fldChar w:fldCharType="separate"/>
      </w:r>
      <w:r w:rsidR="00BB6F29">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2104" type="#_x0000_t75" style="width:28.25pt;height:14.6pt" o:ole="">
            <v:imagedata r:id="rId2188" o:title=""/>
          </v:shape>
          <o:OLEObject Type="Embed" ProgID="Equation.DSMT4" ShapeID="_x0000_i2104" DrawAspect="Content" ObjectID="_1375892602" r:id="rId2189"/>
        </w:object>
      </w:r>
      <w:r>
        <w:t xml:space="preserve">) is given by </w:t>
      </w:r>
      <w:r w:rsidR="006C2049" w:rsidRPr="006C2049">
        <w:rPr>
          <w:position w:val="-28"/>
        </w:rPr>
        <w:object w:dxaOrig="3100" w:dyaOrig="680" w14:anchorId="4C8BDAC1">
          <v:shape id="_x0000_i2105" type="#_x0000_t75" style="width:158.6pt;height:36.45pt" o:ole="">
            <v:imagedata r:id="rId2190" o:title=""/>
          </v:shape>
          <o:OLEObject Type="Embed" ProgID="Equation.DSMT4" ShapeID="_x0000_i2105" DrawAspect="Content" ObjectID="_1375892603" r:id="rId2191"/>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766" w:name="_Toc302147299"/>
      <w:r>
        <w:lastRenderedPageBreak/>
        <w:t>Albro Isotropic Diffusivity</w:t>
      </w:r>
      <w:bookmarkEnd w:id="3766"/>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2106" type="#_x0000_t75" style="width:14.6pt;height:21.85pt" o:ole="">
                  <v:imagedata r:id="rId2192" o:title=""/>
                </v:shape>
                <o:OLEObject Type="Embed" ProgID="Equation.DSMT4" ShapeID="_x0000_i2106" DrawAspect="Content" ObjectID="_1375892604" r:id="rId219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2107" type="#_x0000_t75" style="width:14.6pt;height:21.85pt" o:ole="">
                  <v:imagedata r:id="rId2194" o:title=""/>
                </v:shape>
                <o:OLEObject Type="Embed" ProgID="Equation.DSMT4" ShapeID="_x0000_i2107" DrawAspect="Content" ObjectID="_1375892605" r:id="rId219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2108" type="#_x0000_t75" style="width:14.6pt;height:21.85pt" o:ole="">
                  <v:imagedata r:id="rId2196" o:title=""/>
                </v:shape>
                <o:OLEObject Type="Embed" ProgID="Equation.DSMT4" ShapeID="_x0000_i2108" DrawAspect="Content" ObjectID="_1375892606" r:id="rId219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2109" type="#_x0000_t75" style="width:151.3pt;height:35.55pt" o:ole="">
            <v:imagedata r:id="rId2198" o:title=""/>
          </v:shape>
          <o:OLEObject Type="Embed" ProgID="Equation.DSMT4" ShapeID="_x0000_i2109" DrawAspect="Content" ObjectID="_1375892607" r:id="rId2199"/>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2110" type="#_x0000_t75" style="width:50.15pt;height:21.85pt" o:ole="">
            <v:imagedata r:id="rId2200" o:title=""/>
          </v:shape>
          <o:OLEObject Type="Embed" ProgID="Equation.DSMT4" ShapeID="_x0000_i2110" DrawAspect="Content" ObjectID="_1375892608" r:id="rId2201"/>
        </w:object>
      </w:r>
      <w:r w:rsidR="005467AD">
        <w:t xml:space="preserve"> and </w:t>
      </w:r>
      <w:r>
        <w:t xml:space="preserve">the porosity </w:t>
      </w:r>
      <w:r w:rsidR="006C2049" w:rsidRPr="006C2049">
        <w:rPr>
          <w:position w:val="-10"/>
        </w:rPr>
        <w:object w:dxaOrig="320" w:dyaOrig="360" w14:anchorId="4D19FF8A">
          <v:shape id="_x0000_i2111" type="#_x0000_t75" style="width:14.6pt;height:21.85pt" o:ole="">
            <v:imagedata r:id="rId2202" o:title=""/>
          </v:shape>
          <o:OLEObject Type="Embed" ProgID="Equation.DSMT4" ShapeID="_x0000_i2111" DrawAspect="Content" ObjectID="_1375892609" r:id="rId2203"/>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2112" type="#_x0000_t75" style="width:57.4pt;height:36.45pt" o:ole="">
            <v:imagedata r:id="rId2204" o:title=""/>
          </v:shape>
          <o:OLEObject Type="Embed" ProgID="Equation.DSMT4" ShapeID="_x0000_i2112" DrawAspect="Content" ObjectID="_1375892610" r:id="rId2205"/>
        </w:object>
      </w:r>
      <w:r w:rsidR="00BC495E">
        <w:t>.</w:t>
      </w:r>
    </w:p>
    <w:p w14:paraId="4E967B54" w14:textId="6649E1A5" w:rsidR="00C14B72" w:rsidRDefault="006C2049" w:rsidP="00BC495E">
      <w:r w:rsidRPr="006C2049">
        <w:rPr>
          <w:position w:val="-6"/>
        </w:rPr>
        <w:object w:dxaOrig="220" w:dyaOrig="279" w14:anchorId="7AC5AAB9">
          <v:shape id="_x0000_i2113" type="#_x0000_t75" style="width:14.6pt;height:14.6pt" o:ole="">
            <v:imagedata r:id="rId2206" o:title=""/>
          </v:shape>
          <o:OLEObject Type="Embed" ProgID="Equation.DSMT4" ShapeID="_x0000_i2113" DrawAspect="Content" ObjectID="_1375892611" r:id="rId2207"/>
        </w:object>
      </w:r>
      <w:r w:rsidR="00C14B72" w:rsidRPr="00A16AEB">
        <w:t xml:space="preserve"> </w:t>
      </w:r>
      <w:r w:rsidR="00C14B72">
        <w:t xml:space="preserve">is the Jacobian of the deformation, i.e. </w:t>
      </w:r>
      <w:r w:rsidRPr="006C2049">
        <w:rPr>
          <w:position w:val="-6"/>
        </w:rPr>
        <w:object w:dxaOrig="940" w:dyaOrig="279" w14:anchorId="53183500">
          <v:shape id="_x0000_i2114" type="#_x0000_t75" style="width:50.15pt;height:14.6pt" o:ole="">
            <v:imagedata r:id="rId2208" o:title=""/>
          </v:shape>
          <o:OLEObject Type="Embed" ProgID="Equation.DSMT4" ShapeID="_x0000_i2114" DrawAspect="Content" ObjectID="_1375892612" r:id="rId2209"/>
        </w:object>
      </w:r>
      <w:r w:rsidR="00C14B72">
        <w:t xml:space="preserve"> where</w:t>
      </w:r>
      <w:r w:rsidR="00C14B72">
        <w:rPr>
          <w:b/>
        </w:rPr>
        <w:t xml:space="preserve"> </w:t>
      </w:r>
      <w:r w:rsidRPr="006C2049">
        <w:rPr>
          <w:b/>
          <w:position w:val="-4"/>
        </w:rPr>
        <w:object w:dxaOrig="220" w:dyaOrig="260" w14:anchorId="27F23029">
          <v:shape id="_x0000_i2115" type="#_x0000_t75" style="width:14.6pt;height:14.6pt" o:ole="">
            <v:imagedata r:id="rId2210" o:title=""/>
          </v:shape>
          <o:OLEObject Type="Embed" ProgID="Equation.DSMT4" ShapeID="_x0000_i2115" DrawAspect="Content" ObjectID="_1375892613" r:id="rId2211"/>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2116" type="#_x0000_t75" style="width:14.6pt;height:21.85pt" o:ole="">
            <v:imagedata r:id="rId2212" o:title=""/>
          </v:shape>
          <o:OLEObject Type="Embed" ProgID="Equation.DSMT4" ShapeID="_x0000_i2116" DrawAspect="Content" ObjectID="_1375892614" r:id="rId2213"/>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2117" type="#_x0000_t75" style="width:7.3pt;height:14.6pt" o:ole="">
            <v:imagedata r:id="rId2214" o:title=""/>
          </v:shape>
          <o:OLEObject Type="Embed" ProgID="Equation.DSMT4" ShapeID="_x0000_i2117" DrawAspect="Content" ObjectID="_1375892615" r:id="rId2215"/>
        </w:object>
      </w:r>
      <w:r w:rsidR="005467AD">
        <w:t xml:space="preserve"> represents the actual concentration of the solute whose diffusivity is given by </w:t>
      </w:r>
      <w:r w:rsidRPr="006C2049">
        <w:rPr>
          <w:position w:val="-6"/>
        </w:rPr>
        <w:object w:dxaOrig="200" w:dyaOrig="279" w14:anchorId="1C734503">
          <v:shape id="_x0000_i2118" type="#_x0000_t75" style="width:7.3pt;height:14.6pt" o:ole="">
            <v:imagedata r:id="rId2216" o:title=""/>
          </v:shape>
          <o:OLEObject Type="Embed" ProgID="Equation.DSMT4" ShapeID="_x0000_i2118" DrawAspect="Content" ObjectID="_1375892616" r:id="rId2217"/>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r w:rsidR="00940A59">
        <w:fldChar w:fldCharType="begin"/>
      </w:r>
      <w:r w:rsidR="00940A59">
        <w:instrText xml:space="preserve"> HYPERLINK \l "_ENREF_37" \o "Albro, 2009 #71" </w:instrText>
      </w:r>
      <w:ins w:id="3767" w:author="Gerard" w:date="2015-08-25T18:30:00Z"/>
      <w:r w:rsidR="00940A59">
        <w:fldChar w:fldCharType="separate"/>
      </w:r>
      <w:r w:rsidR="00554341">
        <w:rPr>
          <w:noProof/>
        </w:rPr>
        <w:t>37</w:t>
      </w:r>
      <w:r w:rsidR="00940A59">
        <w:rPr>
          <w:noProof/>
        </w:rPr>
        <w:fldChar w:fldCharType="end"/>
      </w:r>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768" w:name="_Ref162420103"/>
      <w:bookmarkStart w:id="3769" w:name="_Toc302147300"/>
      <w:r w:rsidRPr="00B27FE9">
        <w:lastRenderedPageBreak/>
        <w:t>Solubility Materials</w:t>
      </w:r>
      <w:bookmarkEnd w:id="3768"/>
      <w:bookmarkEnd w:id="3769"/>
    </w:p>
    <w:p w14:paraId="0B0BD944" w14:textId="77777777" w:rsidR="006A0BC1" w:rsidRPr="00B27FE9" w:rsidRDefault="006A0BC1" w:rsidP="006A0BC1">
      <w:pPr>
        <w:pStyle w:val="Heading4"/>
      </w:pPr>
      <w:bookmarkStart w:id="3770" w:name="_Toc302147301"/>
      <w:r w:rsidRPr="00B27FE9">
        <w:t>Constant Solubility</w:t>
      </w:r>
      <w:bookmarkEnd w:id="3770"/>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2119" type="#_x0000_t75" style="width:14.6pt;height:14.6pt" o:ole="">
                  <v:imagedata r:id="rId2218" o:title=""/>
                </v:shape>
                <o:OLEObject Type="Embed" ProgID="Equation.DSMT4" ShapeID="_x0000_i2119" DrawAspect="Content" ObjectID="_1375892617" r:id="rId221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2120" type="#_x0000_t75" style="width:14.6pt;height:14.6pt" o:ole="">
            <v:imagedata r:id="rId2220" o:title=""/>
          </v:shape>
          <o:OLEObject Type="Embed" ProgID="Equation.DSMT4" ShapeID="_x0000_i2120" DrawAspect="Content" ObjectID="_1375892618" r:id="rId222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771" w:name="_Ref162420105"/>
      <w:bookmarkStart w:id="3772" w:name="_Toc302147302"/>
      <w:r w:rsidRPr="00B27FE9">
        <w:lastRenderedPageBreak/>
        <w:t>Osmotic Coefficient Materials</w:t>
      </w:r>
      <w:bookmarkEnd w:id="3771"/>
      <w:bookmarkEnd w:id="3772"/>
    </w:p>
    <w:p w14:paraId="1167F702" w14:textId="77777777" w:rsidR="006A0BC1" w:rsidRPr="00B27FE9" w:rsidRDefault="006A0BC1" w:rsidP="006A0BC1">
      <w:pPr>
        <w:pStyle w:val="Heading4"/>
      </w:pPr>
      <w:bookmarkStart w:id="3773" w:name="_Toc302147303"/>
      <w:r w:rsidRPr="00B27FE9">
        <w:t>Constant Osmotic Coefficient</w:t>
      </w:r>
      <w:bookmarkEnd w:id="3773"/>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2121" type="#_x0000_t75" style="width:14.6pt;height:14.6pt" o:ole="">
                  <v:imagedata r:id="rId2222" o:title=""/>
                </v:shape>
                <o:OLEObject Type="Embed" ProgID="Equation.DSMT4" ShapeID="_x0000_i2121" DrawAspect="Content" ObjectID="_1375892619" r:id="rId222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2122" type="#_x0000_t75" style="width:14.6pt;height:14.6pt" o:ole="">
            <v:imagedata r:id="rId2224" o:title=""/>
          </v:shape>
          <o:OLEObject Type="Embed" ProgID="Equation.DSMT4" ShapeID="_x0000_i2122" DrawAspect="Content" ObjectID="_1375892620" r:id="rId222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774" w:name="_Ref366847643"/>
      <w:bookmarkStart w:id="3775" w:name="_Ref240797904"/>
      <w:bookmarkStart w:id="3776" w:name="_Ref240797910"/>
      <w:bookmarkStart w:id="3777" w:name="_Toc302147304"/>
      <w:r>
        <w:lastRenderedPageBreak/>
        <w:t xml:space="preserve">Triphasic </w:t>
      </w:r>
      <w:r w:rsidR="00AC155B">
        <w:t xml:space="preserve">and Multiphasic </w:t>
      </w:r>
      <w:r>
        <w:t>Materials</w:t>
      </w:r>
      <w:bookmarkEnd w:id="3774"/>
      <w:bookmarkEnd w:id="3775"/>
      <w:bookmarkEnd w:id="3776"/>
      <w:bookmarkEnd w:id="3777"/>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BB6F29">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554341">
        <w:fldChar w:fldCharType="begin"/>
      </w:r>
      <w:r w:rsidR="00554341">
        <w:instrText xml:space="preserve"> HYPERLINK "http://help.mrl.sci.utah.edu/help/index.jsp" </w:instrText>
      </w:r>
      <w:ins w:id="3778" w:author="Gerard" w:date="2015-08-25T18:30:00Z"/>
      <w:r w:rsidR="00554341">
        <w:fldChar w:fldCharType="separate"/>
      </w:r>
      <w:r w:rsidR="00D40C73" w:rsidRPr="00C966F3">
        <w:rPr>
          <w:rStyle w:val="Hyperlink"/>
          <w:i/>
        </w:rPr>
        <w:t>FEBio Theory Manual</w:t>
      </w:r>
      <w:r w:rsidR="00554341">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2123" type="#_x0000_t75" style="width:14.6pt;height:7.3pt" o:ole="">
            <v:imagedata r:id="rId2226" o:title=""/>
          </v:shape>
          <o:OLEObject Type="Embed" ProgID="Equation.DSMT4" ShapeID="_x0000_i2123" DrawAspect="Content" ObjectID="_1375892621" r:id="rId2227"/>
        </w:object>
      </w:r>
      <w:r w:rsidRPr="00B27FE9">
        <w:t xml:space="preserve"> </w:t>
      </w:r>
      <w:r w:rsidR="006C2049" w:rsidRPr="006C2049">
        <w:rPr>
          <w:position w:val="-6"/>
        </w:rPr>
        <w:object w:dxaOrig="720" w:dyaOrig="260" w14:anchorId="28068F05">
          <v:shape id="_x0000_i2124" type="#_x0000_t75" style="width:36.45pt;height:14.6pt" o:ole="">
            <v:imagedata r:id="rId2228" o:title=""/>
          </v:shape>
          <o:OLEObject Type="Embed" ProgID="Equation.DSMT4" ShapeID="_x0000_i2124" DrawAspect="Content" ObjectID="_1375892622" r:id="rId2229"/>
        </w:object>
      </w:r>
      <w:r w:rsidR="006C2049" w:rsidRPr="006C2049">
        <w:rPr>
          <w:position w:val="-4"/>
        </w:rPr>
        <w:object w:dxaOrig="720" w:dyaOrig="200" w14:anchorId="4D97631A">
          <v:shape id="_x0000_i2125" type="#_x0000_t75" style="width:36.45pt;height:7.3pt" o:ole="">
            <v:imagedata r:id="rId2230" o:title=""/>
          </v:shape>
          <o:OLEObject Type="Embed" ProgID="Equation.DSMT4" ShapeID="_x0000_i2125" DrawAspect="Content" ObjectID="_1375892623" r:id="rId2231"/>
        </w:object>
      </w:r>
      <w:r w:rsidRPr="00B27FE9">
        <w:t xml:space="preserve">may not have access to all of the pores of the solid matrix.  In other words, only a fraction </w:t>
      </w:r>
      <w:r w:rsidR="006C2049" w:rsidRPr="006C2049">
        <w:rPr>
          <w:position w:val="-4"/>
        </w:rPr>
        <w:object w:dxaOrig="320" w:dyaOrig="300" w14:anchorId="1AEA7676">
          <v:shape id="_x0000_i2126" type="#_x0000_t75" style="width:14.6pt;height:14.6pt" o:ole="">
            <v:imagedata r:id="rId2232" o:title=""/>
          </v:shape>
          <o:OLEObject Type="Embed" ProgID="Equation.DSMT4" ShapeID="_x0000_i2126" DrawAspect="Content" ObjectID="_1375892624" r:id="rId2233"/>
        </w:object>
      </w:r>
      <w:r w:rsidRPr="00B27FE9">
        <w:t xml:space="preserve"> of the pores is able to accommodate solute </w:t>
      </w:r>
      <w:r w:rsidR="006C2049" w:rsidRPr="006C2049">
        <w:rPr>
          <w:position w:val="-4"/>
        </w:rPr>
        <w:object w:dxaOrig="220" w:dyaOrig="200" w14:anchorId="19BD59E5">
          <v:shape id="_x0000_i2127" type="#_x0000_t75" style="width:14.6pt;height:7.3pt" o:ole="">
            <v:imagedata r:id="rId2234" o:title=""/>
          </v:shape>
          <o:OLEObject Type="Embed" ProgID="Equation.DSMT4" ShapeID="_x0000_i2127" DrawAspect="Content" ObjectID="_1375892625" r:id="rId2235"/>
        </w:object>
      </w:r>
      <w:r w:rsidR="00AF653F">
        <w:t xml:space="preserve"> </w:t>
      </w:r>
      <w:r w:rsidRPr="00B27FE9">
        <w:t>(</w:t>
      </w:r>
      <w:r w:rsidR="006C2049" w:rsidRPr="006C2049">
        <w:rPr>
          <w:position w:val="-6"/>
        </w:rPr>
        <w:object w:dxaOrig="1020" w:dyaOrig="320" w14:anchorId="30B472A2">
          <v:shape id="_x0000_i2128" type="#_x0000_t75" style="width:50.15pt;height:14.6pt" o:ole="">
            <v:imagedata r:id="rId2236" o:title=""/>
          </v:shape>
          <o:OLEObject Type="Embed" ProgID="Equation.DSMT4" ShapeID="_x0000_i2128" DrawAspect="Content" ObjectID="_1375892626" r:id="rId2237"/>
        </w:object>
      </w:r>
      <w:r w:rsidRPr="00B27FE9">
        <w:t xml:space="preserve">).  Furthermore, the activity </w:t>
      </w:r>
      <w:r w:rsidR="006C2049" w:rsidRPr="006C2049">
        <w:rPr>
          <w:position w:val="-10"/>
        </w:rPr>
        <w:object w:dxaOrig="300" w:dyaOrig="360" w14:anchorId="563F3783">
          <v:shape id="_x0000_i2129" type="#_x0000_t75" style="width:14.6pt;height:21.85pt" o:ole="">
            <v:imagedata r:id="rId2238" o:title=""/>
          </v:shape>
          <o:OLEObject Type="Embed" ProgID="Equation.DSMT4" ShapeID="_x0000_i2129" DrawAspect="Content" ObjectID="_1375892627" r:id="rId2239"/>
        </w:object>
      </w:r>
      <w:r w:rsidRPr="00B27FE9">
        <w:t xml:space="preserve"> of solute </w:t>
      </w:r>
      <w:r w:rsidR="006C2049" w:rsidRPr="006C2049">
        <w:rPr>
          <w:position w:val="-4"/>
        </w:rPr>
        <w:object w:dxaOrig="220" w:dyaOrig="200" w14:anchorId="70AA812C">
          <v:shape id="_x0000_i2130" type="#_x0000_t75" style="width:14.6pt;height:7.3pt" o:ole="">
            <v:imagedata r:id="rId2240" o:title=""/>
          </v:shape>
          <o:OLEObject Type="Embed" ProgID="Equation.DSMT4" ShapeID="_x0000_i2130" DrawAspect="Content" ObjectID="_1375892628" r:id="rId2241"/>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2131" type="#_x0000_t75" style="width:64.7pt;height:21.85pt" o:ole="">
            <v:imagedata r:id="rId2242" o:title=""/>
          </v:shape>
          <o:OLEObject Type="Embed" ProgID="Equation.DSMT4" ShapeID="_x0000_i2131" DrawAspect="Content" ObjectID="_1375892629" r:id="rId2243"/>
        </w:object>
      </w:r>
      <w:r w:rsidRPr="00B27FE9">
        <w:t xml:space="preserve">, such that the chemical potential </w:t>
      </w:r>
      <w:r w:rsidR="006C2049" w:rsidRPr="006C2049">
        <w:rPr>
          <w:position w:val="-10"/>
        </w:rPr>
        <w:object w:dxaOrig="240" w:dyaOrig="260" w14:anchorId="62AD6659">
          <v:shape id="_x0000_i2132" type="#_x0000_t75" style="width:14.6pt;height:14.6pt" o:ole="">
            <v:imagedata r:id="rId2244" o:title=""/>
          </v:shape>
          <o:OLEObject Type="Embed" ProgID="Equation.DSMT4" ShapeID="_x0000_i2132" DrawAspect="Content" ObjectID="_1375892630" r:id="rId2245"/>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2133" type="#_x0000_t75" style="width:122.15pt;height:36.45pt" o:ole="">
            <v:imagedata r:id="rId2246" o:title=""/>
          </v:shape>
          <o:OLEObject Type="Embed" ProgID="Equation.DSMT4" ShapeID="_x0000_i2133" DrawAspect="Content" ObjectID="_1375892631" r:id="rId2247"/>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2134" type="#_x0000_t75" style="width:14.6pt;height:21.85pt" o:ole="">
            <v:imagedata r:id="rId2248" o:title=""/>
          </v:shape>
          <o:OLEObject Type="Embed" ProgID="Equation.DSMT4" ShapeID="_x0000_i2134" DrawAspect="Content" ObjectID="_1375892632" r:id="rId2249"/>
        </w:object>
      </w:r>
      <w:r w:rsidRPr="00B27FE9">
        <w:t xml:space="preserve"> is the solute chemical potential at some reference temperature </w:t>
      </w:r>
      <w:r w:rsidR="006C2049" w:rsidRPr="006C2049">
        <w:rPr>
          <w:position w:val="-6"/>
        </w:rPr>
        <w:object w:dxaOrig="200" w:dyaOrig="279" w14:anchorId="32325234">
          <v:shape id="_x0000_i2135" type="#_x0000_t75" style="width:7.3pt;height:14.6pt" o:ole="">
            <v:imagedata r:id="rId2250" o:title=""/>
          </v:shape>
          <o:OLEObject Type="Embed" ProgID="Equation.DSMT4" ShapeID="_x0000_i2135" DrawAspect="Content" ObjectID="_1375892633" r:id="rId2251"/>
        </w:object>
      </w:r>
      <w:r w:rsidRPr="00B27FE9">
        <w:t xml:space="preserve">; </w:t>
      </w:r>
      <w:r w:rsidR="006C2049" w:rsidRPr="006C2049">
        <w:rPr>
          <w:position w:val="-6"/>
        </w:rPr>
        <w:object w:dxaOrig="279" w:dyaOrig="320" w14:anchorId="7CF21F4B">
          <v:shape id="_x0000_i2136" type="#_x0000_t75" style="width:14.6pt;height:14.6pt" o:ole="">
            <v:imagedata r:id="rId2252" o:title=""/>
          </v:shape>
          <o:OLEObject Type="Embed" ProgID="Equation.DSMT4" ShapeID="_x0000_i2136" DrawAspect="Content" ObjectID="_1375892634" r:id="rId2253"/>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2137" type="#_x0000_t75" style="width:21.85pt;height:14.6pt" o:ole="">
            <v:imagedata r:id="rId2254" o:title=""/>
          </v:shape>
          <o:OLEObject Type="Embed" ProgID="Equation.DSMT4" ShapeID="_x0000_i2137" DrawAspect="Content" ObjectID="_1375892635" r:id="rId2255"/>
        </w:object>
      </w:r>
      <w:r w:rsidRPr="00B27FE9">
        <w:t xml:space="preserve"> is the solute molecular weight (an invariant quantity); and </w:t>
      </w:r>
      <w:r w:rsidR="006C2049" w:rsidRPr="006C2049">
        <w:rPr>
          <w:position w:val="-4"/>
        </w:rPr>
        <w:object w:dxaOrig="240" w:dyaOrig="260" w14:anchorId="605074E8">
          <v:shape id="_x0000_i2138" type="#_x0000_t75" style="width:14.6pt;height:14.6pt" o:ole="">
            <v:imagedata r:id="rId2256" o:title=""/>
          </v:shape>
          <o:OLEObject Type="Embed" ProgID="Equation.DSMT4" ShapeID="_x0000_i2138" DrawAspect="Content" ObjectID="_1375892636" r:id="rId2257"/>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2139" type="#_x0000_t75" style="width:14.6pt;height:14.6pt" o:ole="">
            <v:imagedata r:id="rId2258" o:title=""/>
          </v:shape>
          <o:OLEObject Type="Embed" ProgID="Equation.DSMT4" ShapeID="_x0000_i2139" DrawAspect="Content" ObjectID="_1375892637" r:id="rId2259"/>
        </w:object>
      </w:r>
      <w:r w:rsidRPr="00B27FE9">
        <w:t xml:space="preserve">; in general, </w:t>
      </w:r>
      <w:r w:rsidR="006C2049" w:rsidRPr="006C2049">
        <w:rPr>
          <w:position w:val="-4"/>
        </w:rPr>
        <w:object w:dxaOrig="320" w:dyaOrig="300" w14:anchorId="30909DFD">
          <v:shape id="_x0000_i2140" type="#_x0000_t75" style="width:14.6pt;height:14.6pt" o:ole="">
            <v:imagedata r:id="rId2260" o:title=""/>
          </v:shape>
          <o:OLEObject Type="Embed" ProgID="Equation.DSMT4" ShapeID="_x0000_i2140" DrawAspect="Content" ObjectID="_1375892638" r:id="rId2261"/>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2141" type="#_x0000_t75" style="width:50.15pt;height:14.6pt" o:ole="">
            <v:imagedata r:id="rId2262" o:title=""/>
          </v:shape>
          <o:OLEObject Type="Embed" ProgID="Equation.DSMT4" ShapeID="_x0000_i2141" DrawAspect="Content" ObjectID="_1375892639" r:id="rId2263"/>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2142" type="#_x0000_t75" style="width:14.6pt;height:14.6pt" o:ole="">
            <v:imagedata r:id="rId2264" o:title=""/>
          </v:shape>
          <o:OLEObject Type="Embed" ProgID="Equation.DSMT4" ShapeID="_x0000_i2142" DrawAspect="Content" ObjectID="_1375892640" r:id="rId2265"/>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2143" type="#_x0000_t75" style="width:79.3pt;height:43.75pt" o:ole="">
            <v:imagedata r:id="rId2266" o:title=""/>
          </v:shape>
          <o:OLEObject Type="Embed" ProgID="Equation.DSMT4" ShapeID="_x0000_i2143" DrawAspect="Content" ObjectID="_1375892641" r:id="rId2267"/>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2144" type="#_x0000_t75" style="width:14.6pt;height:21.85pt" o:ole="">
            <v:imagedata r:id="rId2268" o:title=""/>
          </v:shape>
          <o:OLEObject Type="Embed" ProgID="Equation.DSMT4" ShapeID="_x0000_i2144" DrawAspect="Content" ObjectID="_1375892642" r:id="rId2269"/>
        </w:object>
      </w:r>
      <w:r>
        <w:t xml:space="preserve"> is the solid volume fraction and </w:t>
      </w:r>
      <w:r w:rsidR="006C2049" w:rsidRPr="006C2049">
        <w:rPr>
          <w:position w:val="-14"/>
        </w:rPr>
        <w:object w:dxaOrig="279" w:dyaOrig="420" w14:anchorId="52AF4369">
          <v:shape id="_x0000_i2145" type="#_x0000_t75" style="width:14.6pt;height:21.85pt" o:ole="">
            <v:imagedata r:id="rId2270" o:title=""/>
          </v:shape>
          <o:OLEObject Type="Embed" ProgID="Equation.DSMT4" ShapeID="_x0000_i2145" DrawAspect="Content" ObjectID="_1375892643" r:id="rId2271"/>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2146" type="#_x0000_t75" style="width:93.85pt;height:28.25pt" o:ole="">
            <v:imagedata r:id="rId2272" o:title=""/>
          </v:shape>
          <o:OLEObject Type="Embed" ProgID="Equation.DSMT4" ShapeID="_x0000_i2146" DrawAspect="Content" ObjectID="_1375892644" r:id="rId2273"/>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2147" type="#_x0000_t75" style="width:14.6pt;height:14.6pt" o:ole="">
            <v:imagedata r:id="rId2274" o:title=""/>
          </v:shape>
          <o:OLEObject Type="Embed" ProgID="Equation.DSMT4" ShapeID="_x0000_i2147" DrawAspect="Content" ObjectID="_1375892645" r:id="rId2275"/>
        </w:object>
      </w:r>
      <w:r w:rsidR="00AC56AD">
        <w:t xml:space="preserve"> is the charge number of </w:t>
      </w:r>
      <w:r w:rsidR="006F7C2B">
        <w:t xml:space="preserve">solute </w:t>
      </w:r>
      <w:r w:rsidR="006C2049" w:rsidRPr="006C2049">
        <w:rPr>
          <w:position w:val="-6"/>
        </w:rPr>
        <w:object w:dxaOrig="240" w:dyaOrig="220" w14:anchorId="3C456E77">
          <v:shape id="_x0000_i2148" type="#_x0000_t75" style="width:14.6pt;height:14.6pt" o:ole="">
            <v:imagedata r:id="rId2276" o:title=""/>
          </v:shape>
          <o:OLEObject Type="Embed" ProgID="Equation.DSMT4" ShapeID="_x0000_i2148" DrawAspect="Content" ObjectID="_1375892646" r:id="rId2277"/>
        </w:object>
      </w:r>
      <w:r w:rsidR="006C2049" w:rsidRPr="006C2049">
        <w:rPr>
          <w:position w:val="-4"/>
        </w:rPr>
        <w:object w:dxaOrig="920" w:dyaOrig="320" w14:anchorId="4374010A">
          <v:shape id="_x0000_i2149" type="#_x0000_t75" style="width:43.75pt;height:14.6pt" o:ole="">
            <v:imagedata r:id="rId2278" o:title=""/>
          </v:shape>
          <o:OLEObject Type="Embed" ProgID="Equation.DSMT4" ShapeID="_x0000_i2149" DrawAspect="Content" ObjectID="_1375892647" r:id="rId2279"/>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2150" type="#_x0000_t75" style="width:14.6pt;height:14.6pt" o:ole="">
            <v:imagedata r:id="rId2280" o:title=""/>
          </v:shape>
          <o:OLEObject Type="Embed" ProgID="Equation.DSMT4" ShapeID="_x0000_i2150" DrawAspect="Content" ObjectID="_1375892648" r:id="rId2281"/>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2151" type="#_x0000_t75" style="width:14.6pt;height:21.85pt" o:ole="">
            <v:imagedata r:id="rId2282" o:title=""/>
          </v:shape>
          <o:OLEObject Type="Embed" ProgID="Equation.DSMT4" ShapeID="_x0000_i2151" DrawAspect="Content" ObjectID="_1375892649" r:id="rId2283"/>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2152" type="#_x0000_t75" style="width:181.35pt;height:36.45pt" o:ole="">
            <v:imagedata r:id="rId2284" o:title=""/>
          </v:shape>
          <o:OLEObject Type="Embed" ProgID="Equation.DSMT4" ShapeID="_x0000_i2152" DrawAspect="Content" ObjectID="_1375892650" r:id="rId2285"/>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2153" type="#_x0000_t75" style="width:14.6pt;height:21.85pt" o:ole="">
            <v:imagedata r:id="rId2286" o:title=""/>
          </v:shape>
          <o:OLEObject Type="Embed" ProgID="Equation.DSMT4" ShapeID="_x0000_i2153" DrawAspect="Content" ObjectID="_1375892651" r:id="rId2287"/>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2154" type="#_x0000_t75" style="width:194.15pt;height:43.75pt" o:ole="">
            <v:imagedata r:id="rId2288" o:title=""/>
          </v:shape>
          <o:OLEObject Type="Embed" ProgID="Equation.DSMT4" ShapeID="_x0000_i2154" DrawAspect="Content" ObjectID="_1375892652" r:id="rId2289"/>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2155" type="#_x0000_t75" style="width:14.6pt;height:14.6pt" o:ole="">
            <v:imagedata r:id="rId2290" o:title=""/>
          </v:shape>
          <o:OLEObject Type="Embed" ProgID="Equation.DSMT4" ShapeID="_x0000_i2155" DrawAspect="Content" ObjectID="_1375892653" r:id="rId2291"/>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156" type="#_x0000_t75" style="width:14.6pt;height:21.85pt" o:ole="">
            <v:imagedata r:id="rId2292" o:title=""/>
          </v:shape>
          <o:OLEObject Type="Embed" ProgID="Equation.DSMT4" ShapeID="_x0000_i2156" DrawAspect="Content" ObjectID="_1375892654" r:id="rId2293"/>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157" type="#_x0000_t75" style="width:173.15pt;height:36.45pt" o:ole="">
            <v:imagedata r:id="rId2294" o:title=""/>
          </v:shape>
          <o:OLEObject Type="Embed" ProgID="Equation.DSMT4" ShapeID="_x0000_i2157" DrawAspect="Content" ObjectID="_1375892655" r:id="rId2295"/>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158" type="#_x0000_t75" style="width:14.6pt;height:21.85pt" o:ole="">
            <v:imagedata r:id="rId2296" o:title=""/>
          </v:shape>
          <o:OLEObject Type="Embed" ProgID="Equation.DSMT4" ShapeID="_x0000_i2158" DrawAspect="Content" ObjectID="_1375892656" r:id="rId2297"/>
        </w:object>
      </w:r>
      <w:r w:rsidRPr="00B27FE9">
        <w:t xml:space="preserve"> is the solvent chemical potential at some reference temperature </w:t>
      </w:r>
      <w:r w:rsidR="006C2049" w:rsidRPr="006C2049">
        <w:rPr>
          <w:position w:val="-6"/>
        </w:rPr>
        <w:object w:dxaOrig="200" w:dyaOrig="279" w14:anchorId="42E518EF">
          <v:shape id="_x0000_i2159" type="#_x0000_t75" style="width:7.3pt;height:14.6pt" o:ole="">
            <v:imagedata r:id="rId2298" o:title=""/>
          </v:shape>
          <o:OLEObject Type="Embed" ProgID="Equation.DSMT4" ShapeID="_x0000_i2159" DrawAspect="Content" ObjectID="_1375892657" r:id="rId2299"/>
        </w:object>
      </w:r>
      <w:r w:rsidRPr="00B27FE9">
        <w:t xml:space="preserve">; </w:t>
      </w:r>
      <w:r w:rsidR="006C2049" w:rsidRPr="006C2049">
        <w:rPr>
          <w:position w:val="-12"/>
        </w:rPr>
        <w:object w:dxaOrig="340" w:dyaOrig="380" w14:anchorId="2C3F201E">
          <v:shape id="_x0000_i2160" type="#_x0000_t75" style="width:14.6pt;height:21.85pt" o:ole="">
            <v:imagedata r:id="rId2300" o:title=""/>
          </v:shape>
          <o:OLEObject Type="Embed" ProgID="Equation.DSMT4" ShapeID="_x0000_i2160" DrawAspect="Content" ObjectID="_1375892658" r:id="rId2301"/>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161" type="#_x0000_t75" style="width:14.6pt;height:14.6pt" o:ole="">
            <v:imagedata r:id="rId2302" o:title=""/>
          </v:shape>
          <o:OLEObject Type="Embed" ProgID="Equation.DSMT4" ShapeID="_x0000_i2161" DrawAspect="Content" ObjectID="_1375892659" r:id="rId2303"/>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162" type="#_x0000_t75" style="width:14.6pt;height:14.6pt" o:ole="">
            <v:imagedata r:id="rId2304" o:title=""/>
          </v:shape>
          <o:OLEObject Type="Embed" ProgID="Equation.DSMT4" ShapeID="_x0000_i2162" DrawAspect="Content" ObjectID="_1375892660" r:id="rId2305"/>
        </w:object>
      </w:r>
      <w:r w:rsidRPr="00B27FE9">
        <w:t xml:space="preserve">; in general, </w:t>
      </w:r>
      <w:r w:rsidR="006C2049" w:rsidRPr="006C2049">
        <w:rPr>
          <w:position w:val="-4"/>
        </w:rPr>
        <w:object w:dxaOrig="260" w:dyaOrig="240" w14:anchorId="04A39CDB">
          <v:shape id="_x0000_i2163" type="#_x0000_t75" style="width:14.6pt;height:14.6pt" o:ole="">
            <v:imagedata r:id="rId2306" o:title=""/>
          </v:shape>
          <o:OLEObject Type="Embed" ProgID="Equation.DSMT4" ShapeID="_x0000_i2163" DrawAspect="Content" ObjectID="_1375892661" r:id="rId2307"/>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164" type="#_x0000_t75" style="width:50.15pt;height:14.6pt" o:ole="">
            <v:imagedata r:id="rId2308" o:title=""/>
          </v:shape>
          <o:OLEObject Type="Embed" ProgID="Equation.DSMT4" ShapeID="_x0000_i2164" DrawAspect="Content" ObjectID="_1375892662" r:id="rId2309"/>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165" type="#_x0000_t75" style="width:14.6pt;height:14.6pt" o:ole="">
            <v:imagedata r:id="rId2310" o:title=""/>
          </v:shape>
          <o:OLEObject Type="Embed" ProgID="Equation.DSMT4" ShapeID="_x0000_i2165" DrawAspect="Content" ObjectID="_1375892663" r:id="rId2311"/>
        </w:object>
      </w:r>
      <w:r w:rsidRPr="00B27FE9">
        <w:t xml:space="preserve"> and solute concentration </w:t>
      </w:r>
      <w:r w:rsidR="006C2049" w:rsidRPr="006C2049">
        <w:rPr>
          <w:position w:val="-6"/>
        </w:rPr>
        <w:object w:dxaOrig="300" w:dyaOrig="320" w14:anchorId="0B82BA3B">
          <v:shape id="_x0000_i2166" type="#_x0000_t75" style="width:14.6pt;height:14.6pt" o:ole="">
            <v:imagedata r:id="rId2312" o:title=""/>
          </v:shape>
          <o:OLEObject Type="Embed" ProgID="Equation.DSMT4" ShapeID="_x0000_i2166" DrawAspect="Content" ObjectID="_1375892664" r:id="rId2313"/>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167" type="#_x0000_t75" style="width:100.25pt;height:43.75pt" o:ole="">
            <v:imagedata r:id="rId2314" o:title=""/>
          </v:shape>
          <o:OLEObject Type="Embed" ProgID="Equation.DSMT4" ShapeID="_x0000_i2167" DrawAspect="Content" ObjectID="_1375892665" r:id="rId2315"/>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168" type="#_x0000_t75" style="width:115.75pt;height:43.75pt" o:ole="">
            <v:imagedata r:id="rId2316" o:title=""/>
          </v:shape>
          <o:OLEObject Type="Embed" ProgID="Equation.DSMT4" ShapeID="_x0000_i2168" DrawAspect="Content" ObjectID="_1375892666" r:id="rId2317"/>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169" type="#_x0000_t75" style="width:14.6pt;height:7.3pt" o:ole="">
            <v:imagedata r:id="rId2318" o:title=""/>
          </v:shape>
          <o:OLEObject Type="Embed" ProgID="Equation.DSMT4" ShapeID="_x0000_i2169" DrawAspect="Content" ObjectID="_1375892667" r:id="rId2319"/>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170" type="#_x0000_t75" style="width:7.3pt;height:14.6pt" o:ole="">
            <v:imagedata r:id="rId2320" o:title=""/>
          </v:shape>
          <o:OLEObject Type="Embed" ProgID="Equation.DSMT4" ShapeID="_x0000_i2170" DrawAspect="Content" ObjectID="_1375892668" r:id="rId2321"/>
        </w:object>
      </w:r>
      <w:r w:rsidR="00D40C73" w:rsidRPr="00B27FE9">
        <w:t xml:space="preserve">, the effective fluid pressure </w:t>
      </w:r>
      <w:r w:rsidR="006C2049" w:rsidRPr="006C2049">
        <w:rPr>
          <w:position w:val="-10"/>
        </w:rPr>
        <w:object w:dxaOrig="240" w:dyaOrig="320" w14:anchorId="01A296AF">
          <v:shape id="_x0000_i2171" type="#_x0000_t75" style="width:14.6pt;height:14.6pt" o:ole="">
            <v:imagedata r:id="rId2322" o:title=""/>
          </v:shape>
          <o:OLEObject Type="Embed" ProgID="Equation.DSMT4" ShapeID="_x0000_i2171" DrawAspect="Content" ObjectID="_1375892669" r:id="rId2323"/>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172" type="#_x0000_t75" style="width:14.6pt;height:14.6pt" o:ole="">
            <v:imagedata r:id="rId2324" o:title=""/>
          </v:shape>
          <o:OLEObject Type="Embed" ProgID="Equation.DSMT4" ShapeID="_x0000_i2172" DrawAspect="Content" ObjectID="_1375892670" r:id="rId2325"/>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173" type="#_x0000_t75" style="width:14.6pt;height:14.6pt" o:ole="">
            <v:imagedata r:id="rId2326" o:title=""/>
          </v:shape>
          <o:OLEObject Type="Embed" ProgID="Equation.DSMT4" ShapeID="_x0000_i2173" DrawAspect="Content" ObjectID="_1375892671" r:id="rId2327"/>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174" type="#_x0000_t75" style="width:14.6pt;height:14.6pt" o:ole="">
            <v:imagedata r:id="rId2328" o:title=""/>
          </v:shape>
          <o:OLEObject Type="Embed" ProgID="Equation.DSMT4" ShapeID="_x0000_i2174" DrawAspect="Content" ObjectID="_1375892672" r:id="rId2329"/>
        </w:object>
      </w:r>
      <w:r w:rsidR="00D40C73" w:rsidRPr="00B27FE9">
        <w:t xml:space="preserve">.  (In a biphasic material however, since </w:t>
      </w:r>
      <w:r w:rsidR="006C2049" w:rsidRPr="006C2049">
        <w:rPr>
          <w:position w:val="-6"/>
        </w:rPr>
        <w:object w:dxaOrig="660" w:dyaOrig="320" w14:anchorId="2B4F2797">
          <v:shape id="_x0000_i2175" type="#_x0000_t75" style="width:36.45pt;height:14.6pt" o:ole="">
            <v:imagedata r:id="rId2330" o:title=""/>
          </v:shape>
          <o:OLEObject Type="Embed" ProgID="Equation.DSMT4" ShapeID="_x0000_i2175" DrawAspect="Content" ObjectID="_1375892673" r:id="rId2331"/>
        </w:object>
      </w:r>
      <w:r w:rsidR="00D40C73" w:rsidRPr="00B27FE9">
        <w:t xml:space="preserve">, the effective and actual fluid pressures are the same, </w:t>
      </w:r>
      <w:r w:rsidR="006C2049" w:rsidRPr="006C2049">
        <w:rPr>
          <w:position w:val="-10"/>
        </w:rPr>
        <w:object w:dxaOrig="620" w:dyaOrig="320" w14:anchorId="44790EAF">
          <v:shape id="_x0000_i2176" type="#_x0000_t75" style="width:28.25pt;height:14.6pt" o:ole="">
            <v:imagedata r:id="rId2332" o:title=""/>
          </v:shape>
          <o:OLEObject Type="Embed" ProgID="Equation.DSMT4" ShapeID="_x0000_i2176" DrawAspect="Content" ObjectID="_1375892674" r:id="rId2333"/>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177" type="#_x0000_t75" style="width:64.7pt;height:21.85pt" o:ole="">
            <v:imagedata r:id="rId2334" o:title=""/>
          </v:shape>
          <o:OLEObject Type="Embed" ProgID="Equation.DSMT4" ShapeID="_x0000_i2177" DrawAspect="Content" ObjectID="_1375892675" r:id="rId2335"/>
        </w:object>
      </w:r>
      <w:r w:rsidRPr="00B27FE9">
        <w:t xml:space="preserve">, where </w:t>
      </w:r>
      <w:r w:rsidR="006C2049" w:rsidRPr="006C2049">
        <w:rPr>
          <w:position w:val="-6"/>
        </w:rPr>
        <w:object w:dxaOrig="300" w:dyaOrig="320" w14:anchorId="20E83365">
          <v:shape id="_x0000_i2178" type="#_x0000_t75" style="width:14.6pt;height:14.6pt" o:ole="">
            <v:imagedata r:id="rId2336" o:title=""/>
          </v:shape>
          <o:OLEObject Type="Embed" ProgID="Equation.DSMT4" ShapeID="_x0000_i2178" DrawAspect="Content" ObjectID="_1375892676" r:id="rId2337"/>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179" type="#_x0000_t75" style="width:7.3pt;height:7.3pt" o:ole="">
            <v:imagedata r:id="rId2338" o:title=""/>
          </v:shape>
          <o:OLEObject Type="Embed" ProgID="Equation.DSMT4" ShapeID="_x0000_i2179" DrawAspect="Content" ObjectID="_1375892677" r:id="rId2339"/>
        </w:object>
      </w:r>
      <w:r w:rsidRPr="00B27FE9">
        <w:t xml:space="preserve"> is </w:t>
      </w:r>
      <w:r w:rsidR="006C2049" w:rsidRPr="006C2049">
        <w:rPr>
          <w:position w:val="-6"/>
        </w:rPr>
        <w:object w:dxaOrig="800" w:dyaOrig="260" w14:anchorId="4635019B">
          <v:shape id="_x0000_i2180" type="#_x0000_t75" style="width:43.75pt;height:14.6pt" o:ole="">
            <v:imagedata r:id="rId2340" o:title=""/>
          </v:shape>
          <o:OLEObject Type="Embed" ProgID="Equation.DSMT4" ShapeID="_x0000_i2180" DrawAspect="Content" ObjectID="_1375892678" r:id="rId2341"/>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181" type="#_x0000_t75" style="width:28.25pt;height:14.6pt" o:ole="">
            <v:imagedata r:id="rId2342" o:title=""/>
          </v:shape>
          <o:OLEObject Type="Embed" ProgID="Equation.DSMT4" ShapeID="_x0000_i2181" DrawAspect="Content" ObjectID="_1375892679" r:id="rId2343"/>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182" type="#_x0000_t75" style="width:43.75pt;height:14.6pt" o:ole="">
            <v:imagedata r:id="rId2344" o:title=""/>
          </v:shape>
          <o:OLEObject Type="Embed" ProgID="Equation.DSMT4" ShapeID="_x0000_i2182" DrawAspect="Content" ObjectID="_1375892680" r:id="rId2345"/>
        </w:object>
      </w:r>
      <w:r w:rsidRPr="00B27FE9">
        <w:t xml:space="preserve"> and </w:t>
      </w:r>
      <w:r w:rsidR="006C2049" w:rsidRPr="006C2049">
        <w:rPr>
          <w:position w:val="-10"/>
        </w:rPr>
        <w:object w:dxaOrig="880" w:dyaOrig="360" w14:anchorId="037676A5">
          <v:shape id="_x0000_i2183" type="#_x0000_t75" style="width:43.75pt;height:21.85pt" o:ole="">
            <v:imagedata r:id="rId2346" o:title=""/>
          </v:shape>
          <o:OLEObject Type="Embed" ProgID="Equation.DSMT4" ShapeID="_x0000_i2183" DrawAspect="Content" ObjectID="_1375892681" r:id="rId2347"/>
        </w:object>
      </w:r>
      <w:r w:rsidRPr="00B27FE9">
        <w:t xml:space="preserve">, where </w:t>
      </w:r>
      <w:r w:rsidR="006C2049" w:rsidRPr="006C2049">
        <w:rPr>
          <w:position w:val="-6"/>
        </w:rPr>
        <w:object w:dxaOrig="260" w:dyaOrig="220" w14:anchorId="5C2CB2ED">
          <v:shape id="_x0000_i2184" type="#_x0000_t75" style="width:14.6pt;height:14.6pt" o:ole="">
            <v:imagedata r:id="rId2348" o:title=""/>
          </v:shape>
          <o:OLEObject Type="Embed" ProgID="Equation.DSMT4" ShapeID="_x0000_i2184" DrawAspect="Content" ObjectID="_1375892682" r:id="rId2349"/>
        </w:object>
      </w:r>
      <w:r w:rsidRPr="00B27FE9">
        <w:t xml:space="preserve"> is the volumetric flux of solvent relative to the solid and </w:t>
      </w:r>
      <w:r w:rsidR="006C2049" w:rsidRPr="006C2049">
        <w:rPr>
          <w:position w:val="-10"/>
        </w:rPr>
        <w:object w:dxaOrig="260" w:dyaOrig="360" w14:anchorId="6A94FC79">
          <v:shape id="_x0000_i2185" type="#_x0000_t75" style="width:14.6pt;height:21.85pt" o:ole="">
            <v:imagedata r:id="rId2350" o:title=""/>
          </v:shape>
          <o:OLEObject Type="Embed" ProgID="Equation.DSMT4" ShapeID="_x0000_i2185" DrawAspect="Content" ObjectID="_1375892683" r:id="rId2351"/>
        </w:object>
      </w:r>
      <w:r w:rsidRPr="00B27FE9">
        <w:t xml:space="preserve"> is the molar flux of solute </w:t>
      </w:r>
      <w:r w:rsidR="006C2049" w:rsidRPr="006C2049">
        <w:rPr>
          <w:position w:val="-4"/>
        </w:rPr>
        <w:object w:dxaOrig="220" w:dyaOrig="200" w14:anchorId="1E3AD037">
          <v:shape id="_x0000_i2186" type="#_x0000_t75" style="width:14.6pt;height:7.3pt" o:ole="">
            <v:imagedata r:id="rId2352" o:title=""/>
          </v:shape>
          <o:OLEObject Type="Embed" ProgID="Equation.DSMT4" ShapeID="_x0000_i2186" DrawAspect="Content" ObjectID="_1375892684" r:id="rId2353"/>
        </w:object>
      </w:r>
      <w:r w:rsidR="00C669AA">
        <w:t xml:space="preserve"> </w:t>
      </w:r>
      <w:r w:rsidRPr="00B27FE9">
        <w:t xml:space="preserve">relative to the solid.  In general, </w:t>
      </w:r>
      <w:r w:rsidR="006C2049" w:rsidRPr="006C2049">
        <w:rPr>
          <w:position w:val="-6"/>
        </w:rPr>
        <w:object w:dxaOrig="260" w:dyaOrig="220" w14:anchorId="3B53B72C">
          <v:shape id="_x0000_i2187" type="#_x0000_t75" style="width:14.6pt;height:14.6pt" o:ole="">
            <v:imagedata r:id="rId2354" o:title=""/>
          </v:shape>
          <o:OLEObject Type="Embed" ProgID="Equation.DSMT4" ShapeID="_x0000_i2187" DrawAspect="Content" ObjectID="_1375892685" r:id="rId2355"/>
        </w:object>
      </w:r>
      <w:r w:rsidRPr="00B27FE9">
        <w:t xml:space="preserve"> and </w:t>
      </w:r>
      <w:r w:rsidR="006C2049" w:rsidRPr="006C2049">
        <w:rPr>
          <w:position w:val="-10"/>
        </w:rPr>
        <w:object w:dxaOrig="260" w:dyaOrig="360" w14:anchorId="1EE9DF2C">
          <v:shape id="_x0000_i2188" type="#_x0000_t75" style="width:14.6pt;height:21.85pt" o:ole="">
            <v:imagedata r:id="rId2356" o:title=""/>
          </v:shape>
          <o:OLEObject Type="Embed" ProgID="Equation.DSMT4" ShapeID="_x0000_i2188" DrawAspect="Content" ObjectID="_1375892686" r:id="rId2357"/>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189" type="#_x0000_t75" style="width:187.75pt;height:79.3pt" o:ole="">
            <v:imagedata r:id="rId2358" o:title=""/>
          </v:shape>
          <o:OLEObject Type="Embed" ProgID="Equation.DSMT4" ShapeID="_x0000_i2189" DrawAspect="Content" ObjectID="_1375892687" r:id="rId2359"/>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190" type="#_x0000_t75" style="width:172.25pt;height:43.75pt" o:ole="">
            <v:imagedata r:id="rId2360" o:title=""/>
          </v:shape>
          <o:OLEObject Type="Embed" ProgID="Equation.DSMT4" ShapeID="_x0000_i2190" DrawAspect="Content" ObjectID="_1375892688" r:id="rId2361"/>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191" type="#_x0000_t75" style="width:14.6pt;height:14.6pt" o:ole="">
            <v:imagedata r:id="rId2362" o:title=""/>
          </v:shape>
          <o:OLEObject Type="Embed" ProgID="Equation.DSMT4" ShapeID="_x0000_i2191" DrawAspect="Content" ObjectID="_1375892689" r:id="rId2363"/>
        </w:object>
      </w:r>
      <w:r w:rsidRPr="00B27FE9">
        <w:t xml:space="preserve"> is the hydraulic permeability of the solvent through the porous solid matrix; </w:t>
      </w:r>
      <w:r w:rsidR="006C2049" w:rsidRPr="006C2049">
        <w:rPr>
          <w:position w:val="-6"/>
        </w:rPr>
        <w:object w:dxaOrig="300" w:dyaOrig="320" w14:anchorId="3CC69CFD">
          <v:shape id="_x0000_i2192" type="#_x0000_t75" style="width:14.6pt;height:14.6pt" o:ole="">
            <v:imagedata r:id="rId2364" o:title=""/>
          </v:shape>
          <o:OLEObject Type="Embed" ProgID="Equation.DSMT4" ShapeID="_x0000_i2192" DrawAspect="Content" ObjectID="_1375892690" r:id="rId2365"/>
        </w:object>
      </w:r>
      <w:r w:rsidRPr="00B27FE9">
        <w:t xml:space="preserve"> is the diffusivity </w:t>
      </w:r>
      <w:r w:rsidR="00A84000">
        <w:t xml:space="preserve">of solute </w:t>
      </w:r>
      <w:r w:rsidR="006C2049" w:rsidRPr="006C2049">
        <w:rPr>
          <w:position w:val="-4"/>
        </w:rPr>
        <w:object w:dxaOrig="220" w:dyaOrig="200" w14:anchorId="43604E43">
          <v:shape id="_x0000_i2193" type="#_x0000_t75" style="width:14.6pt;height:7.3pt" o:ole="">
            <v:imagedata r:id="rId2366" o:title=""/>
          </v:shape>
          <o:OLEObject Type="Embed" ProgID="Equation.DSMT4" ShapeID="_x0000_i2193" DrawAspect="Content" ObjectID="_1375892691" r:id="rId2367"/>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194" type="#_x0000_t75" style="width:14.6pt;height:21.85pt" o:ole="">
            <v:imagedata r:id="rId2368" o:title=""/>
          </v:shape>
          <o:OLEObject Type="Embed" ProgID="Equation.DSMT4" ShapeID="_x0000_i2194" DrawAspect="Content" ObjectID="_1375892692" r:id="rId2369"/>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195" type="#_x0000_t75" style="width:57.4pt;height:21.85pt" o:ole="">
            <v:imagedata r:id="rId2370" o:title=""/>
          </v:shape>
          <o:OLEObject Type="Embed" ProgID="Equation.DSMT4" ShapeID="_x0000_i2195" DrawAspect="Content" ObjectID="_1375892693" r:id="rId2371"/>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BB6F29">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3779" w:name="_Toc370461254"/>
      <w:bookmarkStart w:id="3780" w:name="_Toc302147305"/>
      <w:r>
        <w:lastRenderedPageBreak/>
        <w:t>Guidelines for Multiphasic Analyses</w:t>
      </w:r>
      <w:bookmarkEnd w:id="3779"/>
      <w:bookmarkEnd w:id="3780"/>
    </w:p>
    <w:p w14:paraId="7D8B3FEA" w14:textId="77777777" w:rsidR="00976D6B" w:rsidRPr="00AB593C" w:rsidRDefault="00976D6B" w:rsidP="00976D6B">
      <w:pPr>
        <w:pStyle w:val="Heading4"/>
      </w:pPr>
      <w:bookmarkStart w:id="3781" w:name="_Toc370461255"/>
      <w:bookmarkStart w:id="3782" w:name="_Toc302147306"/>
      <w:r>
        <w:t>Initial State of Swelling</w:t>
      </w:r>
      <w:bookmarkEnd w:id="3781"/>
      <w:bookmarkEnd w:id="3782"/>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BB6F29">
        <w:t>Chapter 6</w:t>
      </w:r>
      <w:r>
        <w:fldChar w:fldCharType="end"/>
      </w:r>
      <w:r>
        <w:t>) where the first step is a steady-state analysis (Section </w:t>
      </w:r>
      <w:r>
        <w:fldChar w:fldCharType="begin"/>
      </w:r>
      <w:r>
        <w:instrText xml:space="preserve"> REF _Ref250285979 \r \h </w:instrText>
      </w:r>
      <w:r>
        <w:fldChar w:fldCharType="separate"/>
      </w:r>
      <w:r w:rsidR="00BB6F29">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BB6F29">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3783" w:name="_Toc370461256"/>
      <w:bookmarkStart w:id="3784" w:name="_Toc302147307"/>
      <w:r>
        <w:lastRenderedPageBreak/>
        <w:t>Prescribed Boundary Conditions</w:t>
      </w:r>
      <w:bookmarkEnd w:id="3783"/>
      <w:bookmarkEnd w:id="3784"/>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196" type="#_x0000_t75" style="width:36.45pt;height:21.85pt" o:ole="">
            <v:imagedata r:id="rId2372" o:title=""/>
          </v:shape>
          <o:OLEObject Type="Embed" ProgID="Equation.DSMT4" ShapeID="_x0000_i2196" DrawAspect="Content" ObjectID="_1375892694" r:id="rId2373"/>
        </w:object>
      </w:r>
      <w:r>
        <w:t xml:space="preserve"> and </w:t>
      </w:r>
      <w:r w:rsidR="006C2049" w:rsidRPr="006C2049">
        <w:rPr>
          <w:position w:val="-14"/>
        </w:rPr>
        <w:object w:dxaOrig="740" w:dyaOrig="400" w14:anchorId="0A58E132">
          <v:shape id="_x0000_i2197" type="#_x0000_t75" style="width:36.45pt;height:21.85pt" o:ole="">
            <v:imagedata r:id="rId2374" o:title=""/>
          </v:shape>
          <o:OLEObject Type="Embed" ProgID="Equation.DSMT4" ShapeID="_x0000_i2197" DrawAspect="Content" ObjectID="_1375892695" r:id="rId2375"/>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198" type="#_x0000_t75" style="width:64.7pt;height:21.85pt" o:ole="">
            <v:imagedata r:id="rId2376" o:title=""/>
          </v:shape>
          <o:OLEObject Type="Embed" ProgID="Equation.DSMT4" ShapeID="_x0000_i2198" DrawAspect="Content" ObjectID="_1375892696" r:id="rId2377"/>
        </w:object>
      </w:r>
      <w:r>
        <w:t xml:space="preserve">It follows that the effective fluid pressure in the external environment is </w:t>
      </w:r>
      <w:r w:rsidR="006C2049" w:rsidRPr="006C2049">
        <w:rPr>
          <w:position w:val="-16"/>
        </w:rPr>
        <w:object w:dxaOrig="2000" w:dyaOrig="440" w14:anchorId="3EFF56B9">
          <v:shape id="_x0000_i2199" type="#_x0000_t75" style="width:100.25pt;height:21.85pt" o:ole="">
            <v:imagedata r:id="rId2378" o:title=""/>
          </v:shape>
          <o:OLEObject Type="Embed" ProgID="Equation.DSMT4" ShapeID="_x0000_i2199" DrawAspect="Content" ObjectID="_1375892697" r:id="rId2379"/>
        </w:object>
      </w:r>
      <w:r>
        <w:t xml:space="preserve"> and the effective concentrations are </w:t>
      </w:r>
      <w:r w:rsidR="006C2049" w:rsidRPr="006C2049">
        <w:rPr>
          <w:position w:val="-18"/>
        </w:rPr>
        <w:object w:dxaOrig="1240" w:dyaOrig="460" w14:anchorId="484881FB">
          <v:shape id="_x0000_i2200" type="#_x0000_t75" style="width:64.7pt;height:21.85pt" o:ole="">
            <v:imagedata r:id="rId2380" o:title=""/>
          </v:shape>
          <o:OLEObject Type="Embed" ProgID="Equation.DSMT4" ShapeID="_x0000_i2200" DrawAspect="Content" ObjectID="_1375892698" r:id="rId2381"/>
        </w:object>
      </w:r>
      <w:r w:rsidR="006C2049" w:rsidRPr="006C2049">
        <w:rPr>
          <w:position w:val="-18"/>
        </w:rPr>
        <w:object w:dxaOrig="1219" w:dyaOrig="460" w14:anchorId="18D3C3F5">
          <v:shape id="_x0000_i2201" type="#_x0000_t75" style="width:64.7pt;height:21.85pt" o:ole="">
            <v:imagedata r:id="rId2382" o:title=""/>
          </v:shape>
          <o:OLEObject Type="Embed" ProgID="Equation.DSMT4" ShapeID="_x0000_i2201" DrawAspect="Content" ObjectID="_1375892699" r:id="rId2383"/>
        </w:object>
      </w:r>
      <w:r>
        <w:t>.  Therefore, in multiphasic analyses, whenever the external environment contains solutes</w:t>
      </w:r>
      <w:r w:rsidR="006C2049" w:rsidRPr="006C2049">
        <w:rPr>
          <w:position w:val="-14"/>
        </w:rPr>
        <w:object w:dxaOrig="240" w:dyaOrig="400" w14:anchorId="54010F2E">
          <v:shape id="_x0000_i2202" type="#_x0000_t75" style="width:14.6pt;height:21.85pt" o:ole="">
            <v:imagedata r:id="rId2384" o:title=""/>
          </v:shape>
          <o:OLEObject Type="Embed" ProgID="Equation.DSMT4" ShapeID="_x0000_i2202" DrawAspect="Content" ObjectID="_1375892700" r:id="rId2385"/>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203" type="#_x0000_t75" style="width:36.45pt;height:21.85pt" o:ole="">
            <v:imagedata r:id="rId2386" o:title=""/>
          </v:shape>
          <o:OLEObject Type="Embed" ProgID="Equation.DSMT4" ShapeID="_x0000_i2203" DrawAspect="Content" ObjectID="_1375892701" r:id="rId2387"/>
        </w:object>
      </w:r>
      <w:r>
        <w:t xml:space="preserve"> also implies that prescribed mixture normal tractions (Section </w:t>
      </w:r>
      <w:r>
        <w:fldChar w:fldCharType="begin"/>
      </w:r>
      <w:r>
        <w:instrText xml:space="preserve"> REF _Ref194576545 \r \h </w:instrText>
      </w:r>
      <w:r>
        <w:fldChar w:fldCharType="separate"/>
      </w:r>
      <w:r w:rsidR="00BB6F29">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204" type="#_x0000_t75" style="width:36.45pt;height:21.85pt" o:ole="">
            <v:imagedata r:id="rId2388" o:title=""/>
          </v:shape>
          <o:OLEObject Type="Embed" ProgID="Equation.DSMT4" ShapeID="_x0000_i2204" DrawAspect="Content" ObjectID="_1375892702" r:id="rId2389"/>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205" type="#_x0000_t75" style="width:36.45pt;height:21.85pt" o:ole="">
            <v:imagedata r:id="rId2390" o:title=""/>
          </v:shape>
          <o:OLEObject Type="Embed" ProgID="Equation.DSMT4" ShapeID="_x0000_i2205" DrawAspect="Content" ObjectID="_1375892703" r:id="rId2391"/>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206" type="#_x0000_t75" style="width:64.7pt;height:21.85pt" o:ole="">
            <v:imagedata r:id="rId2392" o:title=""/>
          </v:shape>
          <o:OLEObject Type="Embed" ProgID="Equation.DSMT4" ShapeID="_x0000_i2206" DrawAspect="Content" ObjectID="_1375892704" r:id="rId2393"/>
        </w:object>
      </w:r>
      <w:r w:rsidR="006C2049" w:rsidRPr="006C2049">
        <w:rPr>
          <w:position w:val="-18"/>
        </w:rPr>
        <w:object w:dxaOrig="1219" w:dyaOrig="460" w14:anchorId="33058EA3">
          <v:shape id="_x0000_i2207" type="#_x0000_t75" style="width:64.7pt;height:21.85pt" o:ole="">
            <v:imagedata r:id="rId2394" o:title=""/>
          </v:shape>
          <o:OLEObject Type="Embed" ProgID="Equation.DSMT4" ShapeID="_x0000_i2207" DrawAspect="Content" ObjectID="_1375892705" r:id="rId2395"/>
        </w:object>
      </w:r>
      <w:r>
        <w:t>.</w:t>
      </w:r>
    </w:p>
    <w:p w14:paraId="53B5BBD7" w14:textId="77777777" w:rsidR="00976D6B" w:rsidRDefault="00976D6B" w:rsidP="00976D6B">
      <w:pPr>
        <w:pStyle w:val="Heading4"/>
      </w:pPr>
      <w:bookmarkStart w:id="3785" w:name="_Toc370461257"/>
      <w:bookmarkStart w:id="3786" w:name="_Toc302147308"/>
      <w:r>
        <w:t>Prescribed Initial Conditions</w:t>
      </w:r>
      <w:bookmarkEnd w:id="3785"/>
      <w:bookmarkEnd w:id="3786"/>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208" type="#_x0000_t75" style="width:14.6pt;height:21.85pt" o:ole="">
            <v:imagedata r:id="rId2396" o:title=""/>
          </v:shape>
          <o:OLEObject Type="Embed" ProgID="Equation.DSMT4" ShapeID="_x0000_i2208" DrawAspect="Content" ObjectID="_1375892706" r:id="rId2397"/>
        </w:object>
      </w:r>
      <w:r>
        <w:t xml:space="preserve"> and effective concentrations </w:t>
      </w:r>
      <w:r w:rsidR="006C2049" w:rsidRPr="006C2049">
        <w:rPr>
          <w:position w:val="-14"/>
        </w:rPr>
        <w:object w:dxaOrig="279" w:dyaOrig="420" w14:anchorId="1C8FBB97">
          <v:shape id="_x0000_i2209" type="#_x0000_t75" style="width:14.6pt;height:21.85pt" o:ole="">
            <v:imagedata r:id="rId2398" o:title=""/>
          </v:shape>
          <o:OLEObject Type="Embed" ProgID="Equation.DSMT4" ShapeID="_x0000_i2209" DrawAspect="Content" ObjectID="_1375892707" r:id="rId2399"/>
        </w:object>
      </w:r>
      <w:r w:rsidR="006C2049" w:rsidRPr="006C2049">
        <w:rPr>
          <w:position w:val="-10"/>
        </w:rPr>
        <w:object w:dxaOrig="980" w:dyaOrig="300" w14:anchorId="75095455">
          <v:shape id="_x0000_i2210" type="#_x0000_t75" style="width:50.15pt;height:14.6pt" o:ole="">
            <v:imagedata r:id="rId2400" o:title=""/>
          </v:shape>
          <o:OLEObject Type="Embed" ProgID="Equation.DSMT4" ShapeID="_x0000_i2210" DrawAspect="Content" ObjectID="_1375892708" r:id="rId2401"/>
        </w:object>
      </w:r>
      <w:r>
        <w:t xml:space="preserve">, the initial conditions inside the material should be set to </w:t>
      </w:r>
      <w:r w:rsidR="006C2049" w:rsidRPr="006C2049">
        <w:rPr>
          <w:position w:val="-14"/>
        </w:rPr>
        <w:object w:dxaOrig="720" w:dyaOrig="400" w14:anchorId="36995C68">
          <v:shape id="_x0000_i2211" type="#_x0000_t75" style="width:36.45pt;height:21.85pt" o:ole="">
            <v:imagedata r:id="rId2402" o:title=""/>
          </v:shape>
          <o:OLEObject Type="Embed" ProgID="Equation.DSMT4" ShapeID="_x0000_i2211" DrawAspect="Content" ObjectID="_1375892709" r:id="rId2403"/>
        </w:object>
      </w:r>
      <w:r>
        <w:t xml:space="preserve"> and </w:t>
      </w:r>
      <w:r w:rsidR="006C2049" w:rsidRPr="006C2049">
        <w:rPr>
          <w:position w:val="-14"/>
        </w:rPr>
        <w:object w:dxaOrig="840" w:dyaOrig="420" w14:anchorId="29B6275D">
          <v:shape id="_x0000_i2212" type="#_x0000_t75" style="width:43.75pt;height:21.85pt" o:ole="">
            <v:imagedata r:id="rId2404" o:title=""/>
          </v:shape>
          <o:OLEObject Type="Embed" ProgID="Equation.DSMT4" ShapeID="_x0000_i2212" DrawAspect="Content" ObjectID="_1375892710" r:id="rId2405"/>
        </w:object>
      </w:r>
      <w:r>
        <w:t xml:space="preserve"> in order to expedite the evaluation of the initial state of swelling.  The values of </w:t>
      </w:r>
      <w:r w:rsidR="006C2049" w:rsidRPr="006C2049">
        <w:rPr>
          <w:position w:val="-14"/>
        </w:rPr>
        <w:object w:dxaOrig="260" w:dyaOrig="400" w14:anchorId="2768381B">
          <v:shape id="_x0000_i2213" type="#_x0000_t75" style="width:14.6pt;height:21.85pt" o:ole="">
            <v:imagedata r:id="rId2406" o:title=""/>
          </v:shape>
          <o:OLEObject Type="Embed" ProgID="Equation.DSMT4" ShapeID="_x0000_i2213" DrawAspect="Content" ObjectID="_1375892711" r:id="rId2407"/>
        </w:object>
      </w:r>
      <w:r>
        <w:t xml:space="preserve"> and </w:t>
      </w:r>
      <w:r w:rsidR="006C2049" w:rsidRPr="006C2049">
        <w:rPr>
          <w:position w:val="-14"/>
        </w:rPr>
        <w:object w:dxaOrig="279" w:dyaOrig="420" w14:anchorId="3E0FD7B0">
          <v:shape id="_x0000_i2214" type="#_x0000_t75" style="width:14.6pt;height:21.85pt" o:ole="">
            <v:imagedata r:id="rId2408" o:title=""/>
          </v:shape>
          <o:OLEObject Type="Embed" ProgID="Equation.DSMT4" ShapeID="_x0000_i2214" DrawAspect="Content" ObjectID="_1375892712" r:id="rId2409"/>
        </w:object>
      </w:r>
      <w:r>
        <w:t xml:space="preserve"> should be evaluated as described in Section </w:t>
      </w:r>
      <w:r>
        <w:fldChar w:fldCharType="begin"/>
      </w:r>
      <w:r>
        <w:instrText xml:space="preserve"> REF _Ref188326917 \r \h </w:instrText>
      </w:r>
      <w:r>
        <w:fldChar w:fldCharType="separate"/>
      </w:r>
      <w:r w:rsidR="00BB6F29">
        <w:t>8.5.2</w:t>
      </w:r>
      <w:r>
        <w:fldChar w:fldCharType="end"/>
      </w:r>
    </w:p>
    <w:p w14:paraId="14BB36C1" w14:textId="77777777" w:rsidR="00976D6B" w:rsidRDefault="00976D6B" w:rsidP="00976D6B">
      <w:pPr>
        <w:pStyle w:val="Heading4"/>
      </w:pPr>
      <w:bookmarkStart w:id="3787" w:name="_Toc370461258"/>
      <w:bookmarkStart w:id="3788" w:name="_Toc302147309"/>
      <w:r>
        <w:t>Prescribed Effective Solute Flux</w:t>
      </w:r>
      <w:bookmarkEnd w:id="3787"/>
      <w:bookmarkEnd w:id="3788"/>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215" type="#_x0000_t75" style="width:14.6pt;height:14.6pt" o:ole="">
            <v:imagedata r:id="rId2410" o:title=""/>
          </v:shape>
          <o:OLEObject Type="Embed" ProgID="Equation.DSMT4" ShapeID="_x0000_i2215" DrawAspect="Content" ObjectID="_1375892713" r:id="rId2411"/>
        </w:object>
      </w:r>
      <w:r>
        <w:t xml:space="preserve"> be prescribed as </w:t>
      </w:r>
      <w:r w:rsidR="006C2049" w:rsidRPr="006C2049">
        <w:rPr>
          <w:position w:val="-18"/>
        </w:rPr>
        <w:object w:dxaOrig="1920" w:dyaOrig="440" w14:anchorId="3DBD62D1">
          <v:shape id="_x0000_i2216" type="#_x0000_t75" style="width:93.85pt;height:21.85pt" o:ole="">
            <v:imagedata r:id="rId2412" o:title=""/>
          </v:shape>
          <o:OLEObject Type="Embed" ProgID="Equation.DSMT4" ShapeID="_x0000_i2216" DrawAspect="Content" ObjectID="_1375892714" r:id="rId2413"/>
        </w:object>
      </w:r>
      <w:r>
        <w:t xml:space="preserve">, where </w:t>
      </w:r>
      <w:r w:rsidR="006C2049" w:rsidRPr="006C2049">
        <w:rPr>
          <w:position w:val="-12"/>
        </w:rPr>
        <w:object w:dxaOrig="300" w:dyaOrig="380" w14:anchorId="31DE4C4A">
          <v:shape id="_x0000_i2217" type="#_x0000_t75" style="width:14.6pt;height:21.85pt" o:ole="">
            <v:imagedata r:id="rId2414" o:title=""/>
          </v:shape>
          <o:OLEObject Type="Embed" ProgID="Equation.DSMT4" ShapeID="_x0000_i2217" DrawAspect="Content" ObjectID="_1375892715" r:id="rId2415"/>
        </w:object>
      </w:r>
      <w:r>
        <w:t xml:space="preserve"> is the effective solute flux. For a mixture containing only neutral solutes (</w:t>
      </w:r>
      <w:r w:rsidR="006C2049" w:rsidRPr="006C2049">
        <w:rPr>
          <w:position w:val="-10"/>
        </w:rPr>
        <w:object w:dxaOrig="1080" w:dyaOrig="360" w14:anchorId="5C3E173C">
          <v:shape id="_x0000_i2218" type="#_x0000_t75" style="width:57.4pt;height:21.85pt" o:ole="">
            <v:imagedata r:id="rId2416" o:title=""/>
          </v:shape>
          <o:OLEObject Type="Embed" ProgID="Equation.DSMT4" ShapeID="_x0000_i2218" DrawAspect="Content" ObjectID="_1375892716" r:id="rId2417"/>
        </w:object>
      </w:r>
      <w:r>
        <w:t xml:space="preserve"> ), it follows that </w:t>
      </w:r>
      <w:r w:rsidR="006C2049" w:rsidRPr="006C2049">
        <w:rPr>
          <w:position w:val="-12"/>
        </w:rPr>
        <w:object w:dxaOrig="800" w:dyaOrig="380" w14:anchorId="611BA195">
          <v:shape id="_x0000_i2219" type="#_x0000_t75" style="width:43.75pt;height:21.85pt" o:ole="">
            <v:imagedata r:id="rId2418" o:title=""/>
          </v:shape>
          <o:OLEObject Type="Embed" ProgID="Equation.DSMT4" ShapeID="_x0000_i2219" DrawAspect="Content" ObjectID="_1375892717" r:id="rId2419"/>
        </w:object>
      </w:r>
      <w:r>
        <w:t>.</w:t>
      </w:r>
    </w:p>
    <w:p w14:paraId="6E785E5F" w14:textId="77777777" w:rsidR="00976D6B" w:rsidRDefault="00976D6B" w:rsidP="00976D6B">
      <w:pPr>
        <w:pStyle w:val="Heading4"/>
      </w:pPr>
      <w:bookmarkStart w:id="3789" w:name="_Toc370461259"/>
      <w:bookmarkStart w:id="3790" w:name="_Toc302147310"/>
      <w:r>
        <w:t>Prescribed Electric Current Density</w:t>
      </w:r>
      <w:bookmarkEnd w:id="3789"/>
      <w:bookmarkEnd w:id="3790"/>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220" type="#_x0000_t75" style="width:79.3pt;height:28.25pt" o:ole="">
            <v:imagedata r:id="rId2420" o:title=""/>
          </v:shape>
          <o:OLEObject Type="Embed" ProgID="Equation.DSMT4" ShapeID="_x0000_i2220" DrawAspect="Content" ObjectID="_1375892718" r:id="rId2421"/>
        </w:object>
      </w:r>
      <w:r>
        <w:t>.</w:t>
      </w:r>
    </w:p>
    <w:p w14:paraId="420EB5BA" w14:textId="52D335EC" w:rsidR="00976D6B" w:rsidRDefault="00976D6B" w:rsidP="00976D6B">
      <w:r>
        <w:lastRenderedPageBreak/>
        <w:t xml:space="preserve">Since only the normal component </w:t>
      </w:r>
      <w:r w:rsidR="006C2049" w:rsidRPr="006C2049">
        <w:rPr>
          <w:position w:val="-14"/>
        </w:rPr>
        <w:object w:dxaOrig="1140" w:dyaOrig="420" w14:anchorId="3FE3127B">
          <v:shape id="_x0000_i2221" type="#_x0000_t75" style="width:57.4pt;height:21.85pt" o:ole="">
            <v:imagedata r:id="rId2422" o:title=""/>
          </v:shape>
          <o:OLEObject Type="Embed" ProgID="Equation.DSMT4" ShapeID="_x0000_i2221" DrawAspect="Content" ObjectID="_1375892719" r:id="rId2423"/>
        </w:object>
      </w:r>
      <w:r>
        <w:t xml:space="preserve"> of ion fluxes may be prescribed at a boundary, it follows that only the normal component </w:t>
      </w:r>
      <w:r w:rsidR="006C2049" w:rsidRPr="006C2049">
        <w:rPr>
          <w:position w:val="-14"/>
        </w:rPr>
        <w:object w:dxaOrig="1080" w:dyaOrig="400" w14:anchorId="6BEB1BBE">
          <v:shape id="_x0000_i2222" type="#_x0000_t75" style="width:57.4pt;height:21.85pt" o:ole="">
            <v:imagedata r:id="rId2424" o:title=""/>
          </v:shape>
          <o:OLEObject Type="Embed" ProgID="Equation.DSMT4" ShapeID="_x0000_i2222" DrawAspect="Content" ObjectID="_1375892720" r:id="rId2425"/>
        </w:object>
      </w:r>
      <w:r>
        <w:t xml:space="preserve"> of the current density may be prescribed.  To prescribe </w:t>
      </w:r>
      <w:r w:rsidR="006C2049" w:rsidRPr="006C2049">
        <w:rPr>
          <w:position w:val="-14"/>
        </w:rPr>
        <w:object w:dxaOrig="260" w:dyaOrig="400" w14:anchorId="58399F8B">
          <v:shape id="_x0000_i2223" type="#_x0000_t75" style="width:14.6pt;height:21.85pt" o:ole="">
            <v:imagedata r:id="rId2426" o:title=""/>
          </v:shape>
          <o:OLEObject Type="Embed" ProgID="Equation.DSMT4" ShapeID="_x0000_i2223" DrawAspect="Content" ObjectID="_1375892721" r:id="rId2427"/>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224" type="#_x0000_t75" style="width:35.55pt;height:21.85pt" o:ole="">
            <v:imagedata r:id="rId2428" o:title=""/>
          </v:shape>
          <o:OLEObject Type="Embed" ProgID="Equation.DSMT4" ShapeID="_x0000_i2224" DrawAspect="Content" ObjectID="_1375892722" r:id="rId2429"/>
        </w:object>
      </w:r>
      <w:r>
        <w:t xml:space="preserve">) at the electrode-mixture interface, so that the prescribed boundary condition should be </w:t>
      </w:r>
      <w:r w:rsidR="006C2049" w:rsidRPr="006C2049">
        <w:rPr>
          <w:position w:val="-18"/>
        </w:rPr>
        <w:object w:dxaOrig="1400" w:dyaOrig="460" w14:anchorId="29C25873">
          <v:shape id="_x0000_i2225" type="#_x0000_t75" style="width:1in;height:21.85pt" o:ole="">
            <v:imagedata r:id="rId2430" o:title=""/>
          </v:shape>
          <o:OLEObject Type="Embed" ProgID="Equation.DSMT4" ShapeID="_x0000_i2225" DrawAspect="Content" ObjectID="_1375892723" r:id="rId2431"/>
        </w:object>
      </w:r>
      <w:r>
        <w:t xml:space="preserve">. Since </w:t>
      </w:r>
      <w:r w:rsidR="006C2049" w:rsidRPr="006C2049">
        <w:rPr>
          <w:position w:val="-4"/>
        </w:rPr>
        <w:object w:dxaOrig="780" w:dyaOrig="300" w14:anchorId="4ECC8044">
          <v:shape id="_x0000_i2226" type="#_x0000_t75" style="width:35.55pt;height:14.6pt" o:ole="">
            <v:imagedata r:id="rId2432" o:title=""/>
          </v:shape>
          <o:OLEObject Type="Embed" ProgID="Equation.DSMT4" ShapeID="_x0000_i2226" DrawAspect="Content" ObjectID="_1375892724" r:id="rId2433"/>
        </w:object>
      </w:r>
      <w:r>
        <w:t xml:space="preserve"> and </w:t>
      </w:r>
      <w:r w:rsidR="006C2049" w:rsidRPr="006C2049">
        <w:rPr>
          <w:position w:val="-4"/>
        </w:rPr>
        <w:object w:dxaOrig="780" w:dyaOrig="300" w14:anchorId="060357EF">
          <v:shape id="_x0000_i2227" type="#_x0000_t75" style="width:35.55pt;height:14.6pt" o:ole="">
            <v:imagedata r:id="rId2434" o:title=""/>
          </v:shape>
          <o:OLEObject Type="Embed" ProgID="Equation.DSMT4" ShapeID="_x0000_i2227" DrawAspect="Content" ObjectID="_1375892725" r:id="rId2435"/>
        </w:object>
      </w:r>
      <w:r>
        <w:t xml:space="preserve"> in a triphasic mixture, the corresponding effective fluxes are given by </w:t>
      </w:r>
      <w:r w:rsidR="006C2049" w:rsidRPr="006C2049">
        <w:rPr>
          <w:position w:val="-12"/>
        </w:rPr>
        <w:object w:dxaOrig="2140" w:dyaOrig="380" w14:anchorId="6FD3BFD8">
          <v:shape id="_x0000_i2228" type="#_x0000_t75" style="width:107.55pt;height:21.85pt" o:ole="">
            <v:imagedata r:id="rId2436" o:title=""/>
          </v:shape>
          <o:OLEObject Type="Embed" ProgID="Equation.DSMT4" ShapeID="_x0000_i2228" DrawAspect="Content" ObjectID="_1375892726" r:id="rId2437"/>
        </w:object>
      </w:r>
      <w:r>
        <w:t xml:space="preserve"> and </w:t>
      </w:r>
      <w:r w:rsidR="006C2049" w:rsidRPr="006C2049">
        <w:rPr>
          <w:position w:val="-12"/>
        </w:rPr>
        <w:object w:dxaOrig="1140" w:dyaOrig="380" w14:anchorId="017B6A1D">
          <v:shape id="_x0000_i2229" type="#_x0000_t75" style="width:57.4pt;height:21.85pt" o:ole="">
            <v:imagedata r:id="rId2438" o:title=""/>
          </v:shape>
          <o:OLEObject Type="Embed" ProgID="Equation.DSMT4" ShapeID="_x0000_i2229" DrawAspect="Content" ObjectID="_1375892727" r:id="rId2439"/>
        </w:object>
      </w:r>
      <w:r>
        <w:t>.</w:t>
      </w:r>
    </w:p>
    <w:p w14:paraId="495E87BF" w14:textId="77777777" w:rsidR="00976D6B" w:rsidRDefault="00976D6B" w:rsidP="00976D6B">
      <w:pPr>
        <w:pStyle w:val="Heading4"/>
      </w:pPr>
      <w:bookmarkStart w:id="3791" w:name="_Toc370461260"/>
      <w:bookmarkStart w:id="3792" w:name="_Toc302147311"/>
      <w:r>
        <w:t>Electrical Grounding</w:t>
      </w:r>
      <w:bookmarkEnd w:id="3791"/>
      <w:bookmarkEnd w:id="3792"/>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3793" w:name="_Ref188932651"/>
      <w:bookmarkStart w:id="3794" w:name="_Toc302147312"/>
      <w:r w:rsidRPr="0097532C">
        <w:t xml:space="preserve">General Specification of </w:t>
      </w:r>
      <w:r w:rsidR="007960DE">
        <w:t xml:space="preserve">Multiphasic </w:t>
      </w:r>
      <w:r w:rsidRPr="0097532C">
        <w:t>Materials</w:t>
      </w:r>
      <w:bookmarkEnd w:id="3793"/>
      <w:bookmarkEnd w:id="3794"/>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230" type="#_x0000_t75" style="width:14.6pt;height:14.6pt" o:ole="">
            <v:imagedata r:id="rId2440" o:title=""/>
          </v:shape>
          <o:OLEObject Type="Embed" ProgID="Equation.DSMT4" ShapeID="_x0000_i2230" DrawAspect="Content" ObjectID="_1375892728" r:id="rId2441"/>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231" type="#_x0000_t75" style="width:14.6pt;height:14.6pt" o:ole="">
            <v:imagedata r:id="rId2442" o:title=""/>
          </v:shape>
          <o:OLEObject Type="Embed" ProgID="Equation.DSMT4" ShapeID="_x0000_i2231" DrawAspect="Content" ObjectID="_1375892729" r:id="rId2443"/>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232" type="#_x0000_t75" style="width:14.6pt;height:14.6pt" o:ole="">
            <v:imagedata r:id="rId2444" o:title=""/>
          </v:shape>
          <o:OLEObject Type="Embed" ProgID="Equation.DSMT4" ShapeID="_x0000_i2232" DrawAspect="Content" ObjectID="_1375892730" r:id="rId2445"/>
        </w:object>
      </w:r>
      <w:r w:rsidR="007960DE" w:rsidRPr="007D6F0D">
        <w:t xml:space="preserve">, the solute free diffusivity </w:t>
      </w:r>
      <w:r w:rsidR="006C2049" w:rsidRPr="006C2049">
        <w:rPr>
          <w:position w:val="-12"/>
        </w:rPr>
        <w:object w:dxaOrig="320" w:dyaOrig="380" w14:anchorId="5BF684FC">
          <v:shape id="_x0000_i2233" type="#_x0000_t75" style="width:14.6pt;height:21.85pt" o:ole="">
            <v:imagedata r:id="rId2446" o:title=""/>
          </v:shape>
          <o:OLEObject Type="Embed" ProgID="Equation.DSMT4" ShapeID="_x0000_i2233" DrawAspect="Content" ObjectID="_1375892731" r:id="rId2447"/>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234" type="#_x0000_t75" style="width:14.6pt;height:14.6pt" o:ole="">
            <v:imagedata r:id="rId2448" o:title=""/>
          </v:shape>
          <o:OLEObject Type="Embed" ProgID="Equation.DSMT4" ShapeID="_x0000_i2234" DrawAspect="Content" ObjectID="_1375892732" r:id="rId2449"/>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235" type="#_x0000_t75" style="width:14.6pt;height:21.85pt" o:ole="">
                  <v:imagedata r:id="rId2450" o:title=""/>
                </v:shape>
                <o:OLEObject Type="Embed" ProgID="Equation.DSMT4" ShapeID="_x0000_i2235" DrawAspect="Content" ObjectID="_1375892733" r:id="rId2451"/>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236" type="#_x0000_t75" style="width:14.6pt;height:21.85pt" o:ole="">
                  <v:imagedata r:id="rId2452" o:title=""/>
                </v:shape>
                <o:OLEObject Type="Embed" ProgID="Equation.DSMT4" ShapeID="_x0000_i2236" DrawAspect="Content" ObjectID="_1375892734" r:id="rId2453"/>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237" type="#_x0000_t75" style="width:14.6pt;height:14.6pt" o:ole="">
                  <v:imagedata r:id="rId2454" o:title=""/>
                </v:shape>
                <o:OLEObject Type="Embed" ProgID="Equation.DSMT4" ShapeID="_x0000_i2237" DrawAspect="Content" ObjectID="_1375892735" r:id="rId2455"/>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238" type="#_x0000_t75" style="width:14.6pt;height:21.85pt" o:ole="">
                  <v:imagedata r:id="rId2456" o:title=""/>
                </v:shape>
                <o:OLEObject Type="Embed" ProgID="Equation.DSMT4" ShapeID="_x0000_i2238" DrawAspect="Content" ObjectID="_1375892736" r:id="rId2457"/>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239" type="#_x0000_t75" style="width:14.6pt;height:14.6pt" o:ole="">
                  <v:imagedata r:id="rId2458" o:title=""/>
                </v:shape>
                <o:OLEObject Type="Embed" ProgID="Equation.DSMT4" ShapeID="_x0000_i2239" DrawAspect="Content" ObjectID="_1375892737" r:id="rId2459"/>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BB6F29">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240" type="#_x0000_t75" style="width:28.25pt;height:21.85pt" o:ole="">
            <v:imagedata r:id="rId2460" o:title=""/>
          </v:shape>
          <o:OLEObject Type="Embed" ProgID="Equation.DSMT4" ShapeID="_x0000_i2240" DrawAspect="Content" ObjectID="_1375892738" r:id="rId2461"/>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3795" w:author="Gerard" w:date="2015-08-25T18:31:00Z">
        <w:r w:rsidR="00BB6F29">
          <w:t>4.7.2</w:t>
        </w:r>
      </w:ins>
      <w:del w:id="3796" w:author="Gerard" w:date="2015-08-25T15:04:00Z">
        <w:r w:rsidR="008613FC" w:rsidDel="00554341">
          <w:delText>4.6.2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3797" w:author="Gerard" w:date="2015-08-25T18:31:00Z">
        <w:r w:rsidR="00BB6F29">
          <w:t>4.8.5</w:t>
        </w:r>
      </w:ins>
      <w:del w:id="3798" w:author="Gerard" w:date="2015-08-25T15:04:00Z">
        <w:r w:rsidR="008613FC" w:rsidDel="00554341">
          <w:delText>4.7.5</w:delText>
        </w:r>
      </w:del>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BB6F29">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241" type="#_x0000_t75" style="width:14.6pt;height:14.6pt" o:ole="">
                  <v:imagedata r:id="rId2462" o:title=""/>
                </v:shape>
                <o:OLEObject Type="Embed" ProgID="Equation.DSMT4" ShapeID="_x0000_i2241" DrawAspect="Content" ObjectID="_1375892739" r:id="rId2463"/>
              </w:object>
            </w:r>
            <w:r>
              <w:t xml:space="preserve"> and </w:t>
            </w:r>
            <w:r w:rsidR="006C2049" w:rsidRPr="006C2049">
              <w:rPr>
                <w:position w:val="-12"/>
              </w:rPr>
              <w:object w:dxaOrig="320" w:dyaOrig="380" w14:anchorId="6AF71BAF">
                <v:shape id="_x0000_i2242" type="#_x0000_t75" style="width:14.6pt;height:21.85pt" o:ole="">
                  <v:imagedata r:id="rId2464" o:title=""/>
                </v:shape>
                <o:OLEObject Type="Embed" ProgID="Equation.DSMT4" ShapeID="_x0000_i2242" DrawAspect="Content" ObjectID="_1375892740" r:id="rId2465"/>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243" type="#_x0000_t75" style="width:14.6pt;height:14.6pt" o:ole="">
                  <v:imagedata r:id="rId2466" o:title=""/>
                </v:shape>
                <o:OLEObject Type="Embed" ProgID="Equation.DSMT4" ShapeID="_x0000_i2243" DrawAspect="Content" ObjectID="_1375892741" r:id="rId2467"/>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799" w:author="Gerard" w:date="2015-08-25T18:31:00Z">
        <w:r w:rsidR="00BB6F29">
          <w:t>4.8.3</w:t>
        </w:r>
      </w:ins>
      <w:del w:id="3800" w:author="Gerard" w:date="2015-08-25T15:04:00Z">
        <w:r w:rsidR="008613FC" w:rsidDel="00554341">
          <w:delText>4.7.3</w:delText>
        </w:r>
      </w:del>
      <w:r>
        <w:fldChar w:fldCharType="end"/>
      </w:r>
      <w:r w:rsidR="00570944">
        <w:t xml:space="preserve"> and</w:t>
      </w:r>
      <w:r>
        <w:t xml:space="preserve"> </w:t>
      </w:r>
      <w:r>
        <w:fldChar w:fldCharType="begin"/>
      </w:r>
      <w:r>
        <w:instrText xml:space="preserve"> REF _Ref162420103 \r \h </w:instrText>
      </w:r>
      <w:r>
        <w:fldChar w:fldCharType="separate"/>
      </w:r>
      <w:ins w:id="3801" w:author="Gerard" w:date="2015-08-25T18:31:00Z">
        <w:r w:rsidR="00BB6F29">
          <w:t>4.8.4</w:t>
        </w:r>
      </w:ins>
      <w:del w:id="3802" w:author="Gerard" w:date="2015-08-25T15:04:00Z">
        <w:r w:rsidR="008613FC" w:rsidDel="00554341">
          <w:delText>4.7.4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BB6F29">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244" type="#_x0000_t75" style="width:14.6pt;height:21.85pt" o:ole="">
                  <v:imagedata r:id="rId2468" o:title=""/>
                </v:shape>
                <o:OLEObject Type="Embed" ProgID="Equation.DSMT4" ShapeID="_x0000_i2244" DrawAspect="Content" ObjectID="_1375892742" r:id="rId2469"/>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245" type="#_x0000_t75" style="width:14.6pt;height:21.85pt" o:ole="">
                  <v:imagedata r:id="rId2470" o:title=""/>
                </v:shape>
                <o:OLEObject Type="Embed" ProgID="Equation.DSMT4" ShapeID="_x0000_i2245" DrawAspect="Content" ObjectID="_1375892743" r:id="rId2471"/>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246" type="#_x0000_t75" style="width:14.6pt;height:21.85pt" o:ole="">
                  <v:imagedata r:id="rId2472" o:title=""/>
                </v:shape>
                <o:OLEObject Type="Embed" ProgID="Equation.DSMT4" ShapeID="_x0000_i2246" DrawAspect="Content" ObjectID="_1375892744" r:id="rId2473"/>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247" type="#_x0000_t75" style="width:14.6pt;height:21.85pt" o:ole="">
            <v:imagedata r:id="rId2474" o:title=""/>
          </v:shape>
          <o:OLEObject Type="Embed" ProgID="Equation.DSMT4" ShapeID="_x0000_i2247" DrawAspect="Content" ObjectID="_1375892745" r:id="rId2475"/>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248" type="#_x0000_t75" style="width:14.6pt;height:14.6pt" o:ole="">
            <v:imagedata r:id="rId2476" o:title=""/>
          </v:shape>
          <o:OLEObject Type="Embed" ProgID="Equation.DSMT4" ShapeID="_x0000_i2248" DrawAspect="Content" ObjectID="_1375892746" r:id="rId2477"/>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249" type="#_x0000_t75" style="width:7.3pt;height:14.6pt" o:ole="">
            <v:imagedata r:id="rId2478" o:title=""/>
          </v:shape>
          <o:OLEObject Type="Embed" ProgID="Equation.DSMT4" ShapeID="_x0000_i2249" DrawAspect="Content" ObjectID="_1375892747" r:id="rId2479"/>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250" type="#_x0000_t75" style="width:14.6pt;height:21.85pt" o:ole="">
            <v:imagedata r:id="rId2480" o:title=""/>
          </v:shape>
          <o:OLEObject Type="Embed" ProgID="Equation.DSMT4" ShapeID="_x0000_i2250" DrawAspect="Content" ObjectID="_1375892748" r:id="rId2481"/>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3803" w:name="_Toc302147313"/>
      <w:r>
        <w:lastRenderedPageBreak/>
        <w:t>Solvent Supply Materials</w:t>
      </w:r>
      <w:bookmarkEnd w:id="3803"/>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251" type="#_x0000_t75" style="width:14.6pt;height:21.85pt" o:ole="">
            <v:imagedata r:id="rId2482" o:title=""/>
          </v:shape>
          <o:OLEObject Type="Embed" ProgID="Equation.DSMT4" ShapeID="_x0000_i2251" DrawAspect="Content" ObjectID="_1375892749" r:id="rId2483"/>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252" type="#_x0000_t75" style="width:87.5pt;height:21.85pt" o:ole="">
            <v:imagedata r:id="rId2484" o:title=""/>
          </v:shape>
          <o:OLEObject Type="Embed" ProgID="Equation.DSMT4" ShapeID="_x0000_i2252" DrawAspect="Content" ObjectID="_1375892750" r:id="rId2485"/>
        </w:object>
      </w:r>
      <w:r>
        <w:t xml:space="preserve"> .</w:t>
      </w:r>
    </w:p>
    <w:p w14:paraId="794F9D24" w14:textId="43D5CE38" w:rsidR="007D189B" w:rsidRPr="00F25218" w:rsidRDefault="006C2049" w:rsidP="007D189B">
      <w:r w:rsidRPr="006C2049">
        <w:rPr>
          <w:position w:val="-10"/>
        </w:rPr>
        <w:object w:dxaOrig="320" w:dyaOrig="360" w14:anchorId="14D2A8BC">
          <v:shape id="_x0000_i2253" type="#_x0000_t75" style="width:14.6pt;height:21.85pt" o:ole="">
            <v:imagedata r:id="rId2486" o:title=""/>
          </v:shape>
          <o:OLEObject Type="Embed" ProgID="Equation.DSMT4" ShapeID="_x0000_i2253" DrawAspect="Content" ObjectID="_1375892751" r:id="rId2487"/>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3804" w:name="_Toc302147314"/>
      <w:r>
        <w:lastRenderedPageBreak/>
        <w:t>Starling Equation</w:t>
      </w:r>
      <w:bookmarkEnd w:id="3804"/>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254" type="#_x0000_t75" style="width:14.6pt;height:21.85pt" o:ole="">
                  <v:imagedata r:id="rId2488" o:title=""/>
                </v:shape>
                <o:OLEObject Type="Embed" ProgID="Equation.DSMT4" ShapeID="_x0000_i2254" DrawAspect="Content" ObjectID="_1375892752" r:id="rId2489"/>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255" type="#_x0000_t75" style="width:14.6pt;height:21.85pt" o:ole="">
                  <v:imagedata r:id="rId2490" o:title=""/>
                </v:shape>
                <o:OLEObject Type="Embed" ProgID="Equation.DSMT4" ShapeID="_x0000_i2255" DrawAspect="Content" ObjectID="_1375892753" r:id="rId2491"/>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256" type="#_x0000_t75" style="width:14.6pt;height:21.85pt" o:ole="">
                  <v:imagedata r:id="rId2492" o:title=""/>
                </v:shape>
                <o:OLEObject Type="Embed" ProgID="Equation.DSMT4" ShapeID="_x0000_i2256" DrawAspect="Content" ObjectID="_1375892754" r:id="rId2493"/>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257" type="#_x0000_t75" style="width:14.6pt;height:21.85pt" o:ole="">
                  <v:imagedata r:id="rId2494" o:title=""/>
                </v:shape>
                <o:OLEObject Type="Embed" ProgID="Equation.DSMT4" ShapeID="_x0000_i2257" DrawAspect="Content" ObjectID="_1375892755" r:id="rId2495"/>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258" type="#_x0000_t75" style="width:165.85pt;height:28.25pt" o:ole="">
            <v:imagedata r:id="rId2496" o:title=""/>
          </v:shape>
          <o:OLEObject Type="Embed" ProgID="Equation.DSMT4" ShapeID="_x0000_i2258" DrawAspect="Content" ObjectID="_1375892756" r:id="rId2497"/>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259" type="#_x0000_t75" style="width:14.6pt;height:14.6pt" o:ole="">
            <v:imagedata r:id="rId2498" o:title=""/>
          </v:shape>
          <o:OLEObject Type="Embed" ProgID="Equation.DSMT4" ShapeID="_x0000_i2259" DrawAspect="Content" ObjectID="_1375892757" r:id="rId2499"/>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3805" w:name="_Toc302147315"/>
      <w:r>
        <w:lastRenderedPageBreak/>
        <w:t>Chemical Reactions</w:t>
      </w:r>
      <w:bookmarkEnd w:id="3805"/>
    </w:p>
    <w:p w14:paraId="399FEF39" w14:textId="77777777" w:rsidR="004C5B33" w:rsidRPr="00A61269" w:rsidRDefault="004C5B33" w:rsidP="004C5B33">
      <w:pPr>
        <w:pStyle w:val="Heading3"/>
      </w:pPr>
      <w:bookmarkStart w:id="3806" w:name="_Toc302147316"/>
      <w:r>
        <w:t>Guidelines for Chemical Reaction Analyses</w:t>
      </w:r>
      <w:bookmarkEnd w:id="3806"/>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260" type="#_x0000_t75" style="width:28.25pt;height:14.6pt" o:ole="">
            <v:imagedata r:id="rId2500" o:title=""/>
          </v:shape>
          <o:OLEObject Type="Embed" ProgID="Equation.DSMT4" ShapeID="_x0000_i2260" DrawAspect="Content" ObjectID="_1375892758" r:id="rId2501"/>
        </w:object>
      </w:r>
      <w:r>
        <w:t>) and solid-bound molecules (</w:t>
      </w:r>
      <w:r w:rsidRPr="00980D5F">
        <w:rPr>
          <w:position w:val="-6"/>
        </w:rPr>
        <w:object w:dxaOrig="639" w:dyaOrig="220" w14:anchorId="721AC1DB">
          <v:shape id="_x0000_i2261" type="#_x0000_t75" style="width:28.25pt;height:14.6pt" o:ole="">
            <v:imagedata r:id="rId2502" o:title=""/>
          </v:shape>
          <o:OLEObject Type="Embed" ProgID="Equation.DSMT4" ShapeID="_x0000_i2261" DrawAspect="Content" ObjectID="_1375892759" r:id="rId2503"/>
        </w:object>
      </w:r>
      <w:r>
        <w:t>) that move with the solid matrix (</w:t>
      </w:r>
      <w:r w:rsidRPr="00980D5F">
        <w:rPr>
          <w:position w:val="-10"/>
        </w:rPr>
        <w:object w:dxaOrig="1240" w:dyaOrig="360" w14:anchorId="078BEC97">
          <v:shape id="_x0000_i2262" type="#_x0000_t75" style="width:64.7pt;height:21.85pt" o:ole="">
            <v:imagedata r:id="rId2504" o:title=""/>
          </v:shape>
          <o:OLEObject Type="Embed" ProgID="Equation.DSMT4" ShapeID="_x0000_i2262" DrawAspect="Content" ObjectID="_1375892760" r:id="rId2505"/>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263" type="#_x0000_t75" style="width:100.25pt;height:28.25pt" o:ole="">
            <v:imagedata r:id="rId2506" o:title=""/>
          </v:shape>
          <o:OLEObject Type="Embed" ProgID="Equation.DSMT4" ShapeID="_x0000_i2263" DrawAspect="Content" ObjectID="_1375892761" r:id="rId2507"/>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264" type="#_x0000_t75" style="width:14.6pt;height:14.6pt" o:ole="">
            <v:imagedata r:id="rId2508" o:title=""/>
          </v:shape>
          <o:OLEObject Type="Embed" ProgID="Equation.DSMT4" ShapeID="_x0000_i2264" DrawAspect="Content" ObjectID="_1375892762" r:id="rId2509"/>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265" type="#_x0000_t75" style="width:14.6pt;height:14.6pt" o:ole="">
            <v:imagedata r:id="rId2510" o:title=""/>
          </v:shape>
          <o:OLEObject Type="Embed" ProgID="Equation.DSMT4" ShapeID="_x0000_i2265" DrawAspect="Content" ObjectID="_1375892763" r:id="rId2511"/>
        </w:object>
      </w:r>
      <w:r>
        <w:t xml:space="preserve"> in the mixture</w:t>
      </w:r>
      <w:r w:rsidRPr="00546A57">
        <w:t xml:space="preserve">; </w:t>
      </w:r>
      <w:r w:rsidRPr="00980D5F">
        <w:rPr>
          <w:position w:val="-12"/>
        </w:rPr>
        <w:object w:dxaOrig="300" w:dyaOrig="380" w14:anchorId="5EE2EB9A">
          <v:shape id="_x0000_i2266" type="#_x0000_t75" style="width:14.6pt;height:21.85pt" o:ole="">
            <v:imagedata r:id="rId2512" o:title=""/>
          </v:shape>
          <o:OLEObject Type="Embed" ProgID="Equation.DSMT4" ShapeID="_x0000_i2266" DrawAspect="Content" ObjectID="_1375892764" r:id="rId2513"/>
        </w:object>
      </w:r>
      <w:r w:rsidRPr="00546A57">
        <w:t xml:space="preserve"> and </w:t>
      </w:r>
      <w:r w:rsidRPr="00980D5F">
        <w:rPr>
          <w:position w:val="-12"/>
        </w:rPr>
        <w:object w:dxaOrig="300" w:dyaOrig="380" w14:anchorId="42754DFC">
          <v:shape id="_x0000_i2267" type="#_x0000_t75" style="width:14.6pt;height:21.85pt" o:ole="">
            <v:imagedata r:id="rId2514" o:title=""/>
          </v:shape>
          <o:OLEObject Type="Embed" ProgID="Equation.DSMT4" ShapeID="_x0000_i2267" DrawAspect="Content" ObjectID="_1375892765" r:id="rId2515"/>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268" type="#_x0000_t75" style="width:14.6pt;height:14.6pt" o:ole="">
            <v:imagedata r:id="rId2516" o:title=""/>
          </v:shape>
          <o:OLEObject Type="Embed" ProgID="Equation.DSMT4" ShapeID="_x0000_i2268" DrawAspect="Content" ObjectID="_1375892766" r:id="rId2517"/>
        </w:object>
      </w:r>
      <w:r>
        <w:t xml:space="preserve"> and molar supplies </w:t>
      </w:r>
      <w:r w:rsidRPr="00980D5F">
        <w:rPr>
          <w:position w:val="-6"/>
        </w:rPr>
        <w:object w:dxaOrig="279" w:dyaOrig="320" w14:anchorId="38FBD9F1">
          <v:shape id="_x0000_i2269" type="#_x0000_t75" style="width:14.6pt;height:14.6pt" o:ole="">
            <v:imagedata r:id="rId2518" o:title=""/>
          </v:shape>
          <o:OLEObject Type="Embed" ProgID="Equation.DSMT4" ShapeID="_x0000_i2269" DrawAspect="Content" ObjectID="_1375892767" r:id="rId2519"/>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270" type="#_x0000_t75" style="width:14.6pt;height:14.6pt" o:ole="">
            <v:imagedata r:id="rId2520" o:title=""/>
          </v:shape>
          <o:OLEObject Type="Embed" ProgID="Equation.DSMT4" ShapeID="_x0000_i2270" DrawAspect="Content" ObjectID="_1375892768" r:id="rId2521"/>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271" type="#_x0000_t75" style="width:14.6pt;height:21.85pt" o:ole="">
            <v:imagedata r:id="rId2522" o:title=""/>
          </v:shape>
          <o:OLEObject Type="Embed" ProgID="Equation.DSMT4" ShapeID="_x0000_i2271" DrawAspect="Content" ObjectID="_1375892769" r:id="rId2523"/>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272" type="#_x0000_t75" style="width:50.15pt;height:21.85pt" o:ole="">
            <v:imagedata r:id="rId2524" o:title=""/>
          </v:shape>
          <o:OLEObject Type="Embed" ProgID="Equation.DSMT4" ShapeID="_x0000_i2272" DrawAspect="Content" ObjectID="_1375892770" r:id="rId2525"/>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273" type="#_x0000_t75" style="width:14.6pt;height:14.6pt" o:ole="">
            <v:imagedata r:id="rId2526" o:title=""/>
          </v:shape>
          <o:OLEObject Type="Embed" ProgID="Equation.DSMT4" ShapeID="_x0000_i2273" DrawAspect="Content" ObjectID="_1375892771" r:id="rId2527"/>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274" type="#_x0000_t75" style="width:14.6pt;height:14.6pt" o:ole="">
            <v:imagedata r:id="rId2528" o:title=""/>
          </v:shape>
          <o:OLEObject Type="Embed" ProgID="Equation.DSMT4" ShapeID="_x0000_i2274" DrawAspect="Content" ObjectID="_1375892772" r:id="rId2529"/>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275" type="#_x0000_t75" style="width:64.7pt;height:21.85pt" o:ole="">
            <v:imagedata r:id="rId2530" o:title=""/>
          </v:shape>
          <o:OLEObject Type="Embed" ProgID="Equation.DSMT4" ShapeID="_x0000_i2275" DrawAspect="Content" ObjectID="_1375892773" r:id="rId2531"/>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276" type="#_x0000_t75" style="width:14.6pt;height:14.6pt" o:ole="">
            <v:imagedata r:id="rId2532" o:title=""/>
          </v:shape>
          <o:OLEObject Type="Embed" ProgID="Equation.DSMT4" ShapeID="_x0000_i2276" DrawAspect="Content" ObjectID="_1375892774" r:id="rId2533"/>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277" type="#_x0000_t75" style="width:57.4pt;height:21.85pt" o:ole="">
            <v:imagedata r:id="rId2534" o:title=""/>
          </v:shape>
          <o:OLEObject Type="Embed" ProgID="Equation.DSMT4" ShapeID="_x0000_i2277" DrawAspect="Content" ObjectID="_1375892775" r:id="rId2535"/>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278" type="#_x0000_t75" style="width:108.45pt;height:28.25pt" o:ole="">
            <v:imagedata r:id="rId2536" o:title=""/>
          </v:shape>
          <o:OLEObject Type="Embed" ProgID="Equation.DSMT4" ShapeID="_x0000_i2278" DrawAspect="Content" ObjectID="_1375892776" r:id="rId2537"/>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279" type="#_x0000_t75" style="width:14.6pt;height:21.85pt" o:ole="">
            <v:imagedata r:id="rId2538" o:title=""/>
          </v:shape>
          <o:OLEObject Type="Embed" ProgID="Equation.DSMT4" ShapeID="_x0000_i2279" DrawAspect="Content" ObjectID="_1375892777" r:id="rId2539"/>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280" type="#_x0000_t75" style="width:115.75pt;height:21.85pt" o:ole="">
            <v:imagedata r:id="rId2540" o:title=""/>
          </v:shape>
          <o:OLEObject Type="Embed" ProgID="Equation.DSMT4" ShapeID="_x0000_i2280" DrawAspect="Content" ObjectID="_1375892778" r:id="rId2541"/>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281" type="#_x0000_t75" style="width:43.75pt;height:21.85pt" o:ole="">
            <v:imagedata r:id="rId2542" o:title=""/>
          </v:shape>
          <o:OLEObject Type="Embed" ProgID="Equation.DSMT4" ShapeID="_x0000_i2281" DrawAspect="Content" ObjectID="_1375892779" r:id="rId2543"/>
        </w:object>
      </w:r>
      <w:r>
        <w:t xml:space="preserve">, </w:t>
      </w:r>
      <w:r w:rsidRPr="00980D5F">
        <w:rPr>
          <w:position w:val="-12"/>
        </w:rPr>
        <w:object w:dxaOrig="880" w:dyaOrig="420" w14:anchorId="5103EA1B">
          <v:shape id="_x0000_i2282" type="#_x0000_t75" style="width:43.75pt;height:21.85pt" o:ole="">
            <v:imagedata r:id="rId2544" o:title=""/>
          </v:shape>
          <o:OLEObject Type="Embed" ProgID="Equation.DSMT4" ShapeID="_x0000_i2282" DrawAspect="Content" ObjectID="_1375892780" r:id="rId2545"/>
        </w:object>
      </w:r>
      <w:r>
        <w:t xml:space="preserve">, </w:t>
      </w:r>
      <w:r w:rsidRPr="00980D5F">
        <w:rPr>
          <w:position w:val="-12"/>
        </w:rPr>
        <w:object w:dxaOrig="800" w:dyaOrig="420" w14:anchorId="1E38FAAF">
          <v:shape id="_x0000_i2283" type="#_x0000_t75" style="width:43.75pt;height:21.85pt" o:ole="">
            <v:imagedata r:id="rId2546" o:title=""/>
          </v:shape>
          <o:OLEObject Type="Embed" ProgID="Equation.DSMT4" ShapeID="_x0000_i2283" DrawAspect="Content" ObjectID="_1375892781" r:id="rId2547"/>
        </w:object>
      </w:r>
      <w:r>
        <w:t xml:space="preserve">, and those of the products are </w:t>
      </w:r>
      <w:r w:rsidRPr="00980D5F">
        <w:rPr>
          <w:position w:val="-12"/>
        </w:rPr>
        <w:object w:dxaOrig="940" w:dyaOrig="380" w14:anchorId="0AF5BC22">
          <v:shape id="_x0000_i2284" type="#_x0000_t75" style="width:50.15pt;height:21.85pt" o:ole="">
            <v:imagedata r:id="rId2548" o:title=""/>
          </v:shape>
          <o:OLEObject Type="Embed" ProgID="Equation.DSMT4" ShapeID="_x0000_i2284" DrawAspect="Content" ObjectID="_1375892782" r:id="rId2549"/>
        </w:object>
      </w:r>
      <w:r>
        <w:t xml:space="preserve">, </w:t>
      </w:r>
      <w:r w:rsidRPr="00980D5F">
        <w:rPr>
          <w:position w:val="-12"/>
        </w:rPr>
        <w:object w:dxaOrig="840" w:dyaOrig="420" w14:anchorId="103F0C71">
          <v:shape id="_x0000_i2285" type="#_x0000_t75" style="width:43.75pt;height:21.85pt" o:ole="">
            <v:imagedata r:id="rId2550" o:title=""/>
          </v:shape>
          <o:OLEObject Type="Embed" ProgID="Equation.DSMT4" ShapeID="_x0000_i2285" DrawAspect="Content" ObjectID="_1375892783" r:id="rId2551"/>
        </w:object>
      </w:r>
      <w:r>
        <w:t xml:space="preserve">, </w:t>
      </w:r>
      <w:r w:rsidRPr="00980D5F">
        <w:rPr>
          <w:position w:val="-12"/>
        </w:rPr>
        <w:object w:dxaOrig="800" w:dyaOrig="420" w14:anchorId="5DCD0558">
          <v:shape id="_x0000_i2286" type="#_x0000_t75" style="width:43.75pt;height:21.85pt" o:ole="">
            <v:imagedata r:id="rId2552" o:title=""/>
          </v:shape>
          <o:OLEObject Type="Embed" ProgID="Equation.DSMT4" ShapeID="_x0000_i2286" DrawAspect="Content" ObjectID="_1375892784" r:id="rId2553"/>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287" type="#_x0000_t75" style="width:14.6pt;height:21.85pt" o:ole="">
            <v:imagedata r:id="rId2554" o:title=""/>
          </v:shape>
          <o:OLEObject Type="Embed" ProgID="Equation.DSMT4" ShapeID="_x0000_i2287" DrawAspect="Content" ObjectID="_1375892785" r:id="rId2555"/>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288" type="#_x0000_t75" style="width:201.4pt;height:35.55pt" o:ole="">
            <v:imagedata r:id="rId2556" o:title=""/>
          </v:shape>
          <o:OLEObject Type="Embed" ProgID="Equation.DSMT4" ShapeID="_x0000_i2288" DrawAspect="Content" ObjectID="_1375892786" r:id="rId2557"/>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289" type="#_x0000_t75" style="width:129.4pt;height:21.85pt" o:ole="">
            <v:imagedata r:id="rId2558" o:title=""/>
          </v:shape>
          <o:OLEObject Type="Embed" ProgID="Equation.DSMT4" ShapeID="_x0000_i2289" DrawAspect="Content" ObjectID="_1375892787" r:id="rId2559"/>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290" type="#_x0000_t75" style="width:64.7pt;height:28.25pt" o:ole="">
            <v:imagedata r:id="rId2560" o:title=""/>
          </v:shape>
          <o:OLEObject Type="Embed" ProgID="Equation.DSMT4" ShapeID="_x0000_i2290" DrawAspect="Content" ObjectID="_1375892788" r:id="rId2561"/>
        </w:object>
      </w:r>
      <w:r>
        <w:t xml:space="preserve"> </w:t>
      </w:r>
      <w:r w:rsidRPr="004C3F91">
        <w:t xml:space="preserve">and </w:t>
      </w:r>
      <w:r w:rsidRPr="00980D5F">
        <w:rPr>
          <w:position w:val="-12"/>
        </w:rPr>
        <w:object w:dxaOrig="1400" w:dyaOrig="380" w14:anchorId="422A8479">
          <v:shape id="_x0000_i2291" type="#_x0000_t75" style="width:1in;height:21.85pt" o:ole="">
            <v:imagedata r:id="rId2562" o:title=""/>
          </v:shape>
          <o:OLEObject Type="Embed" ProgID="Equation.DSMT4" ShapeID="_x0000_i2291" DrawAspect="Content" ObjectID="_1375892789" r:id="rId2563"/>
        </w:object>
      </w:r>
      <w:r w:rsidRPr="004C3F91">
        <w:t xml:space="preserve"> is the molar</w:t>
      </w:r>
      <w:r>
        <w:t xml:space="preserve"> </w:t>
      </w:r>
      <w:r w:rsidRPr="004C3F91">
        <w:t xml:space="preserve">volume of </w:t>
      </w:r>
      <w:r w:rsidRPr="00980D5F">
        <w:rPr>
          <w:position w:val="-6"/>
        </w:rPr>
        <w:object w:dxaOrig="240" w:dyaOrig="220" w14:anchorId="7428E17B">
          <v:shape id="_x0000_i2292" type="#_x0000_t75" style="width:14.6pt;height:14.6pt" o:ole="">
            <v:imagedata r:id="rId2564" o:title=""/>
          </v:shape>
          <o:OLEObject Type="Embed" ProgID="Equation.DSMT4" ShapeID="_x0000_i2292" DrawAspect="Content" ObjectID="_1375892790" r:id="rId2565"/>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293" type="#_x0000_t75" style="width:79.3pt;height:21.85pt" o:ole="">
            <v:imagedata r:id="rId2566" o:title=""/>
          </v:shape>
          <o:OLEObject Type="Embed" ProgID="Equation.DSMT4" ShapeID="_x0000_i2293" DrawAspect="Content" ObjectID="_1375892791" r:id="rId2567"/>
        </w:object>
      </w:r>
      <w:r>
        <w:tab/>
        <w:t>(h)</w:t>
      </w:r>
    </w:p>
    <w:p w14:paraId="04CE5EA0" w14:textId="77777777" w:rsidR="004C5B33" w:rsidRDefault="004C5B33" w:rsidP="004C5B33">
      <w:r>
        <w:t xml:space="preserve">where </w:t>
      </w:r>
      <w:r w:rsidRPr="00980D5F">
        <w:rPr>
          <w:position w:val="-12"/>
        </w:rPr>
        <w:object w:dxaOrig="340" w:dyaOrig="380" w14:anchorId="61AD6F01">
          <v:shape id="_x0000_i2294" type="#_x0000_t75" style="width:14.6pt;height:21.85pt" o:ole="">
            <v:imagedata r:id="rId2568" o:title=""/>
          </v:shape>
          <o:OLEObject Type="Embed" ProgID="Equation.DSMT4" ShapeID="_x0000_i2294" DrawAspect="Content" ObjectID="_1375892792" r:id="rId2569"/>
        </w:object>
      </w:r>
      <w:r>
        <w:t xml:space="preserve"> is the referential apparent mass density (mass of </w:t>
      </w:r>
      <w:r w:rsidRPr="00980D5F">
        <w:rPr>
          <w:position w:val="-6"/>
        </w:rPr>
        <w:object w:dxaOrig="240" w:dyaOrig="220" w14:anchorId="558853BA">
          <v:shape id="_x0000_i2295" type="#_x0000_t75" style="width:14.6pt;height:14.6pt" o:ole="">
            <v:imagedata r:id="rId2570" o:title=""/>
          </v:shape>
          <o:OLEObject Type="Embed" ProgID="Equation.DSMT4" ShapeID="_x0000_i2295" DrawAspect="Content" ObjectID="_1375892793" r:id="rId2571"/>
        </w:object>
      </w:r>
      <w:r>
        <w:t xml:space="preserve"> per mixture volume in the reference configuration), and </w:t>
      </w:r>
      <w:r w:rsidRPr="00980D5F">
        <w:rPr>
          <w:position w:val="-12"/>
        </w:rPr>
        <w:object w:dxaOrig="340" w:dyaOrig="380" w14:anchorId="6A00E2A8">
          <v:shape id="_x0000_i2296" type="#_x0000_t75" style="width:14.6pt;height:21.85pt" o:ole="">
            <v:imagedata r:id="rId2572" o:title=""/>
          </v:shape>
          <o:OLEObject Type="Embed" ProgID="Equation.DSMT4" ShapeID="_x0000_i2296" DrawAspect="Content" ObjectID="_1375892794" r:id="rId2573"/>
        </w:object>
      </w:r>
      <w:r>
        <w:t xml:space="preserve"> is the referential apparent mass supply of solid constituent </w:t>
      </w:r>
      <w:r w:rsidRPr="00980D5F">
        <w:rPr>
          <w:position w:val="-6"/>
        </w:rPr>
        <w:object w:dxaOrig="240" w:dyaOrig="220" w14:anchorId="3F0429F0">
          <v:shape id="_x0000_i2297" type="#_x0000_t75" style="width:14.6pt;height:14.6pt" o:ole="">
            <v:imagedata r:id="rId2574" o:title=""/>
          </v:shape>
          <o:OLEObject Type="Embed" ProgID="Equation.DSMT4" ShapeID="_x0000_i2297" DrawAspect="Content" ObjectID="_1375892795" r:id="rId2575"/>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298" type="#_x0000_t75" style="width:194.15pt;height:43.75pt" o:ole="">
            <v:imagedata r:id="rId2576" o:title=""/>
          </v:shape>
          <o:OLEObject Type="Embed" ProgID="Equation.DSMT4" ShapeID="_x0000_i2298" DrawAspect="Content" ObjectID="_1375892796" r:id="rId2577"/>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299" type="#_x0000_t75" style="width:14.6pt;height:21.85pt" o:ole="">
            <v:imagedata r:id="rId2578" o:title=""/>
          </v:shape>
          <o:OLEObject Type="Embed" ProgID="Equation.DSMT4" ShapeID="_x0000_i2299" DrawAspect="Content" ObjectID="_1375892797" r:id="rId2579"/>
        </w:object>
      </w:r>
      <w:r>
        <w:t xml:space="preserve"> and (i) is used to evaluate </w:t>
      </w:r>
      <w:r w:rsidRPr="00980D5F">
        <w:rPr>
          <w:position w:val="-6"/>
        </w:rPr>
        <w:object w:dxaOrig="279" w:dyaOrig="320" w14:anchorId="65CF007D">
          <v:shape id="_x0000_i2300" type="#_x0000_t75" style="width:14.6pt;height:14.6pt" o:ole="">
            <v:imagedata r:id="rId2580" o:title=""/>
          </v:shape>
          <o:OLEObject Type="Embed" ProgID="Equation.DSMT4" ShapeID="_x0000_i2300" DrawAspect="Content" ObjectID="_1375892798" r:id="rId2581"/>
        </w:object>
      </w:r>
      <w:r>
        <w:t xml:space="preserve"> when needed for the calculation of </w:t>
      </w:r>
      <w:r w:rsidRPr="00980D5F">
        <w:rPr>
          <w:position w:val="-10"/>
        </w:rPr>
        <w:object w:dxaOrig="240" w:dyaOrig="380" w14:anchorId="5152A967">
          <v:shape id="_x0000_i2301" type="#_x0000_t75" style="width:14.6pt;height:21.85pt" o:ole="">
            <v:imagedata r:id="rId2582" o:title=""/>
          </v:shape>
          <o:OLEObject Type="Embed" ProgID="Equation.DSMT4" ShapeID="_x0000_i2301" DrawAspect="Content" ObjectID="_1375892799" r:id="rId2583"/>
        </w:object>
      </w:r>
      <w:r>
        <w:t xml:space="preserve">.  If a solid-bound molecule is involved in a chemical reaction, equation (h) is integrated to produce an updated value of </w:t>
      </w:r>
      <w:r w:rsidRPr="00980D5F">
        <w:rPr>
          <w:position w:val="-12"/>
        </w:rPr>
        <w:object w:dxaOrig="340" w:dyaOrig="380" w14:anchorId="6B39C722">
          <v:shape id="_x0000_i2302" type="#_x0000_t75" style="width:14.6pt;height:21.85pt" o:ole="">
            <v:imagedata r:id="rId2584" o:title=""/>
          </v:shape>
          <o:OLEObject Type="Embed" ProgID="Equation.DSMT4" ShapeID="_x0000_i2302" DrawAspect="Content" ObjectID="_1375892800" r:id="rId2585"/>
        </w:object>
      </w:r>
      <w:r>
        <w:t xml:space="preserve">, using </w:t>
      </w:r>
      <w:r w:rsidRPr="00980D5F">
        <w:rPr>
          <w:position w:val="-16"/>
        </w:rPr>
        <w:object w:dxaOrig="2180" w:dyaOrig="440" w14:anchorId="229940B7">
          <v:shape id="_x0000_i2303" type="#_x0000_t75" style="width:108.45pt;height:21.85pt" o:ole="">
            <v:imagedata r:id="rId2586" o:title=""/>
          </v:shape>
          <o:OLEObject Type="Embed" ProgID="Equation.DSMT4" ShapeID="_x0000_i2303" DrawAspect="Content" ObjectID="_1375892801" r:id="rId2587"/>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304" type="#_x0000_t75" style="width:14.6pt;height:21.85pt" o:ole="">
            <v:imagedata r:id="rId2588" o:title=""/>
          </v:shape>
          <o:OLEObject Type="Embed" ProgID="Equation.DSMT4" ShapeID="_x0000_i2304" DrawAspect="Content" ObjectID="_1375892802" r:id="rId2589"/>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305" type="#_x0000_t75" style="width:79.3pt;height:36.45pt" o:ole="">
            <v:imagedata r:id="rId2590" o:title=""/>
          </v:shape>
          <o:OLEObject Type="Embed" ProgID="Equation.DSMT4" ShapeID="_x0000_i2305" DrawAspect="Content" ObjectID="_1375892803" r:id="rId2591"/>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306" type="#_x0000_t75" style="width:14.6pt;height:21.85pt" o:ole="">
            <v:imagedata r:id="rId2592" o:title=""/>
          </v:shape>
          <o:OLEObject Type="Embed" ProgID="Equation.DSMT4" ShapeID="_x0000_i2306" DrawAspect="Content" ObjectID="_1375892804" r:id="rId2593"/>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3807" w:author="Gerard" w:date="2015-08-25T18:31:00Z">
        <w:r w:rsidR="00BB6F29">
          <w:t>4.9.2</w:t>
        </w:r>
      </w:ins>
      <w:del w:id="3808" w:author="Gerard" w:date="2015-08-25T15:04:00Z">
        <w:r w:rsidR="008613FC" w:rsidDel="00554341">
          <w:delText>4.8.2</w:delText>
        </w:r>
      </w:del>
      <w:r>
        <w:fldChar w:fldCharType="end"/>
      </w:r>
      <w:r>
        <w:t xml:space="preserve">).  Thus, </w:t>
      </w:r>
      <w:r w:rsidRPr="00980D5F">
        <w:rPr>
          <w:position w:val="-12"/>
        </w:rPr>
        <w:object w:dxaOrig="300" w:dyaOrig="380" w14:anchorId="1BD3E545">
          <v:shape id="_x0000_i2307" type="#_x0000_t75" style="width:14.6pt;height:21.85pt" o:ole="">
            <v:imagedata r:id="rId2594" o:title=""/>
          </v:shape>
          <o:OLEObject Type="Embed" ProgID="Equation.DSMT4" ShapeID="_x0000_i2307" DrawAspect="Content" ObjectID="_1375892805" r:id="rId2595"/>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308" type="#_x0000_t75" style="width:50.15pt;height:21.85pt" o:ole="">
            <v:imagedata r:id="rId2596" o:title=""/>
          </v:shape>
          <o:OLEObject Type="Embed" ProgID="Equation.DSMT4" ShapeID="_x0000_i2308" DrawAspect="Content" ObjectID="_1375892806" r:id="rId2597"/>
        </w:object>
      </w:r>
      <w:r>
        <w:t xml:space="preserve">.  Therefore, since </w:t>
      </w:r>
      <w:r w:rsidRPr="00980D5F">
        <w:rPr>
          <w:position w:val="-10"/>
        </w:rPr>
        <w:object w:dxaOrig="980" w:dyaOrig="360" w14:anchorId="03748946">
          <v:shape id="_x0000_i2309" type="#_x0000_t75" style="width:50.15pt;height:21.85pt" o:ole="">
            <v:imagedata r:id="rId2598" o:title=""/>
          </v:shape>
          <o:OLEObject Type="Embed" ProgID="Equation.DSMT4" ShapeID="_x0000_i2309" DrawAspect="Content" ObjectID="_1375892807" r:id="rId2599"/>
        </w:object>
      </w:r>
      <w:r>
        <w:t xml:space="preserve"> by definition, it follows that </w:t>
      </w:r>
      <w:r w:rsidRPr="00980D5F">
        <w:rPr>
          <w:position w:val="-12"/>
        </w:rPr>
        <w:object w:dxaOrig="1060" w:dyaOrig="380" w14:anchorId="28C2F9F4">
          <v:shape id="_x0000_i2310" type="#_x0000_t75" style="width:50.15pt;height:21.85pt" o:ole="">
            <v:imagedata r:id="rId2600" o:title=""/>
          </v:shape>
          <o:OLEObject Type="Embed" ProgID="Equation.DSMT4" ShapeID="_x0000_i2310" DrawAspect="Content" ObjectID="_1375892808" r:id="rId2601"/>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311" type="#_x0000_t75" style="width:129.4pt;height:36.45pt" o:ole="">
            <v:imagedata r:id="rId2602" o:title=""/>
          </v:shape>
          <o:OLEObject Type="Embed" ProgID="Equation.DSMT4" ShapeID="_x0000_i2311" DrawAspect="Content" ObjectID="_1375892809" r:id="rId2603"/>
        </w:object>
      </w:r>
      <w:r>
        <w:tab/>
        <w:t>(k)</w:t>
      </w:r>
    </w:p>
    <w:p w14:paraId="20866EE8" w14:textId="77777777" w:rsidR="004C5B33" w:rsidRDefault="004C5B33" w:rsidP="004C5B33">
      <w:r>
        <w:t xml:space="preserve">where </w:t>
      </w:r>
      <w:r w:rsidRPr="00980D5F">
        <w:rPr>
          <w:position w:val="-12"/>
        </w:rPr>
        <w:object w:dxaOrig="300" w:dyaOrig="380" w14:anchorId="09663E21">
          <v:shape id="_x0000_i2312" type="#_x0000_t75" style="width:14.6pt;height:21.85pt" o:ole="">
            <v:imagedata r:id="rId2604" o:title=""/>
          </v:shape>
          <o:OLEObject Type="Embed" ProgID="Equation.DSMT4" ShapeID="_x0000_i2312" DrawAspect="Content" ObjectID="_1375892810" r:id="rId2605"/>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3809" w:author="Gerard" w:date="2015-08-25T18:31:00Z">
        <w:r w:rsidR="00BB6F29">
          <w:t>4.9.2</w:t>
        </w:r>
      </w:ins>
      <w:del w:id="3810" w:author="Gerard" w:date="2015-08-25T15:04:00Z">
        <w:r w:rsidR="008613FC" w:rsidDel="00554341">
          <w:delText>4.8.2</w:delText>
        </w:r>
      </w:del>
      <w:r>
        <w:fldChar w:fldCharType="end"/>
      </w:r>
      <w:r>
        <w:t xml:space="preserve">).  Thus, </w:t>
      </w:r>
      <w:r w:rsidRPr="00980D5F">
        <w:rPr>
          <w:position w:val="-12"/>
        </w:rPr>
        <w:object w:dxaOrig="300" w:dyaOrig="380" w14:anchorId="326A3415">
          <v:shape id="_x0000_i2313" type="#_x0000_t75" style="width:14.6pt;height:21.85pt" o:ole="">
            <v:imagedata r:id="rId2606" o:title=""/>
          </v:shape>
          <o:OLEObject Type="Embed" ProgID="Equation.DSMT4" ShapeID="_x0000_i2313" DrawAspect="Content" ObjectID="_1375892811" r:id="rId2607"/>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314" type="#_x0000_t75" style="width:1in;height:28.25pt" o:ole="">
            <v:imagedata r:id="rId2608" o:title=""/>
          </v:shape>
          <o:OLEObject Type="Embed" ProgID="Equation.DSMT4" ShapeID="_x0000_i2314" DrawAspect="Content" ObjectID="_1375892812" r:id="rId2609"/>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315" type="#_x0000_t75" style="width:21.85pt;height:14.6pt" o:ole="">
            <v:imagedata r:id="rId2610" o:title=""/>
          </v:shape>
          <o:OLEObject Type="Embed" ProgID="Equation.DSMT4" ShapeID="_x0000_i2315" DrawAspect="Content" ObjectID="_1375892813" r:id="rId2611"/>
        </w:object>
      </w:r>
      <w:r>
        <w:t xml:space="preserve"> is the molar mass of </w:t>
      </w:r>
      <w:r w:rsidRPr="00980D5F">
        <w:rPr>
          <w:position w:val="-6"/>
        </w:rPr>
        <w:object w:dxaOrig="240" w:dyaOrig="220" w14:anchorId="2692143F">
          <v:shape id="_x0000_i2316" type="#_x0000_t75" style="width:14.6pt;height:14.6pt" o:ole="">
            <v:imagedata r:id="rId2612" o:title=""/>
          </v:shape>
          <o:OLEObject Type="Embed" ProgID="Equation.DSMT4" ShapeID="_x0000_i2316" DrawAspect="Content" ObjectID="_1375892814" r:id="rId2613"/>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317" type="#_x0000_t75" style="width:14.6pt;height:14.6pt" o:ole="">
            <v:imagedata r:id="rId2614" o:title=""/>
          </v:shape>
          <o:OLEObject Type="Embed" ProgID="Equation.DSMT4" ShapeID="_x0000_i2317" DrawAspect="Content" ObjectID="_1375892815" r:id="rId2615"/>
        </w:object>
      </w:r>
      <w:r>
        <w:t xml:space="preserve"> and </w:t>
      </w:r>
      <w:r w:rsidRPr="00025957">
        <w:rPr>
          <w:position w:val="-4"/>
        </w:rPr>
        <w:object w:dxaOrig="420" w:dyaOrig="300" w14:anchorId="4963A46A">
          <v:shape id="_x0000_i2318" type="#_x0000_t75" style="width:21.85pt;height:14.6pt" o:ole="">
            <v:imagedata r:id="rId2616" o:title=""/>
          </v:shape>
          <o:OLEObject Type="Embed" ProgID="Equation.DSMT4" ShapeID="_x0000_i2318" DrawAspect="Content" ObjectID="_1375892816" r:id="rId2617"/>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319" type="#_x0000_t75" style="width:309.85pt;height:14.6pt" o:ole="">
            <v:imagedata r:id="rId2618" o:title=""/>
          </v:shape>
          <o:OLEObject Type="Embed" ProgID="Equation.DSMT4" ShapeID="_x0000_i2319" DrawAspect="Content" ObjectID="_1375892817" r:id="rId2619"/>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320" type="#_x0000_t75" style="width:14.6pt;height:21.85pt" o:ole="">
            <v:imagedata r:id="rId2620" o:title=""/>
          </v:shape>
          <o:OLEObject Type="Embed" ProgID="Equation.DSMT4" ShapeID="_x0000_i2320" DrawAspect="Content" ObjectID="_1375892818" r:id="rId2621"/>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321" type="#_x0000_t75" style="width:14.6pt;height:14.6pt" o:ole="">
            <v:imagedata r:id="rId2622" o:title=""/>
          </v:shape>
          <o:OLEObject Type="Embed" ProgID="Equation.DSMT4" ShapeID="_x0000_i2321" DrawAspect="Content" ObjectID="_1375892819" r:id="rId2623"/>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322" type="#_x0000_t75" style="width:14.6pt;height:14.6pt" o:ole="">
            <v:imagedata r:id="rId2624" o:title=""/>
          </v:shape>
          <o:OLEObject Type="Embed" ProgID="Equation.DSMT4" ShapeID="_x0000_i2322" DrawAspect="Content" ObjectID="_1375892820" r:id="rId2625"/>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323" type="#_x0000_t75" style="width:28.25pt;height:14.6pt" o:ole="">
            <v:imagedata r:id="rId2626" o:title=""/>
          </v:shape>
          <o:OLEObject Type="Embed" ProgID="Equation.DSMT4" ShapeID="_x0000_i2323" DrawAspect="Content" ObjectID="_1375892821" r:id="rId2627"/>
        </w:object>
      </w:r>
      <w:r>
        <w:t xml:space="preserve"> is a reasonable choice equivalent to assuming that all the constituents have approximately the same density </w:t>
      </w:r>
      <w:r w:rsidRPr="00980D5F">
        <w:rPr>
          <w:position w:val="-12"/>
        </w:rPr>
        <w:object w:dxaOrig="340" w:dyaOrig="380" w14:anchorId="619BC809">
          <v:shape id="_x0000_i2324" type="#_x0000_t75" style="width:14.6pt;height:21.85pt" o:ole="">
            <v:imagedata r:id="rId2628" o:title=""/>
          </v:shape>
          <o:OLEObject Type="Embed" ProgID="Equation.DSMT4" ShapeID="_x0000_i2324" DrawAspect="Content" ObjectID="_1375892822" r:id="rId2629"/>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325" type="#_x0000_t75" style="width:57.4pt;height:28.25pt" o:ole="">
            <v:imagedata r:id="rId2630" o:title=""/>
          </v:shape>
          <o:OLEObject Type="Embed" ProgID="Equation.DSMT4" ShapeID="_x0000_i2325" DrawAspect="Content" ObjectID="_1375892823" r:id="rId2631"/>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326" type="#_x0000_t75" style="width:57.4pt;height:21.85pt" o:ole="">
            <v:imagedata r:id="rId2632" o:title=""/>
          </v:shape>
          <o:OLEObject Type="Embed" ProgID="Equation.DSMT4" ShapeID="_x0000_i2326" DrawAspect="Content" ObjectID="_1375892824" r:id="rId2633"/>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3811" w:name="_Toc302147317"/>
      <w:r>
        <w:t>General Specification for Chemical Reactions</w:t>
      </w:r>
      <w:bookmarkEnd w:id="3811"/>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327" type="#_x0000_t75" style="width:14.6pt;height:21.85pt" o:ole="">
            <v:imagedata r:id="rId2634" o:title=""/>
          </v:shape>
          <o:OLEObject Type="Embed" ProgID="Equation.DSMT4" ShapeID="_x0000_i2327" DrawAspect="Content" ObjectID="_1375892825" r:id="rId2635"/>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328" type="#_x0000_t75" style="width:14.6pt;height:21.85pt" o:ole="">
            <v:imagedata r:id="rId2636" o:title=""/>
          </v:shape>
          <o:OLEObject Type="Embed" ProgID="Equation.DSMT4" ShapeID="_x0000_i2328" DrawAspect="Content" ObjectID="_1375892826" r:id="rId2637"/>
        </w:object>
      </w:r>
      <w:r>
        <w:t xml:space="preserve"> of the reactants and </w:t>
      </w:r>
      <w:r w:rsidR="006C2049" w:rsidRPr="006C2049">
        <w:rPr>
          <w:position w:val="-12"/>
        </w:rPr>
        <w:object w:dxaOrig="300" w:dyaOrig="380" w14:anchorId="682060A5">
          <v:shape id="_x0000_i2329" type="#_x0000_t75" style="width:14.6pt;height:21.85pt" o:ole="">
            <v:imagedata r:id="rId2638" o:title=""/>
          </v:shape>
          <o:OLEObject Type="Embed" ProgID="Equation.DSMT4" ShapeID="_x0000_i2329" DrawAspect="Content" ObjectID="_1375892827" r:id="rId2639"/>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330" type="#_x0000_t75" style="width:14.6pt;height:14.6pt" o:ole="">
            <v:imagedata r:id="rId2640" o:title=""/>
          </v:shape>
          <o:OLEObject Type="Embed" ProgID="Equation.DSMT4" ShapeID="_x0000_i2330" DrawAspect="Content" ObjectID="_1375892828" r:id="rId2641"/>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331" type="#_x0000_t75" style="width:14.6pt;height:21.85pt" o:ole="">
                  <v:imagedata r:id="rId2642" o:title=""/>
                </v:shape>
                <o:OLEObject Type="Embed" ProgID="Equation.DSMT4" ShapeID="_x0000_i2331" DrawAspect="Content" ObjectID="_1375892829" r:id="rId2643"/>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332" type="#_x0000_t75" style="width:14.6pt;height:21.85pt" o:ole="">
                  <v:imagedata r:id="rId2644" o:title=""/>
                </v:shape>
                <o:OLEObject Type="Embed" ProgID="Equation.DSMT4" ShapeID="_x0000_i2332" DrawAspect="Content" ObjectID="_1375892830" r:id="rId2645"/>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333" type="#_x0000_t75" style="width:14.6pt;height:14.6pt" o:ole="">
                  <v:imagedata r:id="rId2646" o:title=""/>
                </v:shape>
                <o:OLEObject Type="Embed" ProgID="Equation.DSMT4" ShapeID="_x0000_i2333" DrawAspect="Content" ObjectID="_1375892831" r:id="rId2647"/>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BB6F29">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3812" w:name="_Toc302147318"/>
      <w:r>
        <w:t>Chemical Reaction Materials</w:t>
      </w:r>
      <w:bookmarkEnd w:id="3812"/>
    </w:p>
    <w:p w14:paraId="5FCB1FE4" w14:textId="77777777" w:rsidR="007B076C" w:rsidRPr="007B076C" w:rsidRDefault="007B076C"/>
    <w:p w14:paraId="29F01F67" w14:textId="7BF16C69" w:rsidR="00541FBD" w:rsidRDefault="00541FBD" w:rsidP="0016320C">
      <w:pPr>
        <w:pStyle w:val="Heading4"/>
      </w:pPr>
      <w:bookmarkStart w:id="3813" w:name="_Toc302147319"/>
      <w:r>
        <w:t>Law of Mass Action for Forward Reactions</w:t>
      </w:r>
      <w:bookmarkEnd w:id="3813"/>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334" type="#_x0000_t75" style="width:7.3pt;height:14.6pt" o:ole="">
                  <v:imagedata r:id="rId2648" o:title=""/>
                </v:shape>
                <o:OLEObject Type="Embed" ProgID="Equation.DSMT4" ShapeID="_x0000_i2334" DrawAspect="Content" ObjectID="_1375892832" r:id="rId2649"/>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335" type="#_x0000_t75" style="width:79.3pt;height:28.25pt" o:ole="">
            <v:imagedata r:id="rId2650" o:title=""/>
          </v:shape>
          <o:OLEObject Type="Embed" ProgID="Equation.DSMT4" ShapeID="_x0000_i2335" DrawAspect="Content" ObjectID="_1375892833" r:id="rId2651"/>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3814" w:author="Gerard" w:date="2015-08-25T18:31:00Z">
        <w:r w:rsidR="00BB6F29">
          <w:t>4.10.4</w:t>
        </w:r>
      </w:ins>
      <w:del w:id="3815" w:author="Gerard" w:date="2015-08-25T15:04:00Z">
        <w:r w:rsidR="008613FC" w:rsidDel="00554341">
          <w:delText>4.9.4</w:delText>
        </w:r>
      </w:del>
      <w:r w:rsidR="00E77609">
        <w:fldChar w:fldCharType="end"/>
      </w:r>
      <w:r w:rsidR="00E77609">
        <w:t>.</w:t>
      </w:r>
      <w:r w:rsidR="00152AB9">
        <w:t xml:space="preserve"> The units of </w:t>
      </w:r>
      <w:r w:rsidR="006C2049" w:rsidRPr="006C2049">
        <w:rPr>
          <w:position w:val="-10"/>
        </w:rPr>
        <w:object w:dxaOrig="240" w:dyaOrig="380" w14:anchorId="27FF6030">
          <v:shape id="_x0000_i2336" type="#_x0000_t75" style="width:14.6pt;height:21.85pt" o:ole="">
            <v:imagedata r:id="rId2652" o:title=""/>
          </v:shape>
          <o:OLEObject Type="Embed" ProgID="Equation.DSMT4" ShapeID="_x0000_i2336" DrawAspect="Content" ObjectID="_1375892834" r:id="rId2653"/>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337" type="#_x0000_t75" style="width:14.6pt;height:14.6pt" o:ole="">
            <v:imagedata r:id="rId2654" o:title=""/>
          </v:shape>
          <o:OLEObject Type="Embed" ProgID="Equation.DSMT4" ShapeID="_x0000_i2337" DrawAspect="Content" ObjectID="_1375892835" r:id="rId2655"/>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338" type="#_x0000_t75" style="width:1in;height:14.6pt" o:ole="">
            <v:imagedata r:id="rId2656" o:title=""/>
          </v:shape>
          <o:OLEObject Type="Embed" ProgID="Equation.DSMT4" ShapeID="_x0000_i2338" DrawAspect="Content" ObjectID="_1375892836" r:id="rId2657"/>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3816" w:name="_Toc302147320"/>
      <w:r>
        <w:t>Law of Mass Action for Reversible Reactions</w:t>
      </w:r>
      <w:bookmarkEnd w:id="3816"/>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339" type="#_x0000_t75" style="width:14.6pt;height:21.85pt" o:ole="">
                  <v:imagedata r:id="rId2658" o:title=""/>
                </v:shape>
                <o:OLEObject Type="Embed" ProgID="Equation.DSMT4" ShapeID="_x0000_i2339" DrawAspect="Content" ObjectID="_1375892837" r:id="rId2659"/>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340" type="#_x0000_t75" style="width:14.6pt;height:21.85pt" o:ole="">
                  <v:imagedata r:id="rId2660" o:title=""/>
                </v:shape>
                <o:OLEObject Type="Embed" ProgID="Equation.DSMT4" ShapeID="_x0000_i2340" DrawAspect="Content" ObjectID="_1375892838" r:id="rId2661"/>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341" type="#_x0000_t75" style="width:57.4pt;height:21.85pt" o:ole="">
            <v:imagedata r:id="rId2662" o:title=""/>
          </v:shape>
          <o:OLEObject Type="Embed" ProgID="Equation.DSMT4" ShapeID="_x0000_i2341" DrawAspect="Content" ObjectID="_1375892839" r:id="rId2663"/>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342" type="#_x0000_t75" style="width:86.6pt;height:64.7pt" o:ole="">
            <v:imagedata r:id="rId2664" o:title=""/>
          </v:shape>
          <o:OLEObject Type="Embed" ProgID="Equation.DSMT4" ShapeID="_x0000_i2342" DrawAspect="Content" ObjectID="_1375892840" r:id="rId2665"/>
        </w:object>
      </w:r>
      <w:r>
        <w:t xml:space="preserve"> .</w:t>
      </w:r>
    </w:p>
    <w:p w14:paraId="0DA8CA1C" w14:textId="60B8AD0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3817" w:author="Gerard" w:date="2015-08-25T18:31:00Z">
        <w:r w:rsidR="00BB6F29">
          <w:t>4.10.4</w:t>
        </w:r>
      </w:ins>
      <w:del w:id="3818" w:author="Gerard" w:date="2015-08-25T15:04:00Z">
        <w:r w:rsidR="008613FC" w:rsidDel="00554341">
          <w:delText>4.9.4</w:delText>
        </w:r>
      </w:del>
      <w:r>
        <w:fldChar w:fldCharType="end"/>
      </w:r>
      <w:r>
        <w:t>.</w:t>
      </w:r>
      <w:r w:rsidR="00363CC1">
        <w:t xml:space="preserve"> The units of </w:t>
      </w:r>
      <w:r w:rsidR="006C2049" w:rsidRPr="006C2049">
        <w:rPr>
          <w:position w:val="-12"/>
        </w:rPr>
        <w:object w:dxaOrig="320" w:dyaOrig="400" w14:anchorId="0C45BC66">
          <v:shape id="_x0000_i2343" type="#_x0000_t75" style="width:14.6pt;height:21.85pt" o:ole="">
            <v:imagedata r:id="rId2666" o:title=""/>
          </v:shape>
          <o:OLEObject Type="Embed" ProgID="Equation.DSMT4" ShapeID="_x0000_i2343" DrawAspect="Content" ObjectID="_1375892841" r:id="rId2667"/>
        </w:object>
      </w:r>
      <w:r w:rsidR="00363CC1">
        <w:t xml:space="preserve"> and </w:t>
      </w:r>
      <w:r w:rsidR="006C2049" w:rsidRPr="006C2049">
        <w:rPr>
          <w:position w:val="-12"/>
        </w:rPr>
        <w:object w:dxaOrig="300" w:dyaOrig="400" w14:anchorId="50B2DE54">
          <v:shape id="_x0000_i2344" type="#_x0000_t75" style="width:14.6pt;height:21.85pt" o:ole="">
            <v:imagedata r:id="rId2668" o:title=""/>
          </v:shape>
          <o:OLEObject Type="Embed" ProgID="Equation.DSMT4" ShapeID="_x0000_i2344" DrawAspect="Content" ObjectID="_1375892842" r:id="rId2669"/>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345" type="#_x0000_t75" style="width:14.6pt;height:14.6pt" o:ole="">
            <v:imagedata r:id="rId2670" o:title=""/>
          </v:shape>
          <o:OLEObject Type="Embed" ProgID="Equation.DSMT4" ShapeID="_x0000_i2345" DrawAspect="Content" ObjectID="_1375892843" r:id="rId267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346" type="#_x0000_t75" style="width:108.45pt;height:21.85pt" o:ole="">
            <v:imagedata r:id="rId2672" o:title=""/>
          </v:shape>
          <o:OLEObject Type="Embed" ProgID="Equation.DSMT4" ShapeID="_x0000_i2346" DrawAspect="Content" ObjectID="_1375892844" r:id="rId2673"/>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3819" w:name="_Toc302147321"/>
      <w:r>
        <w:t>Michaelis-Menten Reaction</w:t>
      </w:r>
      <w:bookmarkEnd w:id="3819"/>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347" type="#_x0000_t75" style="width:21.85pt;height:21.85pt" o:ole="">
                  <v:imagedata r:id="rId2674" o:title=""/>
                </v:shape>
                <o:OLEObject Type="Embed" ProgID="Equation.DSMT4" ShapeID="_x0000_i2347" DrawAspect="Content" ObjectID="_1375892845" r:id="rId2675"/>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348" type="#_x0000_t75" style="width:21.85pt;height:21.85pt" o:ole="">
                  <v:imagedata r:id="rId2676" o:title=""/>
                </v:shape>
                <o:OLEObject Type="Embed" ProgID="Equation.DSMT4" ShapeID="_x0000_i2348" DrawAspect="Content" ObjectID="_1375892846" r:id="rId2677"/>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349" type="#_x0000_t75" style="width:14.6pt;height:14.6pt" o:ole="">
            <v:imagedata r:id="rId2678" o:title=""/>
          </v:shape>
          <o:OLEObject Type="Embed" ProgID="Equation.DSMT4" ShapeID="_x0000_i2349" DrawAspect="Content" ObjectID="_1375892847" r:id="rId2679"/>
        </w:object>
      </w:r>
      <w:r>
        <w:t xml:space="preserve"> triggers the conversion of the substrate </w:t>
      </w:r>
      <w:r w:rsidR="006C2049" w:rsidRPr="006C2049">
        <w:rPr>
          <w:position w:val="-4"/>
        </w:rPr>
        <w:object w:dxaOrig="279" w:dyaOrig="300" w14:anchorId="001D8F64">
          <v:shape id="_x0000_i2350" type="#_x0000_t75" style="width:14.6pt;height:14.6pt" o:ole="">
            <v:imagedata r:id="rId2680" o:title=""/>
          </v:shape>
          <o:OLEObject Type="Embed" ProgID="Equation.DSMT4" ShapeID="_x0000_i2350" DrawAspect="Content" ObjectID="_1375892848" r:id="rId2681"/>
        </w:object>
      </w:r>
      <w:r>
        <w:t xml:space="preserve"> into the product </w:t>
      </w:r>
      <w:r w:rsidR="006C2049" w:rsidRPr="006C2049">
        <w:rPr>
          <w:position w:val="-4"/>
        </w:rPr>
        <w:object w:dxaOrig="320" w:dyaOrig="300" w14:anchorId="41AE69D8">
          <v:shape id="_x0000_i2351" type="#_x0000_t75" style="width:14.6pt;height:14.6pt" o:ole="">
            <v:imagedata r:id="rId2682" o:title=""/>
          </v:shape>
          <o:OLEObject Type="Embed" ProgID="Equation.DSMT4" ShapeID="_x0000_i2351" DrawAspect="Content" ObjectID="_1375892849" r:id="rId2683"/>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352" type="#_x0000_t75" style="width:115.75pt;height:57.4pt" o:ole="">
            <v:imagedata r:id="rId2684" o:title=""/>
          </v:shape>
          <o:OLEObject Type="Embed" ProgID="Equation.DSMT4" ShapeID="_x0000_i2352" DrawAspect="Content" ObjectID="_1375892850" r:id="rId2685"/>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353" type="#_x0000_t75" style="width:14.6pt;height:14.6pt" o:ole="">
            <v:imagedata r:id="rId2686" o:title=""/>
          </v:shape>
          <o:OLEObject Type="Embed" ProgID="Equation.DSMT4" ShapeID="_x0000_i2353" DrawAspect="Content" ObjectID="_1375892851" r:id="rId2687"/>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354" type="#_x0000_t75" style="width:14.6pt;height:21.85pt" o:ole="">
            <v:imagedata r:id="rId2688" o:title=""/>
          </v:shape>
          <o:OLEObject Type="Embed" ProgID="Equation.DSMT4" ShapeID="_x0000_i2354" DrawAspect="Content" ObjectID="_1375892852" r:id="rId2689"/>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355" type="#_x0000_t75" style="width:122.15pt;height:14.6pt" o:ole="">
            <v:imagedata r:id="rId2690" o:title=""/>
          </v:shape>
          <o:OLEObject Type="Embed" ProgID="Equation.DSMT4" ShapeID="_x0000_i2355" DrawAspect="Content" ObjectID="_1375892853" r:id="rId2691"/>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356" type="#_x0000_t75" style="width:43.75pt;height:14.6pt" o:ole="">
            <v:imagedata r:id="rId2692" o:title=""/>
          </v:shape>
          <o:OLEObject Type="Embed" ProgID="Equation.DSMT4" ShapeID="_x0000_i2356" DrawAspect="Content" ObjectID="_1375892854" r:id="rId2693"/>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357" type="#_x0000_t75" style="width:57.4pt;height:21.85pt" o:ole="">
            <v:imagedata r:id="rId2694" o:title=""/>
          </v:shape>
          <o:OLEObject Type="Embed" ProgID="Equation.DSMT4" ShapeID="_x0000_i2357" DrawAspect="Content" ObjectID="_1375892855" r:id="rId2695"/>
        </w:object>
      </w:r>
      <w:r w:rsidR="00901BF1">
        <w:t xml:space="preserve">, so that </w:t>
      </w:r>
      <w:r w:rsidR="006C2049" w:rsidRPr="006C2049">
        <w:rPr>
          <w:position w:val="-10"/>
        </w:rPr>
        <w:object w:dxaOrig="700" w:dyaOrig="380" w14:anchorId="3C3B9F63">
          <v:shape id="_x0000_i2358" type="#_x0000_t75" style="width:36.45pt;height:21.85pt" o:ole="">
            <v:imagedata r:id="rId2696" o:title=""/>
          </v:shape>
          <o:OLEObject Type="Embed" ProgID="Equation.DSMT4" ShapeID="_x0000_i2358" DrawAspect="Content" ObjectID="_1375892856" r:id="rId2697"/>
        </w:object>
      </w:r>
      <w:r w:rsidR="000C13D5">
        <w:t>.</w:t>
      </w:r>
    </w:p>
    <w:p w14:paraId="44AE3602" w14:textId="77777777" w:rsidR="008A0DA9" w:rsidRDefault="008A0DA9" w:rsidP="0061443E">
      <w:pPr>
        <w:pStyle w:val="MTDisplayEquation"/>
      </w:pPr>
    </w:p>
    <w:p w14:paraId="40505B2A" w14:textId="27D2B43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359" type="#_x0000_t75" style="width:21.85pt;height:21.85pt" o:ole="">
            <v:imagedata r:id="rId2698" o:title=""/>
          </v:shape>
          <o:OLEObject Type="Embed" ProgID="Equation.DSMT4" ShapeID="_x0000_i2359" DrawAspect="Content" ObjectID="_1375892857" r:id="rId2699"/>
        </w:object>
      </w:r>
      <w:r>
        <w:t xml:space="preserve"> must be selected from the list of materials given in Section </w:t>
      </w:r>
      <w:r>
        <w:fldChar w:fldCharType="begin"/>
      </w:r>
      <w:r>
        <w:instrText xml:space="preserve"> REF _Ref366858813 \r \h </w:instrText>
      </w:r>
      <w:r>
        <w:fldChar w:fldCharType="separate"/>
      </w:r>
      <w:ins w:id="3820" w:author="Gerard" w:date="2015-08-25T18:31:00Z">
        <w:r w:rsidR="00BB6F29">
          <w:t>4.10.4</w:t>
        </w:r>
      </w:ins>
      <w:del w:id="3821" w:author="Gerard" w:date="2015-08-25T15:04:00Z">
        <w:r w:rsidR="008613FC" w:rsidDel="00554341">
          <w:delText>4.9.4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3822" w:name="_Ref366858813"/>
      <w:bookmarkStart w:id="3823" w:name="_Toc302147322"/>
      <w:r>
        <w:t>Specific Reaction Rate Materials</w:t>
      </w:r>
      <w:bookmarkEnd w:id="3822"/>
      <w:bookmarkEnd w:id="3823"/>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3824" w:name="_Toc302147323"/>
      <w:r>
        <w:t>Constant Reaction Rate</w:t>
      </w:r>
      <w:bookmarkEnd w:id="3824"/>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360" type="#_x0000_t75" style="width:7.3pt;height:14.6pt" o:ole="">
                  <v:imagedata r:id="rId2700" o:title=""/>
                </v:shape>
                <o:OLEObject Type="Embed" ProgID="Equation.DSMT4" ShapeID="_x0000_i2360" DrawAspect="Content" ObjectID="_1375892858" r:id="rId2701"/>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3825" w:name="_Toc302147324"/>
      <w:r>
        <w:t>Huiskes Reaction Rate</w:t>
      </w:r>
      <w:bookmarkEnd w:id="3825"/>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361" type="#_x0000_t75" style="width:14.6pt;height:14.6pt" o:ole="">
                  <v:imagedata r:id="rId2702" o:title=""/>
                </v:shape>
                <o:OLEObject Type="Embed" ProgID="Equation.DSMT4" ShapeID="_x0000_i2361" DrawAspect="Content" ObjectID="_1375892859" r:id="rId2703"/>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362" type="#_x0000_t75" style="width:14.6pt;height:21.85pt" o:ole="">
                  <v:imagedata r:id="rId2704" o:title=""/>
                </v:shape>
                <o:OLEObject Type="Embed" ProgID="Equation.DSMT4" ShapeID="_x0000_i2362" DrawAspect="Content" ObjectID="_1375892860" r:id="rId2705"/>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363" type="#_x0000_t75" style="width:107.55pt;height:35.55pt" o:ole="">
            <v:imagedata r:id="rId2706" o:title=""/>
          </v:shape>
          <o:OLEObject Type="Embed" ProgID="Equation.DSMT4" ShapeID="_x0000_i2363" DrawAspect="Content" ObjectID="_1375892861" r:id="rId2707"/>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364" type="#_x0000_t75" style="width:21.85pt;height:21.85pt" o:ole="">
            <v:imagedata r:id="rId2708" o:title=""/>
          </v:shape>
          <o:OLEObject Type="Embed" ProgID="Equation.DSMT4" ShapeID="_x0000_i2364" DrawAspect="Content" ObjectID="_1375892862" r:id="rId2709"/>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365" type="#_x0000_t75" style="width:64.7pt;height:21.85pt" o:ole="">
            <v:imagedata r:id="rId2710" o:title=""/>
          </v:shape>
          <o:OLEObject Type="Embed" ProgID="Equation.DSMT4" ShapeID="_x0000_i2365" DrawAspect="Content" ObjectID="_1375892863" r:id="rId2711"/>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366" type="#_x0000_t75" style="width:36.45pt;height:21.85pt" o:ole="">
            <v:imagedata r:id="rId2712" o:title=""/>
          </v:shape>
          <o:OLEObject Type="Embed" ProgID="Equation.DSMT4" ShapeID="_x0000_i2366" DrawAspect="Content" ObjectID="_1375892864" r:id="rId2713"/>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367" type="#_x0000_t75" style="width:64.7pt;height:21.85pt" o:ole="">
            <v:imagedata r:id="rId2714" o:title=""/>
          </v:shape>
          <o:OLEObject Type="Embed" ProgID="Equation.DSMT4" ShapeID="_x0000_i2367" DrawAspect="Content" ObjectID="_1375892865" r:id="rId2715"/>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r w:rsidR="00940A59">
        <w:fldChar w:fldCharType="begin"/>
      </w:r>
      <w:r w:rsidR="00940A59">
        <w:instrText xml:space="preserve"> HYPERLINK \l "_ENREF_38" \o "Weinans, 1992 #71" </w:instrText>
      </w:r>
      <w:ins w:id="3826" w:author="Gerard" w:date="2015-08-25T18:30:00Z"/>
      <w:r w:rsidR="00940A59">
        <w:fldChar w:fldCharType="separate"/>
      </w:r>
      <w:r w:rsidR="00554341">
        <w:rPr>
          <w:noProof/>
        </w:rPr>
        <w:t>38</w:t>
      </w:r>
      <w:r w:rsidR="00940A59">
        <w:rPr>
          <w:noProof/>
        </w:rPr>
        <w:fldChar w:fldCharType="end"/>
      </w:r>
      <w:r w:rsidR="00546831">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368" type="#_x0000_t75" style="width:2in;height:14.6pt" o:ole="">
            <v:imagedata r:id="rId2716" o:title=""/>
          </v:shape>
          <o:OLEObject Type="Embed" ProgID="Equation.DSMT4" ShapeID="_x0000_i2368" DrawAspect="Content" ObjectID="_1375892866" r:id="rId2717"/>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369" type="#_x0000_t75" style="width:28.25pt;height:21.85pt" o:ole="">
            <v:imagedata r:id="rId2718" o:title=""/>
          </v:shape>
          <o:OLEObject Type="Embed" ProgID="Equation.DSMT4" ShapeID="_x0000_i2369" DrawAspect="Content" ObjectID="_1375892867" r:id="rId2719"/>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370" type="#_x0000_t75" style="width:7.3pt;height:14.6pt" o:ole="">
            <v:imagedata r:id="rId2720" o:title=""/>
          </v:shape>
          <o:OLEObject Type="Embed" ProgID="Equation.DSMT4" ShapeID="_x0000_i2370" DrawAspect="Content" ObjectID="_1375892868" r:id="rId2721"/>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3827" w:name="_Toc302147325"/>
      <w:r>
        <w:lastRenderedPageBreak/>
        <w:t>Rigid Body</w:t>
      </w:r>
      <w:bookmarkEnd w:id="382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BB6F29">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3828" w:name="_Ref230581893"/>
      <w:bookmarkStart w:id="3829" w:name="_Ref230582111"/>
      <w:bookmarkStart w:id="3830" w:name="_Toc302147326"/>
      <w:r>
        <w:lastRenderedPageBreak/>
        <w:t>Active Contraction</w:t>
      </w:r>
      <w:bookmarkEnd w:id="3830"/>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371" type="#_x0000_t75" style="width:57.4pt;height:14.6pt" o:ole="">
            <v:imagedata r:id="rId2722" o:title=""/>
          </v:shape>
          <o:OLEObject Type="Embed" ProgID="Equation.DSMT4" ShapeID="_x0000_i2371" DrawAspect="Content" ObjectID="_1375892869" r:id="rId2723"/>
        </w:object>
      </w:r>
      <w:r>
        <w:t xml:space="preserve">, where </w:t>
      </w:r>
      <w:r w:rsidRPr="00315B5A">
        <w:rPr>
          <w:position w:val="-6"/>
        </w:rPr>
        <w:object w:dxaOrig="320" w:dyaOrig="320" w14:anchorId="0A6120CF">
          <v:shape id="_x0000_i2372" type="#_x0000_t75" style="width:14.6pt;height:14.6pt" o:ole="">
            <v:imagedata r:id="rId2724" o:title=""/>
          </v:shape>
          <o:OLEObject Type="Embed" ProgID="Equation.DSMT4" ShapeID="_x0000_i2372" DrawAspect="Content" ObjectID="_1375892870" r:id="rId2725"/>
        </w:object>
      </w:r>
      <w:r>
        <w:t xml:space="preserve"> is the solid stress (due to strain and strain history), and </w:t>
      </w:r>
      <w:r w:rsidRPr="00315B5A">
        <w:rPr>
          <w:position w:val="-6"/>
        </w:rPr>
        <w:object w:dxaOrig="320" w:dyaOrig="320" w14:anchorId="4B3450CF">
          <v:shape id="_x0000_i2373" type="#_x0000_t75" style="width:14.6pt;height:14.6pt" o:ole="">
            <v:imagedata r:id="rId2726" o:title=""/>
          </v:shape>
          <o:OLEObject Type="Embed" ProgID="Equation.DSMT4" ShapeID="_x0000_i2373" DrawAspect="Content" ObjectID="_1375892871" r:id="rId2727"/>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3831" w:name="_Toc302147327"/>
      <w:r>
        <w:t>Contraction in Mixtures of Uncoupled Materials</w:t>
      </w:r>
      <w:bookmarkEnd w:id="3831"/>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3832" w:name="_Toc302147328"/>
      <w:r>
        <w:lastRenderedPageBreak/>
        <w:t>Uncoupled Prescribed Uniaxial Active Contraction</w:t>
      </w:r>
      <w:bookmarkEnd w:id="3832"/>
    </w:p>
    <w:p w14:paraId="5B3A4EEB" w14:textId="77777777"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833" w:author="Gerard" w:date="2015-08-25T18:31:00Z">
        <w:r w:rsidR="00BB6F29">
          <w:t xml:space="preserve">4.1.2.15. </w:t>
        </w:r>
      </w:ins>
      <w:del w:id="3834"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8"/>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374" type="#_x0000_t75" style="width:14.6pt;height:21.85pt" o:ole="">
                  <v:imagedata r:id="rId2728" o:title=""/>
                </v:shape>
                <o:OLEObject Type="Embed" ProgID="Equation.DSMT4" ShapeID="_x0000_i2374" DrawAspect="Content" ObjectID="_1375892872" r:id="rId2729"/>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375" type="#_x0000_t75" style="width:7.3pt;height:14.6pt" o:ole="">
                  <v:imagedata r:id="rId2730" o:title=""/>
                </v:shape>
                <o:OLEObject Type="Embed" ProgID="Equation.DSMT4" ShapeID="_x0000_i2375" DrawAspect="Content" ObjectID="_1375892873" r:id="rId2731"/>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376" type="#_x0000_t75" style="width:14.6pt;height:14.6pt" o:ole="">
                  <v:imagedata r:id="rId2732" o:title=""/>
                </v:shape>
                <o:OLEObject Type="Embed" ProgID="Equation.DSMT4" ShapeID="_x0000_i2376" DrawAspect="Content" ObjectID="_1375892874" r:id="rId2733"/>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377" type="#_x0000_t75" style="width:194.15pt;height:21.85pt" o:ole="">
            <v:imagedata r:id="rId2734" o:title=""/>
          </v:shape>
          <o:OLEObject Type="Embed" ProgID="Equation.DSMT4" ShapeID="_x0000_i2377" DrawAspect="Content" ObjectID="_1375892875" r:id="rId2735"/>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378" type="#_x0000_t75" style="width:50.15pt;height:21.85pt" o:ole="">
            <v:imagedata r:id="rId2736" o:title=""/>
          </v:shape>
          <o:OLEObject Type="Embed" ProgID="Equation.DSMT4" ShapeID="_x0000_i2378" DrawAspect="Content" ObjectID="_1375892876" r:id="rId2737"/>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379" type="#_x0000_t75" style="width:21.85pt;height:14.6pt" o:ole="">
            <v:imagedata r:id="rId2738" o:title=""/>
          </v:shape>
          <o:OLEObject Type="Embed" ProgID="Equation.DSMT4" ShapeID="_x0000_i2379" DrawAspect="Content" ObjectID="_1375892877" r:id="rId2739"/>
        </w:object>
      </w:r>
      <w:r>
        <w:t xml:space="preserve">0° and </w:t>
      </w:r>
      <w:r w:rsidRPr="00315B5A">
        <w:rPr>
          <w:position w:val="-10"/>
        </w:rPr>
        <w:object w:dxaOrig="400" w:dyaOrig="260" w14:anchorId="6EAB00BF">
          <v:shape id="_x0000_i2380" type="#_x0000_t75" style="width:21.85pt;height:14.6pt" o:ole="">
            <v:imagedata r:id="rId2740" o:title=""/>
          </v:shape>
          <o:OLEObject Type="Embed" ProgID="Equation.DSMT4" ShapeID="_x0000_i2380" DrawAspect="Content" ObjectID="_1375892878" r:id="rId2741"/>
        </w:object>
      </w:r>
      <w:r>
        <w:t xml:space="preserve">90°, such that </w:t>
      </w:r>
      <w:r w:rsidRPr="00315B5A">
        <w:rPr>
          <w:position w:val="-12"/>
        </w:rPr>
        <w:object w:dxaOrig="700" w:dyaOrig="360" w14:anchorId="314898B2">
          <v:shape id="_x0000_i2381" type="#_x0000_t75" style="width:36.45pt;height:21.85pt" o:ole="">
            <v:imagedata r:id="rId2742" o:title=""/>
          </v:shape>
          <o:OLEObject Type="Embed" ProgID="Equation.DSMT4" ShapeID="_x0000_i2381" DrawAspect="Content" ObjectID="_1375892879" r:id="rId2743"/>
        </w:object>
      </w:r>
      <w:r>
        <w:t xml:space="preserve">.  The active stress </w:t>
      </w:r>
      <w:r w:rsidRPr="00315B5A">
        <w:rPr>
          <w:position w:val="-6"/>
        </w:rPr>
        <w:object w:dxaOrig="320" w:dyaOrig="320" w14:anchorId="4916C180">
          <v:shape id="_x0000_i2382" type="#_x0000_t75" style="width:14.6pt;height:14.6pt" o:ole="">
            <v:imagedata r:id="rId2744" o:title=""/>
          </v:shape>
          <o:OLEObject Type="Embed" ProgID="Equation.DSMT4" ShapeID="_x0000_i2382" DrawAspect="Content" ObjectID="_1375892880" r:id="rId2745"/>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383" type="#_x0000_t75" style="width:79.3pt;height:21.85pt" o:ole="">
            <v:imagedata r:id="rId2746" o:title=""/>
          </v:shape>
          <o:OLEObject Type="Embed" ProgID="Equation.DSMT4" ShapeID="_x0000_i2383" DrawAspect="Content" ObjectID="_1375892881" r:id="rId2747"/>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384" type="#_x0000_t75" style="width:43.75pt;height:21.85pt" o:ole="">
            <v:imagedata r:id="rId2748" o:title=""/>
          </v:shape>
          <o:OLEObject Type="Embed" ProgID="Equation.DSMT4" ShapeID="_x0000_i2384" DrawAspect="Content" ObjectID="_1375892882" r:id="rId2749"/>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385" type="#_x0000_t75" style="width:14.6pt;height:21.85pt" o:ole="">
            <v:imagedata r:id="rId2750" o:title=""/>
          </v:shape>
          <o:OLEObject Type="Embed" ProgID="Equation.DSMT4" ShapeID="_x0000_i2385" DrawAspect="Content" ObjectID="_1375892883" r:id="rId2751"/>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3835" w:name="_Toc302147329"/>
      <w:r>
        <w:lastRenderedPageBreak/>
        <w:t>Uncoupled Prescribed Transversely Isotropic Active Contraction</w:t>
      </w:r>
      <w:bookmarkEnd w:id="3835"/>
    </w:p>
    <w:p w14:paraId="7C38F0E3" w14:textId="77777777"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836" w:author="Gerard" w:date="2015-08-25T18:31:00Z">
        <w:r w:rsidR="00BB6F29">
          <w:t xml:space="preserve">4.1.2.15. </w:t>
        </w:r>
      </w:ins>
      <w:del w:id="3837"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8"/>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386" type="#_x0000_t75" style="width:14.6pt;height:21.85pt" o:ole="">
                  <v:imagedata r:id="rId2752" o:title=""/>
                </v:shape>
                <o:OLEObject Type="Embed" ProgID="Equation.DSMT4" ShapeID="_x0000_i2386" DrawAspect="Content" ObjectID="_1375892884" r:id="rId2753"/>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387" type="#_x0000_t75" style="width:7.3pt;height:14.6pt" o:ole="">
                  <v:imagedata r:id="rId2754" o:title=""/>
                </v:shape>
                <o:OLEObject Type="Embed" ProgID="Equation.DSMT4" ShapeID="_x0000_i2387" DrawAspect="Content" ObjectID="_1375892885" r:id="rId2755"/>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388" type="#_x0000_t75" style="width:14.6pt;height:14.6pt" o:ole="">
                  <v:imagedata r:id="rId2756" o:title=""/>
                </v:shape>
                <o:OLEObject Type="Embed" ProgID="Equation.DSMT4" ShapeID="_x0000_i2388" DrawAspect="Content" ObjectID="_1375892886" r:id="rId2757"/>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389" type="#_x0000_t75" style="width:194.15pt;height:21.85pt" o:ole="">
            <v:imagedata r:id="rId2758" o:title=""/>
          </v:shape>
          <o:OLEObject Type="Embed" ProgID="Equation.DSMT4" ShapeID="_x0000_i2389" DrawAspect="Content" ObjectID="_1375892887" r:id="rId2759"/>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390" type="#_x0000_t75" style="width:50.15pt;height:21.85pt" o:ole="">
            <v:imagedata r:id="rId2760" o:title=""/>
          </v:shape>
          <o:OLEObject Type="Embed" ProgID="Equation.DSMT4" ShapeID="_x0000_i2390" DrawAspect="Content" ObjectID="_1375892888" r:id="rId276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391" type="#_x0000_t75" style="width:21.85pt;height:14.6pt" o:ole="">
            <v:imagedata r:id="rId2762" o:title=""/>
          </v:shape>
          <o:OLEObject Type="Embed" ProgID="Equation.DSMT4" ShapeID="_x0000_i2391" DrawAspect="Content" ObjectID="_1375892889" r:id="rId2763"/>
        </w:object>
      </w:r>
      <w:r>
        <w:t xml:space="preserve">0° and </w:t>
      </w:r>
      <w:r w:rsidRPr="00315B5A">
        <w:rPr>
          <w:position w:val="-10"/>
        </w:rPr>
        <w:object w:dxaOrig="400" w:dyaOrig="260" w14:anchorId="6169D474">
          <v:shape id="_x0000_i2392" type="#_x0000_t75" style="width:21.85pt;height:14.6pt" o:ole="">
            <v:imagedata r:id="rId2764" o:title=""/>
          </v:shape>
          <o:OLEObject Type="Embed" ProgID="Equation.DSMT4" ShapeID="_x0000_i2392" DrawAspect="Content" ObjectID="_1375892890" r:id="rId2765"/>
        </w:object>
      </w:r>
      <w:r>
        <w:t xml:space="preserve">90°, such that </w:t>
      </w:r>
      <w:r w:rsidRPr="00315B5A">
        <w:rPr>
          <w:position w:val="-12"/>
        </w:rPr>
        <w:object w:dxaOrig="700" w:dyaOrig="360" w14:anchorId="34085FE6">
          <v:shape id="_x0000_i2393" type="#_x0000_t75" style="width:36.45pt;height:21.85pt" o:ole="">
            <v:imagedata r:id="rId2766" o:title=""/>
          </v:shape>
          <o:OLEObject Type="Embed" ProgID="Equation.DSMT4" ShapeID="_x0000_i2393" DrawAspect="Content" ObjectID="_1375892891" r:id="rId2767"/>
        </w:object>
      </w:r>
      <w:r>
        <w:t xml:space="preserve">.  The active stress </w:t>
      </w:r>
      <w:r w:rsidRPr="00315B5A">
        <w:rPr>
          <w:position w:val="-6"/>
        </w:rPr>
        <w:object w:dxaOrig="320" w:dyaOrig="320" w14:anchorId="4053DAC3">
          <v:shape id="_x0000_i2394" type="#_x0000_t75" style="width:14.6pt;height:14.6pt" o:ole="">
            <v:imagedata r:id="rId2768" o:title=""/>
          </v:shape>
          <o:OLEObject Type="Embed" ProgID="Equation.DSMT4" ShapeID="_x0000_i2394" DrawAspect="Content" ObjectID="_1375892892" r:id="rId2769"/>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395" type="#_x0000_t75" style="width:115.75pt;height:21.85pt" o:ole="">
            <v:imagedata r:id="rId2770" o:title=""/>
          </v:shape>
          <o:OLEObject Type="Embed" ProgID="Equation.DSMT4" ShapeID="_x0000_i2395" DrawAspect="Content" ObjectID="_1375892893" r:id="rId2771"/>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396" type="#_x0000_t75" style="width:43.75pt;height:21.85pt" o:ole="">
            <v:imagedata r:id="rId2772" o:title=""/>
          </v:shape>
          <o:OLEObject Type="Embed" ProgID="Equation.DSMT4" ShapeID="_x0000_i2396" DrawAspect="Content" ObjectID="_1375892894" r:id="rId2773"/>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397" type="#_x0000_t75" style="width:50.15pt;height:14.6pt" o:ole="">
            <v:imagedata r:id="rId2774" o:title=""/>
          </v:shape>
          <o:OLEObject Type="Embed" ProgID="Equation.DSMT4" ShapeID="_x0000_i2397" DrawAspect="Content" ObjectID="_1375892895" r:id="rId2775"/>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398" type="#_x0000_t75" style="width:14.6pt;height:21.85pt" o:ole="">
            <v:imagedata r:id="rId2776" o:title=""/>
          </v:shape>
          <o:OLEObject Type="Embed" ProgID="Equation.DSMT4" ShapeID="_x0000_i2398" DrawAspect="Content" ObjectID="_1375892896" r:id="rId2777"/>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3838" w:name="_Toc302147330"/>
      <w:r>
        <w:lastRenderedPageBreak/>
        <w:t>Uncoupled Prescribed Isotropic Active Contraction</w:t>
      </w:r>
      <w:bookmarkEnd w:id="3838"/>
    </w:p>
    <w:p w14:paraId="59CF4432" w14:textId="77777777"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839" w:author="Gerard" w:date="2015-08-25T18:31:00Z">
        <w:r w:rsidR="00BB6F29">
          <w:t xml:space="preserve">4.1.2.15. </w:t>
        </w:r>
      </w:ins>
      <w:del w:id="3840"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9"/>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399" type="#_x0000_t75" style="width:14.6pt;height:21.85pt" o:ole="">
                  <v:imagedata r:id="rId2778" o:title=""/>
                </v:shape>
                <o:OLEObject Type="Embed" ProgID="Equation.DSMT4" ShapeID="_x0000_i2399" DrawAspect="Content" ObjectID="_1375892897" r:id="rId2779"/>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400" type="#_x0000_t75" style="width:14.6pt;height:14.6pt" o:ole="">
            <v:imagedata r:id="rId2780" o:title=""/>
          </v:shape>
          <o:OLEObject Type="Embed" ProgID="Equation.DSMT4" ShapeID="_x0000_i2400" DrawAspect="Content" ObjectID="_1375892898" r:id="rId2781"/>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401" type="#_x0000_t75" style="width:57.4pt;height:21.85pt" o:ole="">
            <v:imagedata r:id="rId2782" o:title=""/>
          </v:shape>
          <o:OLEObject Type="Embed" ProgID="Equation.DSMT4" ShapeID="_x0000_i2401" DrawAspect="Content" ObjectID="_1375892899" r:id="rId2783"/>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3841" w:name="_Toc302147331"/>
      <w:r>
        <w:lastRenderedPageBreak/>
        <w:t>Contraction in Mixtures of Compressible Materials</w:t>
      </w:r>
      <w:bookmarkEnd w:id="3841"/>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3842" w:name="_Toc302147332"/>
      <w:r>
        <w:t>Prescribed Uniaxial Active Contraction</w:t>
      </w:r>
      <w:bookmarkEnd w:id="3842"/>
    </w:p>
    <w:p w14:paraId="5FD1FBB3" w14:textId="36BA891C"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3843" w:author="Gerard" w:date="2015-08-25T18:31:00Z">
        <w:r w:rsidR="00BB6F29">
          <w:t xml:space="preserve">4.1.3.21. </w:t>
        </w:r>
      </w:ins>
      <w:del w:id="3844" w:author="Gerard" w:date="2015-06-21T22:37:00Z">
        <w:r w:rsidR="008613FC" w:rsidDel="008613FC">
          <w:delText xml:space="preserve">4.1.3.20. </w:delText>
        </w:r>
      </w:del>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8"/>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402" type="#_x0000_t75" style="width:14.6pt;height:21.85pt" o:ole="">
                  <v:imagedata r:id="rId2784" o:title=""/>
                </v:shape>
                <o:OLEObject Type="Embed" ProgID="Equation.DSMT4" ShapeID="_x0000_i2402" DrawAspect="Content" ObjectID="_1375892900" r:id="rId2785"/>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403" type="#_x0000_t75" style="width:7.3pt;height:14.6pt" o:ole="">
                  <v:imagedata r:id="rId2786" o:title=""/>
                </v:shape>
                <o:OLEObject Type="Embed" ProgID="Equation.DSMT4" ShapeID="_x0000_i2403" DrawAspect="Content" ObjectID="_1375892901" r:id="rId2787"/>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404" type="#_x0000_t75" style="width:14.6pt;height:14.6pt" o:ole="">
                  <v:imagedata r:id="rId2788" o:title=""/>
                </v:shape>
                <o:OLEObject Type="Embed" ProgID="Equation.DSMT4" ShapeID="_x0000_i2404" DrawAspect="Content" ObjectID="_1375892902" r:id="rId2789"/>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405" type="#_x0000_t75" style="width:194.15pt;height:21.85pt" o:ole="">
            <v:imagedata r:id="rId2790" o:title=""/>
          </v:shape>
          <o:OLEObject Type="Embed" ProgID="Equation.DSMT4" ShapeID="_x0000_i2405" DrawAspect="Content" ObjectID="_1375892903" r:id="rId2791"/>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406" type="#_x0000_t75" style="width:50.15pt;height:21.85pt" o:ole="">
            <v:imagedata r:id="rId2792" o:title=""/>
          </v:shape>
          <o:OLEObject Type="Embed" ProgID="Equation.DSMT4" ShapeID="_x0000_i2406" DrawAspect="Content" ObjectID="_1375892904" r:id="rId279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407" type="#_x0000_t75" style="width:21.85pt;height:14.6pt" o:ole="">
            <v:imagedata r:id="rId2794" o:title=""/>
          </v:shape>
          <o:OLEObject Type="Embed" ProgID="Equation.DSMT4" ShapeID="_x0000_i2407" DrawAspect="Content" ObjectID="_1375892905" r:id="rId2795"/>
        </w:object>
      </w:r>
      <w:r>
        <w:t xml:space="preserve">0° and </w:t>
      </w:r>
      <w:r w:rsidRPr="00315B5A">
        <w:rPr>
          <w:position w:val="-10"/>
        </w:rPr>
        <w:object w:dxaOrig="400" w:dyaOrig="260" w14:anchorId="334626CF">
          <v:shape id="_x0000_i2408" type="#_x0000_t75" style="width:21.85pt;height:14.6pt" o:ole="">
            <v:imagedata r:id="rId2796" o:title=""/>
          </v:shape>
          <o:OLEObject Type="Embed" ProgID="Equation.DSMT4" ShapeID="_x0000_i2408" DrawAspect="Content" ObjectID="_1375892906" r:id="rId2797"/>
        </w:object>
      </w:r>
      <w:r>
        <w:t xml:space="preserve">90°, such that </w:t>
      </w:r>
      <w:r w:rsidRPr="00315B5A">
        <w:rPr>
          <w:position w:val="-12"/>
        </w:rPr>
        <w:object w:dxaOrig="700" w:dyaOrig="360" w14:anchorId="254B91FE">
          <v:shape id="_x0000_i2409" type="#_x0000_t75" style="width:36.45pt;height:21.85pt" o:ole="">
            <v:imagedata r:id="rId2798" o:title=""/>
          </v:shape>
          <o:OLEObject Type="Embed" ProgID="Equation.DSMT4" ShapeID="_x0000_i2409" DrawAspect="Content" ObjectID="_1375892907" r:id="rId2799"/>
        </w:object>
      </w:r>
      <w:r>
        <w:t xml:space="preserve">.  The active stress </w:t>
      </w:r>
      <w:r w:rsidRPr="00315B5A">
        <w:rPr>
          <w:position w:val="-6"/>
        </w:rPr>
        <w:object w:dxaOrig="320" w:dyaOrig="320" w14:anchorId="5F2C78FD">
          <v:shape id="_x0000_i2410" type="#_x0000_t75" style="width:14.6pt;height:14.6pt" o:ole="">
            <v:imagedata r:id="rId2800" o:title=""/>
          </v:shape>
          <o:OLEObject Type="Embed" ProgID="Equation.DSMT4" ShapeID="_x0000_i2410" DrawAspect="Content" ObjectID="_1375892908" r:id="rId2801"/>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411" type="#_x0000_t75" style="width:79.3pt;height:21.85pt" o:ole="">
            <v:imagedata r:id="rId2802" o:title=""/>
          </v:shape>
          <o:OLEObject Type="Embed" ProgID="Equation.DSMT4" ShapeID="_x0000_i2411" DrawAspect="Content" ObjectID="_1375892909" r:id="rId2803"/>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412" type="#_x0000_t75" style="width:43.75pt;height:21.85pt" o:ole="">
            <v:imagedata r:id="rId2804" o:title=""/>
          </v:shape>
          <o:OLEObject Type="Embed" ProgID="Equation.DSMT4" ShapeID="_x0000_i2412" DrawAspect="Content" ObjectID="_1375892910" r:id="rId2805"/>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413" type="#_x0000_t75" style="width:14.6pt;height:21.85pt" o:ole="">
            <v:imagedata r:id="rId2806" o:title=""/>
          </v:shape>
          <o:OLEObject Type="Embed" ProgID="Equation.DSMT4" ShapeID="_x0000_i2413" DrawAspect="Content" ObjectID="_1375892911" r:id="rId2807"/>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3845" w:name="_Toc302147333"/>
      <w:r>
        <w:t>Prescribed Transversely Isotropic Active Contraction</w:t>
      </w:r>
      <w:bookmarkEnd w:id="3845"/>
    </w:p>
    <w:p w14:paraId="23789262" w14:textId="2D2ADA4E"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3846" w:author="Gerard" w:date="2015-08-25T18:31:00Z">
        <w:r w:rsidR="00BB6F29">
          <w:t xml:space="preserve">4.1.3.21. </w:t>
        </w:r>
      </w:ins>
      <w:del w:id="3847" w:author="Gerard" w:date="2015-06-21T22:37:00Z">
        <w:r w:rsidR="008613FC" w:rsidDel="008613FC">
          <w:delText xml:space="preserve">4.1.3.20. </w:delText>
        </w:r>
      </w:del>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8"/>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414" type="#_x0000_t75" style="width:14.6pt;height:21.85pt" o:ole="">
                  <v:imagedata r:id="rId2808" o:title=""/>
                </v:shape>
                <o:OLEObject Type="Embed" ProgID="Equation.DSMT4" ShapeID="_x0000_i2414" DrawAspect="Content" ObjectID="_1375892912" r:id="rId2809"/>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415" type="#_x0000_t75" style="width:7.3pt;height:14.6pt" o:ole="">
                  <v:imagedata r:id="rId2810" o:title=""/>
                </v:shape>
                <o:OLEObject Type="Embed" ProgID="Equation.DSMT4" ShapeID="_x0000_i2415" DrawAspect="Content" ObjectID="_1375892913" r:id="rId2811"/>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416" type="#_x0000_t75" style="width:14.6pt;height:14.6pt" o:ole="">
                  <v:imagedata r:id="rId2812" o:title=""/>
                </v:shape>
                <o:OLEObject Type="Embed" ProgID="Equation.DSMT4" ShapeID="_x0000_i2416" DrawAspect="Content" ObjectID="_1375892914" r:id="rId2813"/>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417" type="#_x0000_t75" style="width:194.15pt;height:21.85pt" o:ole="">
            <v:imagedata r:id="rId2814" o:title=""/>
          </v:shape>
          <o:OLEObject Type="Embed" ProgID="Equation.DSMT4" ShapeID="_x0000_i2417" DrawAspect="Content" ObjectID="_1375892915" r:id="rId2815"/>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418" type="#_x0000_t75" style="width:50.15pt;height:21.85pt" o:ole="">
            <v:imagedata r:id="rId2816" o:title=""/>
          </v:shape>
          <o:OLEObject Type="Embed" ProgID="Equation.DSMT4" ShapeID="_x0000_i2418" DrawAspect="Content" ObjectID="_1375892916" r:id="rId2817"/>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BB6F2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419" type="#_x0000_t75" style="width:21.85pt;height:14.6pt" o:ole="">
            <v:imagedata r:id="rId2818" o:title=""/>
          </v:shape>
          <o:OLEObject Type="Embed" ProgID="Equation.DSMT4" ShapeID="_x0000_i2419" DrawAspect="Content" ObjectID="_1375892917" r:id="rId2819"/>
        </w:object>
      </w:r>
      <w:r>
        <w:t xml:space="preserve">0° and </w:t>
      </w:r>
      <w:r w:rsidRPr="00315B5A">
        <w:rPr>
          <w:position w:val="-10"/>
        </w:rPr>
        <w:object w:dxaOrig="400" w:dyaOrig="260" w14:anchorId="1EF40844">
          <v:shape id="_x0000_i2420" type="#_x0000_t75" style="width:21.85pt;height:14.6pt" o:ole="">
            <v:imagedata r:id="rId2820" o:title=""/>
          </v:shape>
          <o:OLEObject Type="Embed" ProgID="Equation.DSMT4" ShapeID="_x0000_i2420" DrawAspect="Content" ObjectID="_1375892918" r:id="rId2821"/>
        </w:object>
      </w:r>
      <w:r>
        <w:t xml:space="preserve">90°, such that </w:t>
      </w:r>
      <w:r w:rsidRPr="00315B5A">
        <w:rPr>
          <w:position w:val="-12"/>
        </w:rPr>
        <w:object w:dxaOrig="700" w:dyaOrig="360" w14:anchorId="12EDD001">
          <v:shape id="_x0000_i2421" type="#_x0000_t75" style="width:36.45pt;height:21.85pt" o:ole="">
            <v:imagedata r:id="rId2822" o:title=""/>
          </v:shape>
          <o:OLEObject Type="Embed" ProgID="Equation.DSMT4" ShapeID="_x0000_i2421" DrawAspect="Content" ObjectID="_1375892919" r:id="rId2823"/>
        </w:object>
      </w:r>
      <w:r>
        <w:t xml:space="preserve">.  The active stress </w:t>
      </w:r>
      <w:r w:rsidRPr="00315B5A">
        <w:rPr>
          <w:position w:val="-6"/>
        </w:rPr>
        <w:object w:dxaOrig="320" w:dyaOrig="320" w14:anchorId="48516BC9">
          <v:shape id="_x0000_i2422" type="#_x0000_t75" style="width:14.6pt;height:14.6pt" o:ole="">
            <v:imagedata r:id="rId2824" o:title=""/>
          </v:shape>
          <o:OLEObject Type="Embed" ProgID="Equation.DSMT4" ShapeID="_x0000_i2422" DrawAspect="Content" ObjectID="_1375892920" r:id="rId2825"/>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423" type="#_x0000_t75" style="width:115.75pt;height:21.85pt" o:ole="">
            <v:imagedata r:id="rId2826" o:title=""/>
          </v:shape>
          <o:OLEObject Type="Embed" ProgID="Equation.DSMT4" ShapeID="_x0000_i2423" DrawAspect="Content" ObjectID="_1375892921" r:id="rId2827"/>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424" type="#_x0000_t75" style="width:43.75pt;height:21.85pt" o:ole="">
            <v:imagedata r:id="rId2828" o:title=""/>
          </v:shape>
          <o:OLEObject Type="Embed" ProgID="Equation.DSMT4" ShapeID="_x0000_i2424" DrawAspect="Content" ObjectID="_1375892922" r:id="rId2829"/>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425" type="#_x0000_t75" style="width:50.15pt;height:14.6pt" o:ole="">
            <v:imagedata r:id="rId2830" o:title=""/>
          </v:shape>
          <o:OLEObject Type="Embed" ProgID="Equation.DSMT4" ShapeID="_x0000_i2425" DrawAspect="Content" ObjectID="_1375892923" r:id="rId2831"/>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426" type="#_x0000_t75" style="width:14.6pt;height:21.85pt" o:ole="">
            <v:imagedata r:id="rId2832" o:title=""/>
          </v:shape>
          <o:OLEObject Type="Embed" ProgID="Equation.DSMT4" ShapeID="_x0000_i2426" DrawAspect="Content" ObjectID="_1375892924" r:id="rId2833"/>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3848" w:name="_Toc302147334"/>
      <w:r>
        <w:t>Prescribed Isotropic Active Contraction</w:t>
      </w:r>
      <w:bookmarkEnd w:id="3848"/>
    </w:p>
    <w:p w14:paraId="78EB8D1D" w14:textId="6005A1B9"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3849" w:author="Gerard" w:date="2015-08-25T18:31:00Z">
        <w:r w:rsidR="00BB6F29">
          <w:t xml:space="preserve">4.1.3.21. </w:t>
        </w:r>
      </w:ins>
      <w:del w:id="3850" w:author="Gerard" w:date="2015-06-21T22:37:00Z">
        <w:r w:rsidR="008613FC" w:rsidDel="008613FC">
          <w:delText xml:space="preserve">4.1.3.20. </w:delText>
        </w:r>
      </w:del>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9"/>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427" type="#_x0000_t75" style="width:14.6pt;height:21.85pt" o:ole="">
                  <v:imagedata r:id="rId2834" o:title=""/>
                </v:shape>
                <o:OLEObject Type="Embed" ProgID="Equation.DSMT4" ShapeID="_x0000_i2427" DrawAspect="Content" ObjectID="_1375892925" r:id="rId2835"/>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428" type="#_x0000_t75" style="width:14.6pt;height:14.6pt" o:ole="">
            <v:imagedata r:id="rId2836" o:title=""/>
          </v:shape>
          <o:OLEObject Type="Embed" ProgID="Equation.DSMT4" ShapeID="_x0000_i2428" DrawAspect="Content" ObjectID="_1375892926" r:id="rId2837"/>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429" type="#_x0000_t75" style="width:57.4pt;height:21.85pt" o:ole="">
            <v:imagedata r:id="rId2838" o:title=""/>
          </v:shape>
          <o:OLEObject Type="Embed" ProgID="Equation.DSMT4" ShapeID="_x0000_i2429" DrawAspect="Content" ObjectID="_1375892927" r:id="rId2839"/>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3851" w:name="_Toc302147335"/>
      <w:r>
        <w:lastRenderedPageBreak/>
        <w:t>Restart Input file</w:t>
      </w:r>
      <w:bookmarkEnd w:id="3828"/>
      <w:bookmarkEnd w:id="3829"/>
      <w:bookmarkEnd w:id="3851"/>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3852" w:name="_Toc302147336"/>
      <w:r>
        <w:t>The Archive Section</w:t>
      </w:r>
      <w:bookmarkEnd w:id="3852"/>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3853" w:name="_Toc302147337"/>
      <w:r>
        <w:lastRenderedPageBreak/>
        <w:t>The Control Section</w:t>
      </w:r>
      <w:bookmarkEnd w:id="3853"/>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3854" w:name="_Toc302147338"/>
      <w:r>
        <w:t>The LoadData Section</w:t>
      </w:r>
      <w:bookmarkEnd w:id="3854"/>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3855" w:name="_Toc302147339"/>
      <w:r>
        <w:t>Example</w:t>
      </w:r>
      <w:bookmarkEnd w:id="3855"/>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3856" w:name="_Ref293568242"/>
      <w:bookmarkStart w:id="3857" w:name="_Toc302147340"/>
      <w:r>
        <w:lastRenderedPageBreak/>
        <w:t>Multi-step Analysis</w:t>
      </w:r>
      <w:bookmarkEnd w:id="3856"/>
      <w:bookmarkEnd w:id="3857"/>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3858" w:name="_Toc302147341"/>
      <w:r>
        <w:t xml:space="preserve">The Step </w:t>
      </w:r>
      <w:r w:rsidR="00D153DC">
        <w:t>S</w:t>
      </w:r>
      <w:r>
        <w:t>ection</w:t>
      </w:r>
      <w:bookmarkEnd w:id="3858"/>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3859" w:name="_Toc302147342"/>
      <w:r>
        <w:t>Control Settings</w:t>
      </w:r>
      <w:bookmarkEnd w:id="3859"/>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3860" w:name="_Toc302147343"/>
      <w:r>
        <w:t>Boundary Conditions</w:t>
      </w:r>
      <w:bookmarkEnd w:id="3860"/>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3861" w:name="_Toc302147344"/>
      <w:r>
        <w:t>Relative Boundary Conditions</w:t>
      </w:r>
      <w:bookmarkEnd w:id="3861"/>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3862" w:name="_Toc302147345"/>
      <w:r>
        <w:t>An Example</w:t>
      </w:r>
      <w:bookmarkEnd w:id="3862"/>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3863" w:name="_Ref292524274"/>
      <w:bookmarkStart w:id="3864" w:name="_Ref293568253"/>
      <w:bookmarkStart w:id="3865" w:name="_Ref293568696"/>
      <w:bookmarkStart w:id="3866" w:name="_Toc302147346"/>
      <w:r>
        <w:lastRenderedPageBreak/>
        <w:t>Parameter Optimization</w:t>
      </w:r>
      <w:bookmarkEnd w:id="3863"/>
      <w:bookmarkEnd w:id="3864"/>
      <w:bookmarkEnd w:id="3865"/>
      <w:bookmarkEnd w:id="3866"/>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3867" w:name="_Toc302147347"/>
      <w:r>
        <w:t xml:space="preserve">Optimization </w:t>
      </w:r>
      <w:r w:rsidR="00D153DC">
        <w:t>I</w:t>
      </w:r>
      <w:r>
        <w:t xml:space="preserve">nput </w:t>
      </w:r>
      <w:r w:rsidR="00D153DC">
        <w:t>F</w:t>
      </w:r>
      <w:r>
        <w:t>ile</w:t>
      </w:r>
      <w:bookmarkEnd w:id="3867"/>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3868" w:name="_Toc302147348"/>
      <w:r>
        <w:t xml:space="preserve">Model </w:t>
      </w:r>
      <w:r w:rsidR="00FD648A">
        <w:t>S</w:t>
      </w:r>
      <w:r>
        <w:t>ection</w:t>
      </w:r>
      <w:bookmarkEnd w:id="3868"/>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BB6F29">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3869" w:name="_Toc302147349"/>
      <w:r>
        <w:t xml:space="preserve">Options </w:t>
      </w:r>
      <w:r w:rsidR="00FD648A">
        <w:t>S</w:t>
      </w:r>
      <w:r>
        <w:t>ection</w:t>
      </w:r>
      <w:bookmarkEnd w:id="3869"/>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554341">
        <w:fldChar w:fldCharType="begin"/>
      </w:r>
      <w:r w:rsidR="00554341">
        <w:instrText xml:space="preserve"> HYPERLINK "http://users.ics.forth.gr/~lourakis/levmar/" </w:instrText>
      </w:r>
      <w:ins w:id="3870" w:author="Gerard" w:date="2015-08-25T18:30:00Z"/>
      <w:r w:rsidR="00554341">
        <w:fldChar w:fldCharType="separate"/>
      </w:r>
      <w:r w:rsidR="00B368CC" w:rsidRPr="00173452">
        <w:rPr>
          <w:rStyle w:val="Hyperlink"/>
        </w:rPr>
        <w:t>http://users.ics.forth.gr/~lourakis/levmar/</w:t>
      </w:r>
      <w:r w:rsidR="00554341">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430" type="#_x0000_t75" style="width:129.4pt;height:36.45pt" o:ole="">
            <v:imagedata r:id="rId2840" o:title=""/>
          </v:shape>
          <o:OLEObject Type="Embed" ProgID="Equation.DSMT4" ShapeID="_x0000_i2430" DrawAspect="Content" ObjectID="_1375892928" r:id="rId2841"/>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431" type="#_x0000_t75" style="width:35.55pt;height:21.85pt" o:ole="">
            <v:imagedata r:id="rId2842" o:title=""/>
          </v:shape>
          <o:OLEObject Type="Embed" ProgID="Equation.DSMT4" ShapeID="_x0000_i2431" DrawAspect="Content" ObjectID="_1375892929" r:id="rId2843"/>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432" type="#_x0000_t75" style="width:36.45pt;height:21.85pt" o:ole="">
            <v:imagedata r:id="rId2844" o:title=""/>
          </v:shape>
          <o:OLEObject Type="Embed" ProgID="Equation.DSMT4" ShapeID="_x0000_i2432" DrawAspect="Content" ObjectID="_1375892930" r:id="rId2845"/>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433" type="#_x0000_t75" style="width:4in;height:36.45pt" o:ole="">
            <v:imagedata r:id="rId2846" o:title=""/>
          </v:shape>
          <o:OLEObject Type="Embed" ProgID="Equation.DSMT4" ShapeID="_x0000_i2433" DrawAspect="Content" ObjectID="_1375892931" r:id="rId2847"/>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434" type="#_x0000_t75" style="width:21.85pt;height:21.85pt" o:ole="">
            <v:imagedata r:id="rId2848" o:title=""/>
          </v:shape>
          <o:OLEObject Type="Embed" ProgID="Equation.DSMT4" ShapeID="_x0000_i2434" DrawAspect="Content" ObjectID="_1375892932" r:id="rId2849"/>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435" type="#_x0000_t75" style="width:79.3pt;height:21.85pt" o:ole="">
            <v:imagedata r:id="rId2850" o:title=""/>
          </v:shape>
          <o:OLEObject Type="Embed" ProgID="Equation.DSMT4" ShapeID="_x0000_i2435" DrawAspect="Content" ObjectID="_1375892933" r:id="rId2851"/>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436" type="#_x0000_t75" style="width:7.3pt;height:14.6pt" o:ole="">
            <v:imagedata r:id="rId2852" o:title=""/>
          </v:shape>
          <o:OLEObject Type="Embed" ProgID="Equation.DSMT4" ShapeID="_x0000_i2436" DrawAspect="Content" ObjectID="_1375892934" r:id="rId2853"/>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3871" w:name="_Toc302147350"/>
      <w:r>
        <w:t xml:space="preserve">Function </w:t>
      </w:r>
      <w:r w:rsidR="00FD648A">
        <w:t>S</w:t>
      </w:r>
      <w:r>
        <w:t>ection</w:t>
      </w:r>
      <w:bookmarkEnd w:id="3871"/>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3872" w:name="_Toc302147351"/>
      <w:r>
        <w:t>Parameters Section</w:t>
      </w:r>
      <w:bookmarkEnd w:id="3872"/>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3873" w:name="_Toc315443445"/>
      <w:bookmarkStart w:id="3874" w:name="_Toc315942963"/>
      <w:bookmarkStart w:id="3875" w:name="_Toc315943227"/>
      <w:bookmarkStart w:id="3876" w:name="_Toc315943491"/>
      <w:bookmarkEnd w:id="3873"/>
      <w:bookmarkEnd w:id="3874"/>
      <w:bookmarkEnd w:id="3875"/>
      <w:bookmarkEnd w:id="3876"/>
      <w:r>
        <w:t xml:space="preserve"> </w:t>
      </w:r>
      <w:bookmarkStart w:id="3877" w:name="_Toc302147352"/>
      <w:r>
        <w:t>Constraints Section</w:t>
      </w:r>
      <w:bookmarkEnd w:id="3877"/>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437" type="#_x0000_t75" style="width:136.7pt;height:21.85pt" o:ole="">
            <v:imagedata r:id="rId2854" o:title=""/>
          </v:shape>
          <o:OLEObject Type="Embed" ProgID="Equation.DSMT4" ShapeID="_x0000_i2437" DrawAspect="Content" ObjectID="_1375892935" r:id="rId2855"/>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438" type="#_x0000_t75" style="width:64.7pt;height:21.85pt" o:ole="">
            <v:imagedata r:id="rId2856" o:title=""/>
          </v:shape>
          <o:OLEObject Type="Embed" ProgID="Equation.DSMT4" ShapeID="_x0000_i2438" DrawAspect="Content" ObjectID="_1375892936" r:id="rId2857"/>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439" type="#_x0000_t75" style="width:1in;height:21.85pt" o:ole="">
            <v:imagedata r:id="rId2858" o:title=""/>
          </v:shape>
          <o:OLEObject Type="Embed" ProgID="Equation.DSMT4" ShapeID="_x0000_i2439" DrawAspect="Content" ObjectID="_1375892937" r:id="rId2859"/>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3878" w:name="_Toc302147353"/>
      <w:r>
        <w:t>Load</w:t>
      </w:r>
      <w:r w:rsidR="00FD648A">
        <w:t xml:space="preserve"> </w:t>
      </w:r>
      <w:r>
        <w:t>Data Section</w:t>
      </w:r>
      <w:bookmarkEnd w:id="3878"/>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BB6F29">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440" type="#_x0000_t75" style="width:36.45pt;height:21.85pt" o:ole="">
            <v:imagedata r:id="rId2860" o:title=""/>
          </v:shape>
          <o:OLEObject Type="Embed" ProgID="Equation.DSMT4" ShapeID="_x0000_i2440" DrawAspect="Content" ObjectID="_1375892938" r:id="rId2861"/>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3879" w:name="_Ref386029811"/>
      <w:bookmarkStart w:id="3880" w:name="_Toc302147354"/>
      <w:r>
        <w:t xml:space="preserve">Running a </w:t>
      </w:r>
      <w:r w:rsidR="00FD648A">
        <w:t>P</w:t>
      </w:r>
      <w:r>
        <w:t xml:space="preserve">arameter </w:t>
      </w:r>
      <w:r w:rsidR="00FD648A">
        <w:t>O</w:t>
      </w:r>
      <w:r>
        <w:t>ptimization</w:t>
      </w:r>
      <w:bookmarkEnd w:id="3879"/>
      <w:bookmarkEnd w:id="3880"/>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3881" w:name="_Toc302147355"/>
      <w:r>
        <w:t xml:space="preserve">An </w:t>
      </w:r>
      <w:r w:rsidR="00FD648A">
        <w:t>E</w:t>
      </w:r>
      <w:r>
        <w:t xml:space="preserve">xample </w:t>
      </w:r>
      <w:r w:rsidR="00FD648A">
        <w:t>I</w:t>
      </w:r>
      <w:r>
        <w:t xml:space="preserve">nput </w:t>
      </w:r>
      <w:r w:rsidR="00FD648A">
        <w:t>F</w:t>
      </w:r>
      <w:r>
        <w:t>ile</w:t>
      </w:r>
      <w:bookmarkEnd w:id="3881"/>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3882" w:name="_Toc302147356"/>
      <w:r>
        <w:lastRenderedPageBreak/>
        <w:t>Troubleshooting</w:t>
      </w:r>
      <w:bookmarkEnd w:id="3882"/>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3883" w:name="_Toc302147357"/>
      <w:r>
        <w:t xml:space="preserve">Before </w:t>
      </w:r>
      <w:r w:rsidR="00FD648A">
        <w:t>Y</w:t>
      </w:r>
      <w:r>
        <w:t xml:space="preserve">ou </w:t>
      </w:r>
      <w:r w:rsidR="00FD648A">
        <w:t>R</w:t>
      </w:r>
      <w:r>
        <w:t xml:space="preserve">un </w:t>
      </w:r>
      <w:r w:rsidR="00FD648A">
        <w:t>Y</w:t>
      </w:r>
      <w:r>
        <w:t xml:space="preserve">our </w:t>
      </w:r>
      <w:r w:rsidR="00FD648A">
        <w:t>M</w:t>
      </w:r>
      <w:r>
        <w:t>odel</w:t>
      </w:r>
      <w:bookmarkEnd w:id="3883"/>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3884" w:name="_Toc302147358"/>
      <w:r>
        <w:t>The Finite Element Mesh</w:t>
      </w:r>
      <w:bookmarkEnd w:id="3884"/>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BB6F29">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3885" w:name="_Toc302147359"/>
      <w:r>
        <w:t>Materials</w:t>
      </w:r>
      <w:bookmarkEnd w:id="3885"/>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BB6F29">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BB6F29">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3886" w:name="_Toc302147360"/>
      <w:r>
        <w:t>Boundary Conditions</w:t>
      </w:r>
      <w:bookmarkEnd w:id="3886"/>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3887" w:name="_Toc302147361"/>
      <w:r>
        <w:t xml:space="preserve">Debugging a </w:t>
      </w:r>
      <w:r w:rsidR="00FD648A">
        <w:t>M</w:t>
      </w:r>
      <w:r>
        <w:t>odel</w:t>
      </w:r>
      <w:bookmarkEnd w:id="3887"/>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3888" w:name="_Toc302147362"/>
      <w:r>
        <w:t xml:space="preserve">Common </w:t>
      </w:r>
      <w:r w:rsidR="00FD648A">
        <w:t>I</w:t>
      </w:r>
      <w:r>
        <w:t>ssues</w:t>
      </w:r>
      <w:bookmarkEnd w:id="3888"/>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3889" w:name="_Toc302147363"/>
      <w:r>
        <w:t>Invert</w:t>
      </w:r>
      <w:r w:rsidR="00360647">
        <w:t>ed</w:t>
      </w:r>
      <w:r>
        <w:t xml:space="preserve"> elements</w:t>
      </w:r>
      <w:bookmarkEnd w:id="3889"/>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3890" w:name="_Toc302147364"/>
      <w:r>
        <w:t>Material instability</w:t>
      </w:r>
      <w:bookmarkEnd w:id="3890"/>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3891" w:name="_Toc302147365"/>
      <w:r>
        <w:t>Time step too large</w:t>
      </w:r>
      <w:bookmarkEnd w:id="3891"/>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3892" w:name="_Toc302147366"/>
      <w:r>
        <w:t>Elements too distorted</w:t>
      </w:r>
      <w:bookmarkEnd w:id="3892"/>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3893" w:name="_Toc302147367"/>
      <w:r>
        <w:t>Shells are too thick</w:t>
      </w:r>
      <w:bookmarkEnd w:id="3893"/>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3894" w:name="_Toc302147368"/>
      <w:r>
        <w:t>Rigid body modes</w:t>
      </w:r>
      <w:bookmarkEnd w:id="3894"/>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3895" w:name="_Toc302147369"/>
      <w:r>
        <w:t>Failure to converge</w:t>
      </w:r>
      <w:bookmarkEnd w:id="3895"/>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3896" w:name="_Ref376440249"/>
      <w:bookmarkStart w:id="3897" w:name="_Toc302147370"/>
      <w:r>
        <w:t>No loads applied</w:t>
      </w:r>
      <w:bookmarkEnd w:id="3896"/>
      <w:bookmarkEnd w:id="3897"/>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3898" w:name="_Toc302147371"/>
      <w:r>
        <w:t>Convergence Tolerance Too Tight</w:t>
      </w:r>
      <w:bookmarkEnd w:id="3898"/>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3899" w:name="_Toc302147372"/>
      <w:r>
        <w:t>Forcing convergence</w:t>
      </w:r>
      <w:bookmarkEnd w:id="3899"/>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BB6F29">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3900" w:name="_Toc302147373"/>
      <w:r>
        <w:t>Problems due to Contact</w:t>
      </w:r>
      <w:bookmarkEnd w:id="3900"/>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BB6F29">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3901" w:name="_Ref376440776"/>
      <w:bookmarkStart w:id="3902" w:name="_Toc302147374"/>
      <w:r>
        <w:t>G</w:t>
      </w:r>
      <w:r w:rsidR="00973685">
        <w:t xml:space="preserve">uidelines for </w:t>
      </w:r>
      <w:r w:rsidR="00847E07">
        <w:t>Contact</w:t>
      </w:r>
      <w:r w:rsidR="00973685">
        <w:t xml:space="preserve"> Problems</w:t>
      </w:r>
      <w:bookmarkEnd w:id="3901"/>
      <w:bookmarkEnd w:id="3902"/>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3903" w:name="_Toc302147375"/>
      <w:r>
        <w:t>The penalty method</w:t>
      </w:r>
      <w:bookmarkEnd w:id="3903"/>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3904" w:name="_Toc302147376"/>
      <w:r>
        <w:t>Augmented Lagrangian Method</w:t>
      </w:r>
      <w:bookmarkEnd w:id="3904"/>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3905" w:name="_Toc302147377"/>
      <w:r>
        <w:t>Initial Separation</w:t>
      </w:r>
      <w:bookmarkEnd w:id="3905"/>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3906" w:name="_Ref376431879"/>
      <w:bookmarkStart w:id="3907" w:name="_Toc302147378"/>
      <w:r>
        <w:t>Guidelines for Multiphasic Analyses</w:t>
      </w:r>
      <w:bookmarkEnd w:id="3906"/>
      <w:bookmarkEnd w:id="3907"/>
    </w:p>
    <w:p w14:paraId="3A4C47FE" w14:textId="77777777" w:rsidR="009339D1" w:rsidRPr="00AB593C" w:rsidRDefault="009339D1" w:rsidP="009339D1">
      <w:pPr>
        <w:pStyle w:val="Heading3"/>
      </w:pPr>
      <w:bookmarkStart w:id="3908" w:name="_Toc302147379"/>
      <w:r>
        <w:t>Initial State of Swelling</w:t>
      </w:r>
      <w:bookmarkEnd w:id="3908"/>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BB6F29">
        <w:t>Chapter 6</w:t>
      </w:r>
      <w:r>
        <w:fldChar w:fldCharType="end"/>
      </w:r>
      <w:r>
        <w:t>) where the first step is a steady-state analysis (Section </w:t>
      </w:r>
      <w:r>
        <w:fldChar w:fldCharType="begin"/>
      </w:r>
      <w:r>
        <w:instrText xml:space="preserve"> REF _Ref250285979 \r \h </w:instrText>
      </w:r>
      <w:r>
        <w:fldChar w:fldCharType="separate"/>
      </w:r>
      <w:r w:rsidR="00BB6F29">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BB6F29">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3909" w:name="_Ref188326917"/>
      <w:bookmarkStart w:id="3910" w:name="_Toc302147380"/>
      <w:r>
        <w:t>Prescribed Boundary Conditions</w:t>
      </w:r>
      <w:bookmarkEnd w:id="3909"/>
      <w:bookmarkEnd w:id="3910"/>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441" type="#_x0000_t75" style="width:36.45pt;height:21.85pt" o:ole="">
            <v:imagedata r:id="rId2862" o:title=""/>
          </v:shape>
          <o:OLEObject Type="Embed" ProgID="Equation.DSMT4" ShapeID="_x0000_i2441" DrawAspect="Content" ObjectID="_1375892939" r:id="rId2863"/>
        </w:object>
      </w:r>
      <w:r>
        <w:t xml:space="preserve"> and </w:t>
      </w:r>
      <w:r w:rsidR="006C2049" w:rsidRPr="006C2049">
        <w:rPr>
          <w:position w:val="-14"/>
        </w:rPr>
        <w:object w:dxaOrig="740" w:dyaOrig="400" w14:anchorId="5B308A99">
          <v:shape id="_x0000_i2442" type="#_x0000_t75" style="width:36.45pt;height:21.85pt" o:ole="">
            <v:imagedata r:id="rId2864" o:title=""/>
          </v:shape>
          <o:OLEObject Type="Embed" ProgID="Equation.DSMT4" ShapeID="_x0000_i2442" DrawAspect="Content" ObjectID="_1375892940" r:id="rId2865"/>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443" type="#_x0000_t75" style="width:64.7pt;height:21.85pt" o:ole="">
            <v:imagedata r:id="rId2866" o:title=""/>
          </v:shape>
          <o:OLEObject Type="Embed" ProgID="Equation.DSMT4" ShapeID="_x0000_i2443" DrawAspect="Content" ObjectID="_1375892941" r:id="rId2867"/>
        </w:object>
      </w:r>
      <w:r>
        <w:t xml:space="preserve">It follows that the effective fluid pressure in the external environment is </w:t>
      </w:r>
      <w:r w:rsidR="006C2049" w:rsidRPr="006C2049">
        <w:rPr>
          <w:position w:val="-16"/>
        </w:rPr>
        <w:object w:dxaOrig="2000" w:dyaOrig="440" w14:anchorId="03778252">
          <v:shape id="_x0000_i2444" type="#_x0000_t75" style="width:100.25pt;height:21.85pt" o:ole="">
            <v:imagedata r:id="rId2868" o:title=""/>
          </v:shape>
          <o:OLEObject Type="Embed" ProgID="Equation.DSMT4" ShapeID="_x0000_i2444" DrawAspect="Content" ObjectID="_1375892942" r:id="rId2869"/>
        </w:object>
      </w:r>
      <w:r>
        <w:t xml:space="preserve"> and the effective concentrations are </w:t>
      </w:r>
      <w:r w:rsidR="006C2049" w:rsidRPr="006C2049">
        <w:rPr>
          <w:position w:val="-18"/>
        </w:rPr>
        <w:object w:dxaOrig="1240" w:dyaOrig="460" w14:anchorId="3E603C52">
          <v:shape id="_x0000_i2445" type="#_x0000_t75" style="width:64.7pt;height:21.85pt" o:ole="">
            <v:imagedata r:id="rId2870" o:title=""/>
          </v:shape>
          <o:OLEObject Type="Embed" ProgID="Equation.DSMT4" ShapeID="_x0000_i2445" DrawAspect="Content" ObjectID="_1375892943" r:id="rId2871"/>
        </w:object>
      </w:r>
      <w:r w:rsidR="006C2049" w:rsidRPr="006C2049">
        <w:rPr>
          <w:position w:val="-18"/>
        </w:rPr>
        <w:object w:dxaOrig="1219" w:dyaOrig="460" w14:anchorId="4331736F">
          <v:shape id="_x0000_i2446" type="#_x0000_t75" style="width:64.7pt;height:21.85pt" o:ole="">
            <v:imagedata r:id="rId2872" o:title=""/>
          </v:shape>
          <o:OLEObject Type="Embed" ProgID="Equation.DSMT4" ShapeID="_x0000_i2446" DrawAspect="Content" ObjectID="_1375892944" r:id="rId2873"/>
        </w:object>
      </w:r>
      <w:r>
        <w:t>.  Therefore, in multiphasic analyses, whenever the external environment contains solutes</w:t>
      </w:r>
      <w:r w:rsidR="006C2049" w:rsidRPr="006C2049">
        <w:rPr>
          <w:position w:val="-14"/>
        </w:rPr>
        <w:object w:dxaOrig="240" w:dyaOrig="400" w14:anchorId="460694A8">
          <v:shape id="_x0000_i2447" type="#_x0000_t75" style="width:14.6pt;height:21.85pt" o:ole="">
            <v:imagedata r:id="rId2874" o:title=""/>
          </v:shape>
          <o:OLEObject Type="Embed" ProgID="Equation.DSMT4" ShapeID="_x0000_i2447" DrawAspect="Content" ObjectID="_1375892945" r:id="rId2875"/>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448" type="#_x0000_t75" style="width:36.45pt;height:21.85pt" o:ole="">
            <v:imagedata r:id="rId2876" o:title=""/>
          </v:shape>
          <o:OLEObject Type="Embed" ProgID="Equation.DSMT4" ShapeID="_x0000_i2448" DrawAspect="Content" ObjectID="_1375892946" r:id="rId2877"/>
        </w:object>
      </w:r>
      <w:r>
        <w:t xml:space="preserve"> also implies that prescribed mixture normal tractions (Section </w:t>
      </w:r>
      <w:r>
        <w:fldChar w:fldCharType="begin"/>
      </w:r>
      <w:r>
        <w:instrText xml:space="preserve"> REF _Ref194576545 \r \h </w:instrText>
      </w:r>
      <w:r>
        <w:fldChar w:fldCharType="separate"/>
      </w:r>
      <w:r w:rsidR="00BB6F29">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449" type="#_x0000_t75" style="width:36.45pt;height:21.85pt" o:ole="">
            <v:imagedata r:id="rId2878" o:title=""/>
          </v:shape>
          <o:OLEObject Type="Embed" ProgID="Equation.DSMT4" ShapeID="_x0000_i2449" DrawAspect="Content" ObjectID="_1375892947" r:id="rId2879"/>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450" type="#_x0000_t75" style="width:36.45pt;height:21.85pt" o:ole="">
            <v:imagedata r:id="rId2880" o:title=""/>
          </v:shape>
          <o:OLEObject Type="Embed" ProgID="Equation.DSMT4" ShapeID="_x0000_i2450" DrawAspect="Content" ObjectID="_1375892948" r:id="rId2881"/>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451" type="#_x0000_t75" style="width:64.7pt;height:21.85pt" o:ole="">
            <v:imagedata r:id="rId2882" o:title=""/>
          </v:shape>
          <o:OLEObject Type="Embed" ProgID="Equation.DSMT4" ShapeID="_x0000_i2451" DrawAspect="Content" ObjectID="_1375892949" r:id="rId2883"/>
        </w:object>
      </w:r>
      <w:r w:rsidR="006C2049" w:rsidRPr="006C2049">
        <w:rPr>
          <w:position w:val="-18"/>
        </w:rPr>
        <w:object w:dxaOrig="1219" w:dyaOrig="460" w14:anchorId="4E825961">
          <v:shape id="_x0000_i2452" type="#_x0000_t75" style="width:64.7pt;height:21.85pt" o:ole="">
            <v:imagedata r:id="rId2884" o:title=""/>
          </v:shape>
          <o:OLEObject Type="Embed" ProgID="Equation.DSMT4" ShapeID="_x0000_i2452" DrawAspect="Content" ObjectID="_1375892950" r:id="rId2885"/>
        </w:object>
      </w:r>
      <w:r>
        <w:t>.</w:t>
      </w:r>
    </w:p>
    <w:p w14:paraId="0EBCE4D3" w14:textId="77777777" w:rsidR="009339D1" w:rsidRDefault="009339D1" w:rsidP="009339D1">
      <w:pPr>
        <w:pStyle w:val="Heading3"/>
      </w:pPr>
      <w:bookmarkStart w:id="3911" w:name="_Toc302147381"/>
      <w:r>
        <w:t>Prescribed Initial Conditions</w:t>
      </w:r>
      <w:bookmarkEnd w:id="3911"/>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453" type="#_x0000_t75" style="width:14.6pt;height:21.85pt" o:ole="">
            <v:imagedata r:id="rId2886" o:title=""/>
          </v:shape>
          <o:OLEObject Type="Embed" ProgID="Equation.DSMT4" ShapeID="_x0000_i2453" DrawAspect="Content" ObjectID="_1375892951" r:id="rId2887"/>
        </w:object>
      </w:r>
      <w:r>
        <w:t xml:space="preserve"> and effective concentrations </w:t>
      </w:r>
      <w:r w:rsidR="006C2049" w:rsidRPr="006C2049">
        <w:rPr>
          <w:position w:val="-14"/>
        </w:rPr>
        <w:object w:dxaOrig="279" w:dyaOrig="420" w14:anchorId="2CD988BF">
          <v:shape id="_x0000_i2454" type="#_x0000_t75" style="width:14.6pt;height:21.85pt" o:ole="">
            <v:imagedata r:id="rId2888" o:title=""/>
          </v:shape>
          <o:OLEObject Type="Embed" ProgID="Equation.DSMT4" ShapeID="_x0000_i2454" DrawAspect="Content" ObjectID="_1375892952" r:id="rId2889"/>
        </w:object>
      </w:r>
      <w:r w:rsidR="006C2049" w:rsidRPr="006C2049">
        <w:rPr>
          <w:position w:val="-10"/>
        </w:rPr>
        <w:object w:dxaOrig="980" w:dyaOrig="300" w14:anchorId="43B5009A">
          <v:shape id="_x0000_i2455" type="#_x0000_t75" style="width:50.15pt;height:14.6pt" o:ole="">
            <v:imagedata r:id="rId2890" o:title=""/>
          </v:shape>
          <o:OLEObject Type="Embed" ProgID="Equation.DSMT4" ShapeID="_x0000_i2455" DrawAspect="Content" ObjectID="_1375892953" r:id="rId2891"/>
        </w:object>
      </w:r>
      <w:r>
        <w:t xml:space="preserve">, the initial conditions inside the material should be set to </w:t>
      </w:r>
      <w:r w:rsidR="006C2049" w:rsidRPr="006C2049">
        <w:rPr>
          <w:position w:val="-14"/>
        </w:rPr>
        <w:object w:dxaOrig="720" w:dyaOrig="400" w14:anchorId="314AC786">
          <v:shape id="_x0000_i2456" type="#_x0000_t75" style="width:36.45pt;height:21.85pt" o:ole="">
            <v:imagedata r:id="rId2892" o:title=""/>
          </v:shape>
          <o:OLEObject Type="Embed" ProgID="Equation.DSMT4" ShapeID="_x0000_i2456" DrawAspect="Content" ObjectID="_1375892954" r:id="rId2893"/>
        </w:object>
      </w:r>
      <w:r>
        <w:t xml:space="preserve"> and </w:t>
      </w:r>
      <w:r w:rsidR="006C2049" w:rsidRPr="006C2049">
        <w:rPr>
          <w:position w:val="-14"/>
        </w:rPr>
        <w:object w:dxaOrig="840" w:dyaOrig="420" w14:anchorId="645275F3">
          <v:shape id="_x0000_i2457" type="#_x0000_t75" style="width:43.75pt;height:21.85pt" o:ole="">
            <v:imagedata r:id="rId2894" o:title=""/>
          </v:shape>
          <o:OLEObject Type="Embed" ProgID="Equation.DSMT4" ShapeID="_x0000_i2457" DrawAspect="Content" ObjectID="_1375892955" r:id="rId2895"/>
        </w:object>
      </w:r>
      <w:r>
        <w:t xml:space="preserve"> in order to expedite the evaluation of the initial state of swelling.  The values of </w:t>
      </w:r>
      <w:r w:rsidR="006C2049" w:rsidRPr="006C2049">
        <w:rPr>
          <w:position w:val="-14"/>
        </w:rPr>
        <w:object w:dxaOrig="260" w:dyaOrig="400" w14:anchorId="50327FBA">
          <v:shape id="_x0000_i2458" type="#_x0000_t75" style="width:14.6pt;height:21.85pt" o:ole="">
            <v:imagedata r:id="rId2896" o:title=""/>
          </v:shape>
          <o:OLEObject Type="Embed" ProgID="Equation.DSMT4" ShapeID="_x0000_i2458" DrawAspect="Content" ObjectID="_1375892956" r:id="rId2897"/>
        </w:object>
      </w:r>
      <w:r>
        <w:t xml:space="preserve"> and </w:t>
      </w:r>
      <w:r w:rsidR="006C2049" w:rsidRPr="006C2049">
        <w:rPr>
          <w:position w:val="-14"/>
        </w:rPr>
        <w:object w:dxaOrig="279" w:dyaOrig="420" w14:anchorId="37D584DB">
          <v:shape id="_x0000_i2459" type="#_x0000_t75" style="width:14.6pt;height:21.85pt" o:ole="">
            <v:imagedata r:id="rId2898" o:title=""/>
          </v:shape>
          <o:OLEObject Type="Embed" ProgID="Equation.DSMT4" ShapeID="_x0000_i2459" DrawAspect="Content" ObjectID="_1375892957" r:id="rId2899"/>
        </w:object>
      </w:r>
      <w:r>
        <w:t xml:space="preserve"> should be evaluated as described in Section </w:t>
      </w:r>
      <w:r>
        <w:fldChar w:fldCharType="begin"/>
      </w:r>
      <w:r>
        <w:instrText xml:space="preserve"> REF _Ref188326917 \r \h </w:instrText>
      </w:r>
      <w:r>
        <w:fldChar w:fldCharType="separate"/>
      </w:r>
      <w:r w:rsidR="00BB6F29">
        <w:t>8.5.2</w:t>
      </w:r>
      <w:r>
        <w:fldChar w:fldCharType="end"/>
      </w:r>
    </w:p>
    <w:p w14:paraId="2F2BC67C" w14:textId="77777777" w:rsidR="009339D1" w:rsidRDefault="009339D1" w:rsidP="009339D1">
      <w:pPr>
        <w:pStyle w:val="Heading3"/>
      </w:pPr>
      <w:bookmarkStart w:id="3912" w:name="_Toc302147382"/>
      <w:r>
        <w:t>Prescribed Effective Solute Flux</w:t>
      </w:r>
      <w:bookmarkEnd w:id="3912"/>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460" type="#_x0000_t75" style="width:14.6pt;height:14.6pt" o:ole="">
            <v:imagedata r:id="rId2900" o:title=""/>
          </v:shape>
          <o:OLEObject Type="Embed" ProgID="Equation.DSMT4" ShapeID="_x0000_i2460" DrawAspect="Content" ObjectID="_1375892958" r:id="rId2901"/>
        </w:object>
      </w:r>
      <w:r>
        <w:t xml:space="preserve"> be prescribed as </w:t>
      </w:r>
      <w:r w:rsidR="006C2049" w:rsidRPr="006C2049">
        <w:rPr>
          <w:position w:val="-18"/>
        </w:rPr>
        <w:object w:dxaOrig="1920" w:dyaOrig="440" w14:anchorId="2094AC2D">
          <v:shape id="_x0000_i2461" type="#_x0000_t75" style="width:93.85pt;height:21.85pt" o:ole="">
            <v:imagedata r:id="rId2902" o:title=""/>
          </v:shape>
          <o:OLEObject Type="Embed" ProgID="Equation.DSMT4" ShapeID="_x0000_i2461" DrawAspect="Content" ObjectID="_1375892959" r:id="rId2903"/>
        </w:object>
      </w:r>
      <w:r>
        <w:t xml:space="preserve">, where </w:t>
      </w:r>
      <w:r w:rsidR="006C2049" w:rsidRPr="006C2049">
        <w:rPr>
          <w:position w:val="-12"/>
        </w:rPr>
        <w:object w:dxaOrig="300" w:dyaOrig="380" w14:anchorId="7CEC5FF5">
          <v:shape id="_x0000_i2462" type="#_x0000_t75" style="width:14.6pt;height:21.85pt" o:ole="">
            <v:imagedata r:id="rId2904" o:title=""/>
          </v:shape>
          <o:OLEObject Type="Embed" ProgID="Equation.DSMT4" ShapeID="_x0000_i2462" DrawAspect="Content" ObjectID="_1375892960" r:id="rId2905"/>
        </w:object>
      </w:r>
      <w:r>
        <w:t xml:space="preserve"> is the effective solute flux. For a mixture containing only neutral solutes (</w:t>
      </w:r>
      <w:r w:rsidR="006C2049" w:rsidRPr="006C2049">
        <w:rPr>
          <w:position w:val="-10"/>
        </w:rPr>
        <w:object w:dxaOrig="1080" w:dyaOrig="360" w14:anchorId="76540784">
          <v:shape id="_x0000_i2463" type="#_x0000_t75" style="width:57.4pt;height:21.85pt" o:ole="">
            <v:imagedata r:id="rId2906" o:title=""/>
          </v:shape>
          <o:OLEObject Type="Embed" ProgID="Equation.DSMT4" ShapeID="_x0000_i2463" DrawAspect="Content" ObjectID="_1375892961" r:id="rId2907"/>
        </w:object>
      </w:r>
      <w:r>
        <w:t xml:space="preserve"> ), it follows that </w:t>
      </w:r>
      <w:r w:rsidR="006C2049" w:rsidRPr="006C2049">
        <w:rPr>
          <w:position w:val="-12"/>
        </w:rPr>
        <w:object w:dxaOrig="800" w:dyaOrig="380" w14:anchorId="4212A16B">
          <v:shape id="_x0000_i2464" type="#_x0000_t75" style="width:43.75pt;height:21.85pt" o:ole="">
            <v:imagedata r:id="rId2908" o:title=""/>
          </v:shape>
          <o:OLEObject Type="Embed" ProgID="Equation.DSMT4" ShapeID="_x0000_i2464" DrawAspect="Content" ObjectID="_1375892962" r:id="rId2909"/>
        </w:object>
      </w:r>
      <w:r>
        <w:t>.</w:t>
      </w:r>
    </w:p>
    <w:p w14:paraId="305E3179" w14:textId="77777777" w:rsidR="009339D1" w:rsidRDefault="009339D1" w:rsidP="009339D1">
      <w:pPr>
        <w:pStyle w:val="Heading3"/>
      </w:pPr>
      <w:bookmarkStart w:id="3913" w:name="_Toc302147383"/>
      <w:r>
        <w:t>Prescribed Electric Current Density</w:t>
      </w:r>
      <w:bookmarkEnd w:id="3913"/>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465" type="#_x0000_t75" style="width:79.3pt;height:28.25pt" o:ole="">
            <v:imagedata r:id="rId2910" o:title=""/>
          </v:shape>
          <o:OLEObject Type="Embed" ProgID="Equation.DSMT4" ShapeID="_x0000_i2465" DrawAspect="Content" ObjectID="_1375892963" r:id="rId2911"/>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466" type="#_x0000_t75" style="width:57.4pt;height:21.85pt" o:ole="">
            <v:imagedata r:id="rId2912" o:title=""/>
          </v:shape>
          <o:OLEObject Type="Embed" ProgID="Equation.DSMT4" ShapeID="_x0000_i2466" DrawAspect="Content" ObjectID="_1375892964" r:id="rId2913"/>
        </w:object>
      </w:r>
      <w:r>
        <w:t xml:space="preserve"> of ion fluxes may be prescribed at a boundary, it follows that only the normal component </w:t>
      </w:r>
      <w:r w:rsidR="006C2049" w:rsidRPr="006C2049">
        <w:rPr>
          <w:position w:val="-14"/>
        </w:rPr>
        <w:object w:dxaOrig="1080" w:dyaOrig="400" w14:anchorId="56C04941">
          <v:shape id="_x0000_i2467" type="#_x0000_t75" style="width:57.4pt;height:21.85pt" o:ole="">
            <v:imagedata r:id="rId2914" o:title=""/>
          </v:shape>
          <o:OLEObject Type="Embed" ProgID="Equation.DSMT4" ShapeID="_x0000_i2467" DrawAspect="Content" ObjectID="_1375892965" r:id="rId2915"/>
        </w:object>
      </w:r>
      <w:r>
        <w:t xml:space="preserve"> of the current density may be prescribed.  To prescribe </w:t>
      </w:r>
      <w:r w:rsidR="006C2049" w:rsidRPr="006C2049">
        <w:rPr>
          <w:position w:val="-14"/>
        </w:rPr>
        <w:object w:dxaOrig="260" w:dyaOrig="400" w14:anchorId="493B0FF7">
          <v:shape id="_x0000_i2468" type="#_x0000_t75" style="width:14.6pt;height:21.85pt" o:ole="">
            <v:imagedata r:id="rId2916" o:title=""/>
          </v:shape>
          <o:OLEObject Type="Embed" ProgID="Equation.DSMT4" ShapeID="_x0000_i2468" DrawAspect="Content" ObjectID="_1375892966" r:id="rId2917"/>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469" type="#_x0000_t75" style="width:35.55pt;height:21.85pt" o:ole="">
            <v:imagedata r:id="rId2918" o:title=""/>
          </v:shape>
          <o:OLEObject Type="Embed" ProgID="Equation.DSMT4" ShapeID="_x0000_i2469" DrawAspect="Content" ObjectID="_1375892967" r:id="rId2919"/>
        </w:object>
      </w:r>
      <w:r>
        <w:t xml:space="preserve">) at the electrode-mixture interface, so that the prescribed boundary condition should be </w:t>
      </w:r>
      <w:r w:rsidR="006C2049" w:rsidRPr="006C2049">
        <w:rPr>
          <w:position w:val="-18"/>
        </w:rPr>
        <w:object w:dxaOrig="1400" w:dyaOrig="460" w14:anchorId="430406DF">
          <v:shape id="_x0000_i2470" type="#_x0000_t75" style="width:1in;height:21.85pt" o:ole="">
            <v:imagedata r:id="rId2920" o:title=""/>
          </v:shape>
          <o:OLEObject Type="Embed" ProgID="Equation.DSMT4" ShapeID="_x0000_i2470" DrawAspect="Content" ObjectID="_1375892968" r:id="rId2921"/>
        </w:object>
      </w:r>
      <w:r>
        <w:t xml:space="preserve">. Since </w:t>
      </w:r>
      <w:r w:rsidR="006C2049" w:rsidRPr="006C2049">
        <w:rPr>
          <w:position w:val="-4"/>
        </w:rPr>
        <w:object w:dxaOrig="780" w:dyaOrig="300" w14:anchorId="7FB30652">
          <v:shape id="_x0000_i2471" type="#_x0000_t75" style="width:35.55pt;height:14.6pt" o:ole="">
            <v:imagedata r:id="rId2922" o:title=""/>
          </v:shape>
          <o:OLEObject Type="Embed" ProgID="Equation.DSMT4" ShapeID="_x0000_i2471" DrawAspect="Content" ObjectID="_1375892969" r:id="rId2923"/>
        </w:object>
      </w:r>
      <w:r>
        <w:t xml:space="preserve"> and </w:t>
      </w:r>
      <w:r w:rsidR="006C2049" w:rsidRPr="006C2049">
        <w:rPr>
          <w:position w:val="-4"/>
        </w:rPr>
        <w:object w:dxaOrig="780" w:dyaOrig="300" w14:anchorId="711F397F">
          <v:shape id="_x0000_i2472" type="#_x0000_t75" style="width:35.55pt;height:14.6pt" o:ole="">
            <v:imagedata r:id="rId2924" o:title=""/>
          </v:shape>
          <o:OLEObject Type="Embed" ProgID="Equation.DSMT4" ShapeID="_x0000_i2472" DrawAspect="Content" ObjectID="_1375892970" r:id="rId2925"/>
        </w:object>
      </w:r>
      <w:r>
        <w:t xml:space="preserve"> in a triphasic mixture, the corresponding effective fluxes are given by </w:t>
      </w:r>
      <w:r w:rsidR="006C2049" w:rsidRPr="006C2049">
        <w:rPr>
          <w:position w:val="-12"/>
        </w:rPr>
        <w:object w:dxaOrig="2140" w:dyaOrig="380" w14:anchorId="2317E701">
          <v:shape id="_x0000_i2473" type="#_x0000_t75" style="width:107.55pt;height:21.85pt" o:ole="">
            <v:imagedata r:id="rId2926" o:title=""/>
          </v:shape>
          <o:OLEObject Type="Embed" ProgID="Equation.DSMT4" ShapeID="_x0000_i2473" DrawAspect="Content" ObjectID="_1375892971" r:id="rId2927"/>
        </w:object>
      </w:r>
      <w:r>
        <w:t xml:space="preserve"> and </w:t>
      </w:r>
      <w:r w:rsidR="006C2049" w:rsidRPr="006C2049">
        <w:rPr>
          <w:position w:val="-12"/>
        </w:rPr>
        <w:object w:dxaOrig="1140" w:dyaOrig="380" w14:anchorId="3D3EED49">
          <v:shape id="_x0000_i2474" type="#_x0000_t75" style="width:57.4pt;height:21.85pt" o:ole="">
            <v:imagedata r:id="rId2928" o:title=""/>
          </v:shape>
          <o:OLEObject Type="Embed" ProgID="Equation.DSMT4" ShapeID="_x0000_i2474" DrawAspect="Content" ObjectID="_1375892972" r:id="rId2929"/>
        </w:object>
      </w:r>
      <w:r>
        <w:t>.</w:t>
      </w:r>
    </w:p>
    <w:p w14:paraId="1820FF67" w14:textId="77777777" w:rsidR="009339D1" w:rsidRDefault="009339D1" w:rsidP="009339D1">
      <w:pPr>
        <w:pStyle w:val="Heading3"/>
      </w:pPr>
      <w:bookmarkStart w:id="3914" w:name="_Toc302147384"/>
      <w:r>
        <w:lastRenderedPageBreak/>
        <w:t>Electrical Grounding</w:t>
      </w:r>
      <w:bookmarkEnd w:id="3914"/>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3915" w:name="_Ref376433627"/>
      <w:bookmarkStart w:id="3916" w:name="_Toc302147385"/>
      <w:r>
        <w:t>Understanding the Solution</w:t>
      </w:r>
      <w:bookmarkEnd w:id="3915"/>
      <w:bookmarkEnd w:id="3916"/>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3917" w:name="_Toc302147386"/>
      <w:r>
        <w:t>Mesh convergence</w:t>
      </w:r>
      <w:bookmarkEnd w:id="3917"/>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3918" w:name="_Toc302147387"/>
      <w:r>
        <w:t>Constraint enforcement</w:t>
      </w:r>
      <w:bookmarkEnd w:id="3918"/>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3919" w:name="_Toc376446466"/>
      <w:bookmarkStart w:id="3920" w:name="_Toc376446695"/>
      <w:bookmarkStart w:id="3921" w:name="_Toc376446924"/>
      <w:bookmarkStart w:id="3922" w:name="_Toc376447153"/>
      <w:bookmarkStart w:id="3923" w:name="_Toc376787098"/>
      <w:bookmarkStart w:id="3924" w:name="_Toc376787329"/>
      <w:bookmarkStart w:id="3925" w:name="_Toc376787560"/>
      <w:bookmarkStart w:id="3926" w:name="_Toc376858660"/>
      <w:bookmarkStart w:id="3927" w:name="_Toc377547140"/>
      <w:bookmarkStart w:id="3928" w:name="_Toc377547386"/>
      <w:bookmarkStart w:id="3929" w:name="_Toc388270674"/>
      <w:bookmarkStart w:id="3930" w:name="_Toc302147388"/>
      <w:bookmarkEnd w:id="3919"/>
      <w:bookmarkEnd w:id="3920"/>
      <w:bookmarkEnd w:id="3921"/>
      <w:bookmarkEnd w:id="3922"/>
      <w:bookmarkEnd w:id="3923"/>
      <w:bookmarkEnd w:id="3924"/>
      <w:bookmarkEnd w:id="3925"/>
      <w:bookmarkEnd w:id="3926"/>
      <w:bookmarkEnd w:id="3927"/>
      <w:bookmarkEnd w:id="3928"/>
      <w:bookmarkEnd w:id="3929"/>
      <w:r>
        <w:t>Limitations of FEBio</w:t>
      </w:r>
      <w:bookmarkEnd w:id="3930"/>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3931" w:name="_Toc302147389"/>
      <w:r>
        <w:t>Geometrical instabilities</w:t>
      </w:r>
      <w:bookmarkEnd w:id="3931"/>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3932" w:name="_Toc302147390"/>
      <w:r>
        <w:t>Material instabilities</w:t>
      </w:r>
      <w:bookmarkEnd w:id="3932"/>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3933" w:name="_Toc302147391"/>
      <w:r>
        <w:t>Re</w:t>
      </w:r>
      <w:r w:rsidR="0063263E">
        <w:t>me</w:t>
      </w:r>
      <w:r>
        <w:t>shing</w:t>
      </w:r>
      <w:bookmarkEnd w:id="3933"/>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3934" w:name="_Toc302147392"/>
      <w:r>
        <w:lastRenderedPageBreak/>
        <w:t>Force-driven Problems</w:t>
      </w:r>
      <w:bookmarkEnd w:id="3934"/>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3935" w:name="_Toc302147393"/>
      <w:r>
        <w:t>Solutions obtained on Multi-processor Machines</w:t>
      </w:r>
      <w:bookmarkEnd w:id="3935"/>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BB6F29">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3936" w:name="_Toc302147394"/>
      <w:r>
        <w:t xml:space="preserve">Where to </w:t>
      </w:r>
      <w:r w:rsidR="00FD648A">
        <w:t>G</w:t>
      </w:r>
      <w:r>
        <w:t>et</w:t>
      </w:r>
      <w:r w:rsidR="00B201E3">
        <w:t xml:space="preserve"> </w:t>
      </w:r>
      <w:r w:rsidR="00FD648A">
        <w:t>M</w:t>
      </w:r>
      <w:r w:rsidR="00B201E3">
        <w:t>ore</w:t>
      </w:r>
      <w:r>
        <w:t xml:space="preserve"> </w:t>
      </w:r>
      <w:r w:rsidR="00FD648A">
        <w:t>H</w:t>
      </w:r>
      <w:r>
        <w:t>elp</w:t>
      </w:r>
      <w:bookmarkEnd w:id="3936"/>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554341">
        <w:fldChar w:fldCharType="begin"/>
      </w:r>
      <w:r w:rsidR="00554341">
        <w:instrText xml:space="preserve"> HYPERLINK "http://mrlforums.sci.utah.edu/forums/forum.php" </w:instrText>
      </w:r>
      <w:ins w:id="3937" w:author="Gerard" w:date="2015-08-25T18:30:00Z"/>
      <w:r w:rsidR="00554341">
        <w:fldChar w:fldCharType="separate"/>
      </w:r>
      <w:r w:rsidRPr="00251CA6">
        <w:rPr>
          <w:rStyle w:val="Hyperlink"/>
        </w:rPr>
        <w:t>http://mrlforums.sci.utah.edu/forums/forum.php</w:t>
      </w:r>
      <w:r w:rsidR="00554341">
        <w:rPr>
          <w:rStyle w:val="Hyperlink"/>
        </w:rPr>
        <w:fldChar w:fldCharType="end"/>
      </w:r>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3938" w:name="_Toc302147395"/>
      <w:r>
        <w:lastRenderedPageBreak/>
        <w:t xml:space="preserve">Configuration </w:t>
      </w:r>
      <w:r w:rsidR="00E67A22">
        <w:t>F</w:t>
      </w:r>
      <w:r>
        <w:t>ile</w:t>
      </w:r>
      <w:bookmarkEnd w:id="3938"/>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BB6F29">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3939" w:name="_Toc302147396"/>
      <w:r w:rsidR="00470C94">
        <w:lastRenderedPageBreak/>
        <w:t>FEBio Plugins</w:t>
      </w:r>
      <w:bookmarkEnd w:id="3939"/>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r w:rsidR="00554341">
        <w:fldChar w:fldCharType="begin"/>
      </w:r>
      <w:r w:rsidR="00554341">
        <w:instrText xml:space="preserve"> HYPERLINK "http://febiodoc.sci.utah.edu/doxygen/" </w:instrText>
      </w:r>
      <w:ins w:id="3940" w:author="Gerard" w:date="2015-08-25T18:30:00Z"/>
      <w:r w:rsidR="00554341">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554341">
        <w:rPr>
          <w:rStyle w:val="Hyperlink"/>
        </w:rPr>
        <w:fldChar w:fldCharType="end"/>
      </w:r>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3941" w:name="_Toc302147397"/>
      <w:r w:rsidR="006A0BC1">
        <w:lastRenderedPageBreak/>
        <w:t>References</w:t>
      </w:r>
      <w:bookmarkEnd w:id="3941"/>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3942"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3942"/>
    </w:p>
    <w:p w14:paraId="1D30E74A" w14:textId="77777777" w:rsidR="00554341" w:rsidRPr="00554341" w:rsidRDefault="00554341" w:rsidP="00554341">
      <w:pPr>
        <w:pStyle w:val="EndNoteBibliography"/>
        <w:rPr>
          <w:noProof/>
        </w:rPr>
      </w:pPr>
      <w:bookmarkStart w:id="3943" w:name="_ENREF_2"/>
      <w:r w:rsidRPr="00554341">
        <w:rPr>
          <w:noProof/>
        </w:rPr>
        <w:t>[2]</w:t>
      </w:r>
      <w:r w:rsidRPr="00554341">
        <w:rPr>
          <w:noProof/>
        </w:rPr>
        <w:tab/>
        <w:t>Gee, M. W., Dohrmann, C. R., Key, S. W., and Wall, W. A., 2009, "A uniform nodal strain tetrahedron with isochoric stabilization," Int. J. Numer. Meth. Engng(78), pp. 429-443.</w:t>
      </w:r>
      <w:bookmarkEnd w:id="3943"/>
    </w:p>
    <w:p w14:paraId="70C50381" w14:textId="77777777" w:rsidR="00554341" w:rsidRPr="00554341" w:rsidRDefault="00554341" w:rsidP="00554341">
      <w:pPr>
        <w:pStyle w:val="EndNoteBibliography"/>
        <w:rPr>
          <w:noProof/>
        </w:rPr>
      </w:pPr>
      <w:bookmarkStart w:id="3944"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3944"/>
    </w:p>
    <w:p w14:paraId="5D6E3FD0" w14:textId="77777777" w:rsidR="00554341" w:rsidRPr="00554341" w:rsidRDefault="00554341" w:rsidP="00554341">
      <w:pPr>
        <w:pStyle w:val="EndNoteBibliography"/>
        <w:rPr>
          <w:noProof/>
        </w:rPr>
      </w:pPr>
      <w:bookmarkStart w:id="3945"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3945"/>
    </w:p>
    <w:p w14:paraId="4679EB9A" w14:textId="77777777" w:rsidR="00554341" w:rsidRPr="00554341" w:rsidRDefault="00554341" w:rsidP="00554341">
      <w:pPr>
        <w:pStyle w:val="EndNoteBibliography"/>
        <w:rPr>
          <w:noProof/>
        </w:rPr>
      </w:pPr>
      <w:bookmarkStart w:id="3946"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3946"/>
    </w:p>
    <w:p w14:paraId="3C654BEB" w14:textId="77777777" w:rsidR="00554341" w:rsidRPr="00554341" w:rsidRDefault="00554341" w:rsidP="00554341">
      <w:pPr>
        <w:pStyle w:val="EndNoteBibliography"/>
        <w:rPr>
          <w:noProof/>
        </w:rPr>
      </w:pPr>
      <w:bookmarkStart w:id="3947"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3947"/>
    </w:p>
    <w:p w14:paraId="53717336" w14:textId="77777777" w:rsidR="00554341" w:rsidRPr="00554341" w:rsidRDefault="00554341" w:rsidP="00554341">
      <w:pPr>
        <w:pStyle w:val="EndNoteBibliography"/>
        <w:rPr>
          <w:noProof/>
        </w:rPr>
      </w:pPr>
      <w:bookmarkStart w:id="3948" w:name="_ENREF_7"/>
      <w:r w:rsidRPr="00554341">
        <w:rPr>
          <w:noProof/>
        </w:rPr>
        <w:t>[7]</w:t>
      </w:r>
      <w:r w:rsidRPr="00554341">
        <w:rPr>
          <w:noProof/>
        </w:rPr>
        <w:tab/>
        <w:t>Lanir, Y., 1983, "Constitutive equations for fibrous connective tissues," J Biomech, 16(1), pp. 1-12.</w:t>
      </w:r>
      <w:bookmarkEnd w:id="3948"/>
    </w:p>
    <w:p w14:paraId="23E6EABC" w14:textId="77777777" w:rsidR="00554341" w:rsidRPr="00554341" w:rsidRDefault="00554341" w:rsidP="00554341">
      <w:pPr>
        <w:pStyle w:val="EndNoteBibliography"/>
        <w:rPr>
          <w:noProof/>
        </w:rPr>
      </w:pPr>
      <w:bookmarkStart w:id="3949"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3949"/>
    </w:p>
    <w:p w14:paraId="4C77CBBB" w14:textId="77777777" w:rsidR="00554341" w:rsidRPr="00554341" w:rsidRDefault="00554341" w:rsidP="00554341">
      <w:pPr>
        <w:pStyle w:val="EndNoteBibliography"/>
        <w:rPr>
          <w:noProof/>
        </w:rPr>
      </w:pPr>
      <w:bookmarkStart w:id="3950" w:name="_ENREF_9"/>
      <w:r w:rsidRPr="00554341">
        <w:rPr>
          <w:noProof/>
        </w:rPr>
        <w:t>[9]</w:t>
      </w:r>
      <w:r w:rsidRPr="00554341">
        <w:rPr>
          <w:noProof/>
        </w:rPr>
        <w:tab/>
        <w:t>Ateshian, G. A., 2007, "Anisotropy of fibrous tissues in relation to the distribution of tensed and buckled fibers," J Biomech Eng, 129(2), pp. 240-249.</w:t>
      </w:r>
      <w:bookmarkEnd w:id="3950"/>
    </w:p>
    <w:p w14:paraId="6FA174AB" w14:textId="77777777" w:rsidR="00554341" w:rsidRPr="00554341" w:rsidRDefault="00554341" w:rsidP="00554341">
      <w:pPr>
        <w:pStyle w:val="EndNoteBibliography"/>
        <w:rPr>
          <w:noProof/>
        </w:rPr>
      </w:pPr>
      <w:bookmarkStart w:id="3951" w:name="_ENREF_10"/>
      <w:r w:rsidRPr="00554341">
        <w:rPr>
          <w:noProof/>
        </w:rPr>
        <w:t>[10]</w:t>
      </w:r>
      <w:r w:rsidRPr="00554341">
        <w:rPr>
          <w:noProof/>
        </w:rPr>
        <w:tab/>
        <w:t>Fung, Y. C., 1993, Biomechanics : mechanical properties of living tissues, Springer-Verlag, New York.</w:t>
      </w:r>
      <w:bookmarkEnd w:id="3951"/>
    </w:p>
    <w:p w14:paraId="179CFDA9" w14:textId="77777777" w:rsidR="00554341" w:rsidRPr="00554341" w:rsidRDefault="00554341" w:rsidP="00554341">
      <w:pPr>
        <w:pStyle w:val="EndNoteBibliography"/>
        <w:rPr>
          <w:noProof/>
        </w:rPr>
      </w:pPr>
      <w:bookmarkStart w:id="3952" w:name="_ENREF_11"/>
      <w:r w:rsidRPr="00554341">
        <w:rPr>
          <w:noProof/>
        </w:rPr>
        <w:t>[11]</w:t>
      </w:r>
      <w:r w:rsidRPr="00554341">
        <w:rPr>
          <w:noProof/>
        </w:rPr>
        <w:tab/>
        <w:t>Fung, Y. C., Fronek, K., and Patitucci, P., 1979, "Pseudoelasticity of arteries and the choice of its mathematical expression," Am J Physiol, 237(5), pp. H620-631.</w:t>
      </w:r>
      <w:bookmarkEnd w:id="3952"/>
    </w:p>
    <w:p w14:paraId="0880D19A" w14:textId="77777777" w:rsidR="00554341" w:rsidRPr="00554341" w:rsidRDefault="00554341" w:rsidP="00554341">
      <w:pPr>
        <w:pStyle w:val="EndNoteBibliography"/>
        <w:rPr>
          <w:noProof/>
        </w:rPr>
      </w:pPr>
      <w:bookmarkStart w:id="3953" w:name="_ENREF_12"/>
      <w:r w:rsidRPr="00554341">
        <w:rPr>
          <w:noProof/>
        </w:rPr>
        <w:t>[12]</w:t>
      </w:r>
      <w:r w:rsidRPr="00554341">
        <w:rPr>
          <w:noProof/>
        </w:rPr>
        <w:tab/>
        <w:t>Ateshian, G. A., and Costa, K. D., 2009, "A frame-invariant formulation of Fung elasticity," J Biomech, 42(6), pp. 781-785.</w:t>
      </w:r>
      <w:bookmarkEnd w:id="3953"/>
    </w:p>
    <w:p w14:paraId="7CD547E1" w14:textId="77777777" w:rsidR="00554341" w:rsidRPr="00554341" w:rsidRDefault="00554341" w:rsidP="00554341">
      <w:pPr>
        <w:pStyle w:val="EndNoteBibliography"/>
        <w:rPr>
          <w:noProof/>
        </w:rPr>
      </w:pPr>
      <w:bookmarkStart w:id="3954" w:name="_ENREF_13"/>
      <w:r w:rsidRPr="00554341">
        <w:rPr>
          <w:noProof/>
        </w:rPr>
        <w:t>[13]</w:t>
      </w:r>
      <w:r w:rsidRPr="00554341">
        <w:rPr>
          <w:noProof/>
        </w:rPr>
        <w:tab/>
        <w:t>Blemker, S., 2004, "3D Modeling of Complex Muscle Architecture and Geometry," Stanford University, Stanford.</w:t>
      </w:r>
      <w:bookmarkEnd w:id="3954"/>
    </w:p>
    <w:p w14:paraId="5F96751F" w14:textId="77777777" w:rsidR="00554341" w:rsidRPr="00554341" w:rsidRDefault="00554341" w:rsidP="00554341">
      <w:pPr>
        <w:pStyle w:val="EndNoteBibliography"/>
        <w:rPr>
          <w:noProof/>
        </w:rPr>
      </w:pPr>
      <w:bookmarkStart w:id="3955"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3955"/>
    </w:p>
    <w:p w14:paraId="7A40C3A4" w14:textId="77777777" w:rsidR="00554341" w:rsidRPr="00554341" w:rsidRDefault="00554341" w:rsidP="00554341">
      <w:pPr>
        <w:pStyle w:val="EndNoteBibliography"/>
        <w:rPr>
          <w:noProof/>
        </w:rPr>
      </w:pPr>
      <w:bookmarkStart w:id="3956" w:name="_ENREF_15"/>
      <w:r w:rsidRPr="00554341">
        <w:rPr>
          <w:noProof/>
        </w:rPr>
        <w:t>[15]</w:t>
      </w:r>
      <w:r w:rsidRPr="00554341">
        <w:rPr>
          <w:noProof/>
        </w:rPr>
        <w:tab/>
        <w:t>Spencer, A. J. M., 1984, Continuum Theory of the Mechanics of Fibre-Reinforced Composites, Springer-Verlag, New York.</w:t>
      </w:r>
      <w:bookmarkEnd w:id="3956"/>
    </w:p>
    <w:p w14:paraId="74488EA7" w14:textId="77777777" w:rsidR="00554341" w:rsidRPr="00554341" w:rsidRDefault="00554341" w:rsidP="00554341">
      <w:pPr>
        <w:pStyle w:val="EndNoteBibliography"/>
        <w:rPr>
          <w:noProof/>
        </w:rPr>
      </w:pPr>
      <w:bookmarkStart w:id="3957"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3957"/>
    </w:p>
    <w:p w14:paraId="25F2C42D" w14:textId="77777777" w:rsidR="00554341" w:rsidRPr="00554341" w:rsidRDefault="00554341" w:rsidP="00554341">
      <w:pPr>
        <w:pStyle w:val="EndNoteBibliography"/>
        <w:rPr>
          <w:noProof/>
        </w:rPr>
      </w:pPr>
      <w:bookmarkStart w:id="3958"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3958"/>
    </w:p>
    <w:p w14:paraId="189CC6F2" w14:textId="77777777" w:rsidR="00554341" w:rsidRPr="00554341" w:rsidRDefault="00554341" w:rsidP="00554341">
      <w:pPr>
        <w:pStyle w:val="EndNoteBibliography"/>
        <w:rPr>
          <w:noProof/>
        </w:rPr>
      </w:pPr>
      <w:bookmarkStart w:id="3959" w:name="_ENREF_18"/>
      <w:r w:rsidRPr="00554341">
        <w:rPr>
          <w:noProof/>
        </w:rPr>
        <w:t>[18]</w:t>
      </w:r>
      <w:r w:rsidRPr="00554341">
        <w:rPr>
          <w:noProof/>
        </w:rPr>
        <w:tab/>
        <w:t>Quapp, K. M., and Weiss, J. A., 1998, "Material characterization of human medial collateral ligament," J Biomech Eng, 120(6), pp. 757-763.</w:t>
      </w:r>
      <w:bookmarkEnd w:id="3959"/>
    </w:p>
    <w:p w14:paraId="40480804" w14:textId="77777777" w:rsidR="00554341" w:rsidRPr="00554341" w:rsidRDefault="00554341" w:rsidP="00554341">
      <w:pPr>
        <w:pStyle w:val="EndNoteBibliography"/>
        <w:rPr>
          <w:noProof/>
        </w:rPr>
      </w:pPr>
      <w:bookmarkStart w:id="3960"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3960"/>
    </w:p>
    <w:p w14:paraId="7F8036D6" w14:textId="77777777" w:rsidR="00554341" w:rsidRPr="00554341" w:rsidRDefault="00554341" w:rsidP="00554341">
      <w:pPr>
        <w:pStyle w:val="EndNoteBibliography"/>
        <w:rPr>
          <w:noProof/>
        </w:rPr>
      </w:pPr>
      <w:bookmarkStart w:id="3961" w:name="_ENREF_20"/>
      <w:r w:rsidRPr="00554341">
        <w:rPr>
          <w:noProof/>
        </w:rPr>
        <w:t>[20]</w:t>
      </w:r>
      <w:r w:rsidRPr="00554341">
        <w:rPr>
          <w:noProof/>
        </w:rPr>
        <w:tab/>
        <w:t>Veronda, D. R., and Westmann, R. A., 1970, "Mechanical Characterization of Skin - Finite Deformations," J. Biomechanics, Vol. 3, pp. 111-124.</w:t>
      </w:r>
      <w:bookmarkEnd w:id="3961"/>
    </w:p>
    <w:p w14:paraId="60FA302C" w14:textId="77777777" w:rsidR="00554341" w:rsidRPr="00554341" w:rsidRDefault="00554341" w:rsidP="00554341">
      <w:pPr>
        <w:pStyle w:val="EndNoteBibliography"/>
        <w:rPr>
          <w:noProof/>
        </w:rPr>
      </w:pPr>
      <w:bookmarkStart w:id="3962"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3962"/>
    </w:p>
    <w:p w14:paraId="47080324" w14:textId="77777777" w:rsidR="00554341" w:rsidRPr="00554341" w:rsidRDefault="00554341" w:rsidP="00554341">
      <w:pPr>
        <w:pStyle w:val="EndNoteBibliography"/>
        <w:rPr>
          <w:noProof/>
        </w:rPr>
      </w:pPr>
      <w:bookmarkStart w:id="3963"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3963"/>
    </w:p>
    <w:p w14:paraId="13690B4B" w14:textId="77777777" w:rsidR="00554341" w:rsidRPr="00554341" w:rsidRDefault="00554341" w:rsidP="00554341">
      <w:pPr>
        <w:pStyle w:val="EndNoteBibliography"/>
        <w:rPr>
          <w:noProof/>
        </w:rPr>
      </w:pPr>
      <w:bookmarkStart w:id="3964" w:name="_ENREF_23"/>
      <w:r w:rsidRPr="00554341">
        <w:rPr>
          <w:noProof/>
        </w:rPr>
        <w:t>[23]</w:t>
      </w:r>
      <w:r w:rsidRPr="00554341">
        <w:rPr>
          <w:noProof/>
        </w:rPr>
        <w:tab/>
        <w:t>Bonet, J., and Wood, R. D., 1997, Nonlinear continuum mechanics for finite element analysis, Cambridge University Press.</w:t>
      </w:r>
      <w:bookmarkEnd w:id="3964"/>
    </w:p>
    <w:p w14:paraId="1F4765BB" w14:textId="77777777" w:rsidR="00554341" w:rsidRPr="00554341" w:rsidRDefault="00554341" w:rsidP="00554341">
      <w:pPr>
        <w:pStyle w:val="EndNoteBibliography"/>
        <w:rPr>
          <w:noProof/>
        </w:rPr>
      </w:pPr>
      <w:bookmarkStart w:id="3965" w:name="_ENREF_24"/>
      <w:r w:rsidRPr="00554341">
        <w:rPr>
          <w:noProof/>
        </w:rPr>
        <w:t>[24]</w:t>
      </w:r>
      <w:r w:rsidRPr="00554341">
        <w:rPr>
          <w:noProof/>
        </w:rPr>
        <w:tab/>
        <w:t>Carter, D. R., and Hayes, W. C., 1976, "Bone compressive strength: the influence of density and strain rate," Science, 194(4270), pp. 1174-1176.</w:t>
      </w:r>
      <w:bookmarkEnd w:id="3965"/>
    </w:p>
    <w:p w14:paraId="24EBBC16" w14:textId="77777777" w:rsidR="00554341" w:rsidRPr="00554341" w:rsidRDefault="00554341" w:rsidP="00554341">
      <w:pPr>
        <w:pStyle w:val="EndNoteBibliography"/>
        <w:rPr>
          <w:noProof/>
        </w:rPr>
      </w:pPr>
      <w:bookmarkStart w:id="3966" w:name="_ENREF_25"/>
      <w:r w:rsidRPr="00554341">
        <w:rPr>
          <w:noProof/>
        </w:rPr>
        <w:t>[25]</w:t>
      </w:r>
      <w:r w:rsidRPr="00554341">
        <w:rPr>
          <w:noProof/>
        </w:rPr>
        <w:tab/>
        <w:t>Carter, D. R., and Hayes, W. C., 1977, "The compressive behavior of bone as a two-phase porous structure," J Bone Joint Surg Am, 59(7), pp. 954-962.</w:t>
      </w:r>
      <w:bookmarkEnd w:id="3966"/>
    </w:p>
    <w:p w14:paraId="0CBB6F4D" w14:textId="77777777" w:rsidR="00554341" w:rsidRPr="00554341" w:rsidRDefault="00554341" w:rsidP="00554341">
      <w:pPr>
        <w:pStyle w:val="EndNoteBibliography"/>
        <w:rPr>
          <w:noProof/>
        </w:rPr>
      </w:pPr>
      <w:bookmarkStart w:id="3967" w:name="_ENREF_26"/>
      <w:r w:rsidRPr="00554341">
        <w:rPr>
          <w:noProof/>
        </w:rPr>
        <w:t>[26]</w:t>
      </w:r>
      <w:r w:rsidRPr="00554341">
        <w:rPr>
          <w:noProof/>
        </w:rPr>
        <w:tab/>
        <w:t>Curnier, A., Qi-Chang, H., and Zysset, P., 1995, "Conewise linear elastic materials," J Elasticity, 37(1), pp. 1-38.</w:t>
      </w:r>
      <w:bookmarkEnd w:id="3967"/>
    </w:p>
    <w:p w14:paraId="3FD4BDE5" w14:textId="77777777" w:rsidR="00554341" w:rsidRPr="00554341" w:rsidRDefault="00554341" w:rsidP="00554341">
      <w:pPr>
        <w:pStyle w:val="EndNoteBibliography"/>
        <w:rPr>
          <w:noProof/>
        </w:rPr>
      </w:pPr>
      <w:bookmarkStart w:id="3968" w:name="_ENREF_27"/>
      <w:r w:rsidRPr="00554341">
        <w:rPr>
          <w:noProof/>
        </w:rPr>
        <w:t>[27]</w:t>
      </w:r>
      <w:r w:rsidRPr="00554341">
        <w:rPr>
          <w:noProof/>
        </w:rPr>
        <w:tab/>
        <w:t>Overbeek, J. T., 1956, "The Donnan equilibrium," Prog Biophys Biophys Chem, 6, pp. 57-84.</w:t>
      </w:r>
      <w:bookmarkEnd w:id="3968"/>
    </w:p>
    <w:p w14:paraId="620EC79E" w14:textId="77777777" w:rsidR="00554341" w:rsidRPr="00554341" w:rsidRDefault="00554341" w:rsidP="00554341">
      <w:pPr>
        <w:pStyle w:val="EndNoteBibliography"/>
        <w:rPr>
          <w:noProof/>
        </w:rPr>
      </w:pPr>
      <w:bookmarkStart w:id="3969" w:name="_ENREF_28"/>
      <w:r w:rsidRPr="00554341">
        <w:rPr>
          <w:noProof/>
        </w:rPr>
        <w:t>[28]</w:t>
      </w:r>
      <w:r w:rsidRPr="00554341">
        <w:rPr>
          <w:noProof/>
        </w:rPr>
        <w:tab/>
        <w:t>Lai, W. M., Hou, J. S., and Mow, V. C., 1991, "A triphasic theory for the swelling and deformation behaviors of articular cartilage," J Biomech Eng, 113(3), pp. 245-258.</w:t>
      </w:r>
      <w:bookmarkEnd w:id="3969"/>
    </w:p>
    <w:p w14:paraId="7BDD5526" w14:textId="77777777" w:rsidR="00554341" w:rsidRPr="00554341" w:rsidRDefault="00554341" w:rsidP="00554341">
      <w:pPr>
        <w:pStyle w:val="EndNoteBibliography"/>
        <w:rPr>
          <w:noProof/>
        </w:rPr>
      </w:pPr>
      <w:bookmarkStart w:id="3970"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3970"/>
    </w:p>
    <w:p w14:paraId="49A472B8" w14:textId="77777777" w:rsidR="00554341" w:rsidRPr="00554341" w:rsidRDefault="00554341" w:rsidP="00554341">
      <w:pPr>
        <w:pStyle w:val="EndNoteBibliography"/>
        <w:rPr>
          <w:noProof/>
        </w:rPr>
      </w:pPr>
      <w:bookmarkStart w:id="3971"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3971"/>
    </w:p>
    <w:p w14:paraId="7159E436" w14:textId="77777777" w:rsidR="00554341" w:rsidRPr="00554341" w:rsidRDefault="00554341" w:rsidP="00554341">
      <w:pPr>
        <w:pStyle w:val="EndNoteBibliography"/>
        <w:rPr>
          <w:noProof/>
        </w:rPr>
      </w:pPr>
      <w:bookmarkStart w:id="3972"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3972"/>
    </w:p>
    <w:p w14:paraId="72698A65" w14:textId="77777777" w:rsidR="00554341" w:rsidRPr="00554341" w:rsidRDefault="00554341" w:rsidP="00554341">
      <w:pPr>
        <w:pStyle w:val="EndNoteBibliography"/>
        <w:rPr>
          <w:noProof/>
        </w:rPr>
      </w:pPr>
      <w:bookmarkStart w:id="3973" w:name="_ENREF_32"/>
      <w:r w:rsidRPr="00554341">
        <w:rPr>
          <w:noProof/>
        </w:rPr>
        <w:t>[32]</w:t>
      </w:r>
      <w:r w:rsidRPr="00554341">
        <w:rPr>
          <w:noProof/>
        </w:rPr>
        <w:tab/>
        <w:t>Ateshian, G. A., 2015, "Viscoelasticity using reactive constrained solid mixtures," J Biomech, 48(6), pp. 941-947.</w:t>
      </w:r>
      <w:bookmarkEnd w:id="3973"/>
    </w:p>
    <w:p w14:paraId="412972B1" w14:textId="77777777" w:rsidR="00554341" w:rsidRPr="00554341" w:rsidRDefault="00554341" w:rsidP="00554341">
      <w:pPr>
        <w:pStyle w:val="EndNoteBibliography"/>
        <w:rPr>
          <w:noProof/>
        </w:rPr>
      </w:pPr>
      <w:bookmarkStart w:id="3974"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3974"/>
    </w:p>
    <w:p w14:paraId="234E81FE" w14:textId="77777777" w:rsidR="00554341" w:rsidRPr="00554341" w:rsidRDefault="00554341" w:rsidP="00554341">
      <w:pPr>
        <w:pStyle w:val="EndNoteBibliography"/>
        <w:rPr>
          <w:noProof/>
        </w:rPr>
      </w:pPr>
      <w:bookmarkStart w:id="3975" w:name="_ENREF_34"/>
      <w:r w:rsidRPr="00554341">
        <w:rPr>
          <w:noProof/>
        </w:rPr>
        <w:t>[34]</w:t>
      </w:r>
      <w:r w:rsidRPr="00554341">
        <w:rPr>
          <w:noProof/>
        </w:rPr>
        <w:tab/>
        <w:t>Ateshian, G. A., and Ricken, T., 2010, "Multigenerational interstitial growth of biological tissues," Biomech Model Mechanobiol, 9(6), pp. 689-702.</w:t>
      </w:r>
      <w:bookmarkEnd w:id="3975"/>
    </w:p>
    <w:p w14:paraId="43DFB6D0" w14:textId="77777777" w:rsidR="00554341" w:rsidRPr="00554341" w:rsidRDefault="00554341" w:rsidP="00554341">
      <w:pPr>
        <w:pStyle w:val="EndNoteBibliography"/>
        <w:rPr>
          <w:noProof/>
        </w:rPr>
      </w:pPr>
      <w:bookmarkStart w:id="3976"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3976"/>
    </w:p>
    <w:p w14:paraId="3FF0B087" w14:textId="77777777" w:rsidR="00554341" w:rsidRPr="00554341" w:rsidRDefault="00554341" w:rsidP="00554341">
      <w:pPr>
        <w:pStyle w:val="EndNoteBibliography"/>
        <w:rPr>
          <w:noProof/>
        </w:rPr>
      </w:pPr>
      <w:bookmarkStart w:id="3977"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3977"/>
    </w:p>
    <w:p w14:paraId="492C9F2F" w14:textId="77777777" w:rsidR="00554341" w:rsidRPr="00554341" w:rsidRDefault="00554341" w:rsidP="00554341">
      <w:pPr>
        <w:pStyle w:val="EndNoteBibliography"/>
        <w:rPr>
          <w:noProof/>
        </w:rPr>
      </w:pPr>
      <w:bookmarkStart w:id="3978"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3978"/>
    </w:p>
    <w:p w14:paraId="15572EDC" w14:textId="77777777" w:rsidR="00554341" w:rsidRPr="00554341" w:rsidRDefault="00554341" w:rsidP="00554341">
      <w:pPr>
        <w:pStyle w:val="EndNoteBibliography"/>
        <w:rPr>
          <w:noProof/>
        </w:rPr>
      </w:pPr>
      <w:bookmarkStart w:id="3979" w:name="_ENREF_38"/>
      <w:r w:rsidRPr="00554341">
        <w:rPr>
          <w:noProof/>
        </w:rPr>
        <w:t>[38]</w:t>
      </w:r>
      <w:r w:rsidRPr="00554341">
        <w:rPr>
          <w:noProof/>
        </w:rPr>
        <w:tab/>
        <w:t>Weinans, H., Huiskes, R., and Grootenboer, H. J., 1992, "The behavior of adaptive bone-remodeling simulation models," J Biomech, 25(12), pp. 1425-1441.</w:t>
      </w:r>
      <w:bookmarkEnd w:id="3979"/>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F7157C" w14:textId="77777777" w:rsidR="00DA4325" w:rsidRDefault="00DA4325">
      <w:r>
        <w:separator/>
      </w:r>
    </w:p>
  </w:endnote>
  <w:endnote w:type="continuationSeparator" w:id="0">
    <w:p w14:paraId="6DC7BC25" w14:textId="77777777" w:rsidR="00DA4325" w:rsidRDefault="00DA4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7BE47F" w14:textId="77777777" w:rsidR="00DA4325" w:rsidRDefault="00DA4325">
      <w:r>
        <w:separator/>
      </w:r>
    </w:p>
  </w:footnote>
  <w:footnote w:type="continuationSeparator" w:id="0">
    <w:p w14:paraId="1836CD6E" w14:textId="77777777" w:rsidR="00DA4325" w:rsidRDefault="00DA4325">
      <w:r>
        <w:continuationSeparator/>
      </w:r>
    </w:p>
  </w:footnote>
  <w:footnote w:id="1">
    <w:p w14:paraId="2EECF9A7" w14:textId="1DEABEEA" w:rsidR="00DA4325" w:rsidRDefault="00DA4325">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DA4325" w:rsidRDefault="00DA4325">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DA4325" w:rsidRDefault="00DA4325">
      <w:pPr>
        <w:pStyle w:val="FootnoteText"/>
      </w:pPr>
      <w:r>
        <w:rPr>
          <w:rStyle w:val="FootnoteReference"/>
        </w:rPr>
        <w:footnoteRef/>
      </w:r>
      <w:r>
        <w:t xml:space="preserve"> Support for apostrophes was not added until FEBio version 2.1.</w:t>
      </w:r>
    </w:p>
  </w:footnote>
  <w:footnote w:id="4">
    <w:p w14:paraId="5B9D4F51" w14:textId="321110ED" w:rsidR="00DA4325" w:rsidRDefault="00DA4325">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DA4325" w:rsidRDefault="00DA4325" w:rsidP="00AF04AB">
      <w:pPr>
        <w:pStyle w:val="FootnoteText"/>
      </w:pPr>
      <w:r>
        <w:rPr>
          <w:rStyle w:val="FootnoteReference"/>
        </w:rPr>
        <w:footnoteRef/>
      </w:r>
      <w:r>
        <w:t xml:space="preserve"> Supported from FEBio version 2.3 and up.</w:t>
      </w:r>
    </w:p>
  </w:footnote>
  <w:footnote w:id="6">
    <w:p w14:paraId="75238AE5" w14:textId="77777777" w:rsidR="00DA4325" w:rsidRDefault="00DA4325"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DA4325" w:rsidRDefault="00DA4325">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DA4325" w:rsidRDefault="00DA4325" w:rsidP="00B63126">
      <w:pPr>
        <w:pStyle w:val="FootnoteText"/>
      </w:pPr>
      <w:r>
        <w:rPr>
          <w:rStyle w:val="FootnoteReference"/>
        </w:rPr>
        <w:footnoteRef/>
      </w:r>
      <w:r>
        <w:t xml:space="preserve"> Supported from FEBio version 2.3 and up.</w:t>
      </w:r>
    </w:p>
  </w:footnote>
  <w:footnote w:id="9">
    <w:p w14:paraId="2FB68287" w14:textId="77777777" w:rsidR="00DA4325" w:rsidRPr="00112C98" w:rsidRDefault="00DA4325">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DA4325" w:rsidRPr="009339D1" w:rsidRDefault="00DA4325">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DA4325" w:rsidRDefault="00DA4325">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DA4325" w:rsidRDefault="00DA4325">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DA4325" w:rsidRDefault="00DA4325">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DA4325" w:rsidRDefault="00DA4325"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DA4325" w:rsidRDefault="00DA4325"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DA4325" w:rsidRDefault="00DA4325"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B6F29">
      <w:rPr>
        <w:rStyle w:val="PageNumber"/>
        <w:noProof/>
      </w:rPr>
      <w:t>256</w:t>
    </w:r>
    <w:r>
      <w:rPr>
        <w:rStyle w:val="PageNumber"/>
      </w:rPr>
      <w:fldChar w:fldCharType="end"/>
    </w:r>
  </w:p>
  <w:p w14:paraId="4C9E34C0" w14:textId="77777777" w:rsidR="00DA4325" w:rsidRDefault="00DA4325"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4098"/>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4325"/>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7609"/>
    <w:rsid w:val="00E80391"/>
    <w:rsid w:val="00E811CD"/>
    <w:rsid w:val="00E82815"/>
    <w:rsid w:val="00E82C3F"/>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7882"/>
    <w:rsid w:val="00F70990"/>
    <w:rsid w:val="00F71EA3"/>
    <w:rsid w:val="00F72A94"/>
    <w:rsid w:val="00F7409E"/>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2.wmf"/><Relationship Id="rId231" Type="http://schemas.openxmlformats.org/officeDocument/2006/relationships/oleObject" Target="embeddings/oleObject109.bin"/><Relationship Id="rId232" Type="http://schemas.openxmlformats.org/officeDocument/2006/relationships/image" Target="media/image113.wmf"/><Relationship Id="rId233" Type="http://schemas.openxmlformats.org/officeDocument/2006/relationships/oleObject" Target="embeddings/oleObject110.bin"/><Relationship Id="rId234" Type="http://schemas.openxmlformats.org/officeDocument/2006/relationships/image" Target="media/image114.wmf"/><Relationship Id="rId235" Type="http://schemas.openxmlformats.org/officeDocument/2006/relationships/oleObject" Target="embeddings/oleObject111.bin"/><Relationship Id="rId236" Type="http://schemas.openxmlformats.org/officeDocument/2006/relationships/image" Target="media/image115.wmf"/><Relationship Id="rId237" Type="http://schemas.openxmlformats.org/officeDocument/2006/relationships/oleObject" Target="embeddings/oleObject112.bin"/><Relationship Id="rId238" Type="http://schemas.openxmlformats.org/officeDocument/2006/relationships/image" Target="media/image116.wmf"/><Relationship Id="rId239" Type="http://schemas.openxmlformats.org/officeDocument/2006/relationships/oleObject" Target="embeddings/oleObject113.bin"/><Relationship Id="rId1170" Type="http://schemas.openxmlformats.org/officeDocument/2006/relationships/image" Target="media/image563.emf"/><Relationship Id="rId1171" Type="http://schemas.openxmlformats.org/officeDocument/2006/relationships/image" Target="media/image564.emf"/><Relationship Id="rId2600" Type="http://schemas.openxmlformats.org/officeDocument/2006/relationships/image" Target="media/image1309.wmf"/><Relationship Id="rId2601" Type="http://schemas.openxmlformats.org/officeDocument/2006/relationships/oleObject" Target="embeddings/oleObject1267.bin"/><Relationship Id="rId2602" Type="http://schemas.openxmlformats.org/officeDocument/2006/relationships/image" Target="media/image1310.wmf"/><Relationship Id="rId2603" Type="http://schemas.openxmlformats.org/officeDocument/2006/relationships/oleObject" Target="embeddings/oleObject1268.bin"/><Relationship Id="rId2604" Type="http://schemas.openxmlformats.org/officeDocument/2006/relationships/image" Target="media/image1311.wmf"/><Relationship Id="rId2605" Type="http://schemas.openxmlformats.org/officeDocument/2006/relationships/oleObject" Target="embeddings/oleObject1269.bin"/><Relationship Id="rId2606" Type="http://schemas.openxmlformats.org/officeDocument/2006/relationships/image" Target="media/image1312.wmf"/><Relationship Id="rId2607" Type="http://schemas.openxmlformats.org/officeDocument/2006/relationships/oleObject" Target="embeddings/oleObject1270.bin"/><Relationship Id="rId2608" Type="http://schemas.openxmlformats.org/officeDocument/2006/relationships/image" Target="media/image1313.wmf"/><Relationship Id="rId2609" Type="http://schemas.openxmlformats.org/officeDocument/2006/relationships/oleObject" Target="embeddings/oleObject1271.bin"/><Relationship Id="rId1172" Type="http://schemas.openxmlformats.org/officeDocument/2006/relationships/image" Target="media/image565.png"/><Relationship Id="rId1173" Type="http://schemas.openxmlformats.org/officeDocument/2006/relationships/image" Target="media/image591.wmf"/><Relationship Id="rId1174" Type="http://schemas.openxmlformats.org/officeDocument/2006/relationships/oleObject" Target="embeddings/oleObject569.bin"/><Relationship Id="rId1175" Type="http://schemas.openxmlformats.org/officeDocument/2006/relationships/image" Target="media/image592.wmf"/><Relationship Id="rId1176" Type="http://schemas.openxmlformats.org/officeDocument/2006/relationships/oleObject" Target="embeddings/oleObject570.bin"/><Relationship Id="rId1177" Type="http://schemas.openxmlformats.org/officeDocument/2006/relationships/image" Target="media/image593.wmf"/><Relationship Id="rId1178" Type="http://schemas.openxmlformats.org/officeDocument/2006/relationships/oleObject" Target="embeddings/oleObject571.bin"/><Relationship Id="rId1179" Type="http://schemas.openxmlformats.org/officeDocument/2006/relationships/image" Target="media/image594.wmf"/><Relationship Id="rId1900" Type="http://schemas.openxmlformats.org/officeDocument/2006/relationships/image" Target="media/image959.wmf"/><Relationship Id="rId1901" Type="http://schemas.openxmlformats.org/officeDocument/2006/relationships/oleObject" Target="embeddings/oleObject917.bin"/><Relationship Id="rId1902" Type="http://schemas.openxmlformats.org/officeDocument/2006/relationships/image" Target="media/image960.wmf"/><Relationship Id="rId1903" Type="http://schemas.openxmlformats.org/officeDocument/2006/relationships/oleObject" Target="embeddings/oleObject918.bin"/><Relationship Id="rId1904" Type="http://schemas.openxmlformats.org/officeDocument/2006/relationships/image" Target="media/image961.wmf"/><Relationship Id="rId1905" Type="http://schemas.openxmlformats.org/officeDocument/2006/relationships/oleObject" Target="embeddings/oleObject919.bin"/><Relationship Id="rId1906" Type="http://schemas.openxmlformats.org/officeDocument/2006/relationships/image" Target="media/image962.wmf"/><Relationship Id="rId1907" Type="http://schemas.openxmlformats.org/officeDocument/2006/relationships/oleObject" Target="embeddings/oleObject920.bin"/><Relationship Id="rId1908" Type="http://schemas.openxmlformats.org/officeDocument/2006/relationships/image" Target="media/image963.wmf"/><Relationship Id="rId1909" Type="http://schemas.openxmlformats.org/officeDocument/2006/relationships/oleObject" Target="embeddings/oleObject921.bin"/><Relationship Id="rId780" Type="http://schemas.openxmlformats.org/officeDocument/2006/relationships/oleObject" Target="embeddings/oleObject383.bin"/><Relationship Id="rId781" Type="http://schemas.openxmlformats.org/officeDocument/2006/relationships/image" Target="media/image388.wmf"/><Relationship Id="rId782" Type="http://schemas.openxmlformats.org/officeDocument/2006/relationships/oleObject" Target="embeddings/oleObject384.bin"/><Relationship Id="rId783" Type="http://schemas.openxmlformats.org/officeDocument/2006/relationships/image" Target="media/image389.wmf"/><Relationship Id="rId784" Type="http://schemas.openxmlformats.org/officeDocument/2006/relationships/oleObject" Target="embeddings/oleObject385.bin"/><Relationship Id="rId785" Type="http://schemas.openxmlformats.org/officeDocument/2006/relationships/image" Target="media/image390.wmf"/><Relationship Id="rId786" Type="http://schemas.openxmlformats.org/officeDocument/2006/relationships/oleObject" Target="embeddings/oleObject386.bin"/><Relationship Id="rId787" Type="http://schemas.openxmlformats.org/officeDocument/2006/relationships/image" Target="media/image391.wmf"/><Relationship Id="rId788" Type="http://schemas.openxmlformats.org/officeDocument/2006/relationships/oleObject" Target="embeddings/oleObject387.bin"/><Relationship Id="rId789" Type="http://schemas.openxmlformats.org/officeDocument/2006/relationships/image" Target="media/image392.wmf"/><Relationship Id="rId240" Type="http://schemas.openxmlformats.org/officeDocument/2006/relationships/image" Target="media/image117.wmf"/><Relationship Id="rId241" Type="http://schemas.openxmlformats.org/officeDocument/2006/relationships/oleObject" Target="embeddings/oleObject114.bin"/><Relationship Id="rId242" Type="http://schemas.openxmlformats.org/officeDocument/2006/relationships/image" Target="media/image118.wmf"/><Relationship Id="rId243" Type="http://schemas.openxmlformats.org/officeDocument/2006/relationships/oleObject" Target="embeddings/oleObject115.bin"/><Relationship Id="rId244" Type="http://schemas.openxmlformats.org/officeDocument/2006/relationships/image" Target="media/image119.wmf"/><Relationship Id="rId245" Type="http://schemas.openxmlformats.org/officeDocument/2006/relationships/oleObject" Target="embeddings/oleObject116.bin"/><Relationship Id="rId246" Type="http://schemas.openxmlformats.org/officeDocument/2006/relationships/image" Target="media/image120.wmf"/><Relationship Id="rId247" Type="http://schemas.openxmlformats.org/officeDocument/2006/relationships/oleObject" Target="embeddings/oleObject117.bin"/><Relationship Id="rId248" Type="http://schemas.openxmlformats.org/officeDocument/2006/relationships/image" Target="media/image121.wmf"/><Relationship Id="rId249" Type="http://schemas.openxmlformats.org/officeDocument/2006/relationships/oleObject" Target="embeddings/oleObject118.bin"/><Relationship Id="rId1180" Type="http://schemas.openxmlformats.org/officeDocument/2006/relationships/oleObject" Target="embeddings/oleObject572.bin"/><Relationship Id="rId1181" Type="http://schemas.openxmlformats.org/officeDocument/2006/relationships/image" Target="media/image595.wmf"/><Relationship Id="rId2610" Type="http://schemas.openxmlformats.org/officeDocument/2006/relationships/image" Target="media/image1314.wmf"/><Relationship Id="rId2611" Type="http://schemas.openxmlformats.org/officeDocument/2006/relationships/oleObject" Target="embeddings/oleObject1272.bin"/><Relationship Id="rId2612" Type="http://schemas.openxmlformats.org/officeDocument/2006/relationships/image" Target="media/image1315.wmf"/><Relationship Id="rId2613" Type="http://schemas.openxmlformats.org/officeDocument/2006/relationships/oleObject" Target="embeddings/oleObject1273.bin"/><Relationship Id="rId2614" Type="http://schemas.openxmlformats.org/officeDocument/2006/relationships/image" Target="media/image1316.wmf"/><Relationship Id="rId2615" Type="http://schemas.openxmlformats.org/officeDocument/2006/relationships/oleObject" Target="embeddings/oleObject1274.bin"/><Relationship Id="rId2616" Type="http://schemas.openxmlformats.org/officeDocument/2006/relationships/image" Target="media/image1317.wmf"/><Relationship Id="rId2617" Type="http://schemas.openxmlformats.org/officeDocument/2006/relationships/oleObject" Target="embeddings/oleObject1275.bin"/><Relationship Id="rId2618" Type="http://schemas.openxmlformats.org/officeDocument/2006/relationships/image" Target="media/image1318.wmf"/><Relationship Id="rId2619" Type="http://schemas.openxmlformats.org/officeDocument/2006/relationships/oleObject" Target="embeddings/oleObject1276.bin"/><Relationship Id="rId1182" Type="http://schemas.openxmlformats.org/officeDocument/2006/relationships/oleObject" Target="embeddings/oleObject573.bin"/><Relationship Id="rId1183" Type="http://schemas.openxmlformats.org/officeDocument/2006/relationships/image" Target="media/image596.wmf"/><Relationship Id="rId1184" Type="http://schemas.openxmlformats.org/officeDocument/2006/relationships/oleObject" Target="embeddings/oleObject574.bin"/><Relationship Id="rId1185" Type="http://schemas.openxmlformats.org/officeDocument/2006/relationships/image" Target="media/image597.png"/><Relationship Id="rId1186" Type="http://schemas.openxmlformats.org/officeDocument/2006/relationships/image" Target="media/image598.png"/><Relationship Id="rId1187" Type="http://schemas.openxmlformats.org/officeDocument/2006/relationships/image" Target="media/image599.emf"/><Relationship Id="rId1188" Type="http://schemas.openxmlformats.org/officeDocument/2006/relationships/image" Target="media/image600.emf"/><Relationship Id="rId1189" Type="http://schemas.openxmlformats.org/officeDocument/2006/relationships/image" Target="media/image601.emf"/><Relationship Id="rId1910" Type="http://schemas.openxmlformats.org/officeDocument/2006/relationships/image" Target="media/image964.wmf"/><Relationship Id="rId1911" Type="http://schemas.openxmlformats.org/officeDocument/2006/relationships/oleObject" Target="embeddings/oleObject922.bin"/><Relationship Id="rId1912" Type="http://schemas.openxmlformats.org/officeDocument/2006/relationships/image" Target="media/image965.wmf"/><Relationship Id="rId1913" Type="http://schemas.openxmlformats.org/officeDocument/2006/relationships/oleObject" Target="embeddings/oleObject923.bin"/><Relationship Id="rId1914" Type="http://schemas.openxmlformats.org/officeDocument/2006/relationships/image" Target="media/image966.wmf"/><Relationship Id="rId1915" Type="http://schemas.openxmlformats.org/officeDocument/2006/relationships/oleObject" Target="embeddings/oleObject924.bin"/><Relationship Id="rId1916" Type="http://schemas.openxmlformats.org/officeDocument/2006/relationships/image" Target="media/image967.wmf"/><Relationship Id="rId1917" Type="http://schemas.openxmlformats.org/officeDocument/2006/relationships/oleObject" Target="embeddings/oleObject925.bin"/><Relationship Id="rId1918" Type="http://schemas.openxmlformats.org/officeDocument/2006/relationships/image" Target="media/image968.wmf"/><Relationship Id="rId1919" Type="http://schemas.openxmlformats.org/officeDocument/2006/relationships/oleObject" Target="embeddings/oleObject926.bin"/><Relationship Id="rId790" Type="http://schemas.openxmlformats.org/officeDocument/2006/relationships/oleObject" Target="embeddings/oleObject388.bin"/><Relationship Id="rId791" Type="http://schemas.openxmlformats.org/officeDocument/2006/relationships/image" Target="media/image393.wmf"/><Relationship Id="rId792" Type="http://schemas.openxmlformats.org/officeDocument/2006/relationships/oleObject" Target="embeddings/oleObject389.bin"/><Relationship Id="rId793" Type="http://schemas.openxmlformats.org/officeDocument/2006/relationships/image" Target="media/image394.wmf"/><Relationship Id="rId794" Type="http://schemas.openxmlformats.org/officeDocument/2006/relationships/oleObject" Target="embeddings/oleObject390.bin"/><Relationship Id="rId795" Type="http://schemas.openxmlformats.org/officeDocument/2006/relationships/image" Target="media/image395.wmf"/><Relationship Id="rId796" Type="http://schemas.openxmlformats.org/officeDocument/2006/relationships/oleObject" Target="embeddings/oleObject391.bin"/><Relationship Id="rId797" Type="http://schemas.openxmlformats.org/officeDocument/2006/relationships/image" Target="media/image396.wmf"/><Relationship Id="rId798" Type="http://schemas.openxmlformats.org/officeDocument/2006/relationships/oleObject" Target="embeddings/oleObject392.bin"/><Relationship Id="rId799" Type="http://schemas.openxmlformats.org/officeDocument/2006/relationships/image" Target="media/image397.wmf"/><Relationship Id="rId250" Type="http://schemas.openxmlformats.org/officeDocument/2006/relationships/image" Target="media/image122.wmf"/><Relationship Id="rId251" Type="http://schemas.openxmlformats.org/officeDocument/2006/relationships/oleObject" Target="embeddings/oleObject119.bin"/><Relationship Id="rId252" Type="http://schemas.openxmlformats.org/officeDocument/2006/relationships/image" Target="media/image123.wmf"/><Relationship Id="rId253" Type="http://schemas.openxmlformats.org/officeDocument/2006/relationships/oleObject" Target="embeddings/oleObject120.bin"/><Relationship Id="rId254" Type="http://schemas.openxmlformats.org/officeDocument/2006/relationships/image" Target="media/image124.wmf"/><Relationship Id="rId255" Type="http://schemas.openxmlformats.org/officeDocument/2006/relationships/oleObject" Target="embeddings/oleObject121.bin"/><Relationship Id="rId256" Type="http://schemas.openxmlformats.org/officeDocument/2006/relationships/image" Target="media/image125.wmf"/><Relationship Id="rId257" Type="http://schemas.openxmlformats.org/officeDocument/2006/relationships/oleObject" Target="embeddings/oleObject122.bin"/><Relationship Id="rId258" Type="http://schemas.openxmlformats.org/officeDocument/2006/relationships/image" Target="media/image126.wmf"/><Relationship Id="rId259" Type="http://schemas.openxmlformats.org/officeDocument/2006/relationships/oleObject" Target="embeddings/oleObject123.bin"/><Relationship Id="rId1190" Type="http://schemas.openxmlformats.org/officeDocument/2006/relationships/image" Target="media/image577.png"/><Relationship Id="rId1191" Type="http://schemas.openxmlformats.org/officeDocument/2006/relationships/image" Target="media/image5780.png"/><Relationship Id="rId2620" Type="http://schemas.openxmlformats.org/officeDocument/2006/relationships/image" Target="media/image1319.wmf"/><Relationship Id="rId2621" Type="http://schemas.openxmlformats.org/officeDocument/2006/relationships/oleObject" Target="embeddings/oleObject1277.bin"/><Relationship Id="rId2622" Type="http://schemas.openxmlformats.org/officeDocument/2006/relationships/image" Target="media/image1320.wmf"/><Relationship Id="rId2623" Type="http://schemas.openxmlformats.org/officeDocument/2006/relationships/oleObject" Target="embeddings/oleObject1278.bin"/><Relationship Id="rId2624" Type="http://schemas.openxmlformats.org/officeDocument/2006/relationships/image" Target="media/image1321.wmf"/><Relationship Id="rId2625" Type="http://schemas.openxmlformats.org/officeDocument/2006/relationships/oleObject" Target="embeddings/oleObject1279.bin"/><Relationship Id="rId2626" Type="http://schemas.openxmlformats.org/officeDocument/2006/relationships/image" Target="media/image1322.wmf"/><Relationship Id="rId2627" Type="http://schemas.openxmlformats.org/officeDocument/2006/relationships/oleObject" Target="embeddings/oleObject1280.bin"/><Relationship Id="rId2628" Type="http://schemas.openxmlformats.org/officeDocument/2006/relationships/image" Target="media/image1323.wmf"/><Relationship Id="rId2629" Type="http://schemas.openxmlformats.org/officeDocument/2006/relationships/oleObject" Target="embeddings/oleObject1281.bin"/><Relationship Id="rId1192" Type="http://schemas.openxmlformats.org/officeDocument/2006/relationships/image" Target="media/image579.emf"/><Relationship Id="rId1193" Type="http://schemas.openxmlformats.org/officeDocument/2006/relationships/image" Target="media/image580.emf"/><Relationship Id="rId1194" Type="http://schemas.openxmlformats.org/officeDocument/2006/relationships/image" Target="media/image581.emf"/><Relationship Id="rId1195" Type="http://schemas.openxmlformats.org/officeDocument/2006/relationships/image" Target="media/image602.wmf"/><Relationship Id="rId1196" Type="http://schemas.openxmlformats.org/officeDocument/2006/relationships/oleObject" Target="embeddings/oleObject575.bin"/><Relationship Id="rId1197" Type="http://schemas.openxmlformats.org/officeDocument/2006/relationships/image" Target="media/image603.wmf"/><Relationship Id="rId1198" Type="http://schemas.openxmlformats.org/officeDocument/2006/relationships/oleObject" Target="embeddings/oleObject576.bin"/><Relationship Id="rId1199" Type="http://schemas.openxmlformats.org/officeDocument/2006/relationships/image" Target="media/image604.wmf"/><Relationship Id="rId1920" Type="http://schemas.openxmlformats.org/officeDocument/2006/relationships/image" Target="media/image969.wmf"/><Relationship Id="rId1921" Type="http://schemas.openxmlformats.org/officeDocument/2006/relationships/oleObject" Target="embeddings/oleObject927.bin"/><Relationship Id="rId1922" Type="http://schemas.openxmlformats.org/officeDocument/2006/relationships/image" Target="media/image970.wmf"/><Relationship Id="rId1923" Type="http://schemas.openxmlformats.org/officeDocument/2006/relationships/oleObject" Target="embeddings/oleObject928.bin"/><Relationship Id="rId1924" Type="http://schemas.openxmlformats.org/officeDocument/2006/relationships/image" Target="media/image971.wmf"/><Relationship Id="rId1925" Type="http://schemas.openxmlformats.org/officeDocument/2006/relationships/oleObject" Target="embeddings/oleObject929.bin"/><Relationship Id="rId1926" Type="http://schemas.openxmlformats.org/officeDocument/2006/relationships/image" Target="media/image972.wmf"/><Relationship Id="rId1927" Type="http://schemas.openxmlformats.org/officeDocument/2006/relationships/oleObject" Target="embeddings/oleObject930.bin"/><Relationship Id="rId1928" Type="http://schemas.openxmlformats.org/officeDocument/2006/relationships/image" Target="media/image973.wmf"/><Relationship Id="rId1929" Type="http://schemas.openxmlformats.org/officeDocument/2006/relationships/oleObject" Target="embeddings/oleObject931.bin"/><Relationship Id="rId260" Type="http://schemas.openxmlformats.org/officeDocument/2006/relationships/image" Target="media/image127.wmf"/><Relationship Id="rId261" Type="http://schemas.openxmlformats.org/officeDocument/2006/relationships/oleObject" Target="embeddings/oleObject124.bin"/><Relationship Id="rId262" Type="http://schemas.openxmlformats.org/officeDocument/2006/relationships/image" Target="media/image128.wmf"/><Relationship Id="rId263" Type="http://schemas.openxmlformats.org/officeDocument/2006/relationships/oleObject" Target="embeddings/oleObject125.bin"/><Relationship Id="rId264" Type="http://schemas.openxmlformats.org/officeDocument/2006/relationships/image" Target="media/image129.wmf"/><Relationship Id="rId265" Type="http://schemas.openxmlformats.org/officeDocument/2006/relationships/oleObject" Target="embeddings/oleObject126.bin"/><Relationship Id="rId266" Type="http://schemas.openxmlformats.org/officeDocument/2006/relationships/image" Target="media/image130.wmf"/><Relationship Id="rId267" Type="http://schemas.openxmlformats.org/officeDocument/2006/relationships/oleObject" Target="embeddings/oleObject127.bin"/><Relationship Id="rId268" Type="http://schemas.openxmlformats.org/officeDocument/2006/relationships/image" Target="media/image131.wmf"/><Relationship Id="rId269" Type="http://schemas.openxmlformats.org/officeDocument/2006/relationships/oleObject" Target="embeddings/oleObject128.bin"/><Relationship Id="rId2630" Type="http://schemas.openxmlformats.org/officeDocument/2006/relationships/image" Target="media/image1324.wmf"/><Relationship Id="rId2631" Type="http://schemas.openxmlformats.org/officeDocument/2006/relationships/oleObject" Target="embeddings/oleObject1282.bin"/><Relationship Id="rId2632" Type="http://schemas.openxmlformats.org/officeDocument/2006/relationships/image" Target="media/image1325.wmf"/><Relationship Id="rId2633" Type="http://schemas.openxmlformats.org/officeDocument/2006/relationships/oleObject" Target="embeddings/oleObject1283.bin"/><Relationship Id="rId2634" Type="http://schemas.openxmlformats.org/officeDocument/2006/relationships/image" Target="media/image1326.wmf"/><Relationship Id="rId2635" Type="http://schemas.openxmlformats.org/officeDocument/2006/relationships/oleObject" Target="embeddings/oleObject1284.bin"/><Relationship Id="rId2636" Type="http://schemas.openxmlformats.org/officeDocument/2006/relationships/image" Target="media/image1327.wmf"/><Relationship Id="rId2637" Type="http://schemas.openxmlformats.org/officeDocument/2006/relationships/oleObject" Target="embeddings/oleObject1285.bin"/><Relationship Id="rId2638" Type="http://schemas.openxmlformats.org/officeDocument/2006/relationships/image" Target="media/image1328.wmf"/><Relationship Id="rId2639" Type="http://schemas.openxmlformats.org/officeDocument/2006/relationships/oleObject" Target="embeddings/oleObject1286.bin"/><Relationship Id="rId1930" Type="http://schemas.openxmlformats.org/officeDocument/2006/relationships/image" Target="media/image974.wmf"/><Relationship Id="rId1931" Type="http://schemas.openxmlformats.org/officeDocument/2006/relationships/oleObject" Target="embeddings/oleObject932.bin"/><Relationship Id="rId1932" Type="http://schemas.openxmlformats.org/officeDocument/2006/relationships/image" Target="media/image975.wmf"/><Relationship Id="rId1933" Type="http://schemas.openxmlformats.org/officeDocument/2006/relationships/oleObject" Target="embeddings/oleObject933.bin"/><Relationship Id="rId1934" Type="http://schemas.openxmlformats.org/officeDocument/2006/relationships/image" Target="media/image976.wmf"/><Relationship Id="rId1935" Type="http://schemas.openxmlformats.org/officeDocument/2006/relationships/oleObject" Target="embeddings/oleObject934.bin"/><Relationship Id="rId1936" Type="http://schemas.openxmlformats.org/officeDocument/2006/relationships/image" Target="media/image977.wmf"/><Relationship Id="rId1937" Type="http://schemas.openxmlformats.org/officeDocument/2006/relationships/oleObject" Target="embeddings/oleObject935.bin"/><Relationship Id="rId1938" Type="http://schemas.openxmlformats.org/officeDocument/2006/relationships/image" Target="media/image978.wmf"/><Relationship Id="rId1939" Type="http://schemas.openxmlformats.org/officeDocument/2006/relationships/oleObject" Target="embeddings/oleObject936.bin"/><Relationship Id="rId270" Type="http://schemas.openxmlformats.org/officeDocument/2006/relationships/image" Target="media/image132.wmf"/><Relationship Id="rId271" Type="http://schemas.openxmlformats.org/officeDocument/2006/relationships/oleObject" Target="embeddings/oleObject129.bin"/><Relationship Id="rId272" Type="http://schemas.openxmlformats.org/officeDocument/2006/relationships/image" Target="media/image133.wmf"/><Relationship Id="rId273" Type="http://schemas.openxmlformats.org/officeDocument/2006/relationships/oleObject" Target="embeddings/oleObject130.bin"/><Relationship Id="rId274" Type="http://schemas.openxmlformats.org/officeDocument/2006/relationships/image" Target="media/image134.wmf"/><Relationship Id="rId275" Type="http://schemas.openxmlformats.org/officeDocument/2006/relationships/oleObject" Target="embeddings/oleObject131.bin"/><Relationship Id="rId276" Type="http://schemas.openxmlformats.org/officeDocument/2006/relationships/image" Target="media/image135.wmf"/><Relationship Id="rId277" Type="http://schemas.openxmlformats.org/officeDocument/2006/relationships/oleObject" Target="embeddings/oleObject132.bin"/><Relationship Id="rId278" Type="http://schemas.openxmlformats.org/officeDocument/2006/relationships/image" Target="media/image136.wmf"/><Relationship Id="rId279" Type="http://schemas.openxmlformats.org/officeDocument/2006/relationships/oleObject" Target="embeddings/oleObject133.bin"/><Relationship Id="rId2640" Type="http://schemas.openxmlformats.org/officeDocument/2006/relationships/image" Target="media/image1329.wmf"/><Relationship Id="rId2641" Type="http://schemas.openxmlformats.org/officeDocument/2006/relationships/oleObject" Target="embeddings/oleObject1287.bin"/><Relationship Id="rId2642" Type="http://schemas.openxmlformats.org/officeDocument/2006/relationships/image" Target="media/image1330.wmf"/><Relationship Id="rId2643" Type="http://schemas.openxmlformats.org/officeDocument/2006/relationships/oleObject" Target="embeddings/oleObject1288.bin"/><Relationship Id="rId2644" Type="http://schemas.openxmlformats.org/officeDocument/2006/relationships/image" Target="media/image1331.wmf"/><Relationship Id="rId2645" Type="http://schemas.openxmlformats.org/officeDocument/2006/relationships/oleObject" Target="embeddings/oleObject1289.bin"/><Relationship Id="rId2646" Type="http://schemas.openxmlformats.org/officeDocument/2006/relationships/image" Target="media/image1332.wmf"/><Relationship Id="rId2647" Type="http://schemas.openxmlformats.org/officeDocument/2006/relationships/oleObject" Target="embeddings/oleObject1290.bin"/><Relationship Id="rId2648" Type="http://schemas.openxmlformats.org/officeDocument/2006/relationships/image" Target="media/image1333.wmf"/><Relationship Id="rId2649" Type="http://schemas.openxmlformats.org/officeDocument/2006/relationships/oleObject" Target="embeddings/oleObject1291.bin"/><Relationship Id="rId1940" Type="http://schemas.openxmlformats.org/officeDocument/2006/relationships/image" Target="media/image979.wmf"/><Relationship Id="rId1941" Type="http://schemas.openxmlformats.org/officeDocument/2006/relationships/oleObject" Target="embeddings/oleObject937.bin"/><Relationship Id="rId1942" Type="http://schemas.openxmlformats.org/officeDocument/2006/relationships/image" Target="media/image980.wmf"/><Relationship Id="rId1943" Type="http://schemas.openxmlformats.org/officeDocument/2006/relationships/oleObject" Target="embeddings/oleObject938.bin"/><Relationship Id="rId1944" Type="http://schemas.openxmlformats.org/officeDocument/2006/relationships/image" Target="media/image981.wmf"/><Relationship Id="rId1945" Type="http://schemas.openxmlformats.org/officeDocument/2006/relationships/oleObject" Target="embeddings/oleObject939.bin"/><Relationship Id="rId1946" Type="http://schemas.openxmlformats.org/officeDocument/2006/relationships/image" Target="media/image982.wmf"/><Relationship Id="rId1947" Type="http://schemas.openxmlformats.org/officeDocument/2006/relationships/oleObject" Target="embeddings/oleObject940.bin"/><Relationship Id="rId1948" Type="http://schemas.openxmlformats.org/officeDocument/2006/relationships/image" Target="media/image983.wmf"/><Relationship Id="rId1949" Type="http://schemas.openxmlformats.org/officeDocument/2006/relationships/oleObject" Target="embeddings/oleObject941.bin"/><Relationship Id="rId2100" Type="http://schemas.openxmlformats.org/officeDocument/2006/relationships/image" Target="media/image1059.wmf"/><Relationship Id="rId2101" Type="http://schemas.openxmlformats.org/officeDocument/2006/relationships/oleObject" Target="embeddings/oleObject1017.bin"/><Relationship Id="rId2102" Type="http://schemas.openxmlformats.org/officeDocument/2006/relationships/image" Target="media/image1060.wmf"/><Relationship Id="rId2103" Type="http://schemas.openxmlformats.org/officeDocument/2006/relationships/oleObject" Target="embeddings/oleObject1018.bin"/><Relationship Id="rId2104" Type="http://schemas.openxmlformats.org/officeDocument/2006/relationships/image" Target="media/image1061.wmf"/><Relationship Id="rId2105" Type="http://schemas.openxmlformats.org/officeDocument/2006/relationships/oleObject" Target="embeddings/oleObject1019.bin"/><Relationship Id="rId2106" Type="http://schemas.openxmlformats.org/officeDocument/2006/relationships/image" Target="media/image1062.wmf"/><Relationship Id="rId2107" Type="http://schemas.openxmlformats.org/officeDocument/2006/relationships/oleObject" Target="embeddings/oleObject1020.bin"/><Relationship Id="rId2108" Type="http://schemas.openxmlformats.org/officeDocument/2006/relationships/image" Target="media/image1063.wmf"/><Relationship Id="rId2109" Type="http://schemas.openxmlformats.org/officeDocument/2006/relationships/oleObject" Target="embeddings/oleObject1021.bin"/><Relationship Id="rId1400" Type="http://schemas.openxmlformats.org/officeDocument/2006/relationships/oleObject" Target="embeddings/oleObject669.bin"/><Relationship Id="rId1401" Type="http://schemas.openxmlformats.org/officeDocument/2006/relationships/image" Target="media/image707.emf"/><Relationship Id="rId1402" Type="http://schemas.openxmlformats.org/officeDocument/2006/relationships/oleObject" Target="embeddings/oleObject670.bin"/><Relationship Id="rId1403" Type="http://schemas.openxmlformats.org/officeDocument/2006/relationships/image" Target="media/image708.emf"/><Relationship Id="rId1404" Type="http://schemas.openxmlformats.org/officeDocument/2006/relationships/oleObject" Target="embeddings/oleObject671.bin"/><Relationship Id="rId1405" Type="http://schemas.openxmlformats.org/officeDocument/2006/relationships/image" Target="media/image709.emf"/><Relationship Id="rId1406" Type="http://schemas.openxmlformats.org/officeDocument/2006/relationships/oleObject" Target="embeddings/oleObject672.bin"/><Relationship Id="rId1407" Type="http://schemas.openxmlformats.org/officeDocument/2006/relationships/image" Target="media/image710.emf"/><Relationship Id="rId1408" Type="http://schemas.openxmlformats.org/officeDocument/2006/relationships/oleObject" Target="embeddings/oleObject673.bin"/><Relationship Id="rId1409" Type="http://schemas.openxmlformats.org/officeDocument/2006/relationships/image" Target="media/image711.emf"/><Relationship Id="rId280" Type="http://schemas.openxmlformats.org/officeDocument/2006/relationships/image" Target="media/image137.wmf"/><Relationship Id="rId281" Type="http://schemas.openxmlformats.org/officeDocument/2006/relationships/oleObject" Target="embeddings/oleObject134.bin"/><Relationship Id="rId282" Type="http://schemas.openxmlformats.org/officeDocument/2006/relationships/image" Target="media/image138.wmf"/><Relationship Id="rId283" Type="http://schemas.openxmlformats.org/officeDocument/2006/relationships/oleObject" Target="embeddings/oleObject135.bin"/><Relationship Id="rId284" Type="http://schemas.openxmlformats.org/officeDocument/2006/relationships/image" Target="media/image139.wmf"/><Relationship Id="rId285" Type="http://schemas.openxmlformats.org/officeDocument/2006/relationships/oleObject" Target="embeddings/oleObject136.bin"/><Relationship Id="rId286" Type="http://schemas.openxmlformats.org/officeDocument/2006/relationships/image" Target="media/image140.wmf"/><Relationship Id="rId287" Type="http://schemas.openxmlformats.org/officeDocument/2006/relationships/oleObject" Target="embeddings/oleObject137.bin"/><Relationship Id="rId288" Type="http://schemas.openxmlformats.org/officeDocument/2006/relationships/image" Target="media/image141.wmf"/><Relationship Id="rId289" Type="http://schemas.openxmlformats.org/officeDocument/2006/relationships/oleObject" Target="embeddings/oleObject138.bin"/><Relationship Id="rId2650" Type="http://schemas.openxmlformats.org/officeDocument/2006/relationships/image" Target="media/image1334.wmf"/><Relationship Id="rId2651" Type="http://schemas.openxmlformats.org/officeDocument/2006/relationships/oleObject" Target="embeddings/oleObject1292.bin"/><Relationship Id="rId2652" Type="http://schemas.openxmlformats.org/officeDocument/2006/relationships/image" Target="media/image1335.wmf"/><Relationship Id="rId2653" Type="http://schemas.openxmlformats.org/officeDocument/2006/relationships/oleObject" Target="embeddings/oleObject1293.bin"/><Relationship Id="rId2654" Type="http://schemas.openxmlformats.org/officeDocument/2006/relationships/image" Target="media/image1336.wmf"/><Relationship Id="rId2655" Type="http://schemas.openxmlformats.org/officeDocument/2006/relationships/oleObject" Target="embeddings/oleObject1294.bin"/><Relationship Id="rId2656" Type="http://schemas.openxmlformats.org/officeDocument/2006/relationships/image" Target="media/image1337.wmf"/><Relationship Id="rId2657" Type="http://schemas.openxmlformats.org/officeDocument/2006/relationships/oleObject" Target="embeddings/oleObject1295.bin"/><Relationship Id="rId2658" Type="http://schemas.openxmlformats.org/officeDocument/2006/relationships/image" Target="media/image1338.wmf"/><Relationship Id="rId2659" Type="http://schemas.openxmlformats.org/officeDocument/2006/relationships/oleObject" Target="embeddings/oleObject1296.bin"/><Relationship Id="rId1950" Type="http://schemas.openxmlformats.org/officeDocument/2006/relationships/image" Target="media/image984.wmf"/><Relationship Id="rId1951" Type="http://schemas.openxmlformats.org/officeDocument/2006/relationships/oleObject" Target="embeddings/oleObject942.bin"/><Relationship Id="rId1952" Type="http://schemas.openxmlformats.org/officeDocument/2006/relationships/image" Target="media/image985.wmf"/><Relationship Id="rId1953" Type="http://schemas.openxmlformats.org/officeDocument/2006/relationships/oleObject" Target="embeddings/oleObject943.bin"/><Relationship Id="rId1954" Type="http://schemas.openxmlformats.org/officeDocument/2006/relationships/image" Target="media/image986.wmf"/><Relationship Id="rId1955" Type="http://schemas.openxmlformats.org/officeDocument/2006/relationships/oleObject" Target="embeddings/oleObject944.bin"/><Relationship Id="rId1956" Type="http://schemas.openxmlformats.org/officeDocument/2006/relationships/image" Target="media/image987.wmf"/><Relationship Id="rId1957" Type="http://schemas.openxmlformats.org/officeDocument/2006/relationships/oleObject" Target="embeddings/oleObject945.bin"/><Relationship Id="rId1958" Type="http://schemas.openxmlformats.org/officeDocument/2006/relationships/image" Target="media/image988.wmf"/><Relationship Id="rId1959" Type="http://schemas.openxmlformats.org/officeDocument/2006/relationships/oleObject" Target="embeddings/oleObject946.bin"/><Relationship Id="rId2110" Type="http://schemas.openxmlformats.org/officeDocument/2006/relationships/image" Target="media/image1064.wmf"/><Relationship Id="rId2111" Type="http://schemas.openxmlformats.org/officeDocument/2006/relationships/oleObject" Target="embeddings/oleObject1022.bin"/><Relationship Id="rId2112" Type="http://schemas.openxmlformats.org/officeDocument/2006/relationships/image" Target="media/image1065.wmf"/><Relationship Id="rId2113" Type="http://schemas.openxmlformats.org/officeDocument/2006/relationships/oleObject" Target="embeddings/oleObject1023.bin"/><Relationship Id="rId2114" Type="http://schemas.openxmlformats.org/officeDocument/2006/relationships/image" Target="media/image1066.wmf"/><Relationship Id="rId2115" Type="http://schemas.openxmlformats.org/officeDocument/2006/relationships/oleObject" Target="embeddings/oleObject1024.bin"/><Relationship Id="rId2116" Type="http://schemas.openxmlformats.org/officeDocument/2006/relationships/image" Target="media/image1067.wmf"/><Relationship Id="rId2117" Type="http://schemas.openxmlformats.org/officeDocument/2006/relationships/oleObject" Target="embeddings/oleObject1025.bin"/><Relationship Id="rId2118" Type="http://schemas.openxmlformats.org/officeDocument/2006/relationships/image" Target="media/image1068.wmf"/><Relationship Id="rId2119" Type="http://schemas.openxmlformats.org/officeDocument/2006/relationships/oleObject" Target="embeddings/oleObject1026.bin"/><Relationship Id="rId1410" Type="http://schemas.openxmlformats.org/officeDocument/2006/relationships/oleObject" Target="embeddings/oleObject674.bin"/><Relationship Id="rId1411" Type="http://schemas.openxmlformats.org/officeDocument/2006/relationships/image" Target="media/image712.emf"/><Relationship Id="rId1412" Type="http://schemas.openxmlformats.org/officeDocument/2006/relationships/oleObject" Target="embeddings/oleObject675.bin"/><Relationship Id="rId1413" Type="http://schemas.openxmlformats.org/officeDocument/2006/relationships/image" Target="media/image713.emf"/><Relationship Id="rId1414" Type="http://schemas.openxmlformats.org/officeDocument/2006/relationships/oleObject" Target="embeddings/oleObject676.bin"/><Relationship Id="rId1415" Type="http://schemas.openxmlformats.org/officeDocument/2006/relationships/image" Target="media/image714.emf"/><Relationship Id="rId1416" Type="http://schemas.openxmlformats.org/officeDocument/2006/relationships/oleObject" Target="embeddings/oleObject677.bin"/><Relationship Id="rId1417" Type="http://schemas.openxmlformats.org/officeDocument/2006/relationships/image" Target="media/image715.emf"/><Relationship Id="rId1418" Type="http://schemas.openxmlformats.org/officeDocument/2006/relationships/oleObject" Target="embeddings/oleObject678.bin"/><Relationship Id="rId1419" Type="http://schemas.openxmlformats.org/officeDocument/2006/relationships/image" Target="media/image716.emf"/><Relationship Id="rId290" Type="http://schemas.openxmlformats.org/officeDocument/2006/relationships/image" Target="media/image142.emf"/><Relationship Id="rId291" Type="http://schemas.openxmlformats.org/officeDocument/2006/relationships/oleObject" Target="embeddings/oleObject139.bin"/><Relationship Id="rId292" Type="http://schemas.openxmlformats.org/officeDocument/2006/relationships/image" Target="media/image143.emf"/><Relationship Id="rId293" Type="http://schemas.openxmlformats.org/officeDocument/2006/relationships/oleObject" Target="embeddings/oleObject140.bin"/><Relationship Id="rId294" Type="http://schemas.openxmlformats.org/officeDocument/2006/relationships/image" Target="media/image144.emf"/><Relationship Id="rId295" Type="http://schemas.openxmlformats.org/officeDocument/2006/relationships/oleObject" Target="embeddings/oleObject141.bin"/><Relationship Id="rId296" Type="http://schemas.openxmlformats.org/officeDocument/2006/relationships/image" Target="media/image145.emf"/><Relationship Id="rId297" Type="http://schemas.openxmlformats.org/officeDocument/2006/relationships/oleObject" Target="embeddings/oleObject142.bin"/><Relationship Id="rId298" Type="http://schemas.openxmlformats.org/officeDocument/2006/relationships/image" Target="media/image146.emf"/><Relationship Id="rId299" Type="http://schemas.openxmlformats.org/officeDocument/2006/relationships/oleObject" Target="embeddings/oleObject143.bin"/><Relationship Id="rId2660" Type="http://schemas.openxmlformats.org/officeDocument/2006/relationships/image" Target="media/image1339.wmf"/><Relationship Id="rId2661" Type="http://schemas.openxmlformats.org/officeDocument/2006/relationships/oleObject" Target="embeddings/oleObject1297.bin"/><Relationship Id="rId2662" Type="http://schemas.openxmlformats.org/officeDocument/2006/relationships/image" Target="media/image1340.wmf"/><Relationship Id="rId2663" Type="http://schemas.openxmlformats.org/officeDocument/2006/relationships/oleObject" Target="embeddings/oleObject1298.bin"/><Relationship Id="rId2664" Type="http://schemas.openxmlformats.org/officeDocument/2006/relationships/image" Target="media/image1341.wmf"/><Relationship Id="rId2665" Type="http://schemas.openxmlformats.org/officeDocument/2006/relationships/oleObject" Target="embeddings/oleObject1299.bin"/><Relationship Id="rId2666" Type="http://schemas.openxmlformats.org/officeDocument/2006/relationships/image" Target="media/image1342.wmf"/><Relationship Id="rId2667" Type="http://schemas.openxmlformats.org/officeDocument/2006/relationships/oleObject" Target="embeddings/oleObject1300.bin"/><Relationship Id="rId2668" Type="http://schemas.openxmlformats.org/officeDocument/2006/relationships/image" Target="media/image1343.wmf"/><Relationship Id="rId2669" Type="http://schemas.openxmlformats.org/officeDocument/2006/relationships/oleObject" Target="embeddings/oleObject1301.bin"/><Relationship Id="rId1960" Type="http://schemas.openxmlformats.org/officeDocument/2006/relationships/image" Target="media/image989.wmf"/><Relationship Id="rId1961" Type="http://schemas.openxmlformats.org/officeDocument/2006/relationships/oleObject" Target="embeddings/oleObject947.bin"/><Relationship Id="rId1962" Type="http://schemas.openxmlformats.org/officeDocument/2006/relationships/image" Target="media/image990.wmf"/><Relationship Id="rId1963" Type="http://schemas.openxmlformats.org/officeDocument/2006/relationships/oleObject" Target="embeddings/oleObject948.bin"/><Relationship Id="rId1964" Type="http://schemas.openxmlformats.org/officeDocument/2006/relationships/image" Target="media/image991.wmf"/><Relationship Id="rId1965" Type="http://schemas.openxmlformats.org/officeDocument/2006/relationships/oleObject" Target="embeddings/oleObject949.bin"/><Relationship Id="rId1966" Type="http://schemas.openxmlformats.org/officeDocument/2006/relationships/image" Target="media/image992.wmf"/><Relationship Id="rId1967" Type="http://schemas.openxmlformats.org/officeDocument/2006/relationships/oleObject" Target="embeddings/oleObject950.bin"/><Relationship Id="rId1968" Type="http://schemas.openxmlformats.org/officeDocument/2006/relationships/image" Target="media/image993.wmf"/><Relationship Id="rId1969" Type="http://schemas.openxmlformats.org/officeDocument/2006/relationships/oleObject" Target="embeddings/oleObject951.bin"/><Relationship Id="rId2120" Type="http://schemas.openxmlformats.org/officeDocument/2006/relationships/image" Target="media/image1069.wmf"/><Relationship Id="rId2121" Type="http://schemas.openxmlformats.org/officeDocument/2006/relationships/oleObject" Target="embeddings/oleObject1027.bin"/><Relationship Id="rId2122" Type="http://schemas.openxmlformats.org/officeDocument/2006/relationships/image" Target="media/image1070.wmf"/><Relationship Id="rId2123" Type="http://schemas.openxmlformats.org/officeDocument/2006/relationships/oleObject" Target="embeddings/oleObject1028.bin"/><Relationship Id="rId2124" Type="http://schemas.openxmlformats.org/officeDocument/2006/relationships/image" Target="media/image1071.wmf"/><Relationship Id="rId2125" Type="http://schemas.openxmlformats.org/officeDocument/2006/relationships/oleObject" Target="embeddings/oleObject1029.bin"/><Relationship Id="rId2126" Type="http://schemas.openxmlformats.org/officeDocument/2006/relationships/image" Target="media/image1072.wmf"/><Relationship Id="rId2127" Type="http://schemas.openxmlformats.org/officeDocument/2006/relationships/oleObject" Target="embeddings/oleObject1030.bin"/><Relationship Id="rId2128" Type="http://schemas.openxmlformats.org/officeDocument/2006/relationships/image" Target="media/image1073.wmf"/><Relationship Id="rId2129" Type="http://schemas.openxmlformats.org/officeDocument/2006/relationships/oleObject" Target="embeddings/oleObject1031.bin"/><Relationship Id="rId1420" Type="http://schemas.openxmlformats.org/officeDocument/2006/relationships/oleObject" Target="embeddings/oleObject679.bin"/><Relationship Id="rId1421" Type="http://schemas.openxmlformats.org/officeDocument/2006/relationships/image" Target="media/image717.emf"/><Relationship Id="rId1422" Type="http://schemas.openxmlformats.org/officeDocument/2006/relationships/oleObject" Target="embeddings/oleObject680.bin"/><Relationship Id="rId1423" Type="http://schemas.openxmlformats.org/officeDocument/2006/relationships/image" Target="media/image718.emf"/><Relationship Id="rId1424" Type="http://schemas.openxmlformats.org/officeDocument/2006/relationships/oleObject" Target="embeddings/oleObject681.bin"/><Relationship Id="rId1425" Type="http://schemas.openxmlformats.org/officeDocument/2006/relationships/image" Target="media/image719.emf"/><Relationship Id="rId1426" Type="http://schemas.openxmlformats.org/officeDocument/2006/relationships/oleObject" Target="embeddings/oleObject682.bin"/><Relationship Id="rId1427" Type="http://schemas.openxmlformats.org/officeDocument/2006/relationships/image" Target="media/image720.emf"/><Relationship Id="rId1428" Type="http://schemas.openxmlformats.org/officeDocument/2006/relationships/oleObject" Target="embeddings/oleObject683.bin"/><Relationship Id="rId1429" Type="http://schemas.openxmlformats.org/officeDocument/2006/relationships/image" Target="media/image721.emf"/><Relationship Id="rId2670" Type="http://schemas.openxmlformats.org/officeDocument/2006/relationships/image" Target="media/image1344.wmf"/><Relationship Id="rId2671" Type="http://schemas.openxmlformats.org/officeDocument/2006/relationships/oleObject" Target="embeddings/oleObject1302.bin"/><Relationship Id="rId2672" Type="http://schemas.openxmlformats.org/officeDocument/2006/relationships/image" Target="media/image1345.wmf"/><Relationship Id="rId2673" Type="http://schemas.openxmlformats.org/officeDocument/2006/relationships/oleObject" Target="embeddings/oleObject1303.bin"/><Relationship Id="rId2674" Type="http://schemas.openxmlformats.org/officeDocument/2006/relationships/image" Target="media/image1346.wmf"/><Relationship Id="rId2675" Type="http://schemas.openxmlformats.org/officeDocument/2006/relationships/oleObject" Target="embeddings/oleObject1304.bin"/><Relationship Id="rId2676" Type="http://schemas.openxmlformats.org/officeDocument/2006/relationships/image" Target="media/image1347.wmf"/><Relationship Id="rId2677" Type="http://schemas.openxmlformats.org/officeDocument/2006/relationships/oleObject" Target="embeddings/oleObject1305.bin"/><Relationship Id="rId2678" Type="http://schemas.openxmlformats.org/officeDocument/2006/relationships/image" Target="media/image1348.wmf"/><Relationship Id="rId2679" Type="http://schemas.openxmlformats.org/officeDocument/2006/relationships/oleObject" Target="embeddings/oleObject1306.bin"/><Relationship Id="rId1970" Type="http://schemas.openxmlformats.org/officeDocument/2006/relationships/image" Target="media/image994.wmf"/><Relationship Id="rId1971" Type="http://schemas.openxmlformats.org/officeDocument/2006/relationships/oleObject" Target="embeddings/oleObject952.bin"/><Relationship Id="rId1972" Type="http://schemas.openxmlformats.org/officeDocument/2006/relationships/image" Target="media/image995.wmf"/><Relationship Id="rId1973" Type="http://schemas.openxmlformats.org/officeDocument/2006/relationships/oleObject" Target="embeddings/oleObject953.bin"/><Relationship Id="rId1974" Type="http://schemas.openxmlformats.org/officeDocument/2006/relationships/image" Target="media/image996.wmf"/><Relationship Id="rId1975" Type="http://schemas.openxmlformats.org/officeDocument/2006/relationships/oleObject" Target="embeddings/oleObject954.bin"/><Relationship Id="rId1976" Type="http://schemas.openxmlformats.org/officeDocument/2006/relationships/image" Target="media/image997.wmf"/><Relationship Id="rId1977" Type="http://schemas.openxmlformats.org/officeDocument/2006/relationships/oleObject" Target="embeddings/oleObject955.bin"/><Relationship Id="rId1978" Type="http://schemas.openxmlformats.org/officeDocument/2006/relationships/image" Target="media/image998.wmf"/><Relationship Id="rId1979" Type="http://schemas.openxmlformats.org/officeDocument/2006/relationships/oleObject" Target="embeddings/oleObject956.bin"/><Relationship Id="rId2130" Type="http://schemas.openxmlformats.org/officeDocument/2006/relationships/image" Target="media/image1074.wmf"/><Relationship Id="rId2131" Type="http://schemas.openxmlformats.org/officeDocument/2006/relationships/oleObject" Target="embeddings/oleObject1032.bin"/><Relationship Id="rId2132" Type="http://schemas.openxmlformats.org/officeDocument/2006/relationships/image" Target="media/image1075.wmf"/><Relationship Id="rId2133" Type="http://schemas.openxmlformats.org/officeDocument/2006/relationships/oleObject" Target="embeddings/oleObject1033.bin"/><Relationship Id="rId2134" Type="http://schemas.openxmlformats.org/officeDocument/2006/relationships/image" Target="media/image1076.wmf"/><Relationship Id="rId2135" Type="http://schemas.openxmlformats.org/officeDocument/2006/relationships/oleObject" Target="embeddings/oleObject1034.bin"/><Relationship Id="rId2136" Type="http://schemas.openxmlformats.org/officeDocument/2006/relationships/image" Target="media/image1077.wmf"/><Relationship Id="rId2137" Type="http://schemas.openxmlformats.org/officeDocument/2006/relationships/oleObject" Target="embeddings/oleObject1035.bin"/><Relationship Id="rId2138" Type="http://schemas.openxmlformats.org/officeDocument/2006/relationships/image" Target="media/image1078.wmf"/><Relationship Id="rId2139" Type="http://schemas.openxmlformats.org/officeDocument/2006/relationships/oleObject" Target="embeddings/oleObject1036.bin"/><Relationship Id="rId1430" Type="http://schemas.openxmlformats.org/officeDocument/2006/relationships/oleObject" Target="embeddings/oleObject684.bin"/><Relationship Id="rId1431" Type="http://schemas.openxmlformats.org/officeDocument/2006/relationships/image" Target="media/image722.emf"/><Relationship Id="rId1432" Type="http://schemas.openxmlformats.org/officeDocument/2006/relationships/oleObject" Target="embeddings/oleObject685.bin"/><Relationship Id="rId1433" Type="http://schemas.openxmlformats.org/officeDocument/2006/relationships/image" Target="media/image723.emf"/><Relationship Id="rId1434" Type="http://schemas.openxmlformats.org/officeDocument/2006/relationships/oleObject" Target="embeddings/oleObject686.bin"/><Relationship Id="rId1435" Type="http://schemas.openxmlformats.org/officeDocument/2006/relationships/image" Target="media/image724.emf"/><Relationship Id="rId1436" Type="http://schemas.openxmlformats.org/officeDocument/2006/relationships/oleObject" Target="embeddings/oleObject687.bin"/><Relationship Id="rId1437" Type="http://schemas.openxmlformats.org/officeDocument/2006/relationships/image" Target="media/image725.emf"/><Relationship Id="rId1438" Type="http://schemas.openxmlformats.org/officeDocument/2006/relationships/oleObject" Target="embeddings/oleObject688.bin"/><Relationship Id="rId1439" Type="http://schemas.openxmlformats.org/officeDocument/2006/relationships/image" Target="media/image726.emf"/><Relationship Id="rId2680" Type="http://schemas.openxmlformats.org/officeDocument/2006/relationships/image" Target="media/image1349.wmf"/><Relationship Id="rId2681" Type="http://schemas.openxmlformats.org/officeDocument/2006/relationships/oleObject" Target="embeddings/oleObject1307.bin"/><Relationship Id="rId2682" Type="http://schemas.openxmlformats.org/officeDocument/2006/relationships/image" Target="media/image1350.wmf"/><Relationship Id="rId2683" Type="http://schemas.openxmlformats.org/officeDocument/2006/relationships/oleObject" Target="embeddings/oleObject1308.bin"/><Relationship Id="rId2684" Type="http://schemas.openxmlformats.org/officeDocument/2006/relationships/image" Target="media/image1351.wmf"/><Relationship Id="rId2685" Type="http://schemas.openxmlformats.org/officeDocument/2006/relationships/oleObject" Target="embeddings/oleObject1309.bin"/><Relationship Id="rId2686" Type="http://schemas.openxmlformats.org/officeDocument/2006/relationships/image" Target="media/image1352.wmf"/><Relationship Id="rId2687" Type="http://schemas.openxmlformats.org/officeDocument/2006/relationships/oleObject" Target="embeddings/oleObject1310.bin"/><Relationship Id="rId2688" Type="http://schemas.openxmlformats.org/officeDocument/2006/relationships/image" Target="media/image1353.wmf"/><Relationship Id="rId2689" Type="http://schemas.openxmlformats.org/officeDocument/2006/relationships/oleObject" Target="embeddings/oleObject1311.bin"/><Relationship Id="rId1980" Type="http://schemas.openxmlformats.org/officeDocument/2006/relationships/image" Target="media/image999.wmf"/><Relationship Id="rId1981" Type="http://schemas.openxmlformats.org/officeDocument/2006/relationships/oleObject" Target="embeddings/oleObject957.bin"/><Relationship Id="rId1982" Type="http://schemas.openxmlformats.org/officeDocument/2006/relationships/image" Target="media/image1000.wmf"/><Relationship Id="rId1983" Type="http://schemas.openxmlformats.org/officeDocument/2006/relationships/oleObject" Target="embeddings/oleObject958.bin"/><Relationship Id="rId1984" Type="http://schemas.openxmlformats.org/officeDocument/2006/relationships/image" Target="media/image1001.wmf"/><Relationship Id="rId1985" Type="http://schemas.openxmlformats.org/officeDocument/2006/relationships/oleObject" Target="embeddings/oleObject959.bin"/><Relationship Id="rId1986" Type="http://schemas.openxmlformats.org/officeDocument/2006/relationships/image" Target="media/image1002.wmf"/><Relationship Id="rId1987" Type="http://schemas.openxmlformats.org/officeDocument/2006/relationships/oleObject" Target="embeddings/oleObject960.bin"/><Relationship Id="rId1988" Type="http://schemas.openxmlformats.org/officeDocument/2006/relationships/image" Target="media/image1003.wmf"/><Relationship Id="rId1989" Type="http://schemas.openxmlformats.org/officeDocument/2006/relationships/oleObject" Target="embeddings/oleObject961.bin"/><Relationship Id="rId2140" Type="http://schemas.openxmlformats.org/officeDocument/2006/relationships/image" Target="media/image1079.wmf"/><Relationship Id="rId2141" Type="http://schemas.openxmlformats.org/officeDocument/2006/relationships/oleObject" Target="embeddings/oleObject1037.bin"/><Relationship Id="rId2142" Type="http://schemas.openxmlformats.org/officeDocument/2006/relationships/image" Target="media/image1080.wmf"/><Relationship Id="rId2143" Type="http://schemas.openxmlformats.org/officeDocument/2006/relationships/oleObject" Target="embeddings/oleObject1038.bin"/><Relationship Id="rId2144" Type="http://schemas.openxmlformats.org/officeDocument/2006/relationships/image" Target="media/image1081.wmf"/><Relationship Id="rId2145" Type="http://schemas.openxmlformats.org/officeDocument/2006/relationships/oleObject" Target="embeddings/oleObject1039.bin"/><Relationship Id="rId2146" Type="http://schemas.openxmlformats.org/officeDocument/2006/relationships/image" Target="media/image1082.wmf"/><Relationship Id="rId2147" Type="http://schemas.openxmlformats.org/officeDocument/2006/relationships/oleObject" Target="embeddings/oleObject1040.bin"/><Relationship Id="rId2148" Type="http://schemas.openxmlformats.org/officeDocument/2006/relationships/image" Target="media/image1083.wmf"/><Relationship Id="rId2149" Type="http://schemas.openxmlformats.org/officeDocument/2006/relationships/oleObject" Target="embeddings/oleObject1041.bin"/><Relationship Id="rId500" Type="http://schemas.openxmlformats.org/officeDocument/2006/relationships/oleObject" Target="embeddings/oleObject243.bin"/><Relationship Id="rId501" Type="http://schemas.openxmlformats.org/officeDocument/2006/relationships/image" Target="media/image248.wmf"/><Relationship Id="rId502" Type="http://schemas.openxmlformats.org/officeDocument/2006/relationships/oleObject" Target="embeddings/oleObject244.bin"/><Relationship Id="rId503" Type="http://schemas.openxmlformats.org/officeDocument/2006/relationships/image" Target="media/image249.wmf"/><Relationship Id="rId504" Type="http://schemas.openxmlformats.org/officeDocument/2006/relationships/oleObject" Target="embeddings/oleObject245.bin"/><Relationship Id="rId505" Type="http://schemas.openxmlformats.org/officeDocument/2006/relationships/image" Target="media/image250.wmf"/><Relationship Id="rId506" Type="http://schemas.openxmlformats.org/officeDocument/2006/relationships/oleObject" Target="embeddings/oleObject246.bin"/><Relationship Id="rId507" Type="http://schemas.openxmlformats.org/officeDocument/2006/relationships/image" Target="media/image251.wmf"/><Relationship Id="rId508" Type="http://schemas.openxmlformats.org/officeDocument/2006/relationships/oleObject" Target="embeddings/oleObject247.bin"/><Relationship Id="rId509" Type="http://schemas.openxmlformats.org/officeDocument/2006/relationships/image" Target="media/image252.wmf"/><Relationship Id="rId1440" Type="http://schemas.openxmlformats.org/officeDocument/2006/relationships/oleObject" Target="embeddings/oleObject689.bin"/><Relationship Id="rId1441" Type="http://schemas.openxmlformats.org/officeDocument/2006/relationships/image" Target="media/image727.emf"/><Relationship Id="rId1442" Type="http://schemas.openxmlformats.org/officeDocument/2006/relationships/oleObject" Target="embeddings/oleObject690.bin"/><Relationship Id="rId1443" Type="http://schemas.openxmlformats.org/officeDocument/2006/relationships/image" Target="media/image728.emf"/><Relationship Id="rId1444" Type="http://schemas.openxmlformats.org/officeDocument/2006/relationships/oleObject" Target="embeddings/oleObject691.bin"/><Relationship Id="rId1445" Type="http://schemas.openxmlformats.org/officeDocument/2006/relationships/image" Target="media/image729.emf"/><Relationship Id="rId1446" Type="http://schemas.openxmlformats.org/officeDocument/2006/relationships/oleObject" Target="embeddings/oleObject692.bin"/><Relationship Id="rId1447" Type="http://schemas.openxmlformats.org/officeDocument/2006/relationships/image" Target="media/image730.emf"/><Relationship Id="rId1448" Type="http://schemas.openxmlformats.org/officeDocument/2006/relationships/oleObject" Target="embeddings/oleObject693.bin"/><Relationship Id="rId1449" Type="http://schemas.openxmlformats.org/officeDocument/2006/relationships/image" Target="media/image731.emf"/><Relationship Id="rId2690" Type="http://schemas.openxmlformats.org/officeDocument/2006/relationships/image" Target="media/image1354.wmf"/><Relationship Id="rId2691" Type="http://schemas.openxmlformats.org/officeDocument/2006/relationships/oleObject" Target="embeddings/oleObject1312.bin"/><Relationship Id="rId2692" Type="http://schemas.openxmlformats.org/officeDocument/2006/relationships/image" Target="media/image1355.wmf"/><Relationship Id="rId2693" Type="http://schemas.openxmlformats.org/officeDocument/2006/relationships/oleObject" Target="embeddings/oleObject1313.bin"/><Relationship Id="rId2694" Type="http://schemas.openxmlformats.org/officeDocument/2006/relationships/image" Target="media/image1356.wmf"/><Relationship Id="rId2695" Type="http://schemas.openxmlformats.org/officeDocument/2006/relationships/oleObject" Target="embeddings/oleObject1314.bin"/><Relationship Id="rId2696" Type="http://schemas.openxmlformats.org/officeDocument/2006/relationships/image" Target="media/image1357.wmf"/><Relationship Id="rId2697" Type="http://schemas.openxmlformats.org/officeDocument/2006/relationships/oleObject" Target="embeddings/oleObject1315.bin"/><Relationship Id="rId2698" Type="http://schemas.openxmlformats.org/officeDocument/2006/relationships/image" Target="media/image1358.wmf"/><Relationship Id="rId2699" Type="http://schemas.openxmlformats.org/officeDocument/2006/relationships/oleObject" Target="embeddings/oleObject1316.bin"/><Relationship Id="rId1990" Type="http://schemas.openxmlformats.org/officeDocument/2006/relationships/image" Target="media/image1004.wmf"/><Relationship Id="rId1991" Type="http://schemas.openxmlformats.org/officeDocument/2006/relationships/oleObject" Target="embeddings/oleObject962.bin"/><Relationship Id="rId1992" Type="http://schemas.openxmlformats.org/officeDocument/2006/relationships/image" Target="media/image1005.wmf"/><Relationship Id="rId1993" Type="http://schemas.openxmlformats.org/officeDocument/2006/relationships/oleObject" Target="embeddings/oleObject963.bin"/><Relationship Id="rId1994" Type="http://schemas.openxmlformats.org/officeDocument/2006/relationships/image" Target="media/image1006.wmf"/><Relationship Id="rId1995" Type="http://schemas.openxmlformats.org/officeDocument/2006/relationships/oleObject" Target="embeddings/oleObject964.bin"/><Relationship Id="rId1996" Type="http://schemas.openxmlformats.org/officeDocument/2006/relationships/image" Target="media/image1007.wmf"/><Relationship Id="rId1997" Type="http://schemas.openxmlformats.org/officeDocument/2006/relationships/oleObject" Target="embeddings/oleObject965.bin"/><Relationship Id="rId1998" Type="http://schemas.openxmlformats.org/officeDocument/2006/relationships/image" Target="media/image1008.wmf"/><Relationship Id="rId1999" Type="http://schemas.openxmlformats.org/officeDocument/2006/relationships/oleObject" Target="embeddings/oleObject966.bin"/><Relationship Id="rId2150" Type="http://schemas.openxmlformats.org/officeDocument/2006/relationships/image" Target="media/image1084.wmf"/><Relationship Id="rId2151" Type="http://schemas.openxmlformats.org/officeDocument/2006/relationships/oleObject" Target="embeddings/oleObject1042.bin"/><Relationship Id="rId2152" Type="http://schemas.openxmlformats.org/officeDocument/2006/relationships/image" Target="media/image1085.wmf"/><Relationship Id="rId2153" Type="http://schemas.openxmlformats.org/officeDocument/2006/relationships/oleObject" Target="embeddings/oleObject1043.bin"/><Relationship Id="rId2154" Type="http://schemas.openxmlformats.org/officeDocument/2006/relationships/image" Target="media/image1086.wmf"/><Relationship Id="rId2155" Type="http://schemas.openxmlformats.org/officeDocument/2006/relationships/oleObject" Target="embeddings/oleObject1044.bin"/><Relationship Id="rId2156" Type="http://schemas.openxmlformats.org/officeDocument/2006/relationships/image" Target="media/image1087.wmf"/><Relationship Id="rId2157" Type="http://schemas.openxmlformats.org/officeDocument/2006/relationships/oleObject" Target="embeddings/oleObject1045.bin"/><Relationship Id="rId2158" Type="http://schemas.openxmlformats.org/officeDocument/2006/relationships/image" Target="media/image1088.wmf"/><Relationship Id="rId2159" Type="http://schemas.openxmlformats.org/officeDocument/2006/relationships/oleObject" Target="embeddings/oleObject1046.bin"/><Relationship Id="rId510" Type="http://schemas.openxmlformats.org/officeDocument/2006/relationships/oleObject" Target="embeddings/oleObject248.bin"/><Relationship Id="rId511" Type="http://schemas.openxmlformats.org/officeDocument/2006/relationships/image" Target="media/image253.wmf"/><Relationship Id="rId512" Type="http://schemas.openxmlformats.org/officeDocument/2006/relationships/oleObject" Target="embeddings/oleObject249.bin"/><Relationship Id="rId513" Type="http://schemas.openxmlformats.org/officeDocument/2006/relationships/image" Target="media/image254.wmf"/><Relationship Id="rId514" Type="http://schemas.openxmlformats.org/officeDocument/2006/relationships/oleObject" Target="embeddings/oleObject250.bin"/><Relationship Id="rId515" Type="http://schemas.openxmlformats.org/officeDocument/2006/relationships/image" Target="media/image255.wmf"/><Relationship Id="rId516" Type="http://schemas.openxmlformats.org/officeDocument/2006/relationships/oleObject" Target="embeddings/oleObject251.bin"/><Relationship Id="rId517" Type="http://schemas.openxmlformats.org/officeDocument/2006/relationships/image" Target="media/image256.wmf"/><Relationship Id="rId518" Type="http://schemas.openxmlformats.org/officeDocument/2006/relationships/oleObject" Target="embeddings/oleObject252.bin"/><Relationship Id="rId519" Type="http://schemas.openxmlformats.org/officeDocument/2006/relationships/image" Target="media/image257.wmf"/><Relationship Id="rId1450" Type="http://schemas.openxmlformats.org/officeDocument/2006/relationships/oleObject" Target="embeddings/oleObject694.bin"/><Relationship Id="rId1451" Type="http://schemas.openxmlformats.org/officeDocument/2006/relationships/image" Target="media/image732.emf"/><Relationship Id="rId1452" Type="http://schemas.openxmlformats.org/officeDocument/2006/relationships/oleObject" Target="embeddings/oleObject695.bin"/><Relationship Id="rId1453" Type="http://schemas.openxmlformats.org/officeDocument/2006/relationships/image" Target="media/image733.emf"/><Relationship Id="rId1454" Type="http://schemas.openxmlformats.org/officeDocument/2006/relationships/oleObject" Target="embeddings/oleObject696.bin"/><Relationship Id="rId1455" Type="http://schemas.openxmlformats.org/officeDocument/2006/relationships/image" Target="media/image734.emf"/><Relationship Id="rId1456" Type="http://schemas.openxmlformats.org/officeDocument/2006/relationships/oleObject" Target="embeddings/oleObject697.bin"/><Relationship Id="rId1457" Type="http://schemas.openxmlformats.org/officeDocument/2006/relationships/image" Target="media/image735.emf"/><Relationship Id="rId1458" Type="http://schemas.openxmlformats.org/officeDocument/2006/relationships/oleObject" Target="embeddings/oleObject698.bin"/><Relationship Id="rId1459" Type="http://schemas.openxmlformats.org/officeDocument/2006/relationships/image" Target="media/image736.emf"/><Relationship Id="rId2160" Type="http://schemas.openxmlformats.org/officeDocument/2006/relationships/image" Target="media/image1089.wmf"/><Relationship Id="rId2161" Type="http://schemas.openxmlformats.org/officeDocument/2006/relationships/oleObject" Target="embeddings/oleObject1047.bin"/><Relationship Id="rId2162" Type="http://schemas.openxmlformats.org/officeDocument/2006/relationships/image" Target="media/image1090.wmf"/><Relationship Id="rId2163" Type="http://schemas.openxmlformats.org/officeDocument/2006/relationships/oleObject" Target="embeddings/oleObject1048.bin"/><Relationship Id="rId2164" Type="http://schemas.openxmlformats.org/officeDocument/2006/relationships/image" Target="media/image1091.wmf"/><Relationship Id="rId2165" Type="http://schemas.openxmlformats.org/officeDocument/2006/relationships/oleObject" Target="embeddings/oleObject1049.bin"/><Relationship Id="rId2166" Type="http://schemas.openxmlformats.org/officeDocument/2006/relationships/image" Target="media/image1092.wmf"/><Relationship Id="rId2167" Type="http://schemas.openxmlformats.org/officeDocument/2006/relationships/oleObject" Target="embeddings/oleObject1050.bin"/><Relationship Id="rId2168" Type="http://schemas.openxmlformats.org/officeDocument/2006/relationships/image" Target="media/image1093.wmf"/><Relationship Id="rId2169" Type="http://schemas.openxmlformats.org/officeDocument/2006/relationships/oleObject" Target="embeddings/oleObject1051.bin"/><Relationship Id="rId520" Type="http://schemas.openxmlformats.org/officeDocument/2006/relationships/oleObject" Target="embeddings/oleObject253.bin"/><Relationship Id="rId521" Type="http://schemas.openxmlformats.org/officeDocument/2006/relationships/image" Target="media/image258.wmf"/><Relationship Id="rId522" Type="http://schemas.openxmlformats.org/officeDocument/2006/relationships/oleObject" Target="embeddings/oleObject254.bin"/><Relationship Id="rId523" Type="http://schemas.openxmlformats.org/officeDocument/2006/relationships/image" Target="media/image259.wmf"/><Relationship Id="rId524" Type="http://schemas.openxmlformats.org/officeDocument/2006/relationships/oleObject" Target="embeddings/oleObject255.bin"/><Relationship Id="rId525" Type="http://schemas.openxmlformats.org/officeDocument/2006/relationships/image" Target="media/image260.wmf"/><Relationship Id="rId526" Type="http://schemas.openxmlformats.org/officeDocument/2006/relationships/oleObject" Target="embeddings/oleObject256.bin"/><Relationship Id="rId527" Type="http://schemas.openxmlformats.org/officeDocument/2006/relationships/image" Target="media/image261.wmf"/><Relationship Id="rId528" Type="http://schemas.openxmlformats.org/officeDocument/2006/relationships/oleObject" Target="embeddings/oleObject257.bin"/><Relationship Id="rId529" Type="http://schemas.openxmlformats.org/officeDocument/2006/relationships/image" Target="media/image262.wmf"/><Relationship Id="rId1460" Type="http://schemas.openxmlformats.org/officeDocument/2006/relationships/oleObject" Target="embeddings/oleObject699.bin"/><Relationship Id="rId1461" Type="http://schemas.openxmlformats.org/officeDocument/2006/relationships/image" Target="media/image737.emf"/><Relationship Id="rId1462" Type="http://schemas.openxmlformats.org/officeDocument/2006/relationships/oleObject" Target="embeddings/oleObject700.bin"/><Relationship Id="rId1463" Type="http://schemas.openxmlformats.org/officeDocument/2006/relationships/image" Target="media/image738.emf"/><Relationship Id="rId1464" Type="http://schemas.openxmlformats.org/officeDocument/2006/relationships/oleObject" Target="embeddings/oleObject701.bin"/><Relationship Id="rId1465" Type="http://schemas.openxmlformats.org/officeDocument/2006/relationships/image" Target="media/image739.emf"/><Relationship Id="rId1466" Type="http://schemas.openxmlformats.org/officeDocument/2006/relationships/oleObject" Target="embeddings/oleObject702.bin"/><Relationship Id="rId1467" Type="http://schemas.openxmlformats.org/officeDocument/2006/relationships/image" Target="media/image740.emf"/><Relationship Id="rId1468" Type="http://schemas.openxmlformats.org/officeDocument/2006/relationships/oleObject" Target="embeddings/oleObject703.bin"/><Relationship Id="rId1469" Type="http://schemas.openxmlformats.org/officeDocument/2006/relationships/image" Target="media/image741.emf"/><Relationship Id="rId2170" Type="http://schemas.openxmlformats.org/officeDocument/2006/relationships/image" Target="media/image1094.wmf"/><Relationship Id="rId2171" Type="http://schemas.openxmlformats.org/officeDocument/2006/relationships/oleObject" Target="embeddings/oleObject1052.bin"/><Relationship Id="rId2172" Type="http://schemas.openxmlformats.org/officeDocument/2006/relationships/image" Target="media/image1095.wmf"/><Relationship Id="rId2173" Type="http://schemas.openxmlformats.org/officeDocument/2006/relationships/oleObject" Target="embeddings/oleObject1053.bin"/><Relationship Id="rId2174" Type="http://schemas.openxmlformats.org/officeDocument/2006/relationships/image" Target="media/image1096.wmf"/><Relationship Id="rId2175" Type="http://schemas.openxmlformats.org/officeDocument/2006/relationships/oleObject" Target="embeddings/oleObject1054.bin"/><Relationship Id="rId2176" Type="http://schemas.openxmlformats.org/officeDocument/2006/relationships/image" Target="media/image1097.wmf"/><Relationship Id="rId2177" Type="http://schemas.openxmlformats.org/officeDocument/2006/relationships/oleObject" Target="embeddings/oleObject1055.bin"/><Relationship Id="rId2178" Type="http://schemas.openxmlformats.org/officeDocument/2006/relationships/image" Target="media/image1098.wmf"/><Relationship Id="rId2179" Type="http://schemas.openxmlformats.org/officeDocument/2006/relationships/oleObject" Target="embeddings/oleObject1056.bin"/><Relationship Id="rId530" Type="http://schemas.openxmlformats.org/officeDocument/2006/relationships/oleObject" Target="embeddings/oleObject258.bin"/><Relationship Id="rId531" Type="http://schemas.openxmlformats.org/officeDocument/2006/relationships/image" Target="media/image263.wmf"/><Relationship Id="rId532" Type="http://schemas.openxmlformats.org/officeDocument/2006/relationships/oleObject" Target="embeddings/oleObject259.bin"/><Relationship Id="rId533" Type="http://schemas.openxmlformats.org/officeDocument/2006/relationships/image" Target="media/image264.wmf"/><Relationship Id="rId534" Type="http://schemas.openxmlformats.org/officeDocument/2006/relationships/oleObject" Target="embeddings/oleObject260.bin"/><Relationship Id="rId535" Type="http://schemas.openxmlformats.org/officeDocument/2006/relationships/image" Target="media/image265.wmf"/><Relationship Id="rId536" Type="http://schemas.openxmlformats.org/officeDocument/2006/relationships/oleObject" Target="embeddings/oleObject261.bin"/><Relationship Id="rId537" Type="http://schemas.openxmlformats.org/officeDocument/2006/relationships/image" Target="media/image266.wmf"/><Relationship Id="rId538" Type="http://schemas.openxmlformats.org/officeDocument/2006/relationships/oleObject" Target="embeddings/oleObject262.bin"/><Relationship Id="rId539" Type="http://schemas.openxmlformats.org/officeDocument/2006/relationships/image" Target="media/image267.wmf"/><Relationship Id="rId1470" Type="http://schemas.openxmlformats.org/officeDocument/2006/relationships/oleObject" Target="embeddings/oleObject704.bin"/><Relationship Id="rId1471" Type="http://schemas.openxmlformats.org/officeDocument/2006/relationships/image" Target="media/image742.emf"/><Relationship Id="rId1472" Type="http://schemas.openxmlformats.org/officeDocument/2006/relationships/oleObject" Target="embeddings/oleObject705.bin"/><Relationship Id="rId1473" Type="http://schemas.openxmlformats.org/officeDocument/2006/relationships/image" Target="media/image743.emf"/><Relationship Id="rId1474" Type="http://schemas.openxmlformats.org/officeDocument/2006/relationships/oleObject" Target="embeddings/oleObject706.bin"/><Relationship Id="rId1475" Type="http://schemas.openxmlformats.org/officeDocument/2006/relationships/image" Target="media/image744.emf"/><Relationship Id="rId1476" Type="http://schemas.openxmlformats.org/officeDocument/2006/relationships/oleObject" Target="embeddings/oleObject707.bin"/><Relationship Id="rId1477" Type="http://schemas.openxmlformats.org/officeDocument/2006/relationships/image" Target="media/image745.emf"/><Relationship Id="rId1478" Type="http://schemas.openxmlformats.org/officeDocument/2006/relationships/oleObject" Target="embeddings/oleObject708.bin"/><Relationship Id="rId1479" Type="http://schemas.openxmlformats.org/officeDocument/2006/relationships/image" Target="media/image746.emf"/><Relationship Id="rId2900" Type="http://schemas.openxmlformats.org/officeDocument/2006/relationships/image" Target="media/image1459.wmf"/><Relationship Id="rId2901" Type="http://schemas.openxmlformats.org/officeDocument/2006/relationships/oleObject" Target="embeddings/oleObject1417.bin"/><Relationship Id="rId2902" Type="http://schemas.openxmlformats.org/officeDocument/2006/relationships/image" Target="media/image1460.wmf"/><Relationship Id="rId2903" Type="http://schemas.openxmlformats.org/officeDocument/2006/relationships/oleObject" Target="embeddings/oleObject1418.bin"/><Relationship Id="rId2904" Type="http://schemas.openxmlformats.org/officeDocument/2006/relationships/image" Target="media/image1461.wmf"/><Relationship Id="rId2905" Type="http://schemas.openxmlformats.org/officeDocument/2006/relationships/oleObject" Target="embeddings/oleObject1419.bin"/><Relationship Id="rId2906" Type="http://schemas.openxmlformats.org/officeDocument/2006/relationships/image" Target="media/image1462.wmf"/><Relationship Id="rId2907" Type="http://schemas.openxmlformats.org/officeDocument/2006/relationships/oleObject" Target="embeddings/oleObject1420.bin"/><Relationship Id="rId2908" Type="http://schemas.openxmlformats.org/officeDocument/2006/relationships/image" Target="media/image1463.wmf"/><Relationship Id="rId2909" Type="http://schemas.openxmlformats.org/officeDocument/2006/relationships/oleObject" Target="embeddings/oleObject1421.bin"/><Relationship Id="rId2180" Type="http://schemas.openxmlformats.org/officeDocument/2006/relationships/image" Target="media/image1099.wmf"/><Relationship Id="rId2181" Type="http://schemas.openxmlformats.org/officeDocument/2006/relationships/oleObject" Target="embeddings/oleObject1057.bin"/><Relationship Id="rId2182" Type="http://schemas.openxmlformats.org/officeDocument/2006/relationships/image" Target="media/image1100.wmf"/><Relationship Id="rId2183" Type="http://schemas.openxmlformats.org/officeDocument/2006/relationships/oleObject" Target="embeddings/oleObject1058.bin"/><Relationship Id="rId2184" Type="http://schemas.openxmlformats.org/officeDocument/2006/relationships/image" Target="media/image1101.wmf"/><Relationship Id="rId2185" Type="http://schemas.openxmlformats.org/officeDocument/2006/relationships/oleObject" Target="embeddings/oleObject1059.bin"/><Relationship Id="rId2186" Type="http://schemas.openxmlformats.org/officeDocument/2006/relationships/image" Target="media/image1102.wmf"/><Relationship Id="rId2187" Type="http://schemas.openxmlformats.org/officeDocument/2006/relationships/oleObject" Target="embeddings/oleObject1060.bin"/><Relationship Id="rId2188" Type="http://schemas.openxmlformats.org/officeDocument/2006/relationships/image" Target="media/image1103.wmf"/><Relationship Id="rId2189" Type="http://schemas.openxmlformats.org/officeDocument/2006/relationships/oleObject" Target="embeddings/oleObject1061.bin"/><Relationship Id="rId540" Type="http://schemas.openxmlformats.org/officeDocument/2006/relationships/oleObject" Target="embeddings/oleObject263.bin"/><Relationship Id="rId541" Type="http://schemas.openxmlformats.org/officeDocument/2006/relationships/image" Target="media/image268.wmf"/><Relationship Id="rId542" Type="http://schemas.openxmlformats.org/officeDocument/2006/relationships/oleObject" Target="embeddings/oleObject264.bin"/><Relationship Id="rId543" Type="http://schemas.openxmlformats.org/officeDocument/2006/relationships/image" Target="media/image269.wmf"/><Relationship Id="rId544" Type="http://schemas.openxmlformats.org/officeDocument/2006/relationships/oleObject" Target="embeddings/oleObject265.bin"/><Relationship Id="rId545" Type="http://schemas.openxmlformats.org/officeDocument/2006/relationships/image" Target="media/image270.wmf"/><Relationship Id="rId546" Type="http://schemas.openxmlformats.org/officeDocument/2006/relationships/oleObject" Target="embeddings/oleObject266.bin"/><Relationship Id="rId547" Type="http://schemas.openxmlformats.org/officeDocument/2006/relationships/image" Target="media/image271.wmf"/><Relationship Id="rId548" Type="http://schemas.openxmlformats.org/officeDocument/2006/relationships/oleObject" Target="embeddings/oleObject267.bin"/><Relationship Id="rId549" Type="http://schemas.openxmlformats.org/officeDocument/2006/relationships/image" Target="media/image272.wmf"/><Relationship Id="rId1480" Type="http://schemas.openxmlformats.org/officeDocument/2006/relationships/oleObject" Target="embeddings/oleObject709.bin"/><Relationship Id="rId1481" Type="http://schemas.openxmlformats.org/officeDocument/2006/relationships/image" Target="media/image747.emf"/><Relationship Id="rId1482" Type="http://schemas.openxmlformats.org/officeDocument/2006/relationships/oleObject" Target="embeddings/oleObject710.bin"/><Relationship Id="rId1483" Type="http://schemas.openxmlformats.org/officeDocument/2006/relationships/image" Target="media/image748.emf"/><Relationship Id="rId1484" Type="http://schemas.openxmlformats.org/officeDocument/2006/relationships/oleObject" Target="embeddings/oleObject711.bin"/><Relationship Id="rId1485" Type="http://schemas.openxmlformats.org/officeDocument/2006/relationships/image" Target="media/image749.emf"/><Relationship Id="rId1486" Type="http://schemas.openxmlformats.org/officeDocument/2006/relationships/oleObject" Target="embeddings/oleObject712.bin"/><Relationship Id="rId1487" Type="http://schemas.openxmlformats.org/officeDocument/2006/relationships/image" Target="media/image750.emf"/><Relationship Id="rId1488" Type="http://schemas.openxmlformats.org/officeDocument/2006/relationships/oleObject" Target="embeddings/oleObject713.bin"/><Relationship Id="rId1489" Type="http://schemas.openxmlformats.org/officeDocument/2006/relationships/image" Target="media/image751.emf"/><Relationship Id="rId2910" Type="http://schemas.openxmlformats.org/officeDocument/2006/relationships/image" Target="media/image1464.wmf"/><Relationship Id="rId2911" Type="http://schemas.openxmlformats.org/officeDocument/2006/relationships/oleObject" Target="embeddings/oleObject1422.bin"/><Relationship Id="rId2912" Type="http://schemas.openxmlformats.org/officeDocument/2006/relationships/image" Target="media/image1465.wmf"/><Relationship Id="rId2913" Type="http://schemas.openxmlformats.org/officeDocument/2006/relationships/oleObject" Target="embeddings/oleObject1423.bin"/><Relationship Id="rId2914" Type="http://schemas.openxmlformats.org/officeDocument/2006/relationships/image" Target="media/image1466.wmf"/><Relationship Id="rId2915" Type="http://schemas.openxmlformats.org/officeDocument/2006/relationships/oleObject" Target="embeddings/oleObject1424.bin"/><Relationship Id="rId2916" Type="http://schemas.openxmlformats.org/officeDocument/2006/relationships/image" Target="media/image1467.wmf"/><Relationship Id="rId2917" Type="http://schemas.openxmlformats.org/officeDocument/2006/relationships/oleObject" Target="embeddings/oleObject1425.bin"/><Relationship Id="rId2918" Type="http://schemas.openxmlformats.org/officeDocument/2006/relationships/image" Target="media/image1468.wmf"/><Relationship Id="rId2919" Type="http://schemas.openxmlformats.org/officeDocument/2006/relationships/oleObject" Target="embeddings/oleObject1426.bin"/><Relationship Id="rId2190" Type="http://schemas.openxmlformats.org/officeDocument/2006/relationships/image" Target="media/image1104.wmf"/><Relationship Id="rId2191" Type="http://schemas.openxmlformats.org/officeDocument/2006/relationships/oleObject" Target="embeddings/oleObject1062.bin"/><Relationship Id="rId2192" Type="http://schemas.openxmlformats.org/officeDocument/2006/relationships/image" Target="media/image1105.wmf"/><Relationship Id="rId2193" Type="http://schemas.openxmlformats.org/officeDocument/2006/relationships/oleObject" Target="embeddings/oleObject1063.bin"/><Relationship Id="rId2194" Type="http://schemas.openxmlformats.org/officeDocument/2006/relationships/image" Target="media/image1106.wmf"/><Relationship Id="rId2195" Type="http://schemas.openxmlformats.org/officeDocument/2006/relationships/oleObject" Target="embeddings/oleObject1064.bin"/><Relationship Id="rId2196" Type="http://schemas.openxmlformats.org/officeDocument/2006/relationships/image" Target="media/image1107.wmf"/><Relationship Id="rId2197" Type="http://schemas.openxmlformats.org/officeDocument/2006/relationships/oleObject" Target="embeddings/oleObject1065.bin"/><Relationship Id="rId2198" Type="http://schemas.openxmlformats.org/officeDocument/2006/relationships/image" Target="media/image1108.wmf"/><Relationship Id="rId2199" Type="http://schemas.openxmlformats.org/officeDocument/2006/relationships/oleObject" Target="embeddings/oleObject1066.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50" Type="http://schemas.openxmlformats.org/officeDocument/2006/relationships/oleObject" Target="embeddings/oleObject268.bin"/><Relationship Id="rId551" Type="http://schemas.openxmlformats.org/officeDocument/2006/relationships/image" Target="media/image273.wmf"/><Relationship Id="rId552" Type="http://schemas.openxmlformats.org/officeDocument/2006/relationships/oleObject" Target="embeddings/oleObject269.bin"/><Relationship Id="rId553" Type="http://schemas.openxmlformats.org/officeDocument/2006/relationships/image" Target="media/image274.wmf"/><Relationship Id="rId554" Type="http://schemas.openxmlformats.org/officeDocument/2006/relationships/oleObject" Target="embeddings/oleObject270.bin"/><Relationship Id="rId555" Type="http://schemas.openxmlformats.org/officeDocument/2006/relationships/image" Target="media/image275.wmf"/><Relationship Id="rId556" Type="http://schemas.openxmlformats.org/officeDocument/2006/relationships/oleObject" Target="embeddings/oleObject271.bin"/><Relationship Id="rId557" Type="http://schemas.openxmlformats.org/officeDocument/2006/relationships/image" Target="media/image276.wmf"/><Relationship Id="rId558" Type="http://schemas.openxmlformats.org/officeDocument/2006/relationships/oleObject" Target="embeddings/oleObject272.bin"/><Relationship Id="rId559" Type="http://schemas.openxmlformats.org/officeDocument/2006/relationships/image" Target="media/image277.wmf"/><Relationship Id="rId1490" Type="http://schemas.openxmlformats.org/officeDocument/2006/relationships/oleObject" Target="embeddings/oleObject714.bin"/><Relationship Id="rId1491" Type="http://schemas.openxmlformats.org/officeDocument/2006/relationships/image" Target="media/image752.emf"/><Relationship Id="rId1492" Type="http://schemas.openxmlformats.org/officeDocument/2006/relationships/oleObject" Target="embeddings/oleObject715.bin"/><Relationship Id="rId1493" Type="http://schemas.openxmlformats.org/officeDocument/2006/relationships/image" Target="media/image753.emf"/><Relationship Id="rId1494" Type="http://schemas.openxmlformats.org/officeDocument/2006/relationships/oleObject" Target="embeddings/oleObject716.bin"/><Relationship Id="rId1495" Type="http://schemas.openxmlformats.org/officeDocument/2006/relationships/image" Target="media/image754.emf"/><Relationship Id="rId1496" Type="http://schemas.openxmlformats.org/officeDocument/2006/relationships/oleObject" Target="embeddings/oleObject717.bin"/><Relationship Id="rId1497" Type="http://schemas.openxmlformats.org/officeDocument/2006/relationships/image" Target="media/image755.emf"/><Relationship Id="rId1498" Type="http://schemas.openxmlformats.org/officeDocument/2006/relationships/oleObject" Target="embeddings/oleObject718.bin"/><Relationship Id="rId1499" Type="http://schemas.openxmlformats.org/officeDocument/2006/relationships/image" Target="media/image756.emf"/><Relationship Id="rId2920" Type="http://schemas.openxmlformats.org/officeDocument/2006/relationships/image" Target="media/image1469.wmf"/><Relationship Id="rId2921" Type="http://schemas.openxmlformats.org/officeDocument/2006/relationships/oleObject" Target="embeddings/oleObject1427.bin"/><Relationship Id="rId2922" Type="http://schemas.openxmlformats.org/officeDocument/2006/relationships/image" Target="media/image1470.wmf"/><Relationship Id="rId2923" Type="http://schemas.openxmlformats.org/officeDocument/2006/relationships/oleObject" Target="embeddings/oleObject1428.bin"/><Relationship Id="rId2924" Type="http://schemas.openxmlformats.org/officeDocument/2006/relationships/image" Target="media/image1471.wmf"/><Relationship Id="rId2925" Type="http://schemas.openxmlformats.org/officeDocument/2006/relationships/oleObject" Target="embeddings/oleObject1429.bin"/><Relationship Id="rId2926" Type="http://schemas.openxmlformats.org/officeDocument/2006/relationships/image" Target="media/image1472.wmf"/><Relationship Id="rId2927" Type="http://schemas.openxmlformats.org/officeDocument/2006/relationships/oleObject" Target="embeddings/oleObject1430.bin"/><Relationship Id="rId2928" Type="http://schemas.openxmlformats.org/officeDocument/2006/relationships/image" Target="media/image1473.wmf"/><Relationship Id="rId2929" Type="http://schemas.openxmlformats.org/officeDocument/2006/relationships/oleObject" Target="embeddings/oleObject1431.bin"/><Relationship Id="rId560" Type="http://schemas.openxmlformats.org/officeDocument/2006/relationships/oleObject" Target="embeddings/oleObject273.bin"/><Relationship Id="rId561" Type="http://schemas.openxmlformats.org/officeDocument/2006/relationships/image" Target="media/image278.wmf"/><Relationship Id="rId562" Type="http://schemas.openxmlformats.org/officeDocument/2006/relationships/oleObject" Target="embeddings/oleObject274.bin"/><Relationship Id="rId563" Type="http://schemas.openxmlformats.org/officeDocument/2006/relationships/image" Target="media/image279.wmf"/><Relationship Id="rId564" Type="http://schemas.openxmlformats.org/officeDocument/2006/relationships/oleObject" Target="embeddings/oleObject275.bin"/><Relationship Id="rId565" Type="http://schemas.openxmlformats.org/officeDocument/2006/relationships/image" Target="media/image280.wmf"/><Relationship Id="rId566" Type="http://schemas.openxmlformats.org/officeDocument/2006/relationships/oleObject" Target="embeddings/oleObject276.bin"/><Relationship Id="rId567" Type="http://schemas.openxmlformats.org/officeDocument/2006/relationships/image" Target="media/image281.wmf"/><Relationship Id="rId568" Type="http://schemas.openxmlformats.org/officeDocument/2006/relationships/oleObject" Target="embeddings/oleObject277.bin"/><Relationship Id="rId569" Type="http://schemas.openxmlformats.org/officeDocument/2006/relationships/image" Target="media/image282.wmf"/><Relationship Id="rId2930" Type="http://schemas.openxmlformats.org/officeDocument/2006/relationships/fontTable" Target="fontTable.xml"/><Relationship Id="rId2931" Type="http://schemas.openxmlformats.org/officeDocument/2006/relationships/theme" Target="theme/theme1.xml"/><Relationship Id="rId570" Type="http://schemas.openxmlformats.org/officeDocument/2006/relationships/oleObject" Target="embeddings/oleObject278.bin"/><Relationship Id="rId571" Type="http://schemas.openxmlformats.org/officeDocument/2006/relationships/image" Target="media/image283.wmf"/><Relationship Id="rId572" Type="http://schemas.openxmlformats.org/officeDocument/2006/relationships/oleObject" Target="embeddings/oleObject279.bin"/><Relationship Id="rId573" Type="http://schemas.openxmlformats.org/officeDocument/2006/relationships/image" Target="media/image284.wmf"/><Relationship Id="rId574" Type="http://schemas.openxmlformats.org/officeDocument/2006/relationships/oleObject" Target="embeddings/oleObject280.bin"/><Relationship Id="rId575" Type="http://schemas.openxmlformats.org/officeDocument/2006/relationships/image" Target="media/image285.wmf"/><Relationship Id="rId576" Type="http://schemas.openxmlformats.org/officeDocument/2006/relationships/oleObject" Target="embeddings/oleObject281.bin"/><Relationship Id="rId577" Type="http://schemas.openxmlformats.org/officeDocument/2006/relationships/image" Target="media/image286.wmf"/><Relationship Id="rId578" Type="http://schemas.openxmlformats.org/officeDocument/2006/relationships/oleObject" Target="embeddings/oleObject282.bin"/><Relationship Id="rId579" Type="http://schemas.openxmlformats.org/officeDocument/2006/relationships/image" Target="media/image287.wmf"/><Relationship Id="rId2400" Type="http://schemas.openxmlformats.org/officeDocument/2006/relationships/image" Target="media/image1209.wmf"/><Relationship Id="rId2401" Type="http://schemas.openxmlformats.org/officeDocument/2006/relationships/oleObject" Target="embeddings/oleObject1167.bin"/><Relationship Id="rId2402" Type="http://schemas.openxmlformats.org/officeDocument/2006/relationships/image" Target="media/image1210.wmf"/><Relationship Id="rId2403" Type="http://schemas.openxmlformats.org/officeDocument/2006/relationships/oleObject" Target="embeddings/oleObject1168.bin"/><Relationship Id="rId2404" Type="http://schemas.openxmlformats.org/officeDocument/2006/relationships/image" Target="media/image1211.wmf"/><Relationship Id="rId2405" Type="http://schemas.openxmlformats.org/officeDocument/2006/relationships/oleObject" Target="embeddings/oleObject1169.bin"/><Relationship Id="rId2406" Type="http://schemas.openxmlformats.org/officeDocument/2006/relationships/image" Target="media/image1212.wmf"/><Relationship Id="rId2407" Type="http://schemas.openxmlformats.org/officeDocument/2006/relationships/oleObject" Target="embeddings/oleObject1170.bin"/><Relationship Id="rId2408" Type="http://schemas.openxmlformats.org/officeDocument/2006/relationships/image" Target="media/image1213.wmf"/><Relationship Id="rId2409" Type="http://schemas.openxmlformats.org/officeDocument/2006/relationships/oleObject" Target="embeddings/oleObject1171.bin"/><Relationship Id="rId1700" Type="http://schemas.openxmlformats.org/officeDocument/2006/relationships/image" Target="media/image859.wmf"/><Relationship Id="rId1701" Type="http://schemas.openxmlformats.org/officeDocument/2006/relationships/oleObject" Target="embeddings/oleObject817.bin"/><Relationship Id="rId1702" Type="http://schemas.openxmlformats.org/officeDocument/2006/relationships/image" Target="media/image860.wmf"/><Relationship Id="rId580" Type="http://schemas.openxmlformats.org/officeDocument/2006/relationships/oleObject" Target="embeddings/oleObject283.bin"/><Relationship Id="rId581" Type="http://schemas.openxmlformats.org/officeDocument/2006/relationships/image" Target="media/image288.wmf"/><Relationship Id="rId582" Type="http://schemas.openxmlformats.org/officeDocument/2006/relationships/oleObject" Target="embeddings/oleObject284.bin"/><Relationship Id="rId583" Type="http://schemas.openxmlformats.org/officeDocument/2006/relationships/image" Target="media/image289.wmf"/><Relationship Id="rId584" Type="http://schemas.openxmlformats.org/officeDocument/2006/relationships/oleObject" Target="embeddings/oleObject285.bin"/><Relationship Id="rId585" Type="http://schemas.openxmlformats.org/officeDocument/2006/relationships/image" Target="media/image290.wmf"/><Relationship Id="rId586" Type="http://schemas.openxmlformats.org/officeDocument/2006/relationships/oleObject" Target="embeddings/oleObject286.bin"/><Relationship Id="rId587" Type="http://schemas.openxmlformats.org/officeDocument/2006/relationships/image" Target="media/image291.wmf"/><Relationship Id="rId588" Type="http://schemas.openxmlformats.org/officeDocument/2006/relationships/oleObject" Target="embeddings/oleObject287.bin"/><Relationship Id="rId589" Type="http://schemas.openxmlformats.org/officeDocument/2006/relationships/image" Target="media/image292.wmf"/><Relationship Id="rId1703" Type="http://schemas.openxmlformats.org/officeDocument/2006/relationships/oleObject" Target="embeddings/oleObject818.bin"/><Relationship Id="rId1704" Type="http://schemas.openxmlformats.org/officeDocument/2006/relationships/image" Target="media/image861.wmf"/><Relationship Id="rId1705" Type="http://schemas.openxmlformats.org/officeDocument/2006/relationships/oleObject" Target="embeddings/oleObject819.bin"/><Relationship Id="rId1706" Type="http://schemas.openxmlformats.org/officeDocument/2006/relationships/image" Target="media/image862.wmf"/><Relationship Id="rId1707" Type="http://schemas.openxmlformats.org/officeDocument/2006/relationships/oleObject" Target="embeddings/oleObject820.bin"/><Relationship Id="rId1708" Type="http://schemas.openxmlformats.org/officeDocument/2006/relationships/image" Target="media/image863.wmf"/><Relationship Id="rId1709" Type="http://schemas.openxmlformats.org/officeDocument/2006/relationships/oleObject" Target="embeddings/oleObject821.bin"/><Relationship Id="rId2410" Type="http://schemas.openxmlformats.org/officeDocument/2006/relationships/image" Target="media/image1214.wmf"/><Relationship Id="rId2411" Type="http://schemas.openxmlformats.org/officeDocument/2006/relationships/oleObject" Target="embeddings/oleObject1172.bin"/><Relationship Id="rId2412" Type="http://schemas.openxmlformats.org/officeDocument/2006/relationships/image" Target="media/image1215.wmf"/><Relationship Id="rId2413" Type="http://schemas.openxmlformats.org/officeDocument/2006/relationships/oleObject" Target="embeddings/oleObject1173.bin"/><Relationship Id="rId2414" Type="http://schemas.openxmlformats.org/officeDocument/2006/relationships/image" Target="media/image1216.wmf"/><Relationship Id="rId2415" Type="http://schemas.openxmlformats.org/officeDocument/2006/relationships/oleObject" Target="embeddings/oleObject1174.bin"/><Relationship Id="rId2416" Type="http://schemas.openxmlformats.org/officeDocument/2006/relationships/image" Target="media/image1217.wmf"/><Relationship Id="rId2417" Type="http://schemas.openxmlformats.org/officeDocument/2006/relationships/oleObject" Target="embeddings/oleObject1175.bin"/><Relationship Id="rId2418" Type="http://schemas.openxmlformats.org/officeDocument/2006/relationships/image" Target="media/image1218.wmf"/><Relationship Id="rId2419" Type="http://schemas.openxmlformats.org/officeDocument/2006/relationships/oleObject" Target="embeddings/oleObject1176.bin"/><Relationship Id="rId1710" Type="http://schemas.openxmlformats.org/officeDocument/2006/relationships/image" Target="media/image864.wmf"/><Relationship Id="rId1711" Type="http://schemas.openxmlformats.org/officeDocument/2006/relationships/oleObject" Target="embeddings/oleObject822.bin"/><Relationship Id="rId1712" Type="http://schemas.openxmlformats.org/officeDocument/2006/relationships/image" Target="media/image865.wmf"/><Relationship Id="rId590" Type="http://schemas.openxmlformats.org/officeDocument/2006/relationships/oleObject" Target="embeddings/oleObject288.bin"/><Relationship Id="rId591" Type="http://schemas.openxmlformats.org/officeDocument/2006/relationships/image" Target="media/image293.wmf"/><Relationship Id="rId592" Type="http://schemas.openxmlformats.org/officeDocument/2006/relationships/oleObject" Target="embeddings/oleObject289.bin"/><Relationship Id="rId593" Type="http://schemas.openxmlformats.org/officeDocument/2006/relationships/image" Target="media/image294.wmf"/><Relationship Id="rId594" Type="http://schemas.openxmlformats.org/officeDocument/2006/relationships/oleObject" Target="embeddings/oleObject290.bin"/><Relationship Id="rId595" Type="http://schemas.openxmlformats.org/officeDocument/2006/relationships/image" Target="media/image295.wmf"/><Relationship Id="rId596" Type="http://schemas.openxmlformats.org/officeDocument/2006/relationships/oleObject" Target="embeddings/oleObject291.bin"/><Relationship Id="rId597" Type="http://schemas.openxmlformats.org/officeDocument/2006/relationships/image" Target="media/image296.wmf"/><Relationship Id="rId598" Type="http://schemas.openxmlformats.org/officeDocument/2006/relationships/oleObject" Target="embeddings/oleObject292.bin"/><Relationship Id="rId599" Type="http://schemas.openxmlformats.org/officeDocument/2006/relationships/image" Target="media/image297.wmf"/><Relationship Id="rId1713" Type="http://schemas.openxmlformats.org/officeDocument/2006/relationships/oleObject" Target="embeddings/oleObject823.bin"/><Relationship Id="rId1714" Type="http://schemas.openxmlformats.org/officeDocument/2006/relationships/image" Target="media/image866.wmf"/><Relationship Id="rId1715" Type="http://schemas.openxmlformats.org/officeDocument/2006/relationships/oleObject" Target="embeddings/oleObject824.bin"/><Relationship Id="rId1716" Type="http://schemas.openxmlformats.org/officeDocument/2006/relationships/image" Target="media/image867.wmf"/><Relationship Id="rId1717" Type="http://schemas.openxmlformats.org/officeDocument/2006/relationships/oleObject" Target="embeddings/oleObject825.bin"/><Relationship Id="rId1718" Type="http://schemas.openxmlformats.org/officeDocument/2006/relationships/image" Target="media/image868.wmf"/><Relationship Id="rId1719" Type="http://schemas.openxmlformats.org/officeDocument/2006/relationships/oleObject" Target="embeddings/oleObject826.bin"/><Relationship Id="rId2420" Type="http://schemas.openxmlformats.org/officeDocument/2006/relationships/image" Target="media/image1219.wmf"/><Relationship Id="rId2421" Type="http://schemas.openxmlformats.org/officeDocument/2006/relationships/oleObject" Target="embeddings/oleObject1177.bin"/><Relationship Id="rId2422" Type="http://schemas.openxmlformats.org/officeDocument/2006/relationships/image" Target="media/image1220.wmf"/><Relationship Id="rId2423" Type="http://schemas.openxmlformats.org/officeDocument/2006/relationships/oleObject" Target="embeddings/oleObject1178.bin"/><Relationship Id="rId2424" Type="http://schemas.openxmlformats.org/officeDocument/2006/relationships/image" Target="media/image1221.wmf"/><Relationship Id="rId2425" Type="http://schemas.openxmlformats.org/officeDocument/2006/relationships/oleObject" Target="embeddings/oleObject1179.bin"/><Relationship Id="rId2426" Type="http://schemas.openxmlformats.org/officeDocument/2006/relationships/image" Target="media/image1222.wmf"/><Relationship Id="rId2427" Type="http://schemas.openxmlformats.org/officeDocument/2006/relationships/oleObject" Target="embeddings/oleObject1180.bin"/><Relationship Id="rId2428" Type="http://schemas.openxmlformats.org/officeDocument/2006/relationships/image" Target="media/image1223.wmf"/><Relationship Id="rId2429" Type="http://schemas.openxmlformats.org/officeDocument/2006/relationships/oleObject" Target="embeddings/oleObject1181.bin"/><Relationship Id="rId1720" Type="http://schemas.openxmlformats.org/officeDocument/2006/relationships/image" Target="media/image869.wmf"/><Relationship Id="rId1721" Type="http://schemas.openxmlformats.org/officeDocument/2006/relationships/oleObject" Target="embeddings/oleObject827.bin"/><Relationship Id="rId1722" Type="http://schemas.openxmlformats.org/officeDocument/2006/relationships/image" Target="media/image870.wmf"/><Relationship Id="rId1723" Type="http://schemas.openxmlformats.org/officeDocument/2006/relationships/oleObject" Target="embeddings/oleObject828.bin"/><Relationship Id="rId1724" Type="http://schemas.openxmlformats.org/officeDocument/2006/relationships/image" Target="media/image871.wmf"/><Relationship Id="rId1725" Type="http://schemas.openxmlformats.org/officeDocument/2006/relationships/oleObject" Target="embeddings/oleObject829.bin"/><Relationship Id="rId1726" Type="http://schemas.openxmlformats.org/officeDocument/2006/relationships/image" Target="media/image872.wmf"/><Relationship Id="rId1727" Type="http://schemas.openxmlformats.org/officeDocument/2006/relationships/oleObject" Target="embeddings/oleObject830.bin"/><Relationship Id="rId1728" Type="http://schemas.openxmlformats.org/officeDocument/2006/relationships/image" Target="media/image873.wmf"/><Relationship Id="rId1729" Type="http://schemas.openxmlformats.org/officeDocument/2006/relationships/oleObject" Target="embeddings/oleObject831.bin"/><Relationship Id="rId2430" Type="http://schemas.openxmlformats.org/officeDocument/2006/relationships/image" Target="media/image1224.wmf"/><Relationship Id="rId2431" Type="http://schemas.openxmlformats.org/officeDocument/2006/relationships/oleObject" Target="embeddings/oleObject1182.bin"/><Relationship Id="rId2432" Type="http://schemas.openxmlformats.org/officeDocument/2006/relationships/image" Target="media/image1225.wmf"/><Relationship Id="rId2433" Type="http://schemas.openxmlformats.org/officeDocument/2006/relationships/oleObject" Target="embeddings/oleObject1183.bin"/><Relationship Id="rId2434" Type="http://schemas.openxmlformats.org/officeDocument/2006/relationships/image" Target="media/image1226.wmf"/><Relationship Id="rId2435" Type="http://schemas.openxmlformats.org/officeDocument/2006/relationships/oleObject" Target="embeddings/oleObject1184.bin"/><Relationship Id="rId2436" Type="http://schemas.openxmlformats.org/officeDocument/2006/relationships/image" Target="media/image1227.wmf"/><Relationship Id="rId2437" Type="http://schemas.openxmlformats.org/officeDocument/2006/relationships/oleObject" Target="embeddings/oleObject1185.bin"/><Relationship Id="rId2438" Type="http://schemas.openxmlformats.org/officeDocument/2006/relationships/image" Target="media/image1228.wmf"/><Relationship Id="rId2439" Type="http://schemas.openxmlformats.org/officeDocument/2006/relationships/oleObject" Target="embeddings/oleObject1186.bin"/><Relationship Id="rId1730" Type="http://schemas.openxmlformats.org/officeDocument/2006/relationships/image" Target="media/image874.wmf"/><Relationship Id="rId1731" Type="http://schemas.openxmlformats.org/officeDocument/2006/relationships/oleObject" Target="embeddings/oleObject832.bin"/><Relationship Id="rId1732" Type="http://schemas.openxmlformats.org/officeDocument/2006/relationships/image" Target="media/image875.wmf"/><Relationship Id="rId1733" Type="http://schemas.openxmlformats.org/officeDocument/2006/relationships/oleObject" Target="embeddings/oleObject833.bin"/><Relationship Id="rId1734" Type="http://schemas.openxmlformats.org/officeDocument/2006/relationships/image" Target="media/image876.wmf"/><Relationship Id="rId1735" Type="http://schemas.openxmlformats.org/officeDocument/2006/relationships/oleObject" Target="embeddings/oleObject834.bin"/><Relationship Id="rId1736" Type="http://schemas.openxmlformats.org/officeDocument/2006/relationships/image" Target="media/image877.wmf"/><Relationship Id="rId1737" Type="http://schemas.openxmlformats.org/officeDocument/2006/relationships/oleObject" Target="embeddings/oleObject835.bin"/><Relationship Id="rId1738" Type="http://schemas.openxmlformats.org/officeDocument/2006/relationships/image" Target="media/image878.wmf"/><Relationship Id="rId1739" Type="http://schemas.openxmlformats.org/officeDocument/2006/relationships/oleObject" Target="embeddings/oleObject836.bin"/><Relationship Id="rId2440" Type="http://schemas.openxmlformats.org/officeDocument/2006/relationships/image" Target="media/image1229.wmf"/><Relationship Id="rId2441" Type="http://schemas.openxmlformats.org/officeDocument/2006/relationships/oleObject" Target="embeddings/oleObject1187.bin"/><Relationship Id="rId2442" Type="http://schemas.openxmlformats.org/officeDocument/2006/relationships/image" Target="media/image1230.wmf"/><Relationship Id="rId2443" Type="http://schemas.openxmlformats.org/officeDocument/2006/relationships/oleObject" Target="embeddings/oleObject1188.bin"/><Relationship Id="rId2444" Type="http://schemas.openxmlformats.org/officeDocument/2006/relationships/image" Target="media/image1231.wmf"/><Relationship Id="rId2445" Type="http://schemas.openxmlformats.org/officeDocument/2006/relationships/oleObject" Target="embeddings/oleObject1189.bin"/><Relationship Id="rId2446" Type="http://schemas.openxmlformats.org/officeDocument/2006/relationships/image" Target="media/image1232.wmf"/><Relationship Id="rId2447" Type="http://schemas.openxmlformats.org/officeDocument/2006/relationships/oleObject" Target="embeddings/oleObject1190.bin"/><Relationship Id="rId2448" Type="http://schemas.openxmlformats.org/officeDocument/2006/relationships/image" Target="media/image1233.wmf"/><Relationship Id="rId2449" Type="http://schemas.openxmlformats.org/officeDocument/2006/relationships/oleObject" Target="embeddings/oleObject1191.bin"/><Relationship Id="rId800" Type="http://schemas.openxmlformats.org/officeDocument/2006/relationships/oleObject" Target="embeddings/oleObject393.bin"/><Relationship Id="rId801" Type="http://schemas.openxmlformats.org/officeDocument/2006/relationships/image" Target="media/image398.wmf"/><Relationship Id="rId802" Type="http://schemas.openxmlformats.org/officeDocument/2006/relationships/oleObject" Target="embeddings/oleObject394.bin"/><Relationship Id="rId803" Type="http://schemas.openxmlformats.org/officeDocument/2006/relationships/image" Target="media/image399.wmf"/><Relationship Id="rId804" Type="http://schemas.openxmlformats.org/officeDocument/2006/relationships/oleObject" Target="embeddings/oleObject395.bin"/><Relationship Id="rId805" Type="http://schemas.openxmlformats.org/officeDocument/2006/relationships/image" Target="media/image400.wmf"/><Relationship Id="rId806" Type="http://schemas.openxmlformats.org/officeDocument/2006/relationships/oleObject" Target="embeddings/oleObject396.bin"/><Relationship Id="rId807" Type="http://schemas.openxmlformats.org/officeDocument/2006/relationships/image" Target="media/image401.wmf"/><Relationship Id="rId808" Type="http://schemas.openxmlformats.org/officeDocument/2006/relationships/oleObject" Target="embeddings/oleObject397.bin"/><Relationship Id="rId809" Type="http://schemas.openxmlformats.org/officeDocument/2006/relationships/image" Target="media/image402.wmf"/><Relationship Id="rId1740" Type="http://schemas.openxmlformats.org/officeDocument/2006/relationships/image" Target="media/image879.wmf"/><Relationship Id="rId1741" Type="http://schemas.openxmlformats.org/officeDocument/2006/relationships/oleObject" Target="embeddings/oleObject837.bin"/><Relationship Id="rId1742" Type="http://schemas.openxmlformats.org/officeDocument/2006/relationships/image" Target="media/image880.wmf"/><Relationship Id="rId1743" Type="http://schemas.openxmlformats.org/officeDocument/2006/relationships/oleObject" Target="embeddings/oleObject838.bin"/><Relationship Id="rId1744" Type="http://schemas.openxmlformats.org/officeDocument/2006/relationships/image" Target="media/image881.wmf"/><Relationship Id="rId1745" Type="http://schemas.openxmlformats.org/officeDocument/2006/relationships/oleObject" Target="embeddings/oleObject839.bin"/><Relationship Id="rId1746" Type="http://schemas.openxmlformats.org/officeDocument/2006/relationships/image" Target="media/image882.wmf"/><Relationship Id="rId1747" Type="http://schemas.openxmlformats.org/officeDocument/2006/relationships/oleObject" Target="embeddings/oleObject840.bin"/><Relationship Id="rId1748" Type="http://schemas.openxmlformats.org/officeDocument/2006/relationships/image" Target="media/image883.emf"/><Relationship Id="rId1749" Type="http://schemas.openxmlformats.org/officeDocument/2006/relationships/oleObject" Target="embeddings/oleObject841.bin"/><Relationship Id="rId1200" Type="http://schemas.openxmlformats.org/officeDocument/2006/relationships/oleObject" Target="embeddings/oleObject577.bin"/><Relationship Id="rId1201" Type="http://schemas.openxmlformats.org/officeDocument/2006/relationships/image" Target="media/image605.wmf"/><Relationship Id="rId1202" Type="http://schemas.openxmlformats.org/officeDocument/2006/relationships/oleObject" Target="embeddings/oleObject578.bin"/><Relationship Id="rId1203" Type="http://schemas.openxmlformats.org/officeDocument/2006/relationships/image" Target="media/image606.wmf"/><Relationship Id="rId1204" Type="http://schemas.openxmlformats.org/officeDocument/2006/relationships/oleObject" Target="embeddings/oleObject579.bin"/><Relationship Id="rId1205" Type="http://schemas.openxmlformats.org/officeDocument/2006/relationships/image" Target="media/image607.wmf"/><Relationship Id="rId1206" Type="http://schemas.openxmlformats.org/officeDocument/2006/relationships/oleObject" Target="embeddings/oleObject580.bin"/><Relationship Id="rId1207" Type="http://schemas.openxmlformats.org/officeDocument/2006/relationships/image" Target="media/image608.wmf"/><Relationship Id="rId1208" Type="http://schemas.openxmlformats.org/officeDocument/2006/relationships/oleObject" Target="embeddings/oleObject581.bin"/><Relationship Id="rId1209" Type="http://schemas.openxmlformats.org/officeDocument/2006/relationships/image" Target="media/image609.wmf"/><Relationship Id="rId2450" Type="http://schemas.openxmlformats.org/officeDocument/2006/relationships/image" Target="media/image1234.wmf"/><Relationship Id="rId2451" Type="http://schemas.openxmlformats.org/officeDocument/2006/relationships/oleObject" Target="embeddings/oleObject1192.bin"/><Relationship Id="rId2452" Type="http://schemas.openxmlformats.org/officeDocument/2006/relationships/image" Target="media/image1235.wmf"/><Relationship Id="rId2453" Type="http://schemas.openxmlformats.org/officeDocument/2006/relationships/oleObject" Target="embeddings/oleObject1193.bin"/><Relationship Id="rId2454" Type="http://schemas.openxmlformats.org/officeDocument/2006/relationships/image" Target="media/image1236.wmf"/><Relationship Id="rId2455" Type="http://schemas.openxmlformats.org/officeDocument/2006/relationships/oleObject" Target="embeddings/oleObject1194.bin"/><Relationship Id="rId2456" Type="http://schemas.openxmlformats.org/officeDocument/2006/relationships/image" Target="media/image1237.wmf"/><Relationship Id="rId2457" Type="http://schemas.openxmlformats.org/officeDocument/2006/relationships/oleObject" Target="embeddings/oleObject1195.bin"/><Relationship Id="rId2458" Type="http://schemas.openxmlformats.org/officeDocument/2006/relationships/image" Target="media/image1238.wmf"/><Relationship Id="rId2459" Type="http://schemas.openxmlformats.org/officeDocument/2006/relationships/oleObject" Target="embeddings/oleObject1196.bin"/><Relationship Id="rId810" Type="http://schemas.openxmlformats.org/officeDocument/2006/relationships/oleObject" Target="embeddings/oleObject398.bin"/><Relationship Id="rId811" Type="http://schemas.openxmlformats.org/officeDocument/2006/relationships/image" Target="media/image403.wmf"/><Relationship Id="rId812" Type="http://schemas.openxmlformats.org/officeDocument/2006/relationships/oleObject" Target="embeddings/oleObject399.bin"/><Relationship Id="rId813" Type="http://schemas.openxmlformats.org/officeDocument/2006/relationships/image" Target="media/image404.wmf"/><Relationship Id="rId814" Type="http://schemas.openxmlformats.org/officeDocument/2006/relationships/oleObject" Target="embeddings/oleObject400.bin"/><Relationship Id="rId815" Type="http://schemas.openxmlformats.org/officeDocument/2006/relationships/image" Target="media/image405.wmf"/><Relationship Id="rId816" Type="http://schemas.openxmlformats.org/officeDocument/2006/relationships/oleObject" Target="embeddings/oleObject401.bin"/><Relationship Id="rId817" Type="http://schemas.openxmlformats.org/officeDocument/2006/relationships/image" Target="media/image406.wmf"/><Relationship Id="rId818" Type="http://schemas.openxmlformats.org/officeDocument/2006/relationships/oleObject" Target="embeddings/oleObject402.bin"/><Relationship Id="rId819" Type="http://schemas.openxmlformats.org/officeDocument/2006/relationships/image" Target="media/image407.wmf"/><Relationship Id="rId1750" Type="http://schemas.openxmlformats.org/officeDocument/2006/relationships/image" Target="media/image884.wmf"/><Relationship Id="rId1751" Type="http://schemas.openxmlformats.org/officeDocument/2006/relationships/oleObject" Target="embeddings/oleObject842.bin"/><Relationship Id="rId1752" Type="http://schemas.openxmlformats.org/officeDocument/2006/relationships/image" Target="media/image885.wmf"/><Relationship Id="rId1753" Type="http://schemas.openxmlformats.org/officeDocument/2006/relationships/oleObject" Target="embeddings/oleObject843.bin"/><Relationship Id="rId1754" Type="http://schemas.openxmlformats.org/officeDocument/2006/relationships/image" Target="media/image886.emf"/><Relationship Id="rId1755" Type="http://schemas.openxmlformats.org/officeDocument/2006/relationships/oleObject" Target="embeddings/oleObject844.bin"/><Relationship Id="rId1756" Type="http://schemas.openxmlformats.org/officeDocument/2006/relationships/image" Target="media/image887.emf"/><Relationship Id="rId1757" Type="http://schemas.openxmlformats.org/officeDocument/2006/relationships/oleObject" Target="embeddings/oleObject845.bin"/><Relationship Id="rId1758" Type="http://schemas.openxmlformats.org/officeDocument/2006/relationships/image" Target="media/image888.wmf"/><Relationship Id="rId1759" Type="http://schemas.openxmlformats.org/officeDocument/2006/relationships/oleObject" Target="embeddings/oleObject846.bin"/><Relationship Id="rId1210" Type="http://schemas.openxmlformats.org/officeDocument/2006/relationships/oleObject" Target="embeddings/oleObject582.bin"/><Relationship Id="rId1211" Type="http://schemas.openxmlformats.org/officeDocument/2006/relationships/image" Target="media/image610.wmf"/><Relationship Id="rId1212" Type="http://schemas.openxmlformats.org/officeDocument/2006/relationships/oleObject" Target="embeddings/oleObject583.bin"/><Relationship Id="rId1213" Type="http://schemas.openxmlformats.org/officeDocument/2006/relationships/image" Target="media/image611.wmf"/><Relationship Id="rId1214" Type="http://schemas.openxmlformats.org/officeDocument/2006/relationships/oleObject" Target="embeddings/oleObject584.bin"/><Relationship Id="rId1215" Type="http://schemas.openxmlformats.org/officeDocument/2006/relationships/image" Target="media/image612.emf"/><Relationship Id="rId1216" Type="http://schemas.openxmlformats.org/officeDocument/2006/relationships/image" Target="media/image613.emf"/><Relationship Id="rId1217" Type="http://schemas.openxmlformats.org/officeDocument/2006/relationships/image" Target="media/image614.emf"/><Relationship Id="rId1218" Type="http://schemas.openxmlformats.org/officeDocument/2006/relationships/image" Target="media/image615.emf"/><Relationship Id="rId1219" Type="http://schemas.openxmlformats.org/officeDocument/2006/relationships/image" Target="media/image614.wmf"/><Relationship Id="rId2460" Type="http://schemas.openxmlformats.org/officeDocument/2006/relationships/image" Target="media/image1239.wmf"/><Relationship Id="rId2461" Type="http://schemas.openxmlformats.org/officeDocument/2006/relationships/oleObject" Target="embeddings/oleObject1197.bin"/><Relationship Id="rId2462" Type="http://schemas.openxmlformats.org/officeDocument/2006/relationships/image" Target="media/image1240.wmf"/><Relationship Id="rId2463" Type="http://schemas.openxmlformats.org/officeDocument/2006/relationships/oleObject" Target="embeddings/oleObject1198.bin"/><Relationship Id="rId2464" Type="http://schemas.openxmlformats.org/officeDocument/2006/relationships/image" Target="media/image1241.wmf"/><Relationship Id="rId2465" Type="http://schemas.openxmlformats.org/officeDocument/2006/relationships/oleObject" Target="embeddings/oleObject1199.bin"/><Relationship Id="rId2466" Type="http://schemas.openxmlformats.org/officeDocument/2006/relationships/image" Target="media/image1242.wmf"/><Relationship Id="rId2467" Type="http://schemas.openxmlformats.org/officeDocument/2006/relationships/oleObject" Target="embeddings/oleObject1200.bin"/><Relationship Id="rId2468" Type="http://schemas.openxmlformats.org/officeDocument/2006/relationships/image" Target="media/image1243.wmf"/><Relationship Id="rId2469" Type="http://schemas.openxmlformats.org/officeDocument/2006/relationships/oleObject" Target="embeddings/oleObject1201.bin"/><Relationship Id="rId820" Type="http://schemas.openxmlformats.org/officeDocument/2006/relationships/oleObject" Target="embeddings/oleObject403.bin"/><Relationship Id="rId821" Type="http://schemas.openxmlformats.org/officeDocument/2006/relationships/image" Target="media/image408.wmf"/><Relationship Id="rId822" Type="http://schemas.openxmlformats.org/officeDocument/2006/relationships/oleObject" Target="embeddings/oleObject404.bin"/><Relationship Id="rId823" Type="http://schemas.openxmlformats.org/officeDocument/2006/relationships/image" Target="media/image409.wmf"/><Relationship Id="rId824" Type="http://schemas.openxmlformats.org/officeDocument/2006/relationships/oleObject" Target="embeddings/oleObject405.bin"/><Relationship Id="rId825" Type="http://schemas.openxmlformats.org/officeDocument/2006/relationships/image" Target="media/image410.wmf"/><Relationship Id="rId826" Type="http://schemas.openxmlformats.org/officeDocument/2006/relationships/oleObject" Target="embeddings/oleObject406.bin"/><Relationship Id="rId827" Type="http://schemas.openxmlformats.org/officeDocument/2006/relationships/image" Target="media/image411.wmf"/><Relationship Id="rId828" Type="http://schemas.openxmlformats.org/officeDocument/2006/relationships/oleObject" Target="embeddings/oleObject407.bin"/><Relationship Id="rId829" Type="http://schemas.openxmlformats.org/officeDocument/2006/relationships/image" Target="media/image412.wmf"/><Relationship Id="rId1760" Type="http://schemas.openxmlformats.org/officeDocument/2006/relationships/image" Target="media/image889.wmf"/><Relationship Id="rId1761" Type="http://schemas.openxmlformats.org/officeDocument/2006/relationships/oleObject" Target="embeddings/oleObject847.bin"/><Relationship Id="rId1762" Type="http://schemas.openxmlformats.org/officeDocument/2006/relationships/image" Target="media/image890.wmf"/><Relationship Id="rId1763" Type="http://schemas.openxmlformats.org/officeDocument/2006/relationships/oleObject" Target="embeddings/oleObject848.bin"/><Relationship Id="rId1764" Type="http://schemas.openxmlformats.org/officeDocument/2006/relationships/image" Target="media/image891.wmf"/><Relationship Id="rId1765" Type="http://schemas.openxmlformats.org/officeDocument/2006/relationships/oleObject" Target="embeddings/oleObject849.bin"/><Relationship Id="rId1766" Type="http://schemas.openxmlformats.org/officeDocument/2006/relationships/image" Target="media/image892.wmf"/><Relationship Id="rId1767" Type="http://schemas.openxmlformats.org/officeDocument/2006/relationships/oleObject" Target="embeddings/oleObject850.bin"/><Relationship Id="rId1768" Type="http://schemas.openxmlformats.org/officeDocument/2006/relationships/image" Target="media/image893.wmf"/><Relationship Id="rId1769" Type="http://schemas.openxmlformats.org/officeDocument/2006/relationships/oleObject" Target="embeddings/oleObject851.bin"/><Relationship Id="rId1220" Type="http://schemas.openxmlformats.org/officeDocument/2006/relationships/oleObject" Target="embeddings/oleObject585.bin"/><Relationship Id="rId1221" Type="http://schemas.openxmlformats.org/officeDocument/2006/relationships/image" Target="media/image615.wmf"/><Relationship Id="rId1222" Type="http://schemas.openxmlformats.org/officeDocument/2006/relationships/oleObject" Target="embeddings/oleObject586.bin"/><Relationship Id="rId1223" Type="http://schemas.openxmlformats.org/officeDocument/2006/relationships/image" Target="media/image616.wmf"/><Relationship Id="rId1224" Type="http://schemas.openxmlformats.org/officeDocument/2006/relationships/oleObject" Target="embeddings/oleObject587.bin"/><Relationship Id="rId1225" Type="http://schemas.openxmlformats.org/officeDocument/2006/relationships/image" Target="media/image617.wmf"/><Relationship Id="rId1226" Type="http://schemas.openxmlformats.org/officeDocument/2006/relationships/oleObject" Target="embeddings/oleObject588.bin"/><Relationship Id="rId1227" Type="http://schemas.openxmlformats.org/officeDocument/2006/relationships/image" Target="media/image618.wmf"/><Relationship Id="rId1228" Type="http://schemas.openxmlformats.org/officeDocument/2006/relationships/oleObject" Target="embeddings/oleObject589.bin"/><Relationship Id="rId1229" Type="http://schemas.openxmlformats.org/officeDocument/2006/relationships/image" Target="media/image619.wmf"/><Relationship Id="rId2470" Type="http://schemas.openxmlformats.org/officeDocument/2006/relationships/image" Target="media/image1244.wmf"/><Relationship Id="rId2471" Type="http://schemas.openxmlformats.org/officeDocument/2006/relationships/oleObject" Target="embeddings/oleObject1202.bin"/><Relationship Id="rId2472" Type="http://schemas.openxmlformats.org/officeDocument/2006/relationships/image" Target="media/image1245.wmf"/><Relationship Id="rId2473" Type="http://schemas.openxmlformats.org/officeDocument/2006/relationships/oleObject" Target="embeddings/oleObject1203.bin"/><Relationship Id="rId2474" Type="http://schemas.openxmlformats.org/officeDocument/2006/relationships/image" Target="media/image1246.wmf"/><Relationship Id="rId2475" Type="http://schemas.openxmlformats.org/officeDocument/2006/relationships/oleObject" Target="embeddings/oleObject1204.bin"/><Relationship Id="rId2476" Type="http://schemas.openxmlformats.org/officeDocument/2006/relationships/image" Target="media/image1247.wmf"/><Relationship Id="rId2477" Type="http://schemas.openxmlformats.org/officeDocument/2006/relationships/oleObject" Target="embeddings/oleObject1205.bin"/><Relationship Id="rId2478" Type="http://schemas.openxmlformats.org/officeDocument/2006/relationships/image" Target="media/image1248.wmf"/><Relationship Id="rId2479" Type="http://schemas.openxmlformats.org/officeDocument/2006/relationships/oleObject" Target="embeddings/oleObject1206.bin"/><Relationship Id="rId830" Type="http://schemas.openxmlformats.org/officeDocument/2006/relationships/oleObject" Target="embeddings/oleObject408.bin"/><Relationship Id="rId831" Type="http://schemas.openxmlformats.org/officeDocument/2006/relationships/image" Target="media/image413.wmf"/><Relationship Id="rId832" Type="http://schemas.openxmlformats.org/officeDocument/2006/relationships/oleObject" Target="embeddings/oleObject409.bin"/><Relationship Id="rId833" Type="http://schemas.openxmlformats.org/officeDocument/2006/relationships/image" Target="media/image414.wmf"/><Relationship Id="rId834" Type="http://schemas.openxmlformats.org/officeDocument/2006/relationships/oleObject" Target="embeddings/oleObject410.bin"/><Relationship Id="rId835" Type="http://schemas.openxmlformats.org/officeDocument/2006/relationships/image" Target="media/image415.wmf"/><Relationship Id="rId836" Type="http://schemas.openxmlformats.org/officeDocument/2006/relationships/oleObject" Target="embeddings/oleObject411.bin"/><Relationship Id="rId837" Type="http://schemas.openxmlformats.org/officeDocument/2006/relationships/image" Target="media/image416.wmf"/><Relationship Id="rId838" Type="http://schemas.openxmlformats.org/officeDocument/2006/relationships/oleObject" Target="embeddings/oleObject412.bin"/><Relationship Id="rId839" Type="http://schemas.openxmlformats.org/officeDocument/2006/relationships/image" Target="media/image417.wmf"/><Relationship Id="rId1770" Type="http://schemas.openxmlformats.org/officeDocument/2006/relationships/image" Target="media/image894.wmf"/><Relationship Id="rId1771" Type="http://schemas.openxmlformats.org/officeDocument/2006/relationships/oleObject" Target="embeddings/oleObject852.bin"/><Relationship Id="rId1772" Type="http://schemas.openxmlformats.org/officeDocument/2006/relationships/image" Target="media/image895.wmf"/><Relationship Id="rId1773" Type="http://schemas.openxmlformats.org/officeDocument/2006/relationships/oleObject" Target="embeddings/oleObject853.bin"/><Relationship Id="rId1774" Type="http://schemas.openxmlformats.org/officeDocument/2006/relationships/image" Target="media/image896.wmf"/><Relationship Id="rId1775" Type="http://schemas.openxmlformats.org/officeDocument/2006/relationships/oleObject" Target="embeddings/oleObject854.bin"/><Relationship Id="rId1776" Type="http://schemas.openxmlformats.org/officeDocument/2006/relationships/image" Target="media/image897.wmf"/><Relationship Id="rId1777" Type="http://schemas.openxmlformats.org/officeDocument/2006/relationships/oleObject" Target="embeddings/oleObject855.bin"/><Relationship Id="rId1778" Type="http://schemas.openxmlformats.org/officeDocument/2006/relationships/image" Target="media/image898.wmf"/><Relationship Id="rId1779" Type="http://schemas.openxmlformats.org/officeDocument/2006/relationships/oleObject" Target="embeddings/oleObject856.bin"/><Relationship Id="rId1230" Type="http://schemas.openxmlformats.org/officeDocument/2006/relationships/oleObject" Target="embeddings/oleObject590.bin"/><Relationship Id="rId1231" Type="http://schemas.openxmlformats.org/officeDocument/2006/relationships/image" Target="media/image620.wmf"/><Relationship Id="rId1232" Type="http://schemas.openxmlformats.org/officeDocument/2006/relationships/oleObject" Target="embeddings/oleObject591.bin"/><Relationship Id="rId1233" Type="http://schemas.openxmlformats.org/officeDocument/2006/relationships/image" Target="media/image621.emf"/><Relationship Id="rId1234" Type="http://schemas.openxmlformats.org/officeDocument/2006/relationships/image" Target="media/image622.emf"/><Relationship Id="rId1235" Type="http://schemas.openxmlformats.org/officeDocument/2006/relationships/image" Target="media/image625.emf"/><Relationship Id="rId1236" Type="http://schemas.openxmlformats.org/officeDocument/2006/relationships/image" Target="media/image626.emf"/><Relationship Id="rId1237" Type="http://schemas.openxmlformats.org/officeDocument/2006/relationships/image" Target="media/image623.wmf"/><Relationship Id="rId1238" Type="http://schemas.openxmlformats.org/officeDocument/2006/relationships/oleObject" Target="embeddings/oleObject592.bin"/><Relationship Id="rId1239" Type="http://schemas.openxmlformats.org/officeDocument/2006/relationships/image" Target="media/image624.wmf"/><Relationship Id="rId2480" Type="http://schemas.openxmlformats.org/officeDocument/2006/relationships/image" Target="media/image1249.wmf"/><Relationship Id="rId2481" Type="http://schemas.openxmlformats.org/officeDocument/2006/relationships/oleObject" Target="embeddings/oleObject1207.bin"/><Relationship Id="rId2482" Type="http://schemas.openxmlformats.org/officeDocument/2006/relationships/image" Target="media/image1250.wmf"/><Relationship Id="rId2483" Type="http://schemas.openxmlformats.org/officeDocument/2006/relationships/oleObject" Target="embeddings/oleObject1208.bin"/><Relationship Id="rId2484" Type="http://schemas.openxmlformats.org/officeDocument/2006/relationships/image" Target="media/image1251.wmf"/><Relationship Id="rId2485" Type="http://schemas.openxmlformats.org/officeDocument/2006/relationships/oleObject" Target="embeddings/oleObject1209.bin"/><Relationship Id="rId2486" Type="http://schemas.openxmlformats.org/officeDocument/2006/relationships/image" Target="media/image1252.wmf"/><Relationship Id="rId2487" Type="http://schemas.openxmlformats.org/officeDocument/2006/relationships/oleObject" Target="embeddings/oleObject1210.bin"/><Relationship Id="rId2488" Type="http://schemas.openxmlformats.org/officeDocument/2006/relationships/image" Target="media/image1253.wmf"/><Relationship Id="rId2489" Type="http://schemas.openxmlformats.org/officeDocument/2006/relationships/oleObject" Target="embeddings/oleObject1211.bin"/><Relationship Id="rId840" Type="http://schemas.openxmlformats.org/officeDocument/2006/relationships/oleObject" Target="embeddings/oleObject413.bin"/><Relationship Id="rId841" Type="http://schemas.openxmlformats.org/officeDocument/2006/relationships/image" Target="media/image418.wmf"/><Relationship Id="rId842" Type="http://schemas.openxmlformats.org/officeDocument/2006/relationships/oleObject" Target="embeddings/oleObject414.bin"/><Relationship Id="rId843" Type="http://schemas.openxmlformats.org/officeDocument/2006/relationships/image" Target="media/image419.wmf"/><Relationship Id="rId844" Type="http://schemas.openxmlformats.org/officeDocument/2006/relationships/oleObject" Target="embeddings/oleObject415.bin"/><Relationship Id="rId845" Type="http://schemas.openxmlformats.org/officeDocument/2006/relationships/image" Target="media/image420.wmf"/><Relationship Id="rId846" Type="http://schemas.openxmlformats.org/officeDocument/2006/relationships/oleObject" Target="embeddings/oleObject416.bin"/><Relationship Id="rId847" Type="http://schemas.openxmlformats.org/officeDocument/2006/relationships/image" Target="media/image421.wmf"/><Relationship Id="rId848" Type="http://schemas.openxmlformats.org/officeDocument/2006/relationships/oleObject" Target="embeddings/oleObject417.bin"/><Relationship Id="rId849" Type="http://schemas.openxmlformats.org/officeDocument/2006/relationships/image" Target="media/image422.wmf"/><Relationship Id="rId1780" Type="http://schemas.openxmlformats.org/officeDocument/2006/relationships/image" Target="media/image899.wmf"/><Relationship Id="rId1781" Type="http://schemas.openxmlformats.org/officeDocument/2006/relationships/oleObject" Target="embeddings/oleObject857.bin"/><Relationship Id="rId1782" Type="http://schemas.openxmlformats.org/officeDocument/2006/relationships/image" Target="media/image900.wmf"/><Relationship Id="rId1783" Type="http://schemas.openxmlformats.org/officeDocument/2006/relationships/oleObject" Target="embeddings/oleObject858.bin"/><Relationship Id="rId1784" Type="http://schemas.openxmlformats.org/officeDocument/2006/relationships/image" Target="media/image901.wmf"/><Relationship Id="rId1785" Type="http://schemas.openxmlformats.org/officeDocument/2006/relationships/oleObject" Target="embeddings/oleObject859.bin"/><Relationship Id="rId1786" Type="http://schemas.openxmlformats.org/officeDocument/2006/relationships/image" Target="media/image902.wmf"/><Relationship Id="rId1787" Type="http://schemas.openxmlformats.org/officeDocument/2006/relationships/oleObject" Target="embeddings/oleObject860.bin"/><Relationship Id="rId1788" Type="http://schemas.openxmlformats.org/officeDocument/2006/relationships/image" Target="media/image903.wmf"/><Relationship Id="rId1789" Type="http://schemas.openxmlformats.org/officeDocument/2006/relationships/oleObject" Target="embeddings/oleObject861.bin"/><Relationship Id="rId300" Type="http://schemas.openxmlformats.org/officeDocument/2006/relationships/image" Target="media/image147.emf"/><Relationship Id="rId301" Type="http://schemas.openxmlformats.org/officeDocument/2006/relationships/oleObject" Target="embeddings/oleObject144.bin"/><Relationship Id="rId302" Type="http://schemas.openxmlformats.org/officeDocument/2006/relationships/image" Target="media/image148.emf"/><Relationship Id="rId303" Type="http://schemas.openxmlformats.org/officeDocument/2006/relationships/oleObject" Target="embeddings/oleObject145.bin"/><Relationship Id="rId304" Type="http://schemas.openxmlformats.org/officeDocument/2006/relationships/image" Target="media/image149.emf"/><Relationship Id="rId305" Type="http://schemas.openxmlformats.org/officeDocument/2006/relationships/oleObject" Target="embeddings/oleObject146.bin"/><Relationship Id="rId306" Type="http://schemas.openxmlformats.org/officeDocument/2006/relationships/image" Target="media/image150.emf"/><Relationship Id="rId307" Type="http://schemas.openxmlformats.org/officeDocument/2006/relationships/oleObject" Target="embeddings/oleObject147.bin"/><Relationship Id="rId308" Type="http://schemas.openxmlformats.org/officeDocument/2006/relationships/image" Target="media/image151.wmf"/><Relationship Id="rId309" Type="http://schemas.openxmlformats.org/officeDocument/2006/relationships/oleObject" Target="embeddings/oleObject148.bin"/><Relationship Id="rId1240" Type="http://schemas.openxmlformats.org/officeDocument/2006/relationships/oleObject" Target="embeddings/oleObject593.bin"/><Relationship Id="rId1241" Type="http://schemas.openxmlformats.org/officeDocument/2006/relationships/image" Target="media/image627.emf"/><Relationship Id="rId1242" Type="http://schemas.openxmlformats.org/officeDocument/2006/relationships/image" Target="media/image628.emf"/><Relationship Id="rId1243" Type="http://schemas.openxmlformats.org/officeDocument/2006/relationships/image" Target="media/image629.emf"/><Relationship Id="rId1244" Type="http://schemas.openxmlformats.org/officeDocument/2006/relationships/image" Target="media/image630.emf"/><Relationship Id="rId1245" Type="http://schemas.openxmlformats.org/officeDocument/2006/relationships/image" Target="media/image633.emf"/><Relationship Id="rId1246" Type="http://schemas.openxmlformats.org/officeDocument/2006/relationships/image" Target="media/image634.emf"/><Relationship Id="rId1247" Type="http://schemas.openxmlformats.org/officeDocument/2006/relationships/image" Target="media/image635.emf"/><Relationship Id="rId1248" Type="http://schemas.openxmlformats.org/officeDocument/2006/relationships/image" Target="media/image636.emf"/><Relationship Id="rId1249" Type="http://schemas.openxmlformats.org/officeDocument/2006/relationships/image" Target="media/image631.wmf"/><Relationship Id="rId2490" Type="http://schemas.openxmlformats.org/officeDocument/2006/relationships/image" Target="media/image1254.wmf"/><Relationship Id="rId2491" Type="http://schemas.openxmlformats.org/officeDocument/2006/relationships/oleObject" Target="embeddings/oleObject1212.bin"/><Relationship Id="rId2492" Type="http://schemas.openxmlformats.org/officeDocument/2006/relationships/image" Target="media/image1255.wmf"/><Relationship Id="rId2493" Type="http://schemas.openxmlformats.org/officeDocument/2006/relationships/oleObject" Target="embeddings/oleObject1213.bin"/><Relationship Id="rId2494" Type="http://schemas.openxmlformats.org/officeDocument/2006/relationships/image" Target="media/image1256.wmf"/><Relationship Id="rId2495" Type="http://schemas.openxmlformats.org/officeDocument/2006/relationships/oleObject" Target="embeddings/oleObject1214.bin"/><Relationship Id="rId2496" Type="http://schemas.openxmlformats.org/officeDocument/2006/relationships/image" Target="media/image1257.wmf"/><Relationship Id="rId2497" Type="http://schemas.openxmlformats.org/officeDocument/2006/relationships/oleObject" Target="embeddings/oleObject1215.bin"/><Relationship Id="rId2498" Type="http://schemas.openxmlformats.org/officeDocument/2006/relationships/image" Target="media/image1258.wmf"/><Relationship Id="rId2499" Type="http://schemas.openxmlformats.org/officeDocument/2006/relationships/oleObject" Target="embeddings/oleObject1216.bin"/><Relationship Id="rId850" Type="http://schemas.openxmlformats.org/officeDocument/2006/relationships/oleObject" Target="embeddings/oleObject418.bin"/><Relationship Id="rId851" Type="http://schemas.openxmlformats.org/officeDocument/2006/relationships/image" Target="media/image423.wmf"/><Relationship Id="rId852" Type="http://schemas.openxmlformats.org/officeDocument/2006/relationships/oleObject" Target="embeddings/oleObject419.bin"/><Relationship Id="rId853" Type="http://schemas.openxmlformats.org/officeDocument/2006/relationships/image" Target="media/image424.wmf"/><Relationship Id="rId854" Type="http://schemas.openxmlformats.org/officeDocument/2006/relationships/oleObject" Target="embeddings/oleObject420.bin"/><Relationship Id="rId855" Type="http://schemas.openxmlformats.org/officeDocument/2006/relationships/image" Target="media/image425.wmf"/><Relationship Id="rId856" Type="http://schemas.openxmlformats.org/officeDocument/2006/relationships/oleObject" Target="embeddings/oleObject421.bin"/><Relationship Id="rId857" Type="http://schemas.openxmlformats.org/officeDocument/2006/relationships/image" Target="media/image426.wmf"/><Relationship Id="rId858" Type="http://schemas.openxmlformats.org/officeDocument/2006/relationships/oleObject" Target="embeddings/oleObject422.bin"/><Relationship Id="rId859" Type="http://schemas.openxmlformats.org/officeDocument/2006/relationships/image" Target="media/image427.wmf"/><Relationship Id="rId1790" Type="http://schemas.openxmlformats.org/officeDocument/2006/relationships/image" Target="media/image904.wmf"/><Relationship Id="rId1791" Type="http://schemas.openxmlformats.org/officeDocument/2006/relationships/oleObject" Target="embeddings/oleObject862.bin"/><Relationship Id="rId1792" Type="http://schemas.openxmlformats.org/officeDocument/2006/relationships/image" Target="media/image905.wmf"/><Relationship Id="rId1793" Type="http://schemas.openxmlformats.org/officeDocument/2006/relationships/oleObject" Target="embeddings/oleObject863.bin"/><Relationship Id="rId1794" Type="http://schemas.openxmlformats.org/officeDocument/2006/relationships/image" Target="media/image906.wmf"/><Relationship Id="rId1795" Type="http://schemas.openxmlformats.org/officeDocument/2006/relationships/oleObject" Target="embeddings/oleObject864.bin"/><Relationship Id="rId1796" Type="http://schemas.openxmlformats.org/officeDocument/2006/relationships/image" Target="media/image907.wmf"/><Relationship Id="rId1797" Type="http://schemas.openxmlformats.org/officeDocument/2006/relationships/oleObject" Target="embeddings/oleObject865.bin"/><Relationship Id="rId1798" Type="http://schemas.openxmlformats.org/officeDocument/2006/relationships/image" Target="media/image908.wmf"/><Relationship Id="rId1799" Type="http://schemas.openxmlformats.org/officeDocument/2006/relationships/oleObject" Target="embeddings/oleObject866.bin"/><Relationship Id="rId310" Type="http://schemas.openxmlformats.org/officeDocument/2006/relationships/image" Target="media/image152.wmf"/><Relationship Id="rId311" Type="http://schemas.openxmlformats.org/officeDocument/2006/relationships/oleObject" Target="embeddings/oleObject149.bin"/><Relationship Id="rId312" Type="http://schemas.openxmlformats.org/officeDocument/2006/relationships/image" Target="media/image153.wmf"/><Relationship Id="rId313" Type="http://schemas.openxmlformats.org/officeDocument/2006/relationships/oleObject" Target="embeddings/oleObject150.bin"/><Relationship Id="rId314" Type="http://schemas.openxmlformats.org/officeDocument/2006/relationships/image" Target="media/image154.wmf"/><Relationship Id="rId315" Type="http://schemas.openxmlformats.org/officeDocument/2006/relationships/oleObject" Target="embeddings/oleObject151.bin"/><Relationship Id="rId316" Type="http://schemas.openxmlformats.org/officeDocument/2006/relationships/image" Target="media/image155.wmf"/><Relationship Id="rId317" Type="http://schemas.openxmlformats.org/officeDocument/2006/relationships/oleObject" Target="embeddings/oleObject152.bin"/><Relationship Id="rId318" Type="http://schemas.openxmlformats.org/officeDocument/2006/relationships/image" Target="media/image156.wmf"/><Relationship Id="rId319" Type="http://schemas.openxmlformats.org/officeDocument/2006/relationships/oleObject" Target="embeddings/oleObject153.bin"/><Relationship Id="rId1250" Type="http://schemas.openxmlformats.org/officeDocument/2006/relationships/oleObject" Target="embeddings/oleObject594.bin"/><Relationship Id="rId1251" Type="http://schemas.openxmlformats.org/officeDocument/2006/relationships/image" Target="media/image632.wmf"/><Relationship Id="rId1252" Type="http://schemas.openxmlformats.org/officeDocument/2006/relationships/oleObject" Target="embeddings/oleObject595.bin"/><Relationship Id="rId1253" Type="http://schemas.openxmlformats.org/officeDocument/2006/relationships/image" Target="media/image633.wmf"/><Relationship Id="rId1254" Type="http://schemas.openxmlformats.org/officeDocument/2006/relationships/oleObject" Target="embeddings/oleObject596.bin"/><Relationship Id="rId1255" Type="http://schemas.openxmlformats.org/officeDocument/2006/relationships/image" Target="media/image634.wmf"/><Relationship Id="rId1256" Type="http://schemas.openxmlformats.org/officeDocument/2006/relationships/oleObject" Target="embeddings/oleObject597.bin"/><Relationship Id="rId1257" Type="http://schemas.openxmlformats.org/officeDocument/2006/relationships/image" Target="media/image635.wmf"/><Relationship Id="rId1258" Type="http://schemas.openxmlformats.org/officeDocument/2006/relationships/oleObject" Target="embeddings/oleObject598.bin"/><Relationship Id="rId1259" Type="http://schemas.openxmlformats.org/officeDocument/2006/relationships/image" Target="media/image636.wmf"/><Relationship Id="rId860" Type="http://schemas.openxmlformats.org/officeDocument/2006/relationships/oleObject" Target="embeddings/oleObject423.bin"/><Relationship Id="rId861" Type="http://schemas.openxmlformats.org/officeDocument/2006/relationships/image" Target="media/image428.wmf"/><Relationship Id="rId862" Type="http://schemas.openxmlformats.org/officeDocument/2006/relationships/oleObject" Target="embeddings/oleObject424.bin"/><Relationship Id="rId863" Type="http://schemas.openxmlformats.org/officeDocument/2006/relationships/image" Target="media/image429.wmf"/><Relationship Id="rId864" Type="http://schemas.openxmlformats.org/officeDocument/2006/relationships/oleObject" Target="embeddings/oleObject425.bin"/><Relationship Id="rId865" Type="http://schemas.openxmlformats.org/officeDocument/2006/relationships/image" Target="media/image430.wmf"/><Relationship Id="rId866" Type="http://schemas.openxmlformats.org/officeDocument/2006/relationships/oleObject" Target="embeddings/oleObject426.bin"/><Relationship Id="rId867" Type="http://schemas.openxmlformats.org/officeDocument/2006/relationships/image" Target="media/image431.wmf"/><Relationship Id="rId868" Type="http://schemas.openxmlformats.org/officeDocument/2006/relationships/oleObject" Target="embeddings/oleObject427.bin"/><Relationship Id="rId869" Type="http://schemas.openxmlformats.org/officeDocument/2006/relationships/image" Target="media/image432.wmf"/><Relationship Id="rId320" Type="http://schemas.openxmlformats.org/officeDocument/2006/relationships/image" Target="media/image157.wmf"/><Relationship Id="rId321" Type="http://schemas.openxmlformats.org/officeDocument/2006/relationships/oleObject" Target="embeddings/oleObject154.bin"/><Relationship Id="rId322" Type="http://schemas.openxmlformats.org/officeDocument/2006/relationships/image" Target="media/image158.wmf"/><Relationship Id="rId323" Type="http://schemas.openxmlformats.org/officeDocument/2006/relationships/oleObject" Target="embeddings/oleObject155.bin"/><Relationship Id="rId324" Type="http://schemas.openxmlformats.org/officeDocument/2006/relationships/image" Target="media/image159.wmf"/><Relationship Id="rId325" Type="http://schemas.openxmlformats.org/officeDocument/2006/relationships/oleObject" Target="embeddings/oleObject156.bin"/><Relationship Id="rId326" Type="http://schemas.openxmlformats.org/officeDocument/2006/relationships/image" Target="media/image160.wmf"/><Relationship Id="rId327" Type="http://schemas.openxmlformats.org/officeDocument/2006/relationships/oleObject" Target="embeddings/oleObject157.bin"/><Relationship Id="rId328" Type="http://schemas.openxmlformats.org/officeDocument/2006/relationships/image" Target="media/image161.wmf"/><Relationship Id="rId329" Type="http://schemas.openxmlformats.org/officeDocument/2006/relationships/oleObject" Target="embeddings/oleObject158.bin"/><Relationship Id="rId1260" Type="http://schemas.openxmlformats.org/officeDocument/2006/relationships/oleObject" Target="embeddings/oleObject599.bin"/><Relationship Id="rId1261" Type="http://schemas.openxmlformats.org/officeDocument/2006/relationships/image" Target="media/image637.wmf"/><Relationship Id="rId1262" Type="http://schemas.openxmlformats.org/officeDocument/2006/relationships/oleObject" Target="embeddings/oleObject600.bin"/><Relationship Id="rId1263" Type="http://schemas.openxmlformats.org/officeDocument/2006/relationships/image" Target="media/image638.wmf"/><Relationship Id="rId1264" Type="http://schemas.openxmlformats.org/officeDocument/2006/relationships/oleObject" Target="embeddings/oleObject601.bin"/><Relationship Id="rId1265" Type="http://schemas.openxmlformats.org/officeDocument/2006/relationships/image" Target="media/image639.wmf"/><Relationship Id="rId1266" Type="http://schemas.openxmlformats.org/officeDocument/2006/relationships/oleObject" Target="embeddings/oleObject602.bin"/><Relationship Id="rId1267" Type="http://schemas.openxmlformats.org/officeDocument/2006/relationships/image" Target="media/image640.wmf"/><Relationship Id="rId1268" Type="http://schemas.openxmlformats.org/officeDocument/2006/relationships/oleObject" Target="embeddings/oleObject603.bin"/><Relationship Id="rId1269" Type="http://schemas.openxmlformats.org/officeDocument/2006/relationships/image" Target="media/image641.wmf"/><Relationship Id="rId870" Type="http://schemas.openxmlformats.org/officeDocument/2006/relationships/oleObject" Target="embeddings/oleObject428.bin"/><Relationship Id="rId871" Type="http://schemas.openxmlformats.org/officeDocument/2006/relationships/image" Target="media/image433.wmf"/><Relationship Id="rId872" Type="http://schemas.openxmlformats.org/officeDocument/2006/relationships/oleObject" Target="embeddings/oleObject429.bin"/><Relationship Id="rId873" Type="http://schemas.openxmlformats.org/officeDocument/2006/relationships/image" Target="media/image434.wmf"/><Relationship Id="rId874" Type="http://schemas.openxmlformats.org/officeDocument/2006/relationships/oleObject" Target="embeddings/oleObject430.bin"/><Relationship Id="rId875" Type="http://schemas.openxmlformats.org/officeDocument/2006/relationships/image" Target="media/image435.wmf"/><Relationship Id="rId876" Type="http://schemas.openxmlformats.org/officeDocument/2006/relationships/oleObject" Target="embeddings/oleObject431.bin"/><Relationship Id="rId877" Type="http://schemas.openxmlformats.org/officeDocument/2006/relationships/image" Target="media/image436.wmf"/><Relationship Id="rId878" Type="http://schemas.openxmlformats.org/officeDocument/2006/relationships/oleObject" Target="embeddings/oleObject432.bin"/><Relationship Id="rId879" Type="http://schemas.openxmlformats.org/officeDocument/2006/relationships/image" Target="media/image437.wmf"/><Relationship Id="rId330" Type="http://schemas.openxmlformats.org/officeDocument/2006/relationships/image" Target="media/image162.wmf"/><Relationship Id="rId331" Type="http://schemas.openxmlformats.org/officeDocument/2006/relationships/oleObject" Target="embeddings/oleObject159.bin"/><Relationship Id="rId332" Type="http://schemas.openxmlformats.org/officeDocument/2006/relationships/image" Target="media/image163.wmf"/><Relationship Id="rId333" Type="http://schemas.openxmlformats.org/officeDocument/2006/relationships/oleObject" Target="embeddings/oleObject160.bin"/><Relationship Id="rId334" Type="http://schemas.openxmlformats.org/officeDocument/2006/relationships/image" Target="media/image164.wmf"/><Relationship Id="rId335" Type="http://schemas.openxmlformats.org/officeDocument/2006/relationships/oleObject" Target="embeddings/oleObject161.bin"/><Relationship Id="rId336" Type="http://schemas.openxmlformats.org/officeDocument/2006/relationships/image" Target="media/image165.wmf"/><Relationship Id="rId337" Type="http://schemas.openxmlformats.org/officeDocument/2006/relationships/oleObject" Target="embeddings/oleObject162.bin"/><Relationship Id="rId338" Type="http://schemas.openxmlformats.org/officeDocument/2006/relationships/image" Target="media/image166.wmf"/><Relationship Id="rId339" Type="http://schemas.openxmlformats.org/officeDocument/2006/relationships/oleObject" Target="embeddings/oleObject163.bin"/><Relationship Id="rId1270" Type="http://schemas.openxmlformats.org/officeDocument/2006/relationships/oleObject" Target="embeddings/oleObject604.bin"/><Relationship Id="rId1271" Type="http://schemas.openxmlformats.org/officeDocument/2006/relationships/image" Target="media/image642.wmf"/><Relationship Id="rId2700" Type="http://schemas.openxmlformats.org/officeDocument/2006/relationships/image" Target="media/image1359.wmf"/><Relationship Id="rId2701" Type="http://schemas.openxmlformats.org/officeDocument/2006/relationships/oleObject" Target="embeddings/oleObject1317.bin"/><Relationship Id="rId2702" Type="http://schemas.openxmlformats.org/officeDocument/2006/relationships/image" Target="media/image1360.wmf"/><Relationship Id="rId2703" Type="http://schemas.openxmlformats.org/officeDocument/2006/relationships/oleObject" Target="embeddings/oleObject1318.bin"/><Relationship Id="rId2704" Type="http://schemas.openxmlformats.org/officeDocument/2006/relationships/image" Target="media/image1361.wmf"/><Relationship Id="rId2705" Type="http://schemas.openxmlformats.org/officeDocument/2006/relationships/oleObject" Target="embeddings/oleObject1319.bin"/><Relationship Id="rId2706" Type="http://schemas.openxmlformats.org/officeDocument/2006/relationships/image" Target="media/image1362.wmf"/><Relationship Id="rId2707" Type="http://schemas.openxmlformats.org/officeDocument/2006/relationships/oleObject" Target="embeddings/oleObject1320.bin"/><Relationship Id="rId2708" Type="http://schemas.openxmlformats.org/officeDocument/2006/relationships/image" Target="media/image1363.wmf"/><Relationship Id="rId2709" Type="http://schemas.openxmlformats.org/officeDocument/2006/relationships/oleObject" Target="embeddings/oleObject1321.bin"/><Relationship Id="rId1272" Type="http://schemas.openxmlformats.org/officeDocument/2006/relationships/oleObject" Target="embeddings/oleObject605.bin"/><Relationship Id="rId1273" Type="http://schemas.openxmlformats.org/officeDocument/2006/relationships/image" Target="media/image643.wmf"/><Relationship Id="rId1274" Type="http://schemas.openxmlformats.org/officeDocument/2006/relationships/oleObject" Target="embeddings/oleObject606.bin"/><Relationship Id="rId1275" Type="http://schemas.openxmlformats.org/officeDocument/2006/relationships/image" Target="media/image644.wmf"/><Relationship Id="rId1276" Type="http://schemas.openxmlformats.org/officeDocument/2006/relationships/oleObject" Target="embeddings/oleObject607.bin"/><Relationship Id="rId1277" Type="http://schemas.openxmlformats.org/officeDocument/2006/relationships/image" Target="media/image645.wmf"/><Relationship Id="rId1278" Type="http://schemas.openxmlformats.org/officeDocument/2006/relationships/oleObject" Target="embeddings/oleObject608.bin"/><Relationship Id="rId1279" Type="http://schemas.openxmlformats.org/officeDocument/2006/relationships/image" Target="media/image646.wmf"/><Relationship Id="rId880" Type="http://schemas.openxmlformats.org/officeDocument/2006/relationships/oleObject" Target="embeddings/oleObject433.bin"/><Relationship Id="rId881" Type="http://schemas.openxmlformats.org/officeDocument/2006/relationships/image" Target="media/image438.wmf"/><Relationship Id="rId882" Type="http://schemas.openxmlformats.org/officeDocument/2006/relationships/oleObject" Target="embeddings/oleObject434.bin"/><Relationship Id="rId883" Type="http://schemas.openxmlformats.org/officeDocument/2006/relationships/image" Target="media/image439.emf"/><Relationship Id="rId884" Type="http://schemas.openxmlformats.org/officeDocument/2006/relationships/oleObject" Target="embeddings/oleObject435.bin"/><Relationship Id="rId885" Type="http://schemas.openxmlformats.org/officeDocument/2006/relationships/image" Target="media/image440.wmf"/><Relationship Id="rId886" Type="http://schemas.openxmlformats.org/officeDocument/2006/relationships/oleObject" Target="embeddings/oleObject436.bin"/><Relationship Id="rId887" Type="http://schemas.openxmlformats.org/officeDocument/2006/relationships/image" Target="media/image441.wmf"/><Relationship Id="rId888" Type="http://schemas.openxmlformats.org/officeDocument/2006/relationships/oleObject" Target="embeddings/oleObject437.bin"/><Relationship Id="rId889" Type="http://schemas.openxmlformats.org/officeDocument/2006/relationships/image" Target="media/image442.wmf"/><Relationship Id="rId340" Type="http://schemas.openxmlformats.org/officeDocument/2006/relationships/image" Target="media/image167.wmf"/><Relationship Id="rId341" Type="http://schemas.openxmlformats.org/officeDocument/2006/relationships/oleObject" Target="embeddings/oleObject164.bin"/><Relationship Id="rId342" Type="http://schemas.openxmlformats.org/officeDocument/2006/relationships/image" Target="media/image168.wmf"/><Relationship Id="rId343" Type="http://schemas.openxmlformats.org/officeDocument/2006/relationships/oleObject" Target="embeddings/oleObject165.bin"/><Relationship Id="rId344" Type="http://schemas.openxmlformats.org/officeDocument/2006/relationships/image" Target="media/image169.wmf"/><Relationship Id="rId345" Type="http://schemas.openxmlformats.org/officeDocument/2006/relationships/oleObject" Target="embeddings/oleObject166.bin"/><Relationship Id="rId346" Type="http://schemas.openxmlformats.org/officeDocument/2006/relationships/image" Target="media/image170.wmf"/><Relationship Id="rId347" Type="http://schemas.openxmlformats.org/officeDocument/2006/relationships/oleObject" Target="embeddings/oleObject167.bin"/><Relationship Id="rId348" Type="http://schemas.openxmlformats.org/officeDocument/2006/relationships/image" Target="media/image171.wmf"/><Relationship Id="rId349" Type="http://schemas.openxmlformats.org/officeDocument/2006/relationships/oleObject" Target="embeddings/oleObject168.bin"/><Relationship Id="rId1280" Type="http://schemas.openxmlformats.org/officeDocument/2006/relationships/oleObject" Target="embeddings/oleObject609.bin"/><Relationship Id="rId1281" Type="http://schemas.openxmlformats.org/officeDocument/2006/relationships/image" Target="media/image647.wmf"/><Relationship Id="rId2710" Type="http://schemas.openxmlformats.org/officeDocument/2006/relationships/image" Target="media/image1364.wmf"/><Relationship Id="rId2711" Type="http://schemas.openxmlformats.org/officeDocument/2006/relationships/oleObject" Target="embeddings/oleObject1322.bin"/><Relationship Id="rId2712" Type="http://schemas.openxmlformats.org/officeDocument/2006/relationships/image" Target="media/image1365.wmf"/><Relationship Id="rId2713" Type="http://schemas.openxmlformats.org/officeDocument/2006/relationships/oleObject" Target="embeddings/oleObject1323.bin"/><Relationship Id="rId2714" Type="http://schemas.openxmlformats.org/officeDocument/2006/relationships/image" Target="media/image1366.wmf"/><Relationship Id="rId2715" Type="http://schemas.openxmlformats.org/officeDocument/2006/relationships/oleObject" Target="embeddings/oleObject1324.bin"/><Relationship Id="rId2716" Type="http://schemas.openxmlformats.org/officeDocument/2006/relationships/image" Target="media/image1367.wmf"/><Relationship Id="rId2717" Type="http://schemas.openxmlformats.org/officeDocument/2006/relationships/oleObject" Target="embeddings/oleObject1325.bin"/><Relationship Id="rId2718" Type="http://schemas.openxmlformats.org/officeDocument/2006/relationships/image" Target="media/image1368.wmf"/><Relationship Id="rId2719" Type="http://schemas.openxmlformats.org/officeDocument/2006/relationships/oleObject" Target="embeddings/oleObject1326.bin"/><Relationship Id="rId1282" Type="http://schemas.openxmlformats.org/officeDocument/2006/relationships/oleObject" Target="embeddings/oleObject610.bin"/><Relationship Id="rId1283" Type="http://schemas.openxmlformats.org/officeDocument/2006/relationships/image" Target="media/image648.wmf"/><Relationship Id="rId1284" Type="http://schemas.openxmlformats.org/officeDocument/2006/relationships/oleObject" Target="embeddings/oleObject611.bin"/><Relationship Id="rId1285" Type="http://schemas.openxmlformats.org/officeDocument/2006/relationships/image" Target="media/image649.wmf"/><Relationship Id="rId1286" Type="http://schemas.openxmlformats.org/officeDocument/2006/relationships/oleObject" Target="embeddings/oleObject612.bin"/><Relationship Id="rId1287" Type="http://schemas.openxmlformats.org/officeDocument/2006/relationships/image" Target="media/image650.wmf"/><Relationship Id="rId1288" Type="http://schemas.openxmlformats.org/officeDocument/2006/relationships/oleObject" Target="embeddings/oleObject613.bin"/><Relationship Id="rId1289" Type="http://schemas.openxmlformats.org/officeDocument/2006/relationships/image" Target="media/image651.wmf"/><Relationship Id="rId890" Type="http://schemas.openxmlformats.org/officeDocument/2006/relationships/oleObject" Target="embeddings/oleObject438.bin"/><Relationship Id="rId891" Type="http://schemas.openxmlformats.org/officeDocument/2006/relationships/image" Target="media/image443.wmf"/><Relationship Id="rId892" Type="http://schemas.openxmlformats.org/officeDocument/2006/relationships/oleObject" Target="embeddings/oleObject439.bin"/><Relationship Id="rId893" Type="http://schemas.openxmlformats.org/officeDocument/2006/relationships/image" Target="media/image444.wmf"/><Relationship Id="rId894" Type="http://schemas.openxmlformats.org/officeDocument/2006/relationships/oleObject" Target="embeddings/oleObject440.bin"/><Relationship Id="rId895" Type="http://schemas.openxmlformats.org/officeDocument/2006/relationships/image" Target="media/image445.wmf"/><Relationship Id="rId896" Type="http://schemas.openxmlformats.org/officeDocument/2006/relationships/oleObject" Target="embeddings/oleObject441.bin"/><Relationship Id="rId897" Type="http://schemas.openxmlformats.org/officeDocument/2006/relationships/image" Target="media/image446.wmf"/><Relationship Id="rId898" Type="http://schemas.openxmlformats.org/officeDocument/2006/relationships/oleObject" Target="embeddings/oleObject442.bin"/><Relationship Id="rId899" Type="http://schemas.openxmlformats.org/officeDocument/2006/relationships/image" Target="media/image447.wmf"/><Relationship Id="rId350" Type="http://schemas.openxmlformats.org/officeDocument/2006/relationships/image" Target="media/image172.wmf"/><Relationship Id="rId351" Type="http://schemas.openxmlformats.org/officeDocument/2006/relationships/oleObject" Target="embeddings/oleObject169.bin"/><Relationship Id="rId352" Type="http://schemas.openxmlformats.org/officeDocument/2006/relationships/image" Target="media/image173.wmf"/><Relationship Id="rId353" Type="http://schemas.openxmlformats.org/officeDocument/2006/relationships/oleObject" Target="embeddings/oleObject170.bin"/><Relationship Id="rId354" Type="http://schemas.openxmlformats.org/officeDocument/2006/relationships/image" Target="media/image174.wmf"/><Relationship Id="rId355" Type="http://schemas.openxmlformats.org/officeDocument/2006/relationships/oleObject" Target="embeddings/oleObject171.bin"/><Relationship Id="rId356" Type="http://schemas.openxmlformats.org/officeDocument/2006/relationships/image" Target="media/image175.wmf"/><Relationship Id="rId357" Type="http://schemas.openxmlformats.org/officeDocument/2006/relationships/oleObject" Target="embeddings/oleObject172.bin"/><Relationship Id="rId358" Type="http://schemas.openxmlformats.org/officeDocument/2006/relationships/image" Target="media/image176.wmf"/><Relationship Id="rId359" Type="http://schemas.openxmlformats.org/officeDocument/2006/relationships/oleObject" Target="embeddings/oleObject173.bin"/><Relationship Id="rId1290" Type="http://schemas.openxmlformats.org/officeDocument/2006/relationships/oleObject" Target="embeddings/oleObject614.bin"/><Relationship Id="rId1291" Type="http://schemas.openxmlformats.org/officeDocument/2006/relationships/image" Target="media/image652.wmf"/><Relationship Id="rId2720" Type="http://schemas.openxmlformats.org/officeDocument/2006/relationships/image" Target="media/image1369.wmf"/><Relationship Id="rId2721" Type="http://schemas.openxmlformats.org/officeDocument/2006/relationships/oleObject" Target="embeddings/oleObject1327.bin"/><Relationship Id="rId2722" Type="http://schemas.openxmlformats.org/officeDocument/2006/relationships/image" Target="media/image1370.wmf"/><Relationship Id="rId2723" Type="http://schemas.openxmlformats.org/officeDocument/2006/relationships/oleObject" Target="embeddings/oleObject1328.bin"/><Relationship Id="rId2724" Type="http://schemas.openxmlformats.org/officeDocument/2006/relationships/image" Target="media/image1371.wmf"/><Relationship Id="rId2725" Type="http://schemas.openxmlformats.org/officeDocument/2006/relationships/oleObject" Target="embeddings/oleObject1329.bin"/><Relationship Id="rId2726" Type="http://schemas.openxmlformats.org/officeDocument/2006/relationships/image" Target="media/image1372.wmf"/><Relationship Id="rId2727" Type="http://schemas.openxmlformats.org/officeDocument/2006/relationships/oleObject" Target="embeddings/oleObject1330.bin"/><Relationship Id="rId2728" Type="http://schemas.openxmlformats.org/officeDocument/2006/relationships/image" Target="media/image1373.wmf"/><Relationship Id="rId2729" Type="http://schemas.openxmlformats.org/officeDocument/2006/relationships/oleObject" Target="embeddings/oleObject1331.bin"/><Relationship Id="rId1292" Type="http://schemas.openxmlformats.org/officeDocument/2006/relationships/oleObject" Target="embeddings/oleObject615.bin"/><Relationship Id="rId1293" Type="http://schemas.openxmlformats.org/officeDocument/2006/relationships/image" Target="media/image653.wmf"/><Relationship Id="rId1294" Type="http://schemas.openxmlformats.org/officeDocument/2006/relationships/oleObject" Target="embeddings/oleObject616.bin"/><Relationship Id="rId1295" Type="http://schemas.openxmlformats.org/officeDocument/2006/relationships/image" Target="media/image654.emf"/><Relationship Id="rId1296" Type="http://schemas.openxmlformats.org/officeDocument/2006/relationships/oleObject" Target="embeddings/oleObject617.bin"/><Relationship Id="rId1297" Type="http://schemas.openxmlformats.org/officeDocument/2006/relationships/image" Target="media/image655.emf"/><Relationship Id="rId1298" Type="http://schemas.openxmlformats.org/officeDocument/2006/relationships/oleObject" Target="embeddings/oleObject618.bin"/><Relationship Id="rId1299" Type="http://schemas.openxmlformats.org/officeDocument/2006/relationships/image" Target="media/image656.emf"/><Relationship Id="rId360" Type="http://schemas.openxmlformats.org/officeDocument/2006/relationships/image" Target="media/image177.wmf"/><Relationship Id="rId361" Type="http://schemas.openxmlformats.org/officeDocument/2006/relationships/oleObject" Target="embeddings/oleObject174.bin"/><Relationship Id="rId362" Type="http://schemas.openxmlformats.org/officeDocument/2006/relationships/image" Target="media/image178.wmf"/><Relationship Id="rId363" Type="http://schemas.openxmlformats.org/officeDocument/2006/relationships/oleObject" Target="embeddings/oleObject175.bin"/><Relationship Id="rId364" Type="http://schemas.openxmlformats.org/officeDocument/2006/relationships/image" Target="media/image179.wmf"/><Relationship Id="rId365" Type="http://schemas.openxmlformats.org/officeDocument/2006/relationships/oleObject" Target="embeddings/oleObject176.bin"/><Relationship Id="rId366" Type="http://schemas.openxmlformats.org/officeDocument/2006/relationships/image" Target="media/image180.wmf"/><Relationship Id="rId367" Type="http://schemas.openxmlformats.org/officeDocument/2006/relationships/oleObject" Target="embeddings/oleObject177.bin"/><Relationship Id="rId368" Type="http://schemas.openxmlformats.org/officeDocument/2006/relationships/image" Target="media/image181.wmf"/><Relationship Id="rId369" Type="http://schemas.openxmlformats.org/officeDocument/2006/relationships/oleObject" Target="embeddings/oleObject178.bin"/><Relationship Id="rId2730" Type="http://schemas.openxmlformats.org/officeDocument/2006/relationships/image" Target="media/image1374.wmf"/><Relationship Id="rId2731" Type="http://schemas.openxmlformats.org/officeDocument/2006/relationships/oleObject" Target="embeddings/oleObject1332.bin"/><Relationship Id="rId2732" Type="http://schemas.openxmlformats.org/officeDocument/2006/relationships/image" Target="media/image1375.wmf"/><Relationship Id="rId2733" Type="http://schemas.openxmlformats.org/officeDocument/2006/relationships/oleObject" Target="embeddings/oleObject1333.bin"/><Relationship Id="rId2734" Type="http://schemas.openxmlformats.org/officeDocument/2006/relationships/image" Target="media/image1376.wmf"/><Relationship Id="rId2735" Type="http://schemas.openxmlformats.org/officeDocument/2006/relationships/oleObject" Target="embeddings/oleObject1334.bin"/><Relationship Id="rId2736" Type="http://schemas.openxmlformats.org/officeDocument/2006/relationships/image" Target="media/image1377.wmf"/><Relationship Id="rId2737" Type="http://schemas.openxmlformats.org/officeDocument/2006/relationships/oleObject" Target="embeddings/oleObject1335.bin"/><Relationship Id="rId2738" Type="http://schemas.openxmlformats.org/officeDocument/2006/relationships/image" Target="media/image1378.wmf"/><Relationship Id="rId2739" Type="http://schemas.openxmlformats.org/officeDocument/2006/relationships/oleObject" Target="embeddings/oleObject1336.bin"/><Relationship Id="rId370" Type="http://schemas.openxmlformats.org/officeDocument/2006/relationships/image" Target="media/image182.wmf"/><Relationship Id="rId371" Type="http://schemas.openxmlformats.org/officeDocument/2006/relationships/oleObject" Target="embeddings/oleObject179.bin"/><Relationship Id="rId372" Type="http://schemas.openxmlformats.org/officeDocument/2006/relationships/image" Target="media/image183.wmf"/><Relationship Id="rId373" Type="http://schemas.openxmlformats.org/officeDocument/2006/relationships/oleObject" Target="embeddings/oleObject180.bin"/><Relationship Id="rId374" Type="http://schemas.openxmlformats.org/officeDocument/2006/relationships/image" Target="media/image184.wmf"/><Relationship Id="rId375" Type="http://schemas.openxmlformats.org/officeDocument/2006/relationships/oleObject" Target="embeddings/oleObject181.bin"/><Relationship Id="rId376" Type="http://schemas.openxmlformats.org/officeDocument/2006/relationships/image" Target="media/image185.wmf"/><Relationship Id="rId377" Type="http://schemas.openxmlformats.org/officeDocument/2006/relationships/oleObject" Target="embeddings/oleObject182.bin"/><Relationship Id="rId378" Type="http://schemas.openxmlformats.org/officeDocument/2006/relationships/image" Target="media/image186.wmf"/><Relationship Id="rId379" Type="http://schemas.openxmlformats.org/officeDocument/2006/relationships/oleObject" Target="embeddings/oleObject183.bin"/><Relationship Id="rId2740" Type="http://schemas.openxmlformats.org/officeDocument/2006/relationships/image" Target="media/image1379.wmf"/><Relationship Id="rId2741" Type="http://schemas.openxmlformats.org/officeDocument/2006/relationships/oleObject" Target="embeddings/oleObject1337.bin"/><Relationship Id="rId2742" Type="http://schemas.openxmlformats.org/officeDocument/2006/relationships/image" Target="media/image1380.wmf"/><Relationship Id="rId2743" Type="http://schemas.openxmlformats.org/officeDocument/2006/relationships/oleObject" Target="embeddings/oleObject1338.bin"/><Relationship Id="rId2744" Type="http://schemas.openxmlformats.org/officeDocument/2006/relationships/image" Target="media/image1381.wmf"/><Relationship Id="rId2745" Type="http://schemas.openxmlformats.org/officeDocument/2006/relationships/oleObject" Target="embeddings/oleObject1339.bin"/><Relationship Id="rId2746" Type="http://schemas.openxmlformats.org/officeDocument/2006/relationships/image" Target="media/image1382.emf"/><Relationship Id="rId2747" Type="http://schemas.openxmlformats.org/officeDocument/2006/relationships/oleObject" Target="embeddings/oleObject1340.bin"/><Relationship Id="rId2748" Type="http://schemas.openxmlformats.org/officeDocument/2006/relationships/image" Target="media/image1383.emf"/><Relationship Id="rId2749" Type="http://schemas.openxmlformats.org/officeDocument/2006/relationships/oleObject" Target="embeddings/oleObject1341.bin"/><Relationship Id="rId2200" Type="http://schemas.openxmlformats.org/officeDocument/2006/relationships/image" Target="media/image1109.wmf"/><Relationship Id="rId2201" Type="http://schemas.openxmlformats.org/officeDocument/2006/relationships/oleObject" Target="embeddings/oleObject1067.bin"/><Relationship Id="rId2202" Type="http://schemas.openxmlformats.org/officeDocument/2006/relationships/image" Target="media/image1110.wmf"/><Relationship Id="rId2203" Type="http://schemas.openxmlformats.org/officeDocument/2006/relationships/oleObject" Target="embeddings/oleObject1068.bin"/><Relationship Id="rId2204" Type="http://schemas.openxmlformats.org/officeDocument/2006/relationships/image" Target="media/image1111.wmf"/><Relationship Id="rId2205" Type="http://schemas.openxmlformats.org/officeDocument/2006/relationships/oleObject" Target="embeddings/oleObject1069.bin"/><Relationship Id="rId2206" Type="http://schemas.openxmlformats.org/officeDocument/2006/relationships/image" Target="media/image1112.wmf"/><Relationship Id="rId2207" Type="http://schemas.openxmlformats.org/officeDocument/2006/relationships/oleObject" Target="embeddings/oleObject1070.bin"/><Relationship Id="rId2208" Type="http://schemas.openxmlformats.org/officeDocument/2006/relationships/image" Target="media/image1113.wmf"/><Relationship Id="rId2209" Type="http://schemas.openxmlformats.org/officeDocument/2006/relationships/oleObject" Target="embeddings/oleObject1071.bin"/><Relationship Id="rId1500" Type="http://schemas.openxmlformats.org/officeDocument/2006/relationships/oleObject" Target="embeddings/oleObject719.bin"/><Relationship Id="rId1501" Type="http://schemas.openxmlformats.org/officeDocument/2006/relationships/image" Target="media/image757.emf"/><Relationship Id="rId1502" Type="http://schemas.openxmlformats.org/officeDocument/2006/relationships/oleObject" Target="embeddings/oleObject720.bin"/><Relationship Id="rId1503" Type="http://schemas.openxmlformats.org/officeDocument/2006/relationships/image" Target="media/image758.emf"/><Relationship Id="rId1504" Type="http://schemas.openxmlformats.org/officeDocument/2006/relationships/oleObject" Target="embeddings/oleObject721.bin"/><Relationship Id="rId1505" Type="http://schemas.openxmlformats.org/officeDocument/2006/relationships/image" Target="media/image759.emf"/><Relationship Id="rId1506" Type="http://schemas.openxmlformats.org/officeDocument/2006/relationships/oleObject" Target="embeddings/oleObject722.bin"/><Relationship Id="rId1507" Type="http://schemas.openxmlformats.org/officeDocument/2006/relationships/image" Target="media/image760.emf"/><Relationship Id="rId1508" Type="http://schemas.openxmlformats.org/officeDocument/2006/relationships/oleObject" Target="embeddings/oleObject723.bin"/><Relationship Id="rId1509" Type="http://schemas.openxmlformats.org/officeDocument/2006/relationships/image" Target="media/image761.emf"/><Relationship Id="rId380" Type="http://schemas.openxmlformats.org/officeDocument/2006/relationships/image" Target="media/image187.wmf"/><Relationship Id="rId381" Type="http://schemas.openxmlformats.org/officeDocument/2006/relationships/oleObject" Target="embeddings/oleObject184.bin"/><Relationship Id="rId382" Type="http://schemas.openxmlformats.org/officeDocument/2006/relationships/image" Target="media/image188.wmf"/><Relationship Id="rId383" Type="http://schemas.openxmlformats.org/officeDocument/2006/relationships/oleObject" Target="embeddings/oleObject185.bin"/><Relationship Id="rId384" Type="http://schemas.openxmlformats.org/officeDocument/2006/relationships/image" Target="media/image189.wmf"/><Relationship Id="rId385" Type="http://schemas.openxmlformats.org/officeDocument/2006/relationships/oleObject" Target="embeddings/oleObject186.bin"/><Relationship Id="rId386" Type="http://schemas.openxmlformats.org/officeDocument/2006/relationships/image" Target="media/image190.wmf"/><Relationship Id="rId387" Type="http://schemas.openxmlformats.org/officeDocument/2006/relationships/oleObject" Target="embeddings/oleObject187.bin"/><Relationship Id="rId388" Type="http://schemas.openxmlformats.org/officeDocument/2006/relationships/image" Target="media/image191.wmf"/><Relationship Id="rId389" Type="http://schemas.openxmlformats.org/officeDocument/2006/relationships/oleObject" Target="embeddings/oleObject188.bin"/><Relationship Id="rId2750" Type="http://schemas.openxmlformats.org/officeDocument/2006/relationships/image" Target="media/image1384.wmf"/><Relationship Id="rId2751" Type="http://schemas.openxmlformats.org/officeDocument/2006/relationships/oleObject" Target="embeddings/oleObject1342.bin"/><Relationship Id="rId2752" Type="http://schemas.openxmlformats.org/officeDocument/2006/relationships/image" Target="media/image1385.wmf"/><Relationship Id="rId2753" Type="http://schemas.openxmlformats.org/officeDocument/2006/relationships/oleObject" Target="embeddings/oleObject1343.bin"/><Relationship Id="rId2754" Type="http://schemas.openxmlformats.org/officeDocument/2006/relationships/image" Target="media/image1386.wmf"/><Relationship Id="rId2755" Type="http://schemas.openxmlformats.org/officeDocument/2006/relationships/oleObject" Target="embeddings/oleObject1344.bin"/><Relationship Id="rId2756" Type="http://schemas.openxmlformats.org/officeDocument/2006/relationships/image" Target="media/image1387.wmf"/><Relationship Id="rId2757" Type="http://schemas.openxmlformats.org/officeDocument/2006/relationships/oleObject" Target="embeddings/oleObject1345.bin"/><Relationship Id="rId2758" Type="http://schemas.openxmlformats.org/officeDocument/2006/relationships/image" Target="media/image1388.wmf"/><Relationship Id="rId2759" Type="http://schemas.openxmlformats.org/officeDocument/2006/relationships/oleObject" Target="embeddings/oleObject1346.bin"/><Relationship Id="rId2210" Type="http://schemas.openxmlformats.org/officeDocument/2006/relationships/image" Target="media/image1114.wmf"/><Relationship Id="rId2211" Type="http://schemas.openxmlformats.org/officeDocument/2006/relationships/oleObject" Target="embeddings/oleObject1072.bin"/><Relationship Id="rId2212" Type="http://schemas.openxmlformats.org/officeDocument/2006/relationships/image" Target="media/image1115.wmf"/><Relationship Id="rId2213" Type="http://schemas.openxmlformats.org/officeDocument/2006/relationships/oleObject" Target="embeddings/oleObject1073.bin"/><Relationship Id="rId2214" Type="http://schemas.openxmlformats.org/officeDocument/2006/relationships/image" Target="media/image1116.wmf"/><Relationship Id="rId2215" Type="http://schemas.openxmlformats.org/officeDocument/2006/relationships/oleObject" Target="embeddings/oleObject1074.bin"/><Relationship Id="rId2216" Type="http://schemas.openxmlformats.org/officeDocument/2006/relationships/image" Target="media/image1117.wmf"/><Relationship Id="rId2217" Type="http://schemas.openxmlformats.org/officeDocument/2006/relationships/oleObject" Target="embeddings/oleObject1075.bin"/><Relationship Id="rId2218" Type="http://schemas.openxmlformats.org/officeDocument/2006/relationships/image" Target="media/image1118.wmf"/><Relationship Id="rId2219" Type="http://schemas.openxmlformats.org/officeDocument/2006/relationships/oleObject" Target="embeddings/oleObject1076.bin"/><Relationship Id="rId1510" Type="http://schemas.openxmlformats.org/officeDocument/2006/relationships/oleObject" Target="embeddings/oleObject724.bin"/><Relationship Id="rId1511" Type="http://schemas.openxmlformats.org/officeDocument/2006/relationships/image" Target="media/image762.emf"/><Relationship Id="rId1512" Type="http://schemas.openxmlformats.org/officeDocument/2006/relationships/oleObject" Target="embeddings/oleObject725.bin"/><Relationship Id="rId1513" Type="http://schemas.openxmlformats.org/officeDocument/2006/relationships/image" Target="media/image763.emf"/><Relationship Id="rId1514" Type="http://schemas.openxmlformats.org/officeDocument/2006/relationships/oleObject" Target="embeddings/oleObject726.bin"/><Relationship Id="rId1515" Type="http://schemas.openxmlformats.org/officeDocument/2006/relationships/image" Target="media/image764.emf"/><Relationship Id="rId1516" Type="http://schemas.openxmlformats.org/officeDocument/2006/relationships/oleObject" Target="embeddings/oleObject727.bin"/><Relationship Id="rId1517" Type="http://schemas.openxmlformats.org/officeDocument/2006/relationships/image" Target="media/image765.emf"/><Relationship Id="rId1518" Type="http://schemas.openxmlformats.org/officeDocument/2006/relationships/oleObject" Target="embeddings/oleObject728.bin"/><Relationship Id="rId1519" Type="http://schemas.openxmlformats.org/officeDocument/2006/relationships/image" Target="media/image766.emf"/><Relationship Id="rId390" Type="http://schemas.openxmlformats.org/officeDocument/2006/relationships/image" Target="media/image192.wmf"/><Relationship Id="rId391" Type="http://schemas.openxmlformats.org/officeDocument/2006/relationships/oleObject" Target="embeddings/oleObject189.bin"/><Relationship Id="rId392" Type="http://schemas.openxmlformats.org/officeDocument/2006/relationships/image" Target="media/image193.wmf"/><Relationship Id="rId393" Type="http://schemas.openxmlformats.org/officeDocument/2006/relationships/oleObject" Target="embeddings/oleObject190.bin"/><Relationship Id="rId394" Type="http://schemas.openxmlformats.org/officeDocument/2006/relationships/image" Target="media/image194.wmf"/><Relationship Id="rId395" Type="http://schemas.openxmlformats.org/officeDocument/2006/relationships/oleObject" Target="embeddings/oleObject191.bin"/><Relationship Id="rId396" Type="http://schemas.openxmlformats.org/officeDocument/2006/relationships/image" Target="media/image195.wmf"/><Relationship Id="rId397" Type="http://schemas.openxmlformats.org/officeDocument/2006/relationships/oleObject" Target="embeddings/oleObject192.bin"/><Relationship Id="rId398" Type="http://schemas.openxmlformats.org/officeDocument/2006/relationships/image" Target="media/image196.wmf"/><Relationship Id="rId399" Type="http://schemas.openxmlformats.org/officeDocument/2006/relationships/oleObject" Target="embeddings/oleObject193.bin"/><Relationship Id="rId2760" Type="http://schemas.openxmlformats.org/officeDocument/2006/relationships/image" Target="media/image1389.wmf"/><Relationship Id="rId2761" Type="http://schemas.openxmlformats.org/officeDocument/2006/relationships/oleObject" Target="embeddings/oleObject1347.bin"/><Relationship Id="rId2762" Type="http://schemas.openxmlformats.org/officeDocument/2006/relationships/image" Target="media/image1390.wmf"/><Relationship Id="rId2763" Type="http://schemas.openxmlformats.org/officeDocument/2006/relationships/oleObject" Target="embeddings/oleObject1348.bin"/><Relationship Id="rId2764" Type="http://schemas.openxmlformats.org/officeDocument/2006/relationships/image" Target="media/image1391.wmf"/><Relationship Id="rId2765" Type="http://schemas.openxmlformats.org/officeDocument/2006/relationships/oleObject" Target="embeddings/oleObject1349.bin"/><Relationship Id="rId2766" Type="http://schemas.openxmlformats.org/officeDocument/2006/relationships/image" Target="media/image1392.wmf"/><Relationship Id="rId2767" Type="http://schemas.openxmlformats.org/officeDocument/2006/relationships/oleObject" Target="embeddings/oleObject1350.bin"/><Relationship Id="rId2768" Type="http://schemas.openxmlformats.org/officeDocument/2006/relationships/image" Target="media/image1393.wmf"/><Relationship Id="rId2769" Type="http://schemas.openxmlformats.org/officeDocument/2006/relationships/oleObject" Target="embeddings/oleObject1351.bin"/><Relationship Id="rId2220" Type="http://schemas.openxmlformats.org/officeDocument/2006/relationships/image" Target="media/image1119.wmf"/><Relationship Id="rId2221" Type="http://schemas.openxmlformats.org/officeDocument/2006/relationships/oleObject" Target="embeddings/oleObject1077.bin"/><Relationship Id="rId2222" Type="http://schemas.openxmlformats.org/officeDocument/2006/relationships/image" Target="media/image1120.wmf"/><Relationship Id="rId2223" Type="http://schemas.openxmlformats.org/officeDocument/2006/relationships/oleObject" Target="embeddings/oleObject1078.bin"/><Relationship Id="rId2224" Type="http://schemas.openxmlformats.org/officeDocument/2006/relationships/image" Target="media/image1121.wmf"/><Relationship Id="rId2225" Type="http://schemas.openxmlformats.org/officeDocument/2006/relationships/oleObject" Target="embeddings/oleObject1079.bin"/><Relationship Id="rId2226" Type="http://schemas.openxmlformats.org/officeDocument/2006/relationships/image" Target="media/image1122.wmf"/><Relationship Id="rId2227" Type="http://schemas.openxmlformats.org/officeDocument/2006/relationships/oleObject" Target="embeddings/oleObject1080.bin"/><Relationship Id="rId2228" Type="http://schemas.openxmlformats.org/officeDocument/2006/relationships/image" Target="media/image1123.wmf"/><Relationship Id="rId2229" Type="http://schemas.openxmlformats.org/officeDocument/2006/relationships/oleObject" Target="embeddings/oleObject1081.bin"/><Relationship Id="rId1520" Type="http://schemas.openxmlformats.org/officeDocument/2006/relationships/oleObject" Target="embeddings/oleObject729.bin"/><Relationship Id="rId1521" Type="http://schemas.openxmlformats.org/officeDocument/2006/relationships/image" Target="media/image767.emf"/><Relationship Id="rId1522" Type="http://schemas.openxmlformats.org/officeDocument/2006/relationships/oleObject" Target="embeddings/oleObject730.bin"/><Relationship Id="rId1523" Type="http://schemas.openxmlformats.org/officeDocument/2006/relationships/image" Target="media/image768.emf"/><Relationship Id="rId1524" Type="http://schemas.openxmlformats.org/officeDocument/2006/relationships/oleObject" Target="embeddings/oleObject731.bin"/><Relationship Id="rId1525" Type="http://schemas.openxmlformats.org/officeDocument/2006/relationships/image" Target="media/image769.emf"/><Relationship Id="rId1526" Type="http://schemas.openxmlformats.org/officeDocument/2006/relationships/oleObject" Target="embeddings/oleObject732.bin"/><Relationship Id="rId1527" Type="http://schemas.openxmlformats.org/officeDocument/2006/relationships/image" Target="media/image770.emf"/><Relationship Id="rId1528" Type="http://schemas.openxmlformats.org/officeDocument/2006/relationships/oleObject" Target="embeddings/oleObject733.bin"/><Relationship Id="rId1529" Type="http://schemas.openxmlformats.org/officeDocument/2006/relationships/image" Target="media/image771.emf"/><Relationship Id="rId2770" Type="http://schemas.openxmlformats.org/officeDocument/2006/relationships/image" Target="media/image1394.emf"/><Relationship Id="rId2771" Type="http://schemas.openxmlformats.org/officeDocument/2006/relationships/oleObject" Target="embeddings/oleObject1352.bin"/><Relationship Id="rId2772" Type="http://schemas.openxmlformats.org/officeDocument/2006/relationships/image" Target="media/image1395.emf"/><Relationship Id="rId2773" Type="http://schemas.openxmlformats.org/officeDocument/2006/relationships/oleObject" Target="embeddings/oleObject1353.bin"/><Relationship Id="rId2774" Type="http://schemas.openxmlformats.org/officeDocument/2006/relationships/image" Target="media/image1396.emf"/><Relationship Id="rId2775" Type="http://schemas.openxmlformats.org/officeDocument/2006/relationships/oleObject" Target="embeddings/oleObject1354.bin"/><Relationship Id="rId2776" Type="http://schemas.openxmlformats.org/officeDocument/2006/relationships/image" Target="media/image1397.wmf"/><Relationship Id="rId2777" Type="http://schemas.openxmlformats.org/officeDocument/2006/relationships/oleObject" Target="embeddings/oleObject1355.bin"/><Relationship Id="rId2778" Type="http://schemas.openxmlformats.org/officeDocument/2006/relationships/image" Target="media/image1398.wmf"/><Relationship Id="rId2779" Type="http://schemas.openxmlformats.org/officeDocument/2006/relationships/oleObject" Target="embeddings/oleObject1356.bin"/><Relationship Id="rId2230" Type="http://schemas.openxmlformats.org/officeDocument/2006/relationships/image" Target="media/image1124.wmf"/><Relationship Id="rId2231" Type="http://schemas.openxmlformats.org/officeDocument/2006/relationships/oleObject" Target="embeddings/oleObject1082.bin"/><Relationship Id="rId2232" Type="http://schemas.openxmlformats.org/officeDocument/2006/relationships/image" Target="media/image1125.wmf"/><Relationship Id="rId2233" Type="http://schemas.openxmlformats.org/officeDocument/2006/relationships/oleObject" Target="embeddings/oleObject1083.bin"/><Relationship Id="rId2234" Type="http://schemas.openxmlformats.org/officeDocument/2006/relationships/image" Target="media/image1126.wmf"/><Relationship Id="rId2235" Type="http://schemas.openxmlformats.org/officeDocument/2006/relationships/oleObject" Target="embeddings/oleObject1084.bin"/><Relationship Id="rId2236" Type="http://schemas.openxmlformats.org/officeDocument/2006/relationships/image" Target="media/image1127.wmf"/><Relationship Id="rId2237" Type="http://schemas.openxmlformats.org/officeDocument/2006/relationships/oleObject" Target="embeddings/oleObject1085.bin"/><Relationship Id="rId2238" Type="http://schemas.openxmlformats.org/officeDocument/2006/relationships/image" Target="media/image1128.wmf"/><Relationship Id="rId2239" Type="http://schemas.openxmlformats.org/officeDocument/2006/relationships/oleObject" Target="embeddings/oleObject1086.bin"/><Relationship Id="rId1530" Type="http://schemas.openxmlformats.org/officeDocument/2006/relationships/oleObject" Target="embeddings/oleObject734.bin"/><Relationship Id="rId1531" Type="http://schemas.openxmlformats.org/officeDocument/2006/relationships/image" Target="media/image772.emf"/><Relationship Id="rId1532" Type="http://schemas.openxmlformats.org/officeDocument/2006/relationships/oleObject" Target="embeddings/oleObject735.bin"/><Relationship Id="rId1533" Type="http://schemas.openxmlformats.org/officeDocument/2006/relationships/image" Target="media/image773.emf"/><Relationship Id="rId1534" Type="http://schemas.openxmlformats.org/officeDocument/2006/relationships/oleObject" Target="embeddings/oleObject736.bin"/><Relationship Id="rId1535" Type="http://schemas.openxmlformats.org/officeDocument/2006/relationships/image" Target="media/image774.emf"/><Relationship Id="rId1536" Type="http://schemas.openxmlformats.org/officeDocument/2006/relationships/oleObject" Target="embeddings/oleObject737.bin"/><Relationship Id="rId1537" Type="http://schemas.openxmlformats.org/officeDocument/2006/relationships/image" Target="media/image775.emf"/><Relationship Id="rId1538" Type="http://schemas.openxmlformats.org/officeDocument/2006/relationships/oleObject" Target="embeddings/oleObject738.bin"/><Relationship Id="rId1539" Type="http://schemas.openxmlformats.org/officeDocument/2006/relationships/image" Target="media/image776.emf"/><Relationship Id="rId2780" Type="http://schemas.openxmlformats.org/officeDocument/2006/relationships/image" Target="media/image1399.wmf"/><Relationship Id="rId2781" Type="http://schemas.openxmlformats.org/officeDocument/2006/relationships/oleObject" Target="embeddings/oleObject1357.bin"/><Relationship Id="rId2782" Type="http://schemas.openxmlformats.org/officeDocument/2006/relationships/image" Target="media/image1400.emf"/><Relationship Id="rId2783" Type="http://schemas.openxmlformats.org/officeDocument/2006/relationships/oleObject" Target="embeddings/oleObject1358.bin"/><Relationship Id="rId2784" Type="http://schemas.openxmlformats.org/officeDocument/2006/relationships/image" Target="media/image1401.wmf"/><Relationship Id="rId2785" Type="http://schemas.openxmlformats.org/officeDocument/2006/relationships/oleObject" Target="embeddings/oleObject1359.bin"/><Relationship Id="rId2786" Type="http://schemas.openxmlformats.org/officeDocument/2006/relationships/image" Target="media/image1402.wmf"/><Relationship Id="rId2787" Type="http://schemas.openxmlformats.org/officeDocument/2006/relationships/oleObject" Target="embeddings/oleObject1360.bin"/><Relationship Id="rId2788" Type="http://schemas.openxmlformats.org/officeDocument/2006/relationships/image" Target="media/image1403.wmf"/><Relationship Id="rId2789" Type="http://schemas.openxmlformats.org/officeDocument/2006/relationships/oleObject" Target="embeddings/oleObject1361.bin"/><Relationship Id="rId2240" Type="http://schemas.openxmlformats.org/officeDocument/2006/relationships/image" Target="media/image1129.wmf"/><Relationship Id="rId2241" Type="http://schemas.openxmlformats.org/officeDocument/2006/relationships/oleObject" Target="embeddings/oleObject1087.bin"/><Relationship Id="rId2242" Type="http://schemas.openxmlformats.org/officeDocument/2006/relationships/image" Target="media/image1130.wmf"/><Relationship Id="rId2243" Type="http://schemas.openxmlformats.org/officeDocument/2006/relationships/oleObject" Target="embeddings/oleObject1088.bin"/><Relationship Id="rId2244" Type="http://schemas.openxmlformats.org/officeDocument/2006/relationships/image" Target="media/image1131.wmf"/><Relationship Id="rId2245" Type="http://schemas.openxmlformats.org/officeDocument/2006/relationships/oleObject" Target="embeddings/oleObject1089.bin"/><Relationship Id="rId2246" Type="http://schemas.openxmlformats.org/officeDocument/2006/relationships/image" Target="media/image1132.wmf"/><Relationship Id="rId2247" Type="http://schemas.openxmlformats.org/officeDocument/2006/relationships/oleObject" Target="embeddings/oleObject1090.bin"/><Relationship Id="rId2248" Type="http://schemas.openxmlformats.org/officeDocument/2006/relationships/image" Target="media/image1133.wmf"/><Relationship Id="rId2249" Type="http://schemas.openxmlformats.org/officeDocument/2006/relationships/oleObject" Target="embeddings/oleObject1091.bin"/><Relationship Id="rId600" Type="http://schemas.openxmlformats.org/officeDocument/2006/relationships/oleObject" Target="embeddings/oleObject293.bin"/><Relationship Id="rId601" Type="http://schemas.openxmlformats.org/officeDocument/2006/relationships/image" Target="media/image298.wmf"/><Relationship Id="rId602" Type="http://schemas.openxmlformats.org/officeDocument/2006/relationships/oleObject" Target="embeddings/oleObject294.bin"/><Relationship Id="rId603" Type="http://schemas.openxmlformats.org/officeDocument/2006/relationships/image" Target="media/image299.wmf"/><Relationship Id="rId604" Type="http://schemas.openxmlformats.org/officeDocument/2006/relationships/oleObject" Target="embeddings/oleObject295.bin"/><Relationship Id="rId605" Type="http://schemas.openxmlformats.org/officeDocument/2006/relationships/image" Target="media/image300.wmf"/><Relationship Id="rId606" Type="http://schemas.openxmlformats.org/officeDocument/2006/relationships/oleObject" Target="embeddings/oleObject296.bin"/><Relationship Id="rId607" Type="http://schemas.openxmlformats.org/officeDocument/2006/relationships/image" Target="media/image301.wmf"/><Relationship Id="rId608" Type="http://schemas.openxmlformats.org/officeDocument/2006/relationships/oleObject" Target="embeddings/oleObject297.bin"/><Relationship Id="rId609" Type="http://schemas.openxmlformats.org/officeDocument/2006/relationships/image" Target="media/image302.wmf"/><Relationship Id="rId1540" Type="http://schemas.openxmlformats.org/officeDocument/2006/relationships/oleObject" Target="embeddings/oleObject739.bin"/><Relationship Id="rId1541" Type="http://schemas.openxmlformats.org/officeDocument/2006/relationships/image" Target="media/image777.emf"/><Relationship Id="rId1542" Type="http://schemas.openxmlformats.org/officeDocument/2006/relationships/oleObject" Target="embeddings/oleObject740.bin"/><Relationship Id="rId1543" Type="http://schemas.openxmlformats.org/officeDocument/2006/relationships/image" Target="media/image778.emf"/><Relationship Id="rId1544" Type="http://schemas.openxmlformats.org/officeDocument/2006/relationships/oleObject" Target="embeddings/oleObject741.bin"/><Relationship Id="rId1545" Type="http://schemas.openxmlformats.org/officeDocument/2006/relationships/image" Target="media/image779.emf"/><Relationship Id="rId1546" Type="http://schemas.openxmlformats.org/officeDocument/2006/relationships/oleObject" Target="embeddings/oleObject742.bin"/><Relationship Id="rId1547" Type="http://schemas.openxmlformats.org/officeDocument/2006/relationships/image" Target="media/image780.emf"/><Relationship Id="rId1548" Type="http://schemas.openxmlformats.org/officeDocument/2006/relationships/oleObject" Target="embeddings/oleObject743.bin"/><Relationship Id="rId1549" Type="http://schemas.openxmlformats.org/officeDocument/2006/relationships/image" Target="media/image781.emf"/><Relationship Id="rId2790" Type="http://schemas.openxmlformats.org/officeDocument/2006/relationships/image" Target="media/image1404.wmf"/><Relationship Id="rId2791" Type="http://schemas.openxmlformats.org/officeDocument/2006/relationships/oleObject" Target="embeddings/oleObject1362.bin"/><Relationship Id="rId2792" Type="http://schemas.openxmlformats.org/officeDocument/2006/relationships/image" Target="media/image1405.wmf"/><Relationship Id="rId2793" Type="http://schemas.openxmlformats.org/officeDocument/2006/relationships/oleObject" Target="embeddings/oleObject1363.bin"/><Relationship Id="rId2794" Type="http://schemas.openxmlformats.org/officeDocument/2006/relationships/image" Target="media/image1406.wmf"/><Relationship Id="rId2795" Type="http://schemas.openxmlformats.org/officeDocument/2006/relationships/oleObject" Target="embeddings/oleObject1364.bin"/><Relationship Id="rId2796" Type="http://schemas.openxmlformats.org/officeDocument/2006/relationships/image" Target="media/image1407.wmf"/><Relationship Id="rId2797" Type="http://schemas.openxmlformats.org/officeDocument/2006/relationships/oleObject" Target="embeddings/oleObject1365.bin"/><Relationship Id="rId2798" Type="http://schemas.openxmlformats.org/officeDocument/2006/relationships/image" Target="media/image1408.wmf"/><Relationship Id="rId2799" Type="http://schemas.openxmlformats.org/officeDocument/2006/relationships/oleObject" Target="embeddings/oleObject1366.bin"/><Relationship Id="rId1000" Type="http://schemas.openxmlformats.org/officeDocument/2006/relationships/oleObject" Target="embeddings/oleObject493.bin"/><Relationship Id="rId1001" Type="http://schemas.openxmlformats.org/officeDocument/2006/relationships/image" Target="media/image498.wmf"/><Relationship Id="rId1002" Type="http://schemas.openxmlformats.org/officeDocument/2006/relationships/oleObject" Target="embeddings/oleObject494.bin"/><Relationship Id="rId1003" Type="http://schemas.openxmlformats.org/officeDocument/2006/relationships/image" Target="media/image499.wmf"/><Relationship Id="rId1004" Type="http://schemas.openxmlformats.org/officeDocument/2006/relationships/oleObject" Target="embeddings/oleObject495.bin"/><Relationship Id="rId1005" Type="http://schemas.openxmlformats.org/officeDocument/2006/relationships/image" Target="media/image500.wmf"/><Relationship Id="rId1006" Type="http://schemas.openxmlformats.org/officeDocument/2006/relationships/oleObject" Target="embeddings/oleObject496.bin"/><Relationship Id="rId1007" Type="http://schemas.openxmlformats.org/officeDocument/2006/relationships/image" Target="media/image501.wmf"/><Relationship Id="rId1008" Type="http://schemas.openxmlformats.org/officeDocument/2006/relationships/oleObject" Target="embeddings/oleObject497.bin"/><Relationship Id="rId1009" Type="http://schemas.openxmlformats.org/officeDocument/2006/relationships/image" Target="media/image502.wmf"/><Relationship Id="rId2250" Type="http://schemas.openxmlformats.org/officeDocument/2006/relationships/image" Target="media/image1134.wmf"/><Relationship Id="rId2251" Type="http://schemas.openxmlformats.org/officeDocument/2006/relationships/oleObject" Target="embeddings/oleObject1092.bin"/><Relationship Id="rId2252" Type="http://schemas.openxmlformats.org/officeDocument/2006/relationships/image" Target="media/image1135.wmf"/><Relationship Id="rId2253" Type="http://schemas.openxmlformats.org/officeDocument/2006/relationships/oleObject" Target="embeddings/oleObject1093.bin"/><Relationship Id="rId2254" Type="http://schemas.openxmlformats.org/officeDocument/2006/relationships/image" Target="media/image1136.wmf"/><Relationship Id="rId2255" Type="http://schemas.openxmlformats.org/officeDocument/2006/relationships/oleObject" Target="embeddings/oleObject1094.bin"/><Relationship Id="rId2256" Type="http://schemas.openxmlformats.org/officeDocument/2006/relationships/image" Target="media/image1137.wmf"/><Relationship Id="rId2257" Type="http://schemas.openxmlformats.org/officeDocument/2006/relationships/oleObject" Target="embeddings/oleObject1095.bin"/><Relationship Id="rId2258" Type="http://schemas.openxmlformats.org/officeDocument/2006/relationships/image" Target="media/image1138.wmf"/><Relationship Id="rId2259" Type="http://schemas.openxmlformats.org/officeDocument/2006/relationships/oleObject" Target="embeddings/oleObject1096.bin"/><Relationship Id="rId610" Type="http://schemas.openxmlformats.org/officeDocument/2006/relationships/oleObject" Target="embeddings/oleObject298.bin"/><Relationship Id="rId611" Type="http://schemas.openxmlformats.org/officeDocument/2006/relationships/image" Target="media/image303.wmf"/><Relationship Id="rId612" Type="http://schemas.openxmlformats.org/officeDocument/2006/relationships/oleObject" Target="embeddings/oleObject299.bin"/><Relationship Id="rId613" Type="http://schemas.openxmlformats.org/officeDocument/2006/relationships/image" Target="media/image304.wmf"/><Relationship Id="rId614" Type="http://schemas.openxmlformats.org/officeDocument/2006/relationships/oleObject" Target="embeddings/oleObject300.bin"/><Relationship Id="rId615" Type="http://schemas.openxmlformats.org/officeDocument/2006/relationships/image" Target="media/image305.wmf"/><Relationship Id="rId616" Type="http://schemas.openxmlformats.org/officeDocument/2006/relationships/oleObject" Target="embeddings/oleObject301.bin"/><Relationship Id="rId617" Type="http://schemas.openxmlformats.org/officeDocument/2006/relationships/image" Target="media/image306.wmf"/><Relationship Id="rId618" Type="http://schemas.openxmlformats.org/officeDocument/2006/relationships/oleObject" Target="embeddings/oleObject302.bin"/><Relationship Id="rId619" Type="http://schemas.openxmlformats.org/officeDocument/2006/relationships/image" Target="media/image307.wmf"/><Relationship Id="rId1550" Type="http://schemas.openxmlformats.org/officeDocument/2006/relationships/image" Target="media/image782.emf"/><Relationship Id="rId1551" Type="http://schemas.openxmlformats.org/officeDocument/2006/relationships/oleObject" Target="embeddings/oleObject744.bin"/><Relationship Id="rId1552" Type="http://schemas.openxmlformats.org/officeDocument/2006/relationships/image" Target="media/image783.emf"/><Relationship Id="rId1553" Type="http://schemas.openxmlformats.org/officeDocument/2006/relationships/oleObject" Target="embeddings/oleObject745.bin"/><Relationship Id="rId1554" Type="http://schemas.openxmlformats.org/officeDocument/2006/relationships/image" Target="media/image784.emf"/><Relationship Id="rId1555" Type="http://schemas.openxmlformats.org/officeDocument/2006/relationships/oleObject" Target="embeddings/oleObject746.bin"/><Relationship Id="rId1556" Type="http://schemas.openxmlformats.org/officeDocument/2006/relationships/image" Target="media/image785.emf"/><Relationship Id="rId1557" Type="http://schemas.openxmlformats.org/officeDocument/2006/relationships/oleObject" Target="embeddings/oleObject747.bin"/><Relationship Id="rId1558" Type="http://schemas.openxmlformats.org/officeDocument/2006/relationships/image" Target="media/image786.emf"/><Relationship Id="rId1559" Type="http://schemas.openxmlformats.org/officeDocument/2006/relationships/oleObject" Target="embeddings/oleObject748.bin"/><Relationship Id="rId1010" Type="http://schemas.openxmlformats.org/officeDocument/2006/relationships/oleObject" Target="embeddings/oleObject498.bin"/><Relationship Id="rId1011" Type="http://schemas.openxmlformats.org/officeDocument/2006/relationships/image" Target="media/image503.wmf"/><Relationship Id="rId1012" Type="http://schemas.openxmlformats.org/officeDocument/2006/relationships/oleObject" Target="embeddings/oleObject499.bin"/><Relationship Id="rId1013" Type="http://schemas.openxmlformats.org/officeDocument/2006/relationships/image" Target="media/image504.wmf"/><Relationship Id="rId1014" Type="http://schemas.openxmlformats.org/officeDocument/2006/relationships/oleObject" Target="embeddings/oleObject500.bin"/><Relationship Id="rId1015" Type="http://schemas.openxmlformats.org/officeDocument/2006/relationships/image" Target="media/image505.wmf"/><Relationship Id="rId1016" Type="http://schemas.openxmlformats.org/officeDocument/2006/relationships/oleObject" Target="embeddings/oleObject501.bin"/><Relationship Id="rId1017" Type="http://schemas.openxmlformats.org/officeDocument/2006/relationships/image" Target="media/image506.wmf"/><Relationship Id="rId1018" Type="http://schemas.openxmlformats.org/officeDocument/2006/relationships/oleObject" Target="embeddings/oleObject502.bin"/><Relationship Id="rId1019" Type="http://schemas.openxmlformats.org/officeDocument/2006/relationships/image" Target="media/image507.wmf"/><Relationship Id="rId2260" Type="http://schemas.openxmlformats.org/officeDocument/2006/relationships/image" Target="media/image1139.wmf"/><Relationship Id="rId2261" Type="http://schemas.openxmlformats.org/officeDocument/2006/relationships/oleObject" Target="embeddings/oleObject1097.bin"/><Relationship Id="rId2262" Type="http://schemas.openxmlformats.org/officeDocument/2006/relationships/image" Target="media/image1140.wmf"/><Relationship Id="rId2263" Type="http://schemas.openxmlformats.org/officeDocument/2006/relationships/oleObject" Target="embeddings/oleObject1098.bin"/><Relationship Id="rId2264" Type="http://schemas.openxmlformats.org/officeDocument/2006/relationships/image" Target="media/image1141.wmf"/><Relationship Id="rId2265" Type="http://schemas.openxmlformats.org/officeDocument/2006/relationships/oleObject" Target="embeddings/oleObject1099.bin"/><Relationship Id="rId2266" Type="http://schemas.openxmlformats.org/officeDocument/2006/relationships/image" Target="media/image1142.wmf"/><Relationship Id="rId2267" Type="http://schemas.openxmlformats.org/officeDocument/2006/relationships/oleObject" Target="embeddings/oleObject1100.bin"/><Relationship Id="rId2268" Type="http://schemas.openxmlformats.org/officeDocument/2006/relationships/image" Target="media/image1143.wmf"/><Relationship Id="rId2269" Type="http://schemas.openxmlformats.org/officeDocument/2006/relationships/oleObject" Target="embeddings/oleObject1101.bin"/><Relationship Id="rId620" Type="http://schemas.openxmlformats.org/officeDocument/2006/relationships/oleObject" Target="embeddings/oleObject303.bin"/><Relationship Id="rId621" Type="http://schemas.openxmlformats.org/officeDocument/2006/relationships/image" Target="media/image308.wmf"/><Relationship Id="rId622" Type="http://schemas.openxmlformats.org/officeDocument/2006/relationships/oleObject" Target="embeddings/oleObject304.bin"/><Relationship Id="rId623" Type="http://schemas.openxmlformats.org/officeDocument/2006/relationships/image" Target="media/image309.wmf"/><Relationship Id="rId624" Type="http://schemas.openxmlformats.org/officeDocument/2006/relationships/oleObject" Target="embeddings/oleObject305.bin"/><Relationship Id="rId625" Type="http://schemas.openxmlformats.org/officeDocument/2006/relationships/image" Target="media/image310.wmf"/><Relationship Id="rId626" Type="http://schemas.openxmlformats.org/officeDocument/2006/relationships/oleObject" Target="embeddings/oleObject306.bin"/><Relationship Id="rId627" Type="http://schemas.openxmlformats.org/officeDocument/2006/relationships/image" Target="media/image311.wmf"/><Relationship Id="rId628" Type="http://schemas.openxmlformats.org/officeDocument/2006/relationships/oleObject" Target="embeddings/oleObject307.bin"/><Relationship Id="rId629" Type="http://schemas.openxmlformats.org/officeDocument/2006/relationships/image" Target="media/image312.wmf"/><Relationship Id="rId1560" Type="http://schemas.openxmlformats.org/officeDocument/2006/relationships/image" Target="media/image787.emf"/><Relationship Id="rId1561" Type="http://schemas.openxmlformats.org/officeDocument/2006/relationships/oleObject" Target="embeddings/oleObject749.bin"/><Relationship Id="rId1562" Type="http://schemas.openxmlformats.org/officeDocument/2006/relationships/image" Target="media/image788.emf"/><Relationship Id="rId1563" Type="http://schemas.openxmlformats.org/officeDocument/2006/relationships/oleObject" Target="embeddings/oleObject750.bin"/><Relationship Id="rId1564" Type="http://schemas.openxmlformats.org/officeDocument/2006/relationships/image" Target="media/image789.emf"/><Relationship Id="rId1565" Type="http://schemas.openxmlformats.org/officeDocument/2006/relationships/oleObject" Target="embeddings/oleObject751.bin"/><Relationship Id="rId1566" Type="http://schemas.openxmlformats.org/officeDocument/2006/relationships/image" Target="media/image790.emf"/><Relationship Id="rId1567" Type="http://schemas.openxmlformats.org/officeDocument/2006/relationships/oleObject" Target="embeddings/oleObject752.bin"/><Relationship Id="rId1568" Type="http://schemas.openxmlformats.org/officeDocument/2006/relationships/image" Target="media/image791.emf"/><Relationship Id="rId1569" Type="http://schemas.openxmlformats.org/officeDocument/2006/relationships/oleObject" Target="embeddings/oleObject753.bin"/><Relationship Id="rId1020" Type="http://schemas.openxmlformats.org/officeDocument/2006/relationships/oleObject" Target="embeddings/oleObject503.bin"/><Relationship Id="rId1021" Type="http://schemas.openxmlformats.org/officeDocument/2006/relationships/image" Target="media/image508.wmf"/><Relationship Id="rId1022" Type="http://schemas.openxmlformats.org/officeDocument/2006/relationships/oleObject" Target="embeddings/oleObject504.bin"/><Relationship Id="rId1023" Type="http://schemas.openxmlformats.org/officeDocument/2006/relationships/image" Target="media/image509.wmf"/><Relationship Id="rId1024" Type="http://schemas.openxmlformats.org/officeDocument/2006/relationships/oleObject" Target="embeddings/oleObject505.bin"/><Relationship Id="rId1025" Type="http://schemas.openxmlformats.org/officeDocument/2006/relationships/image" Target="media/image510.wmf"/><Relationship Id="rId1026" Type="http://schemas.openxmlformats.org/officeDocument/2006/relationships/oleObject" Target="embeddings/oleObject506.bin"/><Relationship Id="rId1027" Type="http://schemas.openxmlformats.org/officeDocument/2006/relationships/image" Target="media/image511.wmf"/><Relationship Id="rId1028" Type="http://schemas.openxmlformats.org/officeDocument/2006/relationships/oleObject" Target="embeddings/oleObject507.bin"/><Relationship Id="rId1029" Type="http://schemas.openxmlformats.org/officeDocument/2006/relationships/image" Target="media/image512.wmf"/><Relationship Id="rId2270" Type="http://schemas.openxmlformats.org/officeDocument/2006/relationships/image" Target="media/image1144.wmf"/><Relationship Id="rId2271" Type="http://schemas.openxmlformats.org/officeDocument/2006/relationships/oleObject" Target="embeddings/oleObject1102.bin"/><Relationship Id="rId2272" Type="http://schemas.openxmlformats.org/officeDocument/2006/relationships/image" Target="media/image1145.wmf"/><Relationship Id="rId2273" Type="http://schemas.openxmlformats.org/officeDocument/2006/relationships/oleObject" Target="embeddings/oleObject1103.bin"/><Relationship Id="rId2274" Type="http://schemas.openxmlformats.org/officeDocument/2006/relationships/image" Target="media/image1146.wmf"/><Relationship Id="rId2275" Type="http://schemas.openxmlformats.org/officeDocument/2006/relationships/oleObject" Target="embeddings/oleObject1104.bin"/><Relationship Id="rId2276" Type="http://schemas.openxmlformats.org/officeDocument/2006/relationships/image" Target="media/image1147.wmf"/><Relationship Id="rId2277" Type="http://schemas.openxmlformats.org/officeDocument/2006/relationships/oleObject" Target="embeddings/oleObject1105.bin"/><Relationship Id="rId2278" Type="http://schemas.openxmlformats.org/officeDocument/2006/relationships/image" Target="media/image1148.wmf"/><Relationship Id="rId2279" Type="http://schemas.openxmlformats.org/officeDocument/2006/relationships/oleObject" Target="embeddings/oleObject1106.bin"/><Relationship Id="rId630" Type="http://schemas.openxmlformats.org/officeDocument/2006/relationships/oleObject" Target="embeddings/oleObject308.bin"/><Relationship Id="rId631" Type="http://schemas.openxmlformats.org/officeDocument/2006/relationships/image" Target="media/image313.wmf"/><Relationship Id="rId632" Type="http://schemas.openxmlformats.org/officeDocument/2006/relationships/oleObject" Target="embeddings/oleObject309.bin"/><Relationship Id="rId633" Type="http://schemas.openxmlformats.org/officeDocument/2006/relationships/image" Target="media/image314.wmf"/><Relationship Id="rId634" Type="http://schemas.openxmlformats.org/officeDocument/2006/relationships/oleObject" Target="embeddings/oleObject310.bin"/><Relationship Id="rId635" Type="http://schemas.openxmlformats.org/officeDocument/2006/relationships/image" Target="media/image315.wmf"/><Relationship Id="rId636" Type="http://schemas.openxmlformats.org/officeDocument/2006/relationships/oleObject" Target="embeddings/oleObject311.bin"/><Relationship Id="rId637" Type="http://schemas.openxmlformats.org/officeDocument/2006/relationships/image" Target="media/image316.wmf"/><Relationship Id="rId638" Type="http://schemas.openxmlformats.org/officeDocument/2006/relationships/oleObject" Target="embeddings/oleObject312.bin"/><Relationship Id="rId639" Type="http://schemas.openxmlformats.org/officeDocument/2006/relationships/image" Target="media/image317.wmf"/><Relationship Id="rId1570" Type="http://schemas.openxmlformats.org/officeDocument/2006/relationships/image" Target="media/image792.emf"/><Relationship Id="rId1571" Type="http://schemas.openxmlformats.org/officeDocument/2006/relationships/oleObject" Target="embeddings/oleObject754.bin"/><Relationship Id="rId1572" Type="http://schemas.openxmlformats.org/officeDocument/2006/relationships/image" Target="media/image793.emf"/><Relationship Id="rId1573" Type="http://schemas.openxmlformats.org/officeDocument/2006/relationships/oleObject" Target="embeddings/oleObject755.bin"/><Relationship Id="rId1574" Type="http://schemas.openxmlformats.org/officeDocument/2006/relationships/image" Target="media/image794.emf"/><Relationship Id="rId1575" Type="http://schemas.openxmlformats.org/officeDocument/2006/relationships/oleObject" Target="embeddings/oleObject756.bin"/><Relationship Id="rId1576" Type="http://schemas.openxmlformats.org/officeDocument/2006/relationships/image" Target="media/image795.emf"/><Relationship Id="rId1577" Type="http://schemas.openxmlformats.org/officeDocument/2006/relationships/image" Target="media/image796.emf"/><Relationship Id="rId1578" Type="http://schemas.openxmlformats.org/officeDocument/2006/relationships/oleObject" Target="embeddings/oleObject757.bin"/><Relationship Id="rId1579" Type="http://schemas.openxmlformats.org/officeDocument/2006/relationships/image" Target="media/image797.emf"/><Relationship Id="rId1030" Type="http://schemas.openxmlformats.org/officeDocument/2006/relationships/oleObject" Target="embeddings/oleObject508.bin"/><Relationship Id="rId1031" Type="http://schemas.openxmlformats.org/officeDocument/2006/relationships/image" Target="media/image513.wmf"/><Relationship Id="rId1032" Type="http://schemas.openxmlformats.org/officeDocument/2006/relationships/oleObject" Target="embeddings/oleObject509.bin"/><Relationship Id="rId1033" Type="http://schemas.openxmlformats.org/officeDocument/2006/relationships/image" Target="media/image514.wmf"/><Relationship Id="rId1034" Type="http://schemas.openxmlformats.org/officeDocument/2006/relationships/oleObject" Target="embeddings/oleObject510.bin"/><Relationship Id="rId1035" Type="http://schemas.openxmlformats.org/officeDocument/2006/relationships/image" Target="media/image515.wmf"/><Relationship Id="rId1036" Type="http://schemas.openxmlformats.org/officeDocument/2006/relationships/oleObject" Target="embeddings/oleObject511.bin"/><Relationship Id="rId1037" Type="http://schemas.openxmlformats.org/officeDocument/2006/relationships/image" Target="media/image516.emf"/><Relationship Id="rId1038" Type="http://schemas.openxmlformats.org/officeDocument/2006/relationships/oleObject" Target="embeddings/oleObject512.bin"/><Relationship Id="rId1039" Type="http://schemas.openxmlformats.org/officeDocument/2006/relationships/image" Target="media/image517.wmf"/><Relationship Id="rId2280" Type="http://schemas.openxmlformats.org/officeDocument/2006/relationships/image" Target="media/image1149.wmf"/><Relationship Id="rId2281" Type="http://schemas.openxmlformats.org/officeDocument/2006/relationships/oleObject" Target="embeddings/oleObject1107.bin"/><Relationship Id="rId2282" Type="http://schemas.openxmlformats.org/officeDocument/2006/relationships/image" Target="media/image1150.wmf"/><Relationship Id="rId2283" Type="http://schemas.openxmlformats.org/officeDocument/2006/relationships/oleObject" Target="embeddings/oleObject1108.bin"/><Relationship Id="rId2284" Type="http://schemas.openxmlformats.org/officeDocument/2006/relationships/image" Target="media/image1151.wmf"/><Relationship Id="rId2285" Type="http://schemas.openxmlformats.org/officeDocument/2006/relationships/oleObject" Target="embeddings/oleObject1109.bin"/><Relationship Id="rId2286" Type="http://schemas.openxmlformats.org/officeDocument/2006/relationships/image" Target="media/image1152.wmf"/><Relationship Id="rId2287" Type="http://schemas.openxmlformats.org/officeDocument/2006/relationships/oleObject" Target="embeddings/oleObject1110.bin"/><Relationship Id="rId2288" Type="http://schemas.openxmlformats.org/officeDocument/2006/relationships/image" Target="media/image1153.wmf"/><Relationship Id="rId2289" Type="http://schemas.openxmlformats.org/officeDocument/2006/relationships/oleObject" Target="embeddings/oleObject1111.bin"/><Relationship Id="rId640" Type="http://schemas.openxmlformats.org/officeDocument/2006/relationships/oleObject" Target="embeddings/oleObject313.bin"/><Relationship Id="rId641" Type="http://schemas.openxmlformats.org/officeDocument/2006/relationships/image" Target="media/image318.wmf"/><Relationship Id="rId642" Type="http://schemas.openxmlformats.org/officeDocument/2006/relationships/oleObject" Target="embeddings/oleObject314.bin"/><Relationship Id="rId643" Type="http://schemas.openxmlformats.org/officeDocument/2006/relationships/image" Target="media/image319.wmf"/><Relationship Id="rId644" Type="http://schemas.openxmlformats.org/officeDocument/2006/relationships/oleObject" Target="embeddings/oleObject315.bin"/><Relationship Id="rId645" Type="http://schemas.openxmlformats.org/officeDocument/2006/relationships/image" Target="media/image320.wmf"/><Relationship Id="rId646" Type="http://schemas.openxmlformats.org/officeDocument/2006/relationships/oleObject" Target="embeddings/oleObject316.bin"/><Relationship Id="rId647" Type="http://schemas.openxmlformats.org/officeDocument/2006/relationships/image" Target="media/image321.wmf"/><Relationship Id="rId648" Type="http://schemas.openxmlformats.org/officeDocument/2006/relationships/oleObject" Target="embeddings/oleObject317.bin"/><Relationship Id="rId649" Type="http://schemas.openxmlformats.org/officeDocument/2006/relationships/image" Target="media/image322.wmf"/><Relationship Id="rId1580" Type="http://schemas.openxmlformats.org/officeDocument/2006/relationships/oleObject" Target="embeddings/oleObject758.bin"/><Relationship Id="rId1581" Type="http://schemas.openxmlformats.org/officeDocument/2006/relationships/image" Target="media/image798.emf"/><Relationship Id="rId1582" Type="http://schemas.openxmlformats.org/officeDocument/2006/relationships/oleObject" Target="embeddings/oleObject759.bin"/><Relationship Id="rId1583" Type="http://schemas.openxmlformats.org/officeDocument/2006/relationships/image" Target="media/image799.emf"/><Relationship Id="rId1584" Type="http://schemas.openxmlformats.org/officeDocument/2006/relationships/oleObject" Target="embeddings/oleObject760.bin"/><Relationship Id="rId1585" Type="http://schemas.openxmlformats.org/officeDocument/2006/relationships/image" Target="media/image800.emf"/><Relationship Id="rId1586" Type="http://schemas.openxmlformats.org/officeDocument/2006/relationships/oleObject" Target="embeddings/oleObject761.bin"/><Relationship Id="rId1587" Type="http://schemas.openxmlformats.org/officeDocument/2006/relationships/image" Target="media/image801.emf"/><Relationship Id="rId1588" Type="http://schemas.openxmlformats.org/officeDocument/2006/relationships/oleObject" Target="embeddings/oleObject762.bin"/><Relationship Id="rId1589" Type="http://schemas.openxmlformats.org/officeDocument/2006/relationships/image" Target="media/image802.emf"/><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3.wmf"/><Relationship Id="rId14" Type="http://schemas.openxmlformats.org/officeDocument/2006/relationships/oleObject" Target="embeddings/oleObject1.bin"/><Relationship Id="rId15" Type="http://schemas.openxmlformats.org/officeDocument/2006/relationships/image" Target="media/image4.wmf"/><Relationship Id="rId16" Type="http://schemas.openxmlformats.org/officeDocument/2006/relationships/oleObject" Target="embeddings/oleObject2.bin"/><Relationship Id="rId17" Type="http://schemas.openxmlformats.org/officeDocument/2006/relationships/image" Target="media/image5.wmf"/><Relationship Id="rId18" Type="http://schemas.openxmlformats.org/officeDocument/2006/relationships/oleObject" Target="embeddings/oleObject3.bin"/><Relationship Id="rId19" Type="http://schemas.openxmlformats.org/officeDocument/2006/relationships/image" Target="media/image6.wmf"/><Relationship Id="rId100" Type="http://schemas.openxmlformats.org/officeDocument/2006/relationships/oleObject" Target="embeddings/oleObject44.bin"/><Relationship Id="rId101" Type="http://schemas.openxmlformats.org/officeDocument/2006/relationships/image" Target="media/image47.wmf"/><Relationship Id="rId102" Type="http://schemas.openxmlformats.org/officeDocument/2006/relationships/oleObject" Target="embeddings/oleObject45.bin"/><Relationship Id="rId103" Type="http://schemas.openxmlformats.org/officeDocument/2006/relationships/image" Target="media/image48.wmf"/><Relationship Id="rId104" Type="http://schemas.openxmlformats.org/officeDocument/2006/relationships/oleObject" Target="embeddings/oleObject46.bin"/><Relationship Id="rId105" Type="http://schemas.openxmlformats.org/officeDocument/2006/relationships/image" Target="media/image49.wmf"/><Relationship Id="rId106" Type="http://schemas.openxmlformats.org/officeDocument/2006/relationships/oleObject" Target="embeddings/oleObject47.bin"/><Relationship Id="rId107" Type="http://schemas.openxmlformats.org/officeDocument/2006/relationships/image" Target="media/image50.wmf"/><Relationship Id="rId108" Type="http://schemas.openxmlformats.org/officeDocument/2006/relationships/oleObject" Target="embeddings/oleObject48.bin"/><Relationship Id="rId1040" Type="http://schemas.openxmlformats.org/officeDocument/2006/relationships/oleObject" Target="embeddings/oleObject513.bin"/><Relationship Id="rId1041" Type="http://schemas.openxmlformats.org/officeDocument/2006/relationships/image" Target="media/image518.wmf"/><Relationship Id="rId1042" Type="http://schemas.openxmlformats.org/officeDocument/2006/relationships/oleObject" Target="embeddings/oleObject514.bin"/><Relationship Id="rId1043" Type="http://schemas.openxmlformats.org/officeDocument/2006/relationships/image" Target="media/image519.wmf"/><Relationship Id="rId1044" Type="http://schemas.openxmlformats.org/officeDocument/2006/relationships/oleObject" Target="embeddings/oleObject515.bin"/><Relationship Id="rId1045" Type="http://schemas.openxmlformats.org/officeDocument/2006/relationships/image" Target="media/image520.emf"/><Relationship Id="rId1046" Type="http://schemas.openxmlformats.org/officeDocument/2006/relationships/image" Target="media/image521.emf"/><Relationship Id="rId1047" Type="http://schemas.openxmlformats.org/officeDocument/2006/relationships/image" Target="media/image522.emf"/><Relationship Id="rId1048" Type="http://schemas.openxmlformats.org/officeDocument/2006/relationships/image" Target="media/image523.emf"/><Relationship Id="rId1049" Type="http://schemas.openxmlformats.org/officeDocument/2006/relationships/image" Target="media/image524.emf"/><Relationship Id="rId109" Type="http://schemas.openxmlformats.org/officeDocument/2006/relationships/image" Target="media/image51.wmf"/><Relationship Id="rId2290" Type="http://schemas.openxmlformats.org/officeDocument/2006/relationships/image" Target="media/image1154.wmf"/><Relationship Id="rId2291" Type="http://schemas.openxmlformats.org/officeDocument/2006/relationships/oleObject" Target="embeddings/oleObject1112.bin"/><Relationship Id="rId2292" Type="http://schemas.openxmlformats.org/officeDocument/2006/relationships/image" Target="media/image1155.wmf"/><Relationship Id="rId2293" Type="http://schemas.openxmlformats.org/officeDocument/2006/relationships/oleObject" Target="embeddings/oleObject1113.bin"/><Relationship Id="rId2294" Type="http://schemas.openxmlformats.org/officeDocument/2006/relationships/image" Target="media/image1156.wmf"/><Relationship Id="rId2295" Type="http://schemas.openxmlformats.org/officeDocument/2006/relationships/oleObject" Target="embeddings/oleObject1114.bin"/><Relationship Id="rId2296" Type="http://schemas.openxmlformats.org/officeDocument/2006/relationships/image" Target="media/image1157.wmf"/><Relationship Id="rId2297" Type="http://schemas.openxmlformats.org/officeDocument/2006/relationships/oleObject" Target="embeddings/oleObject1115.bin"/><Relationship Id="rId2298" Type="http://schemas.openxmlformats.org/officeDocument/2006/relationships/image" Target="media/image1158.wmf"/><Relationship Id="rId2299" Type="http://schemas.openxmlformats.org/officeDocument/2006/relationships/oleObject" Target="embeddings/oleObject1116.bin"/><Relationship Id="rId650" Type="http://schemas.openxmlformats.org/officeDocument/2006/relationships/oleObject" Target="embeddings/oleObject318.bin"/><Relationship Id="rId651" Type="http://schemas.openxmlformats.org/officeDocument/2006/relationships/image" Target="media/image323.wmf"/><Relationship Id="rId652" Type="http://schemas.openxmlformats.org/officeDocument/2006/relationships/oleObject" Target="embeddings/oleObject319.bin"/><Relationship Id="rId653" Type="http://schemas.openxmlformats.org/officeDocument/2006/relationships/image" Target="media/image324.wmf"/><Relationship Id="rId654" Type="http://schemas.openxmlformats.org/officeDocument/2006/relationships/oleObject" Target="embeddings/oleObject320.bin"/><Relationship Id="rId655" Type="http://schemas.openxmlformats.org/officeDocument/2006/relationships/image" Target="media/image325.wmf"/><Relationship Id="rId656" Type="http://schemas.openxmlformats.org/officeDocument/2006/relationships/oleObject" Target="embeddings/oleObject321.bin"/><Relationship Id="rId657" Type="http://schemas.openxmlformats.org/officeDocument/2006/relationships/image" Target="media/image326.wmf"/><Relationship Id="rId658" Type="http://schemas.openxmlformats.org/officeDocument/2006/relationships/oleObject" Target="embeddings/oleObject322.bin"/><Relationship Id="rId659" Type="http://schemas.openxmlformats.org/officeDocument/2006/relationships/image" Target="media/image327.wmf"/><Relationship Id="rId1590" Type="http://schemas.openxmlformats.org/officeDocument/2006/relationships/oleObject" Target="embeddings/oleObject763.bin"/><Relationship Id="rId1591" Type="http://schemas.openxmlformats.org/officeDocument/2006/relationships/image" Target="media/image803.emf"/><Relationship Id="rId1592" Type="http://schemas.openxmlformats.org/officeDocument/2006/relationships/oleObject" Target="embeddings/oleObject764.bin"/><Relationship Id="rId1593" Type="http://schemas.openxmlformats.org/officeDocument/2006/relationships/image" Target="media/image804.emf"/><Relationship Id="rId1594" Type="http://schemas.openxmlformats.org/officeDocument/2006/relationships/oleObject" Target="embeddings/oleObject765.bin"/><Relationship Id="rId1595" Type="http://schemas.openxmlformats.org/officeDocument/2006/relationships/image" Target="media/image805.emf"/><Relationship Id="rId1596" Type="http://schemas.openxmlformats.org/officeDocument/2006/relationships/oleObject" Target="embeddings/oleObject766.bin"/><Relationship Id="rId1597" Type="http://schemas.openxmlformats.org/officeDocument/2006/relationships/image" Target="media/image806.emf"/><Relationship Id="rId1598" Type="http://schemas.openxmlformats.org/officeDocument/2006/relationships/oleObject" Target="embeddings/oleObject767.bin"/><Relationship Id="rId1599" Type="http://schemas.openxmlformats.org/officeDocument/2006/relationships/image" Target="media/image807.emf"/><Relationship Id="rId20" Type="http://schemas.openxmlformats.org/officeDocument/2006/relationships/oleObject" Target="embeddings/oleObject4.bin"/><Relationship Id="rId21" Type="http://schemas.openxmlformats.org/officeDocument/2006/relationships/image" Target="media/image7.wmf"/><Relationship Id="rId22" Type="http://schemas.openxmlformats.org/officeDocument/2006/relationships/oleObject" Target="embeddings/oleObject5.bin"/><Relationship Id="rId23" Type="http://schemas.openxmlformats.org/officeDocument/2006/relationships/image" Target="media/image8.wmf"/><Relationship Id="rId24" Type="http://schemas.openxmlformats.org/officeDocument/2006/relationships/oleObject" Target="embeddings/oleObject6.bin"/><Relationship Id="rId25" Type="http://schemas.openxmlformats.org/officeDocument/2006/relationships/image" Target="media/image9.wmf"/><Relationship Id="rId26" Type="http://schemas.openxmlformats.org/officeDocument/2006/relationships/oleObject" Target="embeddings/oleObject7.bin"/><Relationship Id="rId27" Type="http://schemas.openxmlformats.org/officeDocument/2006/relationships/image" Target="media/image10.wmf"/><Relationship Id="rId28" Type="http://schemas.openxmlformats.org/officeDocument/2006/relationships/oleObject" Target="embeddings/oleObject8.bin"/><Relationship Id="rId110" Type="http://schemas.openxmlformats.org/officeDocument/2006/relationships/oleObject" Target="embeddings/oleObject49.bin"/><Relationship Id="rId111" Type="http://schemas.openxmlformats.org/officeDocument/2006/relationships/image" Target="media/image52.wmf"/><Relationship Id="rId112" Type="http://schemas.openxmlformats.org/officeDocument/2006/relationships/oleObject" Target="embeddings/oleObject50.bin"/><Relationship Id="rId113" Type="http://schemas.openxmlformats.org/officeDocument/2006/relationships/image" Target="media/image53.wmf"/><Relationship Id="rId114" Type="http://schemas.openxmlformats.org/officeDocument/2006/relationships/oleObject" Target="embeddings/oleObject51.bin"/><Relationship Id="rId115" Type="http://schemas.openxmlformats.org/officeDocument/2006/relationships/image" Target="media/image54.wmf"/><Relationship Id="rId116" Type="http://schemas.openxmlformats.org/officeDocument/2006/relationships/oleObject" Target="embeddings/oleObject52.bin"/><Relationship Id="rId117" Type="http://schemas.openxmlformats.org/officeDocument/2006/relationships/image" Target="media/image55.png"/><Relationship Id="rId118" Type="http://schemas.openxmlformats.org/officeDocument/2006/relationships/image" Target="media/image56.emf"/><Relationship Id="rId119" Type="http://schemas.openxmlformats.org/officeDocument/2006/relationships/oleObject" Target="embeddings/oleObject53.bin"/><Relationship Id="rId1050" Type="http://schemas.openxmlformats.org/officeDocument/2006/relationships/image" Target="media/image525.emf"/><Relationship Id="rId1051" Type="http://schemas.openxmlformats.org/officeDocument/2006/relationships/image" Target="media/image526.emf"/><Relationship Id="rId1052" Type="http://schemas.openxmlformats.org/officeDocument/2006/relationships/image" Target="media/image527.emf"/><Relationship Id="rId1053" Type="http://schemas.openxmlformats.org/officeDocument/2006/relationships/image" Target="media/image528.emf"/><Relationship Id="rId1054" Type="http://schemas.openxmlformats.org/officeDocument/2006/relationships/image" Target="media/image529.emf"/><Relationship Id="rId1055" Type="http://schemas.openxmlformats.org/officeDocument/2006/relationships/image" Target="media/image530.emf"/><Relationship Id="rId1056" Type="http://schemas.openxmlformats.org/officeDocument/2006/relationships/image" Target="media/image531.emf"/><Relationship Id="rId1057" Type="http://schemas.openxmlformats.org/officeDocument/2006/relationships/image" Target="media/image532.emf"/><Relationship Id="rId1058" Type="http://schemas.openxmlformats.org/officeDocument/2006/relationships/image" Target="media/image533.emf"/><Relationship Id="rId1059" Type="http://schemas.openxmlformats.org/officeDocument/2006/relationships/image" Target="media/image534.wmf"/><Relationship Id="rId29" Type="http://schemas.openxmlformats.org/officeDocument/2006/relationships/image" Target="media/image11.wmf"/><Relationship Id="rId660" Type="http://schemas.openxmlformats.org/officeDocument/2006/relationships/oleObject" Target="embeddings/oleObject323.bin"/><Relationship Id="rId661" Type="http://schemas.openxmlformats.org/officeDocument/2006/relationships/image" Target="media/image328.wmf"/><Relationship Id="rId662" Type="http://schemas.openxmlformats.org/officeDocument/2006/relationships/oleObject" Target="embeddings/oleObject324.bin"/><Relationship Id="rId663" Type="http://schemas.openxmlformats.org/officeDocument/2006/relationships/image" Target="media/image329.wmf"/><Relationship Id="rId664" Type="http://schemas.openxmlformats.org/officeDocument/2006/relationships/oleObject" Target="embeddings/oleObject325.bin"/><Relationship Id="rId665" Type="http://schemas.openxmlformats.org/officeDocument/2006/relationships/image" Target="media/image330.wmf"/><Relationship Id="rId666" Type="http://schemas.openxmlformats.org/officeDocument/2006/relationships/oleObject" Target="embeddings/oleObject326.bin"/><Relationship Id="rId667" Type="http://schemas.openxmlformats.org/officeDocument/2006/relationships/image" Target="media/image331.wmf"/><Relationship Id="rId668" Type="http://schemas.openxmlformats.org/officeDocument/2006/relationships/oleObject" Target="embeddings/oleObject327.bin"/><Relationship Id="rId669" Type="http://schemas.openxmlformats.org/officeDocument/2006/relationships/image" Target="media/image332.wmf"/><Relationship Id="rId30" Type="http://schemas.openxmlformats.org/officeDocument/2006/relationships/oleObject" Target="embeddings/oleObject9.bin"/><Relationship Id="rId31" Type="http://schemas.openxmlformats.org/officeDocument/2006/relationships/image" Target="media/image12.wmf"/><Relationship Id="rId32" Type="http://schemas.openxmlformats.org/officeDocument/2006/relationships/oleObject" Target="embeddings/oleObject10.bin"/><Relationship Id="rId33" Type="http://schemas.openxmlformats.org/officeDocument/2006/relationships/image" Target="media/image13.wmf"/><Relationship Id="rId34" Type="http://schemas.openxmlformats.org/officeDocument/2006/relationships/oleObject" Target="embeddings/oleObject11.bin"/><Relationship Id="rId35" Type="http://schemas.openxmlformats.org/officeDocument/2006/relationships/image" Target="media/image14.wmf"/><Relationship Id="rId36" Type="http://schemas.openxmlformats.org/officeDocument/2006/relationships/oleObject" Target="embeddings/oleObject12.bin"/><Relationship Id="rId37" Type="http://schemas.openxmlformats.org/officeDocument/2006/relationships/image" Target="media/image15.wmf"/><Relationship Id="rId38" Type="http://schemas.openxmlformats.org/officeDocument/2006/relationships/oleObject" Target="embeddings/oleObject13.bin"/><Relationship Id="rId120" Type="http://schemas.openxmlformats.org/officeDocument/2006/relationships/image" Target="media/image57.wmf"/><Relationship Id="rId121" Type="http://schemas.openxmlformats.org/officeDocument/2006/relationships/oleObject" Target="embeddings/oleObject54.bin"/><Relationship Id="rId122" Type="http://schemas.openxmlformats.org/officeDocument/2006/relationships/image" Target="media/image58.wmf"/><Relationship Id="rId123" Type="http://schemas.openxmlformats.org/officeDocument/2006/relationships/oleObject" Target="embeddings/oleObject55.bin"/><Relationship Id="rId124" Type="http://schemas.openxmlformats.org/officeDocument/2006/relationships/image" Target="media/image59.wmf"/><Relationship Id="rId125" Type="http://schemas.openxmlformats.org/officeDocument/2006/relationships/oleObject" Target="embeddings/oleObject56.bin"/><Relationship Id="rId126" Type="http://schemas.openxmlformats.org/officeDocument/2006/relationships/image" Target="media/image60.wmf"/><Relationship Id="rId127" Type="http://schemas.openxmlformats.org/officeDocument/2006/relationships/oleObject" Target="embeddings/oleObject57.bin"/><Relationship Id="rId128" Type="http://schemas.openxmlformats.org/officeDocument/2006/relationships/image" Target="media/image61.wmf"/><Relationship Id="rId129" Type="http://schemas.openxmlformats.org/officeDocument/2006/relationships/oleObject" Target="embeddings/oleObject58.bin"/><Relationship Id="rId1060" Type="http://schemas.openxmlformats.org/officeDocument/2006/relationships/oleObject" Target="embeddings/oleObject516.bin"/><Relationship Id="rId1061" Type="http://schemas.openxmlformats.org/officeDocument/2006/relationships/image" Target="media/image535.wmf"/><Relationship Id="rId1062" Type="http://schemas.openxmlformats.org/officeDocument/2006/relationships/oleObject" Target="embeddings/oleObject517.bin"/><Relationship Id="rId1063" Type="http://schemas.openxmlformats.org/officeDocument/2006/relationships/image" Target="media/image536.wmf"/><Relationship Id="rId1064" Type="http://schemas.openxmlformats.org/officeDocument/2006/relationships/oleObject" Target="embeddings/oleObject518.bin"/><Relationship Id="rId1065" Type="http://schemas.openxmlformats.org/officeDocument/2006/relationships/image" Target="media/image537.wmf"/><Relationship Id="rId1066" Type="http://schemas.openxmlformats.org/officeDocument/2006/relationships/oleObject" Target="embeddings/oleObject519.bin"/><Relationship Id="rId1067" Type="http://schemas.openxmlformats.org/officeDocument/2006/relationships/image" Target="media/image538.wmf"/><Relationship Id="rId1068" Type="http://schemas.openxmlformats.org/officeDocument/2006/relationships/oleObject" Target="embeddings/oleObject520.bin"/><Relationship Id="rId1069" Type="http://schemas.openxmlformats.org/officeDocument/2006/relationships/image" Target="media/image539.wmf"/><Relationship Id="rId39" Type="http://schemas.openxmlformats.org/officeDocument/2006/relationships/image" Target="media/image16.wmf"/><Relationship Id="rId670" Type="http://schemas.openxmlformats.org/officeDocument/2006/relationships/oleObject" Target="embeddings/oleObject328.bin"/><Relationship Id="rId671" Type="http://schemas.openxmlformats.org/officeDocument/2006/relationships/image" Target="media/image333.wmf"/><Relationship Id="rId672" Type="http://schemas.openxmlformats.org/officeDocument/2006/relationships/oleObject" Target="embeddings/oleObject329.bin"/><Relationship Id="rId673" Type="http://schemas.openxmlformats.org/officeDocument/2006/relationships/image" Target="media/image334.emf"/><Relationship Id="rId674" Type="http://schemas.openxmlformats.org/officeDocument/2006/relationships/oleObject" Target="embeddings/oleObject330.bin"/><Relationship Id="rId675" Type="http://schemas.openxmlformats.org/officeDocument/2006/relationships/image" Target="media/image335.wmf"/><Relationship Id="rId676" Type="http://schemas.openxmlformats.org/officeDocument/2006/relationships/oleObject" Target="embeddings/oleObject331.bin"/><Relationship Id="rId677" Type="http://schemas.openxmlformats.org/officeDocument/2006/relationships/image" Target="media/image336.wmf"/><Relationship Id="rId678" Type="http://schemas.openxmlformats.org/officeDocument/2006/relationships/oleObject" Target="embeddings/oleObject332.bin"/><Relationship Id="rId679" Type="http://schemas.openxmlformats.org/officeDocument/2006/relationships/image" Target="media/image337.wmf"/><Relationship Id="rId40" Type="http://schemas.openxmlformats.org/officeDocument/2006/relationships/oleObject" Target="embeddings/oleObject14.bin"/><Relationship Id="rId41" Type="http://schemas.openxmlformats.org/officeDocument/2006/relationships/image" Target="media/image17.wmf"/><Relationship Id="rId42" Type="http://schemas.openxmlformats.org/officeDocument/2006/relationships/oleObject" Target="embeddings/oleObject15.bin"/><Relationship Id="rId43" Type="http://schemas.openxmlformats.org/officeDocument/2006/relationships/image" Target="media/image18.wmf"/><Relationship Id="rId44" Type="http://schemas.openxmlformats.org/officeDocument/2006/relationships/oleObject" Target="embeddings/oleObject16.bin"/><Relationship Id="rId45" Type="http://schemas.openxmlformats.org/officeDocument/2006/relationships/image" Target="media/image19.wmf"/><Relationship Id="rId46" Type="http://schemas.openxmlformats.org/officeDocument/2006/relationships/oleObject" Target="embeddings/oleObject17.bin"/><Relationship Id="rId47" Type="http://schemas.openxmlformats.org/officeDocument/2006/relationships/image" Target="media/image20.wmf"/><Relationship Id="rId48" Type="http://schemas.openxmlformats.org/officeDocument/2006/relationships/oleObject" Target="embeddings/oleObject18.bin"/><Relationship Id="rId130" Type="http://schemas.openxmlformats.org/officeDocument/2006/relationships/image" Target="media/image62.wmf"/><Relationship Id="rId131" Type="http://schemas.openxmlformats.org/officeDocument/2006/relationships/oleObject" Target="embeddings/oleObject59.bin"/><Relationship Id="rId132" Type="http://schemas.openxmlformats.org/officeDocument/2006/relationships/image" Target="media/image63.wmf"/><Relationship Id="rId133" Type="http://schemas.openxmlformats.org/officeDocument/2006/relationships/oleObject" Target="embeddings/oleObject60.bin"/><Relationship Id="rId134" Type="http://schemas.openxmlformats.org/officeDocument/2006/relationships/image" Target="media/image64.wmf"/><Relationship Id="rId135" Type="http://schemas.openxmlformats.org/officeDocument/2006/relationships/oleObject" Target="embeddings/oleObject61.bin"/><Relationship Id="rId136" Type="http://schemas.openxmlformats.org/officeDocument/2006/relationships/image" Target="media/image65.wmf"/><Relationship Id="rId137" Type="http://schemas.openxmlformats.org/officeDocument/2006/relationships/oleObject" Target="embeddings/oleObject62.bin"/><Relationship Id="rId138" Type="http://schemas.openxmlformats.org/officeDocument/2006/relationships/image" Target="media/image66.wmf"/><Relationship Id="rId139" Type="http://schemas.openxmlformats.org/officeDocument/2006/relationships/oleObject" Target="embeddings/oleObject63.bin"/><Relationship Id="rId1070" Type="http://schemas.openxmlformats.org/officeDocument/2006/relationships/oleObject" Target="embeddings/oleObject521.bin"/><Relationship Id="rId1071" Type="http://schemas.openxmlformats.org/officeDocument/2006/relationships/image" Target="media/image540.wmf"/><Relationship Id="rId2500" Type="http://schemas.openxmlformats.org/officeDocument/2006/relationships/image" Target="media/image1259.wmf"/><Relationship Id="rId2501" Type="http://schemas.openxmlformats.org/officeDocument/2006/relationships/oleObject" Target="embeddings/oleObject1217.bin"/><Relationship Id="rId2502" Type="http://schemas.openxmlformats.org/officeDocument/2006/relationships/image" Target="media/image1260.wmf"/><Relationship Id="rId2503" Type="http://schemas.openxmlformats.org/officeDocument/2006/relationships/oleObject" Target="embeddings/oleObject1218.bin"/><Relationship Id="rId2504" Type="http://schemas.openxmlformats.org/officeDocument/2006/relationships/image" Target="media/image1261.wmf"/><Relationship Id="rId2505" Type="http://schemas.openxmlformats.org/officeDocument/2006/relationships/oleObject" Target="embeddings/oleObject1219.bin"/><Relationship Id="rId2506" Type="http://schemas.openxmlformats.org/officeDocument/2006/relationships/image" Target="media/image1262.wmf"/><Relationship Id="rId2507" Type="http://schemas.openxmlformats.org/officeDocument/2006/relationships/oleObject" Target="embeddings/oleObject1220.bin"/><Relationship Id="rId2508" Type="http://schemas.openxmlformats.org/officeDocument/2006/relationships/image" Target="media/image1263.wmf"/><Relationship Id="rId2509" Type="http://schemas.openxmlformats.org/officeDocument/2006/relationships/oleObject" Target="embeddings/oleObject1221.bin"/><Relationship Id="rId1072" Type="http://schemas.openxmlformats.org/officeDocument/2006/relationships/oleObject" Target="embeddings/oleObject522.bin"/><Relationship Id="rId1073" Type="http://schemas.openxmlformats.org/officeDocument/2006/relationships/image" Target="media/image541.wmf"/><Relationship Id="rId1074" Type="http://schemas.openxmlformats.org/officeDocument/2006/relationships/oleObject" Target="embeddings/oleObject523.bin"/><Relationship Id="rId1075" Type="http://schemas.openxmlformats.org/officeDocument/2006/relationships/image" Target="media/image542.wmf"/><Relationship Id="rId1076" Type="http://schemas.openxmlformats.org/officeDocument/2006/relationships/oleObject" Target="embeddings/oleObject524.bin"/><Relationship Id="rId1077" Type="http://schemas.openxmlformats.org/officeDocument/2006/relationships/image" Target="media/image543.wmf"/><Relationship Id="rId1078" Type="http://schemas.openxmlformats.org/officeDocument/2006/relationships/oleObject" Target="embeddings/oleObject525.bin"/><Relationship Id="rId1079" Type="http://schemas.openxmlformats.org/officeDocument/2006/relationships/image" Target="media/image544.wmf"/><Relationship Id="rId49" Type="http://schemas.openxmlformats.org/officeDocument/2006/relationships/image" Target="media/image21.wmf"/><Relationship Id="rId1800" Type="http://schemas.openxmlformats.org/officeDocument/2006/relationships/image" Target="media/image909.wmf"/><Relationship Id="rId1801" Type="http://schemas.openxmlformats.org/officeDocument/2006/relationships/oleObject" Target="embeddings/oleObject867.bin"/><Relationship Id="rId1802" Type="http://schemas.openxmlformats.org/officeDocument/2006/relationships/image" Target="media/image910.wmf"/><Relationship Id="rId1803" Type="http://schemas.openxmlformats.org/officeDocument/2006/relationships/oleObject" Target="embeddings/oleObject868.bin"/><Relationship Id="rId1804" Type="http://schemas.openxmlformats.org/officeDocument/2006/relationships/image" Target="media/image911.wmf"/><Relationship Id="rId1805" Type="http://schemas.openxmlformats.org/officeDocument/2006/relationships/oleObject" Target="embeddings/oleObject869.bin"/><Relationship Id="rId1806" Type="http://schemas.openxmlformats.org/officeDocument/2006/relationships/image" Target="media/image912.wmf"/><Relationship Id="rId1807" Type="http://schemas.openxmlformats.org/officeDocument/2006/relationships/oleObject" Target="embeddings/oleObject870.bin"/><Relationship Id="rId1808" Type="http://schemas.openxmlformats.org/officeDocument/2006/relationships/image" Target="media/image913.wmf"/><Relationship Id="rId1809" Type="http://schemas.openxmlformats.org/officeDocument/2006/relationships/oleObject" Target="embeddings/oleObject871.bin"/><Relationship Id="rId680" Type="http://schemas.openxmlformats.org/officeDocument/2006/relationships/oleObject" Target="embeddings/oleObject333.bin"/><Relationship Id="rId681" Type="http://schemas.openxmlformats.org/officeDocument/2006/relationships/image" Target="media/image338.emf"/><Relationship Id="rId682" Type="http://schemas.openxmlformats.org/officeDocument/2006/relationships/oleObject" Target="embeddings/oleObject334.bin"/><Relationship Id="rId683" Type="http://schemas.openxmlformats.org/officeDocument/2006/relationships/image" Target="media/image339.wmf"/><Relationship Id="rId684" Type="http://schemas.openxmlformats.org/officeDocument/2006/relationships/oleObject" Target="embeddings/oleObject335.bin"/><Relationship Id="rId685" Type="http://schemas.openxmlformats.org/officeDocument/2006/relationships/image" Target="media/image340.wmf"/><Relationship Id="rId686" Type="http://schemas.openxmlformats.org/officeDocument/2006/relationships/oleObject" Target="embeddings/oleObject336.bin"/><Relationship Id="rId687" Type="http://schemas.openxmlformats.org/officeDocument/2006/relationships/image" Target="media/image341.wmf"/><Relationship Id="rId688" Type="http://schemas.openxmlformats.org/officeDocument/2006/relationships/oleObject" Target="embeddings/oleObject337.bin"/><Relationship Id="rId689" Type="http://schemas.openxmlformats.org/officeDocument/2006/relationships/image" Target="media/image342.wmf"/><Relationship Id="rId50" Type="http://schemas.openxmlformats.org/officeDocument/2006/relationships/oleObject" Target="embeddings/oleObject19.bin"/><Relationship Id="rId51" Type="http://schemas.openxmlformats.org/officeDocument/2006/relationships/image" Target="media/image22.wmf"/><Relationship Id="rId52" Type="http://schemas.openxmlformats.org/officeDocument/2006/relationships/oleObject" Target="embeddings/oleObject20.bin"/><Relationship Id="rId53" Type="http://schemas.openxmlformats.org/officeDocument/2006/relationships/image" Target="media/image23.wmf"/><Relationship Id="rId54" Type="http://schemas.openxmlformats.org/officeDocument/2006/relationships/oleObject" Target="embeddings/oleObject21.bin"/><Relationship Id="rId55" Type="http://schemas.openxmlformats.org/officeDocument/2006/relationships/image" Target="media/image24.wmf"/><Relationship Id="rId56" Type="http://schemas.openxmlformats.org/officeDocument/2006/relationships/oleObject" Target="embeddings/oleObject22.bin"/><Relationship Id="rId57" Type="http://schemas.openxmlformats.org/officeDocument/2006/relationships/image" Target="media/image25.wmf"/><Relationship Id="rId58" Type="http://schemas.openxmlformats.org/officeDocument/2006/relationships/oleObject" Target="embeddings/oleObject23.bin"/><Relationship Id="rId140" Type="http://schemas.openxmlformats.org/officeDocument/2006/relationships/image" Target="media/image67.wmf"/><Relationship Id="rId141" Type="http://schemas.openxmlformats.org/officeDocument/2006/relationships/oleObject" Target="embeddings/oleObject64.bin"/><Relationship Id="rId142" Type="http://schemas.openxmlformats.org/officeDocument/2006/relationships/image" Target="media/image68.wmf"/><Relationship Id="rId143" Type="http://schemas.openxmlformats.org/officeDocument/2006/relationships/oleObject" Target="embeddings/oleObject65.bin"/><Relationship Id="rId144" Type="http://schemas.openxmlformats.org/officeDocument/2006/relationships/image" Target="media/image69.wmf"/><Relationship Id="rId145" Type="http://schemas.openxmlformats.org/officeDocument/2006/relationships/oleObject" Target="embeddings/oleObject66.bin"/><Relationship Id="rId146" Type="http://schemas.openxmlformats.org/officeDocument/2006/relationships/image" Target="media/image70.wmf"/><Relationship Id="rId147" Type="http://schemas.openxmlformats.org/officeDocument/2006/relationships/oleObject" Target="embeddings/oleObject67.bin"/><Relationship Id="rId148" Type="http://schemas.openxmlformats.org/officeDocument/2006/relationships/image" Target="media/image71.wmf"/><Relationship Id="rId149" Type="http://schemas.openxmlformats.org/officeDocument/2006/relationships/oleObject" Target="embeddings/oleObject68.bin"/><Relationship Id="rId1080" Type="http://schemas.openxmlformats.org/officeDocument/2006/relationships/oleObject" Target="embeddings/oleObject526.bin"/><Relationship Id="rId1081" Type="http://schemas.openxmlformats.org/officeDocument/2006/relationships/image" Target="media/image545.wmf"/><Relationship Id="rId2510" Type="http://schemas.openxmlformats.org/officeDocument/2006/relationships/image" Target="media/image1264.wmf"/><Relationship Id="rId2511" Type="http://schemas.openxmlformats.org/officeDocument/2006/relationships/oleObject" Target="embeddings/oleObject1222.bin"/><Relationship Id="rId2512" Type="http://schemas.openxmlformats.org/officeDocument/2006/relationships/image" Target="media/image1265.wmf"/><Relationship Id="rId2513" Type="http://schemas.openxmlformats.org/officeDocument/2006/relationships/oleObject" Target="embeddings/oleObject1223.bin"/><Relationship Id="rId2514" Type="http://schemas.openxmlformats.org/officeDocument/2006/relationships/image" Target="media/image1266.wmf"/><Relationship Id="rId2515" Type="http://schemas.openxmlformats.org/officeDocument/2006/relationships/oleObject" Target="embeddings/oleObject1224.bin"/><Relationship Id="rId2516" Type="http://schemas.openxmlformats.org/officeDocument/2006/relationships/image" Target="media/image1267.wmf"/><Relationship Id="rId2517" Type="http://schemas.openxmlformats.org/officeDocument/2006/relationships/oleObject" Target="embeddings/oleObject1225.bin"/><Relationship Id="rId2518" Type="http://schemas.openxmlformats.org/officeDocument/2006/relationships/image" Target="media/image1268.wmf"/><Relationship Id="rId2519" Type="http://schemas.openxmlformats.org/officeDocument/2006/relationships/oleObject" Target="embeddings/oleObject1226.bin"/><Relationship Id="rId1082" Type="http://schemas.openxmlformats.org/officeDocument/2006/relationships/oleObject" Target="embeddings/oleObject527.bin"/><Relationship Id="rId1083" Type="http://schemas.openxmlformats.org/officeDocument/2006/relationships/image" Target="media/image546.wmf"/><Relationship Id="rId1084" Type="http://schemas.openxmlformats.org/officeDocument/2006/relationships/oleObject" Target="embeddings/oleObject528.bin"/><Relationship Id="rId1085" Type="http://schemas.openxmlformats.org/officeDocument/2006/relationships/image" Target="media/image547.wmf"/><Relationship Id="rId1086" Type="http://schemas.openxmlformats.org/officeDocument/2006/relationships/oleObject" Target="embeddings/oleObject529.bin"/><Relationship Id="rId1087" Type="http://schemas.openxmlformats.org/officeDocument/2006/relationships/image" Target="media/image548.wmf"/><Relationship Id="rId1088" Type="http://schemas.openxmlformats.org/officeDocument/2006/relationships/oleObject" Target="embeddings/oleObject530.bin"/><Relationship Id="rId1089" Type="http://schemas.openxmlformats.org/officeDocument/2006/relationships/image" Target="media/image549.wmf"/><Relationship Id="rId59" Type="http://schemas.openxmlformats.org/officeDocument/2006/relationships/image" Target="media/image26.wmf"/><Relationship Id="rId1810" Type="http://schemas.openxmlformats.org/officeDocument/2006/relationships/image" Target="media/image914.wmf"/><Relationship Id="rId1811" Type="http://schemas.openxmlformats.org/officeDocument/2006/relationships/oleObject" Target="embeddings/oleObject872.bin"/><Relationship Id="rId1812" Type="http://schemas.openxmlformats.org/officeDocument/2006/relationships/image" Target="media/image915.wmf"/><Relationship Id="rId1813" Type="http://schemas.openxmlformats.org/officeDocument/2006/relationships/oleObject" Target="embeddings/oleObject873.bin"/><Relationship Id="rId1814" Type="http://schemas.openxmlformats.org/officeDocument/2006/relationships/image" Target="media/image916.wmf"/><Relationship Id="rId1815" Type="http://schemas.openxmlformats.org/officeDocument/2006/relationships/oleObject" Target="embeddings/oleObject874.bin"/><Relationship Id="rId1816" Type="http://schemas.openxmlformats.org/officeDocument/2006/relationships/image" Target="media/image917.wmf"/><Relationship Id="rId1817" Type="http://schemas.openxmlformats.org/officeDocument/2006/relationships/oleObject" Target="embeddings/oleObject875.bin"/><Relationship Id="rId1818" Type="http://schemas.openxmlformats.org/officeDocument/2006/relationships/image" Target="media/image918.wmf"/><Relationship Id="rId1819" Type="http://schemas.openxmlformats.org/officeDocument/2006/relationships/oleObject" Target="embeddings/oleObject876.bin"/><Relationship Id="rId690" Type="http://schemas.openxmlformats.org/officeDocument/2006/relationships/oleObject" Target="embeddings/oleObject338.bin"/><Relationship Id="rId691" Type="http://schemas.openxmlformats.org/officeDocument/2006/relationships/image" Target="media/image343.wmf"/><Relationship Id="rId692" Type="http://schemas.openxmlformats.org/officeDocument/2006/relationships/oleObject" Target="embeddings/oleObject339.bin"/><Relationship Id="rId693" Type="http://schemas.openxmlformats.org/officeDocument/2006/relationships/image" Target="media/image344.wmf"/><Relationship Id="rId694" Type="http://schemas.openxmlformats.org/officeDocument/2006/relationships/oleObject" Target="embeddings/oleObject340.bin"/><Relationship Id="rId695" Type="http://schemas.openxmlformats.org/officeDocument/2006/relationships/image" Target="media/image345.wmf"/><Relationship Id="rId696" Type="http://schemas.openxmlformats.org/officeDocument/2006/relationships/oleObject" Target="embeddings/oleObject341.bin"/><Relationship Id="rId697" Type="http://schemas.openxmlformats.org/officeDocument/2006/relationships/image" Target="media/image346.wmf"/><Relationship Id="rId698" Type="http://schemas.openxmlformats.org/officeDocument/2006/relationships/oleObject" Target="embeddings/oleObject342.bin"/><Relationship Id="rId699" Type="http://schemas.openxmlformats.org/officeDocument/2006/relationships/image" Target="media/image347.wmf"/><Relationship Id="rId60" Type="http://schemas.openxmlformats.org/officeDocument/2006/relationships/oleObject" Target="embeddings/oleObject24.bin"/><Relationship Id="rId61" Type="http://schemas.openxmlformats.org/officeDocument/2006/relationships/image" Target="media/image27.wmf"/><Relationship Id="rId62" Type="http://schemas.openxmlformats.org/officeDocument/2006/relationships/oleObject" Target="embeddings/oleObject25.bin"/><Relationship Id="rId63" Type="http://schemas.openxmlformats.org/officeDocument/2006/relationships/image" Target="media/image28.wmf"/><Relationship Id="rId64" Type="http://schemas.openxmlformats.org/officeDocument/2006/relationships/oleObject" Target="embeddings/oleObject26.bin"/><Relationship Id="rId65" Type="http://schemas.openxmlformats.org/officeDocument/2006/relationships/image" Target="media/image29.wmf"/><Relationship Id="rId66" Type="http://schemas.openxmlformats.org/officeDocument/2006/relationships/oleObject" Target="embeddings/oleObject27.bin"/><Relationship Id="rId67" Type="http://schemas.openxmlformats.org/officeDocument/2006/relationships/image" Target="media/image30.wmf"/><Relationship Id="rId68" Type="http://schemas.openxmlformats.org/officeDocument/2006/relationships/oleObject" Target="embeddings/oleObject28.bin"/><Relationship Id="rId150" Type="http://schemas.openxmlformats.org/officeDocument/2006/relationships/image" Target="media/image72.wmf"/><Relationship Id="rId151" Type="http://schemas.openxmlformats.org/officeDocument/2006/relationships/oleObject" Target="embeddings/oleObject69.bin"/><Relationship Id="rId152" Type="http://schemas.openxmlformats.org/officeDocument/2006/relationships/image" Target="media/image73.wmf"/><Relationship Id="rId153" Type="http://schemas.openxmlformats.org/officeDocument/2006/relationships/oleObject" Target="embeddings/oleObject70.bin"/><Relationship Id="rId154" Type="http://schemas.openxmlformats.org/officeDocument/2006/relationships/image" Target="media/image74.wmf"/><Relationship Id="rId155" Type="http://schemas.openxmlformats.org/officeDocument/2006/relationships/oleObject" Target="embeddings/oleObject71.bin"/><Relationship Id="rId156" Type="http://schemas.openxmlformats.org/officeDocument/2006/relationships/image" Target="media/image75.wmf"/><Relationship Id="rId157" Type="http://schemas.openxmlformats.org/officeDocument/2006/relationships/oleObject" Target="embeddings/oleObject72.bin"/><Relationship Id="rId158" Type="http://schemas.openxmlformats.org/officeDocument/2006/relationships/image" Target="media/image76.wmf"/><Relationship Id="rId159" Type="http://schemas.openxmlformats.org/officeDocument/2006/relationships/oleObject" Target="embeddings/oleObject73.bin"/><Relationship Id="rId1090" Type="http://schemas.openxmlformats.org/officeDocument/2006/relationships/oleObject" Target="embeddings/oleObject531.bin"/><Relationship Id="rId1091" Type="http://schemas.openxmlformats.org/officeDocument/2006/relationships/image" Target="media/image550.wmf"/><Relationship Id="rId2520" Type="http://schemas.openxmlformats.org/officeDocument/2006/relationships/image" Target="media/image1269.wmf"/><Relationship Id="rId2521" Type="http://schemas.openxmlformats.org/officeDocument/2006/relationships/oleObject" Target="embeddings/oleObject1227.bin"/><Relationship Id="rId2522" Type="http://schemas.openxmlformats.org/officeDocument/2006/relationships/image" Target="media/image1270.wmf"/><Relationship Id="rId2523" Type="http://schemas.openxmlformats.org/officeDocument/2006/relationships/oleObject" Target="embeddings/oleObject1228.bin"/><Relationship Id="rId2524" Type="http://schemas.openxmlformats.org/officeDocument/2006/relationships/image" Target="media/image1271.wmf"/><Relationship Id="rId2525" Type="http://schemas.openxmlformats.org/officeDocument/2006/relationships/oleObject" Target="embeddings/oleObject1229.bin"/><Relationship Id="rId2526" Type="http://schemas.openxmlformats.org/officeDocument/2006/relationships/image" Target="media/image1272.wmf"/><Relationship Id="rId2527" Type="http://schemas.openxmlformats.org/officeDocument/2006/relationships/oleObject" Target="embeddings/oleObject1230.bin"/><Relationship Id="rId2528" Type="http://schemas.openxmlformats.org/officeDocument/2006/relationships/image" Target="media/image1273.wmf"/><Relationship Id="rId2529" Type="http://schemas.openxmlformats.org/officeDocument/2006/relationships/oleObject" Target="embeddings/oleObject1231.bin"/><Relationship Id="rId1092" Type="http://schemas.openxmlformats.org/officeDocument/2006/relationships/oleObject" Target="embeddings/oleObject532.bin"/><Relationship Id="rId1093" Type="http://schemas.openxmlformats.org/officeDocument/2006/relationships/image" Target="media/image551.wmf"/><Relationship Id="rId1094" Type="http://schemas.openxmlformats.org/officeDocument/2006/relationships/oleObject" Target="embeddings/oleObject533.bin"/><Relationship Id="rId1095" Type="http://schemas.openxmlformats.org/officeDocument/2006/relationships/image" Target="media/image552.wmf"/><Relationship Id="rId1096" Type="http://schemas.openxmlformats.org/officeDocument/2006/relationships/oleObject" Target="embeddings/oleObject534.bin"/><Relationship Id="rId1097" Type="http://schemas.openxmlformats.org/officeDocument/2006/relationships/image" Target="media/image553.emf"/><Relationship Id="rId1098" Type="http://schemas.openxmlformats.org/officeDocument/2006/relationships/oleObject" Target="embeddings/oleObject535.bin"/><Relationship Id="rId1099" Type="http://schemas.openxmlformats.org/officeDocument/2006/relationships/image" Target="media/image554.emf"/><Relationship Id="rId69" Type="http://schemas.openxmlformats.org/officeDocument/2006/relationships/image" Target="media/image31.wmf"/><Relationship Id="rId1820" Type="http://schemas.openxmlformats.org/officeDocument/2006/relationships/image" Target="media/image919.wmf"/><Relationship Id="rId1821" Type="http://schemas.openxmlformats.org/officeDocument/2006/relationships/oleObject" Target="embeddings/oleObject877.bin"/><Relationship Id="rId1822" Type="http://schemas.openxmlformats.org/officeDocument/2006/relationships/image" Target="media/image920.wmf"/><Relationship Id="rId1823" Type="http://schemas.openxmlformats.org/officeDocument/2006/relationships/oleObject" Target="embeddings/oleObject878.bin"/><Relationship Id="rId1824" Type="http://schemas.openxmlformats.org/officeDocument/2006/relationships/image" Target="media/image921.wmf"/><Relationship Id="rId1825" Type="http://schemas.openxmlformats.org/officeDocument/2006/relationships/oleObject" Target="embeddings/oleObject879.bin"/><Relationship Id="rId1826" Type="http://schemas.openxmlformats.org/officeDocument/2006/relationships/image" Target="media/image922.wmf"/><Relationship Id="rId1827" Type="http://schemas.openxmlformats.org/officeDocument/2006/relationships/oleObject" Target="embeddings/oleObject880.bin"/><Relationship Id="rId1828" Type="http://schemas.openxmlformats.org/officeDocument/2006/relationships/image" Target="media/image923.wmf"/><Relationship Id="rId1829" Type="http://schemas.openxmlformats.org/officeDocument/2006/relationships/oleObject" Target="embeddings/oleObject881.bin"/><Relationship Id="rId70" Type="http://schemas.openxmlformats.org/officeDocument/2006/relationships/oleObject" Target="embeddings/oleObject29.bin"/><Relationship Id="rId71" Type="http://schemas.openxmlformats.org/officeDocument/2006/relationships/image" Target="media/image32.wmf"/><Relationship Id="rId72" Type="http://schemas.openxmlformats.org/officeDocument/2006/relationships/oleObject" Target="embeddings/oleObject30.bin"/><Relationship Id="rId73" Type="http://schemas.openxmlformats.org/officeDocument/2006/relationships/image" Target="media/image33.wmf"/><Relationship Id="rId74" Type="http://schemas.openxmlformats.org/officeDocument/2006/relationships/oleObject" Target="embeddings/oleObject31.bin"/><Relationship Id="rId75" Type="http://schemas.openxmlformats.org/officeDocument/2006/relationships/image" Target="media/image34.wmf"/><Relationship Id="rId76" Type="http://schemas.openxmlformats.org/officeDocument/2006/relationships/oleObject" Target="embeddings/oleObject32.bin"/><Relationship Id="rId77" Type="http://schemas.openxmlformats.org/officeDocument/2006/relationships/image" Target="media/image35.wmf"/><Relationship Id="rId78" Type="http://schemas.openxmlformats.org/officeDocument/2006/relationships/oleObject" Target="embeddings/oleObject33.bin"/><Relationship Id="rId160" Type="http://schemas.openxmlformats.org/officeDocument/2006/relationships/image" Target="media/image77.wmf"/><Relationship Id="rId161" Type="http://schemas.openxmlformats.org/officeDocument/2006/relationships/oleObject" Target="embeddings/oleObject74.bin"/><Relationship Id="rId162" Type="http://schemas.openxmlformats.org/officeDocument/2006/relationships/image" Target="media/image78.wmf"/><Relationship Id="rId163" Type="http://schemas.openxmlformats.org/officeDocument/2006/relationships/oleObject" Target="embeddings/oleObject75.bin"/><Relationship Id="rId164" Type="http://schemas.openxmlformats.org/officeDocument/2006/relationships/image" Target="media/image79.wmf"/><Relationship Id="rId165" Type="http://schemas.openxmlformats.org/officeDocument/2006/relationships/oleObject" Target="embeddings/oleObject76.bin"/><Relationship Id="rId166" Type="http://schemas.openxmlformats.org/officeDocument/2006/relationships/image" Target="media/image80.wmf"/><Relationship Id="rId167" Type="http://schemas.openxmlformats.org/officeDocument/2006/relationships/oleObject" Target="embeddings/oleObject77.bin"/><Relationship Id="rId168" Type="http://schemas.openxmlformats.org/officeDocument/2006/relationships/image" Target="media/image81.wmf"/><Relationship Id="rId169" Type="http://schemas.openxmlformats.org/officeDocument/2006/relationships/oleObject" Target="embeddings/oleObject78.bin"/><Relationship Id="rId79" Type="http://schemas.openxmlformats.org/officeDocument/2006/relationships/image" Target="media/image36.wmf"/><Relationship Id="rId2530" Type="http://schemas.openxmlformats.org/officeDocument/2006/relationships/image" Target="media/image1274.wmf"/><Relationship Id="rId2531" Type="http://schemas.openxmlformats.org/officeDocument/2006/relationships/oleObject" Target="embeddings/oleObject1232.bin"/><Relationship Id="rId2532" Type="http://schemas.openxmlformats.org/officeDocument/2006/relationships/image" Target="media/image1275.wmf"/><Relationship Id="rId2533" Type="http://schemas.openxmlformats.org/officeDocument/2006/relationships/oleObject" Target="embeddings/oleObject1233.bin"/><Relationship Id="rId2534" Type="http://schemas.openxmlformats.org/officeDocument/2006/relationships/image" Target="media/image1276.wmf"/><Relationship Id="rId2535" Type="http://schemas.openxmlformats.org/officeDocument/2006/relationships/oleObject" Target="embeddings/oleObject1234.bin"/><Relationship Id="rId2536" Type="http://schemas.openxmlformats.org/officeDocument/2006/relationships/image" Target="media/image1277.wmf"/><Relationship Id="rId2537" Type="http://schemas.openxmlformats.org/officeDocument/2006/relationships/oleObject" Target="embeddings/oleObject1235.bin"/><Relationship Id="rId2538" Type="http://schemas.openxmlformats.org/officeDocument/2006/relationships/image" Target="media/image1278.wmf"/><Relationship Id="rId2539" Type="http://schemas.openxmlformats.org/officeDocument/2006/relationships/oleObject" Target="embeddings/oleObject1236.bin"/><Relationship Id="rId1830" Type="http://schemas.openxmlformats.org/officeDocument/2006/relationships/image" Target="media/image924.wmf"/><Relationship Id="rId1831" Type="http://schemas.openxmlformats.org/officeDocument/2006/relationships/oleObject" Target="embeddings/oleObject882.bin"/><Relationship Id="rId1832" Type="http://schemas.openxmlformats.org/officeDocument/2006/relationships/image" Target="media/image925.wmf"/><Relationship Id="rId1833" Type="http://schemas.openxmlformats.org/officeDocument/2006/relationships/oleObject" Target="embeddings/oleObject883.bin"/><Relationship Id="rId1834" Type="http://schemas.openxmlformats.org/officeDocument/2006/relationships/image" Target="media/image926.wmf"/><Relationship Id="rId1835" Type="http://schemas.openxmlformats.org/officeDocument/2006/relationships/oleObject" Target="embeddings/oleObject884.bin"/><Relationship Id="rId1836" Type="http://schemas.openxmlformats.org/officeDocument/2006/relationships/image" Target="media/image927.wmf"/><Relationship Id="rId1837" Type="http://schemas.openxmlformats.org/officeDocument/2006/relationships/oleObject" Target="embeddings/oleObject885.bin"/><Relationship Id="rId1838" Type="http://schemas.openxmlformats.org/officeDocument/2006/relationships/image" Target="media/image928.wmf"/><Relationship Id="rId1839" Type="http://schemas.openxmlformats.org/officeDocument/2006/relationships/oleObject" Target="embeddings/oleObject886.bin"/><Relationship Id="rId80" Type="http://schemas.openxmlformats.org/officeDocument/2006/relationships/oleObject" Target="embeddings/oleObject34.bin"/><Relationship Id="rId81" Type="http://schemas.openxmlformats.org/officeDocument/2006/relationships/image" Target="media/image37.wmf"/><Relationship Id="rId82" Type="http://schemas.openxmlformats.org/officeDocument/2006/relationships/oleObject" Target="embeddings/oleObject35.bin"/><Relationship Id="rId83" Type="http://schemas.openxmlformats.org/officeDocument/2006/relationships/image" Target="media/image38.wmf"/><Relationship Id="rId84" Type="http://schemas.openxmlformats.org/officeDocument/2006/relationships/oleObject" Target="embeddings/oleObject36.bin"/><Relationship Id="rId85" Type="http://schemas.openxmlformats.org/officeDocument/2006/relationships/image" Target="media/image39.wmf"/><Relationship Id="rId86" Type="http://schemas.openxmlformats.org/officeDocument/2006/relationships/oleObject" Target="embeddings/oleObject37.bin"/><Relationship Id="rId87" Type="http://schemas.openxmlformats.org/officeDocument/2006/relationships/image" Target="media/image40.wmf"/><Relationship Id="rId88" Type="http://schemas.openxmlformats.org/officeDocument/2006/relationships/oleObject" Target="embeddings/oleObject38.bin"/><Relationship Id="rId170" Type="http://schemas.openxmlformats.org/officeDocument/2006/relationships/image" Target="media/image82.wmf"/><Relationship Id="rId171" Type="http://schemas.openxmlformats.org/officeDocument/2006/relationships/oleObject" Target="embeddings/oleObject79.bin"/><Relationship Id="rId172" Type="http://schemas.openxmlformats.org/officeDocument/2006/relationships/image" Target="media/image83.wmf"/><Relationship Id="rId173" Type="http://schemas.openxmlformats.org/officeDocument/2006/relationships/oleObject" Target="embeddings/oleObject80.bin"/><Relationship Id="rId174" Type="http://schemas.openxmlformats.org/officeDocument/2006/relationships/image" Target="media/image84.wmf"/><Relationship Id="rId175" Type="http://schemas.openxmlformats.org/officeDocument/2006/relationships/oleObject" Target="embeddings/oleObject81.bin"/><Relationship Id="rId176" Type="http://schemas.openxmlformats.org/officeDocument/2006/relationships/image" Target="media/image85.wmf"/><Relationship Id="rId177" Type="http://schemas.openxmlformats.org/officeDocument/2006/relationships/oleObject" Target="embeddings/oleObject82.bin"/><Relationship Id="rId178" Type="http://schemas.openxmlformats.org/officeDocument/2006/relationships/image" Target="media/image86.wmf"/><Relationship Id="rId179" Type="http://schemas.openxmlformats.org/officeDocument/2006/relationships/oleObject" Target="embeddings/oleObject83.bin"/><Relationship Id="rId89" Type="http://schemas.openxmlformats.org/officeDocument/2006/relationships/image" Target="media/image41.wmf"/><Relationship Id="rId2540" Type="http://schemas.openxmlformats.org/officeDocument/2006/relationships/image" Target="media/image1279.wmf"/><Relationship Id="rId2541" Type="http://schemas.openxmlformats.org/officeDocument/2006/relationships/oleObject" Target="embeddings/oleObject1237.bin"/><Relationship Id="rId2542" Type="http://schemas.openxmlformats.org/officeDocument/2006/relationships/image" Target="media/image1280.wmf"/><Relationship Id="rId2543" Type="http://schemas.openxmlformats.org/officeDocument/2006/relationships/oleObject" Target="embeddings/oleObject1238.bin"/><Relationship Id="rId2544" Type="http://schemas.openxmlformats.org/officeDocument/2006/relationships/image" Target="media/image1281.wmf"/><Relationship Id="rId2545" Type="http://schemas.openxmlformats.org/officeDocument/2006/relationships/oleObject" Target="embeddings/oleObject1239.bin"/><Relationship Id="rId2546" Type="http://schemas.openxmlformats.org/officeDocument/2006/relationships/image" Target="media/image1282.wmf"/><Relationship Id="rId2547" Type="http://schemas.openxmlformats.org/officeDocument/2006/relationships/oleObject" Target="embeddings/oleObject1240.bin"/><Relationship Id="rId2548" Type="http://schemas.openxmlformats.org/officeDocument/2006/relationships/image" Target="media/image1283.wmf"/><Relationship Id="rId2549" Type="http://schemas.openxmlformats.org/officeDocument/2006/relationships/oleObject" Target="embeddings/oleObject1241.bin"/><Relationship Id="rId900" Type="http://schemas.openxmlformats.org/officeDocument/2006/relationships/oleObject" Target="embeddings/oleObject443.bin"/><Relationship Id="rId901" Type="http://schemas.openxmlformats.org/officeDocument/2006/relationships/image" Target="media/image448.wmf"/><Relationship Id="rId902" Type="http://schemas.openxmlformats.org/officeDocument/2006/relationships/oleObject" Target="embeddings/oleObject444.bin"/><Relationship Id="rId903" Type="http://schemas.openxmlformats.org/officeDocument/2006/relationships/image" Target="media/image449.wmf"/><Relationship Id="rId904" Type="http://schemas.openxmlformats.org/officeDocument/2006/relationships/oleObject" Target="embeddings/oleObject445.bin"/><Relationship Id="rId905" Type="http://schemas.openxmlformats.org/officeDocument/2006/relationships/image" Target="media/image450.wmf"/><Relationship Id="rId906" Type="http://schemas.openxmlformats.org/officeDocument/2006/relationships/oleObject" Target="embeddings/oleObject446.bin"/><Relationship Id="rId907" Type="http://schemas.openxmlformats.org/officeDocument/2006/relationships/image" Target="media/image451.wmf"/><Relationship Id="rId908" Type="http://schemas.openxmlformats.org/officeDocument/2006/relationships/oleObject" Target="embeddings/oleObject447.bin"/><Relationship Id="rId909" Type="http://schemas.openxmlformats.org/officeDocument/2006/relationships/image" Target="media/image452.wmf"/><Relationship Id="rId1840" Type="http://schemas.openxmlformats.org/officeDocument/2006/relationships/image" Target="media/image929.wmf"/><Relationship Id="rId1841" Type="http://schemas.openxmlformats.org/officeDocument/2006/relationships/oleObject" Target="embeddings/oleObject887.bin"/><Relationship Id="rId1842" Type="http://schemas.openxmlformats.org/officeDocument/2006/relationships/image" Target="media/image930.wmf"/><Relationship Id="rId1843" Type="http://schemas.openxmlformats.org/officeDocument/2006/relationships/oleObject" Target="embeddings/oleObject888.bin"/><Relationship Id="rId1844" Type="http://schemas.openxmlformats.org/officeDocument/2006/relationships/image" Target="media/image931.wmf"/><Relationship Id="rId1845" Type="http://schemas.openxmlformats.org/officeDocument/2006/relationships/oleObject" Target="embeddings/oleObject889.bin"/><Relationship Id="rId1846" Type="http://schemas.openxmlformats.org/officeDocument/2006/relationships/image" Target="media/image932.wmf"/><Relationship Id="rId1847" Type="http://schemas.openxmlformats.org/officeDocument/2006/relationships/oleObject" Target="embeddings/oleObject890.bin"/><Relationship Id="rId1848" Type="http://schemas.openxmlformats.org/officeDocument/2006/relationships/image" Target="media/image933.wmf"/><Relationship Id="rId1849" Type="http://schemas.openxmlformats.org/officeDocument/2006/relationships/oleObject" Target="embeddings/oleObject891.bin"/><Relationship Id="rId2000" Type="http://schemas.openxmlformats.org/officeDocument/2006/relationships/image" Target="media/image1009.wmf"/><Relationship Id="rId2001" Type="http://schemas.openxmlformats.org/officeDocument/2006/relationships/oleObject" Target="embeddings/oleObject967.bin"/><Relationship Id="rId2002" Type="http://schemas.openxmlformats.org/officeDocument/2006/relationships/image" Target="media/image1010.wmf"/><Relationship Id="rId2003" Type="http://schemas.openxmlformats.org/officeDocument/2006/relationships/oleObject" Target="embeddings/oleObject968.bin"/><Relationship Id="rId2004" Type="http://schemas.openxmlformats.org/officeDocument/2006/relationships/image" Target="media/image1011.wmf"/><Relationship Id="rId2005" Type="http://schemas.openxmlformats.org/officeDocument/2006/relationships/oleObject" Target="embeddings/oleObject969.bin"/><Relationship Id="rId2006" Type="http://schemas.openxmlformats.org/officeDocument/2006/relationships/image" Target="media/image1012.wmf"/><Relationship Id="rId2007" Type="http://schemas.openxmlformats.org/officeDocument/2006/relationships/oleObject" Target="embeddings/oleObject970.bin"/><Relationship Id="rId2008" Type="http://schemas.openxmlformats.org/officeDocument/2006/relationships/image" Target="media/image1013.wmf"/><Relationship Id="rId2009" Type="http://schemas.openxmlformats.org/officeDocument/2006/relationships/oleObject" Target="embeddings/oleObject971.bin"/><Relationship Id="rId90" Type="http://schemas.openxmlformats.org/officeDocument/2006/relationships/oleObject" Target="embeddings/oleObject39.bin"/><Relationship Id="rId91" Type="http://schemas.openxmlformats.org/officeDocument/2006/relationships/image" Target="media/image42.wmf"/><Relationship Id="rId92" Type="http://schemas.openxmlformats.org/officeDocument/2006/relationships/oleObject" Target="embeddings/oleObject40.bin"/><Relationship Id="rId93" Type="http://schemas.openxmlformats.org/officeDocument/2006/relationships/image" Target="media/image43.wmf"/><Relationship Id="rId94" Type="http://schemas.openxmlformats.org/officeDocument/2006/relationships/oleObject" Target="embeddings/oleObject41.bin"/><Relationship Id="rId95" Type="http://schemas.openxmlformats.org/officeDocument/2006/relationships/image" Target="media/image44.wmf"/><Relationship Id="rId96" Type="http://schemas.openxmlformats.org/officeDocument/2006/relationships/oleObject" Target="embeddings/oleObject42.bin"/><Relationship Id="rId97" Type="http://schemas.openxmlformats.org/officeDocument/2006/relationships/image" Target="media/image45.wmf"/><Relationship Id="rId98" Type="http://schemas.openxmlformats.org/officeDocument/2006/relationships/oleObject" Target="embeddings/oleObject43.bin"/><Relationship Id="rId180" Type="http://schemas.openxmlformats.org/officeDocument/2006/relationships/image" Target="media/image87.wmf"/><Relationship Id="rId181" Type="http://schemas.openxmlformats.org/officeDocument/2006/relationships/oleObject" Target="embeddings/oleObject84.bin"/><Relationship Id="rId182" Type="http://schemas.openxmlformats.org/officeDocument/2006/relationships/image" Target="media/image88.wmf"/><Relationship Id="rId183" Type="http://schemas.openxmlformats.org/officeDocument/2006/relationships/oleObject" Target="embeddings/oleObject85.bin"/><Relationship Id="rId184" Type="http://schemas.openxmlformats.org/officeDocument/2006/relationships/image" Target="media/image89.wmf"/><Relationship Id="rId185" Type="http://schemas.openxmlformats.org/officeDocument/2006/relationships/oleObject" Target="embeddings/oleObject86.bin"/><Relationship Id="rId186" Type="http://schemas.openxmlformats.org/officeDocument/2006/relationships/image" Target="media/image90.wmf"/><Relationship Id="rId187" Type="http://schemas.openxmlformats.org/officeDocument/2006/relationships/oleObject" Target="embeddings/oleObject87.bin"/><Relationship Id="rId188" Type="http://schemas.openxmlformats.org/officeDocument/2006/relationships/image" Target="media/image91.wmf"/><Relationship Id="rId189" Type="http://schemas.openxmlformats.org/officeDocument/2006/relationships/oleObject" Target="embeddings/oleObject88.bin"/><Relationship Id="rId99" Type="http://schemas.openxmlformats.org/officeDocument/2006/relationships/image" Target="media/image46.wmf"/><Relationship Id="rId1300" Type="http://schemas.openxmlformats.org/officeDocument/2006/relationships/oleObject" Target="embeddings/oleObject619.bin"/><Relationship Id="rId2550" Type="http://schemas.openxmlformats.org/officeDocument/2006/relationships/image" Target="media/image1284.wmf"/><Relationship Id="rId2551" Type="http://schemas.openxmlformats.org/officeDocument/2006/relationships/oleObject" Target="embeddings/oleObject1242.bin"/><Relationship Id="rId2552" Type="http://schemas.openxmlformats.org/officeDocument/2006/relationships/image" Target="media/image1285.wmf"/><Relationship Id="rId2553" Type="http://schemas.openxmlformats.org/officeDocument/2006/relationships/oleObject" Target="embeddings/oleObject1243.bin"/><Relationship Id="rId2554" Type="http://schemas.openxmlformats.org/officeDocument/2006/relationships/image" Target="media/image1286.wmf"/><Relationship Id="rId2555" Type="http://schemas.openxmlformats.org/officeDocument/2006/relationships/oleObject" Target="embeddings/oleObject1244.bin"/><Relationship Id="rId2556" Type="http://schemas.openxmlformats.org/officeDocument/2006/relationships/image" Target="media/image1287.wmf"/><Relationship Id="rId2557" Type="http://schemas.openxmlformats.org/officeDocument/2006/relationships/oleObject" Target="embeddings/oleObject1245.bin"/><Relationship Id="rId2558" Type="http://schemas.openxmlformats.org/officeDocument/2006/relationships/image" Target="media/image1288.wmf"/><Relationship Id="rId2559" Type="http://schemas.openxmlformats.org/officeDocument/2006/relationships/oleObject" Target="embeddings/oleObject1246.bin"/><Relationship Id="rId1301" Type="http://schemas.openxmlformats.org/officeDocument/2006/relationships/image" Target="media/image657.emf"/><Relationship Id="rId1302" Type="http://schemas.openxmlformats.org/officeDocument/2006/relationships/oleObject" Target="embeddings/oleObject620.bin"/><Relationship Id="rId1303" Type="http://schemas.openxmlformats.org/officeDocument/2006/relationships/image" Target="media/image658.emf"/><Relationship Id="rId1304" Type="http://schemas.openxmlformats.org/officeDocument/2006/relationships/oleObject" Target="embeddings/oleObject621.bin"/><Relationship Id="rId1305" Type="http://schemas.openxmlformats.org/officeDocument/2006/relationships/image" Target="media/image659.emf"/><Relationship Id="rId1306" Type="http://schemas.openxmlformats.org/officeDocument/2006/relationships/oleObject" Target="embeddings/oleObject622.bin"/><Relationship Id="rId1307" Type="http://schemas.openxmlformats.org/officeDocument/2006/relationships/image" Target="media/image660.emf"/><Relationship Id="rId1308" Type="http://schemas.openxmlformats.org/officeDocument/2006/relationships/oleObject" Target="embeddings/oleObject623.bin"/><Relationship Id="rId1309" Type="http://schemas.openxmlformats.org/officeDocument/2006/relationships/image" Target="media/image661.emf"/><Relationship Id="rId910" Type="http://schemas.openxmlformats.org/officeDocument/2006/relationships/oleObject" Target="embeddings/oleObject448.bin"/><Relationship Id="rId911" Type="http://schemas.openxmlformats.org/officeDocument/2006/relationships/image" Target="media/image453.wmf"/><Relationship Id="rId912" Type="http://schemas.openxmlformats.org/officeDocument/2006/relationships/oleObject" Target="embeddings/oleObject449.bin"/><Relationship Id="rId913" Type="http://schemas.openxmlformats.org/officeDocument/2006/relationships/image" Target="media/image454.wmf"/><Relationship Id="rId914" Type="http://schemas.openxmlformats.org/officeDocument/2006/relationships/oleObject" Target="embeddings/oleObject450.bin"/><Relationship Id="rId915" Type="http://schemas.openxmlformats.org/officeDocument/2006/relationships/image" Target="media/image455.wmf"/><Relationship Id="rId916" Type="http://schemas.openxmlformats.org/officeDocument/2006/relationships/oleObject" Target="embeddings/oleObject451.bin"/><Relationship Id="rId917" Type="http://schemas.openxmlformats.org/officeDocument/2006/relationships/image" Target="media/image456.wmf"/><Relationship Id="rId918" Type="http://schemas.openxmlformats.org/officeDocument/2006/relationships/oleObject" Target="embeddings/oleObject452.bin"/><Relationship Id="rId919" Type="http://schemas.openxmlformats.org/officeDocument/2006/relationships/image" Target="media/image457.wmf"/><Relationship Id="rId1850" Type="http://schemas.openxmlformats.org/officeDocument/2006/relationships/image" Target="media/image934.wmf"/><Relationship Id="rId1851" Type="http://schemas.openxmlformats.org/officeDocument/2006/relationships/oleObject" Target="embeddings/oleObject892.bin"/><Relationship Id="rId1852" Type="http://schemas.openxmlformats.org/officeDocument/2006/relationships/image" Target="media/image935.wmf"/><Relationship Id="rId1853" Type="http://schemas.openxmlformats.org/officeDocument/2006/relationships/oleObject" Target="embeddings/oleObject893.bin"/><Relationship Id="rId1854" Type="http://schemas.openxmlformats.org/officeDocument/2006/relationships/image" Target="media/image936.wmf"/><Relationship Id="rId1855" Type="http://schemas.openxmlformats.org/officeDocument/2006/relationships/oleObject" Target="embeddings/oleObject894.bin"/><Relationship Id="rId1856" Type="http://schemas.openxmlformats.org/officeDocument/2006/relationships/image" Target="media/image937.wmf"/><Relationship Id="rId1857" Type="http://schemas.openxmlformats.org/officeDocument/2006/relationships/oleObject" Target="embeddings/oleObject895.bin"/><Relationship Id="rId1858" Type="http://schemas.openxmlformats.org/officeDocument/2006/relationships/image" Target="media/image938.wmf"/><Relationship Id="rId1859" Type="http://schemas.openxmlformats.org/officeDocument/2006/relationships/oleObject" Target="embeddings/oleObject896.bin"/><Relationship Id="rId2010" Type="http://schemas.openxmlformats.org/officeDocument/2006/relationships/image" Target="media/image1014.wmf"/><Relationship Id="rId2011" Type="http://schemas.openxmlformats.org/officeDocument/2006/relationships/oleObject" Target="embeddings/oleObject972.bin"/><Relationship Id="rId2012" Type="http://schemas.openxmlformats.org/officeDocument/2006/relationships/image" Target="media/image1015.wmf"/><Relationship Id="rId2013" Type="http://schemas.openxmlformats.org/officeDocument/2006/relationships/oleObject" Target="embeddings/oleObject973.bin"/><Relationship Id="rId2014" Type="http://schemas.openxmlformats.org/officeDocument/2006/relationships/image" Target="media/image1016.wmf"/><Relationship Id="rId2015" Type="http://schemas.openxmlformats.org/officeDocument/2006/relationships/oleObject" Target="embeddings/oleObject974.bin"/><Relationship Id="rId2016" Type="http://schemas.openxmlformats.org/officeDocument/2006/relationships/image" Target="media/image1017.wmf"/><Relationship Id="rId2017" Type="http://schemas.openxmlformats.org/officeDocument/2006/relationships/oleObject" Target="embeddings/oleObject975.bin"/><Relationship Id="rId2018" Type="http://schemas.openxmlformats.org/officeDocument/2006/relationships/image" Target="media/image1018.wmf"/><Relationship Id="rId2019" Type="http://schemas.openxmlformats.org/officeDocument/2006/relationships/oleObject" Target="embeddings/oleObject976.bin"/><Relationship Id="rId1310" Type="http://schemas.openxmlformats.org/officeDocument/2006/relationships/oleObject" Target="embeddings/oleObject624.bin"/><Relationship Id="rId1311" Type="http://schemas.openxmlformats.org/officeDocument/2006/relationships/image" Target="media/image662.emf"/><Relationship Id="rId1312" Type="http://schemas.openxmlformats.org/officeDocument/2006/relationships/oleObject" Target="embeddings/oleObject625.bin"/><Relationship Id="rId190" Type="http://schemas.openxmlformats.org/officeDocument/2006/relationships/image" Target="media/image92.wmf"/><Relationship Id="rId191" Type="http://schemas.openxmlformats.org/officeDocument/2006/relationships/oleObject" Target="embeddings/oleObject89.bin"/><Relationship Id="rId192" Type="http://schemas.openxmlformats.org/officeDocument/2006/relationships/image" Target="media/image93.wmf"/><Relationship Id="rId193" Type="http://schemas.openxmlformats.org/officeDocument/2006/relationships/oleObject" Target="embeddings/oleObject90.bin"/><Relationship Id="rId194" Type="http://schemas.openxmlformats.org/officeDocument/2006/relationships/image" Target="media/image94.wmf"/><Relationship Id="rId195" Type="http://schemas.openxmlformats.org/officeDocument/2006/relationships/oleObject" Target="embeddings/oleObject91.bin"/><Relationship Id="rId196" Type="http://schemas.openxmlformats.org/officeDocument/2006/relationships/image" Target="media/image95.wmf"/><Relationship Id="rId197" Type="http://schemas.openxmlformats.org/officeDocument/2006/relationships/oleObject" Target="embeddings/oleObject92.bin"/><Relationship Id="rId198" Type="http://schemas.openxmlformats.org/officeDocument/2006/relationships/image" Target="media/image96.wmf"/><Relationship Id="rId199" Type="http://schemas.openxmlformats.org/officeDocument/2006/relationships/oleObject" Target="embeddings/oleObject93.bin"/><Relationship Id="rId1313" Type="http://schemas.openxmlformats.org/officeDocument/2006/relationships/image" Target="media/image663.emf"/><Relationship Id="rId1314" Type="http://schemas.openxmlformats.org/officeDocument/2006/relationships/oleObject" Target="embeddings/oleObject626.bin"/><Relationship Id="rId2560" Type="http://schemas.openxmlformats.org/officeDocument/2006/relationships/image" Target="media/image1289.wmf"/><Relationship Id="rId2561" Type="http://schemas.openxmlformats.org/officeDocument/2006/relationships/oleObject" Target="embeddings/oleObject1247.bin"/><Relationship Id="rId2562" Type="http://schemas.openxmlformats.org/officeDocument/2006/relationships/image" Target="media/image1290.wmf"/><Relationship Id="rId2563" Type="http://schemas.openxmlformats.org/officeDocument/2006/relationships/oleObject" Target="embeddings/oleObject1248.bin"/><Relationship Id="rId2564" Type="http://schemas.openxmlformats.org/officeDocument/2006/relationships/image" Target="media/image1291.wmf"/><Relationship Id="rId2565" Type="http://schemas.openxmlformats.org/officeDocument/2006/relationships/oleObject" Target="embeddings/oleObject1249.bin"/><Relationship Id="rId2566" Type="http://schemas.openxmlformats.org/officeDocument/2006/relationships/image" Target="media/image1292.wmf"/><Relationship Id="rId2567" Type="http://schemas.openxmlformats.org/officeDocument/2006/relationships/oleObject" Target="embeddings/oleObject1250.bin"/><Relationship Id="rId2568" Type="http://schemas.openxmlformats.org/officeDocument/2006/relationships/image" Target="media/image1293.wmf"/><Relationship Id="rId2569" Type="http://schemas.openxmlformats.org/officeDocument/2006/relationships/oleObject" Target="embeddings/oleObject1251.bin"/><Relationship Id="rId1315" Type="http://schemas.openxmlformats.org/officeDocument/2006/relationships/image" Target="media/image664.emf"/><Relationship Id="rId1316" Type="http://schemas.openxmlformats.org/officeDocument/2006/relationships/oleObject" Target="embeddings/oleObject627.bin"/><Relationship Id="rId1317" Type="http://schemas.openxmlformats.org/officeDocument/2006/relationships/image" Target="media/image665.emf"/><Relationship Id="rId1318" Type="http://schemas.openxmlformats.org/officeDocument/2006/relationships/oleObject" Target="embeddings/oleObject628.bin"/><Relationship Id="rId1319" Type="http://schemas.openxmlformats.org/officeDocument/2006/relationships/image" Target="media/image666.emf"/><Relationship Id="rId920" Type="http://schemas.openxmlformats.org/officeDocument/2006/relationships/oleObject" Target="embeddings/oleObject453.bin"/><Relationship Id="rId921" Type="http://schemas.openxmlformats.org/officeDocument/2006/relationships/image" Target="media/image458.wmf"/><Relationship Id="rId922" Type="http://schemas.openxmlformats.org/officeDocument/2006/relationships/oleObject" Target="embeddings/oleObject454.bin"/><Relationship Id="rId923" Type="http://schemas.openxmlformats.org/officeDocument/2006/relationships/image" Target="media/image459.wmf"/><Relationship Id="rId924" Type="http://schemas.openxmlformats.org/officeDocument/2006/relationships/oleObject" Target="embeddings/oleObject455.bin"/><Relationship Id="rId925" Type="http://schemas.openxmlformats.org/officeDocument/2006/relationships/image" Target="media/image460.wmf"/><Relationship Id="rId926" Type="http://schemas.openxmlformats.org/officeDocument/2006/relationships/oleObject" Target="embeddings/oleObject456.bin"/><Relationship Id="rId927" Type="http://schemas.openxmlformats.org/officeDocument/2006/relationships/image" Target="media/image461.wmf"/><Relationship Id="rId928" Type="http://schemas.openxmlformats.org/officeDocument/2006/relationships/oleObject" Target="embeddings/oleObject457.bin"/><Relationship Id="rId929" Type="http://schemas.openxmlformats.org/officeDocument/2006/relationships/image" Target="media/image462.wmf"/><Relationship Id="rId1860" Type="http://schemas.openxmlformats.org/officeDocument/2006/relationships/image" Target="media/image939.wmf"/><Relationship Id="rId1861" Type="http://schemas.openxmlformats.org/officeDocument/2006/relationships/oleObject" Target="embeddings/oleObject897.bin"/><Relationship Id="rId1862" Type="http://schemas.openxmlformats.org/officeDocument/2006/relationships/image" Target="media/image940.wmf"/><Relationship Id="rId1863" Type="http://schemas.openxmlformats.org/officeDocument/2006/relationships/oleObject" Target="embeddings/oleObject898.bin"/><Relationship Id="rId1864" Type="http://schemas.openxmlformats.org/officeDocument/2006/relationships/image" Target="media/image941.wmf"/><Relationship Id="rId1865" Type="http://schemas.openxmlformats.org/officeDocument/2006/relationships/oleObject" Target="embeddings/oleObject899.bin"/><Relationship Id="rId1866" Type="http://schemas.openxmlformats.org/officeDocument/2006/relationships/image" Target="media/image942.wmf"/><Relationship Id="rId1867" Type="http://schemas.openxmlformats.org/officeDocument/2006/relationships/oleObject" Target="embeddings/oleObject900.bin"/><Relationship Id="rId1868" Type="http://schemas.openxmlformats.org/officeDocument/2006/relationships/image" Target="media/image943.wmf"/><Relationship Id="rId1869" Type="http://schemas.openxmlformats.org/officeDocument/2006/relationships/oleObject" Target="embeddings/oleObject901.bin"/><Relationship Id="rId2020" Type="http://schemas.openxmlformats.org/officeDocument/2006/relationships/image" Target="media/image1019.wmf"/><Relationship Id="rId2021" Type="http://schemas.openxmlformats.org/officeDocument/2006/relationships/oleObject" Target="embeddings/oleObject977.bin"/><Relationship Id="rId2022" Type="http://schemas.openxmlformats.org/officeDocument/2006/relationships/image" Target="media/image1020.wmf"/><Relationship Id="rId2023" Type="http://schemas.openxmlformats.org/officeDocument/2006/relationships/oleObject" Target="embeddings/oleObject978.bin"/><Relationship Id="rId2024" Type="http://schemas.openxmlformats.org/officeDocument/2006/relationships/image" Target="media/image1021.wmf"/><Relationship Id="rId2025" Type="http://schemas.openxmlformats.org/officeDocument/2006/relationships/oleObject" Target="embeddings/oleObject979.bin"/><Relationship Id="rId2026" Type="http://schemas.openxmlformats.org/officeDocument/2006/relationships/image" Target="media/image1022.wmf"/><Relationship Id="rId2027" Type="http://schemas.openxmlformats.org/officeDocument/2006/relationships/oleObject" Target="embeddings/oleObject980.bin"/><Relationship Id="rId2028" Type="http://schemas.openxmlformats.org/officeDocument/2006/relationships/image" Target="media/image1023.wmf"/><Relationship Id="rId2029" Type="http://schemas.openxmlformats.org/officeDocument/2006/relationships/oleObject" Target="embeddings/oleObject981.bin"/><Relationship Id="rId1320" Type="http://schemas.openxmlformats.org/officeDocument/2006/relationships/oleObject" Target="embeddings/oleObject629.bin"/><Relationship Id="rId1321" Type="http://schemas.openxmlformats.org/officeDocument/2006/relationships/image" Target="media/image667.emf"/><Relationship Id="rId1322" Type="http://schemas.openxmlformats.org/officeDocument/2006/relationships/oleObject" Target="embeddings/oleObject630.bin"/><Relationship Id="rId1323" Type="http://schemas.openxmlformats.org/officeDocument/2006/relationships/image" Target="media/image668.emf"/><Relationship Id="rId1324" Type="http://schemas.openxmlformats.org/officeDocument/2006/relationships/oleObject" Target="embeddings/oleObject631.bin"/><Relationship Id="rId1325" Type="http://schemas.openxmlformats.org/officeDocument/2006/relationships/image" Target="media/image669.emf"/><Relationship Id="rId1326" Type="http://schemas.openxmlformats.org/officeDocument/2006/relationships/oleObject" Target="embeddings/oleObject632.bin"/><Relationship Id="rId1327" Type="http://schemas.openxmlformats.org/officeDocument/2006/relationships/image" Target="media/image670.emf"/><Relationship Id="rId1328" Type="http://schemas.openxmlformats.org/officeDocument/2006/relationships/oleObject" Target="embeddings/oleObject633.bin"/><Relationship Id="rId1329" Type="http://schemas.openxmlformats.org/officeDocument/2006/relationships/image" Target="media/image671.emf"/><Relationship Id="rId2570" Type="http://schemas.openxmlformats.org/officeDocument/2006/relationships/image" Target="media/image1294.wmf"/><Relationship Id="rId2571" Type="http://schemas.openxmlformats.org/officeDocument/2006/relationships/oleObject" Target="embeddings/oleObject1252.bin"/><Relationship Id="rId2572" Type="http://schemas.openxmlformats.org/officeDocument/2006/relationships/image" Target="media/image1295.wmf"/><Relationship Id="rId2573" Type="http://schemas.openxmlformats.org/officeDocument/2006/relationships/oleObject" Target="embeddings/oleObject1253.bin"/><Relationship Id="rId2574" Type="http://schemas.openxmlformats.org/officeDocument/2006/relationships/image" Target="media/image1296.wmf"/><Relationship Id="rId2575" Type="http://schemas.openxmlformats.org/officeDocument/2006/relationships/oleObject" Target="embeddings/oleObject1254.bin"/><Relationship Id="rId2576" Type="http://schemas.openxmlformats.org/officeDocument/2006/relationships/image" Target="media/image1297.wmf"/><Relationship Id="rId2577" Type="http://schemas.openxmlformats.org/officeDocument/2006/relationships/oleObject" Target="embeddings/oleObject1255.bin"/><Relationship Id="rId2578" Type="http://schemas.openxmlformats.org/officeDocument/2006/relationships/image" Target="media/image1298.wmf"/><Relationship Id="rId2579" Type="http://schemas.openxmlformats.org/officeDocument/2006/relationships/oleObject" Target="embeddings/oleObject1256.bin"/><Relationship Id="rId930" Type="http://schemas.openxmlformats.org/officeDocument/2006/relationships/oleObject" Target="embeddings/oleObject458.bin"/><Relationship Id="rId931" Type="http://schemas.openxmlformats.org/officeDocument/2006/relationships/image" Target="media/image463.wmf"/><Relationship Id="rId932" Type="http://schemas.openxmlformats.org/officeDocument/2006/relationships/oleObject" Target="embeddings/oleObject459.bin"/><Relationship Id="rId933" Type="http://schemas.openxmlformats.org/officeDocument/2006/relationships/image" Target="media/image464.wmf"/><Relationship Id="rId934" Type="http://schemas.openxmlformats.org/officeDocument/2006/relationships/oleObject" Target="embeddings/oleObject460.bin"/><Relationship Id="rId935" Type="http://schemas.openxmlformats.org/officeDocument/2006/relationships/image" Target="media/image465.wmf"/><Relationship Id="rId936" Type="http://schemas.openxmlformats.org/officeDocument/2006/relationships/oleObject" Target="embeddings/oleObject461.bin"/><Relationship Id="rId937" Type="http://schemas.openxmlformats.org/officeDocument/2006/relationships/image" Target="media/image466.wmf"/><Relationship Id="rId938" Type="http://schemas.openxmlformats.org/officeDocument/2006/relationships/oleObject" Target="embeddings/oleObject462.bin"/><Relationship Id="rId939" Type="http://schemas.openxmlformats.org/officeDocument/2006/relationships/image" Target="media/image467.wmf"/><Relationship Id="rId1870" Type="http://schemas.openxmlformats.org/officeDocument/2006/relationships/image" Target="media/image944.wmf"/><Relationship Id="rId1871" Type="http://schemas.openxmlformats.org/officeDocument/2006/relationships/oleObject" Target="embeddings/oleObject902.bin"/><Relationship Id="rId1872" Type="http://schemas.openxmlformats.org/officeDocument/2006/relationships/image" Target="media/image945.wmf"/><Relationship Id="rId1873" Type="http://schemas.openxmlformats.org/officeDocument/2006/relationships/oleObject" Target="embeddings/oleObject903.bin"/><Relationship Id="rId1874" Type="http://schemas.openxmlformats.org/officeDocument/2006/relationships/image" Target="media/image946.wmf"/><Relationship Id="rId1875" Type="http://schemas.openxmlformats.org/officeDocument/2006/relationships/oleObject" Target="embeddings/oleObject904.bin"/><Relationship Id="rId1876" Type="http://schemas.openxmlformats.org/officeDocument/2006/relationships/image" Target="media/image947.wmf"/><Relationship Id="rId1877" Type="http://schemas.openxmlformats.org/officeDocument/2006/relationships/oleObject" Target="embeddings/oleObject905.bin"/><Relationship Id="rId1878" Type="http://schemas.openxmlformats.org/officeDocument/2006/relationships/image" Target="media/image948.wmf"/><Relationship Id="rId1879" Type="http://schemas.openxmlformats.org/officeDocument/2006/relationships/oleObject" Target="embeddings/oleObject906.bin"/><Relationship Id="rId2030" Type="http://schemas.openxmlformats.org/officeDocument/2006/relationships/image" Target="media/image1024.wmf"/><Relationship Id="rId2031" Type="http://schemas.openxmlformats.org/officeDocument/2006/relationships/oleObject" Target="embeddings/oleObject982.bin"/><Relationship Id="rId2032" Type="http://schemas.openxmlformats.org/officeDocument/2006/relationships/image" Target="media/image1025.wmf"/><Relationship Id="rId2033" Type="http://schemas.openxmlformats.org/officeDocument/2006/relationships/oleObject" Target="embeddings/oleObject983.bin"/><Relationship Id="rId2034" Type="http://schemas.openxmlformats.org/officeDocument/2006/relationships/image" Target="media/image1026.wmf"/><Relationship Id="rId2035" Type="http://schemas.openxmlformats.org/officeDocument/2006/relationships/oleObject" Target="embeddings/oleObject984.bin"/><Relationship Id="rId2036" Type="http://schemas.openxmlformats.org/officeDocument/2006/relationships/image" Target="media/image1027.wmf"/><Relationship Id="rId2037" Type="http://schemas.openxmlformats.org/officeDocument/2006/relationships/oleObject" Target="embeddings/oleObject985.bin"/><Relationship Id="rId2038" Type="http://schemas.openxmlformats.org/officeDocument/2006/relationships/image" Target="media/image1028.wmf"/><Relationship Id="rId2039" Type="http://schemas.openxmlformats.org/officeDocument/2006/relationships/oleObject" Target="embeddings/oleObject986.bin"/><Relationship Id="rId1330" Type="http://schemas.openxmlformats.org/officeDocument/2006/relationships/oleObject" Target="embeddings/oleObject634.bin"/><Relationship Id="rId1331" Type="http://schemas.openxmlformats.org/officeDocument/2006/relationships/image" Target="media/image672.emf"/><Relationship Id="rId1332" Type="http://schemas.openxmlformats.org/officeDocument/2006/relationships/oleObject" Target="embeddings/oleObject635.bin"/><Relationship Id="rId1333" Type="http://schemas.openxmlformats.org/officeDocument/2006/relationships/image" Target="media/image673.emf"/><Relationship Id="rId1334" Type="http://schemas.openxmlformats.org/officeDocument/2006/relationships/oleObject" Target="embeddings/oleObject636.bin"/><Relationship Id="rId1335" Type="http://schemas.openxmlformats.org/officeDocument/2006/relationships/image" Target="media/image674.emf"/><Relationship Id="rId1336" Type="http://schemas.openxmlformats.org/officeDocument/2006/relationships/oleObject" Target="embeddings/oleObject637.bin"/><Relationship Id="rId1337" Type="http://schemas.openxmlformats.org/officeDocument/2006/relationships/image" Target="media/image675.emf"/><Relationship Id="rId1338" Type="http://schemas.openxmlformats.org/officeDocument/2006/relationships/oleObject" Target="embeddings/oleObject638.bin"/><Relationship Id="rId1339" Type="http://schemas.openxmlformats.org/officeDocument/2006/relationships/image" Target="media/image676.emf"/><Relationship Id="rId2580" Type="http://schemas.openxmlformats.org/officeDocument/2006/relationships/image" Target="media/image1299.wmf"/><Relationship Id="rId2581" Type="http://schemas.openxmlformats.org/officeDocument/2006/relationships/oleObject" Target="embeddings/oleObject1257.bin"/><Relationship Id="rId2582" Type="http://schemas.openxmlformats.org/officeDocument/2006/relationships/image" Target="media/image1300.wmf"/><Relationship Id="rId2583" Type="http://schemas.openxmlformats.org/officeDocument/2006/relationships/oleObject" Target="embeddings/oleObject1258.bin"/><Relationship Id="rId2584" Type="http://schemas.openxmlformats.org/officeDocument/2006/relationships/image" Target="media/image1301.wmf"/><Relationship Id="rId2585" Type="http://schemas.openxmlformats.org/officeDocument/2006/relationships/oleObject" Target="embeddings/oleObject1259.bin"/><Relationship Id="rId2586" Type="http://schemas.openxmlformats.org/officeDocument/2006/relationships/image" Target="media/image1302.wmf"/><Relationship Id="rId2587" Type="http://schemas.openxmlformats.org/officeDocument/2006/relationships/oleObject" Target="embeddings/oleObject1260.bin"/><Relationship Id="rId2588" Type="http://schemas.openxmlformats.org/officeDocument/2006/relationships/image" Target="media/image1303.wmf"/><Relationship Id="rId2589" Type="http://schemas.openxmlformats.org/officeDocument/2006/relationships/oleObject" Target="embeddings/oleObject1261.bin"/><Relationship Id="rId940" Type="http://schemas.openxmlformats.org/officeDocument/2006/relationships/oleObject" Target="embeddings/oleObject463.bin"/><Relationship Id="rId941" Type="http://schemas.openxmlformats.org/officeDocument/2006/relationships/image" Target="media/image468.wmf"/><Relationship Id="rId942" Type="http://schemas.openxmlformats.org/officeDocument/2006/relationships/oleObject" Target="embeddings/oleObject464.bin"/><Relationship Id="rId943" Type="http://schemas.openxmlformats.org/officeDocument/2006/relationships/image" Target="media/image469.wmf"/><Relationship Id="rId944" Type="http://schemas.openxmlformats.org/officeDocument/2006/relationships/oleObject" Target="embeddings/oleObject465.bin"/><Relationship Id="rId945" Type="http://schemas.openxmlformats.org/officeDocument/2006/relationships/image" Target="media/image470.wmf"/><Relationship Id="rId946" Type="http://schemas.openxmlformats.org/officeDocument/2006/relationships/oleObject" Target="embeddings/oleObject466.bin"/><Relationship Id="rId947" Type="http://schemas.openxmlformats.org/officeDocument/2006/relationships/image" Target="media/image471.wmf"/><Relationship Id="rId948" Type="http://schemas.openxmlformats.org/officeDocument/2006/relationships/oleObject" Target="embeddings/oleObject467.bin"/><Relationship Id="rId949" Type="http://schemas.openxmlformats.org/officeDocument/2006/relationships/image" Target="media/image472.wmf"/><Relationship Id="rId1880" Type="http://schemas.openxmlformats.org/officeDocument/2006/relationships/image" Target="media/image949.wmf"/><Relationship Id="rId1881" Type="http://schemas.openxmlformats.org/officeDocument/2006/relationships/oleObject" Target="embeddings/oleObject907.bin"/><Relationship Id="rId1882" Type="http://schemas.openxmlformats.org/officeDocument/2006/relationships/image" Target="media/image950.wmf"/><Relationship Id="rId1883" Type="http://schemas.openxmlformats.org/officeDocument/2006/relationships/oleObject" Target="embeddings/oleObject908.bin"/><Relationship Id="rId1884" Type="http://schemas.openxmlformats.org/officeDocument/2006/relationships/image" Target="media/image951.wmf"/><Relationship Id="rId1885" Type="http://schemas.openxmlformats.org/officeDocument/2006/relationships/oleObject" Target="embeddings/oleObject909.bin"/><Relationship Id="rId1886" Type="http://schemas.openxmlformats.org/officeDocument/2006/relationships/image" Target="media/image952.wmf"/><Relationship Id="rId1887" Type="http://schemas.openxmlformats.org/officeDocument/2006/relationships/oleObject" Target="embeddings/oleObject910.bin"/><Relationship Id="rId1888" Type="http://schemas.openxmlformats.org/officeDocument/2006/relationships/image" Target="media/image953.wmf"/><Relationship Id="rId1889" Type="http://schemas.openxmlformats.org/officeDocument/2006/relationships/oleObject" Target="embeddings/oleObject911.bin"/><Relationship Id="rId2040" Type="http://schemas.openxmlformats.org/officeDocument/2006/relationships/image" Target="media/image1029.wmf"/><Relationship Id="rId2041" Type="http://schemas.openxmlformats.org/officeDocument/2006/relationships/oleObject" Target="embeddings/oleObject987.bin"/><Relationship Id="rId2042" Type="http://schemas.openxmlformats.org/officeDocument/2006/relationships/image" Target="media/image1030.wmf"/><Relationship Id="rId2043" Type="http://schemas.openxmlformats.org/officeDocument/2006/relationships/oleObject" Target="embeddings/oleObject988.bin"/><Relationship Id="rId2044" Type="http://schemas.openxmlformats.org/officeDocument/2006/relationships/image" Target="media/image1031.wmf"/><Relationship Id="rId2045" Type="http://schemas.openxmlformats.org/officeDocument/2006/relationships/oleObject" Target="embeddings/oleObject989.bin"/><Relationship Id="rId2046" Type="http://schemas.openxmlformats.org/officeDocument/2006/relationships/image" Target="media/image1032.wmf"/><Relationship Id="rId2047" Type="http://schemas.openxmlformats.org/officeDocument/2006/relationships/oleObject" Target="embeddings/oleObject990.bin"/><Relationship Id="rId2048" Type="http://schemas.openxmlformats.org/officeDocument/2006/relationships/image" Target="media/image1033.wmf"/><Relationship Id="rId2049" Type="http://schemas.openxmlformats.org/officeDocument/2006/relationships/oleObject" Target="embeddings/oleObject991.bin"/><Relationship Id="rId400" Type="http://schemas.openxmlformats.org/officeDocument/2006/relationships/image" Target="media/image197.wmf"/><Relationship Id="rId401" Type="http://schemas.openxmlformats.org/officeDocument/2006/relationships/oleObject" Target="embeddings/oleObject194.bin"/><Relationship Id="rId402" Type="http://schemas.openxmlformats.org/officeDocument/2006/relationships/image" Target="media/image198.wmf"/><Relationship Id="rId403" Type="http://schemas.openxmlformats.org/officeDocument/2006/relationships/oleObject" Target="embeddings/oleObject195.bin"/><Relationship Id="rId404" Type="http://schemas.openxmlformats.org/officeDocument/2006/relationships/image" Target="media/image199.wmf"/><Relationship Id="rId405" Type="http://schemas.openxmlformats.org/officeDocument/2006/relationships/oleObject" Target="embeddings/oleObject196.bin"/><Relationship Id="rId406" Type="http://schemas.openxmlformats.org/officeDocument/2006/relationships/image" Target="media/image200.wmf"/><Relationship Id="rId407" Type="http://schemas.openxmlformats.org/officeDocument/2006/relationships/oleObject" Target="embeddings/oleObject197.bin"/><Relationship Id="rId408" Type="http://schemas.openxmlformats.org/officeDocument/2006/relationships/image" Target="media/image201.wmf"/><Relationship Id="rId409" Type="http://schemas.openxmlformats.org/officeDocument/2006/relationships/oleObject" Target="embeddings/oleObject198.bin"/><Relationship Id="rId1340" Type="http://schemas.openxmlformats.org/officeDocument/2006/relationships/oleObject" Target="embeddings/oleObject639.bin"/><Relationship Id="rId1341" Type="http://schemas.openxmlformats.org/officeDocument/2006/relationships/image" Target="media/image677.emf"/><Relationship Id="rId1342" Type="http://schemas.openxmlformats.org/officeDocument/2006/relationships/oleObject" Target="embeddings/oleObject640.bin"/><Relationship Id="rId1343" Type="http://schemas.openxmlformats.org/officeDocument/2006/relationships/image" Target="media/image678.emf"/><Relationship Id="rId1344" Type="http://schemas.openxmlformats.org/officeDocument/2006/relationships/oleObject" Target="embeddings/oleObject641.bin"/><Relationship Id="rId1345" Type="http://schemas.openxmlformats.org/officeDocument/2006/relationships/image" Target="media/image679.emf"/><Relationship Id="rId1346" Type="http://schemas.openxmlformats.org/officeDocument/2006/relationships/oleObject" Target="embeddings/oleObject642.bin"/><Relationship Id="rId1347" Type="http://schemas.openxmlformats.org/officeDocument/2006/relationships/image" Target="media/image680.emf"/><Relationship Id="rId1348" Type="http://schemas.openxmlformats.org/officeDocument/2006/relationships/oleObject" Target="embeddings/oleObject643.bin"/><Relationship Id="rId1349" Type="http://schemas.openxmlformats.org/officeDocument/2006/relationships/image" Target="media/image681.emf"/><Relationship Id="rId2590" Type="http://schemas.openxmlformats.org/officeDocument/2006/relationships/image" Target="media/image1304.wmf"/><Relationship Id="rId2591" Type="http://schemas.openxmlformats.org/officeDocument/2006/relationships/oleObject" Target="embeddings/oleObject1262.bin"/><Relationship Id="rId2592" Type="http://schemas.openxmlformats.org/officeDocument/2006/relationships/image" Target="media/image1305.wmf"/><Relationship Id="rId2593" Type="http://schemas.openxmlformats.org/officeDocument/2006/relationships/oleObject" Target="embeddings/oleObject1263.bin"/><Relationship Id="rId2594" Type="http://schemas.openxmlformats.org/officeDocument/2006/relationships/image" Target="media/image1306.wmf"/><Relationship Id="rId2595" Type="http://schemas.openxmlformats.org/officeDocument/2006/relationships/oleObject" Target="embeddings/oleObject1264.bin"/><Relationship Id="rId2596" Type="http://schemas.openxmlformats.org/officeDocument/2006/relationships/image" Target="media/image1307.wmf"/><Relationship Id="rId2597" Type="http://schemas.openxmlformats.org/officeDocument/2006/relationships/oleObject" Target="embeddings/oleObject1265.bin"/><Relationship Id="rId2598" Type="http://schemas.openxmlformats.org/officeDocument/2006/relationships/image" Target="media/image1308.wmf"/><Relationship Id="rId2599" Type="http://schemas.openxmlformats.org/officeDocument/2006/relationships/oleObject" Target="embeddings/oleObject1266.bin"/><Relationship Id="rId950" Type="http://schemas.openxmlformats.org/officeDocument/2006/relationships/oleObject" Target="embeddings/oleObject468.bin"/><Relationship Id="rId951" Type="http://schemas.openxmlformats.org/officeDocument/2006/relationships/image" Target="media/image473.wmf"/><Relationship Id="rId952" Type="http://schemas.openxmlformats.org/officeDocument/2006/relationships/oleObject" Target="embeddings/oleObject469.bin"/><Relationship Id="rId953" Type="http://schemas.openxmlformats.org/officeDocument/2006/relationships/image" Target="media/image474.wmf"/><Relationship Id="rId954" Type="http://schemas.openxmlformats.org/officeDocument/2006/relationships/oleObject" Target="embeddings/oleObject470.bin"/><Relationship Id="rId955" Type="http://schemas.openxmlformats.org/officeDocument/2006/relationships/image" Target="media/image475.wmf"/><Relationship Id="rId956" Type="http://schemas.openxmlformats.org/officeDocument/2006/relationships/oleObject" Target="embeddings/oleObject471.bin"/><Relationship Id="rId957" Type="http://schemas.openxmlformats.org/officeDocument/2006/relationships/image" Target="media/image476.wmf"/><Relationship Id="rId958" Type="http://schemas.openxmlformats.org/officeDocument/2006/relationships/oleObject" Target="embeddings/oleObject472.bin"/><Relationship Id="rId959" Type="http://schemas.openxmlformats.org/officeDocument/2006/relationships/image" Target="media/image477.wmf"/><Relationship Id="rId1890" Type="http://schemas.openxmlformats.org/officeDocument/2006/relationships/image" Target="media/image954.wmf"/><Relationship Id="rId1891" Type="http://schemas.openxmlformats.org/officeDocument/2006/relationships/oleObject" Target="embeddings/oleObject912.bin"/><Relationship Id="rId1892" Type="http://schemas.openxmlformats.org/officeDocument/2006/relationships/image" Target="media/image955.wmf"/><Relationship Id="rId1893" Type="http://schemas.openxmlformats.org/officeDocument/2006/relationships/oleObject" Target="embeddings/oleObject913.bin"/><Relationship Id="rId1894" Type="http://schemas.openxmlformats.org/officeDocument/2006/relationships/image" Target="media/image956.wmf"/><Relationship Id="rId1895" Type="http://schemas.openxmlformats.org/officeDocument/2006/relationships/oleObject" Target="embeddings/oleObject914.bin"/><Relationship Id="rId1896" Type="http://schemas.openxmlformats.org/officeDocument/2006/relationships/image" Target="media/image957.wmf"/><Relationship Id="rId1897" Type="http://schemas.openxmlformats.org/officeDocument/2006/relationships/oleObject" Target="embeddings/oleObject915.bin"/><Relationship Id="rId1898" Type="http://schemas.openxmlformats.org/officeDocument/2006/relationships/image" Target="media/image958.wmf"/><Relationship Id="rId1899" Type="http://schemas.openxmlformats.org/officeDocument/2006/relationships/oleObject" Target="embeddings/oleObject916.bin"/><Relationship Id="rId2050" Type="http://schemas.openxmlformats.org/officeDocument/2006/relationships/image" Target="media/image1034.wmf"/><Relationship Id="rId2051" Type="http://schemas.openxmlformats.org/officeDocument/2006/relationships/oleObject" Target="embeddings/oleObject992.bin"/><Relationship Id="rId2052" Type="http://schemas.openxmlformats.org/officeDocument/2006/relationships/image" Target="media/image1035.wmf"/><Relationship Id="rId2053" Type="http://schemas.openxmlformats.org/officeDocument/2006/relationships/oleObject" Target="embeddings/oleObject993.bin"/><Relationship Id="rId2054" Type="http://schemas.openxmlformats.org/officeDocument/2006/relationships/image" Target="media/image1036.wmf"/><Relationship Id="rId2055" Type="http://schemas.openxmlformats.org/officeDocument/2006/relationships/oleObject" Target="embeddings/oleObject994.bin"/><Relationship Id="rId2056" Type="http://schemas.openxmlformats.org/officeDocument/2006/relationships/image" Target="media/image1037.wmf"/><Relationship Id="rId2057" Type="http://schemas.openxmlformats.org/officeDocument/2006/relationships/oleObject" Target="embeddings/oleObject995.bin"/><Relationship Id="rId2058" Type="http://schemas.openxmlformats.org/officeDocument/2006/relationships/image" Target="media/image1038.wmf"/><Relationship Id="rId2059" Type="http://schemas.openxmlformats.org/officeDocument/2006/relationships/oleObject" Target="embeddings/oleObject996.bin"/><Relationship Id="rId410" Type="http://schemas.openxmlformats.org/officeDocument/2006/relationships/image" Target="media/image202.wmf"/><Relationship Id="rId411" Type="http://schemas.openxmlformats.org/officeDocument/2006/relationships/oleObject" Target="embeddings/oleObject199.bin"/><Relationship Id="rId412" Type="http://schemas.openxmlformats.org/officeDocument/2006/relationships/image" Target="media/image203.wmf"/><Relationship Id="rId413" Type="http://schemas.openxmlformats.org/officeDocument/2006/relationships/oleObject" Target="embeddings/oleObject200.bin"/><Relationship Id="rId414" Type="http://schemas.openxmlformats.org/officeDocument/2006/relationships/image" Target="media/image204.wmf"/><Relationship Id="rId415" Type="http://schemas.openxmlformats.org/officeDocument/2006/relationships/oleObject" Target="embeddings/oleObject201.bin"/><Relationship Id="rId416" Type="http://schemas.openxmlformats.org/officeDocument/2006/relationships/image" Target="media/image205.wmf"/><Relationship Id="rId417" Type="http://schemas.openxmlformats.org/officeDocument/2006/relationships/oleObject" Target="embeddings/oleObject202.bin"/><Relationship Id="rId418" Type="http://schemas.openxmlformats.org/officeDocument/2006/relationships/image" Target="media/image206.wmf"/><Relationship Id="rId419" Type="http://schemas.openxmlformats.org/officeDocument/2006/relationships/oleObject" Target="embeddings/oleObject203.bin"/><Relationship Id="rId1350" Type="http://schemas.openxmlformats.org/officeDocument/2006/relationships/oleObject" Target="embeddings/oleObject644.bin"/><Relationship Id="rId1351" Type="http://schemas.openxmlformats.org/officeDocument/2006/relationships/image" Target="media/image682.emf"/><Relationship Id="rId1352" Type="http://schemas.openxmlformats.org/officeDocument/2006/relationships/oleObject" Target="embeddings/oleObject645.bin"/><Relationship Id="rId1353" Type="http://schemas.openxmlformats.org/officeDocument/2006/relationships/image" Target="media/image683.emf"/><Relationship Id="rId1354" Type="http://schemas.openxmlformats.org/officeDocument/2006/relationships/oleObject" Target="embeddings/oleObject646.bin"/><Relationship Id="rId1355" Type="http://schemas.openxmlformats.org/officeDocument/2006/relationships/image" Target="media/image684.emf"/><Relationship Id="rId1356" Type="http://schemas.openxmlformats.org/officeDocument/2006/relationships/oleObject" Target="embeddings/oleObject647.bin"/><Relationship Id="rId1357" Type="http://schemas.openxmlformats.org/officeDocument/2006/relationships/image" Target="media/image685.emf"/><Relationship Id="rId1358" Type="http://schemas.openxmlformats.org/officeDocument/2006/relationships/oleObject" Target="embeddings/oleObject648.bin"/><Relationship Id="rId1359" Type="http://schemas.openxmlformats.org/officeDocument/2006/relationships/image" Target="media/image686.emf"/><Relationship Id="rId960" Type="http://schemas.openxmlformats.org/officeDocument/2006/relationships/oleObject" Target="embeddings/oleObject473.bin"/><Relationship Id="rId961" Type="http://schemas.openxmlformats.org/officeDocument/2006/relationships/image" Target="media/image478.wmf"/><Relationship Id="rId962" Type="http://schemas.openxmlformats.org/officeDocument/2006/relationships/oleObject" Target="embeddings/oleObject474.bin"/><Relationship Id="rId963" Type="http://schemas.openxmlformats.org/officeDocument/2006/relationships/image" Target="media/image479.wmf"/><Relationship Id="rId964" Type="http://schemas.openxmlformats.org/officeDocument/2006/relationships/oleObject" Target="embeddings/oleObject475.bin"/><Relationship Id="rId965" Type="http://schemas.openxmlformats.org/officeDocument/2006/relationships/image" Target="media/image480.wmf"/><Relationship Id="rId966" Type="http://schemas.openxmlformats.org/officeDocument/2006/relationships/oleObject" Target="embeddings/oleObject476.bin"/><Relationship Id="rId967" Type="http://schemas.openxmlformats.org/officeDocument/2006/relationships/image" Target="media/image481.wmf"/><Relationship Id="rId968" Type="http://schemas.openxmlformats.org/officeDocument/2006/relationships/oleObject" Target="embeddings/oleObject477.bin"/><Relationship Id="rId969" Type="http://schemas.openxmlformats.org/officeDocument/2006/relationships/image" Target="media/image482.wmf"/><Relationship Id="rId2060" Type="http://schemas.openxmlformats.org/officeDocument/2006/relationships/image" Target="media/image1039.wmf"/><Relationship Id="rId2061" Type="http://schemas.openxmlformats.org/officeDocument/2006/relationships/oleObject" Target="embeddings/oleObject997.bin"/><Relationship Id="rId2062" Type="http://schemas.openxmlformats.org/officeDocument/2006/relationships/image" Target="media/image1040.wmf"/><Relationship Id="rId2063" Type="http://schemas.openxmlformats.org/officeDocument/2006/relationships/oleObject" Target="embeddings/oleObject998.bin"/><Relationship Id="rId2064" Type="http://schemas.openxmlformats.org/officeDocument/2006/relationships/image" Target="media/image1041.wmf"/><Relationship Id="rId2065" Type="http://schemas.openxmlformats.org/officeDocument/2006/relationships/oleObject" Target="embeddings/oleObject999.bin"/><Relationship Id="rId2066" Type="http://schemas.openxmlformats.org/officeDocument/2006/relationships/image" Target="media/image1042.wmf"/><Relationship Id="rId2067" Type="http://schemas.openxmlformats.org/officeDocument/2006/relationships/oleObject" Target="embeddings/oleObject1000.bin"/><Relationship Id="rId2068" Type="http://schemas.openxmlformats.org/officeDocument/2006/relationships/image" Target="media/image1043.wmf"/><Relationship Id="rId2069" Type="http://schemas.openxmlformats.org/officeDocument/2006/relationships/oleObject" Target="embeddings/oleObject1001.bin"/><Relationship Id="rId420" Type="http://schemas.openxmlformats.org/officeDocument/2006/relationships/image" Target="media/image207.wmf"/><Relationship Id="rId421" Type="http://schemas.openxmlformats.org/officeDocument/2006/relationships/oleObject" Target="embeddings/oleObject204.bin"/><Relationship Id="rId422" Type="http://schemas.openxmlformats.org/officeDocument/2006/relationships/image" Target="media/image208.wmf"/><Relationship Id="rId423" Type="http://schemas.openxmlformats.org/officeDocument/2006/relationships/oleObject" Target="embeddings/oleObject205.bin"/><Relationship Id="rId424" Type="http://schemas.openxmlformats.org/officeDocument/2006/relationships/image" Target="media/image209.wmf"/><Relationship Id="rId425" Type="http://schemas.openxmlformats.org/officeDocument/2006/relationships/oleObject" Target="embeddings/oleObject206.bin"/><Relationship Id="rId426" Type="http://schemas.openxmlformats.org/officeDocument/2006/relationships/image" Target="media/image210.wmf"/><Relationship Id="rId427" Type="http://schemas.openxmlformats.org/officeDocument/2006/relationships/oleObject" Target="embeddings/oleObject207.bin"/><Relationship Id="rId428" Type="http://schemas.openxmlformats.org/officeDocument/2006/relationships/image" Target="media/image211.wmf"/><Relationship Id="rId429" Type="http://schemas.openxmlformats.org/officeDocument/2006/relationships/oleObject" Target="embeddings/oleObject208.bin"/><Relationship Id="rId1360" Type="http://schemas.openxmlformats.org/officeDocument/2006/relationships/oleObject" Target="embeddings/oleObject649.bin"/><Relationship Id="rId1361" Type="http://schemas.openxmlformats.org/officeDocument/2006/relationships/image" Target="media/image687.emf"/><Relationship Id="rId1362" Type="http://schemas.openxmlformats.org/officeDocument/2006/relationships/oleObject" Target="embeddings/oleObject650.bin"/><Relationship Id="rId1363" Type="http://schemas.openxmlformats.org/officeDocument/2006/relationships/image" Target="media/image688.emf"/><Relationship Id="rId1364" Type="http://schemas.openxmlformats.org/officeDocument/2006/relationships/oleObject" Target="embeddings/oleObject651.bin"/><Relationship Id="rId1365" Type="http://schemas.openxmlformats.org/officeDocument/2006/relationships/image" Target="media/image689.emf"/><Relationship Id="rId1366" Type="http://schemas.openxmlformats.org/officeDocument/2006/relationships/oleObject" Target="embeddings/oleObject652.bin"/><Relationship Id="rId1367" Type="http://schemas.openxmlformats.org/officeDocument/2006/relationships/image" Target="media/image690.emf"/><Relationship Id="rId1368" Type="http://schemas.openxmlformats.org/officeDocument/2006/relationships/oleObject" Target="embeddings/oleObject653.bin"/><Relationship Id="rId1369" Type="http://schemas.openxmlformats.org/officeDocument/2006/relationships/image" Target="media/image691.emf"/><Relationship Id="rId970" Type="http://schemas.openxmlformats.org/officeDocument/2006/relationships/oleObject" Target="embeddings/oleObject478.bin"/><Relationship Id="rId971" Type="http://schemas.openxmlformats.org/officeDocument/2006/relationships/image" Target="media/image483.wmf"/><Relationship Id="rId972" Type="http://schemas.openxmlformats.org/officeDocument/2006/relationships/oleObject" Target="embeddings/oleObject479.bin"/><Relationship Id="rId973" Type="http://schemas.openxmlformats.org/officeDocument/2006/relationships/image" Target="media/image484.wmf"/><Relationship Id="rId974" Type="http://schemas.openxmlformats.org/officeDocument/2006/relationships/oleObject" Target="embeddings/oleObject480.bin"/><Relationship Id="rId975" Type="http://schemas.openxmlformats.org/officeDocument/2006/relationships/image" Target="media/image485.wmf"/><Relationship Id="rId976" Type="http://schemas.openxmlformats.org/officeDocument/2006/relationships/oleObject" Target="embeddings/oleObject481.bin"/><Relationship Id="rId977" Type="http://schemas.openxmlformats.org/officeDocument/2006/relationships/image" Target="media/image486.wmf"/><Relationship Id="rId978" Type="http://schemas.openxmlformats.org/officeDocument/2006/relationships/oleObject" Target="embeddings/oleObject482.bin"/><Relationship Id="rId979" Type="http://schemas.openxmlformats.org/officeDocument/2006/relationships/image" Target="media/image487.wmf"/><Relationship Id="rId2070" Type="http://schemas.openxmlformats.org/officeDocument/2006/relationships/image" Target="media/image1044.wmf"/><Relationship Id="rId2071" Type="http://schemas.openxmlformats.org/officeDocument/2006/relationships/oleObject" Target="embeddings/oleObject1002.bin"/><Relationship Id="rId2072" Type="http://schemas.openxmlformats.org/officeDocument/2006/relationships/image" Target="media/image1045.wmf"/><Relationship Id="rId2073" Type="http://schemas.openxmlformats.org/officeDocument/2006/relationships/oleObject" Target="embeddings/oleObject1003.bin"/><Relationship Id="rId2074" Type="http://schemas.openxmlformats.org/officeDocument/2006/relationships/image" Target="media/image1046.wmf"/><Relationship Id="rId2075" Type="http://schemas.openxmlformats.org/officeDocument/2006/relationships/oleObject" Target="embeddings/oleObject1004.bin"/><Relationship Id="rId2076" Type="http://schemas.openxmlformats.org/officeDocument/2006/relationships/image" Target="media/image1047.wmf"/><Relationship Id="rId2077" Type="http://schemas.openxmlformats.org/officeDocument/2006/relationships/oleObject" Target="embeddings/oleObject1005.bin"/><Relationship Id="rId2078" Type="http://schemas.openxmlformats.org/officeDocument/2006/relationships/image" Target="media/image1048.wmf"/><Relationship Id="rId2079" Type="http://schemas.openxmlformats.org/officeDocument/2006/relationships/oleObject" Target="embeddings/oleObject1006.bin"/><Relationship Id="rId430" Type="http://schemas.openxmlformats.org/officeDocument/2006/relationships/image" Target="media/image212.wmf"/><Relationship Id="rId431" Type="http://schemas.openxmlformats.org/officeDocument/2006/relationships/oleObject" Target="embeddings/oleObject209.bin"/><Relationship Id="rId432" Type="http://schemas.openxmlformats.org/officeDocument/2006/relationships/image" Target="media/image213.wmf"/><Relationship Id="rId433" Type="http://schemas.openxmlformats.org/officeDocument/2006/relationships/oleObject" Target="embeddings/oleObject210.bin"/><Relationship Id="rId434" Type="http://schemas.openxmlformats.org/officeDocument/2006/relationships/image" Target="media/image214.wmf"/><Relationship Id="rId435" Type="http://schemas.openxmlformats.org/officeDocument/2006/relationships/oleObject" Target="embeddings/oleObject211.bin"/><Relationship Id="rId436" Type="http://schemas.openxmlformats.org/officeDocument/2006/relationships/image" Target="media/image215.wmf"/><Relationship Id="rId437" Type="http://schemas.openxmlformats.org/officeDocument/2006/relationships/oleObject" Target="embeddings/oleObject212.bin"/><Relationship Id="rId438" Type="http://schemas.openxmlformats.org/officeDocument/2006/relationships/image" Target="media/image216.wmf"/><Relationship Id="rId439" Type="http://schemas.openxmlformats.org/officeDocument/2006/relationships/oleObject" Target="embeddings/oleObject213.bin"/><Relationship Id="rId1370" Type="http://schemas.openxmlformats.org/officeDocument/2006/relationships/oleObject" Target="embeddings/oleObject654.bin"/><Relationship Id="rId1371" Type="http://schemas.openxmlformats.org/officeDocument/2006/relationships/image" Target="media/image692.emf"/><Relationship Id="rId1372" Type="http://schemas.openxmlformats.org/officeDocument/2006/relationships/oleObject" Target="embeddings/oleObject655.bin"/><Relationship Id="rId1373" Type="http://schemas.openxmlformats.org/officeDocument/2006/relationships/image" Target="media/image693.emf"/><Relationship Id="rId1374" Type="http://schemas.openxmlformats.org/officeDocument/2006/relationships/oleObject" Target="embeddings/oleObject656.bin"/><Relationship Id="rId1375" Type="http://schemas.openxmlformats.org/officeDocument/2006/relationships/image" Target="media/image694.emf"/><Relationship Id="rId1376" Type="http://schemas.openxmlformats.org/officeDocument/2006/relationships/oleObject" Target="embeddings/oleObject657.bin"/><Relationship Id="rId1377" Type="http://schemas.openxmlformats.org/officeDocument/2006/relationships/image" Target="media/image695.emf"/><Relationship Id="rId1378" Type="http://schemas.openxmlformats.org/officeDocument/2006/relationships/oleObject" Target="embeddings/oleObject658.bin"/><Relationship Id="rId1379" Type="http://schemas.openxmlformats.org/officeDocument/2006/relationships/image" Target="media/image696.emf"/><Relationship Id="rId2800" Type="http://schemas.openxmlformats.org/officeDocument/2006/relationships/image" Target="media/image1409.wmf"/><Relationship Id="rId2801" Type="http://schemas.openxmlformats.org/officeDocument/2006/relationships/oleObject" Target="embeddings/oleObject1367.bin"/><Relationship Id="rId2802" Type="http://schemas.openxmlformats.org/officeDocument/2006/relationships/image" Target="media/image1410.emf"/><Relationship Id="rId2803" Type="http://schemas.openxmlformats.org/officeDocument/2006/relationships/oleObject" Target="embeddings/oleObject1368.bin"/><Relationship Id="rId2804" Type="http://schemas.openxmlformats.org/officeDocument/2006/relationships/image" Target="media/image1411.emf"/><Relationship Id="rId2805" Type="http://schemas.openxmlformats.org/officeDocument/2006/relationships/oleObject" Target="embeddings/oleObject1369.bin"/><Relationship Id="rId2806" Type="http://schemas.openxmlformats.org/officeDocument/2006/relationships/image" Target="media/image1412.wmf"/><Relationship Id="rId2807" Type="http://schemas.openxmlformats.org/officeDocument/2006/relationships/oleObject" Target="embeddings/oleObject1370.bin"/><Relationship Id="rId2808" Type="http://schemas.openxmlformats.org/officeDocument/2006/relationships/image" Target="media/image1413.wmf"/><Relationship Id="rId2809" Type="http://schemas.openxmlformats.org/officeDocument/2006/relationships/oleObject" Target="embeddings/oleObject1371.bin"/><Relationship Id="rId980" Type="http://schemas.openxmlformats.org/officeDocument/2006/relationships/oleObject" Target="embeddings/oleObject483.bin"/><Relationship Id="rId981" Type="http://schemas.openxmlformats.org/officeDocument/2006/relationships/image" Target="media/image488.wmf"/><Relationship Id="rId982" Type="http://schemas.openxmlformats.org/officeDocument/2006/relationships/oleObject" Target="embeddings/oleObject484.bin"/><Relationship Id="rId983" Type="http://schemas.openxmlformats.org/officeDocument/2006/relationships/image" Target="media/image489.wmf"/><Relationship Id="rId984" Type="http://schemas.openxmlformats.org/officeDocument/2006/relationships/oleObject" Target="embeddings/oleObject485.bin"/><Relationship Id="rId985" Type="http://schemas.openxmlformats.org/officeDocument/2006/relationships/image" Target="media/image490.wmf"/><Relationship Id="rId986" Type="http://schemas.openxmlformats.org/officeDocument/2006/relationships/oleObject" Target="embeddings/oleObject486.bin"/><Relationship Id="rId987" Type="http://schemas.openxmlformats.org/officeDocument/2006/relationships/image" Target="media/image491.wmf"/><Relationship Id="rId988" Type="http://schemas.openxmlformats.org/officeDocument/2006/relationships/oleObject" Target="embeddings/oleObject487.bin"/><Relationship Id="rId989" Type="http://schemas.openxmlformats.org/officeDocument/2006/relationships/image" Target="media/image492.wmf"/><Relationship Id="rId2080" Type="http://schemas.openxmlformats.org/officeDocument/2006/relationships/image" Target="media/image1049.wmf"/><Relationship Id="rId2081" Type="http://schemas.openxmlformats.org/officeDocument/2006/relationships/oleObject" Target="embeddings/oleObject1007.bin"/><Relationship Id="rId2082" Type="http://schemas.openxmlformats.org/officeDocument/2006/relationships/image" Target="media/image1050.wmf"/><Relationship Id="rId2083" Type="http://schemas.openxmlformats.org/officeDocument/2006/relationships/oleObject" Target="embeddings/oleObject1008.bin"/><Relationship Id="rId2084" Type="http://schemas.openxmlformats.org/officeDocument/2006/relationships/image" Target="media/image1051.wmf"/><Relationship Id="rId2085" Type="http://schemas.openxmlformats.org/officeDocument/2006/relationships/oleObject" Target="embeddings/oleObject1009.bin"/><Relationship Id="rId2086" Type="http://schemas.openxmlformats.org/officeDocument/2006/relationships/image" Target="media/image1052.wmf"/><Relationship Id="rId2087" Type="http://schemas.openxmlformats.org/officeDocument/2006/relationships/oleObject" Target="embeddings/oleObject1010.bin"/><Relationship Id="rId2088" Type="http://schemas.openxmlformats.org/officeDocument/2006/relationships/image" Target="media/image1053.wmf"/><Relationship Id="rId2089" Type="http://schemas.openxmlformats.org/officeDocument/2006/relationships/oleObject" Target="embeddings/oleObject1011.bin"/><Relationship Id="rId440" Type="http://schemas.openxmlformats.org/officeDocument/2006/relationships/image" Target="media/image217.wmf"/><Relationship Id="rId441" Type="http://schemas.openxmlformats.org/officeDocument/2006/relationships/oleObject" Target="embeddings/oleObject214.bin"/><Relationship Id="rId442" Type="http://schemas.openxmlformats.org/officeDocument/2006/relationships/image" Target="media/image218.wmf"/><Relationship Id="rId443" Type="http://schemas.openxmlformats.org/officeDocument/2006/relationships/oleObject" Target="embeddings/oleObject215.bin"/><Relationship Id="rId444" Type="http://schemas.openxmlformats.org/officeDocument/2006/relationships/image" Target="media/image219.wmf"/><Relationship Id="rId445" Type="http://schemas.openxmlformats.org/officeDocument/2006/relationships/oleObject" Target="embeddings/oleObject216.bin"/><Relationship Id="rId446" Type="http://schemas.openxmlformats.org/officeDocument/2006/relationships/image" Target="media/image220.wmf"/><Relationship Id="rId447" Type="http://schemas.openxmlformats.org/officeDocument/2006/relationships/oleObject" Target="embeddings/oleObject217.bin"/><Relationship Id="rId448" Type="http://schemas.openxmlformats.org/officeDocument/2006/relationships/image" Target="media/image221.emf"/><Relationship Id="rId449" Type="http://schemas.openxmlformats.org/officeDocument/2006/relationships/oleObject" Target="embeddings/oleObject218.bin"/><Relationship Id="rId1380" Type="http://schemas.openxmlformats.org/officeDocument/2006/relationships/oleObject" Target="embeddings/oleObject659.bin"/><Relationship Id="rId1381" Type="http://schemas.openxmlformats.org/officeDocument/2006/relationships/image" Target="media/image697.emf"/><Relationship Id="rId1382" Type="http://schemas.openxmlformats.org/officeDocument/2006/relationships/oleObject" Target="embeddings/oleObject660.bin"/><Relationship Id="rId1383" Type="http://schemas.openxmlformats.org/officeDocument/2006/relationships/image" Target="media/image698.emf"/><Relationship Id="rId1384" Type="http://schemas.openxmlformats.org/officeDocument/2006/relationships/oleObject" Target="embeddings/oleObject661.bin"/><Relationship Id="rId1385" Type="http://schemas.openxmlformats.org/officeDocument/2006/relationships/image" Target="media/image699.emf"/><Relationship Id="rId1386" Type="http://schemas.openxmlformats.org/officeDocument/2006/relationships/oleObject" Target="embeddings/oleObject662.bin"/><Relationship Id="rId1387" Type="http://schemas.openxmlformats.org/officeDocument/2006/relationships/image" Target="media/image700.emf"/><Relationship Id="rId1388" Type="http://schemas.openxmlformats.org/officeDocument/2006/relationships/oleObject" Target="embeddings/oleObject663.bin"/><Relationship Id="rId1389" Type="http://schemas.openxmlformats.org/officeDocument/2006/relationships/image" Target="media/image701.emf"/><Relationship Id="rId2810" Type="http://schemas.openxmlformats.org/officeDocument/2006/relationships/image" Target="media/image1414.wmf"/><Relationship Id="rId2811" Type="http://schemas.openxmlformats.org/officeDocument/2006/relationships/oleObject" Target="embeddings/oleObject1372.bin"/><Relationship Id="rId2812" Type="http://schemas.openxmlformats.org/officeDocument/2006/relationships/image" Target="media/image1415.wmf"/><Relationship Id="rId2813" Type="http://schemas.openxmlformats.org/officeDocument/2006/relationships/oleObject" Target="embeddings/oleObject1373.bin"/><Relationship Id="rId2814" Type="http://schemas.openxmlformats.org/officeDocument/2006/relationships/image" Target="media/image1416.wmf"/><Relationship Id="rId2815" Type="http://schemas.openxmlformats.org/officeDocument/2006/relationships/oleObject" Target="embeddings/oleObject1374.bin"/><Relationship Id="rId2816" Type="http://schemas.openxmlformats.org/officeDocument/2006/relationships/image" Target="media/image1417.wmf"/><Relationship Id="rId2817" Type="http://schemas.openxmlformats.org/officeDocument/2006/relationships/oleObject" Target="embeddings/oleObject1375.bin"/><Relationship Id="rId2818" Type="http://schemas.openxmlformats.org/officeDocument/2006/relationships/image" Target="media/image1418.wmf"/><Relationship Id="rId2819" Type="http://schemas.openxmlformats.org/officeDocument/2006/relationships/oleObject" Target="embeddings/oleObject1376.bin"/><Relationship Id="rId990" Type="http://schemas.openxmlformats.org/officeDocument/2006/relationships/oleObject" Target="embeddings/oleObject488.bin"/><Relationship Id="rId991" Type="http://schemas.openxmlformats.org/officeDocument/2006/relationships/image" Target="media/image493.wmf"/><Relationship Id="rId992" Type="http://schemas.openxmlformats.org/officeDocument/2006/relationships/oleObject" Target="embeddings/oleObject489.bin"/><Relationship Id="rId993" Type="http://schemas.openxmlformats.org/officeDocument/2006/relationships/image" Target="media/image494.wmf"/><Relationship Id="rId994" Type="http://schemas.openxmlformats.org/officeDocument/2006/relationships/oleObject" Target="embeddings/oleObject490.bin"/><Relationship Id="rId995" Type="http://schemas.openxmlformats.org/officeDocument/2006/relationships/image" Target="media/image495.wmf"/><Relationship Id="rId996" Type="http://schemas.openxmlformats.org/officeDocument/2006/relationships/oleObject" Target="embeddings/oleObject491.bin"/><Relationship Id="rId997" Type="http://schemas.openxmlformats.org/officeDocument/2006/relationships/image" Target="media/image496.wmf"/><Relationship Id="rId998" Type="http://schemas.openxmlformats.org/officeDocument/2006/relationships/oleObject" Target="embeddings/oleObject492.bin"/><Relationship Id="rId999" Type="http://schemas.openxmlformats.org/officeDocument/2006/relationships/image" Target="media/image497.wmf"/><Relationship Id="rId2090" Type="http://schemas.openxmlformats.org/officeDocument/2006/relationships/image" Target="media/image1054.wmf"/><Relationship Id="rId2091" Type="http://schemas.openxmlformats.org/officeDocument/2006/relationships/oleObject" Target="embeddings/oleObject1012.bin"/><Relationship Id="rId2092" Type="http://schemas.openxmlformats.org/officeDocument/2006/relationships/image" Target="media/image1055.wmf"/><Relationship Id="rId2093" Type="http://schemas.openxmlformats.org/officeDocument/2006/relationships/oleObject" Target="embeddings/oleObject1013.bin"/><Relationship Id="rId2094" Type="http://schemas.openxmlformats.org/officeDocument/2006/relationships/image" Target="media/image1056.wmf"/><Relationship Id="rId2095" Type="http://schemas.openxmlformats.org/officeDocument/2006/relationships/oleObject" Target="embeddings/oleObject1014.bin"/><Relationship Id="rId2096" Type="http://schemas.openxmlformats.org/officeDocument/2006/relationships/image" Target="media/image1057.wmf"/><Relationship Id="rId2097" Type="http://schemas.openxmlformats.org/officeDocument/2006/relationships/oleObject" Target="embeddings/oleObject1015.bin"/><Relationship Id="rId2098" Type="http://schemas.openxmlformats.org/officeDocument/2006/relationships/image" Target="media/image1058.wmf"/><Relationship Id="rId2099" Type="http://schemas.openxmlformats.org/officeDocument/2006/relationships/oleObject" Target="embeddings/oleObject1016.bin"/><Relationship Id="rId450" Type="http://schemas.openxmlformats.org/officeDocument/2006/relationships/image" Target="media/image222.emf"/><Relationship Id="rId451" Type="http://schemas.openxmlformats.org/officeDocument/2006/relationships/oleObject" Target="embeddings/oleObject219.bin"/><Relationship Id="rId452" Type="http://schemas.openxmlformats.org/officeDocument/2006/relationships/image" Target="media/image223.emf"/><Relationship Id="rId453" Type="http://schemas.openxmlformats.org/officeDocument/2006/relationships/oleObject" Target="embeddings/oleObject220.bin"/><Relationship Id="rId454" Type="http://schemas.openxmlformats.org/officeDocument/2006/relationships/image" Target="media/image224.wmf"/><Relationship Id="rId455" Type="http://schemas.openxmlformats.org/officeDocument/2006/relationships/oleObject" Target="embeddings/oleObject221.bin"/><Relationship Id="rId456" Type="http://schemas.openxmlformats.org/officeDocument/2006/relationships/image" Target="media/image225.wmf"/><Relationship Id="rId457" Type="http://schemas.openxmlformats.org/officeDocument/2006/relationships/oleObject" Target="embeddings/oleObject222.bin"/><Relationship Id="rId458" Type="http://schemas.openxmlformats.org/officeDocument/2006/relationships/image" Target="media/image226.wmf"/><Relationship Id="rId459" Type="http://schemas.openxmlformats.org/officeDocument/2006/relationships/oleObject" Target="embeddings/oleObject223.bin"/><Relationship Id="rId1390" Type="http://schemas.openxmlformats.org/officeDocument/2006/relationships/oleObject" Target="embeddings/oleObject664.bin"/><Relationship Id="rId1391" Type="http://schemas.openxmlformats.org/officeDocument/2006/relationships/image" Target="media/image702.emf"/><Relationship Id="rId1392" Type="http://schemas.openxmlformats.org/officeDocument/2006/relationships/oleObject" Target="embeddings/oleObject665.bin"/><Relationship Id="rId1393" Type="http://schemas.openxmlformats.org/officeDocument/2006/relationships/image" Target="media/image703.emf"/><Relationship Id="rId1394" Type="http://schemas.openxmlformats.org/officeDocument/2006/relationships/oleObject" Target="embeddings/oleObject666.bin"/><Relationship Id="rId1395" Type="http://schemas.openxmlformats.org/officeDocument/2006/relationships/image" Target="media/image704.emf"/><Relationship Id="rId1396" Type="http://schemas.openxmlformats.org/officeDocument/2006/relationships/oleObject" Target="embeddings/oleObject667.bin"/><Relationship Id="rId1397" Type="http://schemas.openxmlformats.org/officeDocument/2006/relationships/image" Target="media/image705.emf"/><Relationship Id="rId1398" Type="http://schemas.openxmlformats.org/officeDocument/2006/relationships/oleObject" Target="embeddings/oleObject668.bin"/><Relationship Id="rId1399" Type="http://schemas.openxmlformats.org/officeDocument/2006/relationships/image" Target="media/image706.emf"/><Relationship Id="rId2820" Type="http://schemas.openxmlformats.org/officeDocument/2006/relationships/image" Target="media/image1419.wmf"/><Relationship Id="rId2821" Type="http://schemas.openxmlformats.org/officeDocument/2006/relationships/oleObject" Target="embeddings/oleObject1377.bin"/><Relationship Id="rId2822" Type="http://schemas.openxmlformats.org/officeDocument/2006/relationships/image" Target="media/image1420.wmf"/><Relationship Id="rId2823" Type="http://schemas.openxmlformats.org/officeDocument/2006/relationships/oleObject" Target="embeddings/oleObject1378.bin"/><Relationship Id="rId2824" Type="http://schemas.openxmlformats.org/officeDocument/2006/relationships/image" Target="media/image1421.wmf"/><Relationship Id="rId2825" Type="http://schemas.openxmlformats.org/officeDocument/2006/relationships/oleObject" Target="embeddings/oleObject1379.bin"/><Relationship Id="rId2826" Type="http://schemas.openxmlformats.org/officeDocument/2006/relationships/image" Target="media/image1422.emf"/><Relationship Id="rId2827" Type="http://schemas.openxmlformats.org/officeDocument/2006/relationships/oleObject" Target="embeddings/oleObject1380.bin"/><Relationship Id="rId2828" Type="http://schemas.openxmlformats.org/officeDocument/2006/relationships/image" Target="media/image1423.emf"/><Relationship Id="rId2829" Type="http://schemas.openxmlformats.org/officeDocument/2006/relationships/oleObject" Target="embeddings/oleObject1381.bin"/><Relationship Id="rId460" Type="http://schemas.openxmlformats.org/officeDocument/2006/relationships/image" Target="media/image227.wmf"/><Relationship Id="rId461" Type="http://schemas.openxmlformats.org/officeDocument/2006/relationships/oleObject" Target="embeddings/oleObject224.bin"/><Relationship Id="rId462" Type="http://schemas.openxmlformats.org/officeDocument/2006/relationships/image" Target="media/image228.wmf"/><Relationship Id="rId463" Type="http://schemas.openxmlformats.org/officeDocument/2006/relationships/oleObject" Target="embeddings/oleObject225.bin"/><Relationship Id="rId464" Type="http://schemas.openxmlformats.org/officeDocument/2006/relationships/image" Target="media/image229.wmf"/><Relationship Id="rId465" Type="http://schemas.openxmlformats.org/officeDocument/2006/relationships/oleObject" Target="embeddings/oleObject226.bin"/><Relationship Id="rId466" Type="http://schemas.openxmlformats.org/officeDocument/2006/relationships/image" Target="media/image230.wmf"/><Relationship Id="rId467" Type="http://schemas.openxmlformats.org/officeDocument/2006/relationships/oleObject" Target="embeddings/oleObject227.bin"/><Relationship Id="rId468" Type="http://schemas.openxmlformats.org/officeDocument/2006/relationships/image" Target="media/image231.wmf"/><Relationship Id="rId469" Type="http://schemas.openxmlformats.org/officeDocument/2006/relationships/oleObject" Target="embeddings/oleObject228.bin"/><Relationship Id="rId2830" Type="http://schemas.openxmlformats.org/officeDocument/2006/relationships/image" Target="media/image1424.emf"/><Relationship Id="rId2831" Type="http://schemas.openxmlformats.org/officeDocument/2006/relationships/oleObject" Target="embeddings/oleObject1382.bin"/><Relationship Id="rId2832" Type="http://schemas.openxmlformats.org/officeDocument/2006/relationships/image" Target="media/image1425.wmf"/><Relationship Id="rId2833" Type="http://schemas.openxmlformats.org/officeDocument/2006/relationships/oleObject" Target="embeddings/oleObject1383.bin"/><Relationship Id="rId2834" Type="http://schemas.openxmlformats.org/officeDocument/2006/relationships/image" Target="media/image1426.wmf"/><Relationship Id="rId2835" Type="http://schemas.openxmlformats.org/officeDocument/2006/relationships/oleObject" Target="embeddings/oleObject1384.bin"/><Relationship Id="rId2836" Type="http://schemas.openxmlformats.org/officeDocument/2006/relationships/image" Target="media/image1427.wmf"/><Relationship Id="rId2837" Type="http://schemas.openxmlformats.org/officeDocument/2006/relationships/oleObject" Target="embeddings/oleObject1385.bin"/><Relationship Id="rId2838" Type="http://schemas.openxmlformats.org/officeDocument/2006/relationships/image" Target="media/image1428.emf"/><Relationship Id="rId2839" Type="http://schemas.openxmlformats.org/officeDocument/2006/relationships/oleObject" Target="embeddings/oleObject1386.bin"/><Relationship Id="rId470" Type="http://schemas.openxmlformats.org/officeDocument/2006/relationships/image" Target="media/image232.wmf"/><Relationship Id="rId471" Type="http://schemas.openxmlformats.org/officeDocument/2006/relationships/oleObject" Target="embeddings/oleObject229.bin"/><Relationship Id="rId472" Type="http://schemas.openxmlformats.org/officeDocument/2006/relationships/image" Target="media/image233.wmf"/><Relationship Id="rId473" Type="http://schemas.openxmlformats.org/officeDocument/2006/relationships/oleObject" Target="embeddings/oleObject230.bin"/><Relationship Id="rId474" Type="http://schemas.openxmlformats.org/officeDocument/2006/relationships/image" Target="media/image234.wmf"/><Relationship Id="rId475" Type="http://schemas.openxmlformats.org/officeDocument/2006/relationships/oleObject" Target="embeddings/oleObject231.bin"/><Relationship Id="rId476" Type="http://schemas.openxmlformats.org/officeDocument/2006/relationships/image" Target="media/image235.wmf"/><Relationship Id="rId477" Type="http://schemas.openxmlformats.org/officeDocument/2006/relationships/oleObject" Target="embeddings/oleObject232.bin"/><Relationship Id="rId478" Type="http://schemas.openxmlformats.org/officeDocument/2006/relationships/image" Target="media/image236.wmf"/><Relationship Id="rId479" Type="http://schemas.openxmlformats.org/officeDocument/2006/relationships/oleObject" Target="embeddings/oleObject233.bin"/><Relationship Id="rId2840" Type="http://schemas.openxmlformats.org/officeDocument/2006/relationships/image" Target="media/image1429.wmf"/><Relationship Id="rId2841" Type="http://schemas.openxmlformats.org/officeDocument/2006/relationships/oleObject" Target="embeddings/oleObject1387.bin"/><Relationship Id="rId2842" Type="http://schemas.openxmlformats.org/officeDocument/2006/relationships/image" Target="media/image1430.wmf"/><Relationship Id="rId2843" Type="http://schemas.openxmlformats.org/officeDocument/2006/relationships/oleObject" Target="embeddings/oleObject1388.bin"/><Relationship Id="rId2844" Type="http://schemas.openxmlformats.org/officeDocument/2006/relationships/image" Target="media/image1431.wmf"/><Relationship Id="rId2845" Type="http://schemas.openxmlformats.org/officeDocument/2006/relationships/oleObject" Target="embeddings/oleObject1389.bin"/><Relationship Id="rId2846" Type="http://schemas.openxmlformats.org/officeDocument/2006/relationships/image" Target="media/image1432.wmf"/><Relationship Id="rId2847" Type="http://schemas.openxmlformats.org/officeDocument/2006/relationships/oleObject" Target="embeddings/oleObject1390.bin"/><Relationship Id="rId2848" Type="http://schemas.openxmlformats.org/officeDocument/2006/relationships/image" Target="media/image1433.wmf"/><Relationship Id="rId2849" Type="http://schemas.openxmlformats.org/officeDocument/2006/relationships/oleObject" Target="embeddings/oleObject1391.bin"/><Relationship Id="rId2300" Type="http://schemas.openxmlformats.org/officeDocument/2006/relationships/image" Target="media/image1159.wmf"/><Relationship Id="rId2301" Type="http://schemas.openxmlformats.org/officeDocument/2006/relationships/oleObject" Target="embeddings/oleObject1117.bin"/><Relationship Id="rId2302" Type="http://schemas.openxmlformats.org/officeDocument/2006/relationships/image" Target="media/image1160.wmf"/><Relationship Id="rId2303" Type="http://schemas.openxmlformats.org/officeDocument/2006/relationships/oleObject" Target="embeddings/oleObject1118.bin"/><Relationship Id="rId2304" Type="http://schemas.openxmlformats.org/officeDocument/2006/relationships/image" Target="media/image1161.wmf"/><Relationship Id="rId2305" Type="http://schemas.openxmlformats.org/officeDocument/2006/relationships/oleObject" Target="embeddings/oleObject1119.bin"/><Relationship Id="rId2306" Type="http://schemas.openxmlformats.org/officeDocument/2006/relationships/image" Target="media/image1162.wmf"/><Relationship Id="rId2307" Type="http://schemas.openxmlformats.org/officeDocument/2006/relationships/oleObject" Target="embeddings/oleObject1120.bin"/><Relationship Id="rId2308" Type="http://schemas.openxmlformats.org/officeDocument/2006/relationships/image" Target="media/image1163.wmf"/><Relationship Id="rId2309" Type="http://schemas.openxmlformats.org/officeDocument/2006/relationships/oleObject" Target="embeddings/oleObject1121.bin"/><Relationship Id="rId1600" Type="http://schemas.openxmlformats.org/officeDocument/2006/relationships/oleObject" Target="embeddings/oleObject768.bin"/><Relationship Id="rId1601" Type="http://schemas.openxmlformats.org/officeDocument/2006/relationships/image" Target="media/image808.emf"/><Relationship Id="rId1602" Type="http://schemas.openxmlformats.org/officeDocument/2006/relationships/oleObject" Target="embeddings/oleObject769.bin"/><Relationship Id="rId1603" Type="http://schemas.openxmlformats.org/officeDocument/2006/relationships/image" Target="media/image809.emf"/><Relationship Id="rId1604" Type="http://schemas.openxmlformats.org/officeDocument/2006/relationships/oleObject" Target="embeddings/oleObject770.bin"/><Relationship Id="rId1605" Type="http://schemas.openxmlformats.org/officeDocument/2006/relationships/image" Target="media/image810.emf"/><Relationship Id="rId1606" Type="http://schemas.openxmlformats.org/officeDocument/2006/relationships/image" Target="media/image811.emf"/><Relationship Id="rId1607" Type="http://schemas.openxmlformats.org/officeDocument/2006/relationships/oleObject" Target="embeddings/oleObject771.bin"/><Relationship Id="rId1608" Type="http://schemas.openxmlformats.org/officeDocument/2006/relationships/image" Target="media/image812.emf"/><Relationship Id="rId1609" Type="http://schemas.openxmlformats.org/officeDocument/2006/relationships/oleObject" Target="embeddings/oleObject772.bin"/><Relationship Id="rId480" Type="http://schemas.openxmlformats.org/officeDocument/2006/relationships/image" Target="media/image237.wmf"/><Relationship Id="rId481" Type="http://schemas.openxmlformats.org/officeDocument/2006/relationships/oleObject" Target="embeddings/oleObject234.bin"/><Relationship Id="rId482" Type="http://schemas.openxmlformats.org/officeDocument/2006/relationships/image" Target="media/image238.png"/><Relationship Id="rId483" Type="http://schemas.openxmlformats.org/officeDocument/2006/relationships/image" Target="media/image239.wmf"/><Relationship Id="rId484" Type="http://schemas.openxmlformats.org/officeDocument/2006/relationships/oleObject" Target="embeddings/oleObject235.bin"/><Relationship Id="rId485" Type="http://schemas.openxmlformats.org/officeDocument/2006/relationships/image" Target="media/image240.wmf"/><Relationship Id="rId486" Type="http://schemas.openxmlformats.org/officeDocument/2006/relationships/oleObject" Target="embeddings/oleObject236.bin"/><Relationship Id="rId487" Type="http://schemas.openxmlformats.org/officeDocument/2006/relationships/image" Target="media/image241.wmf"/><Relationship Id="rId488" Type="http://schemas.openxmlformats.org/officeDocument/2006/relationships/oleObject" Target="embeddings/oleObject237.bin"/><Relationship Id="rId489" Type="http://schemas.openxmlformats.org/officeDocument/2006/relationships/image" Target="media/image242.wmf"/><Relationship Id="rId2850" Type="http://schemas.openxmlformats.org/officeDocument/2006/relationships/image" Target="media/image1434.wmf"/><Relationship Id="rId2851" Type="http://schemas.openxmlformats.org/officeDocument/2006/relationships/oleObject" Target="embeddings/oleObject1392.bin"/><Relationship Id="rId2852" Type="http://schemas.openxmlformats.org/officeDocument/2006/relationships/image" Target="media/image1435.wmf"/><Relationship Id="rId2853" Type="http://schemas.openxmlformats.org/officeDocument/2006/relationships/oleObject" Target="embeddings/oleObject1393.bin"/><Relationship Id="rId2854" Type="http://schemas.openxmlformats.org/officeDocument/2006/relationships/image" Target="media/image1436.wmf"/><Relationship Id="rId2855" Type="http://schemas.openxmlformats.org/officeDocument/2006/relationships/oleObject" Target="embeddings/oleObject1394.bin"/><Relationship Id="rId2856" Type="http://schemas.openxmlformats.org/officeDocument/2006/relationships/image" Target="media/image1437.wmf"/><Relationship Id="rId2857" Type="http://schemas.openxmlformats.org/officeDocument/2006/relationships/oleObject" Target="embeddings/oleObject1395.bin"/><Relationship Id="rId2858" Type="http://schemas.openxmlformats.org/officeDocument/2006/relationships/image" Target="media/image1438.wmf"/><Relationship Id="rId2859" Type="http://schemas.openxmlformats.org/officeDocument/2006/relationships/oleObject" Target="embeddings/oleObject1396.bin"/><Relationship Id="rId2310" Type="http://schemas.openxmlformats.org/officeDocument/2006/relationships/image" Target="media/image1164.wmf"/><Relationship Id="rId2311" Type="http://schemas.openxmlformats.org/officeDocument/2006/relationships/oleObject" Target="embeddings/oleObject1122.bin"/><Relationship Id="rId2312" Type="http://schemas.openxmlformats.org/officeDocument/2006/relationships/image" Target="media/image1165.wmf"/><Relationship Id="rId2313" Type="http://schemas.openxmlformats.org/officeDocument/2006/relationships/oleObject" Target="embeddings/oleObject1123.bin"/><Relationship Id="rId2314" Type="http://schemas.openxmlformats.org/officeDocument/2006/relationships/image" Target="media/image1166.wmf"/><Relationship Id="rId2315" Type="http://schemas.openxmlformats.org/officeDocument/2006/relationships/oleObject" Target="embeddings/oleObject1124.bin"/><Relationship Id="rId2316" Type="http://schemas.openxmlformats.org/officeDocument/2006/relationships/image" Target="media/image1167.wmf"/><Relationship Id="rId2317" Type="http://schemas.openxmlformats.org/officeDocument/2006/relationships/oleObject" Target="embeddings/oleObject1125.bin"/><Relationship Id="rId2318" Type="http://schemas.openxmlformats.org/officeDocument/2006/relationships/image" Target="media/image1168.wmf"/><Relationship Id="rId2319" Type="http://schemas.openxmlformats.org/officeDocument/2006/relationships/oleObject" Target="embeddings/oleObject1126.bin"/><Relationship Id="rId1610" Type="http://schemas.openxmlformats.org/officeDocument/2006/relationships/image" Target="media/image813.emf"/><Relationship Id="rId1611" Type="http://schemas.openxmlformats.org/officeDocument/2006/relationships/oleObject" Target="embeddings/oleObject773.bin"/><Relationship Id="rId1612" Type="http://schemas.openxmlformats.org/officeDocument/2006/relationships/image" Target="media/image814.emf"/><Relationship Id="rId1613" Type="http://schemas.openxmlformats.org/officeDocument/2006/relationships/oleObject" Target="embeddings/oleObject774.bin"/><Relationship Id="rId1614" Type="http://schemas.openxmlformats.org/officeDocument/2006/relationships/image" Target="media/image815.emf"/><Relationship Id="rId1615" Type="http://schemas.openxmlformats.org/officeDocument/2006/relationships/oleObject" Target="embeddings/oleObject775.bin"/><Relationship Id="rId1616" Type="http://schemas.openxmlformats.org/officeDocument/2006/relationships/image" Target="media/image816.emf"/><Relationship Id="rId1617" Type="http://schemas.openxmlformats.org/officeDocument/2006/relationships/oleObject" Target="embeddings/oleObject776.bin"/><Relationship Id="rId1618" Type="http://schemas.openxmlformats.org/officeDocument/2006/relationships/image" Target="media/image817.emf"/><Relationship Id="rId1619" Type="http://schemas.openxmlformats.org/officeDocument/2006/relationships/oleObject" Target="embeddings/oleObject777.bin"/><Relationship Id="rId490" Type="http://schemas.openxmlformats.org/officeDocument/2006/relationships/oleObject" Target="embeddings/oleObject238.bin"/><Relationship Id="rId491" Type="http://schemas.openxmlformats.org/officeDocument/2006/relationships/image" Target="media/image243.wmf"/><Relationship Id="rId492" Type="http://schemas.openxmlformats.org/officeDocument/2006/relationships/oleObject" Target="embeddings/oleObject239.bin"/><Relationship Id="rId493" Type="http://schemas.openxmlformats.org/officeDocument/2006/relationships/image" Target="media/image244.wmf"/><Relationship Id="rId494" Type="http://schemas.openxmlformats.org/officeDocument/2006/relationships/oleObject" Target="embeddings/oleObject240.bin"/><Relationship Id="rId495" Type="http://schemas.openxmlformats.org/officeDocument/2006/relationships/image" Target="media/image245.wmf"/><Relationship Id="rId496" Type="http://schemas.openxmlformats.org/officeDocument/2006/relationships/oleObject" Target="embeddings/oleObject241.bin"/><Relationship Id="rId497" Type="http://schemas.openxmlformats.org/officeDocument/2006/relationships/image" Target="media/image246.wmf"/><Relationship Id="rId498" Type="http://schemas.openxmlformats.org/officeDocument/2006/relationships/oleObject" Target="embeddings/oleObject242.bin"/><Relationship Id="rId499" Type="http://schemas.openxmlformats.org/officeDocument/2006/relationships/image" Target="media/image247.wmf"/><Relationship Id="rId2860" Type="http://schemas.openxmlformats.org/officeDocument/2006/relationships/image" Target="media/image1439.wmf"/><Relationship Id="rId2861" Type="http://schemas.openxmlformats.org/officeDocument/2006/relationships/oleObject" Target="embeddings/oleObject1397.bin"/><Relationship Id="rId2862" Type="http://schemas.openxmlformats.org/officeDocument/2006/relationships/image" Target="media/image1440.wmf"/><Relationship Id="rId2863" Type="http://schemas.openxmlformats.org/officeDocument/2006/relationships/oleObject" Target="embeddings/oleObject1398.bin"/><Relationship Id="rId2864" Type="http://schemas.openxmlformats.org/officeDocument/2006/relationships/image" Target="media/image1441.wmf"/><Relationship Id="rId2865" Type="http://schemas.openxmlformats.org/officeDocument/2006/relationships/oleObject" Target="embeddings/oleObject1399.bin"/><Relationship Id="rId2866" Type="http://schemas.openxmlformats.org/officeDocument/2006/relationships/image" Target="media/image1442.wmf"/><Relationship Id="rId2867" Type="http://schemas.openxmlformats.org/officeDocument/2006/relationships/oleObject" Target="embeddings/oleObject1400.bin"/><Relationship Id="rId2868" Type="http://schemas.openxmlformats.org/officeDocument/2006/relationships/image" Target="media/image1443.wmf"/><Relationship Id="rId2869" Type="http://schemas.openxmlformats.org/officeDocument/2006/relationships/oleObject" Target="embeddings/oleObject1401.bin"/><Relationship Id="rId2320" Type="http://schemas.openxmlformats.org/officeDocument/2006/relationships/image" Target="media/image1169.wmf"/><Relationship Id="rId2321" Type="http://schemas.openxmlformats.org/officeDocument/2006/relationships/oleObject" Target="embeddings/oleObject1127.bin"/><Relationship Id="rId2322" Type="http://schemas.openxmlformats.org/officeDocument/2006/relationships/image" Target="media/image1170.wmf"/><Relationship Id="rId2323" Type="http://schemas.openxmlformats.org/officeDocument/2006/relationships/oleObject" Target="embeddings/oleObject1128.bin"/><Relationship Id="rId2324" Type="http://schemas.openxmlformats.org/officeDocument/2006/relationships/image" Target="media/image1171.wmf"/><Relationship Id="rId2325" Type="http://schemas.openxmlformats.org/officeDocument/2006/relationships/oleObject" Target="embeddings/oleObject1129.bin"/><Relationship Id="rId2326" Type="http://schemas.openxmlformats.org/officeDocument/2006/relationships/image" Target="media/image1172.wmf"/><Relationship Id="rId2327" Type="http://schemas.openxmlformats.org/officeDocument/2006/relationships/oleObject" Target="embeddings/oleObject1130.bin"/><Relationship Id="rId2328" Type="http://schemas.openxmlformats.org/officeDocument/2006/relationships/image" Target="media/image1173.wmf"/><Relationship Id="rId2329" Type="http://schemas.openxmlformats.org/officeDocument/2006/relationships/oleObject" Target="embeddings/oleObject1131.bin"/><Relationship Id="rId1620" Type="http://schemas.openxmlformats.org/officeDocument/2006/relationships/image" Target="media/image818.emf"/><Relationship Id="rId1621" Type="http://schemas.openxmlformats.org/officeDocument/2006/relationships/oleObject" Target="embeddings/oleObject778.bin"/><Relationship Id="rId1622" Type="http://schemas.openxmlformats.org/officeDocument/2006/relationships/image" Target="media/image819.emf"/><Relationship Id="rId1623" Type="http://schemas.openxmlformats.org/officeDocument/2006/relationships/oleObject" Target="embeddings/oleObject779.bin"/><Relationship Id="rId1624" Type="http://schemas.openxmlformats.org/officeDocument/2006/relationships/image" Target="media/image820.emf"/><Relationship Id="rId1625" Type="http://schemas.openxmlformats.org/officeDocument/2006/relationships/oleObject" Target="embeddings/oleObject780.bin"/><Relationship Id="rId1626" Type="http://schemas.openxmlformats.org/officeDocument/2006/relationships/image" Target="media/image821.emf"/><Relationship Id="rId1627" Type="http://schemas.openxmlformats.org/officeDocument/2006/relationships/oleObject" Target="embeddings/oleObject781.bin"/><Relationship Id="rId1628" Type="http://schemas.openxmlformats.org/officeDocument/2006/relationships/image" Target="media/image822.emf"/><Relationship Id="rId1629" Type="http://schemas.openxmlformats.org/officeDocument/2006/relationships/oleObject" Target="embeddings/oleObject782.bin"/><Relationship Id="rId2870" Type="http://schemas.openxmlformats.org/officeDocument/2006/relationships/image" Target="media/image1444.wmf"/><Relationship Id="rId2871" Type="http://schemas.openxmlformats.org/officeDocument/2006/relationships/oleObject" Target="embeddings/oleObject1402.bin"/><Relationship Id="rId2872" Type="http://schemas.openxmlformats.org/officeDocument/2006/relationships/image" Target="media/image1445.wmf"/><Relationship Id="rId2873" Type="http://schemas.openxmlformats.org/officeDocument/2006/relationships/oleObject" Target="embeddings/oleObject1403.bin"/><Relationship Id="rId2874" Type="http://schemas.openxmlformats.org/officeDocument/2006/relationships/image" Target="media/image1446.wmf"/><Relationship Id="rId2875" Type="http://schemas.openxmlformats.org/officeDocument/2006/relationships/oleObject" Target="embeddings/oleObject1404.bin"/><Relationship Id="rId2876" Type="http://schemas.openxmlformats.org/officeDocument/2006/relationships/image" Target="media/image1447.wmf"/><Relationship Id="rId2877" Type="http://schemas.openxmlformats.org/officeDocument/2006/relationships/oleObject" Target="embeddings/oleObject1405.bin"/><Relationship Id="rId2878" Type="http://schemas.openxmlformats.org/officeDocument/2006/relationships/image" Target="media/image1448.wmf"/><Relationship Id="rId2879" Type="http://schemas.openxmlformats.org/officeDocument/2006/relationships/oleObject" Target="embeddings/oleObject1406.bin"/><Relationship Id="rId2330" Type="http://schemas.openxmlformats.org/officeDocument/2006/relationships/image" Target="media/image1174.wmf"/><Relationship Id="rId2331" Type="http://schemas.openxmlformats.org/officeDocument/2006/relationships/oleObject" Target="embeddings/oleObject1132.bin"/><Relationship Id="rId2332" Type="http://schemas.openxmlformats.org/officeDocument/2006/relationships/image" Target="media/image1175.wmf"/><Relationship Id="rId2333" Type="http://schemas.openxmlformats.org/officeDocument/2006/relationships/oleObject" Target="embeddings/oleObject1133.bin"/><Relationship Id="rId2334" Type="http://schemas.openxmlformats.org/officeDocument/2006/relationships/image" Target="media/image1176.wmf"/><Relationship Id="rId2335" Type="http://schemas.openxmlformats.org/officeDocument/2006/relationships/oleObject" Target="embeddings/oleObject1134.bin"/><Relationship Id="rId2336" Type="http://schemas.openxmlformats.org/officeDocument/2006/relationships/image" Target="media/image1177.wmf"/><Relationship Id="rId2337" Type="http://schemas.openxmlformats.org/officeDocument/2006/relationships/oleObject" Target="embeddings/oleObject1135.bin"/><Relationship Id="rId2338" Type="http://schemas.openxmlformats.org/officeDocument/2006/relationships/image" Target="media/image1178.wmf"/><Relationship Id="rId2339" Type="http://schemas.openxmlformats.org/officeDocument/2006/relationships/oleObject" Target="embeddings/oleObject1136.bin"/><Relationship Id="rId1630" Type="http://schemas.openxmlformats.org/officeDocument/2006/relationships/image" Target="media/image823.emf"/><Relationship Id="rId1631" Type="http://schemas.openxmlformats.org/officeDocument/2006/relationships/oleObject" Target="embeddings/oleObject783.bin"/><Relationship Id="rId1632" Type="http://schemas.openxmlformats.org/officeDocument/2006/relationships/image" Target="media/image824.emf"/><Relationship Id="rId1633" Type="http://schemas.openxmlformats.org/officeDocument/2006/relationships/image" Target="media/image825.emf"/><Relationship Id="rId1634" Type="http://schemas.openxmlformats.org/officeDocument/2006/relationships/oleObject" Target="embeddings/oleObject784.bin"/><Relationship Id="rId1635" Type="http://schemas.openxmlformats.org/officeDocument/2006/relationships/image" Target="media/image826.emf"/><Relationship Id="rId1636" Type="http://schemas.openxmlformats.org/officeDocument/2006/relationships/oleObject" Target="embeddings/oleObject785.bin"/><Relationship Id="rId1637" Type="http://schemas.openxmlformats.org/officeDocument/2006/relationships/image" Target="media/image827.emf"/><Relationship Id="rId1638" Type="http://schemas.openxmlformats.org/officeDocument/2006/relationships/oleObject" Target="embeddings/oleObject786.bin"/><Relationship Id="rId1639" Type="http://schemas.openxmlformats.org/officeDocument/2006/relationships/image" Target="media/image828.emf"/><Relationship Id="rId2880" Type="http://schemas.openxmlformats.org/officeDocument/2006/relationships/image" Target="media/image1449.wmf"/><Relationship Id="rId2881" Type="http://schemas.openxmlformats.org/officeDocument/2006/relationships/oleObject" Target="embeddings/oleObject1407.bin"/><Relationship Id="rId2882" Type="http://schemas.openxmlformats.org/officeDocument/2006/relationships/image" Target="media/image1450.wmf"/><Relationship Id="rId2883" Type="http://schemas.openxmlformats.org/officeDocument/2006/relationships/oleObject" Target="embeddings/oleObject1408.bin"/><Relationship Id="rId2884" Type="http://schemas.openxmlformats.org/officeDocument/2006/relationships/image" Target="media/image1451.wmf"/><Relationship Id="rId2885" Type="http://schemas.openxmlformats.org/officeDocument/2006/relationships/oleObject" Target="embeddings/oleObject1409.bin"/><Relationship Id="rId2886" Type="http://schemas.openxmlformats.org/officeDocument/2006/relationships/image" Target="media/image1452.wmf"/><Relationship Id="rId2887" Type="http://schemas.openxmlformats.org/officeDocument/2006/relationships/oleObject" Target="embeddings/oleObject1410.bin"/><Relationship Id="rId2888" Type="http://schemas.openxmlformats.org/officeDocument/2006/relationships/image" Target="media/image1453.wmf"/><Relationship Id="rId2889" Type="http://schemas.openxmlformats.org/officeDocument/2006/relationships/oleObject" Target="embeddings/oleObject1411.bin"/><Relationship Id="rId2340" Type="http://schemas.openxmlformats.org/officeDocument/2006/relationships/image" Target="media/image1179.wmf"/><Relationship Id="rId2341" Type="http://schemas.openxmlformats.org/officeDocument/2006/relationships/oleObject" Target="embeddings/oleObject1137.bin"/><Relationship Id="rId2342" Type="http://schemas.openxmlformats.org/officeDocument/2006/relationships/image" Target="media/image1180.wmf"/><Relationship Id="rId2343" Type="http://schemas.openxmlformats.org/officeDocument/2006/relationships/oleObject" Target="embeddings/oleObject1138.bin"/><Relationship Id="rId2344" Type="http://schemas.openxmlformats.org/officeDocument/2006/relationships/image" Target="media/image1181.wmf"/><Relationship Id="rId2345" Type="http://schemas.openxmlformats.org/officeDocument/2006/relationships/oleObject" Target="embeddings/oleObject1139.bin"/><Relationship Id="rId2346" Type="http://schemas.openxmlformats.org/officeDocument/2006/relationships/image" Target="media/image1182.wmf"/><Relationship Id="rId2347" Type="http://schemas.openxmlformats.org/officeDocument/2006/relationships/oleObject" Target="embeddings/oleObject1140.bin"/><Relationship Id="rId2348" Type="http://schemas.openxmlformats.org/officeDocument/2006/relationships/image" Target="media/image1183.wmf"/><Relationship Id="rId2349" Type="http://schemas.openxmlformats.org/officeDocument/2006/relationships/oleObject" Target="embeddings/oleObject1141.bin"/><Relationship Id="rId700" Type="http://schemas.openxmlformats.org/officeDocument/2006/relationships/oleObject" Target="embeddings/oleObject343.bin"/><Relationship Id="rId701" Type="http://schemas.openxmlformats.org/officeDocument/2006/relationships/image" Target="media/image348.wmf"/><Relationship Id="rId702" Type="http://schemas.openxmlformats.org/officeDocument/2006/relationships/oleObject" Target="embeddings/oleObject344.bin"/><Relationship Id="rId703" Type="http://schemas.openxmlformats.org/officeDocument/2006/relationships/image" Target="media/image349.wmf"/><Relationship Id="rId704" Type="http://schemas.openxmlformats.org/officeDocument/2006/relationships/oleObject" Target="embeddings/oleObject345.bin"/><Relationship Id="rId705" Type="http://schemas.openxmlformats.org/officeDocument/2006/relationships/image" Target="media/image350.wmf"/><Relationship Id="rId706" Type="http://schemas.openxmlformats.org/officeDocument/2006/relationships/oleObject" Target="embeddings/oleObject346.bin"/><Relationship Id="rId707" Type="http://schemas.openxmlformats.org/officeDocument/2006/relationships/image" Target="media/image351.wmf"/><Relationship Id="rId708" Type="http://schemas.openxmlformats.org/officeDocument/2006/relationships/oleObject" Target="embeddings/oleObject347.bin"/><Relationship Id="rId709" Type="http://schemas.openxmlformats.org/officeDocument/2006/relationships/image" Target="media/image352.wmf"/><Relationship Id="rId1640" Type="http://schemas.openxmlformats.org/officeDocument/2006/relationships/oleObject" Target="embeddings/oleObject787.bin"/><Relationship Id="rId1641" Type="http://schemas.openxmlformats.org/officeDocument/2006/relationships/image" Target="media/image829.emf"/><Relationship Id="rId1642" Type="http://schemas.openxmlformats.org/officeDocument/2006/relationships/oleObject" Target="embeddings/oleObject788.bin"/><Relationship Id="rId1643" Type="http://schemas.openxmlformats.org/officeDocument/2006/relationships/image" Target="media/image830.emf"/><Relationship Id="rId1644" Type="http://schemas.openxmlformats.org/officeDocument/2006/relationships/image" Target="media/image831.emf"/><Relationship Id="rId1645" Type="http://schemas.openxmlformats.org/officeDocument/2006/relationships/oleObject" Target="embeddings/oleObject789.bin"/><Relationship Id="rId1646" Type="http://schemas.openxmlformats.org/officeDocument/2006/relationships/image" Target="media/image832.emf"/><Relationship Id="rId1647" Type="http://schemas.openxmlformats.org/officeDocument/2006/relationships/oleObject" Target="embeddings/oleObject790.bin"/><Relationship Id="rId1648" Type="http://schemas.openxmlformats.org/officeDocument/2006/relationships/image" Target="media/image833.emf"/><Relationship Id="rId1649" Type="http://schemas.openxmlformats.org/officeDocument/2006/relationships/oleObject" Target="embeddings/oleObject791.bin"/><Relationship Id="rId2890" Type="http://schemas.openxmlformats.org/officeDocument/2006/relationships/image" Target="media/image1454.wmf"/><Relationship Id="rId2891" Type="http://schemas.openxmlformats.org/officeDocument/2006/relationships/oleObject" Target="embeddings/oleObject1412.bin"/><Relationship Id="rId2892" Type="http://schemas.openxmlformats.org/officeDocument/2006/relationships/image" Target="media/image1455.wmf"/><Relationship Id="rId2893" Type="http://schemas.openxmlformats.org/officeDocument/2006/relationships/oleObject" Target="embeddings/oleObject1413.bin"/><Relationship Id="rId2894" Type="http://schemas.openxmlformats.org/officeDocument/2006/relationships/image" Target="media/image1456.wmf"/><Relationship Id="rId2895" Type="http://schemas.openxmlformats.org/officeDocument/2006/relationships/oleObject" Target="embeddings/oleObject1414.bin"/><Relationship Id="rId2896" Type="http://schemas.openxmlformats.org/officeDocument/2006/relationships/image" Target="media/image1457.wmf"/><Relationship Id="rId2897" Type="http://schemas.openxmlformats.org/officeDocument/2006/relationships/oleObject" Target="embeddings/oleObject1415.bin"/><Relationship Id="rId2898" Type="http://schemas.openxmlformats.org/officeDocument/2006/relationships/image" Target="media/image1458.wmf"/><Relationship Id="rId2899" Type="http://schemas.openxmlformats.org/officeDocument/2006/relationships/oleObject" Target="embeddings/oleObject1416.bin"/><Relationship Id="rId1100" Type="http://schemas.openxmlformats.org/officeDocument/2006/relationships/oleObject" Target="embeddings/oleObject536.bin"/><Relationship Id="rId1101" Type="http://schemas.openxmlformats.org/officeDocument/2006/relationships/image" Target="media/image555.emf"/><Relationship Id="rId1102" Type="http://schemas.openxmlformats.org/officeDocument/2006/relationships/oleObject" Target="embeddings/oleObject537.bin"/><Relationship Id="rId1103" Type="http://schemas.openxmlformats.org/officeDocument/2006/relationships/image" Target="media/image556.emf"/><Relationship Id="rId1104" Type="http://schemas.openxmlformats.org/officeDocument/2006/relationships/oleObject" Target="embeddings/oleObject538.bin"/><Relationship Id="rId1105" Type="http://schemas.openxmlformats.org/officeDocument/2006/relationships/image" Target="media/image557.emf"/><Relationship Id="rId1106" Type="http://schemas.openxmlformats.org/officeDocument/2006/relationships/oleObject" Target="embeddings/oleObject539.bin"/><Relationship Id="rId1107" Type="http://schemas.openxmlformats.org/officeDocument/2006/relationships/image" Target="media/image558.emf"/><Relationship Id="rId1108" Type="http://schemas.openxmlformats.org/officeDocument/2006/relationships/oleObject" Target="embeddings/oleObject540.bin"/><Relationship Id="rId1109" Type="http://schemas.openxmlformats.org/officeDocument/2006/relationships/image" Target="media/image559.emf"/><Relationship Id="rId2350" Type="http://schemas.openxmlformats.org/officeDocument/2006/relationships/image" Target="media/image1184.wmf"/><Relationship Id="rId2351" Type="http://schemas.openxmlformats.org/officeDocument/2006/relationships/oleObject" Target="embeddings/oleObject1142.bin"/><Relationship Id="rId2352" Type="http://schemas.openxmlformats.org/officeDocument/2006/relationships/image" Target="media/image1185.wmf"/><Relationship Id="rId2353" Type="http://schemas.openxmlformats.org/officeDocument/2006/relationships/oleObject" Target="embeddings/oleObject1143.bin"/><Relationship Id="rId2354" Type="http://schemas.openxmlformats.org/officeDocument/2006/relationships/image" Target="media/image1186.wmf"/><Relationship Id="rId2355" Type="http://schemas.openxmlformats.org/officeDocument/2006/relationships/oleObject" Target="embeddings/oleObject1144.bin"/><Relationship Id="rId2356" Type="http://schemas.openxmlformats.org/officeDocument/2006/relationships/image" Target="media/image1187.wmf"/><Relationship Id="rId2357" Type="http://schemas.openxmlformats.org/officeDocument/2006/relationships/oleObject" Target="embeddings/oleObject1145.bin"/><Relationship Id="rId2358" Type="http://schemas.openxmlformats.org/officeDocument/2006/relationships/image" Target="media/image1188.wmf"/><Relationship Id="rId2359" Type="http://schemas.openxmlformats.org/officeDocument/2006/relationships/oleObject" Target="embeddings/oleObject1146.bin"/><Relationship Id="rId710" Type="http://schemas.openxmlformats.org/officeDocument/2006/relationships/oleObject" Target="embeddings/oleObject348.bin"/><Relationship Id="rId711" Type="http://schemas.openxmlformats.org/officeDocument/2006/relationships/image" Target="media/image353.wmf"/><Relationship Id="rId712" Type="http://schemas.openxmlformats.org/officeDocument/2006/relationships/oleObject" Target="embeddings/oleObject349.bin"/><Relationship Id="rId713" Type="http://schemas.openxmlformats.org/officeDocument/2006/relationships/image" Target="media/image354.wmf"/><Relationship Id="rId714" Type="http://schemas.openxmlformats.org/officeDocument/2006/relationships/oleObject" Target="embeddings/oleObject350.bin"/><Relationship Id="rId715" Type="http://schemas.openxmlformats.org/officeDocument/2006/relationships/image" Target="media/image355.emf"/><Relationship Id="rId716" Type="http://schemas.openxmlformats.org/officeDocument/2006/relationships/oleObject" Target="embeddings/oleObject351.bin"/><Relationship Id="rId717" Type="http://schemas.openxmlformats.org/officeDocument/2006/relationships/image" Target="media/image356.emf"/><Relationship Id="rId718" Type="http://schemas.openxmlformats.org/officeDocument/2006/relationships/oleObject" Target="embeddings/oleObject352.bin"/><Relationship Id="rId719" Type="http://schemas.openxmlformats.org/officeDocument/2006/relationships/image" Target="media/image357.emf"/><Relationship Id="rId1650" Type="http://schemas.openxmlformats.org/officeDocument/2006/relationships/image" Target="media/image834.emf"/><Relationship Id="rId1651" Type="http://schemas.openxmlformats.org/officeDocument/2006/relationships/oleObject" Target="embeddings/oleObject792.bin"/><Relationship Id="rId1652" Type="http://schemas.openxmlformats.org/officeDocument/2006/relationships/image" Target="media/image835.emf"/><Relationship Id="rId1653" Type="http://schemas.openxmlformats.org/officeDocument/2006/relationships/oleObject" Target="embeddings/oleObject793.bin"/><Relationship Id="rId1654" Type="http://schemas.openxmlformats.org/officeDocument/2006/relationships/image" Target="media/image836.emf"/><Relationship Id="rId1655" Type="http://schemas.openxmlformats.org/officeDocument/2006/relationships/oleObject" Target="embeddings/oleObject794.bin"/><Relationship Id="rId1656" Type="http://schemas.openxmlformats.org/officeDocument/2006/relationships/image" Target="media/image837.emf"/><Relationship Id="rId1657" Type="http://schemas.openxmlformats.org/officeDocument/2006/relationships/oleObject" Target="embeddings/oleObject795.bin"/><Relationship Id="rId1658" Type="http://schemas.openxmlformats.org/officeDocument/2006/relationships/image" Target="media/image838.emf"/><Relationship Id="rId1659" Type="http://schemas.openxmlformats.org/officeDocument/2006/relationships/oleObject" Target="embeddings/oleObject796.bin"/><Relationship Id="rId1110" Type="http://schemas.openxmlformats.org/officeDocument/2006/relationships/oleObject" Target="embeddings/oleObject541.bin"/><Relationship Id="rId1111" Type="http://schemas.openxmlformats.org/officeDocument/2006/relationships/image" Target="media/image560.emf"/><Relationship Id="rId1112" Type="http://schemas.openxmlformats.org/officeDocument/2006/relationships/oleObject" Target="embeddings/oleObject542.bin"/><Relationship Id="rId1113" Type="http://schemas.openxmlformats.org/officeDocument/2006/relationships/image" Target="media/image561.emf"/><Relationship Id="rId1114" Type="http://schemas.openxmlformats.org/officeDocument/2006/relationships/oleObject" Target="embeddings/oleObject543.bin"/><Relationship Id="rId1115" Type="http://schemas.openxmlformats.org/officeDocument/2006/relationships/image" Target="media/image562.wmf"/><Relationship Id="rId1116" Type="http://schemas.openxmlformats.org/officeDocument/2006/relationships/oleObject" Target="embeddings/oleObject544.bin"/><Relationship Id="rId1117" Type="http://schemas.openxmlformats.org/officeDocument/2006/relationships/image" Target="media/image563.wmf"/><Relationship Id="rId1118" Type="http://schemas.openxmlformats.org/officeDocument/2006/relationships/oleObject" Target="embeddings/oleObject545.bin"/><Relationship Id="rId1119" Type="http://schemas.openxmlformats.org/officeDocument/2006/relationships/image" Target="media/image564.wmf"/><Relationship Id="rId2360" Type="http://schemas.openxmlformats.org/officeDocument/2006/relationships/image" Target="media/image1189.wmf"/><Relationship Id="rId2361" Type="http://schemas.openxmlformats.org/officeDocument/2006/relationships/oleObject" Target="embeddings/oleObject1147.bin"/><Relationship Id="rId2362" Type="http://schemas.openxmlformats.org/officeDocument/2006/relationships/image" Target="media/image1190.wmf"/><Relationship Id="rId2363" Type="http://schemas.openxmlformats.org/officeDocument/2006/relationships/oleObject" Target="embeddings/oleObject1148.bin"/><Relationship Id="rId2364" Type="http://schemas.openxmlformats.org/officeDocument/2006/relationships/image" Target="media/image1191.wmf"/><Relationship Id="rId2365" Type="http://schemas.openxmlformats.org/officeDocument/2006/relationships/oleObject" Target="embeddings/oleObject1149.bin"/><Relationship Id="rId2366" Type="http://schemas.openxmlformats.org/officeDocument/2006/relationships/image" Target="media/image1192.wmf"/><Relationship Id="rId2367" Type="http://schemas.openxmlformats.org/officeDocument/2006/relationships/oleObject" Target="embeddings/oleObject1150.bin"/><Relationship Id="rId2368" Type="http://schemas.openxmlformats.org/officeDocument/2006/relationships/image" Target="media/image1193.wmf"/><Relationship Id="rId2369" Type="http://schemas.openxmlformats.org/officeDocument/2006/relationships/oleObject" Target="embeddings/oleObject1151.bin"/><Relationship Id="rId720" Type="http://schemas.openxmlformats.org/officeDocument/2006/relationships/oleObject" Target="embeddings/oleObject353.bin"/><Relationship Id="rId721" Type="http://schemas.openxmlformats.org/officeDocument/2006/relationships/image" Target="media/image358.emf"/><Relationship Id="rId722" Type="http://schemas.openxmlformats.org/officeDocument/2006/relationships/oleObject" Target="embeddings/oleObject354.bin"/><Relationship Id="rId723" Type="http://schemas.openxmlformats.org/officeDocument/2006/relationships/image" Target="media/image359.emf"/><Relationship Id="rId724" Type="http://schemas.openxmlformats.org/officeDocument/2006/relationships/oleObject" Target="embeddings/oleObject355.bin"/><Relationship Id="rId725" Type="http://schemas.openxmlformats.org/officeDocument/2006/relationships/image" Target="media/image360.emf"/><Relationship Id="rId726" Type="http://schemas.openxmlformats.org/officeDocument/2006/relationships/oleObject" Target="embeddings/oleObject356.bin"/><Relationship Id="rId727" Type="http://schemas.openxmlformats.org/officeDocument/2006/relationships/image" Target="media/image361.emf"/><Relationship Id="rId728" Type="http://schemas.openxmlformats.org/officeDocument/2006/relationships/oleObject" Target="embeddings/oleObject357.bin"/><Relationship Id="rId729" Type="http://schemas.openxmlformats.org/officeDocument/2006/relationships/image" Target="media/image362.emf"/><Relationship Id="rId1660" Type="http://schemas.openxmlformats.org/officeDocument/2006/relationships/image" Target="media/image839.emf"/><Relationship Id="rId1661" Type="http://schemas.openxmlformats.org/officeDocument/2006/relationships/oleObject" Target="embeddings/oleObject797.bin"/><Relationship Id="rId1662" Type="http://schemas.openxmlformats.org/officeDocument/2006/relationships/image" Target="media/image840.emf"/><Relationship Id="rId1663" Type="http://schemas.openxmlformats.org/officeDocument/2006/relationships/oleObject" Target="embeddings/oleObject798.bin"/><Relationship Id="rId1664" Type="http://schemas.openxmlformats.org/officeDocument/2006/relationships/image" Target="media/image841.emf"/><Relationship Id="rId1665" Type="http://schemas.openxmlformats.org/officeDocument/2006/relationships/oleObject" Target="embeddings/oleObject799.bin"/><Relationship Id="rId1666" Type="http://schemas.openxmlformats.org/officeDocument/2006/relationships/image" Target="media/image842.emf"/><Relationship Id="rId1667" Type="http://schemas.openxmlformats.org/officeDocument/2006/relationships/oleObject" Target="embeddings/oleObject800.bin"/><Relationship Id="rId1668" Type="http://schemas.openxmlformats.org/officeDocument/2006/relationships/image" Target="media/image843.emf"/><Relationship Id="rId1669" Type="http://schemas.openxmlformats.org/officeDocument/2006/relationships/oleObject" Target="embeddings/oleObject801.bin"/><Relationship Id="rId1120" Type="http://schemas.openxmlformats.org/officeDocument/2006/relationships/oleObject" Target="embeddings/oleObject546.bin"/><Relationship Id="rId1121" Type="http://schemas.openxmlformats.org/officeDocument/2006/relationships/image" Target="media/image565.wmf"/><Relationship Id="rId1122" Type="http://schemas.openxmlformats.org/officeDocument/2006/relationships/oleObject" Target="embeddings/oleObject547.bin"/><Relationship Id="rId1123" Type="http://schemas.openxmlformats.org/officeDocument/2006/relationships/image" Target="media/image566.wmf"/><Relationship Id="rId1124" Type="http://schemas.openxmlformats.org/officeDocument/2006/relationships/oleObject" Target="embeddings/oleObject548.bin"/><Relationship Id="rId1125" Type="http://schemas.openxmlformats.org/officeDocument/2006/relationships/image" Target="media/image567.wmf"/><Relationship Id="rId1126" Type="http://schemas.openxmlformats.org/officeDocument/2006/relationships/oleObject" Target="embeddings/oleObject549.bin"/><Relationship Id="rId1127" Type="http://schemas.openxmlformats.org/officeDocument/2006/relationships/image" Target="media/image568.wmf"/><Relationship Id="rId1128" Type="http://schemas.openxmlformats.org/officeDocument/2006/relationships/oleObject" Target="embeddings/oleObject550.bin"/><Relationship Id="rId1129" Type="http://schemas.openxmlformats.org/officeDocument/2006/relationships/image" Target="media/image569.wmf"/><Relationship Id="rId2370" Type="http://schemas.openxmlformats.org/officeDocument/2006/relationships/image" Target="media/image1194.wmf"/><Relationship Id="rId2371" Type="http://schemas.openxmlformats.org/officeDocument/2006/relationships/oleObject" Target="embeddings/oleObject1152.bin"/><Relationship Id="rId2372" Type="http://schemas.openxmlformats.org/officeDocument/2006/relationships/image" Target="media/image1195.wmf"/><Relationship Id="rId2373" Type="http://schemas.openxmlformats.org/officeDocument/2006/relationships/oleObject" Target="embeddings/oleObject1153.bin"/><Relationship Id="rId2374" Type="http://schemas.openxmlformats.org/officeDocument/2006/relationships/image" Target="media/image1196.wmf"/><Relationship Id="rId2375" Type="http://schemas.openxmlformats.org/officeDocument/2006/relationships/oleObject" Target="embeddings/oleObject1154.bin"/><Relationship Id="rId2376" Type="http://schemas.openxmlformats.org/officeDocument/2006/relationships/image" Target="media/image1197.wmf"/><Relationship Id="rId2377" Type="http://schemas.openxmlformats.org/officeDocument/2006/relationships/oleObject" Target="embeddings/oleObject1155.bin"/><Relationship Id="rId2378" Type="http://schemas.openxmlformats.org/officeDocument/2006/relationships/image" Target="media/image1198.wmf"/><Relationship Id="rId2379" Type="http://schemas.openxmlformats.org/officeDocument/2006/relationships/oleObject" Target="embeddings/oleObject1156.bin"/><Relationship Id="rId730" Type="http://schemas.openxmlformats.org/officeDocument/2006/relationships/oleObject" Target="embeddings/oleObject358.bin"/><Relationship Id="rId731" Type="http://schemas.openxmlformats.org/officeDocument/2006/relationships/image" Target="media/image363.emf"/><Relationship Id="rId732" Type="http://schemas.openxmlformats.org/officeDocument/2006/relationships/oleObject" Target="embeddings/oleObject359.bin"/><Relationship Id="rId733" Type="http://schemas.openxmlformats.org/officeDocument/2006/relationships/image" Target="media/image364.wmf"/><Relationship Id="rId734" Type="http://schemas.openxmlformats.org/officeDocument/2006/relationships/oleObject" Target="embeddings/oleObject360.bin"/><Relationship Id="rId735" Type="http://schemas.openxmlformats.org/officeDocument/2006/relationships/image" Target="media/image365.wmf"/><Relationship Id="rId736" Type="http://schemas.openxmlformats.org/officeDocument/2006/relationships/oleObject" Target="embeddings/oleObject361.bin"/><Relationship Id="rId737" Type="http://schemas.openxmlformats.org/officeDocument/2006/relationships/image" Target="media/image366.wmf"/><Relationship Id="rId738" Type="http://schemas.openxmlformats.org/officeDocument/2006/relationships/oleObject" Target="embeddings/oleObject362.bin"/><Relationship Id="rId739" Type="http://schemas.openxmlformats.org/officeDocument/2006/relationships/image" Target="media/image367.wmf"/><Relationship Id="rId1670" Type="http://schemas.openxmlformats.org/officeDocument/2006/relationships/image" Target="media/image844.emf"/><Relationship Id="rId1671" Type="http://schemas.openxmlformats.org/officeDocument/2006/relationships/oleObject" Target="embeddings/oleObject802.bin"/><Relationship Id="rId1672" Type="http://schemas.openxmlformats.org/officeDocument/2006/relationships/image" Target="media/image845.emf"/><Relationship Id="rId1673" Type="http://schemas.openxmlformats.org/officeDocument/2006/relationships/oleObject" Target="embeddings/oleObject803.bin"/><Relationship Id="rId1674" Type="http://schemas.openxmlformats.org/officeDocument/2006/relationships/image" Target="media/image846.emf"/><Relationship Id="rId1675" Type="http://schemas.openxmlformats.org/officeDocument/2006/relationships/oleObject" Target="embeddings/oleObject804.bin"/><Relationship Id="rId1676" Type="http://schemas.openxmlformats.org/officeDocument/2006/relationships/image" Target="media/image847.emf"/><Relationship Id="rId1677" Type="http://schemas.openxmlformats.org/officeDocument/2006/relationships/oleObject" Target="embeddings/oleObject805.bin"/><Relationship Id="rId1678" Type="http://schemas.openxmlformats.org/officeDocument/2006/relationships/image" Target="media/image848.emf"/><Relationship Id="rId1679" Type="http://schemas.openxmlformats.org/officeDocument/2006/relationships/oleObject" Target="embeddings/oleObject806.bin"/><Relationship Id="rId1130" Type="http://schemas.openxmlformats.org/officeDocument/2006/relationships/oleObject" Target="embeddings/oleObject551.bin"/><Relationship Id="rId1131" Type="http://schemas.openxmlformats.org/officeDocument/2006/relationships/image" Target="media/image570.wmf"/><Relationship Id="rId1132" Type="http://schemas.openxmlformats.org/officeDocument/2006/relationships/oleObject" Target="embeddings/oleObject552.bin"/><Relationship Id="rId1133" Type="http://schemas.openxmlformats.org/officeDocument/2006/relationships/image" Target="media/image571.wmf"/><Relationship Id="rId1134" Type="http://schemas.openxmlformats.org/officeDocument/2006/relationships/oleObject" Target="embeddings/oleObject553.bin"/><Relationship Id="rId1135" Type="http://schemas.openxmlformats.org/officeDocument/2006/relationships/image" Target="media/image572.wmf"/><Relationship Id="rId1136" Type="http://schemas.openxmlformats.org/officeDocument/2006/relationships/oleObject" Target="embeddings/oleObject554.bin"/><Relationship Id="rId1137" Type="http://schemas.openxmlformats.org/officeDocument/2006/relationships/image" Target="media/image573.wmf"/><Relationship Id="rId1138" Type="http://schemas.openxmlformats.org/officeDocument/2006/relationships/oleObject" Target="embeddings/oleObject555.bin"/><Relationship Id="rId1139" Type="http://schemas.openxmlformats.org/officeDocument/2006/relationships/image" Target="media/image574.wmf"/><Relationship Id="rId2380" Type="http://schemas.openxmlformats.org/officeDocument/2006/relationships/image" Target="media/image1199.wmf"/><Relationship Id="rId2381" Type="http://schemas.openxmlformats.org/officeDocument/2006/relationships/oleObject" Target="embeddings/oleObject1157.bin"/><Relationship Id="rId2382" Type="http://schemas.openxmlformats.org/officeDocument/2006/relationships/image" Target="media/image1200.wmf"/><Relationship Id="rId2383" Type="http://schemas.openxmlformats.org/officeDocument/2006/relationships/oleObject" Target="embeddings/oleObject1158.bin"/><Relationship Id="rId2384" Type="http://schemas.openxmlformats.org/officeDocument/2006/relationships/image" Target="media/image1201.wmf"/><Relationship Id="rId2385" Type="http://schemas.openxmlformats.org/officeDocument/2006/relationships/oleObject" Target="embeddings/oleObject1159.bin"/><Relationship Id="rId2386" Type="http://schemas.openxmlformats.org/officeDocument/2006/relationships/image" Target="media/image1202.wmf"/><Relationship Id="rId2387" Type="http://schemas.openxmlformats.org/officeDocument/2006/relationships/oleObject" Target="embeddings/oleObject1160.bin"/><Relationship Id="rId2388" Type="http://schemas.openxmlformats.org/officeDocument/2006/relationships/image" Target="media/image1203.wmf"/><Relationship Id="rId2389" Type="http://schemas.openxmlformats.org/officeDocument/2006/relationships/oleObject" Target="embeddings/oleObject1161.bin"/><Relationship Id="rId740" Type="http://schemas.openxmlformats.org/officeDocument/2006/relationships/oleObject" Target="embeddings/oleObject363.bin"/><Relationship Id="rId741" Type="http://schemas.openxmlformats.org/officeDocument/2006/relationships/image" Target="media/image368.wmf"/><Relationship Id="rId742" Type="http://schemas.openxmlformats.org/officeDocument/2006/relationships/oleObject" Target="embeddings/oleObject364.bin"/><Relationship Id="rId743" Type="http://schemas.openxmlformats.org/officeDocument/2006/relationships/image" Target="media/image369.wmf"/><Relationship Id="rId744" Type="http://schemas.openxmlformats.org/officeDocument/2006/relationships/oleObject" Target="embeddings/oleObject365.bin"/><Relationship Id="rId745" Type="http://schemas.openxmlformats.org/officeDocument/2006/relationships/image" Target="media/image370.wmf"/><Relationship Id="rId746" Type="http://schemas.openxmlformats.org/officeDocument/2006/relationships/oleObject" Target="embeddings/oleObject366.bin"/><Relationship Id="rId747" Type="http://schemas.openxmlformats.org/officeDocument/2006/relationships/image" Target="media/image371.wmf"/><Relationship Id="rId748" Type="http://schemas.openxmlformats.org/officeDocument/2006/relationships/oleObject" Target="embeddings/oleObject367.bin"/><Relationship Id="rId749" Type="http://schemas.openxmlformats.org/officeDocument/2006/relationships/image" Target="media/image372.wmf"/><Relationship Id="rId1680" Type="http://schemas.openxmlformats.org/officeDocument/2006/relationships/image" Target="media/image849.wmf"/><Relationship Id="rId1681" Type="http://schemas.openxmlformats.org/officeDocument/2006/relationships/oleObject" Target="embeddings/oleObject807.bin"/><Relationship Id="rId1682" Type="http://schemas.openxmlformats.org/officeDocument/2006/relationships/image" Target="media/image850.wmf"/><Relationship Id="rId1683" Type="http://schemas.openxmlformats.org/officeDocument/2006/relationships/oleObject" Target="embeddings/oleObject808.bin"/><Relationship Id="rId1684" Type="http://schemas.openxmlformats.org/officeDocument/2006/relationships/image" Target="media/image851.wmf"/><Relationship Id="rId1685" Type="http://schemas.openxmlformats.org/officeDocument/2006/relationships/oleObject" Target="embeddings/oleObject809.bin"/><Relationship Id="rId1686" Type="http://schemas.openxmlformats.org/officeDocument/2006/relationships/image" Target="media/image852.wmf"/><Relationship Id="rId1687" Type="http://schemas.openxmlformats.org/officeDocument/2006/relationships/oleObject" Target="embeddings/oleObject810.bin"/><Relationship Id="rId1688" Type="http://schemas.openxmlformats.org/officeDocument/2006/relationships/image" Target="media/image853.wmf"/><Relationship Id="rId1689" Type="http://schemas.openxmlformats.org/officeDocument/2006/relationships/oleObject" Target="embeddings/oleObject811.bin"/><Relationship Id="rId200" Type="http://schemas.openxmlformats.org/officeDocument/2006/relationships/image" Target="media/image97.wmf"/><Relationship Id="rId201" Type="http://schemas.openxmlformats.org/officeDocument/2006/relationships/oleObject" Target="embeddings/oleObject94.bin"/><Relationship Id="rId202" Type="http://schemas.openxmlformats.org/officeDocument/2006/relationships/image" Target="media/image98.wmf"/><Relationship Id="rId203" Type="http://schemas.openxmlformats.org/officeDocument/2006/relationships/oleObject" Target="embeddings/oleObject95.bin"/><Relationship Id="rId204" Type="http://schemas.openxmlformats.org/officeDocument/2006/relationships/image" Target="media/image99.wmf"/><Relationship Id="rId205" Type="http://schemas.openxmlformats.org/officeDocument/2006/relationships/oleObject" Target="embeddings/oleObject96.bin"/><Relationship Id="rId206" Type="http://schemas.openxmlformats.org/officeDocument/2006/relationships/image" Target="media/image100.wmf"/><Relationship Id="rId207" Type="http://schemas.openxmlformats.org/officeDocument/2006/relationships/oleObject" Target="embeddings/oleObject97.bin"/><Relationship Id="rId208" Type="http://schemas.openxmlformats.org/officeDocument/2006/relationships/image" Target="media/image101.wmf"/><Relationship Id="rId209" Type="http://schemas.openxmlformats.org/officeDocument/2006/relationships/oleObject" Target="embeddings/oleObject98.bin"/><Relationship Id="rId1140" Type="http://schemas.openxmlformats.org/officeDocument/2006/relationships/oleObject" Target="embeddings/oleObject556.bin"/><Relationship Id="rId1141" Type="http://schemas.openxmlformats.org/officeDocument/2006/relationships/image" Target="media/image575.wmf"/><Relationship Id="rId1142" Type="http://schemas.openxmlformats.org/officeDocument/2006/relationships/oleObject" Target="embeddings/oleObject557.bin"/><Relationship Id="rId1143" Type="http://schemas.openxmlformats.org/officeDocument/2006/relationships/image" Target="media/image576.wmf"/><Relationship Id="rId1144" Type="http://schemas.openxmlformats.org/officeDocument/2006/relationships/oleObject" Target="embeddings/oleObject558.bin"/><Relationship Id="rId1145" Type="http://schemas.openxmlformats.org/officeDocument/2006/relationships/image" Target="media/image577.wmf"/><Relationship Id="rId1146" Type="http://schemas.openxmlformats.org/officeDocument/2006/relationships/oleObject" Target="embeddings/oleObject559.bin"/><Relationship Id="rId1147" Type="http://schemas.openxmlformats.org/officeDocument/2006/relationships/image" Target="media/image578.png"/><Relationship Id="rId1148" Type="http://schemas.openxmlformats.org/officeDocument/2006/relationships/image" Target="media/image579.wmf"/><Relationship Id="rId1149" Type="http://schemas.openxmlformats.org/officeDocument/2006/relationships/oleObject" Target="embeddings/oleObject560.bin"/><Relationship Id="rId2390" Type="http://schemas.openxmlformats.org/officeDocument/2006/relationships/image" Target="media/image1204.wmf"/><Relationship Id="rId2391" Type="http://schemas.openxmlformats.org/officeDocument/2006/relationships/oleObject" Target="embeddings/oleObject1162.bin"/><Relationship Id="rId2392" Type="http://schemas.openxmlformats.org/officeDocument/2006/relationships/image" Target="media/image1205.wmf"/><Relationship Id="rId2393" Type="http://schemas.openxmlformats.org/officeDocument/2006/relationships/oleObject" Target="embeddings/oleObject1163.bin"/><Relationship Id="rId2394" Type="http://schemas.openxmlformats.org/officeDocument/2006/relationships/image" Target="media/image1206.wmf"/><Relationship Id="rId2395" Type="http://schemas.openxmlformats.org/officeDocument/2006/relationships/oleObject" Target="embeddings/oleObject1164.bin"/><Relationship Id="rId2396" Type="http://schemas.openxmlformats.org/officeDocument/2006/relationships/image" Target="media/image1207.wmf"/><Relationship Id="rId2397" Type="http://schemas.openxmlformats.org/officeDocument/2006/relationships/oleObject" Target="embeddings/oleObject1165.bin"/><Relationship Id="rId2398" Type="http://schemas.openxmlformats.org/officeDocument/2006/relationships/image" Target="media/image1208.wmf"/><Relationship Id="rId2399" Type="http://schemas.openxmlformats.org/officeDocument/2006/relationships/oleObject" Target="embeddings/oleObject1166.bin"/><Relationship Id="rId750" Type="http://schemas.openxmlformats.org/officeDocument/2006/relationships/oleObject" Target="embeddings/oleObject368.bin"/><Relationship Id="rId751" Type="http://schemas.openxmlformats.org/officeDocument/2006/relationships/image" Target="media/image373.wmf"/><Relationship Id="rId752" Type="http://schemas.openxmlformats.org/officeDocument/2006/relationships/oleObject" Target="embeddings/oleObject369.bin"/><Relationship Id="rId753" Type="http://schemas.openxmlformats.org/officeDocument/2006/relationships/image" Target="media/image374.wmf"/><Relationship Id="rId754" Type="http://schemas.openxmlformats.org/officeDocument/2006/relationships/oleObject" Target="embeddings/oleObject370.bin"/><Relationship Id="rId755" Type="http://schemas.openxmlformats.org/officeDocument/2006/relationships/image" Target="media/image375.wmf"/><Relationship Id="rId756" Type="http://schemas.openxmlformats.org/officeDocument/2006/relationships/oleObject" Target="embeddings/oleObject371.bin"/><Relationship Id="rId757" Type="http://schemas.openxmlformats.org/officeDocument/2006/relationships/image" Target="media/image376.wmf"/><Relationship Id="rId758" Type="http://schemas.openxmlformats.org/officeDocument/2006/relationships/oleObject" Target="embeddings/oleObject372.bin"/><Relationship Id="rId759" Type="http://schemas.openxmlformats.org/officeDocument/2006/relationships/image" Target="media/image377.wmf"/><Relationship Id="rId1690" Type="http://schemas.openxmlformats.org/officeDocument/2006/relationships/image" Target="media/image854.wmf"/><Relationship Id="rId1691" Type="http://schemas.openxmlformats.org/officeDocument/2006/relationships/oleObject" Target="embeddings/oleObject812.bin"/><Relationship Id="rId1692" Type="http://schemas.openxmlformats.org/officeDocument/2006/relationships/image" Target="media/image855.wmf"/><Relationship Id="rId1693" Type="http://schemas.openxmlformats.org/officeDocument/2006/relationships/oleObject" Target="embeddings/oleObject813.bin"/><Relationship Id="rId1694" Type="http://schemas.openxmlformats.org/officeDocument/2006/relationships/image" Target="media/image856.wmf"/><Relationship Id="rId1695" Type="http://schemas.openxmlformats.org/officeDocument/2006/relationships/oleObject" Target="embeddings/oleObject814.bin"/><Relationship Id="rId1696" Type="http://schemas.openxmlformats.org/officeDocument/2006/relationships/image" Target="media/image857.wmf"/><Relationship Id="rId1697" Type="http://schemas.openxmlformats.org/officeDocument/2006/relationships/oleObject" Target="embeddings/oleObject815.bin"/><Relationship Id="rId1698" Type="http://schemas.openxmlformats.org/officeDocument/2006/relationships/image" Target="media/image858.wmf"/><Relationship Id="rId1699" Type="http://schemas.openxmlformats.org/officeDocument/2006/relationships/oleObject" Target="embeddings/oleObject816.bin"/><Relationship Id="rId210" Type="http://schemas.openxmlformats.org/officeDocument/2006/relationships/image" Target="media/image102.wmf"/><Relationship Id="rId211" Type="http://schemas.openxmlformats.org/officeDocument/2006/relationships/oleObject" Target="embeddings/oleObject99.bin"/><Relationship Id="rId212" Type="http://schemas.openxmlformats.org/officeDocument/2006/relationships/image" Target="media/image103.wmf"/><Relationship Id="rId213" Type="http://schemas.openxmlformats.org/officeDocument/2006/relationships/oleObject" Target="embeddings/oleObject100.bin"/><Relationship Id="rId214" Type="http://schemas.openxmlformats.org/officeDocument/2006/relationships/image" Target="media/image104.wmf"/><Relationship Id="rId215" Type="http://schemas.openxmlformats.org/officeDocument/2006/relationships/oleObject" Target="embeddings/oleObject101.bin"/><Relationship Id="rId216" Type="http://schemas.openxmlformats.org/officeDocument/2006/relationships/image" Target="media/image105.wmf"/><Relationship Id="rId217" Type="http://schemas.openxmlformats.org/officeDocument/2006/relationships/oleObject" Target="embeddings/oleObject102.bin"/><Relationship Id="rId218" Type="http://schemas.openxmlformats.org/officeDocument/2006/relationships/image" Target="media/image106.wmf"/><Relationship Id="rId219" Type="http://schemas.openxmlformats.org/officeDocument/2006/relationships/oleObject" Target="embeddings/oleObject103.bin"/><Relationship Id="rId1150" Type="http://schemas.openxmlformats.org/officeDocument/2006/relationships/image" Target="media/image580.wmf"/><Relationship Id="rId1151" Type="http://schemas.openxmlformats.org/officeDocument/2006/relationships/oleObject" Target="embeddings/oleObject561.bin"/><Relationship Id="rId1152" Type="http://schemas.openxmlformats.org/officeDocument/2006/relationships/image" Target="media/image581.wmf"/><Relationship Id="rId1153" Type="http://schemas.openxmlformats.org/officeDocument/2006/relationships/oleObject" Target="embeddings/oleObject562.bin"/><Relationship Id="rId1154" Type="http://schemas.openxmlformats.org/officeDocument/2006/relationships/image" Target="media/image582.wmf"/><Relationship Id="rId1155" Type="http://schemas.openxmlformats.org/officeDocument/2006/relationships/oleObject" Target="embeddings/oleObject563.bin"/><Relationship Id="rId1156" Type="http://schemas.openxmlformats.org/officeDocument/2006/relationships/image" Target="media/image583.wmf"/><Relationship Id="rId1157" Type="http://schemas.openxmlformats.org/officeDocument/2006/relationships/oleObject" Target="embeddings/oleObject564.bin"/><Relationship Id="rId1158" Type="http://schemas.openxmlformats.org/officeDocument/2006/relationships/image" Target="media/image584.wmf"/><Relationship Id="rId1159" Type="http://schemas.openxmlformats.org/officeDocument/2006/relationships/oleObject" Target="embeddings/oleObject565.bin"/><Relationship Id="rId760" Type="http://schemas.openxmlformats.org/officeDocument/2006/relationships/oleObject" Target="embeddings/oleObject373.bin"/><Relationship Id="rId761" Type="http://schemas.openxmlformats.org/officeDocument/2006/relationships/image" Target="media/image378.wmf"/><Relationship Id="rId762" Type="http://schemas.openxmlformats.org/officeDocument/2006/relationships/oleObject" Target="embeddings/oleObject374.bin"/><Relationship Id="rId763" Type="http://schemas.openxmlformats.org/officeDocument/2006/relationships/image" Target="media/image379.wmf"/><Relationship Id="rId764" Type="http://schemas.openxmlformats.org/officeDocument/2006/relationships/oleObject" Target="embeddings/oleObject375.bin"/><Relationship Id="rId765" Type="http://schemas.openxmlformats.org/officeDocument/2006/relationships/image" Target="media/image380.wmf"/><Relationship Id="rId766" Type="http://schemas.openxmlformats.org/officeDocument/2006/relationships/oleObject" Target="embeddings/oleObject376.bin"/><Relationship Id="rId767" Type="http://schemas.openxmlformats.org/officeDocument/2006/relationships/image" Target="media/image381.wmf"/><Relationship Id="rId768" Type="http://schemas.openxmlformats.org/officeDocument/2006/relationships/oleObject" Target="embeddings/oleObject377.bin"/><Relationship Id="rId769" Type="http://schemas.openxmlformats.org/officeDocument/2006/relationships/image" Target="media/image382.wmf"/><Relationship Id="rId220" Type="http://schemas.openxmlformats.org/officeDocument/2006/relationships/image" Target="media/image107.wmf"/><Relationship Id="rId221" Type="http://schemas.openxmlformats.org/officeDocument/2006/relationships/oleObject" Target="embeddings/oleObject104.bin"/><Relationship Id="rId222" Type="http://schemas.openxmlformats.org/officeDocument/2006/relationships/image" Target="media/image108.wmf"/><Relationship Id="rId223" Type="http://schemas.openxmlformats.org/officeDocument/2006/relationships/oleObject" Target="embeddings/oleObject105.bin"/><Relationship Id="rId224" Type="http://schemas.openxmlformats.org/officeDocument/2006/relationships/image" Target="media/image109.wmf"/><Relationship Id="rId225" Type="http://schemas.openxmlformats.org/officeDocument/2006/relationships/oleObject" Target="embeddings/oleObject106.bin"/><Relationship Id="rId226" Type="http://schemas.openxmlformats.org/officeDocument/2006/relationships/image" Target="media/image110.wmf"/><Relationship Id="rId227" Type="http://schemas.openxmlformats.org/officeDocument/2006/relationships/oleObject" Target="embeddings/oleObject107.bin"/><Relationship Id="rId228" Type="http://schemas.openxmlformats.org/officeDocument/2006/relationships/image" Target="media/image111.wmf"/><Relationship Id="rId229" Type="http://schemas.openxmlformats.org/officeDocument/2006/relationships/oleObject" Target="embeddings/oleObject108.bin"/><Relationship Id="rId1160" Type="http://schemas.openxmlformats.org/officeDocument/2006/relationships/image" Target="media/image585.wmf"/><Relationship Id="rId1161" Type="http://schemas.openxmlformats.org/officeDocument/2006/relationships/oleObject" Target="embeddings/oleObject566.bin"/><Relationship Id="rId1162" Type="http://schemas.openxmlformats.org/officeDocument/2006/relationships/image" Target="media/image586.wmf"/><Relationship Id="rId1163" Type="http://schemas.openxmlformats.org/officeDocument/2006/relationships/oleObject" Target="embeddings/oleObject567.bin"/><Relationship Id="rId1164" Type="http://schemas.openxmlformats.org/officeDocument/2006/relationships/image" Target="media/image587.wmf"/><Relationship Id="rId1165" Type="http://schemas.openxmlformats.org/officeDocument/2006/relationships/oleObject" Target="embeddings/oleObject568.bin"/><Relationship Id="rId1166" Type="http://schemas.openxmlformats.org/officeDocument/2006/relationships/image" Target="media/image588.emf"/><Relationship Id="rId1167" Type="http://schemas.openxmlformats.org/officeDocument/2006/relationships/image" Target="media/image589.emf"/><Relationship Id="rId1168" Type="http://schemas.openxmlformats.org/officeDocument/2006/relationships/image" Target="media/image590.png"/><Relationship Id="rId1169" Type="http://schemas.openxmlformats.org/officeDocument/2006/relationships/image" Target="media/image562.png"/><Relationship Id="rId770" Type="http://schemas.openxmlformats.org/officeDocument/2006/relationships/oleObject" Target="embeddings/oleObject378.bin"/><Relationship Id="rId771" Type="http://schemas.openxmlformats.org/officeDocument/2006/relationships/image" Target="media/image383.wmf"/><Relationship Id="rId772" Type="http://schemas.openxmlformats.org/officeDocument/2006/relationships/oleObject" Target="embeddings/oleObject379.bin"/><Relationship Id="rId773" Type="http://schemas.openxmlformats.org/officeDocument/2006/relationships/image" Target="media/image384.wmf"/><Relationship Id="rId774" Type="http://schemas.openxmlformats.org/officeDocument/2006/relationships/oleObject" Target="embeddings/oleObject380.bin"/><Relationship Id="rId775" Type="http://schemas.openxmlformats.org/officeDocument/2006/relationships/image" Target="media/image385.wmf"/><Relationship Id="rId776" Type="http://schemas.openxmlformats.org/officeDocument/2006/relationships/oleObject" Target="embeddings/oleObject381.bin"/><Relationship Id="rId777" Type="http://schemas.openxmlformats.org/officeDocument/2006/relationships/image" Target="media/image386.wmf"/><Relationship Id="rId778" Type="http://schemas.openxmlformats.org/officeDocument/2006/relationships/oleObject" Target="embeddings/oleObject382.bin"/><Relationship Id="rId779" Type="http://schemas.openxmlformats.org/officeDocument/2006/relationships/image" Target="media/image38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4225EB-109A-D443-829E-527A10E21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4324</TotalTime>
  <Pages>274</Pages>
  <Words>74474</Words>
  <Characters>424506</Characters>
  <Application>Microsoft Macintosh Word</Application>
  <DocSecurity>0</DocSecurity>
  <Lines>3537</Lines>
  <Paragraphs>995</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497985</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73</cp:revision>
  <cp:lastPrinted>2012-01-23T17:06:00Z</cp:lastPrinted>
  <dcterms:created xsi:type="dcterms:W3CDTF">2014-08-22T16:11:00Z</dcterms:created>
  <dcterms:modified xsi:type="dcterms:W3CDTF">2015-08-25T22:31:00Z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